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28A71" w14:textId="4BA31CBA" w:rsidR="00C66FB1" w:rsidRPr="00B653BA" w:rsidRDefault="004E4E7B" w:rsidP="00D804A5">
      <w:pPr>
        <w:pStyle w:val="NoSpacing"/>
        <w:spacing w:line="360" w:lineRule="auto"/>
        <w:rPr>
          <w:rFonts w:asciiTheme="majorBidi" w:hAnsiTheme="majorBidi" w:cstheme="majorBidi"/>
          <w:b/>
          <w:bCs/>
          <w:color w:val="0070C0"/>
          <w:sz w:val="44"/>
          <w:szCs w:val="44"/>
        </w:rPr>
      </w:pPr>
      <w:r w:rsidRPr="001B22F8">
        <w:rPr>
          <w:rFonts w:asciiTheme="majorBidi" w:hAnsiTheme="majorBidi" w:cstheme="majorBidi"/>
          <w:noProof/>
        </w:rPr>
        <w:drawing>
          <wp:anchor distT="0" distB="0" distL="114300" distR="114300" simplePos="0" relativeHeight="251667455" behindDoc="0" locked="0" layoutInCell="1" allowOverlap="1" wp14:anchorId="5E047266" wp14:editId="15860C4B">
            <wp:simplePos x="0" y="0"/>
            <wp:positionH relativeFrom="margin">
              <wp:posOffset>0</wp:posOffset>
            </wp:positionH>
            <wp:positionV relativeFrom="paragraph">
              <wp:posOffset>9114790</wp:posOffset>
            </wp:positionV>
            <wp:extent cx="1395649" cy="190500"/>
            <wp:effectExtent l="0" t="0" r="0" b="0"/>
            <wp:wrapNone/>
            <wp:docPr id="1323225041"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1">
                      <a:biLevel thresh="25000"/>
                      <a:extLst>
                        <a:ext uri="{28A0092B-C50C-407E-A947-70E740481C1C}">
                          <a14:useLocalDpi xmlns:a14="http://schemas.microsoft.com/office/drawing/2010/main" val="0"/>
                        </a:ext>
                      </a:extLst>
                    </a:blip>
                    <a:stretch>
                      <a:fillRect/>
                    </a:stretch>
                  </pic:blipFill>
                  <pic:spPr>
                    <a:xfrm>
                      <a:off x="0" y="0"/>
                      <a:ext cx="1395649" cy="190500"/>
                    </a:xfrm>
                    <a:prstGeom prst="rect">
                      <a:avLst/>
                    </a:prstGeom>
                  </pic:spPr>
                </pic:pic>
              </a:graphicData>
            </a:graphic>
            <wp14:sizeRelH relativeFrom="page">
              <wp14:pctWidth>0</wp14:pctWidth>
            </wp14:sizeRelH>
            <wp14:sizeRelV relativeFrom="page">
              <wp14:pctHeight>0</wp14:pctHeight>
            </wp14:sizeRelV>
          </wp:anchor>
        </w:drawing>
      </w:r>
      <w:r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72576" behindDoc="0" locked="0" layoutInCell="1" allowOverlap="1" wp14:anchorId="1EDE7A24" wp14:editId="7814B9EE">
                <wp:simplePos x="0" y="0"/>
                <wp:positionH relativeFrom="margin">
                  <wp:posOffset>2216785</wp:posOffset>
                </wp:positionH>
                <wp:positionV relativeFrom="margin">
                  <wp:posOffset>7700645</wp:posOffset>
                </wp:positionV>
                <wp:extent cx="3895725" cy="1404620"/>
                <wp:effectExtent l="0" t="0" r="0" b="4445"/>
                <wp:wrapSquare wrapText="bothSides"/>
                <wp:docPr id="1404463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725" cy="1404620"/>
                        </a:xfrm>
                        <a:prstGeom prst="rect">
                          <a:avLst/>
                        </a:prstGeom>
                        <a:noFill/>
                        <a:ln w="9525">
                          <a:noFill/>
                          <a:miter lim="800000"/>
                          <a:headEnd/>
                          <a:tailEnd/>
                        </a:ln>
                      </wps:spPr>
                      <wps:txbx>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565E9834"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 xml:space="preserve">Dr. Isaac Shiri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DE7A24" id="_x0000_t202" coordsize="21600,21600" o:spt="202" path="m,l,21600r21600,l21600,xe">
                <v:stroke joinstyle="miter"/>
                <v:path gradientshapeok="t" o:connecttype="rect"/>
              </v:shapetype>
              <v:shape id="Text Box 2" o:spid="_x0000_s1026" type="#_x0000_t202" style="position:absolute;margin-left:174.55pt;margin-top:606.35pt;width:306.7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" filled="f" stroked="f">
                <v:textbox style="mso-fit-shape-to-text:t">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565E9834"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 xml:space="preserve">Dr. Isaac Shiri </w:t>
                      </w:r>
                    </w:p>
                  </w:txbxContent>
                </v:textbox>
                <w10:wrap type="square" anchorx="margin" anchory="margin"/>
              </v:shape>
            </w:pict>
          </mc:Fallback>
        </mc:AlternateContent>
      </w:r>
      <w:r w:rsidR="009A3971"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68480" behindDoc="0" locked="0" layoutInCell="1" allowOverlap="1" wp14:anchorId="3CD9BD65" wp14:editId="478E99CD">
                <wp:simplePos x="0" y="0"/>
                <wp:positionH relativeFrom="margin">
                  <wp:align>center</wp:align>
                </wp:positionH>
                <wp:positionV relativeFrom="paragraph">
                  <wp:posOffset>0</wp:posOffset>
                </wp:positionV>
                <wp:extent cx="65151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04620"/>
                        </a:xfrm>
                        <a:prstGeom prst="rect">
                          <a:avLst/>
                        </a:prstGeom>
                        <a:noFill/>
                        <a:ln w="9525">
                          <a:noFill/>
                          <a:miter lim="800000"/>
                          <a:headEnd/>
                          <a:tailEnd/>
                        </a:ln>
                      </wps:spPr>
                      <wps:txbx>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9BD65" id="_x0000_s1027" type="#_x0000_t202" style="position:absolute;margin-left:0;margin-top:0;width:513pt;height:110.6pt;z-index:2516684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" filled="f" stroked="f">
                <v:textbox style="mso-fit-shape-to-text:t">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v:textbox>
                <w10:wrap type="square" anchorx="margin"/>
              </v:shape>
            </w:pict>
          </mc:Fallback>
        </mc:AlternateContent>
      </w:r>
      <w:r w:rsidR="009A3971" w:rsidRPr="001B22F8">
        <w:rPr>
          <w:rFonts w:asciiTheme="majorBidi" w:hAnsiTheme="majorBidi" w:cstheme="majorBidi"/>
          <w:b/>
          <w:bCs/>
          <w:noProof/>
          <w:color w:val="0070C0"/>
          <w:sz w:val="48"/>
          <w:szCs w:val="48"/>
        </w:rPr>
        <w:drawing>
          <wp:anchor distT="0" distB="0" distL="114300" distR="114300" simplePos="0" relativeHeight="251666432" behindDoc="0" locked="0" layoutInCell="1" allowOverlap="1" wp14:anchorId="5FB69AC2" wp14:editId="5B9C087C">
            <wp:simplePos x="0" y="0"/>
            <wp:positionH relativeFrom="margin">
              <wp:posOffset>-1092200</wp:posOffset>
            </wp:positionH>
            <wp:positionV relativeFrom="margin">
              <wp:posOffset>-975789</wp:posOffset>
            </wp:positionV>
            <wp:extent cx="7962058" cy="11262088"/>
            <wp:effectExtent l="0" t="0" r="0" b="0"/>
            <wp:wrapSquare wrapText="bothSides"/>
            <wp:docPr id="1431725231"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5231" name="Picture 1" descr="A close-up of x-ray images&#10;&#10;Description automatically generated"/>
                    <pic:cNvPicPr/>
                  </pic:nvPicPr>
                  <pic:blipFill rotWithShape="1">
                    <a:blip r:embed="rId12" cstate="print">
                      <a:extLst>
                        <a:ext uri="{28A0092B-C50C-407E-A947-70E740481C1C}">
                          <a14:useLocalDpi xmlns:a14="http://schemas.microsoft.com/office/drawing/2010/main" val="0"/>
                        </a:ext>
                      </a:extLst>
                    </a:blip>
                    <a:srcRect l="-2450" t="-1585" r="-2975" b="-3841"/>
                    <a:stretch/>
                  </pic:blipFill>
                  <pic:spPr>
                    <a:xfrm>
                      <a:off x="0" y="0"/>
                      <a:ext cx="7962058" cy="11262088"/>
                    </a:xfrm>
                    <a:prstGeom prst="rect">
                      <a:avLst/>
                    </a:prstGeom>
                  </pic:spPr>
                </pic:pic>
              </a:graphicData>
            </a:graphic>
            <wp14:sizeRelH relativeFrom="page">
              <wp14:pctWidth>0</wp14:pctWidth>
            </wp14:sizeRelH>
            <wp14:sizeRelV relativeFrom="page">
              <wp14:pctHeight>0</wp14:pctHeight>
            </wp14:sizeRelV>
          </wp:anchor>
        </w:drawing>
      </w:r>
      <w:r w:rsidR="00C66FB1" w:rsidRPr="00B653BA">
        <w:rPr>
          <w:rFonts w:asciiTheme="majorBidi" w:hAnsiTheme="majorBidi" w:cstheme="majorBidi"/>
          <w:b/>
          <w:bCs/>
          <w:color w:val="0070C0"/>
          <w:sz w:val="48"/>
          <w:szCs w:val="48"/>
        </w:rPr>
        <w:t xml:space="preserve">Deep Learning-Based PET Image </w:t>
      </w:r>
    </w:p>
    <w:p w14:paraId="7BC5BBE8" w14:textId="6C1FE3AB" w:rsidR="00C66FB1" w:rsidRPr="00B653BA" w:rsidRDefault="004E4E7B" w:rsidP="00C571B0">
      <w:pPr>
        <w:jc w:val="left"/>
        <w:rPr>
          <w:rFonts w:asciiTheme="majorBidi" w:hAnsiTheme="majorBidi" w:cstheme="majorBidi"/>
          <w:b/>
          <w:bCs/>
          <w:sz w:val="36"/>
          <w:szCs w:val="36"/>
        </w:rPr>
      </w:pPr>
      <w:r w:rsidRPr="00C25452">
        <w:rPr>
          <w:rFonts w:asciiTheme="majorBidi" w:hAnsiTheme="majorBidi" w:cstheme="majorBidi"/>
          <w:b/>
          <w:bCs/>
          <w:sz w:val="36"/>
          <w:szCs w:val="36"/>
          <w:lang w:val="en-US"/>
        </w:rPr>
        <w:lastRenderedPageBreak/>
        <w:br w:type="page"/>
      </w:r>
      <w:r w:rsidR="00C66FB1" w:rsidRPr="00B653BA">
        <w:rPr>
          <w:rFonts w:asciiTheme="majorBidi" w:hAnsiTheme="majorBidi" w:cstheme="majorBidi"/>
          <w:b/>
          <w:bCs/>
          <w:sz w:val="36"/>
          <w:szCs w:val="36"/>
        </w:rPr>
        <w:lastRenderedPageBreak/>
        <w:t>Deep Learning-Based PET Image Correction Toward Quantitative Imaging</w:t>
      </w:r>
      <w:r w:rsidR="00C66FB1" w:rsidRPr="00B653BA">
        <w:rPr>
          <w:rFonts w:asciiTheme="majorBidi" w:hAnsiTheme="majorBidi" w:cstheme="majorBidi"/>
          <w:b/>
          <w:bCs/>
          <w:noProof/>
          <w:sz w:val="36"/>
          <w:szCs w:val="36"/>
        </w:rPr>
        <w:t xml:space="preserve"> </w:t>
      </w:r>
    </w:p>
    <w:p w14:paraId="6BC6AF96" w14:textId="77777777" w:rsidR="00C66FB1" w:rsidRPr="00C25452" w:rsidRDefault="00C66FB1" w:rsidP="00C66FB1">
      <w:pPr>
        <w:rPr>
          <w:rFonts w:asciiTheme="majorBidi" w:hAnsiTheme="majorBidi" w:cstheme="majorBidi"/>
          <w:lang w:val="en-US"/>
        </w:rPr>
      </w:pPr>
    </w:p>
    <w:p w14:paraId="404AF485" w14:textId="77777777" w:rsidR="00C66FB1" w:rsidRPr="00C25452" w:rsidRDefault="00C66FB1" w:rsidP="00C66FB1">
      <w:pPr>
        <w:rPr>
          <w:rFonts w:asciiTheme="majorBidi" w:hAnsiTheme="majorBidi" w:cstheme="majorBidi"/>
          <w:lang w:val="en-US"/>
        </w:rPr>
      </w:pPr>
    </w:p>
    <w:p w14:paraId="169362DE" w14:textId="77777777" w:rsidR="00C66FB1" w:rsidRPr="00C25452" w:rsidRDefault="00C66FB1" w:rsidP="00C66FB1">
      <w:pPr>
        <w:rPr>
          <w:rFonts w:asciiTheme="majorBidi" w:hAnsiTheme="majorBidi" w:cstheme="majorBidi"/>
          <w:lang w:val="en-US"/>
        </w:rPr>
      </w:pPr>
    </w:p>
    <w:p w14:paraId="2F449C3E" w14:textId="77777777" w:rsidR="00C66FB1" w:rsidRPr="00C25452" w:rsidRDefault="00C66FB1" w:rsidP="00C66FB1">
      <w:pPr>
        <w:rPr>
          <w:rFonts w:asciiTheme="majorBidi" w:hAnsiTheme="majorBidi" w:cstheme="majorBidi"/>
          <w:lang w:val="en-US"/>
        </w:rPr>
      </w:pPr>
    </w:p>
    <w:p w14:paraId="762AB5D6" w14:textId="77777777" w:rsidR="00C66FB1" w:rsidRPr="00C25452" w:rsidRDefault="00C66FB1" w:rsidP="00C66FB1">
      <w:pPr>
        <w:rPr>
          <w:rFonts w:asciiTheme="majorBidi" w:hAnsiTheme="majorBidi" w:cstheme="majorBidi"/>
          <w:lang w:val="en-US"/>
        </w:rPr>
      </w:pPr>
    </w:p>
    <w:p w14:paraId="5F8EBF3D" w14:textId="77777777" w:rsidR="00C66FB1" w:rsidRPr="00C25452" w:rsidRDefault="00C66FB1" w:rsidP="00C66FB1">
      <w:pPr>
        <w:rPr>
          <w:rFonts w:asciiTheme="majorBidi" w:hAnsiTheme="majorBidi" w:cstheme="majorBidi"/>
          <w:lang w:val="en-US"/>
        </w:rPr>
      </w:pPr>
    </w:p>
    <w:p w14:paraId="024B619A" w14:textId="77777777" w:rsidR="00C66FB1" w:rsidRPr="00C25452" w:rsidRDefault="00C66FB1" w:rsidP="00C66FB1">
      <w:pPr>
        <w:rPr>
          <w:rFonts w:asciiTheme="majorBidi" w:hAnsiTheme="majorBidi" w:cstheme="majorBidi"/>
          <w:noProof/>
          <w:lang w:val="en-US"/>
        </w:rPr>
      </w:pPr>
      <w:r w:rsidRPr="00C25452">
        <w:rPr>
          <w:rFonts w:asciiTheme="majorBidi" w:hAnsiTheme="majorBidi" w:cstheme="majorBidi"/>
          <w:noProof/>
          <w:lang w:val="en-US"/>
        </w:rPr>
        <w:t xml:space="preserve"> </w:t>
      </w:r>
    </w:p>
    <w:p w14:paraId="20EC0DA4" w14:textId="77777777" w:rsidR="00C66FB1" w:rsidRPr="00C25452" w:rsidRDefault="00C66FB1" w:rsidP="00C66FB1">
      <w:pPr>
        <w:rPr>
          <w:rFonts w:asciiTheme="majorBidi" w:hAnsiTheme="majorBidi" w:cstheme="majorBidi"/>
          <w:noProof/>
          <w:lang w:val="en-US"/>
        </w:rPr>
      </w:pPr>
    </w:p>
    <w:p w14:paraId="1AD40501" w14:textId="77777777" w:rsidR="00C66FB1" w:rsidRPr="00C25452" w:rsidRDefault="00C66FB1" w:rsidP="00C66FB1">
      <w:pPr>
        <w:rPr>
          <w:rFonts w:asciiTheme="majorBidi" w:hAnsiTheme="majorBidi" w:cstheme="majorBidi"/>
          <w:noProof/>
          <w:lang w:val="en-US"/>
        </w:rPr>
      </w:pPr>
    </w:p>
    <w:p w14:paraId="52D0B939" w14:textId="77777777" w:rsidR="00C66FB1" w:rsidRPr="00C25452" w:rsidRDefault="00C66FB1" w:rsidP="00C66FB1">
      <w:pPr>
        <w:rPr>
          <w:rFonts w:asciiTheme="majorBidi" w:hAnsiTheme="majorBidi" w:cstheme="majorBidi"/>
          <w:noProof/>
          <w:lang w:val="en-US"/>
        </w:rPr>
      </w:pPr>
    </w:p>
    <w:p w14:paraId="2C5EB2F3" w14:textId="77777777" w:rsidR="00C66FB1" w:rsidRPr="00C25452" w:rsidRDefault="00C66FB1" w:rsidP="00C66FB1">
      <w:pPr>
        <w:rPr>
          <w:rFonts w:asciiTheme="majorBidi" w:hAnsiTheme="majorBidi" w:cstheme="majorBidi"/>
          <w:noProof/>
          <w:lang w:val="en-US"/>
        </w:rPr>
      </w:pPr>
    </w:p>
    <w:p w14:paraId="4803D5B1"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Author</w:t>
      </w:r>
    </w:p>
    <w:p w14:paraId="5629B0BB"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Zohreh Shahpouri</w:t>
      </w:r>
    </w:p>
    <w:p w14:paraId="186DD013" w14:textId="77777777" w:rsidR="00C66FB1" w:rsidRPr="00C25452" w:rsidRDefault="00C66FB1" w:rsidP="00C66FB1">
      <w:pPr>
        <w:jc w:val="right"/>
        <w:rPr>
          <w:rFonts w:asciiTheme="majorBidi" w:hAnsiTheme="majorBidi" w:cstheme="majorBidi"/>
          <w:sz w:val="28"/>
          <w:szCs w:val="28"/>
          <w:lang w:val="en-US"/>
        </w:rPr>
      </w:pPr>
    </w:p>
    <w:p w14:paraId="47D4301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Student</w:t>
      </w:r>
      <w:r w:rsidRPr="00C25452">
        <w:rPr>
          <w:rFonts w:asciiTheme="majorBidi" w:hAnsiTheme="majorBidi" w:cstheme="majorBidi"/>
          <w:sz w:val="28"/>
          <w:szCs w:val="28"/>
          <w:lang w:val="en-US"/>
        </w:rPr>
        <w:t xml:space="preserve"> </w:t>
      </w:r>
      <w:r w:rsidRPr="00C25452">
        <w:rPr>
          <w:rFonts w:asciiTheme="majorBidi" w:hAnsiTheme="majorBidi" w:cstheme="majorBidi"/>
          <w:b/>
          <w:bCs/>
          <w:sz w:val="28"/>
          <w:szCs w:val="28"/>
          <w:lang w:val="en-US"/>
        </w:rPr>
        <w:t>number</w:t>
      </w:r>
    </w:p>
    <w:p w14:paraId="324584E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460145</w:t>
      </w:r>
    </w:p>
    <w:p w14:paraId="30083B48" w14:textId="77777777" w:rsidR="00C66FB1" w:rsidRPr="00C25452" w:rsidRDefault="00C66FB1" w:rsidP="00C66FB1">
      <w:pPr>
        <w:jc w:val="right"/>
        <w:rPr>
          <w:rFonts w:asciiTheme="majorBidi" w:hAnsiTheme="majorBidi" w:cstheme="majorBidi"/>
          <w:sz w:val="28"/>
          <w:szCs w:val="28"/>
          <w:lang w:val="en-US"/>
        </w:rPr>
      </w:pPr>
    </w:p>
    <w:p w14:paraId="46D6F6D2"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Study</w:t>
      </w:r>
    </w:p>
    <w:p w14:paraId="3FC7C2EF"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Data Science for Life Science</w:t>
      </w:r>
    </w:p>
    <w:p w14:paraId="6D8E3332" w14:textId="77777777" w:rsidR="00C66FB1" w:rsidRPr="00C25452" w:rsidRDefault="00C66FB1" w:rsidP="00C66FB1">
      <w:pPr>
        <w:jc w:val="right"/>
        <w:rPr>
          <w:rFonts w:asciiTheme="majorBidi" w:hAnsiTheme="majorBidi" w:cstheme="majorBidi"/>
          <w:sz w:val="28"/>
          <w:szCs w:val="28"/>
          <w:lang w:val="en-US"/>
        </w:rPr>
      </w:pPr>
    </w:p>
    <w:p w14:paraId="034F0658"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Institute</w:t>
      </w:r>
    </w:p>
    <w:p w14:paraId="09B31725"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Hanze University of Applied Sciences</w:t>
      </w:r>
    </w:p>
    <w:p w14:paraId="368B8A43"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Institute of Life Science &amp; Technology</w:t>
      </w:r>
    </w:p>
    <w:p w14:paraId="2243F011" w14:textId="77777777" w:rsidR="00C66FB1" w:rsidRPr="00C25452" w:rsidRDefault="00C66FB1" w:rsidP="00C66FB1">
      <w:pPr>
        <w:jc w:val="right"/>
        <w:rPr>
          <w:rFonts w:asciiTheme="majorBidi" w:hAnsiTheme="majorBidi" w:cstheme="majorBidi"/>
          <w:sz w:val="28"/>
          <w:szCs w:val="28"/>
          <w:lang w:val="en-US"/>
        </w:rPr>
      </w:pPr>
    </w:p>
    <w:p w14:paraId="235D8E8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Supervisor</w:t>
      </w:r>
    </w:p>
    <w:p w14:paraId="5731760E" w14:textId="23A9A299" w:rsidR="00C66FB1" w:rsidRPr="00C25452" w:rsidRDefault="00C66FB1" w:rsidP="00C66FB1">
      <w:pPr>
        <w:jc w:val="right"/>
        <w:rPr>
          <w:rFonts w:asciiTheme="majorBidi" w:hAnsiTheme="majorBidi" w:cstheme="majorBidi"/>
          <w:lang w:val="en-US"/>
        </w:rPr>
      </w:pPr>
      <w:r w:rsidRPr="00C25452">
        <w:rPr>
          <w:rFonts w:asciiTheme="majorBidi" w:hAnsiTheme="majorBidi" w:cstheme="majorBidi"/>
          <w:sz w:val="28"/>
          <w:szCs w:val="28"/>
          <w:lang w:val="en-US"/>
        </w:rPr>
        <w:t>Dr. Isaac Shiri</w:t>
      </w:r>
      <w:r w:rsidRPr="00C25452">
        <w:rPr>
          <w:rFonts w:asciiTheme="majorBidi" w:hAnsiTheme="majorBidi" w:cstheme="majorBidi"/>
          <w:sz w:val="32"/>
          <w:szCs w:val="32"/>
          <w:lang w:val="en-US"/>
        </w:rPr>
        <w:t xml:space="preserve"> </w:t>
      </w:r>
    </w:p>
    <w:p w14:paraId="1F8AECF3" w14:textId="77777777" w:rsidR="00C66FB1" w:rsidRPr="00C25452" w:rsidRDefault="00C66FB1" w:rsidP="00C66FB1">
      <w:pPr>
        <w:jc w:val="right"/>
        <w:rPr>
          <w:rFonts w:asciiTheme="majorBidi" w:hAnsiTheme="majorBidi" w:cstheme="majorBidi"/>
          <w:lang w:val="en-US"/>
        </w:rPr>
      </w:pPr>
    </w:p>
    <w:p w14:paraId="32C34311" w14:textId="4813C9C8" w:rsidR="00C66FB1" w:rsidRPr="00C25452" w:rsidRDefault="00C66FB1" w:rsidP="00D804A5">
      <w:pPr>
        <w:pStyle w:val="Heading1"/>
        <w:rPr>
          <w:rFonts w:asciiTheme="majorBidi" w:hAnsiTheme="majorBidi" w:cstheme="majorBidi"/>
          <w:b w:val="0"/>
          <w:bCs w:val="0"/>
          <w:lang w:val="en-US"/>
        </w:rPr>
      </w:pPr>
      <w:bookmarkStart w:id="0" w:name="_Toc168472916"/>
      <w:bookmarkStart w:id="1" w:name="_Toc171278812"/>
      <w:r w:rsidRPr="00C25452">
        <w:rPr>
          <w:rFonts w:asciiTheme="majorBidi" w:hAnsiTheme="majorBidi" w:cstheme="majorBidi"/>
          <w:lang w:val="en-US"/>
        </w:rPr>
        <w:lastRenderedPageBreak/>
        <w:t>Abstract</w:t>
      </w:r>
      <w:bookmarkEnd w:id="0"/>
      <w:bookmarkEnd w:id="1"/>
    </w:p>
    <w:p w14:paraId="07F0A411" w14:textId="2E6B58EC"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Recent advancements in deep learning (DL) offer significant advantages in PET imaging, particularly in enhancing attenuation scatter correction (ASC) and artifact removal. However, practical implementation remains challenging due to variability in scanner types and radiotracer distributions. We aim to develop an Integrated Multi-Center DL Model (IMCM) to address </w:t>
      </w:r>
      <w:r w:rsidR="00D804A5" w:rsidRPr="00C25452">
        <w:rPr>
          <w:rFonts w:asciiTheme="majorBidi" w:hAnsiTheme="majorBidi" w:cstheme="majorBidi"/>
          <w:sz w:val="24"/>
          <w:szCs w:val="24"/>
          <w:lang w:val="en-US"/>
        </w:rPr>
        <w:t xml:space="preserve">the </w:t>
      </w:r>
      <w:r w:rsidRPr="00C25452">
        <w:rPr>
          <w:rFonts w:asciiTheme="majorBidi" w:hAnsiTheme="majorBidi" w:cstheme="majorBidi"/>
          <w:sz w:val="24"/>
          <w:szCs w:val="24"/>
          <w:lang w:val="en-US"/>
        </w:rPr>
        <w:t>direct ASC of PET images and evaluate its performance in removing image artifacts.</w:t>
      </w:r>
    </w:p>
    <w:p w14:paraId="35D2DF31" w14:textId="32CA50AF" w:rsidR="00C66FB1" w:rsidRPr="001E7DB7" w:rsidRDefault="00C66FB1" w:rsidP="00C66FB1">
      <w:pPr>
        <w:jc w:val="both"/>
        <w:rPr>
          <w:rFonts w:asciiTheme="majorBidi" w:hAnsiTheme="majorBidi" w:cstheme="majorBidi"/>
          <w:sz w:val="24"/>
          <w:szCs w:val="24"/>
          <w:lang w:val="en-US"/>
        </w:rPr>
      </w:pPr>
      <w:r w:rsidRPr="001E7DB7">
        <w:rPr>
          <w:rFonts w:asciiTheme="majorBidi" w:hAnsiTheme="majorBidi" w:cstheme="majorBidi"/>
          <w:sz w:val="24"/>
          <w:szCs w:val="24"/>
          <w:lang w:val="en-US"/>
        </w:rPr>
        <w:t xml:space="preserve">A total of 270 clean and artifact-free images were selected from a collection of over 2000 patient </w:t>
      </w:r>
      <w:del w:id="2" w:author="Shirilord, Isaac (ARTORG)" w:date="2024-07-10T16:58:00Z" w16du:dateUtc="2024-07-10T14:58:00Z">
        <w:r w:rsidR="00500C7B" w:rsidRPr="00BA0070" w:rsidDel="001E7DB7">
          <w:rPr>
            <w:rFonts w:asciiTheme="majorBidi" w:hAnsiTheme="majorBidi" w:cstheme="majorBidi"/>
            <w:sz w:val="24"/>
            <w:szCs w:val="24"/>
            <w:lang w:val="en-US"/>
          </w:rPr>
          <w:delText>database</w:delText>
        </w:r>
        <w:r w:rsidR="00500C7B" w:rsidRPr="001E7DB7" w:rsidDel="001E7DB7">
          <w:rPr>
            <w:rFonts w:asciiTheme="majorBidi" w:hAnsiTheme="majorBidi" w:cstheme="majorBidi"/>
            <w:sz w:val="24"/>
            <w:szCs w:val="24"/>
            <w:lang w:val="en-US"/>
          </w:rPr>
          <w:delText xml:space="preserve"> </w:delText>
        </w:r>
      </w:del>
      <w:ins w:id="3" w:author="Shirilord, Isaac (ARTORG)" w:date="2024-07-10T16:58:00Z" w16du:dateUtc="2024-07-10T14:58:00Z">
        <w:r w:rsidR="001E7DB7" w:rsidRPr="001E7DB7">
          <w:rPr>
            <w:rFonts w:asciiTheme="majorBidi" w:hAnsiTheme="majorBidi" w:cstheme="majorBidi"/>
            <w:sz w:val="24"/>
            <w:szCs w:val="24"/>
            <w:lang w:val="en-US"/>
          </w:rPr>
          <w:t xml:space="preserve">databases </w:t>
        </w:r>
      </w:ins>
      <w:r w:rsidRPr="001E7DB7">
        <w:rPr>
          <w:rFonts w:asciiTheme="majorBidi" w:hAnsiTheme="majorBidi" w:cstheme="majorBidi"/>
          <w:sz w:val="24"/>
          <w:szCs w:val="24"/>
          <w:lang w:val="en-US"/>
        </w:rPr>
        <w:t xml:space="preserve">undergoing </w:t>
      </w:r>
      <w:r w:rsidRPr="001E7DB7">
        <w:rPr>
          <w:rFonts w:asciiTheme="majorBidi" w:hAnsiTheme="majorBidi" w:cstheme="majorBidi"/>
          <w:sz w:val="24"/>
          <w:szCs w:val="24"/>
          <w:vertAlign w:val="superscript"/>
          <w:lang w:val="en-US"/>
        </w:rPr>
        <w:t>68</w:t>
      </w:r>
      <w:r w:rsidRPr="001E7DB7">
        <w:rPr>
          <w:rFonts w:asciiTheme="majorBidi" w:hAnsiTheme="majorBidi" w:cstheme="majorBidi"/>
          <w:sz w:val="24"/>
          <w:szCs w:val="24"/>
          <w:lang w:val="en-US"/>
        </w:rPr>
        <w:t xml:space="preserve">Ga and </w:t>
      </w:r>
      <w:r w:rsidRPr="001E7DB7">
        <w:rPr>
          <w:rFonts w:asciiTheme="majorBidi" w:hAnsiTheme="majorBidi" w:cstheme="majorBidi"/>
          <w:sz w:val="24"/>
          <w:szCs w:val="24"/>
          <w:vertAlign w:val="superscript"/>
          <w:lang w:val="en-US"/>
        </w:rPr>
        <w:t>18</w:t>
      </w:r>
      <w:r w:rsidRPr="001E7DB7">
        <w:rPr>
          <w:rFonts w:asciiTheme="majorBidi" w:hAnsiTheme="majorBidi" w:cstheme="majorBidi"/>
          <w:sz w:val="24"/>
          <w:szCs w:val="24"/>
          <w:lang w:val="en-US"/>
        </w:rPr>
        <w:t xml:space="preserve">F-FDG PET/CT scans across seven centers. </w:t>
      </w:r>
      <w:r w:rsidR="00500C7B" w:rsidRPr="001E7DB7">
        <w:rPr>
          <w:sz w:val="24"/>
          <w:szCs w:val="24"/>
          <w:rPrChange w:id="4" w:author="Shirilord, Isaac (ARTORG)" w:date="2024-07-10T16:58:00Z" w16du:dateUtc="2024-07-10T14:58:00Z">
            <w:rPr/>
          </w:rPrChange>
        </w:rPr>
        <w:t xml:space="preserve">Additionally, a collection of artifact-containing data was also gathered </w:t>
      </w:r>
      <w:del w:id="5" w:author="Shirilord, Isaac (ARTORG)" w:date="2024-07-10T16:58:00Z" w16du:dateUtc="2024-07-10T14:58:00Z">
        <w:r w:rsidR="00500C7B" w:rsidRPr="001E7DB7" w:rsidDel="001E7DB7">
          <w:rPr>
            <w:sz w:val="24"/>
            <w:szCs w:val="24"/>
            <w:rPrChange w:id="6" w:author="Shirilord, Isaac (ARTORG)" w:date="2024-07-10T16:58:00Z" w16du:dateUtc="2024-07-10T14:58:00Z">
              <w:rPr/>
            </w:rPrChange>
          </w:rPr>
          <w:delText xml:space="preserve">from the database </w:delText>
        </w:r>
      </w:del>
      <w:r w:rsidR="00500C7B" w:rsidRPr="001E7DB7">
        <w:rPr>
          <w:sz w:val="24"/>
          <w:szCs w:val="24"/>
          <w:rPrChange w:id="7" w:author="Shirilord, Isaac (ARTORG)" w:date="2024-07-10T16:58:00Z" w16du:dateUtc="2024-07-10T14:58:00Z">
            <w:rPr/>
          </w:rPrChange>
        </w:rPr>
        <w:t xml:space="preserve">to assess the model's performance in artifact removal. </w:t>
      </w:r>
      <w:r w:rsidR="00BD0940" w:rsidRPr="001E7DB7">
        <w:rPr>
          <w:rFonts w:asciiTheme="majorBidi" w:hAnsiTheme="majorBidi" w:cstheme="majorBidi"/>
          <w:sz w:val="24"/>
          <w:szCs w:val="24"/>
          <w:lang w:val="en-US"/>
        </w:rPr>
        <w:t>Three</w:t>
      </w:r>
      <w:r w:rsidR="00500C7B" w:rsidRPr="001E7DB7">
        <w:rPr>
          <w:rFonts w:asciiTheme="majorBidi" w:hAnsiTheme="majorBidi" w:cstheme="majorBidi"/>
          <w:sz w:val="24"/>
          <w:szCs w:val="24"/>
          <w:lang w:val="en-US"/>
        </w:rPr>
        <w:t xml:space="preserve"> </w:t>
      </w:r>
      <w:r w:rsidR="00BD0940" w:rsidRPr="001E7DB7">
        <w:rPr>
          <w:rFonts w:asciiTheme="majorBidi" w:hAnsiTheme="majorBidi" w:cstheme="majorBidi"/>
          <w:sz w:val="24"/>
          <w:szCs w:val="24"/>
          <w:lang w:val="en-US"/>
        </w:rPr>
        <w:t xml:space="preserve">data </w:t>
      </w:r>
      <w:r w:rsidR="00611C0D" w:rsidRPr="001E7DB7">
        <w:rPr>
          <w:rFonts w:asciiTheme="majorBidi" w:hAnsiTheme="majorBidi" w:cstheme="majorBidi"/>
          <w:sz w:val="24"/>
          <w:szCs w:val="24"/>
          <w:lang w:val="en-US"/>
        </w:rPr>
        <w:t xml:space="preserve">sets </w:t>
      </w:r>
      <w:r w:rsidRPr="001E7DB7">
        <w:rPr>
          <w:rFonts w:asciiTheme="majorBidi" w:hAnsiTheme="majorBidi" w:cstheme="majorBidi"/>
          <w:sz w:val="24"/>
          <w:szCs w:val="24"/>
          <w:lang w:val="en-US"/>
        </w:rPr>
        <w:t>were designated for external testing</w:t>
      </w:r>
      <w:r w:rsidR="00BD0940" w:rsidRPr="001E7DB7">
        <w:rPr>
          <w:rFonts w:asciiTheme="majorBidi" w:hAnsiTheme="majorBidi" w:cstheme="majorBidi"/>
          <w:sz w:val="24"/>
          <w:szCs w:val="24"/>
          <w:lang w:val="en-US"/>
        </w:rPr>
        <w:t xml:space="preserve">: </w:t>
      </w:r>
      <w:r w:rsidR="008B3E6E" w:rsidRPr="001E7DB7">
        <w:rPr>
          <w:rFonts w:asciiTheme="majorBidi" w:hAnsiTheme="majorBidi" w:cstheme="majorBidi"/>
          <w:sz w:val="24"/>
          <w:szCs w:val="24"/>
          <w:lang w:val="en-US"/>
        </w:rPr>
        <w:t>Cross-Center</w:t>
      </w:r>
      <w:r w:rsidR="00500C7B" w:rsidRPr="001E7DB7">
        <w:rPr>
          <w:rFonts w:asciiTheme="majorBidi" w:hAnsiTheme="majorBidi" w:cstheme="majorBidi"/>
          <w:sz w:val="24"/>
          <w:szCs w:val="24"/>
          <w:lang w:val="en-US"/>
        </w:rPr>
        <w:t>, Cross-Tracer</w:t>
      </w:r>
      <w:del w:id="8" w:author="Shirilord, Isaac (ARTORG)" w:date="2024-07-10T16:58:00Z" w16du:dateUtc="2024-07-10T14:58:00Z">
        <w:r w:rsidR="00500C7B" w:rsidRPr="001E7DB7" w:rsidDel="005469ED">
          <w:rPr>
            <w:rFonts w:asciiTheme="majorBidi" w:hAnsiTheme="majorBidi" w:cstheme="majorBidi"/>
            <w:sz w:val="24"/>
            <w:szCs w:val="24"/>
            <w:lang w:val="en-US"/>
          </w:rPr>
          <w:delText xml:space="preserve"> and Artifact-Correction evaluation (</w:delText>
        </w:r>
        <w:r w:rsidR="00BD0940" w:rsidRPr="001E7DB7" w:rsidDel="005469ED">
          <w:rPr>
            <w:rFonts w:asciiTheme="majorBidi" w:hAnsiTheme="majorBidi" w:cstheme="majorBidi"/>
            <w:sz w:val="24"/>
            <w:szCs w:val="24"/>
            <w:lang w:val="en-US"/>
          </w:rPr>
          <w:delText xml:space="preserve"> on </w:delText>
        </w:r>
        <w:r w:rsidR="00500C7B" w:rsidRPr="001E7DB7" w:rsidDel="005469ED">
          <w:rPr>
            <w:rFonts w:asciiTheme="majorBidi" w:hAnsiTheme="majorBidi" w:cstheme="majorBidi"/>
            <w:sz w:val="24"/>
            <w:szCs w:val="24"/>
            <w:vertAlign w:val="superscript"/>
            <w:lang w:val="en-US"/>
          </w:rPr>
          <w:delText>68</w:delText>
        </w:r>
        <w:r w:rsidR="00500C7B" w:rsidRPr="001E7DB7" w:rsidDel="005469ED">
          <w:rPr>
            <w:rFonts w:asciiTheme="majorBidi" w:hAnsiTheme="majorBidi" w:cstheme="majorBidi"/>
            <w:sz w:val="24"/>
            <w:szCs w:val="24"/>
            <w:lang w:val="en-US"/>
          </w:rPr>
          <w:delText xml:space="preserve">Ga, </w:delText>
        </w:r>
        <w:r w:rsidR="00500C7B" w:rsidRPr="001E7DB7" w:rsidDel="005469ED">
          <w:rPr>
            <w:rFonts w:asciiTheme="majorBidi" w:hAnsiTheme="majorBidi" w:cstheme="majorBidi"/>
            <w:sz w:val="24"/>
            <w:szCs w:val="24"/>
            <w:vertAlign w:val="superscript"/>
            <w:lang w:val="en-US"/>
          </w:rPr>
          <w:delText>18</w:delText>
        </w:r>
        <w:r w:rsidR="00500C7B" w:rsidRPr="001E7DB7" w:rsidDel="005469ED">
          <w:rPr>
            <w:rFonts w:asciiTheme="majorBidi" w:hAnsiTheme="majorBidi" w:cstheme="majorBidi"/>
            <w:sz w:val="24"/>
            <w:szCs w:val="24"/>
            <w:lang w:val="en-US"/>
          </w:rPr>
          <w:delText>F-FDG and artifactual data-set</w:delText>
        </w:r>
      </w:del>
      <w:ins w:id="9" w:author="Shirilord, Isaac (ARTORG)" w:date="2024-07-10T16:58:00Z" w16du:dateUtc="2024-07-10T14:58:00Z">
        <w:r w:rsidR="005469ED">
          <w:rPr>
            <w:rFonts w:asciiTheme="majorBidi" w:hAnsiTheme="majorBidi" w:cstheme="majorBidi"/>
            <w:sz w:val="24"/>
            <w:szCs w:val="24"/>
            <w:lang w:val="en-US"/>
          </w:rPr>
          <w:t xml:space="preserve">, and Artifact-Correction evaluation ( on </w:t>
        </w:r>
        <w:r w:rsidR="005469ED" w:rsidRPr="005469ED">
          <w:rPr>
            <w:rFonts w:asciiTheme="majorBidi" w:hAnsiTheme="majorBidi" w:cstheme="majorBidi"/>
            <w:sz w:val="24"/>
            <w:szCs w:val="24"/>
            <w:vertAlign w:val="superscript"/>
            <w:lang w:val="en-US"/>
            <w:rPrChange w:id="10" w:author="Shirilord, Isaac (ARTORG)" w:date="2024-07-10T16:58:00Z" w16du:dateUtc="2024-07-10T14:58:00Z">
              <w:rPr>
                <w:rFonts w:asciiTheme="majorBidi" w:hAnsiTheme="majorBidi" w:cstheme="majorBidi"/>
                <w:sz w:val="24"/>
                <w:szCs w:val="24"/>
                <w:lang w:val="en-US"/>
              </w:rPr>
            </w:rPrChange>
          </w:rPr>
          <w:t>68</w:t>
        </w:r>
        <w:r w:rsidR="005469ED">
          <w:rPr>
            <w:rFonts w:asciiTheme="majorBidi" w:hAnsiTheme="majorBidi" w:cstheme="majorBidi"/>
            <w:sz w:val="24"/>
            <w:szCs w:val="24"/>
            <w:lang w:val="en-US"/>
          </w:rPr>
          <w:t xml:space="preserve">Ga, </w:t>
        </w:r>
        <w:r w:rsidR="005469ED" w:rsidRPr="005469ED">
          <w:rPr>
            <w:rFonts w:asciiTheme="majorBidi" w:hAnsiTheme="majorBidi" w:cstheme="majorBidi"/>
            <w:sz w:val="24"/>
            <w:szCs w:val="24"/>
            <w:vertAlign w:val="superscript"/>
            <w:lang w:val="en-US"/>
            <w:rPrChange w:id="11" w:author="Shirilord, Isaac (ARTORG)" w:date="2024-07-10T16:58:00Z" w16du:dateUtc="2024-07-10T14:58:00Z">
              <w:rPr>
                <w:rFonts w:asciiTheme="majorBidi" w:hAnsiTheme="majorBidi" w:cstheme="majorBidi"/>
                <w:sz w:val="24"/>
                <w:szCs w:val="24"/>
                <w:lang w:val="en-US"/>
              </w:rPr>
            </w:rPrChange>
          </w:rPr>
          <w:t>18</w:t>
        </w:r>
        <w:r w:rsidR="005469ED">
          <w:rPr>
            <w:rFonts w:asciiTheme="majorBidi" w:hAnsiTheme="majorBidi" w:cstheme="majorBidi"/>
            <w:sz w:val="24"/>
            <w:szCs w:val="24"/>
            <w:lang w:val="en-US"/>
          </w:rPr>
          <w:t>F-FDG, and artifactual data set</w:t>
        </w:r>
      </w:ins>
      <w:r w:rsidR="00500C7B" w:rsidRPr="001E7DB7">
        <w:rPr>
          <w:rFonts w:asciiTheme="majorBidi" w:hAnsiTheme="majorBidi" w:cstheme="majorBidi"/>
          <w:sz w:val="24"/>
          <w:szCs w:val="24"/>
          <w:lang w:val="en-US"/>
        </w:rPr>
        <w:t>, respectively)</w:t>
      </w:r>
      <w:r w:rsidRPr="001E7DB7">
        <w:rPr>
          <w:rFonts w:asciiTheme="majorBidi" w:hAnsiTheme="majorBidi" w:cstheme="majorBidi"/>
          <w:sz w:val="24"/>
          <w:szCs w:val="24"/>
          <w:lang w:val="en-US"/>
        </w:rPr>
        <w:t xml:space="preserve">. A dedicated 3D-UNet model employing a deep supervision strategy was trained on artifact-free images from four centers. The model's performance was then evaluated </w:t>
      </w:r>
      <w:r w:rsidR="00BD0940" w:rsidRPr="001E7DB7">
        <w:rPr>
          <w:rFonts w:asciiTheme="majorBidi" w:hAnsiTheme="majorBidi" w:cstheme="majorBidi"/>
          <w:sz w:val="24"/>
          <w:szCs w:val="24"/>
          <w:lang w:val="en-US"/>
        </w:rPr>
        <w:t xml:space="preserve">voxel-wise intensity, </w:t>
      </w:r>
      <w:r w:rsidRPr="001E7DB7">
        <w:rPr>
          <w:rFonts w:asciiTheme="majorBidi" w:hAnsiTheme="majorBidi" w:cstheme="majorBidi"/>
          <w:sz w:val="24"/>
          <w:szCs w:val="24"/>
          <w:lang w:val="en-US"/>
        </w:rPr>
        <w:t xml:space="preserve">quantitatively and qualitatively for </w:t>
      </w:r>
      <w:r w:rsidR="00500C7B" w:rsidRPr="001E7DB7">
        <w:rPr>
          <w:rFonts w:asciiTheme="majorBidi" w:hAnsiTheme="majorBidi" w:cstheme="majorBidi"/>
          <w:sz w:val="24"/>
          <w:szCs w:val="24"/>
          <w:lang w:val="en-US"/>
        </w:rPr>
        <w:t xml:space="preserve">ASC </w:t>
      </w:r>
      <w:r w:rsidR="00BD0940" w:rsidRPr="001E7DB7">
        <w:rPr>
          <w:rFonts w:asciiTheme="majorBidi" w:hAnsiTheme="majorBidi" w:cstheme="majorBidi"/>
          <w:sz w:val="24"/>
          <w:szCs w:val="24"/>
          <w:lang w:val="en-US"/>
        </w:rPr>
        <w:t xml:space="preserve">and artifact correction </w:t>
      </w:r>
      <w:r w:rsidRPr="001E7DB7">
        <w:rPr>
          <w:rFonts w:asciiTheme="majorBidi" w:hAnsiTheme="majorBidi" w:cstheme="majorBidi"/>
          <w:sz w:val="24"/>
          <w:szCs w:val="24"/>
          <w:lang w:val="en-US"/>
        </w:rPr>
        <w:t xml:space="preserve">on </w:t>
      </w:r>
      <w:r w:rsidR="00BD0940" w:rsidRPr="001E7DB7">
        <w:rPr>
          <w:rFonts w:asciiTheme="majorBidi" w:hAnsiTheme="majorBidi" w:cstheme="majorBidi"/>
          <w:sz w:val="24"/>
          <w:szCs w:val="24"/>
          <w:lang w:val="en-US"/>
        </w:rPr>
        <w:t xml:space="preserve">the </w:t>
      </w:r>
      <w:r w:rsidRPr="001E7DB7">
        <w:rPr>
          <w:rFonts w:asciiTheme="majorBidi" w:hAnsiTheme="majorBidi" w:cstheme="majorBidi"/>
          <w:sz w:val="24"/>
          <w:szCs w:val="24"/>
          <w:lang w:val="en-US"/>
        </w:rPr>
        <w:t>external test sets.</w:t>
      </w:r>
      <w:r w:rsidR="00500C7B" w:rsidRPr="001E7DB7">
        <w:rPr>
          <w:rFonts w:asciiTheme="majorBidi" w:hAnsiTheme="majorBidi" w:cstheme="majorBidi"/>
          <w:sz w:val="24"/>
          <w:szCs w:val="24"/>
          <w:lang w:val="en-US"/>
        </w:rPr>
        <w:t xml:space="preserve"> </w:t>
      </w:r>
    </w:p>
    <w:p w14:paraId="75C92B6C" w14:textId="64DB8258"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For the internal centers, the IMCM model achieved a Mean Error (ME) of -0.56±0.74, a Mean Absolute Error (MAE) of 1.28±0.37, and a Structural Similarity Index (SSIM) of 0.93±0.03. For the external test sets, IMCM yielded an ME of -1.92±0.58 and -0.54±0.13, an MAE of 2.38±0.76 and 0.69±0.12, and an SSIM of 0.89±0.03 and 0.78±0.10 for the </w:t>
      </w:r>
      <w:r w:rsidR="008B3E6E" w:rsidRPr="00C25452">
        <w:rPr>
          <w:rFonts w:asciiTheme="majorBidi" w:hAnsiTheme="majorBidi" w:cstheme="majorBidi"/>
          <w:sz w:val="24"/>
          <w:szCs w:val="24"/>
          <w:lang w:val="en-US"/>
        </w:rPr>
        <w:t xml:space="preserve">Cross-Center </w:t>
      </w:r>
      <w:r w:rsidRPr="00C25452">
        <w:rPr>
          <w:rFonts w:asciiTheme="majorBidi" w:hAnsiTheme="majorBidi" w:cstheme="majorBidi"/>
          <w:sz w:val="24"/>
          <w:szCs w:val="24"/>
          <w:lang w:val="en-US"/>
        </w:rPr>
        <w:t xml:space="preserve">and </w:t>
      </w:r>
      <w:r w:rsidR="008B3E6E" w:rsidRPr="00C25452">
        <w:rPr>
          <w:rFonts w:asciiTheme="majorBidi" w:hAnsiTheme="majorBidi" w:cstheme="majorBidi"/>
          <w:sz w:val="24"/>
          <w:szCs w:val="24"/>
          <w:lang w:val="en-US"/>
        </w:rPr>
        <w:t>Cross-Tracer</w:t>
      </w:r>
      <w:r w:rsidRPr="00C25452">
        <w:rPr>
          <w:rFonts w:asciiTheme="majorBidi" w:hAnsiTheme="majorBidi" w:cstheme="majorBidi"/>
          <w:sz w:val="24"/>
          <w:szCs w:val="24"/>
          <w:lang w:val="en-US"/>
        </w:rPr>
        <w:t xml:space="preserve">, respectively. IMCM successfully corrected motion and halo artifacts in both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 xml:space="preserve">Ga data and </w:t>
      </w:r>
      <w:r w:rsidRPr="00C25452">
        <w:rPr>
          <w:rFonts w:asciiTheme="majorBidi" w:hAnsiTheme="majorBidi" w:cstheme="majorBidi"/>
          <w:sz w:val="24"/>
          <w:szCs w:val="24"/>
          <w:vertAlign w:val="superscript"/>
          <w:lang w:val="en-US"/>
        </w:rPr>
        <w:t>18</w:t>
      </w:r>
      <w:r w:rsidRPr="00C25452">
        <w:rPr>
          <w:rFonts w:asciiTheme="majorBidi" w:hAnsiTheme="majorBidi" w:cstheme="majorBidi"/>
          <w:sz w:val="24"/>
          <w:szCs w:val="24"/>
          <w:lang w:val="en-US"/>
        </w:rPr>
        <w:t>F-FDG images.</w:t>
      </w:r>
    </w:p>
    <w:p w14:paraId="4193B928" w14:textId="345C9288"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The developed model effectively addressed variations in scanner types and radiotracers, demonstrating its adaptability, generalizability, and effectiveness in different clinical scenarios for direct ASC and artifact correction. This study </w:t>
      </w:r>
      <w:del w:id="12" w:author="Shirilord, Isaac (ARTORG)" w:date="2024-07-10T16:59:00Z" w16du:dateUtc="2024-07-10T14:59:00Z">
        <w:r w:rsidRPr="00C25452" w:rsidDel="0058795E">
          <w:rPr>
            <w:rFonts w:asciiTheme="majorBidi" w:hAnsiTheme="majorBidi" w:cstheme="majorBidi"/>
            <w:sz w:val="24"/>
            <w:szCs w:val="24"/>
            <w:lang w:val="en-US"/>
          </w:rPr>
          <w:delText xml:space="preserve">highlighted </w:delText>
        </w:r>
      </w:del>
      <w:ins w:id="13" w:author="Shirilord, Isaac (ARTORG)" w:date="2024-07-10T16:59:00Z" w16du:dateUtc="2024-07-10T14:59:00Z">
        <w:r w:rsidR="0058795E">
          <w:rPr>
            <w:rFonts w:asciiTheme="majorBidi" w:hAnsiTheme="majorBidi" w:cstheme="majorBidi"/>
            <w:sz w:val="24"/>
            <w:szCs w:val="24"/>
            <w:lang w:val="en-US"/>
          </w:rPr>
          <w:t>shows</w:t>
        </w:r>
        <w:r w:rsidR="0058795E" w:rsidRPr="00C25452">
          <w:rPr>
            <w:rFonts w:asciiTheme="majorBidi" w:hAnsiTheme="majorBidi" w:cstheme="majorBidi"/>
            <w:sz w:val="24"/>
            <w:szCs w:val="24"/>
            <w:lang w:val="en-US"/>
          </w:rPr>
          <w:t xml:space="preserve"> </w:t>
        </w:r>
      </w:ins>
      <w:r w:rsidRPr="00C25452">
        <w:rPr>
          <w:rFonts w:asciiTheme="majorBidi" w:hAnsiTheme="majorBidi" w:cstheme="majorBidi"/>
          <w:sz w:val="24"/>
          <w:szCs w:val="24"/>
          <w:lang w:val="en-US"/>
        </w:rPr>
        <w:t>the potential of DL to provide accurate, artifact-free PET images, offering a promising alternative to CT-based ASC.</w:t>
      </w:r>
    </w:p>
    <w:p w14:paraId="5B331529" w14:textId="77777777" w:rsidR="00C66FB1" w:rsidRPr="00C25452" w:rsidRDefault="00C66FB1" w:rsidP="00C66FB1">
      <w:pPr>
        <w:jc w:val="both"/>
        <w:rPr>
          <w:rFonts w:asciiTheme="majorBidi" w:hAnsiTheme="majorBidi" w:cstheme="majorBidi"/>
          <w:b/>
          <w:bCs/>
          <w:sz w:val="24"/>
          <w:szCs w:val="24"/>
          <w:lang w:val="en-US"/>
        </w:rPr>
      </w:pPr>
    </w:p>
    <w:p w14:paraId="51BFB9BC" w14:textId="77777777"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b/>
          <w:bCs/>
          <w:color w:val="4472C4" w:themeColor="accent1"/>
          <w:sz w:val="24"/>
          <w:szCs w:val="24"/>
          <w:lang w:val="en-US"/>
        </w:rPr>
        <w:t>Keywords:</w:t>
      </w:r>
      <w:r w:rsidRPr="00C25452">
        <w:rPr>
          <w:rFonts w:asciiTheme="majorBidi" w:hAnsiTheme="majorBidi" w:cstheme="majorBidi"/>
          <w:b/>
          <w:bCs/>
          <w:sz w:val="24"/>
          <w:szCs w:val="24"/>
          <w:lang w:val="en-US"/>
        </w:rPr>
        <w:t xml:space="preserve"> </w:t>
      </w:r>
      <w:r w:rsidRPr="00C25452">
        <w:rPr>
          <w:rFonts w:asciiTheme="majorBidi" w:hAnsiTheme="majorBidi" w:cstheme="majorBidi"/>
          <w:sz w:val="24"/>
          <w:szCs w:val="24"/>
          <w:lang w:val="en-US"/>
        </w:rPr>
        <w:t>Deep learning, attenuation scatter correction, CT-less PET.</w:t>
      </w:r>
    </w:p>
    <w:p w14:paraId="43453418" w14:textId="77777777" w:rsidR="00C66FB1" w:rsidRPr="00C25452" w:rsidRDefault="00C66FB1" w:rsidP="00C66FB1">
      <w:pPr>
        <w:rPr>
          <w:rFonts w:asciiTheme="majorBidi" w:hAnsiTheme="majorBidi" w:cstheme="majorBidi"/>
          <w:lang w:val="en-US"/>
        </w:rPr>
      </w:pPr>
    </w:p>
    <w:p w14:paraId="50EC4B8B" w14:textId="77777777" w:rsidR="00C66FB1" w:rsidRPr="00C25452" w:rsidRDefault="00C66FB1" w:rsidP="00C66FB1">
      <w:pPr>
        <w:rPr>
          <w:rFonts w:asciiTheme="majorBidi" w:hAnsiTheme="majorBidi" w:cstheme="majorBidi"/>
          <w:lang w:val="en-US"/>
        </w:rPr>
      </w:pPr>
    </w:p>
    <w:p w14:paraId="141AF0A3" w14:textId="77777777" w:rsidR="00C66FB1" w:rsidRPr="00C25452" w:rsidRDefault="00C66FB1" w:rsidP="00C66FB1">
      <w:pPr>
        <w:rPr>
          <w:rFonts w:asciiTheme="majorBidi" w:hAnsiTheme="majorBidi" w:cstheme="majorBidi"/>
          <w:lang w:val="en-US"/>
        </w:rPr>
      </w:pPr>
    </w:p>
    <w:p w14:paraId="688E4839" w14:textId="77777777" w:rsidR="00C66FB1" w:rsidRPr="00C25452" w:rsidRDefault="00C66FB1" w:rsidP="00C66FB1">
      <w:pPr>
        <w:rPr>
          <w:rFonts w:asciiTheme="majorBidi" w:hAnsiTheme="majorBidi" w:cstheme="majorBidi"/>
          <w:lang w:val="en-US"/>
        </w:rPr>
      </w:pPr>
    </w:p>
    <w:p w14:paraId="35759696" w14:textId="77777777" w:rsidR="00C66FB1" w:rsidRPr="00C25452" w:rsidRDefault="00C66FB1" w:rsidP="00C66FB1">
      <w:pPr>
        <w:rPr>
          <w:rFonts w:asciiTheme="majorBidi" w:hAnsiTheme="majorBidi" w:cstheme="majorBidi"/>
          <w:lang w:val="en-US"/>
        </w:rPr>
      </w:pPr>
    </w:p>
    <w:p w14:paraId="7B1ED733" w14:textId="77777777" w:rsidR="00C66FB1" w:rsidRPr="00C25452" w:rsidRDefault="00C66FB1" w:rsidP="00C66FB1">
      <w:pPr>
        <w:rPr>
          <w:rFonts w:asciiTheme="majorBidi" w:hAnsiTheme="majorBidi" w:cstheme="majorBidi"/>
          <w:lang w:val="en-US"/>
        </w:rPr>
      </w:pPr>
    </w:p>
    <w:p w14:paraId="6932B024" w14:textId="77777777" w:rsidR="00C66FB1" w:rsidRPr="00C25452" w:rsidRDefault="00C66FB1" w:rsidP="00C66FB1">
      <w:pPr>
        <w:rPr>
          <w:rFonts w:asciiTheme="majorBidi" w:hAnsiTheme="majorBidi" w:cstheme="majorBidi"/>
          <w:lang w:val="en-US"/>
        </w:rPr>
      </w:pPr>
    </w:p>
    <w:p w14:paraId="589C5594" w14:textId="77777777" w:rsidR="00C66FB1" w:rsidRPr="00C25452" w:rsidRDefault="00C66FB1" w:rsidP="00C66FB1">
      <w:pPr>
        <w:rPr>
          <w:rFonts w:asciiTheme="majorBidi" w:hAnsiTheme="majorBidi" w:cstheme="majorBidi"/>
          <w:lang w:val="en-US"/>
        </w:rPr>
      </w:pPr>
    </w:p>
    <w:p w14:paraId="008BFC51" w14:textId="77777777" w:rsidR="00C66FB1" w:rsidRPr="00C25452" w:rsidRDefault="00C66FB1" w:rsidP="00C66FB1">
      <w:pPr>
        <w:rPr>
          <w:rFonts w:asciiTheme="majorBidi" w:hAnsiTheme="majorBidi" w:cstheme="majorBidi"/>
          <w:lang w:val="en-US"/>
        </w:rPr>
      </w:pPr>
    </w:p>
    <w:p w14:paraId="155B51F8" w14:textId="77777777" w:rsidR="00C66FB1" w:rsidRPr="00C25452" w:rsidRDefault="00C66FB1" w:rsidP="00C66FB1">
      <w:pPr>
        <w:rPr>
          <w:rFonts w:asciiTheme="majorBidi" w:hAnsiTheme="majorBidi" w:cstheme="majorBidi"/>
          <w:lang w:val="en-US"/>
        </w:rPr>
      </w:pPr>
    </w:p>
    <w:p w14:paraId="6B6466D1" w14:textId="77777777" w:rsidR="00C66FB1" w:rsidRPr="00C25452" w:rsidRDefault="00C66FB1" w:rsidP="00C66FB1">
      <w:pPr>
        <w:rPr>
          <w:rFonts w:asciiTheme="majorBidi" w:hAnsiTheme="majorBidi" w:cstheme="majorBidi"/>
          <w:lang w:val="en-US"/>
        </w:rPr>
      </w:pPr>
    </w:p>
    <w:p w14:paraId="0E305958" w14:textId="77777777" w:rsidR="00C66FB1" w:rsidRPr="00C25452" w:rsidRDefault="00C66FB1" w:rsidP="00D804A5">
      <w:pPr>
        <w:pStyle w:val="Heading1"/>
        <w:rPr>
          <w:rFonts w:asciiTheme="majorBidi" w:hAnsiTheme="majorBidi" w:cstheme="majorBidi"/>
          <w:b w:val="0"/>
          <w:bCs w:val="0"/>
          <w:lang w:val="en-US"/>
        </w:rPr>
      </w:pPr>
      <w:bookmarkStart w:id="14" w:name="_Toc168472917"/>
      <w:bookmarkStart w:id="15" w:name="_Toc171278813"/>
      <w:r w:rsidRPr="00C25452">
        <w:rPr>
          <w:rFonts w:asciiTheme="majorBidi" w:hAnsiTheme="majorBidi" w:cstheme="majorBidi"/>
          <w:lang w:val="en-US"/>
        </w:rPr>
        <w:lastRenderedPageBreak/>
        <w:t>Abbreviation</w:t>
      </w:r>
      <w:bookmarkEnd w:id="14"/>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01"/>
      </w:tblGrid>
      <w:tr w:rsidR="004D1A9B" w:rsidRPr="00B653BA" w14:paraId="05A38332" w14:textId="77777777" w:rsidTr="00D804A5">
        <w:tc>
          <w:tcPr>
            <w:tcW w:w="6374" w:type="dxa"/>
          </w:tcPr>
          <w:p w14:paraId="1E81BD14" w14:textId="037E23C9"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Positron Emission Tomography</w:t>
            </w:r>
          </w:p>
        </w:tc>
        <w:tc>
          <w:tcPr>
            <w:tcW w:w="1701" w:type="dxa"/>
          </w:tcPr>
          <w:p w14:paraId="723F68C7" w14:textId="14FDABAA"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PET</w:t>
            </w:r>
          </w:p>
        </w:tc>
      </w:tr>
      <w:tr w:rsidR="00B1203D" w:rsidRPr="00B653BA" w14:paraId="49AAEB56" w14:textId="77777777" w:rsidTr="00D804A5">
        <w:tc>
          <w:tcPr>
            <w:tcW w:w="6374" w:type="dxa"/>
          </w:tcPr>
          <w:p w14:paraId="51A9DD9D" w14:textId="5BD45B44" w:rsidR="00B1203D" w:rsidRPr="00C25452" w:rsidRDefault="00B1203D" w:rsidP="00D804A5">
            <w:pPr>
              <w:spacing w:line="360" w:lineRule="auto"/>
              <w:rPr>
                <w:rFonts w:asciiTheme="majorBidi" w:hAnsiTheme="majorBidi" w:cstheme="majorBidi"/>
                <w:sz w:val="24"/>
                <w:szCs w:val="24"/>
                <w:lang w:val="en-US"/>
              </w:rPr>
            </w:pPr>
            <w:r>
              <w:rPr>
                <w:lang w:val="en-US"/>
              </w:rPr>
              <w:t>Magnetic Resonance Imaging</w:t>
            </w:r>
          </w:p>
        </w:tc>
        <w:tc>
          <w:tcPr>
            <w:tcW w:w="1701" w:type="dxa"/>
          </w:tcPr>
          <w:p w14:paraId="7CA7BA81" w14:textId="301698AD" w:rsidR="00B1203D" w:rsidRPr="00C25452" w:rsidRDefault="00B1203D" w:rsidP="00D804A5">
            <w:pPr>
              <w:spacing w:line="360" w:lineRule="auto"/>
              <w:jc w:val="right"/>
              <w:rPr>
                <w:rFonts w:asciiTheme="majorBidi" w:hAnsiTheme="majorBidi" w:cstheme="majorBidi"/>
                <w:sz w:val="24"/>
                <w:szCs w:val="24"/>
                <w:lang w:val="en-US"/>
              </w:rPr>
            </w:pPr>
            <w:r>
              <w:rPr>
                <w:rFonts w:asciiTheme="majorBidi" w:hAnsiTheme="majorBidi" w:cstheme="majorBidi"/>
                <w:sz w:val="24"/>
                <w:szCs w:val="24"/>
                <w:lang w:val="en-US"/>
              </w:rPr>
              <w:t>MRI</w:t>
            </w:r>
          </w:p>
        </w:tc>
      </w:tr>
      <w:tr w:rsidR="004D1A9B" w:rsidRPr="00B653BA" w14:paraId="0C0A092C" w14:textId="77777777" w:rsidTr="00D804A5">
        <w:tc>
          <w:tcPr>
            <w:tcW w:w="6374" w:type="dxa"/>
          </w:tcPr>
          <w:p w14:paraId="6CECD407" w14:textId="5D5D79A2"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Attenuation correction </w:t>
            </w:r>
          </w:p>
        </w:tc>
        <w:tc>
          <w:tcPr>
            <w:tcW w:w="1701" w:type="dxa"/>
          </w:tcPr>
          <w:p w14:paraId="548EF997" w14:textId="50F81BEB"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AC</w:t>
            </w:r>
          </w:p>
        </w:tc>
      </w:tr>
      <w:tr w:rsidR="004D1A9B" w:rsidRPr="00B653BA" w14:paraId="1EB27F18" w14:textId="77777777" w:rsidTr="00D804A5">
        <w:tc>
          <w:tcPr>
            <w:tcW w:w="6374" w:type="dxa"/>
          </w:tcPr>
          <w:p w14:paraId="780EA55D" w14:textId="48C423B6"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Attenuation and scatter correction</w:t>
            </w:r>
          </w:p>
        </w:tc>
        <w:tc>
          <w:tcPr>
            <w:tcW w:w="1701" w:type="dxa"/>
          </w:tcPr>
          <w:p w14:paraId="64EACC75" w14:textId="0B1A95B4"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ASC</w:t>
            </w:r>
          </w:p>
        </w:tc>
      </w:tr>
      <w:tr w:rsidR="004D1A9B" w:rsidRPr="00B653BA" w14:paraId="45E19559" w14:textId="77777777" w:rsidTr="00D804A5">
        <w:tc>
          <w:tcPr>
            <w:tcW w:w="6374" w:type="dxa"/>
          </w:tcPr>
          <w:p w14:paraId="40C28659" w14:textId="5C107B77"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Computed Tomography </w:t>
            </w:r>
          </w:p>
        </w:tc>
        <w:tc>
          <w:tcPr>
            <w:tcW w:w="1701" w:type="dxa"/>
          </w:tcPr>
          <w:p w14:paraId="01A8DAE1" w14:textId="7B5366EF"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CT</w:t>
            </w:r>
          </w:p>
        </w:tc>
      </w:tr>
      <w:tr w:rsidR="004D1A9B" w:rsidRPr="00B653BA" w14:paraId="46282CAC" w14:textId="77777777" w:rsidTr="00D804A5">
        <w:tc>
          <w:tcPr>
            <w:tcW w:w="6374" w:type="dxa"/>
          </w:tcPr>
          <w:p w14:paraId="7A2B463B" w14:textId="599B0B98" w:rsidR="009C51B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G</w:t>
            </w:r>
            <w:r w:rsidR="009C51B2" w:rsidRPr="00C25452">
              <w:rPr>
                <w:rFonts w:asciiTheme="majorBidi" w:hAnsiTheme="majorBidi" w:cstheme="majorBidi"/>
                <w:sz w:val="24"/>
                <w:szCs w:val="24"/>
                <w:lang w:val="en-US"/>
              </w:rPr>
              <w:t>allium-68</w:t>
            </w:r>
          </w:p>
        </w:tc>
        <w:tc>
          <w:tcPr>
            <w:tcW w:w="1701" w:type="dxa"/>
          </w:tcPr>
          <w:p w14:paraId="69323500" w14:textId="002FFB13"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Ga</w:t>
            </w:r>
          </w:p>
        </w:tc>
      </w:tr>
      <w:tr w:rsidR="004D1A9B" w:rsidRPr="00B653BA" w14:paraId="2BC4DA86" w14:textId="77777777" w:rsidTr="004D1A9B">
        <w:tc>
          <w:tcPr>
            <w:tcW w:w="6374" w:type="dxa"/>
          </w:tcPr>
          <w:p w14:paraId="35B11C9D" w14:textId="409D37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color w:val="202122"/>
                <w:sz w:val="24"/>
                <w:szCs w:val="24"/>
                <w:lang w:val="en-US"/>
              </w:rPr>
              <w:t>Fluorodeoxyglucose</w:t>
            </w:r>
          </w:p>
        </w:tc>
        <w:tc>
          <w:tcPr>
            <w:tcW w:w="1701" w:type="dxa"/>
          </w:tcPr>
          <w:p w14:paraId="66A38F7F" w14:textId="2F9825DC" w:rsidR="006471A2" w:rsidRPr="00C25452" w:rsidRDefault="006471A2" w:rsidP="00D804A5">
            <w:pPr>
              <w:spacing w:line="360" w:lineRule="auto"/>
              <w:jc w:val="right"/>
              <w:rPr>
                <w:rFonts w:asciiTheme="majorBidi" w:hAnsiTheme="majorBidi" w:cstheme="majorBidi"/>
                <w:sz w:val="24"/>
                <w:szCs w:val="24"/>
                <w:vertAlign w:val="superscript"/>
                <w:lang w:val="en-US"/>
              </w:rPr>
            </w:pPr>
            <w:r w:rsidRPr="00C25452">
              <w:rPr>
                <w:rFonts w:asciiTheme="majorBidi" w:hAnsiTheme="majorBidi" w:cstheme="majorBidi"/>
                <w:sz w:val="24"/>
                <w:szCs w:val="24"/>
                <w:lang w:val="en-US"/>
              </w:rPr>
              <w:t>FDG</w:t>
            </w:r>
          </w:p>
        </w:tc>
      </w:tr>
      <w:tr w:rsidR="004D1A9B" w:rsidRPr="00B653BA" w14:paraId="4E154A0F" w14:textId="77777777" w:rsidTr="00D804A5">
        <w:tc>
          <w:tcPr>
            <w:tcW w:w="6374" w:type="dxa"/>
          </w:tcPr>
          <w:p w14:paraId="0E469D00" w14:textId="22260CCA"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N</w:t>
            </w:r>
            <w:r w:rsidR="00FB1AFB" w:rsidRPr="00C25452">
              <w:rPr>
                <w:rFonts w:asciiTheme="majorBidi" w:hAnsiTheme="majorBidi" w:cstheme="majorBidi"/>
                <w:sz w:val="24"/>
                <w:szCs w:val="24"/>
                <w:lang w:val="en-US"/>
              </w:rPr>
              <w:t>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attenuation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scatter</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correction</w:t>
            </w:r>
          </w:p>
        </w:tc>
        <w:tc>
          <w:tcPr>
            <w:tcW w:w="1701" w:type="dxa"/>
          </w:tcPr>
          <w:p w14:paraId="4601CCA9" w14:textId="413DED24"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NAC</w:t>
            </w:r>
          </w:p>
        </w:tc>
      </w:tr>
      <w:tr w:rsidR="004D1A9B" w:rsidRPr="00B653BA" w14:paraId="4E89FC00" w14:textId="77777777" w:rsidTr="00D804A5">
        <w:tc>
          <w:tcPr>
            <w:tcW w:w="6374" w:type="dxa"/>
          </w:tcPr>
          <w:p w14:paraId="21C6F30C" w14:textId="655EA582"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CT </w:t>
            </w:r>
            <w:r w:rsidR="004D1A9B" w:rsidRPr="00C25452">
              <w:rPr>
                <w:rFonts w:asciiTheme="majorBidi" w:hAnsiTheme="majorBidi" w:cstheme="majorBidi"/>
                <w:sz w:val="24"/>
                <w:szCs w:val="24"/>
                <w:lang w:val="en-US"/>
              </w:rPr>
              <w:t xml:space="preserve">based </w:t>
            </w:r>
            <w:r w:rsidRPr="00C25452">
              <w:rPr>
                <w:rFonts w:asciiTheme="majorBidi" w:hAnsiTheme="majorBidi" w:cstheme="majorBidi"/>
                <w:sz w:val="24"/>
                <w:szCs w:val="24"/>
                <w:lang w:val="en-US"/>
              </w:rPr>
              <w:t>attenuation-scatter correction</w:t>
            </w:r>
          </w:p>
        </w:tc>
        <w:tc>
          <w:tcPr>
            <w:tcW w:w="1701" w:type="dxa"/>
          </w:tcPr>
          <w:p w14:paraId="6866E5C7" w14:textId="76BA1E89"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MAC</w:t>
            </w:r>
          </w:p>
        </w:tc>
      </w:tr>
      <w:tr w:rsidR="004D1A9B" w:rsidRPr="00B653BA" w14:paraId="3D7830CE" w14:textId="77777777" w:rsidTr="00D804A5">
        <w:tc>
          <w:tcPr>
            <w:tcW w:w="6374" w:type="dxa"/>
          </w:tcPr>
          <w:p w14:paraId="1E957DBE" w14:textId="006B9EBA" w:rsidR="009C51B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w:t>
            </w:r>
            <w:r w:rsidR="006471A2" w:rsidRPr="00C25452">
              <w:rPr>
                <w:rFonts w:asciiTheme="majorBidi" w:hAnsiTheme="majorBidi" w:cstheme="majorBidi"/>
                <w:sz w:val="24"/>
                <w:szCs w:val="24"/>
                <w:lang w:val="en-US"/>
              </w:rPr>
              <w:t>ime of flight</w:t>
            </w:r>
          </w:p>
        </w:tc>
        <w:tc>
          <w:tcPr>
            <w:tcW w:w="1701" w:type="dxa"/>
          </w:tcPr>
          <w:p w14:paraId="6805B185" w14:textId="1D84E6F6" w:rsidR="009C51B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TOF</w:t>
            </w:r>
          </w:p>
        </w:tc>
      </w:tr>
      <w:tr w:rsidR="004D1A9B" w:rsidRPr="00B653BA" w14:paraId="194D72A0" w14:textId="77777777" w:rsidTr="004D1A9B">
        <w:tc>
          <w:tcPr>
            <w:tcW w:w="6374" w:type="dxa"/>
          </w:tcPr>
          <w:p w14:paraId="5239C467" w14:textId="42C05C19"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M</w:t>
            </w:r>
            <w:r w:rsidR="006471A2" w:rsidRPr="00C25452">
              <w:rPr>
                <w:rFonts w:asciiTheme="majorBidi" w:hAnsiTheme="majorBidi" w:cstheme="majorBidi"/>
                <w:sz w:val="24"/>
                <w:szCs w:val="24"/>
                <w:lang w:val="en-US"/>
              </w:rPr>
              <w:t>aximum likelihood estimation of activity and attenuation</w:t>
            </w:r>
          </w:p>
        </w:tc>
        <w:tc>
          <w:tcPr>
            <w:tcW w:w="1701" w:type="dxa"/>
          </w:tcPr>
          <w:p w14:paraId="0D30843B" w14:textId="626D9E47"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MLAA</w:t>
            </w:r>
          </w:p>
        </w:tc>
      </w:tr>
      <w:tr w:rsidR="00230BE0" w:rsidRPr="00B653BA" w14:paraId="716A75B5" w14:textId="77777777" w:rsidTr="004D1A9B">
        <w:tc>
          <w:tcPr>
            <w:tcW w:w="6374" w:type="dxa"/>
          </w:tcPr>
          <w:p w14:paraId="46598E24" w14:textId="729E61E7"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L</w:t>
            </w:r>
            <w:r w:rsidR="006471A2" w:rsidRPr="00C25452">
              <w:rPr>
                <w:rFonts w:asciiTheme="majorBidi" w:hAnsiTheme="majorBidi" w:cstheme="majorBidi"/>
                <w:sz w:val="24"/>
                <w:szCs w:val="24"/>
                <w:lang w:val="en-US"/>
              </w:rPr>
              <w:t>ong axial field of view</w:t>
            </w:r>
          </w:p>
        </w:tc>
        <w:tc>
          <w:tcPr>
            <w:tcW w:w="1701" w:type="dxa"/>
          </w:tcPr>
          <w:p w14:paraId="74AECFE5" w14:textId="73892138"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LAFOV</w:t>
            </w:r>
          </w:p>
        </w:tc>
      </w:tr>
      <w:tr w:rsidR="00230BE0" w:rsidRPr="00B653BA" w14:paraId="44CDC0C5" w14:textId="77777777" w:rsidTr="004D1A9B">
        <w:tc>
          <w:tcPr>
            <w:tcW w:w="6374" w:type="dxa"/>
          </w:tcPr>
          <w:p w14:paraId="0A0D5950" w14:textId="1497EB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Artificial Intelligent</w:t>
            </w:r>
          </w:p>
        </w:tc>
        <w:tc>
          <w:tcPr>
            <w:tcW w:w="1701" w:type="dxa"/>
          </w:tcPr>
          <w:p w14:paraId="3D280ED4" w14:textId="2AE1898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AI</w:t>
            </w:r>
          </w:p>
        </w:tc>
      </w:tr>
      <w:tr w:rsidR="00230BE0" w:rsidRPr="00B653BA" w14:paraId="082EC93A" w14:textId="77777777" w:rsidTr="004D1A9B">
        <w:tc>
          <w:tcPr>
            <w:tcW w:w="6374" w:type="dxa"/>
          </w:tcPr>
          <w:p w14:paraId="1CB5B20A" w14:textId="410EE53E"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Federated learning</w:t>
            </w:r>
          </w:p>
        </w:tc>
        <w:tc>
          <w:tcPr>
            <w:tcW w:w="1701" w:type="dxa"/>
          </w:tcPr>
          <w:p w14:paraId="017BDF36" w14:textId="4D51809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FL</w:t>
            </w:r>
          </w:p>
        </w:tc>
      </w:tr>
      <w:tr w:rsidR="00230BE0" w:rsidRPr="00B653BA" w14:paraId="4D54068E" w14:textId="77777777" w:rsidTr="004D1A9B">
        <w:tc>
          <w:tcPr>
            <w:tcW w:w="6374" w:type="dxa"/>
          </w:tcPr>
          <w:p w14:paraId="2BB4751C" w14:textId="6B6337C3" w:rsidR="006471A2" w:rsidRPr="00C25452" w:rsidRDefault="00B1203D" w:rsidP="00D804A5">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P</w:t>
            </w:r>
            <w:r w:rsidRPr="00C25452">
              <w:rPr>
                <w:rFonts w:asciiTheme="majorBidi" w:hAnsiTheme="majorBidi" w:cstheme="majorBidi"/>
                <w:sz w:val="24"/>
                <w:szCs w:val="24"/>
                <w:lang w:val="en-US"/>
              </w:rPr>
              <w:t>rostate</w:t>
            </w:r>
            <w:r w:rsidR="006471A2" w:rsidRPr="00C25452">
              <w:rPr>
                <w:rFonts w:asciiTheme="majorBidi" w:hAnsiTheme="majorBidi" w:cstheme="majorBidi"/>
                <w:sz w:val="24"/>
                <w:szCs w:val="24"/>
                <w:lang w:val="en-US"/>
              </w:rPr>
              <w:t>-</w:t>
            </w:r>
            <w:r>
              <w:rPr>
                <w:rFonts w:asciiTheme="majorBidi" w:hAnsiTheme="majorBidi" w:cstheme="majorBidi"/>
                <w:sz w:val="24"/>
                <w:szCs w:val="24"/>
                <w:lang w:val="en-US"/>
              </w:rPr>
              <w:t>S</w:t>
            </w:r>
            <w:r w:rsidRPr="00C25452">
              <w:rPr>
                <w:rFonts w:asciiTheme="majorBidi" w:hAnsiTheme="majorBidi" w:cstheme="majorBidi"/>
                <w:sz w:val="24"/>
                <w:szCs w:val="24"/>
                <w:lang w:val="en-US"/>
              </w:rPr>
              <w:t xml:space="preserve">pecific </w:t>
            </w:r>
            <w:r>
              <w:rPr>
                <w:rFonts w:asciiTheme="majorBidi" w:hAnsiTheme="majorBidi" w:cstheme="majorBidi"/>
                <w:sz w:val="24"/>
                <w:szCs w:val="24"/>
                <w:lang w:val="en-US"/>
              </w:rPr>
              <w:t>M</w:t>
            </w:r>
            <w:r w:rsidRPr="00C25452">
              <w:rPr>
                <w:rFonts w:asciiTheme="majorBidi" w:hAnsiTheme="majorBidi" w:cstheme="majorBidi"/>
                <w:sz w:val="24"/>
                <w:szCs w:val="24"/>
                <w:lang w:val="en-US"/>
              </w:rPr>
              <w:t xml:space="preserve">embrane </w:t>
            </w:r>
            <w:r>
              <w:rPr>
                <w:rFonts w:asciiTheme="majorBidi" w:hAnsiTheme="majorBidi" w:cstheme="majorBidi"/>
                <w:sz w:val="24"/>
                <w:szCs w:val="24"/>
                <w:lang w:val="en-US"/>
              </w:rPr>
              <w:t>A</w:t>
            </w:r>
            <w:r w:rsidRPr="00C25452">
              <w:rPr>
                <w:rFonts w:asciiTheme="majorBidi" w:hAnsiTheme="majorBidi" w:cstheme="majorBidi"/>
                <w:sz w:val="24"/>
                <w:szCs w:val="24"/>
                <w:lang w:val="en-US"/>
              </w:rPr>
              <w:t>ntigen</w:t>
            </w:r>
          </w:p>
        </w:tc>
        <w:tc>
          <w:tcPr>
            <w:tcW w:w="1701" w:type="dxa"/>
          </w:tcPr>
          <w:p w14:paraId="44FD87EA" w14:textId="79714BC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PSMA</w:t>
            </w:r>
          </w:p>
        </w:tc>
      </w:tr>
      <w:tr w:rsidR="00230BE0" w:rsidRPr="00B653BA" w14:paraId="17BCC62B" w14:textId="77777777" w:rsidTr="004D1A9B">
        <w:tc>
          <w:tcPr>
            <w:tcW w:w="6374" w:type="dxa"/>
          </w:tcPr>
          <w:p w14:paraId="4B41792F" w14:textId="36D219E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w:t>
            </w:r>
            <w:r w:rsidR="006471A2" w:rsidRPr="00C25452">
              <w:rPr>
                <w:rFonts w:asciiTheme="majorBidi" w:hAnsiTheme="majorBidi" w:cstheme="majorBidi"/>
                <w:sz w:val="24"/>
                <w:szCs w:val="24"/>
                <w:lang w:val="en-US"/>
              </w:rPr>
              <w:t>natomy-dependent correction model</w:t>
            </w:r>
          </w:p>
        </w:tc>
        <w:tc>
          <w:tcPr>
            <w:tcW w:w="1701" w:type="dxa"/>
          </w:tcPr>
          <w:p w14:paraId="29D2D186" w14:textId="7AA498A9"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ADCM</w:t>
            </w:r>
          </w:p>
        </w:tc>
      </w:tr>
      <w:tr w:rsidR="00230BE0" w:rsidRPr="00B653BA" w14:paraId="263BED29" w14:textId="77777777" w:rsidTr="004D1A9B">
        <w:tc>
          <w:tcPr>
            <w:tcW w:w="6374" w:type="dxa"/>
          </w:tcPr>
          <w:p w14:paraId="5D7C9CB3" w14:textId="75370987"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Deep learning model-based attenuation correction</w:t>
            </w:r>
          </w:p>
        </w:tc>
        <w:tc>
          <w:tcPr>
            <w:tcW w:w="1701" w:type="dxa"/>
          </w:tcPr>
          <w:p w14:paraId="1094598B" w14:textId="382A019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DL</w:t>
            </w:r>
          </w:p>
        </w:tc>
      </w:tr>
      <w:tr w:rsidR="00230BE0" w:rsidRPr="00B653BA" w14:paraId="5597C1EA" w14:textId="77777777" w:rsidTr="004D1A9B">
        <w:tc>
          <w:tcPr>
            <w:tcW w:w="6374" w:type="dxa"/>
          </w:tcPr>
          <w:p w14:paraId="1BE54CFA" w14:textId="4BEC8CA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S</w:t>
            </w:r>
            <w:r w:rsidR="006471A2" w:rsidRPr="00C25452">
              <w:rPr>
                <w:rFonts w:asciiTheme="majorBidi" w:hAnsiTheme="majorBidi" w:cstheme="majorBidi"/>
                <w:sz w:val="24"/>
                <w:szCs w:val="24"/>
                <w:lang w:val="en-US"/>
              </w:rPr>
              <w:t>tandard uptake value</w:t>
            </w:r>
          </w:p>
        </w:tc>
        <w:tc>
          <w:tcPr>
            <w:tcW w:w="1701" w:type="dxa"/>
          </w:tcPr>
          <w:p w14:paraId="46C6D9A1" w14:textId="2021206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SUV</w:t>
            </w:r>
          </w:p>
        </w:tc>
      </w:tr>
      <w:tr w:rsidR="00230BE0" w:rsidRPr="00B653BA" w14:paraId="1DA3E33E" w14:textId="77777777" w:rsidTr="004D1A9B">
        <w:tc>
          <w:tcPr>
            <w:tcW w:w="6374" w:type="dxa"/>
          </w:tcPr>
          <w:p w14:paraId="5147DC7B" w14:textId="1258120F"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Integrated multi-</w:t>
            </w:r>
            <w:r w:rsidR="009239C2" w:rsidRPr="00C25452">
              <w:rPr>
                <w:rFonts w:asciiTheme="majorBidi" w:hAnsiTheme="majorBidi" w:cstheme="majorBidi"/>
                <w:sz w:val="24"/>
                <w:szCs w:val="24"/>
                <w:lang w:val="en-US"/>
              </w:rPr>
              <w:t>Cent</w:t>
            </w:r>
            <w:r w:rsidR="009239C2">
              <w:rPr>
                <w:rFonts w:asciiTheme="majorBidi" w:hAnsiTheme="majorBidi" w:cstheme="majorBidi"/>
                <w:sz w:val="24"/>
                <w:szCs w:val="24"/>
                <w:lang w:val="en-US"/>
              </w:rPr>
              <w:t>er</w:t>
            </w:r>
            <w:r w:rsidR="009239C2" w:rsidRPr="00C25452">
              <w:rPr>
                <w:rFonts w:asciiTheme="majorBidi" w:hAnsiTheme="majorBidi" w:cstheme="majorBidi"/>
                <w:sz w:val="24"/>
                <w:szCs w:val="24"/>
                <w:lang w:val="en-US"/>
              </w:rPr>
              <w:t xml:space="preserve"> </w:t>
            </w:r>
            <w:r w:rsidRPr="00C25452">
              <w:rPr>
                <w:rFonts w:asciiTheme="majorBidi" w:hAnsiTheme="majorBidi" w:cstheme="majorBidi"/>
                <w:sz w:val="24"/>
                <w:szCs w:val="24"/>
                <w:lang w:val="en-US"/>
              </w:rPr>
              <w:t>model</w:t>
            </w:r>
          </w:p>
        </w:tc>
        <w:tc>
          <w:tcPr>
            <w:tcW w:w="1701" w:type="dxa"/>
          </w:tcPr>
          <w:p w14:paraId="4CE238A5" w14:textId="223DE482"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IMCM</w:t>
            </w:r>
          </w:p>
        </w:tc>
      </w:tr>
      <w:tr w:rsidR="004D1A9B" w:rsidRPr="00B653BA" w14:paraId="12C5F0D3" w14:textId="77777777" w:rsidTr="004D1A9B">
        <w:tc>
          <w:tcPr>
            <w:tcW w:w="6374" w:type="dxa"/>
          </w:tcPr>
          <w:p w14:paraId="029662A0" w14:textId="02F60A14"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Tuned Transfer Learning for IMCM model</w:t>
            </w:r>
          </w:p>
        </w:tc>
        <w:tc>
          <w:tcPr>
            <w:tcW w:w="1701" w:type="dxa"/>
          </w:tcPr>
          <w:p w14:paraId="5E5234F1" w14:textId="33ED4D2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TL-MC</w:t>
            </w:r>
          </w:p>
        </w:tc>
      </w:tr>
    </w:tbl>
    <w:p w14:paraId="6D12E4B1" w14:textId="77777777" w:rsidR="009C51B2" w:rsidRPr="00C25452" w:rsidRDefault="009C51B2" w:rsidP="00C66FB1">
      <w:pPr>
        <w:rPr>
          <w:rFonts w:asciiTheme="majorBidi" w:hAnsiTheme="majorBidi" w:cstheme="majorBidi"/>
          <w:b/>
          <w:bCs/>
          <w:sz w:val="48"/>
          <w:szCs w:val="48"/>
          <w:lang w:val="en-US"/>
        </w:rPr>
      </w:pPr>
    </w:p>
    <w:p w14:paraId="00240248" w14:textId="77777777" w:rsidR="00C66FB1" w:rsidRPr="00C25452" w:rsidRDefault="00C66FB1" w:rsidP="00C66FB1">
      <w:pPr>
        <w:rPr>
          <w:rFonts w:asciiTheme="majorBidi" w:hAnsiTheme="majorBidi" w:cstheme="majorBidi"/>
          <w:lang w:val="en-US"/>
        </w:rPr>
      </w:pPr>
    </w:p>
    <w:p w14:paraId="007822A8" w14:textId="77777777" w:rsidR="00C66FB1" w:rsidRPr="00C25452" w:rsidRDefault="00C66FB1" w:rsidP="00C66FB1">
      <w:pPr>
        <w:rPr>
          <w:rFonts w:asciiTheme="majorBidi" w:hAnsiTheme="majorBidi" w:cstheme="majorBidi"/>
          <w:lang w:val="en-US"/>
        </w:rPr>
      </w:pPr>
    </w:p>
    <w:p w14:paraId="1BD637BD" w14:textId="77777777" w:rsidR="00C66FB1" w:rsidRPr="00C25452" w:rsidRDefault="00C66FB1" w:rsidP="00C66FB1">
      <w:pPr>
        <w:jc w:val="left"/>
        <w:rPr>
          <w:rFonts w:asciiTheme="majorBidi" w:hAnsiTheme="majorBidi" w:cstheme="majorBidi"/>
          <w:lang w:val="en-US"/>
        </w:rPr>
      </w:pPr>
      <w:r w:rsidRPr="00C25452">
        <w:rPr>
          <w:rFonts w:asciiTheme="majorBidi" w:hAnsiTheme="majorBidi" w:cstheme="majorBidi"/>
          <w:lang w:val="en-US"/>
        </w:rPr>
        <w:br w:type="page"/>
      </w:r>
    </w:p>
    <w:sdt>
      <w:sdtPr>
        <w:rPr>
          <w:rFonts w:asciiTheme="majorBidi" w:eastAsiaTheme="minorHAnsi" w:hAnsiTheme="majorBidi" w:cs="Times New Roman"/>
          <w:color w:val="auto"/>
          <w:sz w:val="22"/>
          <w:szCs w:val="22"/>
          <w:shd w:val="clear" w:color="auto" w:fill="FFFFFF"/>
          <w:lang w:val="en-GB"/>
        </w:rPr>
        <w:id w:val="553822203"/>
        <w:docPartObj>
          <w:docPartGallery w:val="Table of Contents"/>
          <w:docPartUnique/>
        </w:docPartObj>
      </w:sdtPr>
      <w:sdtEndPr>
        <w:rPr>
          <w:b/>
          <w:bCs/>
          <w:noProof/>
        </w:rPr>
      </w:sdtEndPr>
      <w:sdtContent>
        <w:sdt>
          <w:sdtPr>
            <w:rPr>
              <w:rFonts w:asciiTheme="majorBidi" w:eastAsiaTheme="minorHAnsi" w:hAnsiTheme="majorBidi" w:cs="Times New Roman"/>
              <w:color w:val="auto"/>
              <w:sz w:val="22"/>
              <w:szCs w:val="22"/>
              <w:shd w:val="clear" w:color="auto" w:fill="FFFFFF"/>
              <w:lang w:val="en-GB"/>
            </w:rPr>
            <w:id w:val="-731379498"/>
            <w:docPartObj>
              <w:docPartGallery w:val="Table of Contents"/>
              <w:docPartUnique/>
            </w:docPartObj>
          </w:sdtPr>
          <w:sdtEndPr>
            <w:rPr>
              <w:b/>
              <w:bCs/>
              <w:noProof/>
            </w:rPr>
          </w:sdtEndPr>
          <w:sdtContent>
            <w:p w14:paraId="1ED70BBA" w14:textId="77777777" w:rsidR="00790DE4" w:rsidRPr="00C25452" w:rsidRDefault="00790DE4" w:rsidP="00790DE4">
              <w:pPr>
                <w:pStyle w:val="TOCHeading"/>
                <w:rPr>
                  <w:rFonts w:asciiTheme="majorBidi" w:hAnsiTheme="majorBidi"/>
                </w:rPr>
              </w:pPr>
              <w:r w:rsidRPr="00B653BA">
                <w:rPr>
                  <w:rFonts w:asciiTheme="majorBidi" w:hAnsiTheme="majorBidi"/>
                </w:rPr>
                <w:t>Table of Contents</w:t>
              </w:r>
            </w:p>
            <w:p w14:paraId="5F728107" w14:textId="73A6F1B5" w:rsidR="00506E6C"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F42AA9">
                <w:rPr>
                  <w:rFonts w:asciiTheme="majorBidi" w:hAnsiTheme="majorBidi" w:cstheme="majorBidi"/>
                  <w:lang w:val="en-US"/>
                </w:rPr>
                <w:fldChar w:fldCharType="begin"/>
              </w:r>
              <w:r w:rsidRPr="00F42AA9">
                <w:rPr>
                  <w:rFonts w:asciiTheme="majorBidi" w:hAnsiTheme="majorBidi" w:cstheme="majorBidi"/>
                  <w:lang w:val="en-US"/>
                </w:rPr>
                <w:instrText xml:space="preserve"> TOC \o "1-3" \h \z \u </w:instrText>
              </w:r>
              <w:r w:rsidRPr="00F42AA9">
                <w:rPr>
                  <w:rFonts w:asciiTheme="majorBidi" w:hAnsiTheme="majorBidi" w:cstheme="majorBidi"/>
                  <w:lang w:val="en-US"/>
                </w:rPr>
                <w:fldChar w:fldCharType="separate"/>
              </w:r>
              <w:r w:rsidR="00000000">
                <w:rPr>
                  <w:noProof/>
                </w:rPr>
                <w:fldChar w:fldCharType="begin"/>
              </w:r>
              <w:r w:rsidR="00000000">
                <w:rPr>
                  <w:noProof/>
                </w:rPr>
                <w:instrText>HYPERLINK \l "_Toc171278812"</w:instrText>
              </w:r>
              <w:ins w:id="16" w:author="Samane Shahpouri" w:date="2024-07-10T21:22:00Z" w16du:dateUtc="2024-07-10T19:22:00Z">
                <w:r w:rsidR="00922503">
                  <w:rPr>
                    <w:noProof/>
                  </w:rPr>
                </w:r>
              </w:ins>
              <w:r w:rsidR="00000000">
                <w:rPr>
                  <w:noProof/>
                </w:rPr>
                <w:fldChar w:fldCharType="separate"/>
              </w:r>
              <w:r w:rsidR="00506E6C" w:rsidRPr="00397350">
                <w:rPr>
                  <w:rStyle w:val="Hyperlink"/>
                  <w:rFonts w:asciiTheme="majorBidi" w:hAnsiTheme="majorBidi" w:cstheme="majorBidi"/>
                  <w:noProof/>
                  <w:lang w:val="en-US"/>
                </w:rPr>
                <w:t>Abstract</w:t>
              </w:r>
              <w:r w:rsidR="00506E6C">
                <w:rPr>
                  <w:noProof/>
                  <w:webHidden/>
                </w:rPr>
                <w:tab/>
              </w:r>
              <w:r w:rsidR="00506E6C">
                <w:rPr>
                  <w:noProof/>
                  <w:webHidden/>
                </w:rPr>
                <w:fldChar w:fldCharType="begin"/>
              </w:r>
              <w:r w:rsidR="00506E6C">
                <w:rPr>
                  <w:noProof/>
                  <w:webHidden/>
                </w:rPr>
                <w:instrText xml:space="preserve"> PAGEREF _Toc171278812 \h </w:instrText>
              </w:r>
              <w:r w:rsidR="00506E6C">
                <w:rPr>
                  <w:noProof/>
                  <w:webHidden/>
                </w:rPr>
              </w:r>
              <w:r w:rsidR="00506E6C">
                <w:rPr>
                  <w:noProof/>
                  <w:webHidden/>
                </w:rPr>
                <w:fldChar w:fldCharType="separate"/>
              </w:r>
              <w:r w:rsidR="00922503">
                <w:rPr>
                  <w:noProof/>
                  <w:webHidden/>
                </w:rPr>
                <w:t>3</w:t>
              </w:r>
              <w:r w:rsidR="00506E6C">
                <w:rPr>
                  <w:noProof/>
                  <w:webHidden/>
                </w:rPr>
                <w:fldChar w:fldCharType="end"/>
              </w:r>
              <w:r w:rsidR="00000000">
                <w:rPr>
                  <w:noProof/>
                </w:rPr>
                <w:fldChar w:fldCharType="end"/>
              </w:r>
            </w:p>
            <w:p w14:paraId="46CCD238" w14:textId="184950D0"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"_Toc171278813"</w:instrText>
              </w:r>
              <w:ins w:id="17"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Abbreviation</w:t>
              </w:r>
              <w:r w:rsidR="00506E6C">
                <w:rPr>
                  <w:noProof/>
                  <w:webHidden/>
                </w:rPr>
                <w:tab/>
              </w:r>
              <w:r w:rsidR="00506E6C">
                <w:rPr>
                  <w:noProof/>
                  <w:webHidden/>
                </w:rPr>
                <w:fldChar w:fldCharType="begin"/>
              </w:r>
              <w:r w:rsidR="00506E6C">
                <w:rPr>
                  <w:noProof/>
                  <w:webHidden/>
                </w:rPr>
                <w:instrText xml:space="preserve"> PAGEREF _Toc171278813 \h </w:instrText>
              </w:r>
              <w:r w:rsidR="00506E6C">
                <w:rPr>
                  <w:noProof/>
                  <w:webHidden/>
                </w:rPr>
              </w:r>
              <w:r w:rsidR="00506E6C">
                <w:rPr>
                  <w:noProof/>
                  <w:webHidden/>
                </w:rPr>
                <w:fldChar w:fldCharType="separate"/>
              </w:r>
              <w:r w:rsidR="00922503">
                <w:rPr>
                  <w:noProof/>
                  <w:webHidden/>
                </w:rPr>
                <w:t>4</w:t>
              </w:r>
              <w:r w:rsidR="00506E6C">
                <w:rPr>
                  <w:noProof/>
                  <w:webHidden/>
                </w:rPr>
                <w:fldChar w:fldCharType="end"/>
              </w:r>
              <w:r>
                <w:rPr>
                  <w:noProof/>
                </w:rPr>
                <w:fldChar w:fldCharType="end"/>
              </w:r>
            </w:p>
            <w:p w14:paraId="3AA97EAB" w14:textId="13BA97D2"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"_Toc171278814"</w:instrText>
              </w:r>
              <w:ins w:id="18"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Introduction</w:t>
              </w:r>
              <w:r w:rsidR="00506E6C">
                <w:rPr>
                  <w:noProof/>
                  <w:webHidden/>
                </w:rPr>
                <w:tab/>
              </w:r>
              <w:r w:rsidR="00506E6C">
                <w:rPr>
                  <w:noProof/>
                  <w:webHidden/>
                </w:rPr>
                <w:fldChar w:fldCharType="begin"/>
              </w:r>
              <w:r w:rsidR="00506E6C">
                <w:rPr>
                  <w:noProof/>
                  <w:webHidden/>
                </w:rPr>
                <w:instrText xml:space="preserve"> PAGEREF _Toc171278814 \h </w:instrText>
              </w:r>
              <w:r w:rsidR="00506E6C">
                <w:rPr>
                  <w:noProof/>
                  <w:webHidden/>
                </w:rPr>
              </w:r>
              <w:r w:rsidR="00506E6C">
                <w:rPr>
                  <w:noProof/>
                  <w:webHidden/>
                </w:rPr>
                <w:fldChar w:fldCharType="separate"/>
              </w:r>
              <w:ins w:id="19" w:author="Samane Shahpouri" w:date="2024-07-10T21:22:00Z" w16du:dateUtc="2024-07-10T19:22:00Z">
                <w:r w:rsidR="00922503">
                  <w:rPr>
                    <w:noProof/>
                    <w:webHidden/>
                  </w:rPr>
                  <w:t>6</w:t>
                </w:r>
              </w:ins>
              <w:del w:id="20" w:author="Samane Shahpouri" w:date="2024-07-10T21:22:00Z" w16du:dateUtc="2024-07-10T19:22:00Z">
                <w:r w:rsidR="00164586" w:rsidDel="00922503">
                  <w:rPr>
                    <w:noProof/>
                    <w:webHidden/>
                  </w:rPr>
                  <w:delText>7</w:delText>
                </w:r>
              </w:del>
              <w:r w:rsidR="00506E6C">
                <w:rPr>
                  <w:noProof/>
                  <w:webHidden/>
                </w:rPr>
                <w:fldChar w:fldCharType="end"/>
              </w:r>
              <w:r>
                <w:rPr>
                  <w:noProof/>
                </w:rPr>
                <w:fldChar w:fldCharType="end"/>
              </w:r>
            </w:p>
            <w:p w14:paraId="136D352C" w14:textId="1986FE1E"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"_Toc171278815"</w:instrText>
              </w:r>
              <w:ins w:id="21"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Material and methods</w:t>
              </w:r>
              <w:r w:rsidR="00506E6C">
                <w:rPr>
                  <w:noProof/>
                  <w:webHidden/>
                </w:rPr>
                <w:tab/>
              </w:r>
              <w:r w:rsidR="00506E6C">
                <w:rPr>
                  <w:noProof/>
                  <w:webHidden/>
                </w:rPr>
                <w:fldChar w:fldCharType="begin"/>
              </w:r>
              <w:r w:rsidR="00506E6C">
                <w:rPr>
                  <w:noProof/>
                  <w:webHidden/>
                </w:rPr>
                <w:instrText xml:space="preserve"> PAGEREF _Toc171278815 \h </w:instrText>
              </w:r>
              <w:r w:rsidR="00506E6C">
                <w:rPr>
                  <w:noProof/>
                  <w:webHidden/>
                </w:rPr>
              </w:r>
              <w:r w:rsidR="00506E6C">
                <w:rPr>
                  <w:noProof/>
                  <w:webHidden/>
                </w:rPr>
                <w:fldChar w:fldCharType="separate"/>
              </w:r>
              <w:ins w:id="22" w:author="Samane Shahpouri" w:date="2024-07-10T21:22:00Z" w16du:dateUtc="2024-07-10T19:22:00Z">
                <w:r w:rsidR="00922503">
                  <w:rPr>
                    <w:noProof/>
                    <w:webHidden/>
                  </w:rPr>
                  <w:t>9</w:t>
                </w:r>
              </w:ins>
              <w:del w:id="23" w:author="Samane Shahpouri" w:date="2024-07-10T21:22:00Z" w16du:dateUtc="2024-07-10T19:22:00Z">
                <w:r w:rsidR="00164586" w:rsidDel="00922503">
                  <w:rPr>
                    <w:noProof/>
                    <w:webHidden/>
                  </w:rPr>
                  <w:delText>10</w:delText>
                </w:r>
              </w:del>
              <w:r w:rsidR="00506E6C">
                <w:rPr>
                  <w:noProof/>
                  <w:webHidden/>
                </w:rPr>
                <w:fldChar w:fldCharType="end"/>
              </w:r>
              <w:r>
                <w:rPr>
                  <w:noProof/>
                </w:rPr>
                <w:fldChar w:fldCharType="end"/>
              </w:r>
            </w:p>
            <w:p w14:paraId="5F9DA4A9" w14:textId="475297F6"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"_Toc171278816"</w:instrText>
              </w:r>
              <w:ins w:id="24"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About Datasets</w:t>
              </w:r>
              <w:r w:rsidR="00506E6C">
                <w:rPr>
                  <w:noProof/>
                  <w:webHidden/>
                </w:rPr>
                <w:tab/>
              </w:r>
              <w:r w:rsidR="00506E6C">
                <w:rPr>
                  <w:noProof/>
                  <w:webHidden/>
                </w:rPr>
                <w:fldChar w:fldCharType="begin"/>
              </w:r>
              <w:r w:rsidR="00506E6C">
                <w:rPr>
                  <w:noProof/>
                  <w:webHidden/>
                </w:rPr>
                <w:instrText xml:space="preserve"> PAGEREF _Toc171278816 \h </w:instrText>
              </w:r>
              <w:r w:rsidR="00506E6C">
                <w:rPr>
                  <w:noProof/>
                  <w:webHidden/>
                </w:rPr>
              </w:r>
              <w:r w:rsidR="00506E6C">
                <w:rPr>
                  <w:noProof/>
                  <w:webHidden/>
                </w:rPr>
                <w:fldChar w:fldCharType="separate"/>
              </w:r>
              <w:ins w:id="25" w:author="Samane Shahpouri" w:date="2024-07-10T21:22:00Z" w16du:dateUtc="2024-07-10T19:22:00Z">
                <w:r w:rsidR="00922503">
                  <w:rPr>
                    <w:noProof/>
                    <w:webHidden/>
                  </w:rPr>
                  <w:t>9</w:t>
                </w:r>
              </w:ins>
              <w:del w:id="26" w:author="Samane Shahpouri" w:date="2024-07-10T21:22:00Z" w16du:dateUtc="2024-07-10T19:22:00Z">
                <w:r w:rsidR="00164586" w:rsidDel="00922503">
                  <w:rPr>
                    <w:noProof/>
                    <w:webHidden/>
                  </w:rPr>
                  <w:delText>10</w:delText>
                </w:r>
              </w:del>
              <w:r w:rsidR="00506E6C">
                <w:rPr>
                  <w:noProof/>
                  <w:webHidden/>
                </w:rPr>
                <w:fldChar w:fldCharType="end"/>
              </w:r>
              <w:r>
                <w:rPr>
                  <w:noProof/>
                </w:rPr>
                <w:fldChar w:fldCharType="end"/>
              </w:r>
            </w:p>
            <w:p w14:paraId="3DC2D2C4" w14:textId="754691E8"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"_Toc171278817"</w:instrText>
              </w:r>
              <w:ins w:id="27"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vertAlign w:val="superscript"/>
                  <w:lang w:val="en-US"/>
                </w:rPr>
                <w:t>68</w:t>
              </w:r>
              <w:r w:rsidR="00506E6C" w:rsidRPr="00397350">
                <w:rPr>
                  <w:rStyle w:val="Hyperlink"/>
                  <w:rFonts w:asciiTheme="majorBidi" w:hAnsiTheme="majorBidi" w:cstheme="majorBidi"/>
                  <w:noProof/>
                  <w:lang w:val="en-US"/>
                </w:rPr>
                <w:t>Ga PET/CT dataset</w:t>
              </w:r>
              <w:r w:rsidR="00506E6C">
                <w:rPr>
                  <w:noProof/>
                  <w:webHidden/>
                </w:rPr>
                <w:tab/>
              </w:r>
              <w:r w:rsidR="00506E6C">
                <w:rPr>
                  <w:noProof/>
                  <w:webHidden/>
                </w:rPr>
                <w:fldChar w:fldCharType="begin"/>
              </w:r>
              <w:r w:rsidR="00506E6C">
                <w:rPr>
                  <w:noProof/>
                  <w:webHidden/>
                </w:rPr>
                <w:instrText xml:space="preserve"> PAGEREF _Toc171278817 \h </w:instrText>
              </w:r>
              <w:r w:rsidR="00506E6C">
                <w:rPr>
                  <w:noProof/>
                  <w:webHidden/>
                </w:rPr>
              </w:r>
              <w:r w:rsidR="00506E6C">
                <w:rPr>
                  <w:noProof/>
                  <w:webHidden/>
                </w:rPr>
                <w:fldChar w:fldCharType="separate"/>
              </w:r>
              <w:ins w:id="28" w:author="Samane Shahpouri" w:date="2024-07-10T21:22:00Z" w16du:dateUtc="2024-07-10T19:22:00Z">
                <w:r w:rsidR="00922503">
                  <w:rPr>
                    <w:noProof/>
                    <w:webHidden/>
                  </w:rPr>
                  <w:t>9</w:t>
                </w:r>
              </w:ins>
              <w:del w:id="29" w:author="Samane Shahpouri" w:date="2024-07-10T21:22:00Z" w16du:dateUtc="2024-07-10T19:22:00Z">
                <w:r w:rsidR="00164586" w:rsidDel="00922503">
                  <w:rPr>
                    <w:noProof/>
                    <w:webHidden/>
                  </w:rPr>
                  <w:delText>10</w:delText>
                </w:r>
              </w:del>
              <w:r w:rsidR="00506E6C">
                <w:rPr>
                  <w:noProof/>
                  <w:webHidden/>
                </w:rPr>
                <w:fldChar w:fldCharType="end"/>
              </w:r>
              <w:r>
                <w:rPr>
                  <w:noProof/>
                </w:rPr>
                <w:fldChar w:fldCharType="end"/>
              </w:r>
            </w:p>
            <w:p w14:paraId="761C8E34" w14:textId="7B3E5756"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"_Toc171278818"</w:instrText>
              </w:r>
              <w:ins w:id="30"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vertAlign w:val="superscript"/>
                  <w:lang w:val="en-US"/>
                </w:rPr>
                <w:t>18</w:t>
              </w:r>
              <w:r w:rsidR="00506E6C" w:rsidRPr="00397350">
                <w:rPr>
                  <w:rStyle w:val="Hyperlink"/>
                  <w:rFonts w:asciiTheme="majorBidi" w:hAnsiTheme="majorBidi" w:cstheme="majorBidi"/>
                  <w:noProof/>
                  <w:lang w:val="en-US"/>
                </w:rPr>
                <w:t>F-FDG Datasets</w:t>
              </w:r>
              <w:r w:rsidR="00506E6C">
                <w:rPr>
                  <w:noProof/>
                  <w:webHidden/>
                </w:rPr>
                <w:tab/>
              </w:r>
              <w:r w:rsidR="00506E6C">
                <w:rPr>
                  <w:noProof/>
                  <w:webHidden/>
                </w:rPr>
                <w:fldChar w:fldCharType="begin"/>
              </w:r>
              <w:r w:rsidR="00506E6C">
                <w:rPr>
                  <w:noProof/>
                  <w:webHidden/>
                </w:rPr>
                <w:instrText xml:space="preserve"> PAGEREF _Toc171278818 \h </w:instrText>
              </w:r>
              <w:r w:rsidR="00506E6C">
                <w:rPr>
                  <w:noProof/>
                  <w:webHidden/>
                </w:rPr>
              </w:r>
              <w:r w:rsidR="00506E6C">
                <w:rPr>
                  <w:noProof/>
                  <w:webHidden/>
                </w:rPr>
                <w:fldChar w:fldCharType="separate"/>
              </w:r>
              <w:ins w:id="31" w:author="Samane Shahpouri" w:date="2024-07-10T21:22:00Z" w16du:dateUtc="2024-07-10T19:22:00Z">
                <w:r w:rsidR="00922503">
                  <w:rPr>
                    <w:noProof/>
                    <w:webHidden/>
                  </w:rPr>
                  <w:t>9</w:t>
                </w:r>
              </w:ins>
              <w:del w:id="32" w:author="Samane Shahpouri" w:date="2024-07-10T21:22:00Z" w16du:dateUtc="2024-07-10T19:22:00Z">
                <w:r w:rsidR="00164586" w:rsidDel="00922503">
                  <w:rPr>
                    <w:noProof/>
                    <w:webHidden/>
                  </w:rPr>
                  <w:delText>10</w:delText>
                </w:r>
              </w:del>
              <w:r w:rsidR="00506E6C">
                <w:rPr>
                  <w:noProof/>
                  <w:webHidden/>
                </w:rPr>
                <w:fldChar w:fldCharType="end"/>
              </w:r>
              <w:r>
                <w:rPr>
                  <w:noProof/>
                </w:rPr>
                <w:fldChar w:fldCharType="end"/>
              </w:r>
            </w:p>
            <w:p w14:paraId="40885B66" w14:textId="67A04950"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"_Toc171278819"</w:instrText>
              </w:r>
              <w:ins w:id="33"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Artifact dataset</w:t>
              </w:r>
              <w:r w:rsidR="00506E6C">
                <w:rPr>
                  <w:noProof/>
                  <w:webHidden/>
                </w:rPr>
                <w:tab/>
              </w:r>
              <w:r w:rsidR="00506E6C">
                <w:rPr>
                  <w:noProof/>
                  <w:webHidden/>
                </w:rPr>
                <w:fldChar w:fldCharType="begin"/>
              </w:r>
              <w:r w:rsidR="00506E6C">
                <w:rPr>
                  <w:noProof/>
                  <w:webHidden/>
                </w:rPr>
                <w:instrText xml:space="preserve"> PAGEREF _Toc171278819 \h </w:instrText>
              </w:r>
              <w:r w:rsidR="00506E6C">
                <w:rPr>
                  <w:noProof/>
                  <w:webHidden/>
                </w:rPr>
              </w:r>
              <w:r w:rsidR="00506E6C">
                <w:rPr>
                  <w:noProof/>
                  <w:webHidden/>
                </w:rPr>
                <w:fldChar w:fldCharType="separate"/>
              </w:r>
              <w:ins w:id="34" w:author="Samane Shahpouri" w:date="2024-07-10T21:22:00Z" w16du:dateUtc="2024-07-10T19:22:00Z">
                <w:r w:rsidR="00922503">
                  <w:rPr>
                    <w:noProof/>
                    <w:webHidden/>
                  </w:rPr>
                  <w:t>10</w:t>
                </w:r>
              </w:ins>
              <w:del w:id="35" w:author="Samane Shahpouri" w:date="2024-07-10T21:22:00Z" w16du:dateUtc="2024-07-10T19:22:00Z">
                <w:r w:rsidR="00164586" w:rsidDel="00922503">
                  <w:rPr>
                    <w:noProof/>
                    <w:webHidden/>
                  </w:rPr>
                  <w:delText>11</w:delText>
                </w:r>
              </w:del>
              <w:r w:rsidR="00506E6C">
                <w:rPr>
                  <w:noProof/>
                  <w:webHidden/>
                </w:rPr>
                <w:fldChar w:fldCharType="end"/>
              </w:r>
              <w:r>
                <w:rPr>
                  <w:noProof/>
                </w:rPr>
                <w:fldChar w:fldCharType="end"/>
              </w:r>
            </w:p>
            <w:p w14:paraId="4A27314B" w14:textId="5B9C1650"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"_Toc171278820"</w:instrText>
              </w:r>
              <w:ins w:id="36"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Data Preparation</w:t>
              </w:r>
              <w:r w:rsidR="00506E6C">
                <w:rPr>
                  <w:noProof/>
                  <w:webHidden/>
                </w:rPr>
                <w:tab/>
              </w:r>
              <w:r w:rsidR="00506E6C">
                <w:rPr>
                  <w:noProof/>
                  <w:webHidden/>
                </w:rPr>
                <w:fldChar w:fldCharType="begin"/>
              </w:r>
              <w:r w:rsidR="00506E6C">
                <w:rPr>
                  <w:noProof/>
                  <w:webHidden/>
                </w:rPr>
                <w:instrText xml:space="preserve"> PAGEREF _Toc171278820 \h </w:instrText>
              </w:r>
              <w:r w:rsidR="00506E6C">
                <w:rPr>
                  <w:noProof/>
                  <w:webHidden/>
                </w:rPr>
              </w:r>
              <w:r w:rsidR="00506E6C">
                <w:rPr>
                  <w:noProof/>
                  <w:webHidden/>
                </w:rPr>
                <w:fldChar w:fldCharType="separate"/>
              </w:r>
              <w:ins w:id="37" w:author="Samane Shahpouri" w:date="2024-07-10T21:22:00Z" w16du:dateUtc="2024-07-10T19:22:00Z">
                <w:r w:rsidR="00922503">
                  <w:rPr>
                    <w:noProof/>
                    <w:webHidden/>
                  </w:rPr>
                  <w:t>10</w:t>
                </w:r>
              </w:ins>
              <w:del w:id="38" w:author="Samane Shahpouri" w:date="2024-07-10T21:22:00Z" w16du:dateUtc="2024-07-10T19:22:00Z">
                <w:r w:rsidR="00164586" w:rsidDel="00922503">
                  <w:rPr>
                    <w:noProof/>
                    <w:webHidden/>
                  </w:rPr>
                  <w:delText>11</w:delText>
                </w:r>
              </w:del>
              <w:r w:rsidR="00506E6C">
                <w:rPr>
                  <w:noProof/>
                  <w:webHidden/>
                </w:rPr>
                <w:fldChar w:fldCharType="end"/>
              </w:r>
              <w:r>
                <w:rPr>
                  <w:noProof/>
                </w:rPr>
                <w:fldChar w:fldCharType="end"/>
              </w:r>
            </w:p>
            <w:p w14:paraId="5C9AF0E5" w14:textId="11A88A85"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"_Toc171278821"</w:instrText>
              </w:r>
              <w:ins w:id="39" w:author="Samane Shahpouri" w:date="2024-07-10T21:22:00Z" w16du:dateUtc="2024-07-10T19:22:00Z">
                <w:r w:rsidR="00922503">
                  <w:rPr>
                    <w:noProof/>
                  </w:rPr>
                </w:r>
              </w:ins>
              <w:r>
                <w:rPr>
                  <w:noProof/>
                </w:rPr>
                <w:fldChar w:fldCharType="separate"/>
              </w:r>
              <w:r w:rsidR="00506E6C" w:rsidRPr="00397350">
                <w:rPr>
                  <w:rStyle w:val="Hyperlink"/>
                  <w:noProof/>
                  <w:lang w:val="en-US"/>
                </w:rPr>
                <w:t xml:space="preserve">Normalization of </w:t>
              </w:r>
              <w:r w:rsidR="00506E6C" w:rsidRPr="00397350">
                <w:rPr>
                  <w:rStyle w:val="Hyperlink"/>
                  <w:rFonts w:asciiTheme="majorBidi" w:hAnsiTheme="majorBidi" w:cstheme="majorBidi"/>
                  <w:noProof/>
                  <w:vertAlign w:val="superscript"/>
                  <w:lang w:val="en-US"/>
                </w:rPr>
                <w:t>68</w:t>
              </w:r>
              <w:r w:rsidR="00506E6C" w:rsidRPr="00397350">
                <w:rPr>
                  <w:rStyle w:val="Hyperlink"/>
                  <w:rFonts w:asciiTheme="majorBidi" w:hAnsiTheme="majorBidi" w:cstheme="majorBidi"/>
                  <w:noProof/>
                  <w:lang w:val="en-US"/>
                </w:rPr>
                <w:t>Ga</w:t>
              </w:r>
              <w:r w:rsidR="00506E6C" w:rsidRPr="00397350">
                <w:rPr>
                  <w:rStyle w:val="Hyperlink"/>
                  <w:noProof/>
                  <w:lang w:val="en-US"/>
                </w:rPr>
                <w:t xml:space="preserve"> PET Image</w:t>
              </w:r>
              <w:r w:rsidR="00506E6C">
                <w:rPr>
                  <w:noProof/>
                  <w:webHidden/>
                </w:rPr>
                <w:tab/>
              </w:r>
              <w:r w:rsidR="00506E6C">
                <w:rPr>
                  <w:noProof/>
                  <w:webHidden/>
                </w:rPr>
                <w:fldChar w:fldCharType="begin"/>
              </w:r>
              <w:r w:rsidR="00506E6C">
                <w:rPr>
                  <w:noProof/>
                  <w:webHidden/>
                </w:rPr>
                <w:instrText xml:space="preserve"> PAGEREF _Toc171278821 \h </w:instrText>
              </w:r>
              <w:r w:rsidR="00506E6C">
                <w:rPr>
                  <w:noProof/>
                  <w:webHidden/>
                </w:rPr>
              </w:r>
              <w:r w:rsidR="00506E6C">
                <w:rPr>
                  <w:noProof/>
                  <w:webHidden/>
                </w:rPr>
                <w:fldChar w:fldCharType="separate"/>
              </w:r>
              <w:ins w:id="40" w:author="Samane Shahpouri" w:date="2024-07-10T21:22:00Z" w16du:dateUtc="2024-07-10T19:22:00Z">
                <w:r w:rsidR="00922503">
                  <w:rPr>
                    <w:noProof/>
                    <w:webHidden/>
                  </w:rPr>
                  <w:t>10</w:t>
                </w:r>
              </w:ins>
              <w:del w:id="41" w:author="Samane Shahpouri" w:date="2024-07-10T21:22:00Z" w16du:dateUtc="2024-07-10T19:22:00Z">
                <w:r w:rsidR="00164586" w:rsidDel="00922503">
                  <w:rPr>
                    <w:noProof/>
                    <w:webHidden/>
                  </w:rPr>
                  <w:delText>12</w:delText>
                </w:r>
              </w:del>
              <w:r w:rsidR="00506E6C">
                <w:rPr>
                  <w:noProof/>
                  <w:webHidden/>
                </w:rPr>
                <w:fldChar w:fldCharType="end"/>
              </w:r>
              <w:r>
                <w:rPr>
                  <w:noProof/>
                </w:rPr>
                <w:fldChar w:fldCharType="end"/>
              </w:r>
            </w:p>
            <w:p w14:paraId="3F187B8D" w14:textId="606AAF8B"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"_Toc171278822"</w:instrText>
              </w:r>
              <w:ins w:id="42" w:author="Samane Shahpouri" w:date="2024-07-10T21:22:00Z" w16du:dateUtc="2024-07-10T19:22:00Z">
                <w:r w:rsidR="00922503">
                  <w:rPr>
                    <w:noProof/>
                  </w:rPr>
                </w:r>
              </w:ins>
              <w:r>
                <w:rPr>
                  <w:noProof/>
                </w:rPr>
                <w:fldChar w:fldCharType="separate"/>
              </w:r>
              <w:r w:rsidR="00506E6C" w:rsidRPr="00397350">
                <w:rPr>
                  <w:rStyle w:val="Hyperlink"/>
                  <w:noProof/>
                  <w:lang w:val="en-US"/>
                </w:rPr>
                <w:t>Data Transformation and Augmentations:</w:t>
              </w:r>
              <w:r w:rsidR="00506E6C">
                <w:rPr>
                  <w:noProof/>
                  <w:webHidden/>
                </w:rPr>
                <w:tab/>
              </w:r>
              <w:r w:rsidR="00506E6C">
                <w:rPr>
                  <w:noProof/>
                  <w:webHidden/>
                </w:rPr>
                <w:fldChar w:fldCharType="begin"/>
              </w:r>
              <w:r w:rsidR="00506E6C">
                <w:rPr>
                  <w:noProof/>
                  <w:webHidden/>
                </w:rPr>
                <w:instrText xml:space="preserve"> PAGEREF _Toc171278822 \h </w:instrText>
              </w:r>
              <w:r w:rsidR="00506E6C">
                <w:rPr>
                  <w:noProof/>
                  <w:webHidden/>
                </w:rPr>
              </w:r>
              <w:r w:rsidR="00506E6C">
                <w:rPr>
                  <w:noProof/>
                  <w:webHidden/>
                </w:rPr>
                <w:fldChar w:fldCharType="separate"/>
              </w:r>
              <w:ins w:id="43" w:author="Samane Shahpouri" w:date="2024-07-10T21:22:00Z" w16du:dateUtc="2024-07-10T19:22:00Z">
                <w:r w:rsidR="00922503">
                  <w:rPr>
                    <w:noProof/>
                    <w:webHidden/>
                  </w:rPr>
                  <w:t>11</w:t>
                </w:r>
              </w:ins>
              <w:del w:id="44" w:author="Samane Shahpouri" w:date="2024-07-10T21:22:00Z" w16du:dateUtc="2024-07-10T19:22:00Z">
                <w:r w:rsidR="00164586" w:rsidDel="00922503">
                  <w:rPr>
                    <w:noProof/>
                    <w:webHidden/>
                  </w:rPr>
                  <w:delText>12</w:delText>
                </w:r>
              </w:del>
              <w:r w:rsidR="00506E6C">
                <w:rPr>
                  <w:noProof/>
                  <w:webHidden/>
                </w:rPr>
                <w:fldChar w:fldCharType="end"/>
              </w:r>
              <w:r>
                <w:rPr>
                  <w:noProof/>
                </w:rPr>
                <w:fldChar w:fldCharType="end"/>
              </w:r>
            </w:p>
            <w:p w14:paraId="29489B74" w14:textId="0717E8D9"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"_Toc171278823"</w:instrText>
              </w:r>
              <w:ins w:id="45"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Generation of Anatomy-Dependent Correction Maps (ADCM)</w:t>
              </w:r>
              <w:r w:rsidR="00506E6C">
                <w:rPr>
                  <w:noProof/>
                  <w:webHidden/>
                </w:rPr>
                <w:tab/>
              </w:r>
              <w:r w:rsidR="00506E6C">
                <w:rPr>
                  <w:noProof/>
                  <w:webHidden/>
                </w:rPr>
                <w:fldChar w:fldCharType="begin"/>
              </w:r>
              <w:r w:rsidR="00506E6C">
                <w:rPr>
                  <w:noProof/>
                  <w:webHidden/>
                </w:rPr>
                <w:instrText xml:space="preserve"> PAGEREF _Toc171278823 \h </w:instrText>
              </w:r>
              <w:r w:rsidR="00506E6C">
                <w:rPr>
                  <w:noProof/>
                  <w:webHidden/>
                </w:rPr>
              </w:r>
              <w:r w:rsidR="00506E6C">
                <w:rPr>
                  <w:noProof/>
                  <w:webHidden/>
                </w:rPr>
                <w:fldChar w:fldCharType="separate"/>
              </w:r>
              <w:ins w:id="46" w:author="Samane Shahpouri" w:date="2024-07-10T21:22:00Z" w16du:dateUtc="2024-07-10T19:22:00Z">
                <w:r w:rsidR="00922503">
                  <w:rPr>
                    <w:noProof/>
                    <w:webHidden/>
                  </w:rPr>
                  <w:t>12</w:t>
                </w:r>
              </w:ins>
              <w:del w:id="47" w:author="Samane Shahpouri" w:date="2024-07-10T21:22:00Z" w16du:dateUtc="2024-07-10T19:22:00Z">
                <w:r w:rsidR="00164586" w:rsidDel="00922503">
                  <w:rPr>
                    <w:noProof/>
                    <w:webHidden/>
                  </w:rPr>
                  <w:delText>13</w:delText>
                </w:r>
              </w:del>
              <w:r w:rsidR="00506E6C">
                <w:rPr>
                  <w:noProof/>
                  <w:webHidden/>
                </w:rPr>
                <w:fldChar w:fldCharType="end"/>
              </w:r>
              <w:r>
                <w:rPr>
                  <w:noProof/>
                </w:rPr>
                <w:fldChar w:fldCharType="end"/>
              </w:r>
            </w:p>
            <w:p w14:paraId="618072B3" w14:textId="543093C4"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"_Toc171278824"</w:instrText>
              </w:r>
              <w:ins w:id="48"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Deep neural network</w:t>
              </w:r>
              <w:r w:rsidR="00506E6C">
                <w:rPr>
                  <w:noProof/>
                  <w:webHidden/>
                </w:rPr>
                <w:tab/>
              </w:r>
              <w:r w:rsidR="00506E6C">
                <w:rPr>
                  <w:noProof/>
                  <w:webHidden/>
                </w:rPr>
                <w:fldChar w:fldCharType="begin"/>
              </w:r>
              <w:r w:rsidR="00506E6C">
                <w:rPr>
                  <w:noProof/>
                  <w:webHidden/>
                </w:rPr>
                <w:instrText xml:space="preserve"> PAGEREF _Toc171278824 \h </w:instrText>
              </w:r>
              <w:r w:rsidR="00506E6C">
                <w:rPr>
                  <w:noProof/>
                  <w:webHidden/>
                </w:rPr>
              </w:r>
              <w:r w:rsidR="00506E6C">
                <w:rPr>
                  <w:noProof/>
                  <w:webHidden/>
                </w:rPr>
                <w:fldChar w:fldCharType="separate"/>
              </w:r>
              <w:ins w:id="49" w:author="Samane Shahpouri" w:date="2024-07-10T21:22:00Z" w16du:dateUtc="2024-07-10T19:22:00Z">
                <w:r w:rsidR="00922503">
                  <w:rPr>
                    <w:noProof/>
                    <w:webHidden/>
                  </w:rPr>
                  <w:t>13</w:t>
                </w:r>
              </w:ins>
              <w:del w:id="50" w:author="Samane Shahpouri" w:date="2024-07-10T21:22:00Z" w16du:dateUtc="2024-07-10T19:22:00Z">
                <w:r w:rsidR="00164586" w:rsidDel="00922503">
                  <w:rPr>
                    <w:noProof/>
                    <w:webHidden/>
                  </w:rPr>
                  <w:delText>16</w:delText>
                </w:r>
              </w:del>
              <w:r w:rsidR="00506E6C">
                <w:rPr>
                  <w:noProof/>
                  <w:webHidden/>
                </w:rPr>
                <w:fldChar w:fldCharType="end"/>
              </w:r>
              <w:r>
                <w:rPr>
                  <w:noProof/>
                </w:rPr>
                <w:fldChar w:fldCharType="end"/>
              </w:r>
            </w:p>
            <w:p w14:paraId="17BD3AC3" w14:textId="2120E785"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"_Toc171278825"</w:instrText>
              </w:r>
              <w:ins w:id="51"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 xml:space="preserve">Training approaches for </w:t>
              </w:r>
              <w:del w:id="52" w:author="Samane Shahpouri" w:date="2024-07-10T20:40:00Z" w16du:dateUtc="2024-07-10T18:40:00Z">
                <w:r w:rsidR="00506E6C" w:rsidRPr="00397350" w:rsidDel="00F66353">
                  <w:rPr>
                    <w:rStyle w:val="Hyperlink"/>
                    <w:rFonts w:asciiTheme="majorBidi" w:hAnsiTheme="majorBidi" w:cstheme="majorBidi"/>
                    <w:noProof/>
                    <w:lang w:val="en-US"/>
                  </w:rPr>
                  <w:delText>deep learning</w:delText>
                </w:r>
              </w:del>
              <w:ins w:id="53" w:author="Samane Shahpouri" w:date="2024-07-10T20:40:00Z" w16du:dateUtc="2024-07-10T18:40:00Z">
                <w:r w:rsidR="00F66353">
                  <w:rPr>
                    <w:rStyle w:val="Hyperlink"/>
                    <w:rFonts w:asciiTheme="majorBidi" w:hAnsiTheme="majorBidi" w:cstheme="majorBidi"/>
                    <w:noProof/>
                    <w:lang w:val="en-US"/>
                  </w:rPr>
                  <w:t>DL</w:t>
                </w:r>
              </w:ins>
              <w:r w:rsidR="00506E6C" w:rsidRPr="00397350">
                <w:rPr>
                  <w:rStyle w:val="Hyperlink"/>
                  <w:rFonts w:asciiTheme="majorBidi" w:hAnsiTheme="majorBidi" w:cstheme="majorBidi"/>
                  <w:noProof/>
                  <w:lang w:val="en-US"/>
                </w:rPr>
                <w:t xml:space="preserve"> models:</w:t>
              </w:r>
              <w:r w:rsidR="00506E6C">
                <w:rPr>
                  <w:noProof/>
                  <w:webHidden/>
                </w:rPr>
                <w:tab/>
              </w:r>
              <w:r w:rsidR="00506E6C">
                <w:rPr>
                  <w:noProof/>
                  <w:webHidden/>
                </w:rPr>
                <w:fldChar w:fldCharType="begin"/>
              </w:r>
              <w:r w:rsidR="00506E6C">
                <w:rPr>
                  <w:noProof/>
                  <w:webHidden/>
                </w:rPr>
                <w:instrText xml:space="preserve"> PAGEREF _Toc171278825 \h </w:instrText>
              </w:r>
              <w:r w:rsidR="00506E6C">
                <w:rPr>
                  <w:noProof/>
                  <w:webHidden/>
                </w:rPr>
              </w:r>
              <w:r w:rsidR="00506E6C">
                <w:rPr>
                  <w:noProof/>
                  <w:webHidden/>
                </w:rPr>
                <w:fldChar w:fldCharType="separate"/>
              </w:r>
              <w:ins w:id="54" w:author="Samane Shahpouri" w:date="2024-07-10T21:22:00Z" w16du:dateUtc="2024-07-10T19:22:00Z">
                <w:r w:rsidR="00922503">
                  <w:rPr>
                    <w:noProof/>
                    <w:webHidden/>
                  </w:rPr>
                  <w:t>15</w:t>
                </w:r>
              </w:ins>
              <w:del w:id="55" w:author="Samane Shahpouri" w:date="2024-07-10T21:22:00Z" w16du:dateUtc="2024-07-10T19:22:00Z">
                <w:r w:rsidR="00164586" w:rsidDel="00922503">
                  <w:rPr>
                    <w:noProof/>
                    <w:webHidden/>
                  </w:rPr>
                  <w:delText>18</w:delText>
                </w:r>
              </w:del>
              <w:r w:rsidR="00506E6C">
                <w:rPr>
                  <w:noProof/>
                  <w:webHidden/>
                </w:rPr>
                <w:fldChar w:fldCharType="end"/>
              </w:r>
              <w:r>
                <w:rPr>
                  <w:noProof/>
                </w:rPr>
                <w:fldChar w:fldCharType="end"/>
              </w:r>
            </w:p>
            <w:p w14:paraId="5183F65F" w14:textId="54F7248A"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"_Toc171278826"</w:instrText>
              </w:r>
              <w:ins w:id="56"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Quantitative evaluation:</w:t>
              </w:r>
              <w:r w:rsidR="00506E6C">
                <w:rPr>
                  <w:noProof/>
                  <w:webHidden/>
                </w:rPr>
                <w:tab/>
              </w:r>
              <w:r w:rsidR="00506E6C">
                <w:rPr>
                  <w:noProof/>
                  <w:webHidden/>
                </w:rPr>
                <w:fldChar w:fldCharType="begin"/>
              </w:r>
              <w:r w:rsidR="00506E6C">
                <w:rPr>
                  <w:noProof/>
                  <w:webHidden/>
                </w:rPr>
                <w:instrText xml:space="preserve"> PAGEREF _Toc171278826 \h </w:instrText>
              </w:r>
              <w:r w:rsidR="00506E6C">
                <w:rPr>
                  <w:noProof/>
                  <w:webHidden/>
                </w:rPr>
              </w:r>
              <w:r w:rsidR="00506E6C">
                <w:rPr>
                  <w:noProof/>
                  <w:webHidden/>
                </w:rPr>
                <w:fldChar w:fldCharType="separate"/>
              </w:r>
              <w:ins w:id="57" w:author="Samane Shahpouri" w:date="2024-07-10T21:22:00Z" w16du:dateUtc="2024-07-10T19:22:00Z">
                <w:r w:rsidR="00922503">
                  <w:rPr>
                    <w:noProof/>
                    <w:webHidden/>
                  </w:rPr>
                  <w:t>16</w:t>
                </w:r>
              </w:ins>
              <w:del w:id="58" w:author="Samane Shahpouri" w:date="2024-07-10T21:22:00Z" w16du:dateUtc="2024-07-10T19:22:00Z">
                <w:r w:rsidR="00164586" w:rsidDel="00922503">
                  <w:rPr>
                    <w:noProof/>
                    <w:webHidden/>
                  </w:rPr>
                  <w:delText>20</w:delText>
                </w:r>
              </w:del>
              <w:r w:rsidR="00506E6C">
                <w:rPr>
                  <w:noProof/>
                  <w:webHidden/>
                </w:rPr>
                <w:fldChar w:fldCharType="end"/>
              </w:r>
              <w:r>
                <w:rPr>
                  <w:noProof/>
                </w:rPr>
                <w:fldChar w:fldCharType="end"/>
              </w:r>
            </w:p>
            <w:p w14:paraId="4E8F88CE" w14:textId="77311973"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"_Toc171278827"</w:instrText>
              </w:r>
              <w:ins w:id="59"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Results</w:t>
              </w:r>
              <w:r w:rsidR="00506E6C">
                <w:rPr>
                  <w:noProof/>
                  <w:webHidden/>
                </w:rPr>
                <w:tab/>
              </w:r>
              <w:r w:rsidR="00506E6C">
                <w:rPr>
                  <w:noProof/>
                  <w:webHidden/>
                </w:rPr>
                <w:fldChar w:fldCharType="begin"/>
              </w:r>
              <w:r w:rsidR="00506E6C">
                <w:rPr>
                  <w:noProof/>
                  <w:webHidden/>
                </w:rPr>
                <w:instrText xml:space="preserve"> PAGEREF _Toc171278827 \h </w:instrText>
              </w:r>
              <w:r w:rsidR="00506E6C">
                <w:rPr>
                  <w:noProof/>
                  <w:webHidden/>
                </w:rPr>
              </w:r>
              <w:r w:rsidR="00506E6C">
                <w:rPr>
                  <w:noProof/>
                  <w:webHidden/>
                </w:rPr>
                <w:fldChar w:fldCharType="separate"/>
              </w:r>
              <w:ins w:id="60" w:author="Samane Shahpouri" w:date="2024-07-10T21:22:00Z" w16du:dateUtc="2024-07-10T19:22:00Z">
                <w:r w:rsidR="00922503">
                  <w:rPr>
                    <w:noProof/>
                    <w:webHidden/>
                  </w:rPr>
                  <w:t>19</w:t>
                </w:r>
              </w:ins>
              <w:del w:id="61" w:author="Samane Shahpouri" w:date="2024-07-10T21:22:00Z" w16du:dateUtc="2024-07-10T19:22:00Z">
                <w:r w:rsidR="00164586" w:rsidDel="00922503">
                  <w:rPr>
                    <w:noProof/>
                    <w:webHidden/>
                  </w:rPr>
                  <w:delText>22</w:delText>
                </w:r>
              </w:del>
              <w:r w:rsidR="00506E6C">
                <w:rPr>
                  <w:noProof/>
                  <w:webHidden/>
                </w:rPr>
                <w:fldChar w:fldCharType="end"/>
              </w:r>
              <w:r>
                <w:rPr>
                  <w:noProof/>
                </w:rPr>
                <w:fldChar w:fldCharType="end"/>
              </w:r>
            </w:p>
            <w:p w14:paraId="73802F0F" w14:textId="29608AFB"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"_Toc171278828"</w:instrText>
              </w:r>
              <w:ins w:id="62"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Quantitative assessment</w:t>
              </w:r>
              <w:r w:rsidR="00506E6C">
                <w:rPr>
                  <w:noProof/>
                  <w:webHidden/>
                </w:rPr>
                <w:tab/>
              </w:r>
              <w:r w:rsidR="00506E6C">
                <w:rPr>
                  <w:noProof/>
                  <w:webHidden/>
                </w:rPr>
                <w:fldChar w:fldCharType="begin"/>
              </w:r>
              <w:r w:rsidR="00506E6C">
                <w:rPr>
                  <w:noProof/>
                  <w:webHidden/>
                </w:rPr>
                <w:instrText xml:space="preserve"> PAGEREF _Toc171278828 \h </w:instrText>
              </w:r>
              <w:r w:rsidR="00506E6C">
                <w:rPr>
                  <w:noProof/>
                  <w:webHidden/>
                </w:rPr>
              </w:r>
              <w:r w:rsidR="00506E6C">
                <w:rPr>
                  <w:noProof/>
                  <w:webHidden/>
                </w:rPr>
                <w:fldChar w:fldCharType="separate"/>
              </w:r>
              <w:ins w:id="63" w:author="Samane Shahpouri" w:date="2024-07-10T21:22:00Z" w16du:dateUtc="2024-07-10T19:22:00Z">
                <w:r w:rsidR="00922503">
                  <w:rPr>
                    <w:noProof/>
                    <w:webHidden/>
                  </w:rPr>
                  <w:t>19</w:t>
                </w:r>
              </w:ins>
              <w:del w:id="64" w:author="Samane Shahpouri" w:date="2024-07-10T21:22:00Z" w16du:dateUtc="2024-07-10T19:22:00Z">
                <w:r w:rsidR="00164586" w:rsidDel="00922503">
                  <w:rPr>
                    <w:noProof/>
                    <w:webHidden/>
                  </w:rPr>
                  <w:delText>22</w:delText>
                </w:r>
              </w:del>
              <w:r w:rsidR="00506E6C">
                <w:rPr>
                  <w:noProof/>
                  <w:webHidden/>
                </w:rPr>
                <w:fldChar w:fldCharType="end"/>
              </w:r>
              <w:r>
                <w:rPr>
                  <w:noProof/>
                </w:rPr>
                <w:fldChar w:fldCharType="end"/>
              </w:r>
            </w:p>
            <w:p w14:paraId="179A45B1" w14:textId="2BAF9E7A"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"_Toc171278829"</w:instrText>
              </w:r>
              <w:ins w:id="65"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Cross-Center Results:</w:t>
              </w:r>
              <w:r w:rsidR="00506E6C">
                <w:rPr>
                  <w:noProof/>
                  <w:webHidden/>
                </w:rPr>
                <w:tab/>
              </w:r>
              <w:r w:rsidR="00506E6C">
                <w:rPr>
                  <w:noProof/>
                  <w:webHidden/>
                </w:rPr>
                <w:fldChar w:fldCharType="begin"/>
              </w:r>
              <w:r w:rsidR="00506E6C">
                <w:rPr>
                  <w:noProof/>
                  <w:webHidden/>
                </w:rPr>
                <w:instrText xml:space="preserve"> PAGEREF _Toc171278829 \h </w:instrText>
              </w:r>
              <w:r w:rsidR="00506E6C">
                <w:rPr>
                  <w:noProof/>
                  <w:webHidden/>
                </w:rPr>
              </w:r>
              <w:r w:rsidR="00506E6C">
                <w:rPr>
                  <w:noProof/>
                  <w:webHidden/>
                </w:rPr>
                <w:fldChar w:fldCharType="separate"/>
              </w:r>
              <w:ins w:id="66" w:author="Samane Shahpouri" w:date="2024-07-10T21:22:00Z" w16du:dateUtc="2024-07-10T19:22:00Z">
                <w:r w:rsidR="00922503">
                  <w:rPr>
                    <w:noProof/>
                    <w:webHidden/>
                  </w:rPr>
                  <w:t>19</w:t>
                </w:r>
              </w:ins>
              <w:del w:id="67" w:author="Samane Shahpouri" w:date="2024-07-10T21:22:00Z" w16du:dateUtc="2024-07-10T19:22:00Z">
                <w:r w:rsidR="00164586" w:rsidDel="00922503">
                  <w:rPr>
                    <w:noProof/>
                    <w:webHidden/>
                  </w:rPr>
                  <w:delText>22</w:delText>
                </w:r>
              </w:del>
              <w:r w:rsidR="00506E6C">
                <w:rPr>
                  <w:noProof/>
                  <w:webHidden/>
                </w:rPr>
                <w:fldChar w:fldCharType="end"/>
              </w:r>
              <w:r>
                <w:rPr>
                  <w:noProof/>
                </w:rPr>
                <w:fldChar w:fldCharType="end"/>
              </w:r>
            </w:p>
            <w:p w14:paraId="147058DE" w14:textId="4D0F916A"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"_Toc171278830"</w:instrText>
              </w:r>
              <w:ins w:id="68"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Cross-Tracer Results:</w:t>
              </w:r>
              <w:r w:rsidR="00506E6C">
                <w:rPr>
                  <w:noProof/>
                  <w:webHidden/>
                </w:rPr>
                <w:tab/>
              </w:r>
              <w:r w:rsidR="00506E6C">
                <w:rPr>
                  <w:noProof/>
                  <w:webHidden/>
                </w:rPr>
                <w:fldChar w:fldCharType="begin"/>
              </w:r>
              <w:r w:rsidR="00506E6C">
                <w:rPr>
                  <w:noProof/>
                  <w:webHidden/>
                </w:rPr>
                <w:instrText xml:space="preserve"> PAGEREF _Toc171278830 \h </w:instrText>
              </w:r>
              <w:r w:rsidR="00506E6C">
                <w:rPr>
                  <w:noProof/>
                  <w:webHidden/>
                </w:rPr>
              </w:r>
              <w:r w:rsidR="00506E6C">
                <w:rPr>
                  <w:noProof/>
                  <w:webHidden/>
                </w:rPr>
                <w:fldChar w:fldCharType="separate"/>
              </w:r>
              <w:ins w:id="69" w:author="Samane Shahpouri" w:date="2024-07-10T21:22:00Z" w16du:dateUtc="2024-07-10T19:22:00Z">
                <w:r w:rsidR="00922503">
                  <w:rPr>
                    <w:noProof/>
                    <w:webHidden/>
                  </w:rPr>
                  <w:t>22</w:t>
                </w:r>
              </w:ins>
              <w:del w:id="70" w:author="Samane Shahpouri" w:date="2024-07-10T21:22:00Z" w16du:dateUtc="2024-07-10T19:22:00Z">
                <w:r w:rsidR="00164586" w:rsidDel="00922503">
                  <w:rPr>
                    <w:noProof/>
                    <w:webHidden/>
                  </w:rPr>
                  <w:delText>25</w:delText>
                </w:r>
              </w:del>
              <w:r w:rsidR="00506E6C">
                <w:rPr>
                  <w:noProof/>
                  <w:webHidden/>
                </w:rPr>
                <w:fldChar w:fldCharType="end"/>
              </w:r>
              <w:r>
                <w:rPr>
                  <w:noProof/>
                </w:rPr>
                <w:fldChar w:fldCharType="end"/>
              </w:r>
            </w:p>
            <w:p w14:paraId="350DEDA7" w14:textId="3FD3687F"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"_Toc171278831"</w:instrText>
              </w:r>
              <w:ins w:id="71"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Case Study on Artifact Images</w:t>
              </w:r>
              <w:r w:rsidR="00506E6C">
                <w:rPr>
                  <w:noProof/>
                  <w:webHidden/>
                </w:rPr>
                <w:tab/>
              </w:r>
              <w:r w:rsidR="00506E6C">
                <w:rPr>
                  <w:noProof/>
                  <w:webHidden/>
                </w:rPr>
                <w:fldChar w:fldCharType="begin"/>
              </w:r>
              <w:r w:rsidR="00506E6C">
                <w:rPr>
                  <w:noProof/>
                  <w:webHidden/>
                </w:rPr>
                <w:instrText xml:space="preserve"> PAGEREF _Toc171278831 \h </w:instrText>
              </w:r>
              <w:r w:rsidR="00506E6C">
                <w:rPr>
                  <w:noProof/>
                  <w:webHidden/>
                </w:rPr>
              </w:r>
              <w:r w:rsidR="00506E6C">
                <w:rPr>
                  <w:noProof/>
                  <w:webHidden/>
                </w:rPr>
                <w:fldChar w:fldCharType="separate"/>
              </w:r>
              <w:ins w:id="72" w:author="Samane Shahpouri" w:date="2024-07-10T21:22:00Z" w16du:dateUtc="2024-07-10T19:22:00Z">
                <w:r w:rsidR="00922503">
                  <w:rPr>
                    <w:noProof/>
                    <w:webHidden/>
                  </w:rPr>
                  <w:t>25</w:t>
                </w:r>
              </w:ins>
              <w:del w:id="73" w:author="Samane Shahpouri" w:date="2024-07-10T21:22:00Z" w16du:dateUtc="2024-07-10T19:22:00Z">
                <w:r w:rsidR="00164586" w:rsidDel="00922503">
                  <w:rPr>
                    <w:noProof/>
                    <w:webHidden/>
                  </w:rPr>
                  <w:delText>29</w:delText>
                </w:r>
              </w:del>
              <w:r w:rsidR="00506E6C">
                <w:rPr>
                  <w:noProof/>
                  <w:webHidden/>
                </w:rPr>
                <w:fldChar w:fldCharType="end"/>
              </w:r>
              <w:r>
                <w:rPr>
                  <w:noProof/>
                </w:rPr>
                <w:fldChar w:fldCharType="end"/>
              </w:r>
            </w:p>
            <w:p w14:paraId="7262F190" w14:textId="769535DE"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"_Toc171278832"</w:instrText>
              </w:r>
              <w:ins w:id="74"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Discussion</w:t>
              </w:r>
              <w:r w:rsidR="00506E6C">
                <w:rPr>
                  <w:noProof/>
                  <w:webHidden/>
                </w:rPr>
                <w:tab/>
              </w:r>
              <w:r w:rsidR="00506E6C">
                <w:rPr>
                  <w:noProof/>
                  <w:webHidden/>
                </w:rPr>
                <w:fldChar w:fldCharType="begin"/>
              </w:r>
              <w:r w:rsidR="00506E6C">
                <w:rPr>
                  <w:noProof/>
                  <w:webHidden/>
                </w:rPr>
                <w:instrText xml:space="preserve"> PAGEREF _Toc171278832 \h </w:instrText>
              </w:r>
              <w:r w:rsidR="00506E6C">
                <w:rPr>
                  <w:noProof/>
                  <w:webHidden/>
                </w:rPr>
              </w:r>
              <w:r w:rsidR="00506E6C">
                <w:rPr>
                  <w:noProof/>
                  <w:webHidden/>
                </w:rPr>
                <w:fldChar w:fldCharType="separate"/>
              </w:r>
              <w:ins w:id="75" w:author="Samane Shahpouri" w:date="2024-07-10T21:22:00Z" w16du:dateUtc="2024-07-10T19:22:00Z">
                <w:r w:rsidR="00922503">
                  <w:rPr>
                    <w:noProof/>
                    <w:webHidden/>
                  </w:rPr>
                  <w:t>30</w:t>
                </w:r>
              </w:ins>
              <w:del w:id="76" w:author="Samane Shahpouri" w:date="2024-07-10T21:22:00Z" w16du:dateUtc="2024-07-10T19:22:00Z">
                <w:r w:rsidR="00164586" w:rsidDel="00922503">
                  <w:rPr>
                    <w:noProof/>
                    <w:webHidden/>
                  </w:rPr>
                  <w:delText>34</w:delText>
                </w:r>
              </w:del>
              <w:r w:rsidR="00506E6C">
                <w:rPr>
                  <w:noProof/>
                  <w:webHidden/>
                </w:rPr>
                <w:fldChar w:fldCharType="end"/>
              </w:r>
              <w:r>
                <w:rPr>
                  <w:noProof/>
                </w:rPr>
                <w:fldChar w:fldCharType="end"/>
              </w:r>
            </w:p>
            <w:p w14:paraId="58DA0F9B" w14:textId="7DF98E28"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"_Toc171278833"</w:instrText>
              </w:r>
              <w:ins w:id="77"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Conclusion</w:t>
              </w:r>
              <w:r w:rsidR="00506E6C">
                <w:rPr>
                  <w:noProof/>
                  <w:webHidden/>
                </w:rPr>
                <w:tab/>
              </w:r>
              <w:r w:rsidR="00506E6C">
                <w:rPr>
                  <w:noProof/>
                  <w:webHidden/>
                </w:rPr>
                <w:fldChar w:fldCharType="begin"/>
              </w:r>
              <w:r w:rsidR="00506E6C">
                <w:rPr>
                  <w:noProof/>
                  <w:webHidden/>
                </w:rPr>
                <w:instrText xml:space="preserve"> PAGEREF _Toc171278833 \h </w:instrText>
              </w:r>
              <w:r w:rsidR="00506E6C">
                <w:rPr>
                  <w:noProof/>
                  <w:webHidden/>
                </w:rPr>
              </w:r>
              <w:r w:rsidR="00506E6C">
                <w:rPr>
                  <w:noProof/>
                  <w:webHidden/>
                </w:rPr>
                <w:fldChar w:fldCharType="separate"/>
              </w:r>
              <w:ins w:id="78" w:author="Samane Shahpouri" w:date="2024-07-10T21:22:00Z" w16du:dateUtc="2024-07-10T19:22:00Z">
                <w:r w:rsidR="00922503">
                  <w:rPr>
                    <w:noProof/>
                    <w:webHidden/>
                  </w:rPr>
                  <w:t>33</w:t>
                </w:r>
              </w:ins>
              <w:del w:id="79" w:author="Samane Shahpouri" w:date="2024-07-10T21:22:00Z" w16du:dateUtc="2024-07-10T19:22:00Z">
                <w:r w:rsidR="00164586" w:rsidDel="00922503">
                  <w:rPr>
                    <w:noProof/>
                    <w:webHidden/>
                  </w:rPr>
                  <w:delText>37</w:delText>
                </w:r>
              </w:del>
              <w:r w:rsidR="00506E6C">
                <w:rPr>
                  <w:noProof/>
                  <w:webHidden/>
                </w:rPr>
                <w:fldChar w:fldCharType="end"/>
              </w:r>
              <w:r>
                <w:rPr>
                  <w:noProof/>
                </w:rPr>
                <w:fldChar w:fldCharType="end"/>
              </w:r>
            </w:p>
            <w:p w14:paraId="40959589" w14:textId="27289795"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"_Toc171278834"</w:instrText>
              </w:r>
              <w:ins w:id="80" w:author="Samane Shahpouri" w:date="2024-07-10T21:22:00Z" w16du:dateUtc="2024-07-10T19:22:00Z">
                <w:r w:rsidR="00922503">
                  <w:rPr>
                    <w:noProof/>
                  </w:rPr>
                </w:r>
              </w:ins>
              <w:r>
                <w:rPr>
                  <w:noProof/>
                </w:rPr>
                <w:fldChar w:fldCharType="separate"/>
              </w:r>
              <w:r w:rsidR="00506E6C" w:rsidRPr="00397350">
                <w:rPr>
                  <w:rStyle w:val="Hyperlink"/>
                  <w:noProof/>
                  <w:lang w:val="en-US"/>
                </w:rPr>
                <w:t>Declaration</w:t>
              </w:r>
              <w:r w:rsidR="00506E6C">
                <w:rPr>
                  <w:noProof/>
                  <w:webHidden/>
                </w:rPr>
                <w:tab/>
              </w:r>
              <w:r w:rsidR="00506E6C">
                <w:rPr>
                  <w:noProof/>
                  <w:webHidden/>
                </w:rPr>
                <w:fldChar w:fldCharType="begin"/>
              </w:r>
              <w:r w:rsidR="00506E6C">
                <w:rPr>
                  <w:noProof/>
                  <w:webHidden/>
                </w:rPr>
                <w:instrText xml:space="preserve"> PAGEREF _Toc171278834 \h </w:instrText>
              </w:r>
              <w:r w:rsidR="00506E6C">
                <w:rPr>
                  <w:noProof/>
                  <w:webHidden/>
                </w:rPr>
              </w:r>
              <w:r w:rsidR="00506E6C">
                <w:rPr>
                  <w:noProof/>
                  <w:webHidden/>
                </w:rPr>
                <w:fldChar w:fldCharType="separate"/>
              </w:r>
              <w:ins w:id="81" w:author="Samane Shahpouri" w:date="2024-07-10T21:22:00Z" w16du:dateUtc="2024-07-10T19:22:00Z">
                <w:r w:rsidR="00922503">
                  <w:rPr>
                    <w:noProof/>
                    <w:webHidden/>
                  </w:rPr>
                  <w:t>33</w:t>
                </w:r>
              </w:ins>
              <w:del w:id="82" w:author="Samane Shahpouri" w:date="2024-07-10T21:22:00Z" w16du:dateUtc="2024-07-10T19:22:00Z">
                <w:r w:rsidR="00164586" w:rsidDel="00922503">
                  <w:rPr>
                    <w:noProof/>
                    <w:webHidden/>
                  </w:rPr>
                  <w:delText>37</w:delText>
                </w:r>
              </w:del>
              <w:r w:rsidR="00506E6C">
                <w:rPr>
                  <w:noProof/>
                  <w:webHidden/>
                </w:rPr>
                <w:fldChar w:fldCharType="end"/>
              </w:r>
              <w:r>
                <w:rPr>
                  <w:noProof/>
                </w:rPr>
                <w:fldChar w:fldCharType="end"/>
              </w:r>
            </w:p>
            <w:p w14:paraId="459675A5" w14:textId="5A1136A5"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"_Toc171278835"</w:instrText>
              </w:r>
              <w:ins w:id="83" w:author="Samane Shahpouri" w:date="2024-07-10T21:22:00Z" w16du:dateUtc="2024-07-10T19:22:00Z">
                <w:r w:rsidR="00922503">
                  <w:rPr>
                    <w:noProof/>
                  </w:rPr>
                </w:r>
              </w:ins>
              <w:r>
                <w:rPr>
                  <w:noProof/>
                </w:rPr>
                <w:fldChar w:fldCharType="separate"/>
              </w:r>
              <w:r w:rsidR="00506E6C" w:rsidRPr="00397350">
                <w:rPr>
                  <w:rStyle w:val="Hyperlink"/>
                  <w:noProof/>
                </w:rPr>
                <w:t>Code availability</w:t>
              </w:r>
              <w:r w:rsidR="00506E6C">
                <w:rPr>
                  <w:noProof/>
                  <w:webHidden/>
                </w:rPr>
                <w:tab/>
              </w:r>
              <w:r w:rsidR="00506E6C">
                <w:rPr>
                  <w:noProof/>
                  <w:webHidden/>
                </w:rPr>
                <w:fldChar w:fldCharType="begin"/>
              </w:r>
              <w:r w:rsidR="00506E6C">
                <w:rPr>
                  <w:noProof/>
                  <w:webHidden/>
                </w:rPr>
                <w:instrText xml:space="preserve"> PAGEREF _Toc171278835 \h </w:instrText>
              </w:r>
              <w:r w:rsidR="00506E6C">
                <w:rPr>
                  <w:noProof/>
                  <w:webHidden/>
                </w:rPr>
              </w:r>
              <w:r w:rsidR="00506E6C">
                <w:rPr>
                  <w:noProof/>
                  <w:webHidden/>
                </w:rPr>
                <w:fldChar w:fldCharType="separate"/>
              </w:r>
              <w:ins w:id="84" w:author="Samane Shahpouri" w:date="2024-07-10T21:22:00Z" w16du:dateUtc="2024-07-10T19:22:00Z">
                <w:r w:rsidR="00922503">
                  <w:rPr>
                    <w:noProof/>
                    <w:webHidden/>
                  </w:rPr>
                  <w:t>33</w:t>
                </w:r>
              </w:ins>
              <w:del w:id="85" w:author="Samane Shahpouri" w:date="2024-07-10T21:22:00Z" w16du:dateUtc="2024-07-10T19:22:00Z">
                <w:r w:rsidR="00164586" w:rsidDel="00922503">
                  <w:rPr>
                    <w:noProof/>
                    <w:webHidden/>
                  </w:rPr>
                  <w:delText>37</w:delText>
                </w:r>
              </w:del>
              <w:r w:rsidR="00506E6C">
                <w:rPr>
                  <w:noProof/>
                  <w:webHidden/>
                </w:rPr>
                <w:fldChar w:fldCharType="end"/>
              </w:r>
              <w:r>
                <w:rPr>
                  <w:noProof/>
                </w:rPr>
                <w:fldChar w:fldCharType="end"/>
              </w:r>
            </w:p>
            <w:p w14:paraId="382C22B8" w14:textId="7874292B"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"_Toc171278836"</w:instrText>
              </w:r>
              <w:ins w:id="86"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References</w:t>
              </w:r>
              <w:r w:rsidR="00506E6C">
                <w:rPr>
                  <w:noProof/>
                  <w:webHidden/>
                </w:rPr>
                <w:tab/>
              </w:r>
              <w:r w:rsidR="00506E6C">
                <w:rPr>
                  <w:noProof/>
                  <w:webHidden/>
                </w:rPr>
                <w:fldChar w:fldCharType="begin"/>
              </w:r>
              <w:r w:rsidR="00506E6C">
                <w:rPr>
                  <w:noProof/>
                  <w:webHidden/>
                </w:rPr>
                <w:instrText xml:space="preserve"> PAGEREF _Toc171278836 \h </w:instrText>
              </w:r>
              <w:r w:rsidR="00506E6C">
                <w:rPr>
                  <w:noProof/>
                  <w:webHidden/>
                </w:rPr>
              </w:r>
              <w:r w:rsidR="00506E6C">
                <w:rPr>
                  <w:noProof/>
                  <w:webHidden/>
                </w:rPr>
                <w:fldChar w:fldCharType="separate"/>
              </w:r>
              <w:ins w:id="87" w:author="Samane Shahpouri" w:date="2024-07-10T21:22:00Z" w16du:dateUtc="2024-07-10T19:22:00Z">
                <w:r w:rsidR="00922503">
                  <w:rPr>
                    <w:noProof/>
                    <w:webHidden/>
                  </w:rPr>
                  <w:t>34</w:t>
                </w:r>
              </w:ins>
              <w:del w:id="88" w:author="Samane Shahpouri" w:date="2024-07-10T21:22:00Z" w16du:dateUtc="2024-07-10T19:22:00Z">
                <w:r w:rsidR="00164586" w:rsidDel="00922503">
                  <w:rPr>
                    <w:noProof/>
                    <w:webHidden/>
                  </w:rPr>
                  <w:delText>38</w:delText>
                </w:r>
              </w:del>
              <w:r w:rsidR="00506E6C">
                <w:rPr>
                  <w:noProof/>
                  <w:webHidden/>
                </w:rPr>
                <w:fldChar w:fldCharType="end"/>
              </w:r>
              <w:r>
                <w:rPr>
                  <w:noProof/>
                </w:rPr>
                <w:fldChar w:fldCharType="end"/>
              </w:r>
            </w:p>
            <w:p w14:paraId="103CB647" w14:textId="1F9999AF"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"_Toc171278837"</w:instrText>
              </w:r>
              <w:ins w:id="89"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Supplementary Material 1</w:t>
              </w:r>
              <w:r w:rsidR="00506E6C">
                <w:rPr>
                  <w:noProof/>
                  <w:webHidden/>
                </w:rPr>
                <w:tab/>
              </w:r>
              <w:r w:rsidR="00506E6C">
                <w:rPr>
                  <w:noProof/>
                  <w:webHidden/>
                </w:rPr>
                <w:fldChar w:fldCharType="begin"/>
              </w:r>
              <w:r w:rsidR="00506E6C">
                <w:rPr>
                  <w:noProof/>
                  <w:webHidden/>
                </w:rPr>
                <w:instrText xml:space="preserve"> PAGEREF _Toc171278837 \h </w:instrText>
              </w:r>
              <w:r w:rsidR="00506E6C">
                <w:rPr>
                  <w:noProof/>
                  <w:webHidden/>
                </w:rPr>
              </w:r>
              <w:r w:rsidR="00506E6C">
                <w:rPr>
                  <w:noProof/>
                  <w:webHidden/>
                </w:rPr>
                <w:fldChar w:fldCharType="separate"/>
              </w:r>
              <w:ins w:id="90" w:author="Samane Shahpouri" w:date="2024-07-10T21:22:00Z" w16du:dateUtc="2024-07-10T19:22:00Z">
                <w:r w:rsidR="00922503">
                  <w:rPr>
                    <w:noProof/>
                    <w:webHidden/>
                  </w:rPr>
                  <w:t>41</w:t>
                </w:r>
              </w:ins>
              <w:del w:id="91" w:author="Samane Shahpouri" w:date="2024-07-10T21:22:00Z" w16du:dateUtc="2024-07-10T19:22:00Z">
                <w:r w:rsidR="00164586" w:rsidDel="00922503">
                  <w:rPr>
                    <w:noProof/>
                    <w:webHidden/>
                  </w:rPr>
                  <w:delText>48</w:delText>
                </w:r>
              </w:del>
              <w:r w:rsidR="00506E6C">
                <w:rPr>
                  <w:noProof/>
                  <w:webHidden/>
                </w:rPr>
                <w:fldChar w:fldCharType="end"/>
              </w:r>
              <w:r>
                <w:rPr>
                  <w:noProof/>
                </w:rPr>
                <w:fldChar w:fldCharType="end"/>
              </w:r>
            </w:p>
            <w:p w14:paraId="04297593" w14:textId="22D6A876"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"_Toc171278838"</w:instrText>
              </w:r>
              <w:ins w:id="92"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The initial Step from the Segmentation task to the image to image translation</w:t>
              </w:r>
              <w:r w:rsidR="00506E6C">
                <w:rPr>
                  <w:noProof/>
                  <w:webHidden/>
                </w:rPr>
                <w:tab/>
              </w:r>
              <w:r w:rsidR="00506E6C">
                <w:rPr>
                  <w:noProof/>
                  <w:webHidden/>
                </w:rPr>
                <w:fldChar w:fldCharType="begin"/>
              </w:r>
              <w:r w:rsidR="00506E6C">
                <w:rPr>
                  <w:noProof/>
                  <w:webHidden/>
                </w:rPr>
                <w:instrText xml:space="preserve"> PAGEREF _Toc171278838 \h </w:instrText>
              </w:r>
              <w:r w:rsidR="00506E6C">
                <w:rPr>
                  <w:noProof/>
                  <w:webHidden/>
                </w:rPr>
              </w:r>
              <w:r w:rsidR="00506E6C">
                <w:rPr>
                  <w:noProof/>
                  <w:webHidden/>
                </w:rPr>
                <w:fldChar w:fldCharType="separate"/>
              </w:r>
              <w:ins w:id="93" w:author="Samane Shahpouri" w:date="2024-07-10T21:22:00Z" w16du:dateUtc="2024-07-10T19:22:00Z">
                <w:r w:rsidR="00922503">
                  <w:rPr>
                    <w:noProof/>
                    <w:webHidden/>
                  </w:rPr>
                  <w:t>41</w:t>
                </w:r>
              </w:ins>
              <w:del w:id="94" w:author="Samane Shahpouri" w:date="2024-07-10T21:22:00Z" w16du:dateUtc="2024-07-10T19:22:00Z">
                <w:r w:rsidR="00164586" w:rsidDel="00922503">
                  <w:rPr>
                    <w:noProof/>
                    <w:webHidden/>
                  </w:rPr>
                  <w:delText>48</w:delText>
                </w:r>
              </w:del>
              <w:r w:rsidR="00506E6C">
                <w:rPr>
                  <w:noProof/>
                  <w:webHidden/>
                </w:rPr>
                <w:fldChar w:fldCharType="end"/>
              </w:r>
              <w:r>
                <w:rPr>
                  <w:noProof/>
                </w:rPr>
                <w:fldChar w:fldCharType="end"/>
              </w:r>
            </w:p>
            <w:p w14:paraId="45902939" w14:textId="44C7E6CE"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"_Toc171278839"</w:instrText>
              </w:r>
              <w:ins w:id="95"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Different Models</w:t>
              </w:r>
              <w:r w:rsidR="00506E6C">
                <w:rPr>
                  <w:noProof/>
                  <w:webHidden/>
                </w:rPr>
                <w:tab/>
              </w:r>
              <w:r w:rsidR="00506E6C">
                <w:rPr>
                  <w:noProof/>
                  <w:webHidden/>
                </w:rPr>
                <w:fldChar w:fldCharType="begin"/>
              </w:r>
              <w:r w:rsidR="00506E6C">
                <w:rPr>
                  <w:noProof/>
                  <w:webHidden/>
                </w:rPr>
                <w:instrText xml:space="preserve"> PAGEREF _Toc171278839 \h </w:instrText>
              </w:r>
              <w:r w:rsidR="00506E6C">
                <w:rPr>
                  <w:noProof/>
                  <w:webHidden/>
                </w:rPr>
              </w:r>
              <w:r w:rsidR="00506E6C">
                <w:rPr>
                  <w:noProof/>
                  <w:webHidden/>
                </w:rPr>
                <w:fldChar w:fldCharType="separate"/>
              </w:r>
              <w:ins w:id="96" w:author="Samane Shahpouri" w:date="2024-07-10T21:22:00Z" w16du:dateUtc="2024-07-10T19:22:00Z">
                <w:r w:rsidR="00922503">
                  <w:rPr>
                    <w:noProof/>
                    <w:webHidden/>
                  </w:rPr>
                  <w:t>41</w:t>
                </w:r>
              </w:ins>
              <w:del w:id="97" w:author="Samane Shahpouri" w:date="2024-07-10T21:22:00Z" w16du:dateUtc="2024-07-10T19:22:00Z">
                <w:r w:rsidR="00164586" w:rsidDel="00922503">
                  <w:rPr>
                    <w:noProof/>
                    <w:webHidden/>
                  </w:rPr>
                  <w:delText>49</w:delText>
                </w:r>
              </w:del>
              <w:r w:rsidR="00506E6C">
                <w:rPr>
                  <w:noProof/>
                  <w:webHidden/>
                </w:rPr>
                <w:fldChar w:fldCharType="end"/>
              </w:r>
              <w:r>
                <w:rPr>
                  <w:noProof/>
                </w:rPr>
                <w:fldChar w:fldCharType="end"/>
              </w:r>
            </w:p>
            <w:p w14:paraId="468A389D" w14:textId="29D484D0"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"_Toc171278840"</w:instrText>
              </w:r>
              <w:ins w:id="98"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3D-Unet-Model</w:t>
              </w:r>
              <w:r w:rsidR="00506E6C">
                <w:rPr>
                  <w:noProof/>
                  <w:webHidden/>
                </w:rPr>
                <w:tab/>
              </w:r>
              <w:r w:rsidR="00506E6C">
                <w:rPr>
                  <w:noProof/>
                  <w:webHidden/>
                </w:rPr>
                <w:fldChar w:fldCharType="begin"/>
              </w:r>
              <w:r w:rsidR="00506E6C">
                <w:rPr>
                  <w:noProof/>
                  <w:webHidden/>
                </w:rPr>
                <w:instrText xml:space="preserve"> PAGEREF _Toc171278840 \h </w:instrText>
              </w:r>
              <w:r w:rsidR="00506E6C">
                <w:rPr>
                  <w:noProof/>
                  <w:webHidden/>
                </w:rPr>
              </w:r>
              <w:r w:rsidR="00506E6C">
                <w:rPr>
                  <w:noProof/>
                  <w:webHidden/>
                </w:rPr>
                <w:fldChar w:fldCharType="separate"/>
              </w:r>
              <w:ins w:id="99" w:author="Samane Shahpouri" w:date="2024-07-10T21:22:00Z" w16du:dateUtc="2024-07-10T19:22:00Z">
                <w:r w:rsidR="00922503">
                  <w:rPr>
                    <w:noProof/>
                    <w:webHidden/>
                  </w:rPr>
                  <w:t>41</w:t>
                </w:r>
              </w:ins>
              <w:del w:id="100" w:author="Samane Shahpouri" w:date="2024-07-10T21:22:00Z" w16du:dateUtc="2024-07-10T19:22:00Z">
                <w:r w:rsidR="00164586" w:rsidDel="00922503">
                  <w:rPr>
                    <w:noProof/>
                    <w:webHidden/>
                  </w:rPr>
                  <w:delText>49</w:delText>
                </w:r>
              </w:del>
              <w:r w:rsidR="00506E6C">
                <w:rPr>
                  <w:noProof/>
                  <w:webHidden/>
                </w:rPr>
                <w:fldChar w:fldCharType="end"/>
              </w:r>
              <w:r>
                <w:rPr>
                  <w:noProof/>
                </w:rPr>
                <w:fldChar w:fldCharType="end"/>
              </w:r>
            </w:p>
            <w:p w14:paraId="3FAAAEC2" w14:textId="45B4BA26"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"_Toc171278841"</w:instrText>
              </w:r>
              <w:ins w:id="101"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Patched-3D U-net:</w:t>
              </w:r>
              <w:r w:rsidR="00506E6C">
                <w:rPr>
                  <w:noProof/>
                  <w:webHidden/>
                </w:rPr>
                <w:tab/>
              </w:r>
              <w:r w:rsidR="00506E6C">
                <w:rPr>
                  <w:noProof/>
                  <w:webHidden/>
                </w:rPr>
                <w:fldChar w:fldCharType="begin"/>
              </w:r>
              <w:r w:rsidR="00506E6C">
                <w:rPr>
                  <w:noProof/>
                  <w:webHidden/>
                </w:rPr>
                <w:instrText xml:space="preserve"> PAGEREF _Toc171278841 \h </w:instrText>
              </w:r>
              <w:r w:rsidR="00506E6C">
                <w:rPr>
                  <w:noProof/>
                  <w:webHidden/>
                </w:rPr>
              </w:r>
              <w:r w:rsidR="00506E6C">
                <w:rPr>
                  <w:noProof/>
                  <w:webHidden/>
                </w:rPr>
                <w:fldChar w:fldCharType="separate"/>
              </w:r>
              <w:ins w:id="102" w:author="Samane Shahpouri" w:date="2024-07-10T21:22:00Z" w16du:dateUtc="2024-07-10T19:22:00Z">
                <w:r w:rsidR="00922503">
                  <w:rPr>
                    <w:noProof/>
                    <w:webHidden/>
                  </w:rPr>
                  <w:t>42</w:t>
                </w:r>
              </w:ins>
              <w:del w:id="103" w:author="Samane Shahpouri" w:date="2024-07-10T21:22:00Z" w16du:dateUtc="2024-07-10T19:22:00Z">
                <w:r w:rsidR="00164586" w:rsidDel="00922503">
                  <w:rPr>
                    <w:noProof/>
                    <w:webHidden/>
                  </w:rPr>
                  <w:delText>51</w:delText>
                </w:r>
              </w:del>
              <w:r w:rsidR="00506E6C">
                <w:rPr>
                  <w:noProof/>
                  <w:webHidden/>
                </w:rPr>
                <w:fldChar w:fldCharType="end"/>
              </w:r>
              <w:r>
                <w:rPr>
                  <w:noProof/>
                </w:rPr>
                <w:fldChar w:fldCharType="end"/>
              </w:r>
            </w:p>
            <w:p w14:paraId="11FF2C82" w14:textId="20F1017E"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"_Toc171278842"</w:instrText>
              </w:r>
              <w:ins w:id="104" w:author="Samane Shahpouri" w:date="2024-07-10T21:22:00Z" w16du:dateUtc="2024-07-10T19:22:00Z">
                <w:r w:rsidR="00922503">
                  <w:rPr>
                    <w:noProof/>
                  </w:rPr>
                </w:r>
              </w:ins>
              <w:r>
                <w:rPr>
                  <w:noProof/>
                </w:rPr>
                <w:fldChar w:fldCharType="separate"/>
              </w:r>
              <w:r w:rsidR="00506E6C" w:rsidRPr="00397350">
                <w:rPr>
                  <w:rStyle w:val="Hyperlink"/>
                  <w:noProof/>
                  <w:lang w:val="en-US" w:bidi="fa-IR"/>
                </w:rPr>
                <w:t>2D-Unet</w:t>
              </w:r>
              <w:r w:rsidR="00506E6C">
                <w:rPr>
                  <w:noProof/>
                  <w:webHidden/>
                </w:rPr>
                <w:tab/>
              </w:r>
              <w:r w:rsidR="00506E6C">
                <w:rPr>
                  <w:noProof/>
                  <w:webHidden/>
                </w:rPr>
                <w:fldChar w:fldCharType="begin"/>
              </w:r>
              <w:r w:rsidR="00506E6C">
                <w:rPr>
                  <w:noProof/>
                  <w:webHidden/>
                </w:rPr>
                <w:instrText xml:space="preserve"> PAGEREF _Toc171278842 \h </w:instrText>
              </w:r>
              <w:r w:rsidR="00506E6C">
                <w:rPr>
                  <w:noProof/>
                  <w:webHidden/>
                </w:rPr>
              </w:r>
              <w:r w:rsidR="00506E6C">
                <w:rPr>
                  <w:noProof/>
                  <w:webHidden/>
                </w:rPr>
                <w:fldChar w:fldCharType="separate"/>
              </w:r>
              <w:ins w:id="105" w:author="Samane Shahpouri" w:date="2024-07-10T21:22:00Z" w16du:dateUtc="2024-07-10T19:22:00Z">
                <w:r w:rsidR="00922503">
                  <w:rPr>
                    <w:noProof/>
                    <w:webHidden/>
                  </w:rPr>
                  <w:t>43</w:t>
                </w:r>
              </w:ins>
              <w:del w:id="106" w:author="Samane Shahpouri" w:date="2024-07-10T21:22:00Z" w16du:dateUtc="2024-07-10T19:22:00Z">
                <w:r w:rsidR="00164586" w:rsidDel="00922503">
                  <w:rPr>
                    <w:noProof/>
                    <w:webHidden/>
                  </w:rPr>
                  <w:delText>52</w:delText>
                </w:r>
              </w:del>
              <w:r w:rsidR="00506E6C">
                <w:rPr>
                  <w:noProof/>
                  <w:webHidden/>
                </w:rPr>
                <w:fldChar w:fldCharType="end"/>
              </w:r>
              <w:r>
                <w:rPr>
                  <w:noProof/>
                </w:rPr>
                <w:fldChar w:fldCharType="end"/>
              </w:r>
            </w:p>
            <w:p w14:paraId="055B3D83" w14:textId="6AF2B566"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"_Toc171278843"</w:instrText>
              </w:r>
              <w:ins w:id="107"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bidi="fa-IR"/>
                </w:rPr>
                <w:t>DyUnet:</w:t>
              </w:r>
              <w:r w:rsidR="00506E6C">
                <w:rPr>
                  <w:noProof/>
                  <w:webHidden/>
                </w:rPr>
                <w:tab/>
              </w:r>
              <w:r w:rsidR="00506E6C">
                <w:rPr>
                  <w:noProof/>
                  <w:webHidden/>
                </w:rPr>
                <w:fldChar w:fldCharType="begin"/>
              </w:r>
              <w:r w:rsidR="00506E6C">
                <w:rPr>
                  <w:noProof/>
                  <w:webHidden/>
                </w:rPr>
                <w:instrText xml:space="preserve"> PAGEREF _Toc171278843 \h </w:instrText>
              </w:r>
              <w:r w:rsidR="00506E6C">
                <w:rPr>
                  <w:noProof/>
                  <w:webHidden/>
                </w:rPr>
              </w:r>
              <w:r w:rsidR="00506E6C">
                <w:rPr>
                  <w:noProof/>
                  <w:webHidden/>
                </w:rPr>
                <w:fldChar w:fldCharType="separate"/>
              </w:r>
              <w:ins w:id="108" w:author="Samane Shahpouri" w:date="2024-07-10T21:22:00Z" w16du:dateUtc="2024-07-10T19:22:00Z">
                <w:r w:rsidR="00922503">
                  <w:rPr>
                    <w:noProof/>
                    <w:webHidden/>
                  </w:rPr>
                  <w:t>44</w:t>
                </w:r>
              </w:ins>
              <w:del w:id="109" w:author="Samane Shahpouri" w:date="2024-07-10T21:22:00Z" w16du:dateUtc="2024-07-10T19:22:00Z">
                <w:r w:rsidR="00164586" w:rsidDel="00922503">
                  <w:rPr>
                    <w:noProof/>
                    <w:webHidden/>
                  </w:rPr>
                  <w:delText>53</w:delText>
                </w:r>
              </w:del>
              <w:r w:rsidR="00506E6C">
                <w:rPr>
                  <w:noProof/>
                  <w:webHidden/>
                </w:rPr>
                <w:fldChar w:fldCharType="end"/>
              </w:r>
              <w:r>
                <w:rPr>
                  <w:noProof/>
                </w:rPr>
                <w:fldChar w:fldCharType="end"/>
              </w:r>
            </w:p>
            <w:p w14:paraId="18538C9B" w14:textId="7BE044EB" w:rsidR="00506E6C" w:rsidRDefault="00000000">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"_Toc171278844"</w:instrText>
              </w:r>
              <w:ins w:id="110"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Supplementary Material 2</w:t>
              </w:r>
              <w:r w:rsidR="00506E6C">
                <w:rPr>
                  <w:noProof/>
                  <w:webHidden/>
                </w:rPr>
                <w:tab/>
              </w:r>
              <w:r w:rsidR="00506E6C">
                <w:rPr>
                  <w:noProof/>
                  <w:webHidden/>
                </w:rPr>
                <w:fldChar w:fldCharType="begin"/>
              </w:r>
              <w:r w:rsidR="00506E6C">
                <w:rPr>
                  <w:noProof/>
                  <w:webHidden/>
                </w:rPr>
                <w:instrText xml:space="preserve"> PAGEREF _Toc171278844 \h </w:instrText>
              </w:r>
              <w:r w:rsidR="00506E6C">
                <w:rPr>
                  <w:noProof/>
                  <w:webHidden/>
                </w:rPr>
              </w:r>
              <w:r w:rsidR="00506E6C">
                <w:rPr>
                  <w:noProof/>
                  <w:webHidden/>
                </w:rPr>
                <w:fldChar w:fldCharType="separate"/>
              </w:r>
              <w:ins w:id="111" w:author="Samane Shahpouri" w:date="2024-07-10T21:22:00Z" w16du:dateUtc="2024-07-10T19:22:00Z">
                <w:r w:rsidR="00922503">
                  <w:rPr>
                    <w:noProof/>
                    <w:webHidden/>
                  </w:rPr>
                  <w:t>46</w:t>
                </w:r>
              </w:ins>
              <w:del w:id="112" w:author="Samane Shahpouri" w:date="2024-07-10T21:22:00Z" w16du:dateUtc="2024-07-10T19:22:00Z">
                <w:r w:rsidR="00164586" w:rsidDel="00922503">
                  <w:rPr>
                    <w:noProof/>
                    <w:webHidden/>
                  </w:rPr>
                  <w:delText>56</w:delText>
                </w:r>
              </w:del>
              <w:r w:rsidR="00506E6C">
                <w:rPr>
                  <w:noProof/>
                  <w:webHidden/>
                </w:rPr>
                <w:fldChar w:fldCharType="end"/>
              </w:r>
              <w:r>
                <w:rPr>
                  <w:noProof/>
                </w:rPr>
                <w:fldChar w:fldCharType="end"/>
              </w:r>
            </w:p>
            <w:p w14:paraId="5845CAC2" w14:textId="1E79F680" w:rsidR="00506E6C" w:rsidRDefault="00000000">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"_Toc171278845"</w:instrText>
              </w:r>
              <w:ins w:id="113"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Statistical tests</w:t>
              </w:r>
              <w:r w:rsidR="00506E6C">
                <w:rPr>
                  <w:noProof/>
                  <w:webHidden/>
                </w:rPr>
                <w:tab/>
              </w:r>
              <w:r w:rsidR="00506E6C">
                <w:rPr>
                  <w:noProof/>
                  <w:webHidden/>
                </w:rPr>
                <w:fldChar w:fldCharType="begin"/>
              </w:r>
              <w:r w:rsidR="00506E6C">
                <w:rPr>
                  <w:noProof/>
                  <w:webHidden/>
                </w:rPr>
                <w:instrText xml:space="preserve"> PAGEREF _Toc171278845 \h </w:instrText>
              </w:r>
              <w:r w:rsidR="00506E6C">
                <w:rPr>
                  <w:noProof/>
                  <w:webHidden/>
                </w:rPr>
              </w:r>
              <w:r w:rsidR="00506E6C">
                <w:rPr>
                  <w:noProof/>
                  <w:webHidden/>
                </w:rPr>
                <w:fldChar w:fldCharType="separate"/>
              </w:r>
              <w:ins w:id="114" w:author="Samane Shahpouri" w:date="2024-07-10T21:22:00Z" w16du:dateUtc="2024-07-10T19:22:00Z">
                <w:r w:rsidR="00922503">
                  <w:rPr>
                    <w:noProof/>
                    <w:webHidden/>
                  </w:rPr>
                  <w:t>47</w:t>
                </w:r>
              </w:ins>
              <w:del w:id="115" w:author="Samane Shahpouri" w:date="2024-07-10T21:22:00Z" w16du:dateUtc="2024-07-10T19:22:00Z">
                <w:r w:rsidR="00164586" w:rsidDel="00922503">
                  <w:rPr>
                    <w:noProof/>
                    <w:webHidden/>
                  </w:rPr>
                  <w:delText>57</w:delText>
                </w:r>
              </w:del>
              <w:r w:rsidR="00506E6C">
                <w:rPr>
                  <w:noProof/>
                  <w:webHidden/>
                </w:rPr>
                <w:fldChar w:fldCharType="end"/>
              </w:r>
              <w:r>
                <w:rPr>
                  <w:noProof/>
                </w:rPr>
                <w:fldChar w:fldCharType="end"/>
              </w:r>
            </w:p>
            <w:p w14:paraId="08805404" w14:textId="2C0BDA23"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"_Toc171278846"</w:instrText>
              </w:r>
              <w:ins w:id="116"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Normality Testing</w:t>
              </w:r>
              <w:r w:rsidR="00506E6C">
                <w:rPr>
                  <w:noProof/>
                  <w:webHidden/>
                </w:rPr>
                <w:tab/>
              </w:r>
              <w:r w:rsidR="00506E6C">
                <w:rPr>
                  <w:noProof/>
                  <w:webHidden/>
                </w:rPr>
                <w:fldChar w:fldCharType="begin"/>
              </w:r>
              <w:r w:rsidR="00506E6C">
                <w:rPr>
                  <w:noProof/>
                  <w:webHidden/>
                </w:rPr>
                <w:instrText xml:space="preserve"> PAGEREF _Toc171278846 \h </w:instrText>
              </w:r>
              <w:r w:rsidR="00506E6C">
                <w:rPr>
                  <w:noProof/>
                  <w:webHidden/>
                </w:rPr>
              </w:r>
              <w:r w:rsidR="00506E6C">
                <w:rPr>
                  <w:noProof/>
                  <w:webHidden/>
                </w:rPr>
                <w:fldChar w:fldCharType="separate"/>
              </w:r>
              <w:ins w:id="117" w:author="Samane Shahpouri" w:date="2024-07-10T21:22:00Z" w16du:dateUtc="2024-07-10T19:22:00Z">
                <w:r w:rsidR="00922503">
                  <w:rPr>
                    <w:noProof/>
                    <w:webHidden/>
                  </w:rPr>
                  <w:t>47</w:t>
                </w:r>
              </w:ins>
              <w:del w:id="118" w:author="Samane Shahpouri" w:date="2024-07-10T21:22:00Z" w16du:dateUtc="2024-07-10T19:22:00Z">
                <w:r w:rsidR="00164586" w:rsidDel="00922503">
                  <w:rPr>
                    <w:noProof/>
                    <w:webHidden/>
                  </w:rPr>
                  <w:delText>57</w:delText>
                </w:r>
              </w:del>
              <w:r w:rsidR="00506E6C">
                <w:rPr>
                  <w:noProof/>
                  <w:webHidden/>
                </w:rPr>
                <w:fldChar w:fldCharType="end"/>
              </w:r>
              <w:r>
                <w:rPr>
                  <w:noProof/>
                </w:rPr>
                <w:fldChar w:fldCharType="end"/>
              </w:r>
            </w:p>
            <w:p w14:paraId="3E23C145" w14:textId="71798728" w:rsidR="00506E6C" w:rsidRDefault="00000000">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Pr>
                  <w:noProof/>
                </w:rPr>
                <w:fldChar w:fldCharType="begin"/>
              </w:r>
              <w:r>
                <w:rPr>
                  <w:noProof/>
                </w:rPr>
                <w:instrText>HYPERLINK \l "_Toc171278847"</w:instrText>
              </w:r>
              <w:ins w:id="119" w:author="Samane Shahpouri" w:date="2024-07-10T21:22:00Z" w16du:dateUtc="2024-07-10T19:22:00Z">
                <w:r w:rsidR="00922503">
                  <w:rPr>
                    <w:noProof/>
                  </w:rPr>
                </w:r>
              </w:ins>
              <w:r>
                <w:rPr>
                  <w:noProof/>
                </w:rPr>
                <w:fldChar w:fldCharType="separate"/>
              </w:r>
              <w:r w:rsidR="00506E6C" w:rsidRPr="00397350">
                <w:rPr>
                  <w:rStyle w:val="Hyperlink"/>
                  <w:rFonts w:asciiTheme="majorBidi" w:hAnsiTheme="majorBidi" w:cstheme="majorBidi"/>
                  <w:noProof/>
                  <w:lang w:val="en-US"/>
                </w:rPr>
                <w:t>Choice of Statistical Test</w:t>
              </w:r>
              <w:r w:rsidR="00506E6C">
                <w:rPr>
                  <w:noProof/>
                  <w:webHidden/>
                </w:rPr>
                <w:tab/>
              </w:r>
              <w:r w:rsidR="00506E6C">
                <w:rPr>
                  <w:noProof/>
                  <w:webHidden/>
                </w:rPr>
                <w:fldChar w:fldCharType="begin"/>
              </w:r>
              <w:r w:rsidR="00506E6C">
                <w:rPr>
                  <w:noProof/>
                  <w:webHidden/>
                </w:rPr>
                <w:instrText xml:space="preserve"> PAGEREF _Toc171278847 \h </w:instrText>
              </w:r>
              <w:r w:rsidR="00506E6C">
                <w:rPr>
                  <w:noProof/>
                  <w:webHidden/>
                </w:rPr>
              </w:r>
              <w:r w:rsidR="00506E6C">
                <w:rPr>
                  <w:noProof/>
                  <w:webHidden/>
                </w:rPr>
                <w:fldChar w:fldCharType="separate"/>
              </w:r>
              <w:ins w:id="120" w:author="Samane Shahpouri" w:date="2024-07-10T21:22:00Z" w16du:dateUtc="2024-07-10T19:22:00Z">
                <w:r w:rsidR="00922503">
                  <w:rPr>
                    <w:noProof/>
                    <w:webHidden/>
                  </w:rPr>
                  <w:t>47</w:t>
                </w:r>
              </w:ins>
              <w:del w:id="121" w:author="Samane Shahpouri" w:date="2024-07-10T21:22:00Z" w16du:dateUtc="2024-07-10T19:22:00Z">
                <w:r w:rsidR="00164586" w:rsidDel="00922503">
                  <w:rPr>
                    <w:noProof/>
                    <w:webHidden/>
                  </w:rPr>
                  <w:delText>57</w:delText>
                </w:r>
              </w:del>
              <w:r w:rsidR="00506E6C">
                <w:rPr>
                  <w:noProof/>
                  <w:webHidden/>
                </w:rPr>
                <w:fldChar w:fldCharType="end"/>
              </w:r>
              <w:r>
                <w:rPr>
                  <w:noProof/>
                </w:rPr>
                <w:fldChar w:fldCharType="end"/>
              </w:r>
            </w:p>
            <w:p w14:paraId="01496370" w14:textId="0AFA5922" w:rsidR="00C66FB1" w:rsidRPr="00790DE4" w:rsidRDefault="00790DE4" w:rsidP="00790DE4">
              <w:pPr>
                <w:rPr>
                  <w:rFonts w:asciiTheme="majorBidi" w:hAnsiTheme="majorBidi"/>
                  <w:b/>
                  <w:bCs/>
                  <w:noProof/>
                </w:rPr>
              </w:pPr>
              <w:r w:rsidRPr="00F42AA9">
                <w:rPr>
                  <w:rFonts w:asciiTheme="majorBidi" w:hAnsiTheme="majorBidi" w:cstheme="majorBidi"/>
                  <w:b/>
                  <w:bCs/>
                  <w:noProof/>
                  <w:lang w:val="en-US"/>
                </w:rPr>
                <w:fldChar w:fldCharType="end"/>
              </w:r>
            </w:p>
          </w:sdtContent>
        </w:sdt>
      </w:sdtContent>
    </w:sdt>
    <w:p w14:paraId="50818FA0" w14:textId="0818B5A3" w:rsidR="00C66FB1" w:rsidRPr="00C25452" w:rsidDel="00A75AD9" w:rsidRDefault="00C66FB1" w:rsidP="00C66FB1">
      <w:pPr>
        <w:rPr>
          <w:del w:id="122" w:author="Shirilord, Isaac (ARTORG)" w:date="2024-07-10T16:59:00Z" w16du:dateUtc="2024-07-10T14:59:00Z"/>
          <w:rFonts w:asciiTheme="majorBidi" w:hAnsiTheme="majorBidi" w:cstheme="majorBidi"/>
          <w:lang w:val="en-US"/>
        </w:rPr>
      </w:pPr>
    </w:p>
    <w:p w14:paraId="156FDA86" w14:textId="4CD17008" w:rsidR="00C66FB1" w:rsidRPr="00C25452" w:rsidDel="00A75AD9" w:rsidRDefault="00C66FB1" w:rsidP="00C66FB1">
      <w:pPr>
        <w:rPr>
          <w:del w:id="123" w:author="Shirilord, Isaac (ARTORG)" w:date="2024-07-10T16:59:00Z" w16du:dateUtc="2024-07-10T14:59:00Z"/>
          <w:rFonts w:asciiTheme="majorBidi" w:hAnsiTheme="majorBidi" w:cstheme="majorBidi"/>
          <w:lang w:val="en-US"/>
        </w:rPr>
      </w:pPr>
    </w:p>
    <w:p w14:paraId="7F1F01A5" w14:textId="4FD458F4" w:rsidR="00C66FB1" w:rsidRPr="00C25452" w:rsidDel="00A75AD9" w:rsidRDefault="00C66FB1" w:rsidP="00C66FB1">
      <w:pPr>
        <w:jc w:val="left"/>
        <w:rPr>
          <w:del w:id="124" w:author="Shirilord, Isaac (ARTORG)" w:date="2024-07-10T16:59:00Z" w16du:dateUtc="2024-07-10T14:59:00Z"/>
          <w:rFonts w:asciiTheme="majorBidi" w:hAnsiTheme="majorBidi" w:cstheme="majorBidi"/>
          <w:lang w:val="en-US"/>
        </w:rPr>
      </w:pPr>
      <w:del w:id="125" w:author="Shirilord, Isaac (ARTORG)" w:date="2024-07-10T16:59:00Z" w16du:dateUtc="2024-07-10T14:59:00Z">
        <w:r w:rsidRPr="00C25452" w:rsidDel="00A75AD9">
          <w:rPr>
            <w:rFonts w:asciiTheme="majorBidi" w:hAnsiTheme="majorBidi" w:cstheme="majorBidi"/>
            <w:lang w:val="en-US"/>
          </w:rPr>
          <w:br w:type="page"/>
        </w:r>
      </w:del>
    </w:p>
    <w:p w14:paraId="73F32A56" w14:textId="29843C61" w:rsidR="002E237A" w:rsidRPr="00C25452" w:rsidRDefault="002E237A" w:rsidP="001E0755">
      <w:pPr>
        <w:pStyle w:val="Heading1"/>
        <w:rPr>
          <w:rFonts w:asciiTheme="majorBidi" w:hAnsiTheme="majorBidi" w:cstheme="majorBidi"/>
          <w:lang w:val="en-US"/>
        </w:rPr>
      </w:pPr>
      <w:bookmarkStart w:id="126" w:name="_Toc168472918"/>
      <w:bookmarkStart w:id="127" w:name="_Toc171278814"/>
      <w:r w:rsidRPr="00C25452">
        <w:rPr>
          <w:rFonts w:asciiTheme="majorBidi" w:hAnsiTheme="majorBidi" w:cstheme="majorBidi"/>
          <w:lang w:val="en-US"/>
        </w:rPr>
        <w:t>Introduction</w:t>
      </w:r>
      <w:bookmarkEnd w:id="126"/>
      <w:bookmarkEnd w:id="127"/>
    </w:p>
    <w:p w14:paraId="5EC60CB5" w14:textId="2D7A5D85" w:rsidR="00AA67C8" w:rsidRPr="00C571B0" w:rsidRDefault="00D7619F" w:rsidP="00FB1AFB">
      <w:pPr>
        <w:rPr>
          <w:lang w:val="en-US"/>
        </w:rPr>
      </w:pPr>
      <w:bookmarkStart w:id="128" w:name="_Hlk166573178"/>
      <w:r w:rsidRPr="00C571B0">
        <w:rPr>
          <w:lang w:val="en-US"/>
        </w:rPr>
        <w:t xml:space="preserve">Positron Emission Tomography (PET) is </w:t>
      </w:r>
      <w:r w:rsidR="00AA67C8" w:rsidRPr="00C571B0">
        <w:rPr>
          <w:lang w:val="en-US"/>
        </w:rPr>
        <w:t xml:space="preserve">the </w:t>
      </w:r>
      <w:r w:rsidR="003E556E" w:rsidRPr="00C571B0">
        <w:rPr>
          <w:lang w:val="en-US"/>
        </w:rPr>
        <w:t xml:space="preserve">gold standard </w:t>
      </w:r>
      <w:r w:rsidR="009C51B2" w:rsidRPr="00C571B0">
        <w:rPr>
          <w:lang w:val="en-US"/>
        </w:rPr>
        <w:t>of</w:t>
      </w:r>
      <w:r w:rsidR="003E556E" w:rsidRPr="00C571B0">
        <w:rPr>
          <w:lang w:val="en-US"/>
        </w:rPr>
        <w:t xml:space="preserve"> </w:t>
      </w:r>
      <w:r w:rsidRPr="00C571B0">
        <w:rPr>
          <w:lang w:val="en-US"/>
        </w:rPr>
        <w:t xml:space="preserve">molecular imaging </w:t>
      </w:r>
      <w:r w:rsidR="003E556E" w:rsidRPr="00C571B0">
        <w:rPr>
          <w:lang w:val="en-US"/>
        </w:rPr>
        <w:t xml:space="preserve">modalities for </w:t>
      </w:r>
      <w:r w:rsidR="00AA67C8" w:rsidRPr="00C571B0">
        <w:rPr>
          <w:lang w:val="en-US"/>
        </w:rPr>
        <w:t xml:space="preserve">the </w:t>
      </w:r>
      <w:r w:rsidR="003E556E" w:rsidRPr="00C571B0">
        <w:rPr>
          <w:lang w:val="en-US"/>
        </w:rPr>
        <w:t xml:space="preserve">non-invasive study of </w:t>
      </w:r>
      <w:r w:rsidR="00E85A62" w:rsidRPr="00C571B0">
        <w:rPr>
          <w:lang w:val="en-US"/>
        </w:rPr>
        <w:t>various diseases</w:t>
      </w:r>
      <w:r w:rsidR="003E556E" w:rsidRPr="00C571B0">
        <w:rPr>
          <w:lang w:val="en-US"/>
        </w:rPr>
        <w:t xml:space="preserve"> </w:t>
      </w:r>
      <w:sdt>
        <w:sdtPr>
          <w:rPr>
            <w:color w:val="000000"/>
            <w:lang w:val="en-US"/>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ins w:id="129" w:author="Samane Shahpouri" w:date="2024-07-10T21:16:00Z" w16du:dateUtc="2024-07-10T19:16:00Z">
            <w:r w:rsidR="00922503" w:rsidRPr="00922503">
              <w:rPr>
                <w:color w:val="000000"/>
                <w:lang w:val="en-US"/>
              </w:rPr>
              <w:t>(1–3)</w:t>
            </w:r>
          </w:ins>
          <w:del w:id="130" w:author="Samane Shahpouri" w:date="2024-07-10T19:47:00Z" w16du:dateUtc="2024-07-10T17:47:00Z">
            <w:r w:rsidR="00164586" w:rsidRPr="00922503" w:rsidDel="00FD2892">
              <w:rPr>
                <w:color w:val="000000"/>
                <w:lang w:val="en-US"/>
              </w:rPr>
              <w:delText>(1–3)</w:delText>
            </w:r>
          </w:del>
        </w:sdtContent>
      </w:sdt>
      <w:r w:rsidRPr="00C571B0">
        <w:rPr>
          <w:lang w:val="en-US"/>
        </w:rPr>
        <w:t xml:space="preserve">. </w:t>
      </w:r>
      <w:r w:rsidR="00DB75B3" w:rsidRPr="00C571B0">
        <w:rPr>
          <w:lang w:val="en-US"/>
        </w:rPr>
        <w:t xml:space="preserve">Numerous patients undergo PET scans worldwide for staging and restaging cancer, evaluating treatment </w:t>
      </w:r>
      <w:r w:rsidR="00893977" w:rsidRPr="00C571B0">
        <w:rPr>
          <w:lang w:val="en-US"/>
        </w:rPr>
        <w:t>diagnostic, radiation therapy planning</w:t>
      </w:r>
      <w:r w:rsidR="00AA67C8" w:rsidRPr="00C571B0">
        <w:rPr>
          <w:lang w:val="en-US"/>
        </w:rPr>
        <w:t>,</w:t>
      </w:r>
      <w:r w:rsidR="00C21B46" w:rsidRPr="00C571B0" w:rsidDel="0011097D">
        <w:rPr>
          <w:color w:val="000000"/>
          <w:lang w:val="en-US"/>
        </w:rPr>
        <w:t xml:space="preserve"> </w:t>
      </w:r>
      <w:r w:rsidR="00457FE1" w:rsidRPr="00C571B0">
        <w:rPr>
          <w:color w:val="000000"/>
          <w:lang w:val="en-US"/>
        </w:rPr>
        <w:t>d</w:t>
      </w:r>
      <w:r w:rsidR="00DB75B3" w:rsidRPr="00C571B0">
        <w:rPr>
          <w:color w:val="000000"/>
          <w:lang w:val="en-US"/>
        </w:rPr>
        <w:t xml:space="preserve">iagnosing neurological disorders, </w:t>
      </w:r>
      <w:r w:rsidR="003F6330">
        <w:rPr>
          <w:color w:val="000000"/>
          <w:lang w:val="en-US"/>
        </w:rPr>
        <w:t>a</w:t>
      </w:r>
      <w:r w:rsidR="00DB75B3" w:rsidRPr="00C571B0">
        <w:rPr>
          <w:color w:val="000000"/>
          <w:lang w:val="en-US"/>
        </w:rPr>
        <w:t>ssessing myocardial perfusion</w:t>
      </w:r>
      <w:r w:rsidR="00AA67C8" w:rsidRPr="00C571B0">
        <w:rPr>
          <w:color w:val="000000"/>
          <w:lang w:val="en-US"/>
        </w:rPr>
        <w:t>,</w:t>
      </w:r>
      <w:r w:rsidR="00FE5CB2" w:rsidRPr="00C571B0">
        <w:rPr>
          <w:color w:val="000000"/>
          <w:lang w:val="en-US"/>
        </w:rPr>
        <w:t xml:space="preserve"> and surgical planning</w:t>
      </w:r>
      <w:r w:rsidR="009C51B2" w:rsidRPr="00C571B0">
        <w:rPr>
          <w:color w:val="000000"/>
          <w:lang w:val="en-US"/>
        </w:rPr>
        <w:t xml:space="preserve"> </w:t>
      </w:r>
      <w:sdt>
        <w:sdtPr>
          <w:rPr>
            <w:color w:val="000000"/>
            <w:lang w:val="en-US"/>
          </w:rPr>
          <w:tag w:val="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1356727736"/>
          <w:placeholder>
            <w:docPart w:val="CCC385371196461698EECE88B76DDF58"/>
          </w:placeholder>
        </w:sdtPr>
        <w:sdtContent>
          <w:ins w:id="131" w:author="Samane Shahpouri" w:date="2024-07-10T21:16:00Z" w16du:dateUtc="2024-07-10T19:16:00Z">
            <w:r w:rsidR="00922503" w:rsidRPr="00922503">
              <w:rPr>
                <w:color w:val="000000"/>
                <w:lang w:val="en-US"/>
              </w:rPr>
              <w:t>(4–6)</w:t>
            </w:r>
          </w:ins>
          <w:del w:id="132" w:author="Samane Shahpouri" w:date="2024-07-10T19:47:00Z" w16du:dateUtc="2024-07-10T17:47:00Z">
            <w:r w:rsidR="00164586" w:rsidRPr="00922503" w:rsidDel="00FD2892">
              <w:rPr>
                <w:color w:val="000000"/>
                <w:lang w:val="en-US"/>
              </w:rPr>
              <w:delText>(4–6)</w:delText>
            </w:r>
          </w:del>
        </w:sdtContent>
      </w:sdt>
      <w:r w:rsidR="00A25658" w:rsidRPr="00C571B0">
        <w:rPr>
          <w:lang w:val="en-US"/>
        </w:rPr>
        <w:t xml:space="preserve">. </w:t>
      </w:r>
    </w:p>
    <w:p w14:paraId="1A1ECDB1" w14:textId="42E6B442" w:rsidR="00DA1431" w:rsidRPr="00DA1431" w:rsidRDefault="00BA0637" w:rsidP="00DA1431">
      <w:pPr>
        <w:rPr>
          <w:lang w:val="en-US"/>
        </w:rPr>
      </w:pPr>
      <w:r w:rsidRPr="00C571B0">
        <w:rPr>
          <w:lang w:val="en-US"/>
        </w:rPr>
        <w:t xml:space="preserve">During </w:t>
      </w:r>
      <w:r w:rsidR="00DC2243" w:rsidRPr="00C571B0">
        <w:rPr>
          <w:lang w:val="en-US"/>
        </w:rPr>
        <w:t xml:space="preserve">a whole-body PET </w:t>
      </w:r>
      <w:r w:rsidRPr="00C571B0">
        <w:rPr>
          <w:lang w:val="en-US"/>
        </w:rPr>
        <w:t xml:space="preserve">image creation, more than 50% of </w:t>
      </w:r>
      <w:r w:rsidR="00DC2243" w:rsidRPr="00C571B0">
        <w:rPr>
          <w:lang w:val="en-US"/>
        </w:rPr>
        <w:t xml:space="preserve">all recorded </w:t>
      </w:r>
      <w:commentRangeStart w:id="133"/>
      <w:commentRangeStart w:id="134"/>
      <w:r w:rsidRPr="00C571B0">
        <w:rPr>
          <w:lang w:val="en-US"/>
        </w:rPr>
        <w:t>photons</w:t>
      </w:r>
      <w:r w:rsidR="00115AD2">
        <w:rPr>
          <w:lang w:val="en-US"/>
        </w:rPr>
        <w:t xml:space="preserve"> </w:t>
      </w:r>
      <w:proofErr w:type="gramStart"/>
      <w:r w:rsidR="00115AD2">
        <w:rPr>
          <w:lang w:val="en-US"/>
        </w:rPr>
        <w:t>are</w:t>
      </w:r>
      <w:r w:rsidRPr="00C571B0">
        <w:rPr>
          <w:lang w:val="en-US"/>
        </w:rPr>
        <w:t xml:space="preserve"> </w:t>
      </w:r>
      <w:r w:rsidR="00DC2243" w:rsidRPr="00C571B0">
        <w:rPr>
          <w:lang w:val="en-US"/>
        </w:rPr>
        <w:t>result</w:t>
      </w:r>
      <w:r w:rsidR="00115AD2">
        <w:rPr>
          <w:lang w:val="en-US"/>
        </w:rPr>
        <w:t>ed</w:t>
      </w:r>
      <w:proofErr w:type="gramEnd"/>
      <w:r w:rsidR="00DC2243" w:rsidRPr="00C571B0">
        <w:rPr>
          <w:lang w:val="en-US"/>
        </w:rPr>
        <w:t xml:space="preserve"> </w:t>
      </w:r>
      <w:commentRangeEnd w:id="133"/>
      <w:r w:rsidR="0076650D">
        <w:rPr>
          <w:rStyle w:val="CommentReference"/>
        </w:rPr>
        <w:commentReference w:id="133"/>
      </w:r>
      <w:commentRangeEnd w:id="134"/>
      <w:r w:rsidR="00FD2892">
        <w:rPr>
          <w:rStyle w:val="CommentReference"/>
          <w:rtl/>
        </w:rPr>
        <w:commentReference w:id="134"/>
      </w:r>
      <w:r w:rsidR="00115AD2">
        <w:rPr>
          <w:lang w:val="en-US"/>
        </w:rPr>
        <w:t xml:space="preserve">from at </w:t>
      </w:r>
      <w:del w:id="135" w:author="Shirilord, Isaac (ARTORG)" w:date="2024-07-10T17:00:00Z" w16du:dateUtc="2024-07-10T15:00:00Z">
        <w:r w:rsidR="00115AD2" w:rsidDel="001D5A94">
          <w:rPr>
            <w:lang w:val="en-US"/>
          </w:rPr>
          <w:delText>least</w:delText>
        </w:r>
        <w:r w:rsidR="00115AD2" w:rsidRPr="00C571B0" w:rsidDel="001D5A94">
          <w:rPr>
            <w:lang w:val="en-US"/>
          </w:rPr>
          <w:delText xml:space="preserve"> </w:delText>
        </w:r>
        <w:r w:rsidR="00115AD2" w:rsidDel="001D5A94">
          <w:rPr>
            <w:lang w:val="en-US"/>
          </w:rPr>
          <w:delText xml:space="preserve"> one</w:delText>
        </w:r>
      </w:del>
      <w:ins w:id="136" w:author="Shirilord, Isaac (ARTORG)" w:date="2024-07-10T17:00:00Z" w16du:dateUtc="2024-07-10T15:00:00Z">
        <w:r w:rsidR="001D5A94">
          <w:rPr>
            <w:lang w:val="en-US"/>
          </w:rPr>
          <w:t>least</w:t>
        </w:r>
        <w:r w:rsidR="001D5A94" w:rsidRPr="00C571B0">
          <w:rPr>
            <w:lang w:val="en-US"/>
          </w:rPr>
          <w:t xml:space="preserve"> </w:t>
        </w:r>
        <w:r w:rsidR="001D5A94">
          <w:rPr>
            <w:lang w:val="en-US"/>
          </w:rPr>
          <w:t>one</w:t>
        </w:r>
      </w:ins>
      <w:r w:rsidR="00115AD2">
        <w:rPr>
          <w:lang w:val="en-US"/>
        </w:rPr>
        <w:t xml:space="preserve"> </w:t>
      </w:r>
      <w:del w:id="137" w:author="Shirilord, Isaac (ARTORG)" w:date="2024-07-10T17:00:00Z" w16du:dateUtc="2024-07-10T15:00:00Z">
        <w:r w:rsidR="00AA67C8" w:rsidRPr="00C571B0" w:rsidDel="001D5A94">
          <w:rPr>
            <w:lang w:val="en-US"/>
          </w:rPr>
          <w:delText xml:space="preserve">Compton </w:delText>
        </w:r>
      </w:del>
      <w:ins w:id="138" w:author="Shirilord, Isaac (ARTORG)" w:date="2024-07-10T17:00:00Z" w16du:dateUtc="2024-07-10T15:00:00Z">
        <w:r w:rsidR="001D5A94">
          <w:rPr>
            <w:lang w:val="en-US"/>
          </w:rPr>
          <w:t>Compton</w:t>
        </w:r>
        <w:r w:rsidR="001D5A94" w:rsidRPr="00C571B0">
          <w:rPr>
            <w:lang w:val="en-US"/>
          </w:rPr>
          <w:t xml:space="preserve"> </w:t>
        </w:r>
      </w:ins>
      <w:r w:rsidR="00DC2243" w:rsidRPr="00C571B0">
        <w:rPr>
          <w:lang w:val="en-US"/>
        </w:rPr>
        <w:t xml:space="preserve">scatter fraction before capturing by detectors </w:t>
      </w:r>
      <w:sdt>
        <w:sdtPr>
          <w:rPr>
            <w:color w:val="000000"/>
            <w:lang w:val="en-US"/>
          </w:rPr>
          <w:tag w:val="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
          <w:id w:val="-1995628465"/>
          <w:placeholder>
            <w:docPart w:val="D73081B6CC04448289A3757EF2937960"/>
          </w:placeholder>
        </w:sdtPr>
        <w:sdtContent>
          <w:ins w:id="139" w:author="Samane Shahpouri" w:date="2024-07-10T21:16:00Z" w16du:dateUtc="2024-07-10T19:16:00Z">
            <w:r w:rsidR="00922503" w:rsidRPr="00922503">
              <w:rPr>
                <w:color w:val="000000"/>
                <w:lang w:val="en-US"/>
              </w:rPr>
              <w:t>(7–9)</w:t>
            </w:r>
          </w:ins>
          <w:del w:id="140" w:author="Samane Shahpouri" w:date="2024-07-10T19:47:00Z" w16du:dateUtc="2024-07-10T17:47:00Z">
            <w:r w:rsidR="00164586" w:rsidRPr="00922503" w:rsidDel="00FD2892">
              <w:rPr>
                <w:color w:val="000000"/>
                <w:lang w:val="en-US"/>
              </w:rPr>
              <w:delText>(7–9)</w:delText>
            </w:r>
          </w:del>
        </w:sdtContent>
      </w:sdt>
      <w:r w:rsidR="00DC2243" w:rsidRPr="00C571B0">
        <w:rPr>
          <w:lang w:val="en-US"/>
        </w:rPr>
        <w:t xml:space="preserve">. </w:t>
      </w:r>
      <w:r w:rsidR="00060116" w:rsidRPr="00C571B0">
        <w:rPr>
          <w:lang w:val="en-US"/>
        </w:rPr>
        <w:t>Photon scattering</w:t>
      </w:r>
      <w:r w:rsidR="00762B08" w:rsidRPr="00C571B0">
        <w:rPr>
          <w:lang w:val="en-US"/>
        </w:rPr>
        <w:t xml:space="preserve"> </w:t>
      </w:r>
      <w:r w:rsidR="009C51B2" w:rsidRPr="00C571B0">
        <w:rPr>
          <w:lang w:val="en-US"/>
        </w:rPr>
        <w:t>occurs</w:t>
      </w:r>
      <w:r w:rsidR="00060116" w:rsidRPr="00C571B0">
        <w:rPr>
          <w:lang w:val="en-US"/>
        </w:rPr>
        <w:t xml:space="preserve"> due to dense materials in </w:t>
      </w:r>
      <w:r w:rsidR="00AA67C8" w:rsidRPr="00C571B0">
        <w:rPr>
          <w:lang w:val="en-US"/>
        </w:rPr>
        <w:t>the patient's body and surrounding area</w:t>
      </w:r>
      <w:r w:rsidR="00C6433D">
        <w:rPr>
          <w:lang w:val="en-US"/>
        </w:rPr>
        <w:t>, which</w:t>
      </w:r>
      <w:r w:rsidR="000543C4">
        <w:rPr>
          <w:lang w:val="en-US"/>
        </w:rPr>
        <w:t xml:space="preserve"> </w:t>
      </w:r>
      <w:r w:rsidR="00AA67C8" w:rsidRPr="00C571B0">
        <w:rPr>
          <w:lang w:val="en-US"/>
        </w:rPr>
        <w:t>causes</w:t>
      </w:r>
      <w:r w:rsidR="00A250B6" w:rsidRPr="00C571B0">
        <w:rPr>
          <w:lang w:val="en-US"/>
        </w:rPr>
        <w:t xml:space="preserve"> </w:t>
      </w:r>
      <w:r w:rsidR="009123AE" w:rsidRPr="00C571B0">
        <w:rPr>
          <w:lang w:val="en-US"/>
        </w:rPr>
        <w:t>energy los</w:t>
      </w:r>
      <w:commentRangeStart w:id="141"/>
      <w:r w:rsidR="009123AE" w:rsidRPr="00C571B0">
        <w:rPr>
          <w:lang w:val="en-US"/>
        </w:rPr>
        <w:t>s</w:t>
      </w:r>
      <w:commentRangeEnd w:id="141"/>
      <w:r w:rsidR="0076650D">
        <w:rPr>
          <w:rStyle w:val="CommentReference"/>
        </w:rPr>
        <w:commentReference w:id="141"/>
      </w:r>
      <w:customXmlInsRangeStart w:id="142" w:author="Samane Shahpouri" w:date="2024-07-10T19:49:00Z"/>
      <w:sdt>
        <w:sdtPr>
          <w:rPr>
            <w:color w:val="000000"/>
            <w:lang w:val="en-US"/>
            <w:rPrChange w:id="143" w:author="Samane Shahpouri" w:date="2024-07-10T21:16:00Z" w16du:dateUtc="2024-07-10T19:16:00Z">
              <w:rPr>
                <w:lang w:val="en-US"/>
              </w:rPr>
            </w:rPrChange>
          </w:rPr>
          <w:tag w:val="MENDELEY_CITATION_v3_eyJjaXRhdGlvbklEIjoiTUVOREVMRVlfQ0lUQVRJT05fZWRjZmY4MGMtNjhkYy00Y2JlLTk2ZDctNjZlNjg5ZTI5N2M1IiwicHJvcGVydGllcyI6eyJub3RlSW5kZXgiOjB9LCJpc0VkaXRlZCI6ZmFsc2UsIm1hbnVhbE92ZXJyaWRlIjp7ImlzTWFudWFsbHlPdmVycmlkZGVuIjpmYWxzZSwiY2l0ZXByb2NUZXh0IjoiKD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LCJzdXBwcmVzcy1hdXRob3IiOmZhbHNlLCJjb21wb3NpdGUiOmZhbHNlLCJhdXRob3Itb25seSI6ZmFsc2V9XX0="/>
          <w:id w:val="-1090693007"/>
          <w:placeholder>
            <w:docPart w:val="DefaultPlaceholder_-1854013440"/>
          </w:placeholder>
        </w:sdtPr>
        <w:sdtContent>
          <w:customXmlInsRangeEnd w:id="142"/>
          <w:ins w:id="144" w:author="Samane Shahpouri" w:date="2024-07-10T21:16:00Z" w16du:dateUtc="2024-07-10T19:16:00Z">
            <w:r w:rsidR="00922503" w:rsidRPr="00922503">
              <w:rPr>
                <w:color w:val="000000"/>
                <w:lang w:val="en-US"/>
              </w:rPr>
              <w:t>(7)</w:t>
            </w:r>
          </w:ins>
          <w:customXmlInsRangeStart w:id="145" w:author="Samane Shahpouri" w:date="2024-07-10T19:49:00Z"/>
        </w:sdtContent>
      </w:sdt>
      <w:customXmlInsRangeEnd w:id="145"/>
      <w:ins w:id="146" w:author="Samane Shahpouri" w:date="2024-07-10T19:47:00Z" w16du:dateUtc="2024-07-10T17:47:00Z">
        <w:r w:rsidR="00FD2892">
          <w:rPr>
            <w:rFonts w:hint="cs"/>
            <w:rtl/>
            <w:lang w:val="en-US"/>
          </w:rPr>
          <w:t xml:space="preserve"> </w:t>
        </w:r>
      </w:ins>
      <w:r w:rsidR="009123AE" w:rsidRPr="00C571B0">
        <w:rPr>
          <w:lang w:val="en-US"/>
        </w:rPr>
        <w:t xml:space="preserve">. </w:t>
      </w:r>
      <w:r w:rsidR="00CF0996" w:rsidRPr="00C571B0">
        <w:rPr>
          <w:lang w:val="en-US"/>
        </w:rPr>
        <w:t xml:space="preserve">A </w:t>
      </w:r>
      <w:r w:rsidR="009123AE" w:rsidRPr="00C571B0">
        <w:rPr>
          <w:lang w:val="en-US"/>
        </w:rPr>
        <w:t xml:space="preserve">misplaced line of response (LOR) is </w:t>
      </w:r>
      <w:r w:rsidR="00CF0996" w:rsidRPr="00C571B0">
        <w:rPr>
          <w:lang w:val="en-US"/>
        </w:rPr>
        <w:t xml:space="preserve">formed by a </w:t>
      </w:r>
      <w:r w:rsidR="009123AE" w:rsidRPr="00C571B0">
        <w:rPr>
          <w:lang w:val="en-US"/>
        </w:rPr>
        <w:t xml:space="preserve">scattered, attenuated </w:t>
      </w:r>
      <w:r w:rsidR="00C82CAC" w:rsidRPr="00C571B0">
        <w:rPr>
          <w:lang w:val="en-US"/>
        </w:rPr>
        <w:t>photon,</w:t>
      </w:r>
      <w:r w:rsidR="009123AE" w:rsidRPr="00C571B0">
        <w:rPr>
          <w:lang w:val="en-US"/>
        </w:rPr>
        <w:t xml:space="preserve"> which </w:t>
      </w:r>
      <w:r w:rsidR="00CF0996" w:rsidRPr="00C571B0">
        <w:rPr>
          <w:lang w:val="en-US"/>
        </w:rPr>
        <w:t xml:space="preserve">has </w:t>
      </w:r>
      <w:r w:rsidR="009123AE" w:rsidRPr="00C571B0">
        <w:rPr>
          <w:lang w:val="en-US"/>
        </w:rPr>
        <w:t xml:space="preserve">not </w:t>
      </w:r>
      <w:r w:rsidR="00CF0996" w:rsidRPr="00C571B0">
        <w:rPr>
          <w:lang w:val="en-US"/>
        </w:rPr>
        <w:t xml:space="preserve">been </w:t>
      </w:r>
      <w:r w:rsidR="00303035">
        <w:rPr>
          <w:lang w:val="en-US"/>
        </w:rPr>
        <w:t>filtered out</w:t>
      </w:r>
      <w:r w:rsidR="00303035" w:rsidRPr="00C571B0">
        <w:rPr>
          <w:lang w:val="en-US"/>
        </w:rPr>
        <w:t xml:space="preserve"> </w:t>
      </w:r>
      <w:r w:rsidR="00C82CAC" w:rsidRPr="00C571B0">
        <w:rPr>
          <w:lang w:val="en-US"/>
        </w:rPr>
        <w:t>after energy window discrimination and random coincidence correction</w:t>
      </w:r>
      <w:r w:rsidR="00B83DE7" w:rsidRPr="00C571B0">
        <w:rPr>
          <w:lang w:val="en-US"/>
        </w:rPr>
        <w:t xml:space="preserve"> technique</w:t>
      </w:r>
      <w:r w:rsidR="00C21B46" w:rsidRPr="00C571B0">
        <w:rPr>
          <w:lang w:val="en-US"/>
        </w:rPr>
        <w:t xml:space="preserve"> </w:t>
      </w:r>
      <w:sdt>
        <w:sdtPr>
          <w:rPr>
            <w:color w:val="000000"/>
            <w:lang w:val="en-US"/>
          </w:rPr>
          <w:tag w:val="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54068551"/>
          <w:placeholder>
            <w:docPart w:val="DefaultPlaceholder_-1854013440"/>
          </w:placeholder>
        </w:sdtPr>
        <w:sdtContent>
          <w:ins w:id="147" w:author="Samane Shahpouri" w:date="2024-07-10T21:16:00Z" w16du:dateUtc="2024-07-10T19:16:00Z">
            <w:r w:rsidR="00922503" w:rsidRPr="00922503">
              <w:rPr>
                <w:rStyle w:val="CommentReference"/>
                <w:color w:val="000000"/>
                <w:sz w:val="22"/>
                <w:szCs w:val="22"/>
                <w:lang w:val="en-US"/>
              </w:rPr>
              <w:t>(10)</w:t>
            </w:r>
          </w:ins>
          <w:del w:id="148" w:author="Samane Shahpouri" w:date="2024-07-10T19:47:00Z" w16du:dateUtc="2024-07-10T17:47:00Z">
            <w:r w:rsidR="00164586" w:rsidRPr="00922503" w:rsidDel="00FD2892">
              <w:rPr>
                <w:rStyle w:val="CommentReference"/>
                <w:color w:val="000000"/>
                <w:sz w:val="22"/>
                <w:szCs w:val="22"/>
                <w:lang w:val="en-US"/>
              </w:rPr>
              <w:delText>(10)</w:delText>
            </w:r>
          </w:del>
        </w:sdtContent>
      </w:sdt>
      <w:r w:rsidR="00C82CAC" w:rsidRPr="00C571B0">
        <w:rPr>
          <w:lang w:val="en-US"/>
        </w:rPr>
        <w:t>. So</w:t>
      </w:r>
      <w:r w:rsidR="00B83DE7" w:rsidRPr="00C571B0">
        <w:rPr>
          <w:lang w:val="en-US"/>
        </w:rPr>
        <w:t>,</w:t>
      </w:r>
      <w:r w:rsidR="00C82CAC" w:rsidRPr="00C571B0">
        <w:rPr>
          <w:lang w:val="en-US"/>
        </w:rPr>
        <w:t xml:space="preserve"> </w:t>
      </w:r>
      <w:r w:rsidR="00AA67C8" w:rsidRPr="00C571B0">
        <w:rPr>
          <w:lang w:val="en-US"/>
        </w:rPr>
        <w:t xml:space="preserve">scatter </w:t>
      </w:r>
      <w:r w:rsidR="00C82CAC" w:rsidRPr="00C571B0">
        <w:rPr>
          <w:lang w:val="en-US"/>
        </w:rPr>
        <w:t xml:space="preserve">and </w:t>
      </w:r>
      <w:r w:rsidR="00AA67C8" w:rsidRPr="00C571B0">
        <w:rPr>
          <w:lang w:val="en-US"/>
        </w:rPr>
        <w:t xml:space="preserve">attenuation </w:t>
      </w:r>
      <w:r w:rsidR="00C82CAC" w:rsidRPr="00C571B0">
        <w:rPr>
          <w:lang w:val="en-US"/>
        </w:rPr>
        <w:t xml:space="preserve">phenomena lead to miscalculation of </w:t>
      </w:r>
      <w:r w:rsidR="00B83DE7" w:rsidRPr="00C571B0">
        <w:rPr>
          <w:lang w:val="en-US"/>
        </w:rPr>
        <w:t>radiopharmaceutical</w:t>
      </w:r>
      <w:r w:rsidR="00C82CAC" w:rsidRPr="00C571B0">
        <w:rPr>
          <w:lang w:val="en-US"/>
        </w:rPr>
        <w:t xml:space="preserve"> distribution inside the body </w:t>
      </w:r>
      <w:sdt>
        <w:sdtPr>
          <w:rPr>
            <w:color w:val="000000"/>
            <w:lang w:val="en-US"/>
          </w:rPr>
          <w:tag w:val="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1850006258"/>
          <w:placeholder>
            <w:docPart w:val="DefaultPlaceholder_-1854013440"/>
          </w:placeholder>
        </w:sdtPr>
        <w:sdtContent>
          <w:ins w:id="149" w:author="Samane Shahpouri" w:date="2024-07-10T21:16:00Z" w16du:dateUtc="2024-07-10T19:16:00Z">
            <w:r w:rsidR="00922503" w:rsidRPr="00922503">
              <w:rPr>
                <w:color w:val="000000"/>
                <w:lang w:val="en-US"/>
              </w:rPr>
              <w:t>(7,10)</w:t>
            </w:r>
          </w:ins>
          <w:del w:id="150" w:author="Samane Shahpouri" w:date="2024-07-10T19:47:00Z" w16du:dateUtc="2024-07-10T17:47:00Z">
            <w:r w:rsidR="00164586" w:rsidRPr="00922503" w:rsidDel="00FD2892">
              <w:rPr>
                <w:color w:val="000000"/>
                <w:lang w:val="en-US"/>
              </w:rPr>
              <w:delText>(7,10)</w:delText>
            </w:r>
          </w:del>
        </w:sdtContent>
      </w:sdt>
      <w:r w:rsidR="00C82CAC" w:rsidRPr="00C571B0">
        <w:rPr>
          <w:lang w:val="en-US"/>
        </w:rPr>
        <w:t>.</w:t>
      </w:r>
      <w:r w:rsidR="00BE27C7">
        <w:rPr>
          <w:lang w:val="en-US"/>
        </w:rPr>
        <w:t xml:space="preserve"> </w:t>
      </w:r>
      <w:r w:rsidR="00251069" w:rsidRPr="00C571B0">
        <w:rPr>
          <w:lang w:val="en-US"/>
        </w:rPr>
        <w:t xml:space="preserve">Attenuation and Scatter correction (ASC) </w:t>
      </w:r>
      <w:r w:rsidR="00983CC2" w:rsidRPr="00C571B0">
        <w:rPr>
          <w:lang w:val="en-US"/>
        </w:rPr>
        <w:t xml:space="preserve">has </w:t>
      </w:r>
      <w:r w:rsidR="00BD666B" w:rsidRPr="00C571B0">
        <w:rPr>
          <w:lang w:val="en-US"/>
        </w:rPr>
        <w:t xml:space="preserve">a </w:t>
      </w:r>
      <w:r w:rsidR="00983CC2" w:rsidRPr="00C571B0">
        <w:rPr>
          <w:lang w:val="en-US"/>
        </w:rPr>
        <w:t xml:space="preserve">critical role </w:t>
      </w:r>
      <w:r w:rsidR="00BD666B" w:rsidRPr="00C571B0">
        <w:rPr>
          <w:lang w:val="en-US"/>
        </w:rPr>
        <w:t>in achieving</w:t>
      </w:r>
      <w:r w:rsidR="00983CC2" w:rsidRPr="00C571B0">
        <w:rPr>
          <w:lang w:val="en-US"/>
        </w:rPr>
        <w:t xml:space="preserve"> a </w:t>
      </w:r>
      <w:r w:rsidR="00893977" w:rsidRPr="00C571B0">
        <w:rPr>
          <w:lang w:val="en-US"/>
        </w:rPr>
        <w:t>high-quality imag</w:t>
      </w:r>
      <w:r w:rsidR="00983CC2" w:rsidRPr="00C571B0">
        <w:rPr>
          <w:lang w:val="en-US"/>
        </w:rPr>
        <w:t xml:space="preserve">e </w:t>
      </w:r>
      <w:r w:rsidR="00893977" w:rsidRPr="00C571B0">
        <w:rPr>
          <w:lang w:val="en-US"/>
        </w:rPr>
        <w:t xml:space="preserve">interpretation and </w:t>
      </w:r>
      <w:r w:rsidR="00983CC2" w:rsidRPr="00C571B0">
        <w:rPr>
          <w:lang w:val="en-US"/>
        </w:rPr>
        <w:t xml:space="preserve">acceptable </w:t>
      </w:r>
      <w:r w:rsidR="00893977" w:rsidRPr="00C571B0">
        <w:rPr>
          <w:lang w:val="en-US"/>
        </w:rPr>
        <w:t>quantitative analysis of PET scans</w:t>
      </w:r>
      <w:r w:rsidR="00BD666B" w:rsidRPr="00C571B0">
        <w:rPr>
          <w:lang w:val="en-US"/>
        </w:rPr>
        <w:t xml:space="preserve"> (Figure 1)</w:t>
      </w:r>
      <w:r w:rsidR="00D7619F" w:rsidRPr="00C571B0">
        <w:rPr>
          <w:lang w:val="en-US"/>
        </w:rPr>
        <w:t xml:space="preserve"> </w:t>
      </w:r>
      <w:sdt>
        <w:sdtPr>
          <w:rPr>
            <w:color w:val="000000"/>
            <w:lang w:val="en-US"/>
          </w:rPr>
          <w:tag w:val="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
          <w:id w:val="-1000270446"/>
          <w:placeholder>
            <w:docPart w:val="DefaultPlaceholder_-1854013440"/>
          </w:placeholder>
        </w:sdtPr>
        <w:sdtContent>
          <w:ins w:id="151" w:author="Samane Shahpouri" w:date="2024-07-10T21:16:00Z" w16du:dateUtc="2024-07-10T19:16:00Z">
            <w:r w:rsidR="00922503" w:rsidRPr="00922503">
              <w:rPr>
                <w:color w:val="000000"/>
                <w:lang w:val="en-US"/>
              </w:rPr>
              <w:t>(11,12)</w:t>
            </w:r>
          </w:ins>
          <w:del w:id="152" w:author="Samane Shahpouri" w:date="2024-07-10T19:47:00Z" w16du:dateUtc="2024-07-10T17:47:00Z">
            <w:r w:rsidR="00164586" w:rsidRPr="00922503" w:rsidDel="00FD2892">
              <w:rPr>
                <w:color w:val="000000"/>
                <w:lang w:val="en-US"/>
              </w:rPr>
              <w:delText>(11,12)</w:delText>
            </w:r>
          </w:del>
        </w:sdtContent>
      </w:sdt>
      <w:r w:rsidR="00A25658" w:rsidRPr="00C571B0">
        <w:rPr>
          <w:lang w:val="en-US"/>
        </w:rPr>
        <w:t>.</w:t>
      </w:r>
      <w:r w:rsidR="00983CC2" w:rsidRPr="00C571B0">
        <w:rPr>
          <w:lang w:val="en-US"/>
        </w:rPr>
        <w:t xml:space="preserve"> </w:t>
      </w:r>
    </w:p>
    <w:p w14:paraId="5D5BA1BC" w14:textId="5B173997" w:rsidR="00F802B2" w:rsidRPr="00C571B0" w:rsidRDefault="00DA1431" w:rsidP="00DA1431">
      <w:pPr>
        <w:rPr>
          <w:lang w:val="en-US"/>
        </w:rPr>
      </w:pPr>
      <w:r w:rsidRPr="00DA1431">
        <w:rPr>
          <w:lang w:val="en-US"/>
        </w:rPr>
        <w:t>ASC was initially performed using transmission scans with external radioactive sources</w:t>
      </w:r>
      <w:del w:id="153" w:author="Shirilord, Isaac (ARTORG)" w:date="2024-07-10T17:10:00Z" w16du:dateUtc="2024-07-10T15:10:00Z">
        <w:r w:rsidRPr="00DA1431" w:rsidDel="0076650D">
          <w:rPr>
            <w:lang w:val="en-US"/>
          </w:rPr>
          <w:delText>,</w:delText>
        </w:r>
      </w:del>
      <w:r w:rsidRPr="00DA1431">
        <w:rPr>
          <w:lang w:val="en-US"/>
        </w:rPr>
        <w:t xml:space="preserve"> to measure photon attenuation through the </w:t>
      </w:r>
      <w:commentRangeStart w:id="154"/>
      <w:r w:rsidRPr="00DA1431">
        <w:rPr>
          <w:lang w:val="en-US"/>
        </w:rPr>
        <w:t>body</w:t>
      </w:r>
      <w:ins w:id="155" w:author="Samane Shahpouri" w:date="2024-07-10T19:56:00Z" w16du:dateUtc="2024-07-10T17:56:00Z">
        <w:r w:rsidR="009F5604">
          <w:rPr>
            <w:lang w:val="en-US"/>
          </w:rPr>
          <w:t xml:space="preserve"> </w:t>
        </w:r>
      </w:ins>
      <w:customXmlInsRangeStart w:id="156" w:author="Samane Shahpouri" w:date="2024-07-10T19:56:00Z"/>
      <w:sdt>
        <w:sdtPr>
          <w:rPr>
            <w:color w:val="000000"/>
            <w:lang w:val="en-US"/>
            <w:rPrChange w:id="157" w:author="Samane Shahpouri" w:date="2024-07-10T21:16:00Z" w16du:dateUtc="2024-07-10T19:16:00Z">
              <w:rPr>
                <w:lang w:val="en-US"/>
              </w:rPr>
            </w:rPrChange>
          </w:rPr>
          <w:tag w:val="MENDELEY_CITATION_v3_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"/>
          <w:id w:val="704992432"/>
          <w:placeholder>
            <w:docPart w:val="DefaultPlaceholder_-1854013440"/>
          </w:placeholder>
        </w:sdtPr>
        <w:sdtContent>
          <w:customXmlInsRangeEnd w:id="156"/>
          <w:ins w:id="158" w:author="Samane Shahpouri" w:date="2024-07-10T21:16:00Z" w16du:dateUtc="2024-07-10T19:16:00Z">
            <w:r w:rsidR="00922503" w:rsidRPr="00922503">
              <w:rPr>
                <w:color w:val="000000"/>
                <w:lang w:val="en-US"/>
              </w:rPr>
              <w:t>(13)</w:t>
            </w:r>
          </w:ins>
          <w:customXmlInsRangeStart w:id="159" w:author="Samane Shahpouri" w:date="2024-07-10T19:56:00Z"/>
        </w:sdtContent>
      </w:sdt>
      <w:customXmlInsRangeEnd w:id="159"/>
      <w:r w:rsidRPr="00DA1431">
        <w:rPr>
          <w:lang w:val="en-US"/>
        </w:rPr>
        <w:t xml:space="preserve">. </w:t>
      </w:r>
      <w:commentRangeEnd w:id="154"/>
      <w:r w:rsidR="00F97EC0">
        <w:rPr>
          <w:rStyle w:val="CommentReference"/>
        </w:rPr>
        <w:commentReference w:id="154"/>
      </w:r>
      <w:r w:rsidRPr="00DA1431">
        <w:rPr>
          <w:lang w:val="en-US"/>
        </w:rPr>
        <w:t>These measurements were used to create attenuation coefficient maps (μ-maps), which are essential for correcting PET images for the effects of photon attenuation and scatter</w:t>
      </w:r>
      <w:r>
        <w:rPr>
          <w:lang w:val="en-US"/>
        </w:rPr>
        <w:t xml:space="preserve"> </w:t>
      </w:r>
      <w:sdt>
        <w:sdtPr>
          <w:rPr>
            <w:color w:val="000000"/>
            <w:lang w:val="en-US"/>
          </w:rPr>
          <w:tag w:val="MENDELEY_CITATION_v3_eyJjaXRhdGlvbklEIjoiTUVOREVMRVlfQ0lUQVRJT05fNTg4NGM3YjUtNDMwZS00ZmUyLTg0YTUtOTY2MmI5MzRlMTgw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848947074"/>
          <w:placeholder>
            <w:docPart w:val="6EE9D5E7B2604431A2A8B6BD1C2CCDF5"/>
          </w:placeholder>
        </w:sdtPr>
        <w:sdtContent>
          <w:ins w:id="160" w:author="Samane Shahpouri" w:date="2024-07-10T21:16:00Z" w16du:dateUtc="2024-07-10T19:16:00Z">
            <w:r w:rsidR="00922503" w:rsidRPr="00922503">
              <w:rPr>
                <w:color w:val="000000"/>
                <w:lang w:val="en-US"/>
              </w:rPr>
              <w:t>(14,15)</w:t>
            </w:r>
          </w:ins>
          <w:del w:id="161" w:author="Samane Shahpouri" w:date="2024-07-10T19:47:00Z" w16du:dateUtc="2024-07-10T17:47:00Z">
            <w:r w:rsidR="00164586" w:rsidRPr="00922503" w:rsidDel="00FD2892">
              <w:rPr>
                <w:color w:val="000000"/>
                <w:lang w:val="en-US"/>
              </w:rPr>
              <w:delText>(13,14)</w:delText>
            </w:r>
          </w:del>
        </w:sdtContent>
      </w:sdt>
      <w:r>
        <w:rPr>
          <w:lang w:val="en-US"/>
        </w:rPr>
        <w:t xml:space="preserve">. </w:t>
      </w:r>
      <w:r w:rsidRPr="00DA1431">
        <w:rPr>
          <w:lang w:val="en-US"/>
        </w:rPr>
        <w:t xml:space="preserve">In the early 2000s, by introducing </w:t>
      </w:r>
      <w:del w:id="162" w:author="Shirilord, Isaac (ARTORG)" w:date="2024-07-10T17:11:00Z" w16du:dateUtc="2024-07-10T15:11:00Z">
        <w:r w:rsidRPr="00DA1431" w:rsidDel="0076650D">
          <w:rPr>
            <w:lang w:val="en-US"/>
          </w:rPr>
          <w:delText xml:space="preserve">the </w:delText>
        </w:r>
      </w:del>
      <w:r w:rsidRPr="00DA1431">
        <w:rPr>
          <w:lang w:val="en-US"/>
        </w:rPr>
        <w:t>PET/CT technology, ASC began to use a CT scanner for modeling μ-map</w:t>
      </w:r>
      <w:commentRangeStart w:id="163"/>
      <w:r w:rsidRPr="00DA1431">
        <w:rPr>
          <w:lang w:val="en-US"/>
        </w:rPr>
        <w:t>s</w:t>
      </w:r>
      <w:ins w:id="164" w:author="Samane Shahpouri" w:date="2024-07-10T19:58:00Z" w16du:dateUtc="2024-07-10T17:58:00Z">
        <w:r w:rsidR="009F5604">
          <w:rPr>
            <w:lang w:val="en-US"/>
          </w:rPr>
          <w:t xml:space="preserve"> </w:t>
        </w:r>
      </w:ins>
      <w:customXmlInsRangeStart w:id="165" w:author="Samane Shahpouri" w:date="2024-07-10T19:59:00Z"/>
      <w:sdt>
        <w:sdtPr>
          <w:rPr>
            <w:color w:val="000000"/>
            <w:lang w:val="en-US"/>
            <w:rPrChange w:id="166" w:author="Samane Shahpouri" w:date="2024-07-10T21:16:00Z" w16du:dateUtc="2024-07-10T19:16:00Z">
              <w:rPr>
                <w:lang w:val="en-US"/>
              </w:rPr>
            </w:rPrChange>
          </w:rPr>
          <w:tag w:val="MENDELEY_CITATION_v3_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V19"/>
          <w:id w:val="1962222360"/>
          <w:placeholder>
            <w:docPart w:val="DefaultPlaceholder_-1854013440"/>
          </w:placeholder>
        </w:sdtPr>
        <w:sdtContent>
          <w:customXmlInsRangeEnd w:id="165"/>
          <w:ins w:id="167" w:author="Samane Shahpouri" w:date="2024-07-10T21:16:00Z" w16du:dateUtc="2024-07-10T19:16:00Z">
            <w:r w:rsidR="00922503" w:rsidRPr="00922503">
              <w:rPr>
                <w:color w:val="000000"/>
                <w:lang w:val="en-US"/>
              </w:rPr>
              <w:t>(16–18)</w:t>
            </w:r>
          </w:ins>
          <w:customXmlInsRangeStart w:id="168" w:author="Samane Shahpouri" w:date="2024-07-10T19:59:00Z"/>
        </w:sdtContent>
      </w:sdt>
      <w:customXmlInsRangeEnd w:id="168"/>
      <w:r w:rsidRPr="00DA1431">
        <w:rPr>
          <w:lang w:val="en-US"/>
        </w:rPr>
        <w:t xml:space="preserve">. </w:t>
      </w:r>
      <w:commentRangeEnd w:id="163"/>
      <w:r w:rsidR="0076650D">
        <w:rPr>
          <w:rStyle w:val="CommentReference"/>
        </w:rPr>
        <w:commentReference w:id="163"/>
      </w:r>
      <w:r w:rsidRPr="00DA1431">
        <w:rPr>
          <w:lang w:val="en-US"/>
        </w:rPr>
        <w:t>These μ-maps generated from CT scans provide precise anatomical details, significantly improving the accuracy of attenuation correction by differentiating between various tissues</w:t>
      </w:r>
      <w:r>
        <w:rPr>
          <w:lang w:val="en-US"/>
        </w:rPr>
        <w:t xml:space="preserve"> </w:t>
      </w:r>
      <w:sdt>
        <w:sdtPr>
          <w:rPr>
            <w:color w:val="000000"/>
            <w:lang w:val="en-US"/>
          </w:rPr>
          <w:tag w:val="MENDELEY_CITATION_v3_eyJjaXRhdGlvbklEIjoiTUVOREVMRVlfQ0lUQVRJT05fOTFjMTI3NmEtZWJiNS00OGZiLTlmYWYtOTlkYWY5Mjc0MDJj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37914786"/>
          <w:placeholder>
            <w:docPart w:val="CAF93A38C1494F58B77E7CDE14A8CDC1"/>
          </w:placeholder>
        </w:sdtPr>
        <w:sdtContent>
          <w:ins w:id="169" w:author="Samane Shahpouri" w:date="2024-07-10T21:16:00Z" w16du:dateUtc="2024-07-10T19:16:00Z">
            <w:r w:rsidR="00922503" w:rsidRPr="00922503">
              <w:rPr>
                <w:color w:val="000000"/>
                <w:lang w:val="en-US"/>
              </w:rPr>
              <w:t>(14,15)</w:t>
            </w:r>
          </w:ins>
          <w:del w:id="170" w:author="Samane Shahpouri" w:date="2024-07-10T19:47:00Z" w16du:dateUtc="2024-07-10T17:47:00Z">
            <w:r w:rsidR="00164586" w:rsidRPr="00922503" w:rsidDel="00FD2892">
              <w:rPr>
                <w:color w:val="000000"/>
                <w:lang w:val="en-US"/>
              </w:rPr>
              <w:delText>(13,14)</w:delText>
            </w:r>
          </w:del>
        </w:sdtContent>
      </w:sdt>
      <w:r w:rsidR="00F802B2" w:rsidRPr="00C571B0">
        <w:rPr>
          <w:lang w:val="en-US"/>
        </w:rPr>
        <w:t>.</w:t>
      </w:r>
    </w:p>
    <w:p w14:paraId="0299FA77" w14:textId="6F1A7FA9" w:rsidR="001C7ACD" w:rsidRPr="00C571B0" w:rsidDel="0076650D" w:rsidRDefault="000113C7" w:rsidP="00FB1AFB">
      <w:pPr>
        <w:rPr>
          <w:del w:id="171" w:author="Shirilord, Isaac (ARTORG)" w:date="2024-07-10T17:12:00Z" w16du:dateUtc="2024-07-10T15:12:00Z"/>
          <w:lang w:val="en-US"/>
        </w:rPr>
      </w:pPr>
      <w:r w:rsidRPr="00C571B0">
        <w:rPr>
          <w:lang w:val="en-US"/>
        </w:rPr>
        <w:t xml:space="preserve">While various </w:t>
      </w:r>
      <w:commentRangeStart w:id="172"/>
      <w:r w:rsidR="00270869" w:rsidRPr="00C571B0">
        <w:rPr>
          <w:lang w:val="en-US"/>
        </w:rPr>
        <w:t>researc</w:t>
      </w:r>
      <w:commentRangeEnd w:id="172"/>
      <w:r w:rsidR="0076650D">
        <w:rPr>
          <w:rStyle w:val="CommentReference"/>
        </w:rPr>
        <w:commentReference w:id="172"/>
      </w:r>
      <w:r w:rsidR="00270869" w:rsidRPr="00C571B0">
        <w:rPr>
          <w:lang w:val="en-US"/>
        </w:rPr>
        <w:t>h has</w:t>
      </w:r>
      <w:r w:rsidRPr="00C571B0">
        <w:rPr>
          <w:lang w:val="en-US"/>
        </w:rPr>
        <w:t xml:space="preserve"> been done to create</w:t>
      </w:r>
      <w:r w:rsidR="00270869" w:rsidRPr="00C571B0">
        <w:rPr>
          <w:lang w:val="en-US"/>
        </w:rPr>
        <w:t xml:space="preserve"> </w:t>
      </w:r>
      <w:r w:rsidR="00270869" w:rsidRPr="00C571B0">
        <w:rPr>
          <w:color w:val="1F1F1F"/>
          <w:lang w:val="en-US"/>
        </w:rPr>
        <w:t>μ-maps</w:t>
      </w:r>
      <w:r w:rsidR="00270869" w:rsidRPr="00C571B0">
        <w:rPr>
          <w:lang w:val="en-US"/>
        </w:rPr>
        <w:t xml:space="preserve"> </w:t>
      </w:r>
      <w:r w:rsidRPr="00C571B0">
        <w:rPr>
          <w:lang w:val="en-US"/>
        </w:rPr>
        <w:t>from proton density information, ASC</w:t>
      </w:r>
      <w:r w:rsidR="00270869" w:rsidRPr="00C571B0">
        <w:rPr>
          <w:lang w:val="en-US"/>
        </w:rPr>
        <w:t xml:space="preserve"> has</w:t>
      </w:r>
      <w:r w:rsidRPr="00C571B0">
        <w:rPr>
          <w:lang w:val="en-US"/>
        </w:rPr>
        <w:t xml:space="preserve"> </w:t>
      </w:r>
      <w:r w:rsidR="00270869" w:rsidRPr="00C571B0">
        <w:rPr>
          <w:lang w:val="en-US"/>
        </w:rPr>
        <w:t>remained</w:t>
      </w:r>
      <w:r w:rsidRPr="00C571B0">
        <w:rPr>
          <w:lang w:val="en-US"/>
        </w:rPr>
        <w:t xml:space="preserve"> a challenge in </w:t>
      </w:r>
      <w:r w:rsidR="00B1203D" w:rsidRPr="00C571B0">
        <w:rPr>
          <w:lang w:val="en-US"/>
        </w:rPr>
        <w:t>Magnetic Resonance Imaging (</w:t>
      </w:r>
      <w:r w:rsidR="00862939" w:rsidRPr="00C571B0">
        <w:rPr>
          <w:color w:val="1F1F1F"/>
          <w:lang w:val="en-US"/>
        </w:rPr>
        <w:t>MRI</w:t>
      </w:r>
      <w:r w:rsidR="00B1203D" w:rsidRPr="00C571B0">
        <w:rPr>
          <w:color w:val="1F1F1F"/>
          <w:lang w:val="en-US"/>
        </w:rPr>
        <w:t>)</w:t>
      </w:r>
      <w:r w:rsidR="00862939" w:rsidRPr="00C571B0">
        <w:rPr>
          <w:color w:val="1F1F1F"/>
          <w:lang w:val="en-US"/>
        </w:rPr>
        <w:t xml:space="preserve"> </w:t>
      </w:r>
      <w:r w:rsidR="008A4B4F" w:rsidRPr="00C571B0">
        <w:rPr>
          <w:lang w:val="en-US"/>
        </w:rPr>
        <w:t xml:space="preserve">based </w:t>
      </w:r>
      <w:commentRangeStart w:id="173"/>
      <w:r w:rsidR="00862939" w:rsidRPr="00C571B0">
        <w:rPr>
          <w:color w:val="1F1F1F"/>
          <w:lang w:val="en-US"/>
        </w:rPr>
        <w:t>AC</w:t>
      </w:r>
      <w:commentRangeEnd w:id="173"/>
      <w:ins w:id="174" w:author="Samane Shahpouri" w:date="2024-07-10T20:05:00Z" w16du:dateUtc="2024-07-10T18:05:00Z">
        <w:r w:rsidR="00F81128">
          <w:rPr>
            <w:color w:val="1F1F1F"/>
            <w:lang w:val="en-US"/>
          </w:rPr>
          <w:t xml:space="preserve"> </w:t>
        </w:r>
      </w:ins>
      <w:r w:rsidR="0076650D">
        <w:rPr>
          <w:rStyle w:val="CommentReference"/>
        </w:rPr>
        <w:commentReference w:id="173"/>
      </w:r>
      <w:customXmlInsRangeStart w:id="175" w:author="Samane Shahpouri" w:date="2024-07-10T20:01:00Z"/>
      <w:sdt>
        <w:sdtPr>
          <w:rPr>
            <w:color w:val="000000"/>
            <w:lang w:val="en-US"/>
            <w:rPrChange w:id="176" w:author="Samane Shahpouri" w:date="2024-07-10T21:16:00Z" w16du:dateUtc="2024-07-10T19:16:00Z">
              <w:rPr>
                <w:color w:val="1F1F1F"/>
                <w:lang w:val="en-US"/>
              </w:rPr>
            </w:rPrChange>
          </w:rPr>
          <w:tag w:val="MENDELEY_CITATION_v3_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"/>
          <w:id w:val="-1070112116"/>
          <w:placeholder>
            <w:docPart w:val="DefaultPlaceholder_-1854013440"/>
          </w:placeholder>
        </w:sdtPr>
        <w:sdtContent>
          <w:customXmlInsRangeEnd w:id="175"/>
          <w:ins w:id="177" w:author="Samane Shahpouri" w:date="2024-07-10T21:16:00Z" w16du:dateUtc="2024-07-10T19:16:00Z">
            <w:r w:rsidR="00922503" w:rsidRPr="00922503">
              <w:rPr>
                <w:color w:val="000000"/>
                <w:lang w:val="en-US"/>
              </w:rPr>
              <w:t>(19–24)</w:t>
            </w:r>
          </w:ins>
          <w:customXmlInsRangeStart w:id="178" w:author="Samane Shahpouri" w:date="2024-07-10T20:01:00Z"/>
        </w:sdtContent>
      </w:sdt>
      <w:customXmlInsRangeEnd w:id="178"/>
      <w:r w:rsidRPr="00C571B0">
        <w:rPr>
          <w:lang w:val="en-US"/>
        </w:rPr>
        <w:t>.</w:t>
      </w:r>
      <w:r w:rsidR="00BD666B" w:rsidRPr="00C571B0">
        <w:rPr>
          <w:color w:val="0D0D0D"/>
          <w:lang w:val="en-US"/>
        </w:rPr>
        <w:t xml:space="preserve"> </w:t>
      </w:r>
      <w:r w:rsidR="00862939" w:rsidRPr="00C571B0">
        <w:rPr>
          <w:color w:val="0D0D0D"/>
          <w:lang w:val="en-US"/>
        </w:rPr>
        <w:t>Despite the implementation of CT or MRI for ASC</w:t>
      </w:r>
      <w:r w:rsidR="00862939" w:rsidRPr="00C571B0">
        <w:rPr>
          <w:lang w:val="en-US"/>
        </w:rPr>
        <w:t>, a</w:t>
      </w:r>
      <w:r w:rsidR="00E85A62" w:rsidRPr="00C571B0">
        <w:rPr>
          <w:lang w:val="en-US"/>
        </w:rPr>
        <w:t>rtifacts</w:t>
      </w:r>
      <w:r w:rsidR="00862939" w:rsidRPr="00C571B0">
        <w:rPr>
          <w:lang w:val="en-US"/>
        </w:rPr>
        <w:t>, which are</w:t>
      </w:r>
      <w:r w:rsidR="00D7619F" w:rsidRPr="00C571B0">
        <w:rPr>
          <w:lang w:val="en-US"/>
        </w:rPr>
        <w:t xml:space="preserve"> anomalies in the final images </w:t>
      </w:r>
      <w:r w:rsidR="00862939" w:rsidRPr="00C571B0">
        <w:rPr>
          <w:lang w:val="en-US"/>
        </w:rPr>
        <w:t xml:space="preserve">and </w:t>
      </w:r>
      <w:r w:rsidR="00D7619F" w:rsidRPr="00C571B0">
        <w:rPr>
          <w:lang w:val="en-US"/>
        </w:rPr>
        <w:t xml:space="preserve">do not correspond to the </w:t>
      </w:r>
      <w:r w:rsidR="00862939" w:rsidRPr="00C571B0">
        <w:rPr>
          <w:lang w:val="en-US"/>
        </w:rPr>
        <w:t xml:space="preserve">authentic </w:t>
      </w:r>
      <w:r w:rsidR="00D7619F" w:rsidRPr="00C571B0">
        <w:rPr>
          <w:lang w:val="en-US"/>
        </w:rPr>
        <w:t>radiotracer</w:t>
      </w:r>
      <w:r w:rsidR="00862939" w:rsidRPr="00C571B0">
        <w:rPr>
          <w:lang w:val="en-US"/>
        </w:rPr>
        <w:t xml:space="preserve"> distribution</w:t>
      </w:r>
      <w:r w:rsidR="00D7619F" w:rsidRPr="00C571B0">
        <w:rPr>
          <w:lang w:val="en-US"/>
        </w:rPr>
        <w:t xml:space="preserve"> within the body</w:t>
      </w:r>
      <w:r w:rsidR="00862939" w:rsidRPr="00C571B0">
        <w:rPr>
          <w:lang w:val="en-US"/>
        </w:rPr>
        <w:t>, can still occur</w:t>
      </w:r>
      <w:r w:rsidR="004B61E2" w:rsidRPr="00C571B0">
        <w:rPr>
          <w:lang w:val="en-US"/>
        </w:rPr>
        <w:t xml:space="preserve"> </w:t>
      </w:r>
      <w:sdt>
        <w:sdtPr>
          <w:rPr>
            <w:color w:val="000000"/>
            <w:lang w:val="en-US"/>
          </w:rPr>
          <w:tag w:val="MENDELEY_CITATION_v3_eyJjaXRhdGlvbklEIjoiTUVOREVMRVlfQ0lUQVRJT05fM2IzOTFhODUtNDA0Yy00MzQzLWI0MDMtMTZiMTgyNWNhYTI4IiwicHJvcGVydGllcyI6eyJub3RlSW5kZXgiOjB9LCJpc0VkaXRlZCI6ZmFsc2UsIm1hbnVhbE92ZXJyaWRlIjp7ImlzTWFudWFsbHlPdmVycmlkZGVuIjpmYWxzZSwiY2l0ZXByb2NUZXh0IjoiKDI14oCTMj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
          <w:id w:val="1066453929"/>
          <w:placeholder>
            <w:docPart w:val="537F9BD9420F4FE5A4A20AB877F8DD88"/>
          </w:placeholder>
        </w:sdtPr>
        <w:sdtContent>
          <w:ins w:id="179" w:author="Samane Shahpouri" w:date="2024-07-10T21:16:00Z" w16du:dateUtc="2024-07-10T19:16:00Z">
            <w:r w:rsidR="00922503" w:rsidRPr="00922503">
              <w:rPr>
                <w:color w:val="000000"/>
                <w:lang w:val="en-US"/>
              </w:rPr>
              <w:t>(25–28)</w:t>
            </w:r>
          </w:ins>
          <w:del w:id="180" w:author="Samane Shahpouri" w:date="2024-07-10T19:47:00Z" w16du:dateUtc="2024-07-10T17:47:00Z">
            <w:r w:rsidR="00164586" w:rsidRPr="00922503" w:rsidDel="00FD2892">
              <w:rPr>
                <w:color w:val="000000"/>
                <w:lang w:val="en-US"/>
              </w:rPr>
              <w:delText>(15–18)</w:delText>
            </w:r>
          </w:del>
        </w:sdtContent>
      </w:sdt>
      <w:r w:rsidR="004B61E2" w:rsidRPr="00C571B0">
        <w:rPr>
          <w:lang w:val="en-US"/>
        </w:rPr>
        <w:t>.</w:t>
      </w:r>
      <w:r w:rsidR="00862939" w:rsidRPr="00C571B0">
        <w:rPr>
          <w:lang w:val="en-US"/>
        </w:rPr>
        <w:t xml:space="preserve"> P</w:t>
      </w:r>
      <w:r w:rsidR="00D7619F" w:rsidRPr="00C571B0">
        <w:rPr>
          <w:lang w:val="en-US"/>
        </w:rPr>
        <w:t>atient motion</w:t>
      </w:r>
      <w:r w:rsidR="00862939" w:rsidRPr="00C571B0">
        <w:rPr>
          <w:lang w:val="en-US"/>
        </w:rPr>
        <w:t xml:space="preserve"> during or between two scans</w:t>
      </w:r>
      <w:r w:rsidR="00D7619F" w:rsidRPr="00C571B0">
        <w:rPr>
          <w:lang w:val="en-US"/>
        </w:rPr>
        <w:t xml:space="preserve"> </w:t>
      </w:r>
      <w:r w:rsidR="00BD666B" w:rsidRPr="00C571B0">
        <w:rPr>
          <w:lang w:val="en-US"/>
        </w:rPr>
        <w:t xml:space="preserve">complicates the </w:t>
      </w:r>
      <w:r w:rsidR="001C7ACD" w:rsidRPr="00C571B0">
        <w:rPr>
          <w:lang w:val="en-US"/>
        </w:rPr>
        <w:t xml:space="preserve">alignment of PET with CT or MR images, </w:t>
      </w:r>
      <w:r w:rsidR="00BD666B" w:rsidRPr="00C571B0">
        <w:rPr>
          <w:lang w:val="en-US"/>
        </w:rPr>
        <w:t xml:space="preserve">causes </w:t>
      </w:r>
      <w:r w:rsidR="001C7ACD" w:rsidRPr="00C571B0">
        <w:rPr>
          <w:lang w:val="en-US"/>
        </w:rPr>
        <w:t>mismatch, misregistration, or motion artifacts</w:t>
      </w:r>
      <w:r w:rsidR="007F246A" w:rsidRPr="00C571B0">
        <w:rPr>
          <w:lang w:val="en-US"/>
        </w:rPr>
        <w:t xml:space="preserve"> </w:t>
      </w:r>
      <w:sdt>
        <w:sdtPr>
          <w:rPr>
            <w:color w:val="000000"/>
            <w:lang w:val="en-US"/>
          </w:rPr>
          <w:tag w:val="MENDELEY_CITATION_v3_eyJjaXRhdGlvbklEIjoiTUVOREVMRVlfQ0lUQVRJT05fNjNlNTJjODQtN2E5My00NjcxLWE5OTMtOTY3MjFjMDQ3ZDJkIiwicHJvcGVydGllcyI6eyJub3RlSW5kZXgiOjB9LCJpc0VkaXRlZCI6ZmFsc2UsIm1hbnVhbE92ZXJyaWRlIjp7ImlzTWFudWFsbHlPdmVycmlkZGVuIjpmYWxzZSwiY2l0ZXByb2NUZXh0IjoiKDI1LDI2LDI5LDM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
          <w:id w:val="795347762"/>
          <w:placeholder>
            <w:docPart w:val="C1F4545322E7423D8796A821ED5BFF7B"/>
          </w:placeholder>
        </w:sdtPr>
        <w:sdtContent>
          <w:ins w:id="181" w:author="Samane Shahpouri" w:date="2024-07-10T21:16:00Z" w16du:dateUtc="2024-07-10T19:16:00Z">
            <w:r w:rsidR="00922503" w:rsidRPr="00922503">
              <w:rPr>
                <w:color w:val="000000"/>
                <w:lang w:val="en-US"/>
              </w:rPr>
              <w:t>(25,26,29,30)</w:t>
            </w:r>
          </w:ins>
          <w:del w:id="182" w:author="Samane Shahpouri" w:date="2024-07-10T19:47:00Z" w16du:dateUtc="2024-07-10T17:47:00Z">
            <w:r w:rsidR="00164586" w:rsidRPr="00922503" w:rsidDel="00FD2892">
              <w:rPr>
                <w:color w:val="000000"/>
                <w:lang w:val="en-US"/>
              </w:rPr>
              <w:delText>(15,16,19,20)</w:delText>
            </w:r>
          </w:del>
        </w:sdtContent>
      </w:sdt>
      <w:r w:rsidR="001C7ACD" w:rsidRPr="00C571B0">
        <w:rPr>
          <w:lang w:val="en-US"/>
        </w:rPr>
        <w:t xml:space="preserve">. Moreover, in </w:t>
      </w:r>
      <w:r w:rsidR="00BD666B" w:rsidRPr="00C571B0">
        <w:rPr>
          <w:lang w:val="en-US"/>
        </w:rPr>
        <w:t xml:space="preserve">reconstruction with </w:t>
      </w:r>
      <w:r w:rsidR="001C7ACD" w:rsidRPr="00C571B0">
        <w:rPr>
          <w:lang w:val="en-US"/>
        </w:rPr>
        <w:t xml:space="preserve">ASC, </w:t>
      </w:r>
      <w:r w:rsidR="00BD666B" w:rsidRPr="00C571B0">
        <w:rPr>
          <w:lang w:val="en-US"/>
        </w:rPr>
        <w:t>neighboring</w:t>
      </w:r>
      <w:r w:rsidR="001C7ACD" w:rsidRPr="00C571B0">
        <w:rPr>
          <w:lang w:val="en-US"/>
        </w:rPr>
        <w:t xml:space="preserve"> areas to high-activity organs</w:t>
      </w:r>
      <w:r w:rsidR="00BD666B" w:rsidRPr="00C571B0">
        <w:rPr>
          <w:lang w:val="en-US"/>
        </w:rPr>
        <w:t>,</w:t>
      </w:r>
      <w:r w:rsidR="001C7ACD" w:rsidRPr="00C571B0">
        <w:rPr>
          <w:lang w:val="en-US"/>
        </w:rPr>
        <w:t xml:space="preserve"> such as </w:t>
      </w:r>
      <w:r w:rsidR="00BD666B" w:rsidRPr="00C571B0">
        <w:rPr>
          <w:lang w:val="en-US"/>
        </w:rPr>
        <w:t xml:space="preserve">the </w:t>
      </w:r>
      <w:r w:rsidR="001C7ACD" w:rsidRPr="00C571B0">
        <w:rPr>
          <w:lang w:val="en-US"/>
        </w:rPr>
        <w:t>kidney bladder</w:t>
      </w:r>
      <w:r w:rsidR="00BD666B" w:rsidRPr="00C571B0">
        <w:rPr>
          <w:lang w:val="en-US"/>
        </w:rPr>
        <w:t>,</w:t>
      </w:r>
      <w:r w:rsidR="001C7ACD" w:rsidRPr="00C571B0">
        <w:rPr>
          <w:lang w:val="en-US"/>
        </w:rPr>
        <w:t xml:space="preserve"> might</w:t>
      </w:r>
      <w:r w:rsidR="00717EFC">
        <w:rPr>
          <w:lang w:val="en-US"/>
        </w:rPr>
        <w:t xml:space="preserve"> be</w:t>
      </w:r>
      <w:r w:rsidR="001C7ACD" w:rsidRPr="00C571B0">
        <w:rPr>
          <w:lang w:val="en-US"/>
        </w:rPr>
        <w:t xml:space="preserve"> assign</w:t>
      </w:r>
      <w:r w:rsidR="00717EFC">
        <w:rPr>
          <w:lang w:val="en-US"/>
        </w:rPr>
        <w:t>ed</w:t>
      </w:r>
      <w:r w:rsidR="001C7ACD" w:rsidRPr="00C571B0">
        <w:rPr>
          <w:lang w:val="en-US"/>
        </w:rPr>
        <w:t xml:space="preserve"> negative or zero values</w:t>
      </w:r>
      <w:r w:rsidR="00CD08BB" w:rsidRPr="00C571B0">
        <w:rPr>
          <w:lang w:val="en-US"/>
        </w:rPr>
        <w:t>, leading to halo artifacts in clinical observations</w:t>
      </w:r>
      <w:r w:rsidR="004B61E2" w:rsidRPr="00C571B0">
        <w:rPr>
          <w:lang w:val="en-US"/>
        </w:rPr>
        <w:t xml:space="preserve"> </w:t>
      </w:r>
      <w:sdt>
        <w:sdtPr>
          <w:rPr>
            <w:color w:val="000000"/>
            <w:lang w:val="en-US"/>
          </w:rPr>
          <w:tag w:val="MENDELEY_CITATION_v3_eyJjaXRhdGlvbklEIjoiTUVOREVMRVlfQ0lUQVRJT05fOWE2MTEzNTctYmNjNi00YThiLTgyNzEtZTNjMjM3ZTcyODg2IiwicHJvcGVydGllcyI6eyJub3RlSW5kZXgiOjB9LCJpc0VkaXRlZCI6ZmFsc2UsIm1hbnVhbE92ZXJyaWRlIjp7ImlzTWFudWFsbHlPdmVycmlkZGVuIjpmYWxzZSwiY2l0ZXByb2NUZXh0IjoiKDMxLDM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565652661"/>
          <w:placeholder>
            <w:docPart w:val="4C99A982F6A44CE4986DD2D652486772"/>
          </w:placeholder>
        </w:sdtPr>
        <w:sdtContent>
          <w:ins w:id="183" w:author="Samane Shahpouri" w:date="2024-07-10T21:16:00Z" w16du:dateUtc="2024-07-10T19:16:00Z">
            <w:r w:rsidR="00922503" w:rsidRPr="00922503">
              <w:rPr>
                <w:color w:val="000000"/>
                <w:lang w:val="en-US"/>
              </w:rPr>
              <w:t>(31,32)</w:t>
            </w:r>
          </w:ins>
          <w:del w:id="184" w:author="Samane Shahpouri" w:date="2024-07-10T19:47:00Z" w16du:dateUtc="2024-07-10T17:47:00Z">
            <w:r w:rsidR="00164586" w:rsidRPr="00922503" w:rsidDel="00FD2892">
              <w:rPr>
                <w:color w:val="000000"/>
                <w:lang w:val="en-US"/>
              </w:rPr>
              <w:delText>(21,22)</w:delText>
            </w:r>
          </w:del>
        </w:sdtContent>
      </w:sdt>
      <w:r w:rsidR="004B61E2" w:rsidRPr="00C571B0">
        <w:rPr>
          <w:lang w:val="en-US"/>
        </w:rPr>
        <w:t>.</w:t>
      </w:r>
    </w:p>
    <w:p w14:paraId="6824A3AD" w14:textId="75E3A58B" w:rsidR="00AC5C2E" w:rsidDel="00851F72" w:rsidRDefault="0076650D" w:rsidP="00717EFC">
      <w:pPr>
        <w:rPr>
          <w:del w:id="185" w:author="Shirilord, Isaac (ARTORG)" w:date="2024-07-10T17:14:00Z" w16du:dateUtc="2024-07-10T15:14:00Z"/>
          <w:lang w:val="en-US"/>
        </w:rPr>
      </w:pPr>
      <w:ins w:id="186" w:author="Shirilord, Isaac (ARTORG)" w:date="2024-07-10T17:12:00Z" w16du:dateUtc="2024-07-10T15:12:00Z">
        <w:r>
          <w:rPr>
            <w:rFonts w:asciiTheme="majorBidi" w:hAnsiTheme="majorBidi" w:cstheme="majorBidi"/>
            <w:lang w:val="en-US"/>
          </w:rPr>
          <w:t xml:space="preserve"> </w:t>
        </w:r>
      </w:ins>
      <w:r w:rsidR="00D7619F" w:rsidRPr="00C571B0">
        <w:rPr>
          <w:rFonts w:asciiTheme="majorBidi" w:hAnsiTheme="majorBidi" w:cstheme="majorBidi"/>
          <w:lang w:val="en-US"/>
        </w:rPr>
        <w:t xml:space="preserve">Halo </w:t>
      </w:r>
      <w:r w:rsidR="00A25658" w:rsidRPr="00C571B0">
        <w:rPr>
          <w:rFonts w:asciiTheme="majorBidi" w:hAnsiTheme="majorBidi" w:cstheme="majorBidi"/>
          <w:lang w:val="en-US"/>
        </w:rPr>
        <w:t>art</w:t>
      </w:r>
      <w:r w:rsidR="00E85A62" w:rsidRPr="00C571B0">
        <w:rPr>
          <w:rFonts w:asciiTheme="majorBidi" w:hAnsiTheme="majorBidi" w:cstheme="majorBidi"/>
          <w:lang w:val="en-US"/>
        </w:rPr>
        <w:t xml:space="preserve">ifacts are very common </w:t>
      </w:r>
      <w:r w:rsidR="00CD08BB" w:rsidRPr="00C571B0">
        <w:rPr>
          <w:rFonts w:asciiTheme="majorBidi" w:hAnsiTheme="majorBidi" w:cstheme="majorBidi"/>
          <w:lang w:val="en-US"/>
        </w:rPr>
        <w:t>in</w:t>
      </w:r>
      <w:r w:rsidR="00D7619F" w:rsidRPr="00C571B0">
        <w:rPr>
          <w:rFonts w:asciiTheme="majorBidi" w:hAnsiTheme="majorBidi" w:cstheme="majorBidi"/>
          <w:lang w:val="en-US"/>
        </w:rPr>
        <w:t xml:space="preserve"> </w:t>
      </w:r>
      <w:r w:rsidR="00D7619F" w:rsidRPr="00C571B0">
        <w:rPr>
          <w:rFonts w:asciiTheme="majorBidi" w:hAnsiTheme="majorBidi" w:cstheme="majorBidi"/>
          <w:vertAlign w:val="superscript"/>
          <w:lang w:val="en-US"/>
        </w:rPr>
        <w:t>68</w:t>
      </w:r>
      <w:r w:rsidR="00D7619F" w:rsidRPr="00C571B0">
        <w:rPr>
          <w:rFonts w:asciiTheme="majorBidi" w:hAnsiTheme="majorBidi" w:cstheme="majorBidi"/>
          <w:lang w:val="en-US"/>
        </w:rPr>
        <w:t>Ga</w:t>
      </w:r>
      <w:r w:rsidR="00CD08BB" w:rsidRPr="00C571B0">
        <w:rPr>
          <w:rFonts w:asciiTheme="majorBidi" w:hAnsiTheme="majorBidi" w:cstheme="majorBidi"/>
          <w:lang w:val="en-US"/>
        </w:rPr>
        <w:t xml:space="preserve">-PET imaging, </w:t>
      </w:r>
      <w:r w:rsidR="0037338F" w:rsidRPr="00C571B0">
        <w:rPr>
          <w:rFonts w:asciiTheme="majorBidi" w:hAnsiTheme="majorBidi" w:cstheme="majorBidi"/>
          <w:lang w:val="en-US"/>
        </w:rPr>
        <w:t xml:space="preserve">which </w:t>
      </w:r>
      <w:ins w:id="187" w:author="Shirilord, Isaac (ARTORG)" w:date="2024-07-10T17:13:00Z" w16du:dateUtc="2024-07-10T15:13:00Z">
        <w:r>
          <w:rPr>
            <w:rFonts w:asciiTheme="majorBidi" w:hAnsiTheme="majorBidi" w:cstheme="majorBidi"/>
            <w:lang w:val="en-US"/>
          </w:rPr>
          <w:t xml:space="preserve">is </w:t>
        </w:r>
      </w:ins>
      <w:del w:id="188" w:author="Shirilord, Isaac (ARTORG)" w:date="2024-07-10T17:12:00Z" w16du:dateUtc="2024-07-10T15:12:00Z">
        <w:r w:rsidR="00BD666B" w:rsidRPr="00C571B0" w:rsidDel="0076650D">
          <w:rPr>
            <w:rFonts w:asciiTheme="majorBidi" w:hAnsiTheme="majorBidi" w:cstheme="majorBidi"/>
            <w:lang w:val="en-US"/>
          </w:rPr>
          <w:delText xml:space="preserve">is widely </w:delText>
        </w:r>
        <w:r w:rsidR="00717EFC" w:rsidDel="0076650D">
          <w:rPr>
            <w:rFonts w:asciiTheme="majorBidi" w:hAnsiTheme="majorBidi" w:cstheme="majorBidi"/>
            <w:lang w:val="en-US"/>
          </w:rPr>
          <w:delText>occurred</w:delText>
        </w:r>
      </w:del>
      <w:ins w:id="189" w:author="Shirilord, Isaac (ARTORG)" w:date="2024-07-10T17:12:00Z" w16du:dateUtc="2024-07-10T15:12:00Z">
        <w:r>
          <w:rPr>
            <w:rFonts w:asciiTheme="majorBidi" w:hAnsiTheme="majorBidi" w:cstheme="majorBidi"/>
            <w:lang w:val="en-US"/>
          </w:rPr>
          <w:t xml:space="preserve">widely </w:t>
        </w:r>
      </w:ins>
      <w:ins w:id="190" w:author="Shirilord, Isaac (ARTORG)" w:date="2024-07-10T17:13:00Z" w16du:dateUtc="2024-07-10T15:13:00Z">
        <w:r>
          <w:rPr>
            <w:rFonts w:asciiTheme="majorBidi" w:hAnsiTheme="majorBidi" w:cstheme="majorBidi"/>
            <w:lang w:val="en-US"/>
          </w:rPr>
          <w:t>used</w:t>
        </w:r>
      </w:ins>
      <w:r w:rsidR="00717EFC">
        <w:rPr>
          <w:rFonts w:asciiTheme="majorBidi" w:hAnsiTheme="majorBidi" w:cstheme="majorBidi"/>
          <w:lang w:val="en-US"/>
        </w:rPr>
        <w:t xml:space="preserve"> in </w:t>
      </w:r>
      <w:del w:id="191" w:author="Shirilord, Isaac (ARTORG)" w:date="2024-07-10T17:12:00Z" w16du:dateUtc="2024-07-10T15:12:00Z">
        <w:r w:rsidR="00BD666B" w:rsidRPr="00C571B0" w:rsidDel="0076650D">
          <w:rPr>
            <w:rFonts w:asciiTheme="majorBidi" w:hAnsiTheme="majorBidi" w:cstheme="majorBidi"/>
            <w:lang w:val="en-US"/>
          </w:rPr>
          <w:delText xml:space="preserve"> </w:delText>
        </w:r>
      </w:del>
      <w:r w:rsidR="00BD666B" w:rsidRPr="00C571B0">
        <w:rPr>
          <w:rFonts w:asciiTheme="majorBidi" w:hAnsiTheme="majorBidi" w:cstheme="majorBidi"/>
          <w:lang w:val="en-US"/>
        </w:rPr>
        <w:t>prostate and pelvic cancer diagnosis, staging,</w:t>
      </w:r>
      <w:r w:rsidR="0037338F" w:rsidRPr="00C571B0">
        <w:rPr>
          <w:rFonts w:asciiTheme="majorBidi" w:hAnsiTheme="majorBidi" w:cstheme="majorBidi"/>
          <w:lang w:val="en-US"/>
        </w:rPr>
        <w:t xml:space="preserve"> and treatment </w:t>
      </w:r>
      <w:commentRangeStart w:id="192"/>
      <w:r w:rsidR="0037338F" w:rsidRPr="00C571B0">
        <w:rPr>
          <w:rFonts w:asciiTheme="majorBidi" w:hAnsiTheme="majorBidi" w:cstheme="majorBidi"/>
          <w:lang w:val="en-US"/>
        </w:rPr>
        <w:t>planning</w:t>
      </w:r>
      <w:ins w:id="193" w:author="Samane Shahpouri" w:date="2024-07-10T20:08:00Z" w16du:dateUtc="2024-07-10T18:08:00Z">
        <w:r w:rsidR="00F81128">
          <w:rPr>
            <w:rFonts w:asciiTheme="majorBidi" w:hAnsiTheme="majorBidi" w:cstheme="majorBidi"/>
            <w:lang w:val="en-US"/>
          </w:rPr>
          <w:t xml:space="preserve"> </w:t>
        </w:r>
      </w:ins>
      <w:customXmlInsRangeStart w:id="194" w:author="Samane Shahpouri" w:date="2024-07-10T20:08:00Z"/>
      <w:sdt>
        <w:sdtPr>
          <w:rPr>
            <w:rFonts w:asciiTheme="majorBidi" w:hAnsiTheme="majorBidi" w:cstheme="majorBidi"/>
            <w:color w:val="000000"/>
            <w:lang w:val="en-US"/>
            <w:rPrChange w:id="195" w:author="Samane Shahpouri" w:date="2024-07-10T21:16:00Z" w16du:dateUtc="2024-07-10T19:16:00Z">
              <w:rPr>
                <w:rFonts w:asciiTheme="majorBidi" w:hAnsiTheme="majorBidi" w:cstheme="majorBidi"/>
                <w:lang w:val="en-US"/>
              </w:rPr>
            </w:rPrChange>
          </w:rPr>
          <w:tag w:val="MENDELEY_CITATION_v3_eyJjaXRhdGlvbklEIjoiTUVOREVMRVlfQ0lUQVRJT05fOGIwOTE1ZDgtZGIwMi00ZGZiLTliMGEtOTM3ODUyZTNlYjU4IiwicHJvcGVydGllcyI6eyJub3RlSW5kZXgiOjB9LCJpc0VkaXRlZCI6ZmFsc2UsIm1hbnVhbE92ZXJyaWRlIjp7ImlzTWFudWFsbHlPdmVycmlkZGVuIjpmYWxzZSwiY2l0ZXByb2NUZXh0IjoiKDMz4oCTMzcpIiwibWFudWFsT3ZlcnJpZGVUZXh0IjoiIn0sImNpdGF0aW9uSXRlbXMiOlt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"/>
          <w:id w:val="623127764"/>
          <w:placeholder>
            <w:docPart w:val="DefaultPlaceholder_-1854013440"/>
          </w:placeholder>
        </w:sdtPr>
        <w:sdtContent>
          <w:customXmlInsRangeEnd w:id="194"/>
          <w:ins w:id="196" w:author="Samane Shahpouri" w:date="2024-07-10T21:16:00Z" w16du:dateUtc="2024-07-10T19:16:00Z">
            <w:r w:rsidR="00922503" w:rsidRPr="00922503">
              <w:rPr>
                <w:rFonts w:asciiTheme="majorBidi" w:hAnsiTheme="majorBidi" w:cstheme="majorBidi"/>
                <w:color w:val="000000"/>
                <w:lang w:val="en-US"/>
              </w:rPr>
              <w:t>(33–37)</w:t>
            </w:r>
          </w:ins>
          <w:customXmlInsRangeStart w:id="197" w:author="Samane Shahpouri" w:date="2024-07-10T20:08:00Z"/>
        </w:sdtContent>
      </w:sdt>
      <w:customXmlInsRangeEnd w:id="197"/>
      <w:r w:rsidR="0037338F" w:rsidRPr="00C571B0">
        <w:rPr>
          <w:rFonts w:asciiTheme="majorBidi" w:hAnsiTheme="majorBidi" w:cstheme="majorBidi"/>
          <w:lang w:val="en-US"/>
        </w:rPr>
        <w:t xml:space="preserve">. </w:t>
      </w:r>
      <w:commentRangeEnd w:id="192"/>
      <w:r>
        <w:rPr>
          <w:rStyle w:val="CommentReference"/>
        </w:rPr>
        <w:commentReference w:id="192"/>
      </w:r>
      <w:r w:rsidR="0037338F" w:rsidRPr="00C571B0">
        <w:rPr>
          <w:rFonts w:asciiTheme="majorBidi" w:hAnsiTheme="majorBidi" w:cstheme="majorBidi"/>
          <w:lang w:val="en-US"/>
        </w:rPr>
        <w:t>This artifact</w:t>
      </w:r>
      <w:r w:rsidR="00CD08BB" w:rsidRPr="00C571B0">
        <w:rPr>
          <w:rFonts w:asciiTheme="majorBidi" w:hAnsiTheme="majorBidi" w:cstheme="majorBidi"/>
          <w:lang w:val="en-US"/>
        </w:rPr>
        <w:t xml:space="preserve"> </w:t>
      </w:r>
      <w:r w:rsidR="0037338F" w:rsidRPr="00C571B0">
        <w:rPr>
          <w:rFonts w:asciiTheme="majorBidi" w:hAnsiTheme="majorBidi" w:cstheme="majorBidi"/>
          <w:lang w:val="en-US"/>
        </w:rPr>
        <w:t xml:space="preserve">might change </w:t>
      </w:r>
      <w:r w:rsidR="00BD666B" w:rsidRPr="00C571B0">
        <w:rPr>
          <w:rFonts w:asciiTheme="majorBidi" w:hAnsiTheme="majorBidi" w:cstheme="majorBidi"/>
          <w:lang w:val="en-US"/>
        </w:rPr>
        <w:t xml:space="preserve">the </w:t>
      </w:r>
      <w:r w:rsidR="0037338F" w:rsidRPr="00C571B0">
        <w:rPr>
          <w:rFonts w:asciiTheme="majorBidi" w:hAnsiTheme="majorBidi" w:cstheme="majorBidi"/>
          <w:lang w:val="en-US"/>
        </w:rPr>
        <w:t xml:space="preserve">interpretation of clinical </w:t>
      </w:r>
      <w:commentRangeStart w:id="198"/>
      <w:r w:rsidR="0037338F" w:rsidRPr="00C571B0">
        <w:rPr>
          <w:rFonts w:asciiTheme="majorBidi" w:hAnsiTheme="majorBidi" w:cstheme="majorBidi"/>
          <w:lang w:val="en-US"/>
        </w:rPr>
        <w:t>diagnosis</w:t>
      </w:r>
      <w:ins w:id="199" w:author="Samane Shahpouri" w:date="2024-07-10T20:11:00Z" w16du:dateUtc="2024-07-10T18:11:00Z">
        <w:r w:rsidR="00F81128">
          <w:rPr>
            <w:rFonts w:asciiTheme="majorBidi" w:hAnsiTheme="majorBidi" w:cstheme="majorBidi"/>
            <w:lang w:val="en-US"/>
          </w:rPr>
          <w:t xml:space="preserve"> </w:t>
        </w:r>
      </w:ins>
      <w:customXmlInsRangeStart w:id="200" w:author="Samane Shahpouri" w:date="2024-07-10T20:12:00Z"/>
      <w:sdt>
        <w:sdtPr>
          <w:rPr>
            <w:rFonts w:asciiTheme="majorBidi" w:hAnsiTheme="majorBidi" w:cstheme="majorBidi"/>
            <w:color w:val="000000"/>
            <w:lang w:val="en-US"/>
            <w:rPrChange w:id="201" w:author="Samane Shahpouri" w:date="2024-07-10T21:16:00Z" w16du:dateUtc="2024-07-10T19:16:00Z">
              <w:rPr>
                <w:rFonts w:asciiTheme="majorBidi" w:hAnsiTheme="majorBidi" w:cstheme="majorBidi"/>
                <w:lang w:val="en-US"/>
              </w:rPr>
            </w:rPrChange>
          </w:rPr>
          <w:tag w:val="MENDELEY_CITATION_v3_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V19"/>
          <w:id w:val="-1791425779"/>
          <w:placeholder>
            <w:docPart w:val="DefaultPlaceholder_-1854013440"/>
          </w:placeholder>
        </w:sdtPr>
        <w:sdtContent>
          <w:customXmlInsRangeEnd w:id="200"/>
          <w:ins w:id="202" w:author="Samane Shahpouri" w:date="2024-07-10T21:16:00Z" w16du:dateUtc="2024-07-10T19:16:00Z">
            <w:r w:rsidR="00922503" w:rsidRPr="00922503">
              <w:rPr>
                <w:rFonts w:asciiTheme="majorBidi" w:hAnsiTheme="majorBidi" w:cstheme="majorBidi"/>
                <w:color w:val="000000"/>
                <w:lang w:val="en-US"/>
              </w:rPr>
              <w:t>(33,38)</w:t>
            </w:r>
          </w:ins>
          <w:customXmlInsRangeStart w:id="203" w:author="Samane Shahpouri" w:date="2024-07-10T20:12:00Z"/>
        </w:sdtContent>
      </w:sdt>
      <w:customXmlInsRangeEnd w:id="203"/>
      <w:r w:rsidR="00E66362" w:rsidRPr="00C571B0">
        <w:rPr>
          <w:rFonts w:asciiTheme="majorBidi" w:hAnsiTheme="majorBidi" w:cstheme="majorBidi"/>
          <w:lang w:val="en-US"/>
        </w:rPr>
        <w:t>.</w:t>
      </w:r>
      <w:r w:rsidR="00CD08BB" w:rsidRPr="00C571B0">
        <w:rPr>
          <w:rFonts w:asciiTheme="majorBidi" w:hAnsiTheme="majorBidi" w:cstheme="majorBidi"/>
          <w:lang w:val="en-US"/>
        </w:rPr>
        <w:t xml:space="preserve"> </w:t>
      </w:r>
      <w:commentRangeEnd w:id="198"/>
      <w:r>
        <w:rPr>
          <w:rStyle w:val="CommentReference"/>
        </w:rPr>
        <w:commentReference w:id="198"/>
      </w:r>
      <w:r w:rsidR="00776A88" w:rsidRPr="00C571B0">
        <w:rPr>
          <w:lang w:val="en-US"/>
        </w:rPr>
        <w:t xml:space="preserve">To </w:t>
      </w:r>
      <w:r w:rsidR="001A602F">
        <w:rPr>
          <w:lang w:val="en-US"/>
        </w:rPr>
        <w:t>prevent</w:t>
      </w:r>
      <w:r w:rsidR="001A602F" w:rsidRPr="00C571B0">
        <w:rPr>
          <w:lang w:val="en-US"/>
        </w:rPr>
        <w:t xml:space="preserve"> </w:t>
      </w:r>
      <w:r w:rsidR="00D7619F" w:rsidRPr="00C571B0">
        <w:rPr>
          <w:lang w:val="en-US"/>
        </w:rPr>
        <w:t xml:space="preserve">these </w:t>
      </w:r>
      <w:r w:rsidR="00A25658" w:rsidRPr="00C571B0">
        <w:rPr>
          <w:lang w:val="en-US"/>
        </w:rPr>
        <w:t>art</w:t>
      </w:r>
      <w:r w:rsidR="002958BD" w:rsidRPr="00C571B0">
        <w:rPr>
          <w:lang w:val="en-US"/>
        </w:rPr>
        <w:t xml:space="preserve">ifacts, </w:t>
      </w:r>
      <w:del w:id="204" w:author="Shirilord, Isaac (ARTORG)" w:date="2024-07-10T17:13:00Z" w16du:dateUtc="2024-07-10T15:13:00Z">
        <w:r w:rsidR="002958BD" w:rsidRPr="00C571B0" w:rsidDel="0076650D">
          <w:rPr>
            <w:lang w:val="en-US"/>
          </w:rPr>
          <w:delText xml:space="preserve">like </w:delText>
        </w:r>
      </w:del>
      <w:r w:rsidR="002958BD" w:rsidRPr="00C571B0">
        <w:rPr>
          <w:lang w:val="en-US"/>
        </w:rPr>
        <w:t>giving diuretics</w:t>
      </w:r>
      <w:del w:id="205" w:author="Shirilord, Isaac (ARTORG)" w:date="2024-07-10T17:13:00Z" w16du:dateUtc="2024-07-10T15:13:00Z">
        <w:r w:rsidR="002958BD" w:rsidRPr="00C571B0" w:rsidDel="0076650D">
          <w:rPr>
            <w:lang w:val="en-US"/>
          </w:rPr>
          <w:delText>,</w:delText>
        </w:r>
      </w:del>
      <w:r w:rsidR="002958BD" w:rsidRPr="00C571B0">
        <w:rPr>
          <w:lang w:val="en-US"/>
        </w:rPr>
        <w:t xml:space="preserve"> often makes the patient more uncomfortable and increases the chance of motion arti</w:t>
      </w:r>
      <w:r w:rsidR="00A25658" w:rsidRPr="00C571B0">
        <w:rPr>
          <w:lang w:val="en-US"/>
        </w:rPr>
        <w:t>facts, which makes</w:t>
      </w:r>
      <w:r w:rsidR="00D7619F" w:rsidRPr="00C571B0">
        <w:rPr>
          <w:lang w:val="en-US"/>
        </w:rPr>
        <w:t xml:space="preserve"> the image quality and </w:t>
      </w:r>
      <w:r w:rsidR="00A25658" w:rsidRPr="00C571B0">
        <w:rPr>
          <w:lang w:val="en-US"/>
        </w:rPr>
        <w:t xml:space="preserve">readability </w:t>
      </w:r>
      <w:r w:rsidR="00A25658" w:rsidRPr="00592057">
        <w:rPr>
          <w:lang w:val="en-US"/>
        </w:rPr>
        <w:t xml:space="preserve">even worse </w:t>
      </w:r>
      <w:customXmlDelRangeStart w:id="206" w:author="Samane Shahpouri" w:date="2024-07-10T20:29:00Z"/>
      <w:sdt>
        <w:sdtPr>
          <w:rPr>
            <w:color w:val="000000"/>
            <w:lang w:val="en-US"/>
          </w:rPr>
          <w:tag w:val="MENDELEY_CITATION_v3_eyJjaXRhdGlvbklEIjoiTUVOREVMRVlfQ0lUQVRJT05fZDAyNTZkYWEtNGU0NC00ZmFlLTljMGQtZDdjOGQwMzkzOWY5IiwicHJvcGVydGllcyI6eyJub3RlSW5kZXgiOjB9LCJpc0VkaXRlZCI6ZmFsc2UsIm1hbnVhbE92ZXJyaWRlIjp7ImlzTWFudWFsbHlPdmVycmlkZGVuIjp0cnVlLCJjaXRlcHJvY1RleHQiOiJbTk9fUFJJTlRFRF9GT1JNXSIsIm1hbnVhbE92ZXJyaWRlVGV4dCI6IiJ9LCJjaXRhdGlvbkl0ZW1zIjpbXX0="/>
          <w:id w:val="-1500419270"/>
          <w:placeholder>
            <w:docPart w:val="9B0043A122914F25BF0A8546B1F0498B"/>
          </w:placeholder>
        </w:sdtPr>
        <w:sdtContent>
          <w:customXmlDelRangeEnd w:id="206"/>
          <w:del w:id="207" w:author="Samane Shahpouri" w:date="2024-07-10T19:47:00Z" w16du:dateUtc="2024-07-10T17:47:00Z">
            <w:r w:rsidR="00164586" w:rsidRPr="00922503" w:rsidDel="00FD2892">
              <w:rPr>
                <w:color w:val="000000"/>
                <w:lang w:val="en-US"/>
              </w:rPr>
              <w:delText>(23,24)</w:delText>
            </w:r>
          </w:del>
          <w:customXmlDelRangeStart w:id="208" w:author="Samane Shahpouri" w:date="2024-07-10T20:29:00Z"/>
        </w:sdtContent>
      </w:sdt>
      <w:customXmlDelRangeEnd w:id="208"/>
      <w:del w:id="209" w:author="Samane Shahpouri" w:date="2024-07-10T20:12:00Z" w16du:dateUtc="2024-07-10T18:12:00Z">
        <w:r w:rsidR="00A25658" w:rsidRPr="00592057" w:rsidDel="00F81128">
          <w:rPr>
            <w:lang w:val="en-US"/>
          </w:rPr>
          <w:delText>.</w:delText>
        </w:r>
      </w:del>
      <w:r w:rsidR="00A25658" w:rsidRPr="00C571B0">
        <w:rPr>
          <w:lang w:val="en-US"/>
        </w:rPr>
        <w:t xml:space="preserve"> </w:t>
      </w:r>
    </w:p>
    <w:p w14:paraId="3824FDE1" w14:textId="4CF3FEF0" w:rsidR="00AC5C2E" w:rsidRDefault="00AC5C2E" w:rsidP="00F81128">
      <w:pPr>
        <w:rPr>
          <w:lang w:val="en-US"/>
        </w:rPr>
        <w:pPrChange w:id="210" w:author="Samane Shahpouri" w:date="2024-07-10T20:13:00Z" w16du:dateUtc="2024-07-10T18:13:00Z">
          <w:pPr>
            <w:jc w:val="both"/>
          </w:pPr>
        </w:pPrChange>
      </w:pPr>
      <w:del w:id="211" w:author="Shirilord, Isaac (ARTORG)" w:date="2024-07-10T17:14:00Z" w16du:dateUtc="2024-07-10T15:14:00Z">
        <w:r w:rsidRPr="00C25452" w:rsidDel="00851F72">
          <w:rPr>
            <w:lang w:val="en-US"/>
          </w:rPr>
          <w:delText xml:space="preserve">Most PET acquisition settings are performed with arms up (to decrease photon scatter). As arm raising is uncomfortable for patients, this will cause arm motion during sequential PET and CT/MRI scans </w:delText>
        </w:r>
      </w:del>
      <w:customXmlDelRangeStart w:id="212" w:author="Shirilord, Isaac (ARTORG)" w:date="2024-07-10T17:14:00Z"/>
      <w:sdt>
        <w:sdtPr>
          <w:rPr>
            <w:color w:val="000000"/>
            <w:lang w:val="en-US"/>
          </w:rPr>
          <w:tag w:val="MENDELEY_CITATION_v3_eyJjaXRhdGlvbklEIjoiTUVOREVMRVlfQ0lUQVRJT05fZGQwNzAyMTYtNjFlYi00YThkLTljMzMtNDdmNTA0NWY5ZWNiIiwicHJvcGVydGllcyI6eyJub3RlSW5kZXgiOjB9LCJpc0VkaXRlZCI6ZmFsc2UsIm1hbnVhbE92ZXJyaWRlIjp7ImlzTWFudWFsbHlPdmVycmlkZGVuIjpmYWxzZSwiY2l0ZXByb2NUZXh0IjoiKDM54oCTND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856999813"/>
          <w:placeholder>
            <w:docPart w:val="9D47C410F21C47BD9A107BF28E254EBD"/>
          </w:placeholder>
        </w:sdtPr>
        <w:sdtContent>
          <w:customXmlDelRangeEnd w:id="212"/>
          <w:ins w:id="213" w:author="Samane Shahpouri" w:date="2024-07-10T21:16:00Z" w16du:dateUtc="2024-07-10T19:16:00Z">
            <w:r w:rsidR="00922503" w:rsidRPr="00922503">
              <w:rPr>
                <w:color w:val="000000"/>
                <w:lang w:val="en-US"/>
              </w:rPr>
              <w:t>(39–41)</w:t>
            </w:r>
          </w:ins>
          <w:del w:id="214" w:author="Samane Shahpouri" w:date="2024-07-10T19:47:00Z" w16du:dateUtc="2024-07-10T17:47:00Z">
            <w:r w:rsidR="00164586" w:rsidRPr="00922503" w:rsidDel="00FD2892">
              <w:rPr>
                <w:color w:val="000000"/>
                <w:lang w:val="en-US"/>
              </w:rPr>
              <w:delText>(25–27)</w:delText>
            </w:r>
          </w:del>
          <w:customXmlDelRangeStart w:id="215" w:author="Shirilord, Isaac (ARTORG)" w:date="2024-07-10T17:14:00Z"/>
        </w:sdtContent>
      </w:sdt>
      <w:customXmlDelRangeEnd w:id="215"/>
      <w:del w:id="216" w:author="Shirilord, Isaac (ARTORG)" w:date="2024-07-10T17:14:00Z" w16du:dateUtc="2024-07-10T15:14:00Z">
        <w:r w:rsidRPr="00C25452" w:rsidDel="00851F72">
          <w:rPr>
            <w:lang w:val="en-US"/>
          </w:rPr>
          <w:delText>.</w:delText>
        </w:r>
        <w:r w:rsidRPr="00B653BA" w:rsidDel="00851F72">
          <w:rPr>
            <w:lang w:val="en-US"/>
          </w:rPr>
          <w:delText xml:space="preserve"> </w:delText>
        </w:r>
      </w:del>
      <w:ins w:id="217" w:author="Samane Shahpouri" w:date="2024-07-10T20:30:00Z" w16du:dateUtc="2024-07-10T18:30:00Z">
        <w:r w:rsidR="005C0826">
          <w:rPr>
            <w:lang w:val="en-US"/>
          </w:rPr>
          <w:t>. T</w:t>
        </w:r>
      </w:ins>
      <w:del w:id="218" w:author="Samane Shahpouri" w:date="2024-07-10T20:30:00Z" w16du:dateUtc="2024-07-10T18:30:00Z">
        <w:r w:rsidRPr="00C25452" w:rsidDel="005C0826">
          <w:rPr>
            <w:lang w:val="en-US"/>
          </w:rPr>
          <w:delText>T</w:delText>
        </w:r>
      </w:del>
      <w:r w:rsidRPr="00C25452">
        <w:rPr>
          <w:lang w:val="en-US"/>
        </w:rPr>
        <w:t>he presence of artifacts can significantly decrease the image quality</w:t>
      </w:r>
      <w:r w:rsidRPr="00B653BA">
        <w:rPr>
          <w:lang w:val="en-US"/>
        </w:rPr>
        <w:t xml:space="preserve"> and </w:t>
      </w:r>
      <w:r w:rsidRPr="00C25452">
        <w:rPr>
          <w:lang w:val="en-US"/>
        </w:rPr>
        <w:t xml:space="preserve">accuracy of interpretation and result in misdiagnoses. Consequently, even repeating scans </w:t>
      </w:r>
      <w:r w:rsidRPr="00B653BA">
        <w:rPr>
          <w:lang w:val="en-US"/>
        </w:rPr>
        <w:t>fails</w:t>
      </w:r>
      <w:r w:rsidRPr="00C25452">
        <w:rPr>
          <w:lang w:val="en-US"/>
        </w:rPr>
        <w:t xml:space="preserve"> to resolve the issue and can lead to an increased cumulative total body dose, </w:t>
      </w:r>
      <w:commentRangeStart w:id="219"/>
      <w:commentRangeStart w:id="220"/>
      <w:r w:rsidRPr="00C25452">
        <w:rPr>
          <w:lang w:val="en-US"/>
        </w:rPr>
        <w:t>higher utilization rates</w:t>
      </w:r>
      <w:commentRangeEnd w:id="219"/>
      <w:r w:rsidR="00851F72">
        <w:rPr>
          <w:rStyle w:val="CommentReference"/>
        </w:rPr>
        <w:commentReference w:id="219"/>
      </w:r>
      <w:commentRangeEnd w:id="220"/>
      <w:r w:rsidR="007B7DD2">
        <w:rPr>
          <w:rStyle w:val="CommentReference"/>
          <w:rtl/>
        </w:rPr>
        <w:commentReference w:id="220"/>
      </w:r>
      <w:r w:rsidRPr="00C25452">
        <w:rPr>
          <w:lang w:val="en-US"/>
        </w:rPr>
        <w:t xml:space="preserve">, and longer waiting times </w:t>
      </w:r>
      <w:sdt>
        <w:sdtPr>
          <w:rPr>
            <w:color w:val="000000"/>
            <w:lang w:val="en-US"/>
          </w:rPr>
          <w:tag w:val="MENDELEY_CITATION_v3_eyJjaXRhdGlvbklEIjoiTUVOREVMRVlfQ0lUQVRJT05fNTcwZWNjNmEtY2ZjOS00Mzc1LTg2ZjQtOGM3OWZiZmExNDlkIiwicHJvcGVydGllcyI6eyJub3RlSW5kZXgiOjB9LCJpc0VkaXRlZCI6ZmFsc2UsIm1hbnVhbE92ZXJyaWRlIjp7ImlzTWFudWFsbHlPdmVycmlkZGVuIjpmYWxzZSwiY2l0ZXByb2NUZXh0IjoiKDQy4oCTND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567183027"/>
          <w:placeholder>
            <w:docPart w:val="9D47C410F21C47BD9A107BF28E254EBD"/>
          </w:placeholder>
        </w:sdtPr>
        <w:sdtContent>
          <w:ins w:id="221" w:author="Samane Shahpouri" w:date="2024-07-10T21:16:00Z" w16du:dateUtc="2024-07-10T19:16:00Z">
            <w:r w:rsidR="00922503" w:rsidRPr="00922503">
              <w:rPr>
                <w:color w:val="000000"/>
                <w:lang w:val="en-US"/>
              </w:rPr>
              <w:t>(42–44)</w:t>
            </w:r>
          </w:ins>
          <w:del w:id="222" w:author="Samane Shahpouri" w:date="2024-07-10T19:47:00Z" w16du:dateUtc="2024-07-10T17:47:00Z">
            <w:r w:rsidR="00164586" w:rsidRPr="00922503" w:rsidDel="00FD2892">
              <w:rPr>
                <w:color w:val="000000"/>
                <w:lang w:val="en-US"/>
              </w:rPr>
              <w:delText>(28–30)</w:delText>
            </w:r>
          </w:del>
        </w:sdtContent>
      </w:sdt>
      <w:r w:rsidRPr="00C25452">
        <w:rPr>
          <w:lang w:val="en-US"/>
        </w:rPr>
        <w:t>.</w:t>
      </w:r>
    </w:p>
    <w:p w14:paraId="12316377" w14:textId="57820D99" w:rsidR="00164586" w:rsidRDefault="00164586" w:rsidP="00164586">
      <w:pPr>
        <w:jc w:val="both"/>
        <w:rPr>
          <w:ins w:id="223" w:author="Shirilord, Isaac (ARTORG)" w:date="2024-07-10T17:14:00Z" w16du:dateUtc="2024-07-10T15:14:00Z"/>
          <w:lang w:val="en-US"/>
        </w:rPr>
      </w:pPr>
      <w:r>
        <w:rPr>
          <w:lang w:val="en-US"/>
        </w:rPr>
        <w:t xml:space="preserve">Many </w:t>
      </w:r>
      <w:r w:rsidRPr="00026EAD">
        <w:rPr>
          <w:lang w:val="en-US"/>
        </w:rPr>
        <w:t xml:space="preserve">algorithms </w:t>
      </w:r>
      <w:r>
        <w:rPr>
          <w:lang w:val="en-US"/>
        </w:rPr>
        <w:t xml:space="preserve">have been proposed </w:t>
      </w:r>
      <w:r w:rsidRPr="00026EAD">
        <w:rPr>
          <w:lang w:val="en-US"/>
        </w:rPr>
        <w:t>for generating μ-maps, such as the maximum likelihood estimation of activity and attenuation</w:t>
      </w:r>
      <w:r>
        <w:rPr>
          <w:lang w:val="en-US"/>
        </w:rPr>
        <w:t xml:space="preserve">, popularly known as </w:t>
      </w:r>
      <w:commentRangeStart w:id="224"/>
      <w:r w:rsidRPr="00026EAD">
        <w:rPr>
          <w:lang w:val="en-US"/>
        </w:rPr>
        <w:t>MLAA</w:t>
      </w:r>
      <w:ins w:id="225" w:author="Samane Shahpouri" w:date="2024-07-10T20:25:00Z" w16du:dateUtc="2024-07-10T18:25:00Z">
        <w:r w:rsidR="005C0826">
          <w:rPr>
            <w:rFonts w:hint="cs"/>
            <w:rtl/>
            <w:lang w:val="en-US"/>
          </w:rPr>
          <w:t xml:space="preserve"> </w:t>
        </w:r>
      </w:ins>
      <w:customXmlInsRangeStart w:id="226" w:author="Samane Shahpouri" w:date="2024-07-10T20:25:00Z"/>
      <w:sdt>
        <w:sdtPr>
          <w:rPr>
            <w:color w:val="000000"/>
            <w:lang w:val="en-US"/>
            <w:rPrChange w:id="227" w:author="Samane Shahpouri" w:date="2024-07-10T21:16:00Z" w16du:dateUtc="2024-07-10T19:16:00Z">
              <w:rPr>
                <w:lang w:val="en-US"/>
              </w:rPr>
            </w:rPrChange>
          </w:rPr>
          <w:tag w:val="MENDELEY_CITATION_v3_eyJjaXRhdGlvbklEIjoiTUVOREVMRVlfQ0lUQVRJT05fYzRjMDkzODgtZDA5Ni00OGQxLTk5ZjQtZDE5YWU3YmNlMzY4IiwicHJvcGVydGllcyI6eyJub3RlSW5kZXgiOjB9LCJpc0VkaXRlZCI6ZmFsc2UsIm1hbnVhbE92ZXJyaWRlIjp7ImlzTWFudWFsbHlPdmVycmlkZGVuIjpmYWxzZSwiY2l0ZXByb2NUZXh0IjoiKDQ1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
          <w:id w:val="426785881"/>
          <w:placeholder>
            <w:docPart w:val="DefaultPlaceholder_-1854013440"/>
          </w:placeholder>
        </w:sdtPr>
        <w:sdtContent>
          <w:customXmlInsRangeEnd w:id="226"/>
          <w:ins w:id="228" w:author="Samane Shahpouri" w:date="2024-07-10T21:16:00Z" w16du:dateUtc="2024-07-10T19:16:00Z">
            <w:r w:rsidR="00922503" w:rsidRPr="00922503">
              <w:rPr>
                <w:color w:val="000000"/>
                <w:lang w:val="en-US"/>
              </w:rPr>
              <w:t>(45)</w:t>
            </w:r>
          </w:ins>
          <w:customXmlInsRangeStart w:id="229" w:author="Samane Shahpouri" w:date="2024-07-10T20:25:00Z"/>
        </w:sdtContent>
      </w:sdt>
      <w:customXmlInsRangeEnd w:id="229"/>
      <w:r>
        <w:rPr>
          <w:lang w:val="en-US"/>
        </w:rPr>
        <w:t xml:space="preserve">. </w:t>
      </w:r>
      <w:commentRangeEnd w:id="224"/>
      <w:r w:rsidR="00851F72">
        <w:rPr>
          <w:rStyle w:val="CommentReference"/>
        </w:rPr>
        <w:commentReference w:id="224"/>
      </w:r>
      <w:r>
        <w:rPr>
          <w:lang w:val="en-US"/>
        </w:rPr>
        <w:t xml:space="preserve">It estimates radiotracer distribution and the attenuation map simultaneously from the emission </w:t>
      </w:r>
      <w:commentRangeStart w:id="230"/>
      <w:r>
        <w:rPr>
          <w:lang w:val="en-US"/>
        </w:rPr>
        <w:t>data</w:t>
      </w:r>
      <w:ins w:id="231" w:author="Samane Shahpouri" w:date="2024-07-10T20:32:00Z" w16du:dateUtc="2024-07-10T18:32:00Z">
        <w:r w:rsidR="00592057">
          <w:rPr>
            <w:lang w:val="en-US"/>
          </w:rPr>
          <w:t xml:space="preserve"> </w:t>
        </w:r>
      </w:ins>
      <w:customXmlInsRangeStart w:id="232" w:author="Samane Shahpouri" w:date="2024-07-10T20:32:00Z"/>
      <w:sdt>
        <w:sdtPr>
          <w:rPr>
            <w:color w:val="000000"/>
            <w:lang w:val="en-US"/>
            <w:rPrChange w:id="233" w:author="Samane Shahpouri" w:date="2024-07-10T21:16:00Z" w16du:dateUtc="2024-07-10T19:16:00Z">
              <w:rPr>
                <w:lang w:val="en-US"/>
              </w:rPr>
            </w:rPrChange>
          </w:rPr>
          <w:tag w:val="MENDELEY_CITATION_v3_eyJjaXRhdGlvbklEIjoiTUVOREVMRVlfQ0lUQVRJT05fYmVjZTRhY2QtZGIyZC00ZWE1LWJjMjAtMTkzM2U1Y2NhZGQxIiwicHJvcGVydGllcyI6eyJub3RlSW5kZXgiOjB9LCJpc0VkaXRlZCI6ZmFsc2UsIm1hbnVhbE92ZXJyaWRlIjp7ImlzTWFudWFsbHlPdmVycmlkZGVuIjpmYWxzZSwiY2l0ZXByb2NUZXh0IjoiKDQ1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
          <w:id w:val="986430883"/>
          <w:placeholder>
            <w:docPart w:val="DefaultPlaceholder_-1854013440"/>
          </w:placeholder>
        </w:sdtPr>
        <w:sdtContent>
          <w:customXmlInsRangeEnd w:id="232"/>
          <w:ins w:id="234" w:author="Samane Shahpouri" w:date="2024-07-10T21:16:00Z" w16du:dateUtc="2024-07-10T19:16:00Z">
            <w:r w:rsidR="00922503" w:rsidRPr="00922503">
              <w:rPr>
                <w:color w:val="000000"/>
                <w:lang w:val="en-US"/>
              </w:rPr>
              <w:t>(45)</w:t>
            </w:r>
          </w:ins>
          <w:customXmlInsRangeStart w:id="235" w:author="Samane Shahpouri" w:date="2024-07-10T20:32:00Z"/>
        </w:sdtContent>
      </w:sdt>
      <w:customXmlInsRangeEnd w:id="235"/>
      <w:r>
        <w:rPr>
          <w:lang w:val="en-US"/>
        </w:rPr>
        <w:t xml:space="preserve">. </w:t>
      </w:r>
      <w:commentRangeEnd w:id="230"/>
      <w:r w:rsidR="00851F72">
        <w:rPr>
          <w:rStyle w:val="CommentReference"/>
        </w:rPr>
        <w:commentReference w:id="230"/>
      </w:r>
      <w:r>
        <w:rPr>
          <w:lang w:val="en-US"/>
        </w:rPr>
        <w:t>However, it</w:t>
      </w:r>
      <w:r w:rsidRPr="00934F73">
        <w:rPr>
          <w:lang w:val="en-US"/>
        </w:rPr>
        <w:t xml:space="preserve"> </w:t>
      </w:r>
      <w:r>
        <w:rPr>
          <w:lang w:val="en-US"/>
        </w:rPr>
        <w:t>has been</w:t>
      </w:r>
      <w:r w:rsidRPr="00934F73">
        <w:rPr>
          <w:lang w:val="en-US"/>
        </w:rPr>
        <w:t xml:space="preserve"> limited by </w:t>
      </w:r>
      <w:r>
        <w:rPr>
          <w:lang w:val="en-US"/>
        </w:rPr>
        <w:t xml:space="preserve">poor </w:t>
      </w:r>
      <w:r w:rsidRPr="00934F73">
        <w:rPr>
          <w:lang w:val="en-US"/>
        </w:rPr>
        <w:t>coincidence time</w:t>
      </w:r>
      <w:r>
        <w:rPr>
          <w:lang w:val="en-US"/>
        </w:rPr>
        <w:t xml:space="preserve"> resolution which affects positional uncertainty</w:t>
      </w:r>
      <w:r w:rsidRPr="00026EAD">
        <w:rPr>
          <w:lang w:val="en-US"/>
        </w:rPr>
        <w:t xml:space="preserve">. </w:t>
      </w:r>
      <w:r>
        <w:rPr>
          <w:lang w:val="en-US"/>
        </w:rPr>
        <w:t xml:space="preserve">Later, with </w:t>
      </w:r>
      <w:ins w:id="236" w:author="Shirilord, Isaac (ARTORG)" w:date="2024-07-10T17:15:00Z" w16du:dateUtc="2024-07-10T15:15:00Z">
        <w:r w:rsidR="00851F72">
          <w:rPr>
            <w:lang w:val="en-US"/>
          </w:rPr>
          <w:t xml:space="preserve">the </w:t>
        </w:r>
      </w:ins>
      <w:r>
        <w:rPr>
          <w:lang w:val="en-US"/>
        </w:rPr>
        <w:t xml:space="preserve">introduction of time of flight </w:t>
      </w:r>
      <w:r w:rsidRPr="00026EAD">
        <w:rPr>
          <w:lang w:val="en-US"/>
        </w:rPr>
        <w:t>(TOF)</w:t>
      </w:r>
      <w:r>
        <w:rPr>
          <w:lang w:val="en-US"/>
        </w:rPr>
        <w:t xml:space="preserve"> and spatial time revolution, the accuracy and reconstruction convergence in MLAA and similar algorithms are significantly enhanced </w:t>
      </w:r>
      <w:sdt>
        <w:sdtPr>
          <w:rPr>
            <w:color w:val="000000"/>
            <w:lang w:val="en-US"/>
          </w:rPr>
          <w:tag w:val="MENDELEY_CITATION_v3_eyJjaXRhdGlvbklEIjoiTUVOREVMRVlfQ0lUQVRJT05fYTExMjViNjAtZTdiZi00NmQ2LThmYWYtOTkyY2U5ZGVkZDE5IiwicHJvcGVydGllcyI6eyJub3RlSW5kZXgiOjB9LCJpc0VkaXRlZCI6ZmFsc2UsIm1hbnVhbE92ZXJyaWRlIjp7ImlzTWFudWFsbHlPdmVycmlkZGVuIjpmYWxzZSwiY2l0ZXByb2NUZXh0IjoiKDQ24oCTNDg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
          <w:id w:val="1376964392"/>
          <w:placeholder>
            <w:docPart w:val="EAA32CD975014E1FAEC64582D0A24F44"/>
          </w:placeholder>
        </w:sdtPr>
        <w:sdtContent>
          <w:ins w:id="237" w:author="Samane Shahpouri" w:date="2024-07-10T21:16:00Z" w16du:dateUtc="2024-07-10T19:16:00Z">
            <w:r w:rsidR="00922503" w:rsidRPr="00922503">
              <w:rPr>
                <w:color w:val="000000"/>
                <w:lang w:val="en-US"/>
              </w:rPr>
              <w:t>(46–48)</w:t>
            </w:r>
          </w:ins>
          <w:del w:id="238" w:author="Samane Shahpouri" w:date="2024-07-10T19:47:00Z" w16du:dateUtc="2024-07-10T17:47:00Z">
            <w:r w:rsidRPr="00922503" w:rsidDel="00FD2892">
              <w:rPr>
                <w:color w:val="000000"/>
                <w:lang w:val="en-US"/>
              </w:rPr>
              <w:delText>(31–</w:delText>
            </w:r>
          </w:del>
        </w:sdtContent>
      </w:sdt>
      <w:del w:id="239" w:author="Samane Shahpouri" w:date="2024-07-10T20:30:00Z" w16du:dateUtc="2024-07-10T18:30:00Z">
        <w:r w:rsidRPr="00ED2812" w:rsidDel="00592057">
          <w:rPr>
            <w:color w:val="000000"/>
            <w:lang w:val="en-US"/>
          </w:rPr>
          <w:delText>34)</w:delText>
        </w:r>
      </w:del>
      <w:r>
        <w:rPr>
          <w:color w:val="000000"/>
          <w:lang w:val="en-US"/>
        </w:rPr>
        <w:t xml:space="preserve">. </w:t>
      </w:r>
      <w:r w:rsidRPr="00026EAD">
        <w:rPr>
          <w:lang w:val="en-US"/>
        </w:rPr>
        <w:t xml:space="preserve">Whole-body PET scanners with a long axial field of view (LAFOV) have significantly improved quantification and image resolution  </w:t>
      </w:r>
      <w:sdt>
        <w:sdtPr>
          <w:rPr>
            <w:color w:val="000000"/>
            <w:lang w:val="en-US"/>
          </w:rPr>
          <w:tag w:val="MENDELEY_CITATION_v3_eyJjaXRhdGlvbklEIjoiTUVOREVMRVlfQ0lUQVRJT05fY2M5NzQ3NTMtNzE5Yy00YzJkLThlMzktMmViNWVkYzM3MGVjIiwicHJvcGVydGllcyI6eyJub3RlSW5kZXgiOjB9LCJpc0VkaXRlZCI6ZmFsc2UsIm1hbnVhbE92ZXJyaWRlIjp7ImlzTWFudWFsbHlPdmVycmlkZGVuIjpmYWxzZSwiY2l0ZXByb2NUZXh0IjoiKDgsOSwxOCw0OeKAkzUx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
          <w:id w:val="-1905518911"/>
          <w:placeholder>
            <w:docPart w:val="D4EAF7E103974C488A55E82C649A89C5"/>
          </w:placeholder>
        </w:sdtPr>
        <w:sdtContent>
          <w:ins w:id="240" w:author="Samane Shahpouri" w:date="2024-07-10T21:16:00Z" w16du:dateUtc="2024-07-10T19:16:00Z">
            <w:r w:rsidR="00922503" w:rsidRPr="00922503">
              <w:rPr>
                <w:color w:val="000000"/>
                <w:lang w:val="en-US"/>
              </w:rPr>
              <w:t>(8,9,18,49–51)</w:t>
            </w:r>
          </w:ins>
          <w:del w:id="241" w:author="Samane Shahpouri" w:date="2024-07-10T19:47:00Z" w16du:dateUtc="2024-07-10T17:47:00Z">
            <w:r w:rsidRPr="00922503" w:rsidDel="00FD2892">
              <w:rPr>
                <w:color w:val="000000"/>
                <w:lang w:val="en-US"/>
              </w:rPr>
              <w:delText>(8,9,34–37)</w:delText>
            </w:r>
          </w:del>
        </w:sdtContent>
      </w:sdt>
      <w:r>
        <w:rPr>
          <w:color w:val="000000"/>
          <w:lang w:val="en-US"/>
        </w:rPr>
        <w:t>.</w:t>
      </w:r>
      <w:r>
        <w:rPr>
          <w:lang w:val="en-US"/>
        </w:rPr>
        <w:t xml:space="preserve"> </w:t>
      </w:r>
      <w:del w:id="242" w:author="Shirilord, Isaac (ARTORG)" w:date="2024-07-10T17:15:00Z" w16du:dateUtc="2024-07-10T15:15:00Z">
        <w:r w:rsidRPr="0090680D" w:rsidDel="00851F72">
          <w:rPr>
            <w:lang w:val="en-US"/>
          </w:rPr>
          <w:delText>Still, t</w:delText>
        </w:r>
      </w:del>
      <w:ins w:id="243" w:author="Shirilord, Isaac (ARTORG)" w:date="2024-07-10T17:15:00Z" w16du:dateUtc="2024-07-10T15:15:00Z">
        <w:r w:rsidR="00851F72">
          <w:rPr>
            <w:lang w:val="en-US"/>
          </w:rPr>
          <w:t>T</w:t>
        </w:r>
      </w:ins>
      <w:r w:rsidRPr="0090680D">
        <w:rPr>
          <w:lang w:val="en-US"/>
        </w:rPr>
        <w:t xml:space="preserve">here has been tremendous improvement regarding </w:t>
      </w:r>
      <w:r>
        <w:rPr>
          <w:lang w:val="en-US"/>
        </w:rPr>
        <w:t>ASC</w:t>
      </w:r>
      <w:r w:rsidRPr="0090680D">
        <w:rPr>
          <w:lang w:val="en-US"/>
        </w:rPr>
        <w:t xml:space="preserve"> and the incorporation of advanced technologies. However, till today, the relation of activity distribution to attenuation remains a challenging frontier, and the occurrence of unavoidable artifacts persists </w:t>
      </w:r>
      <w:r w:rsidRPr="00026EAD">
        <w:rPr>
          <w:lang w:val="en-US"/>
        </w:rPr>
        <w:t>(28).</w:t>
      </w:r>
    </w:p>
    <w:p w14:paraId="7833DBD6" w14:textId="77777777" w:rsidR="00851F72" w:rsidRDefault="00851F72" w:rsidP="00164586">
      <w:pPr>
        <w:jc w:val="both"/>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B653BA" w14:paraId="5479A846" w14:textId="77777777" w:rsidTr="00B4553F">
        <w:trPr>
          <w:jc w:val="center"/>
        </w:trPr>
        <w:tc>
          <w:tcPr>
            <w:tcW w:w="4106" w:type="dxa"/>
          </w:tcPr>
          <w:p w14:paraId="00522F44" w14:textId="1735360F"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lastRenderedPageBreak/>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c>
          <w:tcPr>
            <w:tcW w:w="3686" w:type="dxa"/>
          </w:tcPr>
          <w:p w14:paraId="6BEBE9EA" w14:textId="7597A8BA"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r>
      <w:tr w:rsidR="00A4687D" w:rsidRPr="00B653BA" w14:paraId="59BC2F3E" w14:textId="77777777" w:rsidTr="00B4553F">
        <w:trPr>
          <w:jc w:val="center"/>
        </w:trPr>
        <w:tc>
          <w:tcPr>
            <w:tcW w:w="4106" w:type="dxa"/>
          </w:tcPr>
          <w:p w14:paraId="3C607F1B" w14:textId="523BE05E"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9BD58BB" wp14:editId="19C1933A">
                  <wp:extent cx="2485390" cy="1410970"/>
                  <wp:effectExtent l="0" t="0" r="381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7"/>
                          <a:srcRect l="4187" t="20627" r="-480" b="4340"/>
                          <a:stretch/>
                        </pic:blipFill>
                        <pic:spPr bwMode="auto">
                          <a:xfrm>
                            <a:off x="0" y="0"/>
                            <a:ext cx="2485390" cy="1410970"/>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682E84B1"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18"/>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3D5C1323" w:rsidR="000A1ACA" w:rsidRPr="00C25452" w:rsidRDefault="000A1ACA" w:rsidP="00507D2D">
      <w:pPr>
        <w:pStyle w:val="Caption"/>
        <w:rPr>
          <w:sz w:val="22"/>
          <w:szCs w:val="22"/>
          <w:lang w:val="en-US"/>
        </w:rPr>
      </w:pPr>
      <w:r w:rsidRPr="00C25452">
        <w:rPr>
          <w:sz w:val="22"/>
          <w:szCs w:val="22"/>
          <w:lang w:val="en-US"/>
        </w:rPr>
        <w:t xml:space="preserve">Figure </w:t>
      </w:r>
      <w:r w:rsidRPr="00C25452">
        <w:rPr>
          <w:sz w:val="22"/>
          <w:szCs w:val="22"/>
          <w:lang w:val="en-US"/>
        </w:rPr>
        <w:fldChar w:fldCharType="begin"/>
      </w:r>
      <w:r w:rsidRPr="00C25452">
        <w:rPr>
          <w:sz w:val="22"/>
          <w:szCs w:val="22"/>
          <w:lang w:val="en-US"/>
        </w:rPr>
        <w:instrText xml:space="preserve"> SEQ Figure \* ARABIC </w:instrText>
      </w:r>
      <w:r w:rsidRPr="00C25452">
        <w:rPr>
          <w:sz w:val="22"/>
          <w:szCs w:val="22"/>
          <w:lang w:val="en-US"/>
        </w:rPr>
        <w:fldChar w:fldCharType="separate"/>
      </w:r>
      <w:r w:rsidR="001466E8">
        <w:rPr>
          <w:noProof/>
          <w:sz w:val="22"/>
          <w:szCs w:val="22"/>
          <w:lang w:val="en-US"/>
        </w:rPr>
        <w:t>1</w:t>
      </w:r>
      <w:r w:rsidRPr="00C25452">
        <w:rPr>
          <w:noProof/>
          <w:sz w:val="22"/>
          <w:szCs w:val="22"/>
          <w:lang w:val="en-US"/>
        </w:rPr>
        <w:fldChar w:fldCharType="end"/>
      </w:r>
      <w:r w:rsidRPr="00C25452">
        <w:rPr>
          <w:sz w:val="22"/>
          <w:szCs w:val="22"/>
          <w:lang w:val="en-US"/>
        </w:rPr>
        <w:t>:</w:t>
      </w:r>
      <w:r w:rsidR="000543C4" w:rsidRPr="000543C4">
        <w:rPr>
          <w:sz w:val="22"/>
          <w:szCs w:val="22"/>
          <w:lang w:val="en-US"/>
        </w:rPr>
        <w:t xml:space="preserve"> </w:t>
      </w:r>
      <w:r w:rsidR="00AC5C2E">
        <w:rPr>
          <w:sz w:val="22"/>
          <w:szCs w:val="22"/>
          <w:lang w:val="en-US"/>
        </w:rPr>
        <w:t>Two</w:t>
      </w:r>
      <w:r w:rsidR="000543C4" w:rsidRPr="000543C4">
        <w:rPr>
          <w:sz w:val="22"/>
          <w:szCs w:val="22"/>
          <w:lang w:val="en-US"/>
        </w:rPr>
        <w:t xml:space="preserve"> examples of PET images before and after ASC. The non-ASC shows PET scans without attenuation and scatter correction; the CT-ASC shows PET scans after applying CT-based attenuation and scatter correction. As can be seen, the corrected images have higher intensity values due to the attenuation correction procedure that </w:t>
      </w:r>
      <w:r w:rsidR="00506E6C" w:rsidRPr="000543C4">
        <w:rPr>
          <w:sz w:val="22"/>
          <w:szCs w:val="22"/>
          <w:lang w:val="en-US"/>
        </w:rPr>
        <w:t>compensates for</w:t>
      </w:r>
      <w:r w:rsidR="000543C4" w:rsidRPr="000543C4">
        <w:rPr>
          <w:sz w:val="22"/>
          <w:szCs w:val="22"/>
          <w:lang w:val="en-US"/>
        </w:rPr>
        <w:t xml:space="preserve"> part of a signal, which was lost during photons passage through the body. So, </w:t>
      </w:r>
      <w:del w:id="244" w:author="Shirilord, Isaac (ARTORG)" w:date="2024-07-10T17:16:00Z" w16du:dateUtc="2024-07-10T15:16:00Z">
        <w:r w:rsidR="000543C4" w:rsidRPr="000543C4" w:rsidDel="00851F72">
          <w:rPr>
            <w:sz w:val="22"/>
            <w:szCs w:val="22"/>
            <w:lang w:val="en-US"/>
          </w:rPr>
          <w:delText xml:space="preserve">the </w:delText>
        </w:r>
      </w:del>
      <w:r w:rsidR="000543C4" w:rsidRPr="000543C4">
        <w:rPr>
          <w:sz w:val="22"/>
          <w:szCs w:val="22"/>
          <w:lang w:val="en-US"/>
        </w:rPr>
        <w:t xml:space="preserve">more accurate representations </w:t>
      </w:r>
      <w:del w:id="245" w:author="Shirilord, Isaac (ARTORG)" w:date="2024-07-10T17:16:00Z" w16du:dateUtc="2024-07-10T15:16:00Z">
        <w:r w:rsidR="000543C4" w:rsidRPr="000543C4" w:rsidDel="00851F72">
          <w:rPr>
            <w:sz w:val="22"/>
            <w:szCs w:val="22"/>
            <w:lang w:val="en-US"/>
          </w:rPr>
          <w:delText>image of the radioactive tracer distribution is shown and, more explicit images containing</w:delText>
        </w:r>
      </w:del>
      <w:ins w:id="246" w:author="Shirilord, Isaac (ARTORG)" w:date="2024-07-10T17:16:00Z" w16du:dateUtc="2024-07-10T15:16:00Z">
        <w:r w:rsidR="00851F72">
          <w:rPr>
            <w:sz w:val="22"/>
            <w:szCs w:val="22"/>
            <w:lang w:val="en-US"/>
          </w:rPr>
          <w:t>of the radioactive tracer distribution are shown, and more explicit images contain</w:t>
        </w:r>
      </w:ins>
      <w:r w:rsidR="000543C4" w:rsidRPr="000543C4">
        <w:rPr>
          <w:sz w:val="22"/>
          <w:szCs w:val="22"/>
          <w:lang w:val="en-US"/>
        </w:rPr>
        <w:t xml:space="preserve"> information about anatomic structures and lesions. Notice a multiplied clarity and enhanced lesion detection in the CT-ASC images compared to the non-ASC images.</w:t>
      </w:r>
    </w:p>
    <w:p w14:paraId="3BEAA5B2" w14:textId="08F71D4C" w:rsidR="003B3431" w:rsidRDefault="0025561A" w:rsidP="00F42AA9">
      <w:pPr>
        <w:jc w:val="both"/>
        <w:rPr>
          <w:lang w:val="en-US"/>
        </w:rPr>
      </w:pPr>
      <w:r w:rsidRPr="0025561A">
        <w:rPr>
          <w:lang w:val="en-US"/>
        </w:rPr>
        <w:t xml:space="preserve">Recent </w:t>
      </w:r>
      <w:del w:id="247" w:author="Shirilord, Isaac (ARTORG)" w:date="2024-07-10T17:16:00Z" w16du:dateUtc="2024-07-10T15:16:00Z">
        <w:r w:rsidRPr="0025561A" w:rsidDel="00851F72">
          <w:rPr>
            <w:lang w:val="en-US"/>
          </w:rPr>
          <w:delText xml:space="preserve">notable </w:delText>
        </w:r>
      </w:del>
      <w:r w:rsidRPr="0025561A">
        <w:rPr>
          <w:lang w:val="en-US"/>
        </w:rPr>
        <w:t>progress in segmentation, classification, detection, noise reduction, and reconstruction research areas utilizing artificial intelligence (AI) has encouraged nuclear medicine researchers to investigate CT-free methods for ASC in PET imaging</w:t>
      </w:r>
      <w:r w:rsidR="00F42AA9">
        <w:rPr>
          <w:lang w:val="en-US"/>
        </w:rPr>
        <w:t xml:space="preserve"> </w:t>
      </w:r>
      <w:sdt>
        <w:sdtPr>
          <w:rPr>
            <w:color w:val="000000"/>
            <w:lang w:val="en-US"/>
          </w:rPr>
          <w:tag w:val="MENDELEY_CITATION_v3_eyJjaXRhdGlvbklEIjoiTUVOREVMRVlfQ0lUQVRJT05fZTQ2ODgwMjAtOTQ5MC00OGYwLWJiYjItNTVlYjg1ZDQ2NTE1IiwicHJvcGVydGllcyI6eyJub3RlSW5kZXgiOjB9LCJpc0VkaXRlZCI6ZmFsc2UsIm1hbnVhbE92ZXJyaWRlIjp7ImlzTWFudWFsbHlPdmVycmlkZGVuIjpmYWxzZSwiY2l0ZXByb2NUZXh0IjoiKDUy4oCTNzE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IsImNvbnRhaW5lci10aXRsZS1zaG9ydCI6Ii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IsImNvbnRhaW5lci10aXRsZS1zaG9ydCI6Ii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IsImNvbnRhaW5lci10aXRsZS1zaG9ydCI6Ii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IsImNvbnRhaW5lci10aXRsZS1zaG9ydCI6Ii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IsImNvbnRhaW5lci10aXRsZS1zaG9ydCI6Ii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
          <w:id w:val="-428268205"/>
          <w:placeholder>
            <w:docPart w:val="E08C6DF2CF9B4FF4A5070F79618CD974"/>
          </w:placeholder>
        </w:sdtPr>
        <w:sdtContent>
          <w:ins w:id="248" w:author="Samane Shahpouri" w:date="2024-07-10T21:16:00Z" w16du:dateUtc="2024-07-10T19:16:00Z">
            <w:r w:rsidR="00922503" w:rsidRPr="00922503">
              <w:rPr>
                <w:color w:val="000000"/>
                <w:lang w:val="en-US"/>
              </w:rPr>
              <w:t>(52–71)</w:t>
            </w:r>
          </w:ins>
          <w:del w:id="249" w:author="Samane Shahpouri" w:date="2024-07-10T19:47:00Z" w16du:dateUtc="2024-07-10T17:47:00Z">
            <w:r w:rsidR="00164586" w:rsidRPr="00922503" w:rsidDel="00FD2892">
              <w:rPr>
                <w:color w:val="000000"/>
                <w:lang w:val="en-US"/>
              </w:rPr>
              <w:delText>(38–57)</w:delText>
            </w:r>
          </w:del>
        </w:sdtContent>
      </w:sdt>
      <w:r w:rsidR="003B3431" w:rsidRPr="00C25452">
        <w:rPr>
          <w:lang w:val="en-US"/>
        </w:rPr>
        <w:t xml:space="preserve">. </w:t>
      </w:r>
      <w:r w:rsidRPr="0025561A">
        <w:rPr>
          <w:lang w:val="en-US"/>
        </w:rPr>
        <w:t xml:space="preserve">CT Elimination has advantages for </w:t>
      </w:r>
      <w:r w:rsidR="008A4B4F">
        <w:rPr>
          <w:lang w:val="en-US"/>
        </w:rPr>
        <w:t>those who</w:t>
      </w:r>
      <w:r w:rsidRPr="0025561A">
        <w:rPr>
          <w:lang w:val="en-US"/>
        </w:rPr>
        <w:t xml:space="preserve"> </w:t>
      </w:r>
      <w:r w:rsidR="00C571B0">
        <w:rPr>
          <w:lang w:val="en-US"/>
        </w:rPr>
        <w:t>require</w:t>
      </w:r>
      <w:r w:rsidRPr="0025561A">
        <w:rPr>
          <w:lang w:val="en-US"/>
        </w:rPr>
        <w:t xml:space="preserve"> repeated </w:t>
      </w:r>
      <w:r w:rsidR="008A4B4F">
        <w:rPr>
          <w:lang w:val="en-US"/>
        </w:rPr>
        <w:t>scans</w:t>
      </w:r>
      <w:r w:rsidRPr="0025561A">
        <w:rPr>
          <w:lang w:val="en-US"/>
        </w:rPr>
        <w:t>, especially for pediatric patients</w:t>
      </w:r>
      <w:r w:rsidR="008A4B4F">
        <w:rPr>
          <w:lang w:val="en-US"/>
        </w:rPr>
        <w:t>,</w:t>
      </w:r>
      <w:r w:rsidRPr="0025561A">
        <w:rPr>
          <w:lang w:val="en-US"/>
        </w:rPr>
        <w:t xml:space="preserve"> as even </w:t>
      </w:r>
      <w:r w:rsidR="008A4B4F">
        <w:rPr>
          <w:lang w:val="en-US"/>
        </w:rPr>
        <w:t xml:space="preserve">a </w:t>
      </w:r>
      <w:r w:rsidRPr="0025561A">
        <w:rPr>
          <w:lang w:val="en-US"/>
        </w:rPr>
        <w:t>minor reduction in cumulative radiation exposure could cause a significant impact</w:t>
      </w:r>
      <w:r w:rsidR="003B3431" w:rsidRPr="00D47CC0">
        <w:rPr>
          <w:lang w:val="en-US"/>
        </w:rPr>
        <w:t xml:space="preserve"> </w:t>
      </w:r>
      <w:sdt>
        <w:sdtPr>
          <w:rPr>
            <w:color w:val="000000"/>
            <w:lang w:val="en-US"/>
          </w:rPr>
          <w:tag w:val="MENDELEY_CITATION_v3_eyJjaXRhdGlvbklEIjoiTUVOREVMRVlfQ0lUQVRJT05fYTUwMzA0MWItMWMzNC00MjkwLTk0ZTAtZTU2M2QyOTI3YmRiIiwicHJvcGVydGllcyI6eyJub3RlSW5kZXgiOjB9LCJpc0VkaXRlZCI6ZmFsc2UsIm1hbnVhbE92ZXJyaWRlIjp7ImlzTWFudWFsbHlPdmVycmlkZGVuIjpmYWxzZSwiY2l0ZXByb2NUZXh0IjoiKDcyLDcz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744604191"/>
          <w:placeholder>
            <w:docPart w:val="D965F61B52C545B682A179CBE5304B9E"/>
          </w:placeholder>
        </w:sdtPr>
        <w:sdtContent>
          <w:ins w:id="250" w:author="Samane Shahpouri" w:date="2024-07-10T21:16:00Z" w16du:dateUtc="2024-07-10T19:16:00Z">
            <w:r w:rsidR="00922503" w:rsidRPr="00922503">
              <w:rPr>
                <w:color w:val="000000"/>
                <w:lang w:val="en-US"/>
              </w:rPr>
              <w:t>(72,73)</w:t>
            </w:r>
          </w:ins>
          <w:del w:id="251" w:author="Samane Shahpouri" w:date="2024-07-10T19:47:00Z" w16du:dateUtc="2024-07-10T17:47:00Z">
            <w:r w:rsidR="00164586" w:rsidRPr="00922503" w:rsidDel="00FD2892">
              <w:rPr>
                <w:color w:val="000000"/>
                <w:lang w:val="en-US"/>
              </w:rPr>
              <w:delText>(58,59)</w:delText>
            </w:r>
          </w:del>
        </w:sdtContent>
      </w:sdt>
      <w:r w:rsidR="003B3431" w:rsidRPr="00D47CC0">
        <w:rPr>
          <w:lang w:val="en-US"/>
        </w:rPr>
        <w:t>.</w:t>
      </w:r>
    </w:p>
    <w:p w14:paraId="11480B92" w14:textId="105F0BF6" w:rsidR="00D7619F" w:rsidRPr="00D47CC0" w:rsidRDefault="004B1358" w:rsidP="00FB1AFB">
      <w:pPr>
        <w:rPr>
          <w:lang w:val="en-US"/>
        </w:rPr>
      </w:pPr>
      <w:r w:rsidRPr="00D47CC0">
        <w:rPr>
          <w:lang w:val="en-US"/>
        </w:rPr>
        <w:t xml:space="preserve">Some </w:t>
      </w:r>
      <w:del w:id="252" w:author="Shirilord, Isaac (ARTORG)" w:date="2024-07-10T17:17:00Z" w16du:dateUtc="2024-07-10T15:17:00Z">
        <w:r w:rsidRPr="00D47CC0" w:rsidDel="00851F72">
          <w:rPr>
            <w:lang w:val="en-US"/>
          </w:rPr>
          <w:delText xml:space="preserve">Deep </w:delText>
        </w:r>
      </w:del>
      <w:ins w:id="253" w:author="Shirilord, Isaac (ARTORG)" w:date="2024-07-10T17:17:00Z" w16du:dateUtc="2024-07-10T15:17:00Z">
        <w:r w:rsidR="00851F72">
          <w:rPr>
            <w:lang w:val="en-US"/>
          </w:rPr>
          <w:t>d</w:t>
        </w:r>
        <w:r w:rsidR="00851F72" w:rsidRPr="00D47CC0">
          <w:rPr>
            <w:lang w:val="en-US"/>
          </w:rPr>
          <w:t xml:space="preserve">eep </w:t>
        </w:r>
      </w:ins>
      <w:del w:id="254" w:author="Shirilord, Isaac (ARTORG)" w:date="2024-07-10T17:17:00Z" w16du:dateUtc="2024-07-10T15:17:00Z">
        <w:r w:rsidRPr="00D47CC0" w:rsidDel="00851F72">
          <w:rPr>
            <w:lang w:val="en-US"/>
          </w:rPr>
          <w:delText>Learning</w:delText>
        </w:r>
      </w:del>
      <w:ins w:id="255" w:author="Shirilord, Isaac (ARTORG)" w:date="2024-07-10T17:17:00Z" w16du:dateUtc="2024-07-10T15:17:00Z">
        <w:r w:rsidR="00851F72">
          <w:rPr>
            <w:lang w:val="en-US"/>
          </w:rPr>
          <w:t>l</w:t>
        </w:r>
        <w:r w:rsidR="00851F72" w:rsidRPr="00D47CC0">
          <w:rPr>
            <w:lang w:val="en-US"/>
          </w:rPr>
          <w:t>earning</w:t>
        </w:r>
      </w:ins>
      <w:r w:rsidR="00D7619F" w:rsidRPr="00D47CC0">
        <w:rPr>
          <w:lang w:val="en-US"/>
        </w:rPr>
        <w:t xml:space="preserve">-based methods have been developed </w:t>
      </w:r>
      <w:r w:rsidRPr="00D47CC0">
        <w:rPr>
          <w:lang w:val="en-US"/>
        </w:rPr>
        <w:t xml:space="preserve">to </w:t>
      </w:r>
      <w:r w:rsidR="00F67590" w:rsidRPr="00B653BA">
        <w:rPr>
          <w:lang w:val="en-US"/>
        </w:rPr>
        <w:t>generate the</w:t>
      </w:r>
      <w:r w:rsidR="00D7619F" w:rsidRPr="00D47CC0">
        <w:rPr>
          <w:lang w:val="en-US"/>
        </w:rPr>
        <w:t xml:space="preserve"> synthesis of pseudo-CT images from MRI or uncorrected PET data, prediction of scatter maps from emission data</w:t>
      </w:r>
      <w:r w:rsidR="00207303" w:rsidRPr="00D47CC0">
        <w:rPr>
          <w:lang w:val="en-US"/>
        </w:rPr>
        <w:t xml:space="preserve"> </w:t>
      </w:r>
      <w:sdt>
        <w:sdtPr>
          <w:rPr>
            <w:color w:val="000000"/>
            <w:lang w:val="en-US"/>
          </w:rPr>
          <w:tag w:val="MENDELEY_CITATION_v3_eyJjaXRhdGlvbklEIjoiTUVOREVMRVlfQ0lUQVRJT05fZDA4YWI0M2QtYTFiZi00YjY3LWI3OTUtMWIzZTFmZWJiNTM1IiwicHJvcGVydGllcyI6eyJub3RlSW5kZXgiOjB9LCJpc0VkaXRlZCI6ZmFsc2UsIm1hbnVhbE92ZXJyaWRlIjp7ImlzTWFudWFsbHlPdmVycmlkZGVuIjpmYWxzZSwiY2l0ZXByb2NUZXh0IjoiKDc04oCTNzk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ins w:id="256" w:author="Samane Shahpouri" w:date="2024-07-10T21:16:00Z" w16du:dateUtc="2024-07-10T19:16:00Z">
            <w:r w:rsidR="00922503" w:rsidRPr="00922503">
              <w:rPr>
                <w:color w:val="000000"/>
                <w:lang w:val="en-US"/>
              </w:rPr>
              <w:t>(74–79)</w:t>
            </w:r>
          </w:ins>
          <w:del w:id="257" w:author="Samane Shahpouri" w:date="2024-07-10T19:47:00Z" w16du:dateUtc="2024-07-10T17:47:00Z">
            <w:r w:rsidR="00164586" w:rsidRPr="00922503" w:rsidDel="00FD2892">
              <w:rPr>
                <w:color w:val="000000"/>
                <w:lang w:val="en-US"/>
              </w:rPr>
              <w:delText>(60–65)</w:delText>
            </w:r>
          </w:del>
        </w:sdtContent>
      </w:sdt>
      <w:r w:rsidR="00A25658" w:rsidRPr="00D47CC0">
        <w:rPr>
          <w:lang w:val="en-US"/>
        </w:rPr>
        <w:t>,</w:t>
      </w:r>
      <w:r w:rsidR="00D7619F" w:rsidRPr="00D47CC0">
        <w:rPr>
          <w:lang w:val="en-US"/>
        </w:rPr>
        <w:t xml:space="preserve"> </w:t>
      </w:r>
      <w:r w:rsidRPr="00D47CC0">
        <w:rPr>
          <w:lang w:val="en-US"/>
        </w:rPr>
        <w:t xml:space="preserve">while other research </w:t>
      </w:r>
      <w:r w:rsidR="00F67590" w:rsidRPr="00B653BA">
        <w:rPr>
          <w:lang w:val="en-US"/>
        </w:rPr>
        <w:t>focuses</w:t>
      </w:r>
      <w:r w:rsidR="00F67590" w:rsidRPr="00D47CC0">
        <w:rPr>
          <w:lang w:val="en-US"/>
        </w:rPr>
        <w:t xml:space="preserve"> </w:t>
      </w:r>
      <w:r w:rsidRPr="00D47CC0">
        <w:rPr>
          <w:lang w:val="en-US"/>
        </w:rPr>
        <w:t xml:space="preserve">on </w:t>
      </w:r>
      <w:r w:rsidR="00F67590" w:rsidRPr="00B653BA">
        <w:rPr>
          <w:lang w:val="en-US"/>
        </w:rPr>
        <w:t xml:space="preserve">the </w:t>
      </w:r>
      <w:r w:rsidR="00D7619F" w:rsidRPr="00D47CC0">
        <w:rPr>
          <w:lang w:val="en-US"/>
        </w:rPr>
        <w:t xml:space="preserve">direct generation of ASC PET images from </w:t>
      </w:r>
      <w:r w:rsidRPr="00D47CC0">
        <w:rPr>
          <w:lang w:val="en-US"/>
        </w:rPr>
        <w:t>non-attenuation-scatter-correction (</w:t>
      </w:r>
      <w:r w:rsidR="00C571B0" w:rsidRPr="00D47CC0">
        <w:rPr>
          <w:lang w:val="en-US"/>
        </w:rPr>
        <w:t>NAC) as</w:t>
      </w:r>
      <w:r w:rsidRPr="00D47CC0">
        <w:rPr>
          <w:lang w:val="en-US"/>
        </w:rPr>
        <w:t xml:space="preserve"> </w:t>
      </w:r>
      <w:r w:rsidR="00D7619F" w:rsidRPr="00D47CC0">
        <w:rPr>
          <w:lang w:val="en-US"/>
        </w:rPr>
        <w:t>inputs</w:t>
      </w:r>
      <w:r w:rsidRPr="00D47CC0">
        <w:rPr>
          <w:lang w:val="en-US"/>
        </w:rPr>
        <w:t xml:space="preserve"> to predict ASC</w:t>
      </w:r>
      <w:r w:rsidR="00FB1AFB" w:rsidRPr="00D47CC0">
        <w:rPr>
          <w:lang w:val="en-US"/>
        </w:rPr>
        <w:t xml:space="preserve"> </w:t>
      </w:r>
      <w:r w:rsidRPr="00D47CC0">
        <w:rPr>
          <w:lang w:val="en-US"/>
        </w:rPr>
        <w:t>PET images directly</w:t>
      </w:r>
      <w:r w:rsidR="00D7619F" w:rsidRPr="00D47CC0">
        <w:rPr>
          <w:lang w:val="en-US"/>
        </w:rPr>
        <w:t xml:space="preserve"> </w:t>
      </w:r>
      <w:sdt>
        <w:sdtPr>
          <w:rPr>
            <w:color w:val="000000"/>
            <w:lang w:val="en-US"/>
          </w:rPr>
          <w:tag w:val="MENDELEY_CITATION_v3_eyJjaXRhdGlvbklEIjoiTUVOREVMRVlfQ0lUQVRJT05fNzhiOTJjYzktYzA5Ny00MGM3LTk1NDktYjUxNzFhMTkzOTQxIiwicHJvcGVydGllcyI6eyJub3RlSW5kZXgiOjB9LCJpc0VkaXRlZCI6ZmFsc2UsIm1hbnVhbE92ZXJyaWRlIjp7ImlzTWFudWFsbHlPdmVycmlkZGVuIjpmYWxzZSwiY2l0ZXByb2NUZXh0IjoiKDUzLDU3LDgw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ins w:id="258" w:author="Samane Shahpouri" w:date="2024-07-10T21:16:00Z" w16du:dateUtc="2024-07-10T19:16:00Z">
            <w:r w:rsidR="00922503" w:rsidRPr="00922503">
              <w:rPr>
                <w:color w:val="000000"/>
                <w:lang w:val="en-US"/>
              </w:rPr>
              <w:t>(53,57,80)</w:t>
            </w:r>
          </w:ins>
          <w:del w:id="259" w:author="Samane Shahpouri" w:date="2024-07-10T19:47:00Z" w16du:dateUtc="2024-07-10T17:47:00Z">
            <w:r w:rsidR="00164586" w:rsidRPr="00922503" w:rsidDel="00FD2892">
              <w:rPr>
                <w:color w:val="000000"/>
                <w:lang w:val="en-US"/>
              </w:rPr>
              <w:delText>(39,43,66)</w:delText>
            </w:r>
          </w:del>
        </w:sdtContent>
      </w:sdt>
      <w:r w:rsidR="00A25658" w:rsidRPr="00D47CC0">
        <w:rPr>
          <w:lang w:val="en-US"/>
        </w:rPr>
        <w:t>.</w:t>
      </w:r>
      <w:r w:rsidR="00D7619F" w:rsidRPr="00D47CC0">
        <w:rPr>
          <w:lang w:val="en-US"/>
        </w:rPr>
        <w:t xml:space="preserve"> </w:t>
      </w:r>
      <w:r w:rsidRPr="00D47CC0">
        <w:rPr>
          <w:lang w:val="en-US"/>
        </w:rPr>
        <w:t xml:space="preserve">The direct </w:t>
      </w:r>
      <w:r w:rsidR="00F67590" w:rsidRPr="00B653BA">
        <w:rPr>
          <w:lang w:val="en-US"/>
        </w:rPr>
        <w:t>image-to-image</w:t>
      </w:r>
      <w:r w:rsidRPr="00D47CC0">
        <w:rPr>
          <w:lang w:val="en-US"/>
        </w:rPr>
        <w:t xml:space="preserve"> translation </w:t>
      </w:r>
      <w:r w:rsidR="00F67590" w:rsidRPr="00B653BA">
        <w:rPr>
          <w:lang w:val="en-US"/>
        </w:rPr>
        <w:t>technique not</w:t>
      </w:r>
      <w:r w:rsidRPr="00D47CC0">
        <w:rPr>
          <w:lang w:val="en-US"/>
        </w:rPr>
        <w:t xml:space="preserve"> only </w:t>
      </w:r>
      <w:r w:rsidR="00F67590" w:rsidRPr="00B653BA">
        <w:rPr>
          <w:lang w:val="en-US"/>
        </w:rPr>
        <w:t>highlights</w:t>
      </w:r>
      <w:r w:rsidR="00F67590" w:rsidRPr="00D47CC0">
        <w:rPr>
          <w:lang w:val="en-US"/>
        </w:rPr>
        <w:t xml:space="preserve"> </w:t>
      </w:r>
      <w:r w:rsidRPr="00D47CC0">
        <w:rPr>
          <w:lang w:val="en-US"/>
        </w:rPr>
        <w:t xml:space="preserve">the capabilities of </w:t>
      </w:r>
      <w:del w:id="260" w:author="Samane Shahpouri" w:date="2024-07-10T20:40:00Z" w16du:dateUtc="2024-07-10T18:40:00Z">
        <w:r w:rsidRPr="00D47CC0" w:rsidDel="00F66353">
          <w:rPr>
            <w:lang w:val="en-US"/>
          </w:rPr>
          <w:delText>deep learning</w:delText>
        </w:r>
      </w:del>
      <w:ins w:id="261" w:author="Samane Shahpouri" w:date="2024-07-10T20:40:00Z" w16du:dateUtc="2024-07-10T18:40:00Z">
        <w:r w:rsidR="00F66353">
          <w:rPr>
            <w:lang w:val="en-US"/>
          </w:rPr>
          <w:t>DL</w:t>
        </w:r>
      </w:ins>
      <w:r w:rsidRPr="00D47CC0">
        <w:rPr>
          <w:lang w:val="en-US"/>
        </w:rPr>
        <w:t xml:space="preserve"> models in ASC without CT but also </w:t>
      </w:r>
      <w:r w:rsidR="000C2465" w:rsidRPr="00D47CC0">
        <w:rPr>
          <w:lang w:val="en-US"/>
        </w:rPr>
        <w:t xml:space="preserve">possesses the ability </w:t>
      </w:r>
      <w:r w:rsidR="00F67590" w:rsidRPr="00B653BA">
        <w:rPr>
          <w:lang w:val="en-US"/>
        </w:rPr>
        <w:t>to detect and correct artifacts in PET images accurately</w:t>
      </w:r>
      <w:r w:rsidR="000C2465" w:rsidRPr="00D47CC0">
        <w:rPr>
          <w:lang w:val="en-US"/>
        </w:rPr>
        <w:t xml:space="preserve"> </w:t>
      </w:r>
      <w:sdt>
        <w:sdtPr>
          <w:rPr>
            <w:color w:val="000000"/>
            <w:lang w:val="en-US"/>
          </w:rPr>
          <w:tag w:val="MENDELEY_CITATION_v3_eyJjaXRhdGlvbklEIjoiTUVOREVMRVlfQ0lUQVRJT05fZjZkNjAzNjQtMzA3OC00YWNjLThhZWUtYzhlYzU5MzcyYzhjIiwicHJvcGVydGllcyI6eyJub3RlSW5kZXgiOjB9LCJpc0VkaXRlZCI6ZmFsc2UsIm1hbnVhbE92ZXJyaWRlIjp7ImlzTWFudWFsbHlPdmVycmlkZGVuIjpmYWxzZSwiY2l0ZXByb2NUZXh0IjoiKDgxLDgy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ins w:id="262" w:author="Samane Shahpouri" w:date="2024-07-10T21:16:00Z" w16du:dateUtc="2024-07-10T19:16:00Z">
            <w:r w:rsidR="00922503" w:rsidRPr="00922503">
              <w:rPr>
                <w:color w:val="000000"/>
                <w:lang w:val="en-US"/>
              </w:rPr>
              <w:t>(81,82)</w:t>
            </w:r>
          </w:ins>
          <w:del w:id="263" w:author="Samane Shahpouri" w:date="2024-07-10T19:47:00Z" w16du:dateUtc="2024-07-10T17:47:00Z">
            <w:r w:rsidR="00164586" w:rsidRPr="00922503" w:rsidDel="00FD2892">
              <w:rPr>
                <w:color w:val="000000"/>
                <w:lang w:val="en-US"/>
              </w:rPr>
              <w:delText>(67,68)</w:delText>
            </w:r>
          </w:del>
        </w:sdtContent>
      </w:sdt>
      <w:r w:rsidR="00A25658" w:rsidRPr="00D47CC0">
        <w:rPr>
          <w:lang w:val="en-US"/>
        </w:rPr>
        <w:t>.</w:t>
      </w:r>
    </w:p>
    <w:p w14:paraId="48899BBE" w14:textId="6DBFB8E2" w:rsidR="00B351CA" w:rsidRPr="00D47CC0" w:rsidRDefault="001F4964" w:rsidP="00D804A5">
      <w:pPr>
        <w:rPr>
          <w:lang w:val="en-US"/>
        </w:rPr>
      </w:pPr>
      <w:commentRangeStart w:id="264"/>
      <w:r w:rsidRPr="00C571B0">
        <w:rPr>
          <w:lang w:val="en-US"/>
        </w:rPr>
        <w:t>A</w:t>
      </w:r>
      <w:r w:rsidR="00B12C7D" w:rsidRPr="00C571B0">
        <w:rPr>
          <w:lang w:val="en-US"/>
        </w:rPr>
        <w:t xml:space="preserve">n </w:t>
      </w:r>
      <w:r w:rsidR="00C571B0" w:rsidRPr="00C571B0">
        <w:rPr>
          <w:lang w:val="en-US"/>
        </w:rPr>
        <w:t>important question</w:t>
      </w:r>
      <w:r w:rsidRPr="00C571B0">
        <w:rPr>
          <w:lang w:val="en-US"/>
        </w:rPr>
        <w:t xml:space="preserve"> facing researchers today</w:t>
      </w:r>
      <w:r w:rsidRPr="00D47CC0">
        <w:rPr>
          <w:lang w:val="en-US"/>
        </w:rPr>
        <w:t xml:space="preserve"> is the practical applicability of these models in clinical environments. Due to differences in spatial resolution, sensitivity</w:t>
      </w:r>
      <w:r w:rsidR="009D6F4F" w:rsidRPr="00D47CC0">
        <w:rPr>
          <w:lang w:val="en-US"/>
        </w:rPr>
        <w:t xml:space="preserve">, </w:t>
      </w:r>
      <w:r w:rsidR="00F67590" w:rsidRPr="00B653BA">
        <w:rPr>
          <w:lang w:val="en-US"/>
        </w:rPr>
        <w:t>and technical information among scanners and variations of radiotracer biodistribution in the body, a model optimized for data from one specific scanner may not perform effectively under different conditions or other equipment. Moreover, not all medical centers are equipped with a dedicated AI team</w:t>
      </w:r>
      <w:r w:rsidR="004B659E" w:rsidRPr="00D47CC0">
        <w:rPr>
          <w:lang w:val="en-US"/>
        </w:rPr>
        <w:t xml:space="preserve"> or even restricted in data sharing by ethical and regulatory considerations</w:t>
      </w:r>
      <w:ins w:id="265" w:author="Samane Shahpouri" w:date="2024-07-10T20:37:00Z" w16du:dateUtc="2024-07-10T18:37:00Z">
        <w:r w:rsidR="00F66353">
          <w:rPr>
            <w:lang w:val="en-US"/>
          </w:rPr>
          <w:t xml:space="preserve"> </w:t>
        </w:r>
      </w:ins>
      <w:customXmlInsRangeStart w:id="266" w:author="Samane Shahpouri" w:date="2024-07-10T20:38:00Z"/>
      <w:sdt>
        <w:sdtPr>
          <w:rPr>
            <w:color w:val="000000"/>
            <w:lang w:val="en-US"/>
            <w:rPrChange w:id="267" w:author="Samane Shahpouri" w:date="2024-07-10T21:16:00Z" w16du:dateUtc="2024-07-10T19:16:00Z">
              <w:rPr>
                <w:lang w:val="en-US"/>
              </w:rPr>
            </w:rPrChange>
          </w:rPr>
          <w:tag w:val="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"/>
          <w:id w:val="561991434"/>
          <w:placeholder>
            <w:docPart w:val="DefaultPlaceholder_-1854013440"/>
          </w:placeholder>
        </w:sdtPr>
        <w:sdtContent>
          <w:customXmlInsRangeEnd w:id="266"/>
          <w:ins w:id="268" w:author="Samane Shahpouri" w:date="2024-07-10T21:16:00Z" w16du:dateUtc="2024-07-10T19:16:00Z">
            <w:r w:rsidR="00922503" w:rsidRPr="00922503">
              <w:rPr>
                <w:color w:val="000000"/>
                <w:lang w:val="en-US"/>
              </w:rPr>
              <w:t>(83–86)</w:t>
            </w:r>
          </w:ins>
          <w:customXmlInsRangeStart w:id="269" w:author="Samane Shahpouri" w:date="2024-07-10T20:38:00Z"/>
        </w:sdtContent>
      </w:sdt>
      <w:customXmlInsRangeEnd w:id="269"/>
      <w:r w:rsidR="004B659E" w:rsidRPr="00D47CC0">
        <w:rPr>
          <w:lang w:val="en-US"/>
        </w:rPr>
        <w:t xml:space="preserve">. </w:t>
      </w:r>
      <w:r w:rsidR="00F67590" w:rsidRPr="00B653BA">
        <w:rPr>
          <w:lang w:val="en-US"/>
        </w:rPr>
        <w:t xml:space="preserve"> </w:t>
      </w:r>
      <w:commentRangeEnd w:id="264"/>
      <w:r w:rsidR="00716BB1">
        <w:rPr>
          <w:rStyle w:val="CommentReference"/>
        </w:rPr>
        <w:commentReference w:id="264"/>
      </w:r>
      <w:r w:rsidR="009D6F4F" w:rsidRPr="00D47CC0">
        <w:rPr>
          <w:lang w:val="en-US"/>
        </w:rPr>
        <w:t>F</w:t>
      </w:r>
      <w:r w:rsidR="00D7619F" w:rsidRPr="00D47CC0">
        <w:rPr>
          <w:lang w:val="en-US"/>
        </w:rPr>
        <w:t xml:space="preserve">ederated learning (FL) addresses </w:t>
      </w:r>
      <w:r w:rsidR="009D6F4F" w:rsidRPr="00D47CC0">
        <w:rPr>
          <w:lang w:val="en-US"/>
        </w:rPr>
        <w:t xml:space="preserve">some </w:t>
      </w:r>
      <w:r w:rsidR="00D7619F" w:rsidRPr="00D47CC0">
        <w:rPr>
          <w:lang w:val="en-US"/>
        </w:rPr>
        <w:t>challenges</w:t>
      </w:r>
      <w:r w:rsidR="00F67590" w:rsidRPr="00B653BA">
        <w:rPr>
          <w:lang w:val="en-US"/>
        </w:rPr>
        <w:t>,</w:t>
      </w:r>
      <w:r w:rsidR="00D7619F" w:rsidRPr="00D47CC0">
        <w:rPr>
          <w:lang w:val="en-US"/>
        </w:rPr>
        <w:t xml:space="preserve"> such as data privacy and limited dataset sizes in medical imaging</w:t>
      </w:r>
      <w:r w:rsidR="009D6F4F" w:rsidRPr="00D47CC0">
        <w:rPr>
          <w:lang w:val="en-US"/>
        </w:rPr>
        <w:t xml:space="preserve"> </w:t>
      </w:r>
      <w:sdt>
        <w:sdtPr>
          <w:rPr>
            <w:color w:val="000000"/>
            <w:lang w:val="en-US"/>
          </w:rPr>
          <w:tag w:val="MENDELEY_CITATION_v3_eyJjaXRhdGlvbklEIjoiTUVOREVMRVlfQ0lUQVRJT05fMGJhNzM0NzUtY2M3Zi00Mjc5LTk4Y2MtMGU1YmQ4N2ZhNzM3IiwicHJvcGVydGllcyI6eyJub3RlSW5kZXgiOjB9LCJpc0VkaXRlZCI6ZmFsc2UsIm1hbnVhbE92ZXJyaWRlIjp7ImlzTWFudWFsbHlPdmVycmlkZGVuIjpmYWxzZSwiY2l0ZXByb2NUZXh0IjoiKDI3LDI4LDg3LDg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ins w:id="270" w:author="Samane Shahpouri" w:date="2024-07-10T21:16:00Z" w16du:dateUtc="2024-07-10T19:16:00Z">
            <w:r w:rsidR="00922503" w:rsidRPr="00922503">
              <w:rPr>
                <w:color w:val="000000"/>
                <w:lang w:val="en-US"/>
              </w:rPr>
              <w:t>(27,28,87,88)</w:t>
            </w:r>
          </w:ins>
          <w:del w:id="271" w:author="Samane Shahpouri" w:date="2024-07-10T19:47:00Z" w16du:dateUtc="2024-07-10T17:47:00Z">
            <w:r w:rsidR="00164586" w:rsidRPr="00922503" w:rsidDel="00FD2892">
              <w:rPr>
                <w:color w:val="000000"/>
                <w:lang w:val="en-US"/>
              </w:rPr>
              <w:delText>(17,18,69,70)</w:delText>
            </w:r>
          </w:del>
        </w:sdtContent>
      </w:sdt>
      <w:r w:rsidR="00C571B0">
        <w:rPr>
          <w:color w:val="000000"/>
          <w:lang w:val="en-US"/>
        </w:rPr>
        <w:t xml:space="preserve">. </w:t>
      </w:r>
      <w:r w:rsidR="00C571B0">
        <w:rPr>
          <w:lang w:val="en-US"/>
        </w:rPr>
        <w:t>Yet, to achieve widespread clinical acceptance and enhance PET imaging's diagnostic capabilities, novel correction techniques in CT-free PET imaging avenues must be sought</w:t>
      </w:r>
      <w:r w:rsidR="00A25658" w:rsidRPr="00D47CC0">
        <w:rPr>
          <w:lang w:val="en-US"/>
        </w:rPr>
        <w:t>.</w:t>
      </w:r>
    </w:p>
    <w:p w14:paraId="49D39125" w14:textId="244E8D5A" w:rsidR="00C65504" w:rsidRDefault="00731EF1" w:rsidP="00D804A5">
      <w:pPr>
        <w:rPr>
          <w:rFonts w:asciiTheme="majorBidi" w:hAnsiTheme="majorBidi" w:cstheme="majorBidi"/>
          <w:lang w:val="en-US"/>
        </w:rPr>
      </w:pPr>
      <w:r w:rsidRPr="00C571B0">
        <w:rPr>
          <w:lang w:val="en-US"/>
        </w:rPr>
        <w:t xml:space="preserve">Previous research </w:t>
      </w:r>
      <w:r w:rsidR="000D2EAC" w:rsidRPr="00C571B0">
        <w:rPr>
          <w:lang w:val="en-US"/>
        </w:rPr>
        <w:t>ha</w:t>
      </w:r>
      <w:r w:rsidRPr="00C571B0">
        <w:rPr>
          <w:lang w:val="en-US"/>
        </w:rPr>
        <w:t>s</w:t>
      </w:r>
      <w:r w:rsidR="000D2EAC" w:rsidRPr="00C571B0">
        <w:rPr>
          <w:lang w:val="en-US"/>
        </w:rPr>
        <w:t xml:space="preserve"> shown </w:t>
      </w:r>
      <w:r w:rsidR="00A25658" w:rsidRPr="00C571B0">
        <w:rPr>
          <w:lang w:val="en-US"/>
        </w:rPr>
        <w:t>that</w:t>
      </w:r>
      <w:r w:rsidR="000D2EAC" w:rsidRPr="00C571B0">
        <w:rPr>
          <w:lang w:val="en-US"/>
        </w:rPr>
        <w:t xml:space="preserve"> direct ASC frameworks </w:t>
      </w:r>
      <w:r w:rsidR="00A25658" w:rsidRPr="00C571B0">
        <w:rPr>
          <w:lang w:val="en-US"/>
        </w:rPr>
        <w:t xml:space="preserve">can </w:t>
      </w:r>
      <w:r w:rsidRPr="00C571B0">
        <w:rPr>
          <w:lang w:val="en-US"/>
        </w:rPr>
        <w:t>correct</w:t>
      </w:r>
      <w:r w:rsidR="00A25658" w:rsidRPr="00C571B0">
        <w:rPr>
          <w:lang w:val="en-US"/>
        </w:rPr>
        <w:t xml:space="preserve"> </w:t>
      </w:r>
      <w:r w:rsidR="00936DED" w:rsidRPr="00C571B0">
        <w:rPr>
          <w:lang w:val="en-US"/>
        </w:rPr>
        <w:t xml:space="preserve">artifacts </w:t>
      </w:r>
      <w:r w:rsidR="000D2EAC" w:rsidRPr="00C571B0">
        <w:rPr>
          <w:lang w:val="en-US"/>
        </w:rPr>
        <w:t xml:space="preserve">in </w:t>
      </w:r>
      <w:r w:rsidR="000D2EAC" w:rsidRPr="00C571B0">
        <w:rPr>
          <w:vertAlign w:val="superscript"/>
          <w:lang w:val="en-US"/>
        </w:rPr>
        <w:t>18</w:t>
      </w:r>
      <w:r w:rsidR="000D2EAC" w:rsidRPr="00C571B0">
        <w:rPr>
          <w:lang w:val="en-US"/>
        </w:rPr>
        <w:t xml:space="preserve">F-FDG PET/CT </w:t>
      </w:r>
      <w:r w:rsidR="00A25658" w:rsidRPr="00C571B0">
        <w:rPr>
          <w:lang w:val="en-US"/>
        </w:rPr>
        <w:t>images</w:t>
      </w:r>
      <w:r w:rsidR="00B12C7D" w:rsidRPr="00C571B0">
        <w:rPr>
          <w:lang w:val="en-US"/>
        </w:rPr>
        <w:t xml:space="preserve"> </w:t>
      </w:r>
      <w:sdt>
        <w:sdtPr>
          <w:rPr>
            <w:color w:val="000000"/>
            <w:lang w:val="en-US"/>
          </w:rPr>
          <w:tag w:val="MENDELEY_CITATION_v3_eyJjaXRhdGlvbklEIjoiTUVOREVMRVlfQ0lUQVRJT05fYzY5NjBiM2QtNzM3YS00ZjhkLWFlZGQtMmQxNWZmMzJlZmZmIiwicHJvcGVydGllcyI6eyJub3RlSW5kZXgiOjB9LCJpc0VkaXRlZCI6ZmFsc2UsIm1hbnVhbE92ZXJyaWRlIjp7ImlzTWFudWFsbHlPdmVycmlkZGVuIjpmYWxzZSwiY2l0ZXByb2NUZXh0IjoiKDc5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606920327"/>
          <w:placeholder>
            <w:docPart w:val="DefaultPlaceholder_-1854013440"/>
          </w:placeholder>
        </w:sdtPr>
        <w:sdtContent>
          <w:ins w:id="272" w:author="Samane Shahpouri" w:date="2024-07-10T21:16:00Z" w16du:dateUtc="2024-07-10T19:16:00Z">
            <w:r w:rsidR="00922503" w:rsidRPr="00922503">
              <w:rPr>
                <w:color w:val="000000"/>
                <w:lang w:val="en-US"/>
              </w:rPr>
              <w:t>(79)</w:t>
            </w:r>
          </w:ins>
          <w:del w:id="273" w:author="Samane Shahpouri" w:date="2024-07-10T19:47:00Z" w16du:dateUtc="2024-07-10T17:47:00Z">
            <w:r w:rsidR="00164586" w:rsidRPr="00922503" w:rsidDel="00FD2892">
              <w:rPr>
                <w:color w:val="000000"/>
                <w:lang w:val="en-US"/>
              </w:rPr>
              <w:delText>(65)</w:delText>
            </w:r>
          </w:del>
        </w:sdtContent>
      </w:sdt>
      <w:r w:rsidR="000D2EAC" w:rsidRPr="00C571B0">
        <w:rPr>
          <w:lang w:val="en-US"/>
        </w:rPr>
        <w:t xml:space="preserve">. </w:t>
      </w:r>
      <w:r w:rsidR="004B394D">
        <w:rPr>
          <w:lang w:val="en-US"/>
        </w:rPr>
        <w:t xml:space="preserve">A </w:t>
      </w:r>
      <w:ins w:id="274" w:author="Shirilord, Isaac (ARTORG)" w:date="2024-07-10T17:19:00Z" w16du:dateUtc="2024-07-10T15:19:00Z">
        <w:r w:rsidR="00716BB1">
          <w:rPr>
            <w:lang w:val="en-US"/>
          </w:rPr>
          <w:t xml:space="preserve">DL </w:t>
        </w:r>
      </w:ins>
      <w:del w:id="275" w:author="Shirilord, Isaac (ARTORG)" w:date="2024-07-10T17:19:00Z" w16du:dateUtc="2024-07-10T15:19:00Z">
        <w:r w:rsidR="004B394D" w:rsidDel="00716BB1">
          <w:rPr>
            <w:lang w:val="en-US"/>
          </w:rPr>
          <w:delText>versatile</w:delText>
        </w:r>
        <w:r w:rsidR="004B394D" w:rsidRPr="00C571B0" w:rsidDel="00716BB1">
          <w:rPr>
            <w:lang w:val="en-US"/>
          </w:rPr>
          <w:delText xml:space="preserve"> </w:delText>
        </w:r>
      </w:del>
      <w:r w:rsidR="005011BA" w:rsidRPr="00C571B0">
        <w:rPr>
          <w:lang w:val="en-US"/>
        </w:rPr>
        <w:t>model</w:t>
      </w:r>
      <w:r w:rsidR="004B394D">
        <w:rPr>
          <w:lang w:val="en-US"/>
        </w:rPr>
        <w:t xml:space="preserve"> using </w:t>
      </w:r>
      <w:del w:id="276" w:author="Shirilord, Isaac (ARTORG)" w:date="2024-07-10T17:19:00Z" w16du:dateUtc="2024-07-10T15:19:00Z">
        <w:r w:rsidR="004B394D" w:rsidDel="00716BB1">
          <w:rPr>
            <w:lang w:val="en-US"/>
          </w:rPr>
          <w:delText xml:space="preserve">an </w:delText>
        </w:r>
      </w:del>
      <w:ins w:id="277" w:author="Shirilord, Isaac (ARTORG)" w:date="2024-07-10T17:19:00Z" w16du:dateUtc="2024-07-10T15:19:00Z">
        <w:r w:rsidR="00716BB1">
          <w:rPr>
            <w:lang w:val="en-US"/>
          </w:rPr>
          <w:t xml:space="preserve">the </w:t>
        </w:r>
      </w:ins>
      <w:r w:rsidR="004B394D">
        <w:rPr>
          <w:lang w:val="en-US"/>
        </w:rPr>
        <w:t xml:space="preserve">idea of decomposition </w:t>
      </w:r>
      <w:ins w:id="278" w:author="Shirilord, Isaac (ARTORG)" w:date="2024-07-10T17:19:00Z" w16du:dateUtc="2024-07-10T15:19:00Z">
        <w:r w:rsidR="00716BB1">
          <w:rPr>
            <w:lang w:val="en-US"/>
          </w:rPr>
          <w:t xml:space="preserve">of </w:t>
        </w:r>
      </w:ins>
      <w:r w:rsidR="004B394D">
        <w:rPr>
          <w:lang w:val="en-US"/>
        </w:rPr>
        <w:t>PET image into two anatomical independent and dependent information was proposed</w:t>
      </w:r>
      <w:r w:rsidR="005011BA" w:rsidRPr="00C571B0">
        <w:rPr>
          <w:lang w:val="en-US"/>
        </w:rPr>
        <w:t xml:space="preserve"> </w:t>
      </w:r>
      <w:r w:rsidR="004B394D">
        <w:rPr>
          <w:lang w:val="en-US"/>
        </w:rPr>
        <w:t xml:space="preserve">to address the limitations </w:t>
      </w:r>
      <w:r w:rsidR="00F67590" w:rsidRPr="00C571B0">
        <w:rPr>
          <w:lang w:val="en-US"/>
        </w:rPr>
        <w:t xml:space="preserve">across </w:t>
      </w:r>
      <w:r w:rsidR="004B394D">
        <w:t>large heterogeneity of tracers and scanners of PET imaging</w:t>
      </w:r>
      <w:r w:rsidR="00F67590" w:rsidRPr="00C571B0">
        <w:rPr>
          <w:lang w:val="en-US"/>
        </w:rPr>
        <w:t xml:space="preserve"> </w:t>
      </w:r>
      <w:sdt>
        <w:sdtPr>
          <w:rPr>
            <w:color w:val="000000"/>
            <w:lang w:val="en-US"/>
          </w:rPr>
          <w:tag w:val="MENDELEY_CITATION_v3_eyJjaXRhdGlvbklEIjoiTUVOREVMRVlfQ0lUQVRJT05fMzc3MWE5N2EtMDU4Yi00YzE1LWFkMjEtNDhlMDc1NWI2MDQy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414773310"/>
          <w:placeholder>
            <w:docPart w:val="DefaultPlaceholder_-1854013440"/>
          </w:placeholder>
        </w:sdtPr>
        <w:sdtContent>
          <w:ins w:id="279" w:author="Samane Shahpouri" w:date="2024-07-10T21:16:00Z" w16du:dateUtc="2024-07-10T19:16:00Z">
            <w:r w:rsidR="00922503" w:rsidRPr="00922503">
              <w:rPr>
                <w:color w:val="000000"/>
                <w:lang w:val="en-US"/>
              </w:rPr>
              <w:t>(52)</w:t>
            </w:r>
          </w:ins>
          <w:del w:id="280" w:author="Samane Shahpouri" w:date="2024-07-10T19:47:00Z" w16du:dateUtc="2024-07-10T17:47:00Z">
            <w:r w:rsidR="00164586" w:rsidRPr="00922503" w:rsidDel="00FD2892">
              <w:rPr>
                <w:color w:val="000000"/>
                <w:lang w:val="en-US"/>
              </w:rPr>
              <w:delText>(38)</w:delText>
            </w:r>
          </w:del>
        </w:sdtContent>
      </w:sdt>
      <w:r w:rsidR="00A25658" w:rsidRPr="00C571B0">
        <w:rPr>
          <w:lang w:val="en-US"/>
        </w:rPr>
        <w:t>.</w:t>
      </w:r>
      <w:r w:rsidR="00F67590" w:rsidRPr="00C571B0">
        <w:rPr>
          <w:lang w:val="en-US"/>
        </w:rPr>
        <w:t xml:space="preserve"> </w:t>
      </w:r>
      <w:r w:rsidR="00DB2A5B" w:rsidRPr="00C571B0">
        <w:rPr>
          <w:rFonts w:asciiTheme="majorBidi" w:hAnsiTheme="majorBidi" w:cstheme="majorBidi"/>
          <w:lang w:val="en-US"/>
        </w:rPr>
        <w:t xml:space="preserve">Additionally, </w:t>
      </w:r>
      <w:r w:rsidR="00F67590" w:rsidRPr="00C571B0">
        <w:rPr>
          <w:rFonts w:asciiTheme="majorBidi" w:hAnsiTheme="majorBidi" w:cstheme="majorBidi"/>
          <w:lang w:val="en-US"/>
        </w:rPr>
        <w:t xml:space="preserve">the detection </w:t>
      </w:r>
      <w:r w:rsidR="00DB2A5B" w:rsidRPr="00C571B0">
        <w:rPr>
          <w:rFonts w:asciiTheme="majorBidi" w:hAnsiTheme="majorBidi" w:cstheme="majorBidi"/>
          <w:lang w:val="en-US"/>
        </w:rPr>
        <w:t xml:space="preserve">and correction of </w:t>
      </w:r>
      <w:r w:rsidR="00FB1AFB" w:rsidRPr="00C571B0">
        <w:rPr>
          <w:rFonts w:asciiTheme="majorBidi" w:hAnsiTheme="majorBidi" w:cstheme="majorBidi"/>
          <w:vertAlign w:val="superscript"/>
          <w:lang w:val="en-US"/>
        </w:rPr>
        <w:t>18</w:t>
      </w:r>
      <w:r w:rsidR="00DB2A5B" w:rsidRPr="00C571B0">
        <w:rPr>
          <w:rFonts w:asciiTheme="majorBidi" w:hAnsiTheme="majorBidi" w:cstheme="majorBidi"/>
          <w:lang w:val="en-US"/>
        </w:rPr>
        <w:t xml:space="preserve">Ga image artifacts using a tuned direct ASC model for multiple centers </w:t>
      </w:r>
      <w:r w:rsidR="00F67590" w:rsidRPr="00C571B0">
        <w:rPr>
          <w:rFonts w:asciiTheme="majorBidi" w:hAnsiTheme="majorBidi" w:cstheme="majorBidi"/>
          <w:lang w:val="en-US"/>
        </w:rPr>
        <w:t>have been asses</w:t>
      </w:r>
      <w:commentRangeStart w:id="281"/>
      <w:r w:rsidR="00F67590" w:rsidRPr="00C571B0">
        <w:rPr>
          <w:rFonts w:asciiTheme="majorBidi" w:hAnsiTheme="majorBidi" w:cstheme="majorBidi"/>
          <w:lang w:val="en-US"/>
        </w:rPr>
        <w:t>sed</w:t>
      </w:r>
      <w:commentRangeEnd w:id="281"/>
      <w:r w:rsidR="00716BB1">
        <w:rPr>
          <w:rStyle w:val="CommentReference"/>
        </w:rPr>
        <w:commentReference w:id="281"/>
      </w:r>
      <w:ins w:id="282" w:author="Samane Shahpouri" w:date="2024-07-10T20:38:00Z" w16du:dateUtc="2024-07-10T18:38:00Z">
        <w:r w:rsidR="00F66353">
          <w:rPr>
            <w:rFonts w:asciiTheme="majorBidi" w:hAnsiTheme="majorBidi" w:cstheme="majorBidi"/>
            <w:lang w:val="en-US"/>
          </w:rPr>
          <w:t xml:space="preserve"> </w:t>
        </w:r>
      </w:ins>
      <w:customXmlInsRangeStart w:id="283" w:author="Samane Shahpouri" w:date="2024-07-10T20:39:00Z"/>
      <w:sdt>
        <w:sdtPr>
          <w:rPr>
            <w:rFonts w:asciiTheme="majorBidi" w:hAnsiTheme="majorBidi" w:cstheme="majorBidi"/>
            <w:color w:val="000000"/>
            <w:lang w:val="en-US"/>
            <w:rPrChange w:id="284" w:author="Samane Shahpouri" w:date="2024-07-10T21:16:00Z" w16du:dateUtc="2024-07-10T19:16:00Z">
              <w:rPr>
                <w:rFonts w:asciiTheme="majorBidi" w:hAnsiTheme="majorBidi" w:cstheme="majorBidi"/>
                <w:lang w:val="en-US"/>
              </w:rPr>
            </w:rPrChange>
          </w:rPr>
          <w:tag w:val="MENDELEY_CITATION_v3_eyJjaXRhdGlvbklEIjoiTUVOREVMRVlfQ0lUQVRJT05fY2EwYjE5YjgtOWE2Zi00YTY0LWE3MjAtMzk1NjU3ODI2Mjc1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696467830"/>
          <w:placeholder>
            <w:docPart w:val="DefaultPlaceholder_-1854013440"/>
          </w:placeholder>
        </w:sdtPr>
        <w:sdtContent>
          <w:customXmlInsRangeEnd w:id="283"/>
          <w:ins w:id="285" w:author="Samane Shahpouri" w:date="2024-07-10T21:16:00Z" w16du:dateUtc="2024-07-10T19:16:00Z">
            <w:r w:rsidR="00922503" w:rsidRPr="00922503">
              <w:rPr>
                <w:rFonts w:asciiTheme="majorBidi" w:hAnsiTheme="majorBidi" w:cstheme="majorBidi"/>
                <w:color w:val="000000"/>
                <w:lang w:val="en-US"/>
              </w:rPr>
              <w:t>(27)</w:t>
            </w:r>
          </w:ins>
          <w:customXmlInsRangeStart w:id="286" w:author="Samane Shahpouri" w:date="2024-07-10T20:39:00Z"/>
        </w:sdtContent>
      </w:sdt>
      <w:customXmlInsRangeEnd w:id="286"/>
      <w:r w:rsidR="00F67590" w:rsidRPr="00C571B0">
        <w:rPr>
          <w:rFonts w:asciiTheme="majorBidi" w:hAnsiTheme="majorBidi" w:cstheme="majorBidi"/>
          <w:lang w:val="en-US"/>
        </w:rPr>
        <w:t>. Despite these advances, further investigation into a multi-center model for quantitative analysis of gallium studies is still needed</w:t>
      </w:r>
      <w:r w:rsidR="00DB2A5B" w:rsidRPr="00C571B0">
        <w:rPr>
          <w:rFonts w:asciiTheme="majorBidi" w:hAnsiTheme="majorBidi" w:cstheme="majorBidi"/>
          <w:lang w:val="en-US"/>
        </w:rPr>
        <w:t>.</w:t>
      </w:r>
    </w:p>
    <w:p w14:paraId="6E53533C" w14:textId="14731437" w:rsidR="004B394D" w:rsidRPr="00C571B0" w:rsidDel="00716BB1" w:rsidRDefault="004B394D" w:rsidP="00D804A5">
      <w:pPr>
        <w:rPr>
          <w:del w:id="287" w:author="Shirilord, Isaac (ARTORG)" w:date="2024-07-10T17:19:00Z" w16du:dateUtc="2024-07-10T15:19:00Z"/>
          <w:lang w:val="en-US"/>
        </w:rPr>
      </w:pPr>
    </w:p>
    <w:p w14:paraId="39E1B1FB" w14:textId="653738EC" w:rsidR="004B394D" w:rsidRDefault="004B394D" w:rsidP="004B394D">
      <w:pPr>
        <w:rPr>
          <w:lang w:val="en-US"/>
        </w:rPr>
      </w:pPr>
      <w:r w:rsidRPr="00C571B0">
        <w:rPr>
          <w:lang w:val="en-US"/>
        </w:rPr>
        <w:t xml:space="preserve">The main aim of this study is to </w:t>
      </w:r>
      <w:r>
        <w:rPr>
          <w:rFonts w:asciiTheme="majorBidi" w:hAnsiTheme="majorBidi" w:cstheme="majorBidi"/>
          <w:lang w:val="en-US"/>
        </w:rPr>
        <w:t>predict</w:t>
      </w:r>
      <w:ins w:id="288" w:author="Shirilord, Isaac (ARTORG)" w:date="2024-07-10T17:19:00Z" w16du:dateUtc="2024-07-10T15:19:00Z">
        <w:r w:rsidR="00716BB1">
          <w:rPr>
            <w:rFonts w:asciiTheme="majorBidi" w:hAnsiTheme="majorBidi" w:cstheme="majorBidi"/>
            <w:lang w:val="en-US"/>
          </w:rPr>
          <w:t xml:space="preserve"> </w:t>
        </w:r>
      </w:ins>
      <w:del w:id="289" w:author="Shirilord, Isaac (ARTORG)" w:date="2024-07-10T17:19:00Z" w16du:dateUtc="2024-07-10T15:19:00Z">
        <w:r w:rsidRPr="00C25452" w:rsidDel="00716BB1">
          <w:rPr>
            <w:rFonts w:asciiTheme="majorBidi" w:hAnsiTheme="majorBidi" w:cstheme="majorBidi"/>
            <w:sz w:val="24"/>
            <w:szCs w:val="24"/>
            <w:lang w:val="en-US"/>
          </w:rPr>
          <w:delText>CT based attenuation-scatter correction</w:delText>
        </w:r>
        <w:r w:rsidDel="00716BB1">
          <w:rPr>
            <w:rFonts w:asciiTheme="majorBidi" w:hAnsiTheme="majorBidi" w:cstheme="majorBidi"/>
            <w:sz w:val="24"/>
            <w:szCs w:val="24"/>
            <w:lang w:val="en-US"/>
          </w:rPr>
          <w:delText xml:space="preserve"> (MAC)</w:delText>
        </w:r>
        <w:r w:rsidRPr="00C571B0" w:rsidDel="00716BB1">
          <w:rPr>
            <w:rFonts w:asciiTheme="majorBidi" w:hAnsiTheme="majorBidi" w:cstheme="majorBidi"/>
            <w:lang w:val="en-US"/>
          </w:rPr>
          <w:delText xml:space="preserve"> of PET images </w:delText>
        </w:r>
        <w:r w:rsidDel="00716BB1">
          <w:rPr>
            <w:rFonts w:asciiTheme="majorBidi" w:hAnsiTheme="majorBidi" w:cstheme="majorBidi"/>
            <w:lang w:val="en-US"/>
          </w:rPr>
          <w:delText>based on only</w:delText>
        </w:r>
      </w:del>
      <w:ins w:id="290" w:author="Shirilord, Isaac (ARTORG)" w:date="2024-07-10T17:19:00Z" w16du:dateUtc="2024-07-10T15:19:00Z">
        <w:r w:rsidR="00716BB1">
          <w:rPr>
            <w:rFonts w:asciiTheme="majorBidi" w:hAnsiTheme="majorBidi" w:cstheme="majorBidi"/>
            <w:sz w:val="24"/>
            <w:szCs w:val="24"/>
            <w:lang w:val="en-US"/>
          </w:rPr>
          <w:t>CT-based attenuation-scatter correction (MAC) of PET images based only on</w:t>
        </w:r>
      </w:ins>
      <w:r>
        <w:rPr>
          <w:rFonts w:asciiTheme="majorBidi" w:hAnsiTheme="majorBidi" w:cstheme="majorBidi"/>
          <w:lang w:val="en-US"/>
        </w:rPr>
        <w:t xml:space="preserve"> the </w:t>
      </w:r>
      <w:del w:id="291" w:author="Shirilord, Isaac (ARTORG)" w:date="2024-07-10T17:20:00Z" w16du:dateUtc="2024-07-10T15:20:00Z">
        <w:r w:rsidDel="00716BB1">
          <w:rPr>
            <w:rFonts w:asciiTheme="majorBidi" w:hAnsiTheme="majorBidi" w:cstheme="majorBidi"/>
            <w:sz w:val="24"/>
            <w:szCs w:val="24"/>
            <w:lang w:val="en-US"/>
          </w:rPr>
          <w:delText>n</w:delText>
        </w:r>
        <w:r w:rsidRPr="00C25452" w:rsidDel="00716BB1">
          <w:rPr>
            <w:rFonts w:asciiTheme="majorBidi" w:hAnsiTheme="majorBidi" w:cstheme="majorBidi"/>
            <w:sz w:val="24"/>
            <w:szCs w:val="24"/>
            <w:lang w:val="en-US"/>
          </w:rPr>
          <w:delText>on-attenuation scatter</w:delText>
        </w:r>
      </w:del>
      <w:ins w:id="292" w:author="Shirilord, Isaac (ARTORG)" w:date="2024-07-10T17:20:00Z" w16du:dateUtc="2024-07-10T15:20:00Z">
        <w:r w:rsidR="00716BB1">
          <w:rPr>
            <w:rFonts w:asciiTheme="majorBidi" w:hAnsiTheme="majorBidi" w:cstheme="majorBidi"/>
            <w:sz w:val="24"/>
            <w:szCs w:val="24"/>
            <w:lang w:val="en-US"/>
          </w:rPr>
          <w:t>non-attenuation-scatter</w:t>
        </w:r>
      </w:ins>
      <w:r w:rsidRPr="00C25452">
        <w:rPr>
          <w:rFonts w:asciiTheme="majorBidi" w:hAnsiTheme="majorBidi" w:cstheme="majorBidi"/>
          <w:sz w:val="24"/>
          <w:szCs w:val="24"/>
          <w:lang w:val="en-US"/>
        </w:rPr>
        <w:t xml:space="preserve"> correction</w:t>
      </w:r>
      <w:r>
        <w:rPr>
          <w:rFonts w:asciiTheme="majorBidi" w:hAnsiTheme="majorBidi" w:cstheme="majorBidi"/>
          <w:lang w:val="en-US"/>
        </w:rPr>
        <w:t xml:space="preserve"> (NAC) </w:t>
      </w:r>
      <w:del w:id="293" w:author="Shirilord, Isaac (ARTORG)" w:date="2024-07-10T17:20:00Z" w16du:dateUtc="2024-07-10T15:20:00Z">
        <w:r w:rsidDel="00716BB1">
          <w:rPr>
            <w:rFonts w:asciiTheme="majorBidi" w:hAnsiTheme="majorBidi" w:cstheme="majorBidi"/>
            <w:lang w:val="en-US"/>
          </w:rPr>
          <w:delText xml:space="preserve">raw </w:delText>
        </w:r>
      </w:del>
      <w:r>
        <w:rPr>
          <w:rFonts w:asciiTheme="majorBidi" w:hAnsiTheme="majorBidi" w:cstheme="majorBidi"/>
          <w:lang w:val="en-US"/>
        </w:rPr>
        <w:t>image</w:t>
      </w:r>
      <w:r w:rsidR="00F97EC0">
        <w:rPr>
          <w:rFonts w:asciiTheme="majorBidi" w:hAnsiTheme="majorBidi" w:cstheme="majorBidi"/>
          <w:lang w:val="en-US"/>
        </w:rPr>
        <w:t xml:space="preserve"> using </w:t>
      </w:r>
      <w:commentRangeStart w:id="294"/>
      <w:r w:rsidR="00F97EC0">
        <w:rPr>
          <w:rFonts w:asciiTheme="majorBidi" w:hAnsiTheme="majorBidi" w:cstheme="majorBidi"/>
          <w:lang w:val="en-US"/>
        </w:rPr>
        <w:t>DL</w:t>
      </w:r>
      <w:del w:id="295" w:author="Shirilord, Isaac (ARTORG)" w:date="2024-07-10T17:20:00Z" w16du:dateUtc="2024-07-10T15:20:00Z">
        <w:r w:rsidR="00F97EC0" w:rsidDel="00716BB1">
          <w:rPr>
            <w:rFonts w:asciiTheme="majorBidi" w:hAnsiTheme="majorBidi" w:cstheme="majorBidi"/>
            <w:lang w:val="en-US"/>
          </w:rPr>
          <w:delText xml:space="preserve"> </w:delText>
        </w:r>
      </w:del>
      <w:commentRangeEnd w:id="294"/>
      <w:r w:rsidR="00716BB1">
        <w:rPr>
          <w:rStyle w:val="CommentReference"/>
        </w:rPr>
        <w:commentReference w:id="294"/>
      </w:r>
      <w:r>
        <w:rPr>
          <w:rFonts w:asciiTheme="majorBidi" w:hAnsiTheme="majorBidi" w:cstheme="majorBidi"/>
          <w:lang w:val="en-US"/>
        </w:rPr>
        <w:t>. So, we addressed the direct ASC of PET images without using anatomical information from CT and</w:t>
      </w:r>
      <w:r w:rsidRPr="00C571B0">
        <w:rPr>
          <w:rFonts w:asciiTheme="majorBidi" w:hAnsiTheme="majorBidi" w:cstheme="majorBidi"/>
          <w:lang w:val="en-US"/>
        </w:rPr>
        <w:t xml:space="preserve"> evaluate</w:t>
      </w:r>
      <w:r>
        <w:rPr>
          <w:rFonts w:asciiTheme="majorBidi" w:hAnsiTheme="majorBidi" w:cstheme="majorBidi"/>
          <w:lang w:val="en-US"/>
        </w:rPr>
        <w:t>d</w:t>
      </w:r>
      <w:r w:rsidRPr="00C571B0">
        <w:rPr>
          <w:rFonts w:asciiTheme="majorBidi" w:hAnsiTheme="majorBidi" w:cstheme="majorBidi"/>
          <w:lang w:val="en-US"/>
        </w:rPr>
        <w:t xml:space="preserve"> </w:t>
      </w:r>
      <w:r>
        <w:rPr>
          <w:rFonts w:asciiTheme="majorBidi" w:hAnsiTheme="majorBidi" w:cstheme="majorBidi"/>
          <w:lang w:val="en-US"/>
        </w:rPr>
        <w:t>the</w:t>
      </w:r>
      <w:r w:rsidRPr="00C571B0">
        <w:rPr>
          <w:rFonts w:asciiTheme="majorBidi" w:hAnsiTheme="majorBidi" w:cstheme="majorBidi"/>
          <w:lang w:val="en-US"/>
        </w:rPr>
        <w:t xml:space="preserve"> performance </w:t>
      </w:r>
      <w:r>
        <w:rPr>
          <w:rFonts w:asciiTheme="majorBidi" w:hAnsiTheme="majorBidi" w:cstheme="majorBidi"/>
          <w:lang w:val="en-US"/>
        </w:rPr>
        <w:t xml:space="preserve">of </w:t>
      </w:r>
      <w:ins w:id="296" w:author="Shirilord, Isaac (ARTORG)" w:date="2024-07-10T17:20:00Z" w16du:dateUtc="2024-07-10T15:20:00Z">
        <w:r w:rsidR="00716BB1">
          <w:rPr>
            <w:rFonts w:asciiTheme="majorBidi" w:hAnsiTheme="majorBidi" w:cstheme="majorBidi"/>
            <w:lang w:val="en-US"/>
          </w:rPr>
          <w:t xml:space="preserve">the </w:t>
        </w:r>
      </w:ins>
      <w:r>
        <w:rPr>
          <w:rFonts w:asciiTheme="majorBidi" w:hAnsiTheme="majorBidi" w:cstheme="majorBidi"/>
          <w:lang w:val="en-US"/>
        </w:rPr>
        <w:t xml:space="preserve">model </w:t>
      </w:r>
      <w:r w:rsidRPr="00C571B0">
        <w:rPr>
          <w:rFonts w:asciiTheme="majorBidi" w:hAnsiTheme="majorBidi" w:cstheme="majorBidi"/>
          <w:lang w:val="en-US"/>
        </w:rPr>
        <w:t xml:space="preserve">in removing image artifacts </w:t>
      </w:r>
      <w:r>
        <w:rPr>
          <w:rFonts w:asciiTheme="majorBidi" w:hAnsiTheme="majorBidi" w:cstheme="majorBidi"/>
          <w:lang w:val="en-US"/>
        </w:rPr>
        <w:t>in a</w:t>
      </w:r>
      <w:r w:rsidRPr="00C571B0">
        <w:rPr>
          <w:rFonts w:asciiTheme="majorBidi" w:hAnsiTheme="majorBidi" w:cstheme="majorBidi"/>
          <w:lang w:val="en-US"/>
        </w:rPr>
        <w:t xml:space="preserve"> multi</w:t>
      </w:r>
      <w:r>
        <w:rPr>
          <w:rFonts w:asciiTheme="majorBidi" w:hAnsiTheme="majorBidi" w:cstheme="majorBidi"/>
          <w:lang w:val="en-US"/>
        </w:rPr>
        <w:t>-</w:t>
      </w:r>
      <w:r w:rsidRPr="00C571B0">
        <w:rPr>
          <w:rFonts w:asciiTheme="majorBidi" w:hAnsiTheme="majorBidi" w:cstheme="majorBidi"/>
          <w:lang w:val="en-US"/>
        </w:rPr>
        <w:t>center dataset.</w:t>
      </w:r>
      <w:r w:rsidR="00F97EC0">
        <w:rPr>
          <w:lang w:val="en-US"/>
        </w:rPr>
        <w:t xml:space="preserve"> </w:t>
      </w:r>
      <w:r>
        <w:rPr>
          <w:lang w:val="en-US"/>
        </w:rPr>
        <w:t xml:space="preserve">As part of our objective, we also tested the capability of the proposed idea, the anatomical independent and dependent </w:t>
      </w:r>
      <w:r>
        <w:rPr>
          <w:lang w:val="en-US"/>
        </w:rPr>
        <w:lastRenderedPageBreak/>
        <w:t xml:space="preserve">information </w:t>
      </w:r>
      <w:sdt>
        <w:sdtPr>
          <w:rPr>
            <w:color w:val="000000"/>
            <w:lang w:val="en-US"/>
          </w:rPr>
          <w:tag w:val="MENDELEY_CITATION_v3_eyJjaXRhdGlvbklEIjoiTUVOREVMRVlfQ0lUQVRJT05fMGIyZWUwOTktOTk2ZC00YThjLTg5YWUtMTY1ZTIzMGNlZDJh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796020876"/>
          <w:placeholder>
            <w:docPart w:val="39E8C89288BB428FBDB92513923AD77E"/>
          </w:placeholder>
        </w:sdtPr>
        <w:sdtContent>
          <w:ins w:id="297" w:author="Samane Shahpouri" w:date="2024-07-10T21:16:00Z" w16du:dateUtc="2024-07-10T19:16:00Z">
            <w:r w:rsidR="00922503" w:rsidRPr="00922503">
              <w:rPr>
                <w:color w:val="000000"/>
                <w:lang w:val="en-US"/>
              </w:rPr>
              <w:t>(52)</w:t>
            </w:r>
          </w:ins>
          <w:del w:id="298" w:author="Samane Shahpouri" w:date="2024-07-10T19:47:00Z" w16du:dateUtc="2024-07-10T17:47:00Z">
            <w:r w:rsidR="00164586" w:rsidRPr="00922503" w:rsidDel="00FD2892">
              <w:rPr>
                <w:color w:val="000000"/>
                <w:lang w:val="en-US"/>
              </w:rPr>
              <w:delText>(38)</w:delText>
            </w:r>
          </w:del>
        </w:sdtContent>
      </w:sdt>
      <w:r>
        <w:rPr>
          <w:lang w:val="en-US"/>
        </w:rPr>
        <w:t xml:space="preserve"> to create a universal model. </w:t>
      </w:r>
      <w:r w:rsidRPr="00C571B0">
        <w:rPr>
          <w:lang w:val="en-US"/>
        </w:rPr>
        <w:t>We estimate</w:t>
      </w:r>
      <w:r>
        <w:rPr>
          <w:lang w:val="en-US"/>
        </w:rPr>
        <w:t>d</w:t>
      </w:r>
      <w:r w:rsidRPr="00C571B0">
        <w:rPr>
          <w:lang w:val="en-US"/>
        </w:rPr>
        <w:t xml:space="preserve"> and compare</w:t>
      </w:r>
      <w:r>
        <w:rPr>
          <w:lang w:val="en-US"/>
        </w:rPr>
        <w:t>d</w:t>
      </w:r>
      <w:r w:rsidRPr="00C571B0">
        <w:rPr>
          <w:lang w:val="en-US"/>
        </w:rPr>
        <w:t xml:space="preserve"> the performance of model</w:t>
      </w:r>
      <w:r>
        <w:rPr>
          <w:lang w:val="en-US"/>
        </w:rPr>
        <w:t>s</w:t>
      </w:r>
      <w:r w:rsidRPr="00C571B0">
        <w:rPr>
          <w:lang w:val="en-US"/>
        </w:rPr>
        <w:t xml:space="preserve"> </w:t>
      </w:r>
      <w:r>
        <w:rPr>
          <w:lang w:val="en-US"/>
        </w:rPr>
        <w:t>in</w:t>
      </w:r>
      <w:r w:rsidRPr="00C571B0">
        <w:rPr>
          <w:lang w:val="en-US"/>
        </w:rPr>
        <w:t xml:space="preserve"> different radiotracers and scanners. </w:t>
      </w:r>
    </w:p>
    <w:p w14:paraId="3974BD94" w14:textId="2275B81C" w:rsidR="004B394D" w:rsidRDefault="004B394D" w:rsidP="004B394D">
      <w:pPr>
        <w:rPr>
          <w:lang w:val="en-US"/>
        </w:rPr>
      </w:pPr>
    </w:p>
    <w:p w14:paraId="3BB9CFFC" w14:textId="77777777" w:rsidR="008E738A" w:rsidRPr="00D47CC0" w:rsidRDefault="008E738A" w:rsidP="00D804A5">
      <w:pPr>
        <w:pStyle w:val="NormalWeb"/>
        <w:rPr>
          <w:rFonts w:asciiTheme="majorBidi" w:hAnsiTheme="majorBidi" w:cstheme="majorBidi"/>
          <w:lang w:val="en-US"/>
        </w:rPr>
      </w:pPr>
    </w:p>
    <w:bookmarkEnd w:id="128"/>
    <w:p w14:paraId="64D8939D" w14:textId="51ED97EC" w:rsidR="00A25658" w:rsidRPr="00D47CC0" w:rsidRDefault="00A25658" w:rsidP="00D804A5">
      <w:pPr>
        <w:pStyle w:val="NormalWeb"/>
        <w:rPr>
          <w:rFonts w:asciiTheme="majorBidi" w:hAnsiTheme="majorBidi" w:cstheme="majorBidi"/>
          <w:lang w:val="en-US"/>
        </w:rPr>
      </w:pPr>
      <w:r w:rsidRPr="00D47CC0">
        <w:rPr>
          <w:rFonts w:asciiTheme="majorBidi" w:hAnsiTheme="majorBidi" w:cstheme="majorBidi"/>
          <w:lang w:val="en-US"/>
        </w:rPr>
        <w:t> </w:t>
      </w:r>
    </w:p>
    <w:p w14:paraId="2DAD6124" w14:textId="6F746CC7" w:rsidR="006821AE" w:rsidRPr="00D47CC0" w:rsidRDefault="006821AE" w:rsidP="00D804A5">
      <w:pPr>
        <w:rPr>
          <w:rFonts w:asciiTheme="majorBidi" w:eastAsia="Times New Roman" w:hAnsiTheme="majorBidi" w:cstheme="majorBidi"/>
          <w:lang w:val="en-US"/>
        </w:rPr>
      </w:pPr>
      <w:r w:rsidRPr="00D47CC0">
        <w:rPr>
          <w:rFonts w:asciiTheme="majorBidi" w:hAnsiTheme="majorBidi" w:cstheme="majorBidi"/>
          <w:lang w:val="en-US"/>
        </w:rPr>
        <w:br w:type="page"/>
      </w:r>
    </w:p>
    <w:p w14:paraId="5F8BC978" w14:textId="77777777" w:rsidR="006821AE" w:rsidRPr="00D47CC0" w:rsidRDefault="006821AE" w:rsidP="001E0755">
      <w:pPr>
        <w:pStyle w:val="Heading1"/>
        <w:rPr>
          <w:rFonts w:asciiTheme="majorBidi" w:hAnsiTheme="majorBidi" w:cstheme="majorBidi"/>
          <w:lang w:val="en-US"/>
        </w:rPr>
      </w:pPr>
      <w:bookmarkStart w:id="299" w:name="_Toc168472919"/>
      <w:bookmarkStart w:id="300" w:name="_Toc171278815"/>
      <w:r w:rsidRPr="00D47CC0">
        <w:rPr>
          <w:rFonts w:asciiTheme="majorBidi" w:hAnsiTheme="majorBidi" w:cstheme="majorBidi"/>
          <w:lang w:val="en-US"/>
        </w:rPr>
        <w:lastRenderedPageBreak/>
        <w:t>Material and methods</w:t>
      </w:r>
      <w:bookmarkEnd w:id="299"/>
      <w:bookmarkEnd w:id="300"/>
    </w:p>
    <w:p w14:paraId="10BCF63C" w14:textId="1D95D328" w:rsidR="006821AE" w:rsidRPr="00D47CC0" w:rsidRDefault="006821AE" w:rsidP="00D804A5">
      <w:pPr>
        <w:rPr>
          <w:rFonts w:asciiTheme="majorBidi" w:hAnsiTheme="majorBidi" w:cstheme="majorBidi"/>
          <w:lang w:val="en-US"/>
        </w:rPr>
      </w:pPr>
    </w:p>
    <w:p w14:paraId="3C3F1604" w14:textId="45D8EC63" w:rsidR="006821AE" w:rsidRPr="00D47CC0" w:rsidRDefault="006821AE" w:rsidP="001E0755">
      <w:pPr>
        <w:pStyle w:val="Heading2"/>
        <w:rPr>
          <w:rFonts w:asciiTheme="majorBidi" w:hAnsiTheme="majorBidi" w:cstheme="majorBidi"/>
          <w:lang w:val="en-US"/>
        </w:rPr>
      </w:pPr>
      <w:bookmarkStart w:id="301" w:name="_Toc171278816"/>
      <w:bookmarkStart w:id="302" w:name="_Toc168472920"/>
      <w:r w:rsidRPr="00D47CC0">
        <w:rPr>
          <w:rFonts w:asciiTheme="majorBidi" w:hAnsiTheme="majorBidi" w:cstheme="majorBidi"/>
          <w:lang w:val="en-US"/>
        </w:rPr>
        <w:t>Data</w:t>
      </w:r>
      <w:r w:rsidR="00862714">
        <w:rPr>
          <w:rFonts w:asciiTheme="majorBidi" w:hAnsiTheme="majorBidi" w:cstheme="majorBidi"/>
          <w:lang w:val="en-US"/>
        </w:rPr>
        <w:t>sets</w:t>
      </w:r>
      <w:bookmarkEnd w:id="301"/>
      <w:bookmarkEnd w:id="302"/>
    </w:p>
    <w:p w14:paraId="399972FF" w14:textId="42C00F31" w:rsidR="006821AE" w:rsidRDefault="00F8132B" w:rsidP="00D804A5">
      <w:pPr>
        <w:rPr>
          <w:rFonts w:asciiTheme="majorBidi" w:hAnsiTheme="majorBidi" w:cstheme="majorBidi"/>
          <w:lang w:val="en-US"/>
        </w:rPr>
      </w:pPr>
      <w:r w:rsidRPr="00D47CC0">
        <w:rPr>
          <w:rFonts w:asciiTheme="majorBidi" w:hAnsiTheme="majorBidi" w:cstheme="majorBidi"/>
          <w:vertAlign w:val="superscript"/>
          <w:lang w:val="en-US"/>
        </w:rPr>
        <w:t>68</w:t>
      </w:r>
      <w:del w:id="303" w:author="Shirilord, Isaac (ARTORG)" w:date="2024-07-10T17:21:00Z" w16du:dateUtc="2024-07-10T15:21:00Z">
        <w:r w:rsidRPr="00D47CC0" w:rsidDel="00716BB1">
          <w:rPr>
            <w:rFonts w:asciiTheme="majorBidi" w:hAnsiTheme="majorBidi" w:cstheme="majorBidi"/>
            <w:lang w:val="en-US"/>
          </w:rPr>
          <w:delText xml:space="preserve"> </w:delText>
        </w:r>
      </w:del>
      <w:r w:rsidRPr="00D47CC0">
        <w:rPr>
          <w:rFonts w:asciiTheme="majorBidi" w:hAnsiTheme="majorBidi" w:cstheme="majorBidi"/>
          <w:lang w:val="en-US"/>
        </w:rPr>
        <w:t>Ga PET/CT scans from five</w:t>
      </w:r>
      <w:r w:rsidR="009A5370" w:rsidRPr="00D47CC0">
        <w:rPr>
          <w:rFonts w:asciiTheme="majorBidi" w:hAnsiTheme="majorBidi" w:cstheme="majorBidi"/>
          <w:lang w:val="en-US"/>
        </w:rPr>
        <w:t xml:space="preserve"> different </w:t>
      </w:r>
      <w:r w:rsidRPr="004B394D">
        <w:rPr>
          <w:rFonts w:asciiTheme="majorBidi" w:hAnsiTheme="majorBidi" w:cstheme="majorBidi"/>
          <w:lang w:val="en-US"/>
        </w:rPr>
        <w:t xml:space="preserve">hospitals </w:t>
      </w:r>
      <w:r w:rsidR="00A624F5" w:rsidRPr="004B394D">
        <w:rPr>
          <w:rFonts w:asciiTheme="majorBidi" w:hAnsiTheme="majorBidi" w:cstheme="majorBidi"/>
          <w:lang w:val="en-US"/>
        </w:rPr>
        <w:t xml:space="preserve">from </w:t>
      </w:r>
      <w:r w:rsidR="00BC4C93">
        <w:rPr>
          <w:rFonts w:asciiTheme="majorBidi" w:hAnsiTheme="majorBidi" w:cstheme="majorBidi"/>
          <w:lang w:val="en-US"/>
        </w:rPr>
        <w:t>a</w:t>
      </w:r>
      <w:r w:rsidR="00BC4C93" w:rsidRPr="004B394D">
        <w:rPr>
          <w:rFonts w:asciiTheme="majorBidi" w:hAnsiTheme="majorBidi" w:cstheme="majorBidi"/>
          <w:lang w:val="en-US"/>
        </w:rPr>
        <w:t xml:space="preserve"> </w:t>
      </w:r>
      <w:r w:rsidR="00A624F5" w:rsidRPr="004B394D">
        <w:rPr>
          <w:rFonts w:asciiTheme="majorBidi" w:hAnsiTheme="majorBidi" w:cstheme="majorBidi"/>
          <w:lang w:val="en-US"/>
        </w:rPr>
        <w:t>previous study</w:t>
      </w:r>
      <w:r w:rsidR="004B394D" w:rsidRPr="004B394D">
        <w:rPr>
          <w:rFonts w:asciiTheme="majorBidi" w:hAnsiTheme="majorBidi" w:cstheme="majorBidi"/>
          <w:color w:val="000000"/>
          <w:lang w:val="en-US"/>
        </w:rPr>
        <w:t xml:space="preserve"> </w:t>
      </w:r>
      <w:sdt>
        <w:sdtPr>
          <w:rPr>
            <w:rFonts w:asciiTheme="majorBidi" w:hAnsiTheme="majorBidi" w:cstheme="majorBidi"/>
            <w:color w:val="000000"/>
            <w:lang w:val="en-US"/>
          </w:rPr>
          <w:tag w:val="MENDELEY_CITATION_v3_eyJjaXRhdGlvbklEIjoiTUVOREVMRVlfQ0lUQVRJT05fMGU0YzY1YmYtNjIwMS00ODBiLWEwODktNDZiNzhjZmY0ZWIw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1413535529"/>
          <w:placeholder>
            <w:docPart w:val="93561CFF48534070B6863A4F1A00BF83"/>
          </w:placeholder>
        </w:sdtPr>
        <w:sdtContent>
          <w:ins w:id="304" w:author="Samane Shahpouri" w:date="2024-07-10T21:16:00Z" w16du:dateUtc="2024-07-10T19:16:00Z">
            <w:r w:rsidR="00922503" w:rsidRPr="00922503">
              <w:rPr>
                <w:rFonts w:asciiTheme="majorBidi" w:hAnsiTheme="majorBidi" w:cstheme="majorBidi"/>
                <w:color w:val="000000"/>
                <w:lang w:val="en-US"/>
              </w:rPr>
              <w:t>(27)</w:t>
            </w:r>
          </w:ins>
          <w:del w:id="305" w:author="Samane Shahpouri" w:date="2024-07-10T19:47:00Z" w16du:dateUtc="2024-07-10T17:47:00Z">
            <w:r w:rsidR="00164586" w:rsidRPr="00922503" w:rsidDel="00FD2892">
              <w:rPr>
                <w:rFonts w:asciiTheme="majorBidi" w:hAnsiTheme="majorBidi" w:cstheme="majorBidi"/>
                <w:color w:val="000000"/>
                <w:lang w:val="en-US"/>
              </w:rPr>
              <w:delText>(17)</w:delText>
            </w:r>
          </w:del>
        </w:sdtContent>
      </w:sdt>
      <w:bookmarkStart w:id="306" w:name="_Hlk170789177"/>
      <w:r w:rsidR="00A624F5" w:rsidRPr="00B653BA">
        <w:rPr>
          <w:rFonts w:asciiTheme="majorBidi" w:hAnsiTheme="majorBidi" w:cstheme="majorBidi"/>
          <w:lang w:val="en-US"/>
        </w:rPr>
        <w:t xml:space="preserve"> </w:t>
      </w:r>
      <w:r w:rsidR="009A5370" w:rsidRPr="00D47CC0">
        <w:rPr>
          <w:rFonts w:asciiTheme="majorBidi" w:hAnsiTheme="majorBidi" w:cstheme="majorBidi"/>
          <w:lang w:val="en-US"/>
        </w:rPr>
        <w:t>were used for training and initial model validation</w:t>
      </w:r>
      <w:r w:rsidR="00A624F5" w:rsidRPr="00B653BA">
        <w:rPr>
          <w:rFonts w:asciiTheme="majorBidi" w:hAnsiTheme="majorBidi" w:cstheme="majorBidi"/>
          <w:lang w:val="en-US"/>
        </w:rPr>
        <w:t xml:space="preserve"> in the </w:t>
      </w:r>
      <w:r w:rsidRPr="00D47CC0">
        <w:rPr>
          <w:rFonts w:asciiTheme="majorBidi" w:hAnsiTheme="majorBidi" w:cstheme="majorBidi"/>
          <w:lang w:val="en-US"/>
        </w:rPr>
        <w:t xml:space="preserve">primary stage of </w:t>
      </w:r>
      <w:r w:rsidR="00BC4C93">
        <w:rPr>
          <w:rFonts w:asciiTheme="majorBidi" w:hAnsiTheme="majorBidi" w:cstheme="majorBidi"/>
          <w:lang w:val="en-US"/>
        </w:rPr>
        <w:t>our</w:t>
      </w:r>
      <w:r w:rsidR="00BC4C93" w:rsidRPr="00D47CC0">
        <w:rPr>
          <w:rFonts w:asciiTheme="majorBidi" w:hAnsiTheme="majorBidi" w:cstheme="majorBidi"/>
          <w:lang w:val="en-US"/>
        </w:rPr>
        <w:t xml:space="preserve"> </w:t>
      </w:r>
      <w:r w:rsidRPr="00D47CC0">
        <w:rPr>
          <w:rFonts w:asciiTheme="majorBidi" w:hAnsiTheme="majorBidi" w:cstheme="majorBidi"/>
          <w:lang w:val="en-US"/>
        </w:rPr>
        <w:t>study</w:t>
      </w:r>
      <w:r w:rsidR="000A0620">
        <w:rPr>
          <w:rFonts w:asciiTheme="majorBidi" w:hAnsiTheme="majorBidi" w:cstheme="majorBidi"/>
          <w:color w:val="000000"/>
          <w:lang w:val="en-US"/>
        </w:rPr>
        <w:t xml:space="preserve">. </w:t>
      </w:r>
      <w:r w:rsidR="00C571B0">
        <w:rPr>
          <w:rFonts w:asciiTheme="majorBidi" w:hAnsiTheme="majorBidi" w:cstheme="majorBidi"/>
          <w:lang w:val="en-US"/>
        </w:rPr>
        <w:t>A secondary dataset</w:t>
      </w:r>
      <w:r w:rsidR="00BC4C93">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WQxOTgwMDItOWM3Yy00YTA4LWJiMGMtZThkOWEwOGYwOWNj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788390172"/>
          <w:placeholder>
            <w:docPart w:val="DefaultPlaceholder_-1854013440"/>
          </w:placeholder>
        </w:sdtPr>
        <w:sdtContent>
          <w:ins w:id="307" w:author="Samane Shahpouri" w:date="2024-07-10T21:16:00Z" w16du:dateUtc="2024-07-10T19:16:00Z">
            <w:r w:rsidR="00922503" w:rsidRPr="00922503">
              <w:rPr>
                <w:rFonts w:asciiTheme="majorBidi" w:hAnsiTheme="majorBidi" w:cstheme="majorBidi"/>
                <w:color w:val="000000"/>
                <w:lang w:val="en-US"/>
              </w:rPr>
              <w:t>(28)</w:t>
            </w:r>
          </w:ins>
          <w:del w:id="308" w:author="Samane Shahpouri" w:date="2024-07-10T19:47:00Z" w16du:dateUtc="2024-07-10T17:47:00Z">
            <w:r w:rsidR="00164586" w:rsidRPr="00922503" w:rsidDel="00FD2892">
              <w:rPr>
                <w:rFonts w:asciiTheme="majorBidi" w:hAnsiTheme="majorBidi" w:cstheme="majorBidi"/>
                <w:color w:val="000000"/>
                <w:lang w:val="en-US"/>
              </w:rPr>
              <w:delText>(18)</w:delText>
            </w:r>
          </w:del>
        </w:sdtContent>
      </w:sdt>
      <w:r w:rsidR="00C571B0">
        <w:rPr>
          <w:rFonts w:asciiTheme="majorBidi" w:hAnsiTheme="majorBidi" w:cstheme="majorBidi"/>
          <w:lang w:val="en-US"/>
        </w:rPr>
        <w:t>, distinct in both the imaging centers and the type of radiotracer used (</w:t>
      </w:r>
      <w:r w:rsidR="00C571B0" w:rsidRPr="000A0620">
        <w:rPr>
          <w:rFonts w:asciiTheme="majorBidi" w:hAnsiTheme="majorBidi" w:cstheme="majorBidi"/>
          <w:vertAlign w:val="superscript"/>
          <w:lang w:val="en-US"/>
        </w:rPr>
        <w:t>18</w:t>
      </w:r>
      <w:r w:rsidR="00C571B0">
        <w:rPr>
          <w:rFonts w:asciiTheme="majorBidi" w:hAnsiTheme="majorBidi" w:cstheme="majorBidi"/>
          <w:lang w:val="en-US"/>
        </w:rPr>
        <w:t>F-FDG PET scans from two different hospitals), was incorporated to test the model's adaptability</w:t>
      </w:r>
      <w:r w:rsidR="009A5370" w:rsidRPr="00D47CC0">
        <w:rPr>
          <w:rFonts w:asciiTheme="majorBidi" w:hAnsiTheme="majorBidi" w:cstheme="majorBidi"/>
          <w:lang w:val="en-US"/>
        </w:rPr>
        <w:t>. Additionally, a speciali</w:t>
      </w:r>
      <w:r w:rsidR="00936DED" w:rsidRPr="00D47CC0">
        <w:rPr>
          <w:rFonts w:asciiTheme="majorBidi" w:hAnsiTheme="majorBidi" w:cstheme="majorBidi"/>
          <w:lang w:val="en-US"/>
        </w:rPr>
        <w:t>zed set of images presenting artifacts</w:t>
      </w:r>
      <w:r w:rsidR="00862714">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WVhNzUxNDgtYTMyNC00YjVlLWIzMjMtMDAyNTQyYzlkMWQx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410773108"/>
          <w:placeholder>
            <w:docPart w:val="DefaultPlaceholder_-1854013440"/>
          </w:placeholder>
        </w:sdtPr>
        <w:sdtContent>
          <w:ins w:id="309" w:author="Samane Shahpouri" w:date="2024-07-10T21:16:00Z" w16du:dateUtc="2024-07-10T19:16:00Z">
            <w:r w:rsidR="00922503" w:rsidRPr="00922503">
              <w:rPr>
                <w:rFonts w:asciiTheme="majorBidi" w:hAnsiTheme="majorBidi" w:cstheme="majorBidi"/>
                <w:color w:val="000000"/>
                <w:lang w:val="en-US"/>
              </w:rPr>
              <w:t>(27)</w:t>
            </w:r>
          </w:ins>
          <w:del w:id="310" w:author="Samane Shahpouri" w:date="2024-07-10T19:47:00Z" w16du:dateUtc="2024-07-10T17:47:00Z">
            <w:r w:rsidR="00164586" w:rsidRPr="00922503" w:rsidDel="00FD2892">
              <w:rPr>
                <w:rFonts w:asciiTheme="majorBidi" w:hAnsiTheme="majorBidi" w:cstheme="majorBidi"/>
                <w:color w:val="000000"/>
                <w:lang w:val="en-US"/>
              </w:rPr>
              <w:delText>(17)</w:delText>
            </w:r>
          </w:del>
        </w:sdtContent>
      </w:sdt>
      <w:r w:rsidR="00936DED" w:rsidRPr="00D47CC0">
        <w:rPr>
          <w:rFonts w:asciiTheme="majorBidi" w:hAnsiTheme="majorBidi" w:cstheme="majorBidi"/>
          <w:lang w:val="en-US"/>
        </w:rPr>
        <w:t xml:space="preserve"> was included to assess the model's capability to </w:t>
      </w:r>
      <w:r w:rsidRPr="00D47CC0">
        <w:rPr>
          <w:rFonts w:asciiTheme="majorBidi" w:hAnsiTheme="majorBidi" w:cstheme="majorBidi"/>
          <w:lang w:val="en-US"/>
        </w:rPr>
        <w:t>detect</w:t>
      </w:r>
      <w:r w:rsidR="00936DED" w:rsidRPr="00D47CC0">
        <w:rPr>
          <w:rFonts w:asciiTheme="majorBidi" w:hAnsiTheme="majorBidi" w:cstheme="majorBidi"/>
          <w:lang w:val="en-US"/>
        </w:rPr>
        <w:t xml:space="preserve"> and correct</w:t>
      </w:r>
      <w:r w:rsidR="009A5370" w:rsidRPr="00D47CC0">
        <w:rPr>
          <w:rFonts w:asciiTheme="majorBidi" w:hAnsiTheme="majorBidi" w:cstheme="majorBidi"/>
          <w:lang w:val="en-US"/>
        </w:rPr>
        <w:t xml:space="preserve"> image quality issues. </w:t>
      </w:r>
    </w:p>
    <w:p w14:paraId="1EEB2B55" w14:textId="77777777" w:rsidR="00506E6C" w:rsidRPr="00D47CC0" w:rsidRDefault="00506E6C" w:rsidP="00D804A5">
      <w:pPr>
        <w:rPr>
          <w:rFonts w:asciiTheme="majorBidi" w:hAnsiTheme="majorBidi" w:cstheme="majorBidi"/>
          <w:lang w:val="en-US"/>
        </w:rPr>
      </w:pPr>
    </w:p>
    <w:p w14:paraId="4EDD6A37" w14:textId="04524FEC" w:rsidR="006821AE" w:rsidRPr="00D47CC0" w:rsidRDefault="009A72AD" w:rsidP="001E0755">
      <w:pPr>
        <w:pStyle w:val="Heading3"/>
        <w:rPr>
          <w:rFonts w:asciiTheme="majorBidi" w:hAnsiTheme="majorBidi" w:cstheme="majorBidi"/>
          <w:lang w:val="en-US"/>
        </w:rPr>
      </w:pPr>
      <w:bookmarkStart w:id="311" w:name="_Toc168472921"/>
      <w:bookmarkStart w:id="312" w:name="_Toc171278817"/>
      <w:bookmarkEnd w:id="306"/>
      <w:r w:rsidRPr="00D47CC0">
        <w:rPr>
          <w:rFonts w:asciiTheme="majorBidi" w:hAnsiTheme="majorBidi" w:cstheme="majorBidi"/>
          <w:vertAlign w:val="superscript"/>
          <w:lang w:val="en-US"/>
        </w:rPr>
        <w:t>68</w:t>
      </w:r>
      <w:r w:rsidRPr="00D47CC0">
        <w:rPr>
          <w:rFonts w:asciiTheme="majorBidi" w:hAnsiTheme="majorBidi" w:cstheme="majorBidi"/>
          <w:lang w:val="en-US"/>
        </w:rPr>
        <w:t>Ga</w:t>
      </w:r>
      <w:r w:rsidR="006821AE" w:rsidRPr="00D47CC0">
        <w:rPr>
          <w:rFonts w:asciiTheme="majorBidi" w:hAnsiTheme="majorBidi" w:cstheme="majorBidi"/>
          <w:lang w:val="en-US"/>
        </w:rPr>
        <w:t xml:space="preserve"> PET/CT dataset</w:t>
      </w:r>
      <w:bookmarkEnd w:id="311"/>
      <w:bookmarkEnd w:id="312"/>
    </w:p>
    <w:p w14:paraId="470DF3FC" w14:textId="0237160D" w:rsidR="006821AE" w:rsidRPr="00D47CC0" w:rsidRDefault="006821AE">
      <w:pPr>
        <w:rPr>
          <w:rFonts w:asciiTheme="majorBidi" w:hAnsiTheme="majorBidi" w:cstheme="majorBidi"/>
          <w:lang w:val="en-US"/>
        </w:rPr>
      </w:pPr>
      <w:r w:rsidRPr="00D47CC0">
        <w:rPr>
          <w:rFonts w:asciiTheme="majorBidi" w:hAnsiTheme="majorBidi" w:cstheme="majorBidi"/>
          <w:lang w:val="en-US"/>
        </w:rPr>
        <w:br/>
      </w:r>
      <w:r w:rsidR="009A5370" w:rsidRPr="00D47CC0">
        <w:rPr>
          <w:rFonts w:asciiTheme="majorBidi" w:hAnsiTheme="majorBidi" w:cstheme="majorBidi"/>
          <w:lang w:val="en-US"/>
        </w:rPr>
        <w:t xml:space="preserve">A cohort of </w:t>
      </w:r>
      <w:r w:rsidR="00A624F5" w:rsidRPr="00B653BA">
        <w:rPr>
          <w:rFonts w:asciiTheme="majorBidi" w:hAnsiTheme="majorBidi" w:cstheme="majorBidi"/>
          <w:lang w:val="en-US"/>
        </w:rPr>
        <w:t>1000</w:t>
      </w:r>
      <w:r w:rsidR="009A5370" w:rsidRPr="00D47CC0">
        <w:rPr>
          <w:rFonts w:asciiTheme="majorBidi" w:hAnsiTheme="majorBidi" w:cstheme="majorBidi"/>
          <w:lang w:val="en-US"/>
        </w:rPr>
        <w:t xml:space="preserve"> patients underwent </w:t>
      </w:r>
      <w:r w:rsidR="009A5370" w:rsidRPr="00D47CC0">
        <w:rPr>
          <w:rFonts w:asciiTheme="majorBidi" w:hAnsiTheme="majorBidi" w:cstheme="majorBidi"/>
          <w:vertAlign w:val="superscript"/>
          <w:lang w:val="en-US"/>
        </w:rPr>
        <w:t>68</w:t>
      </w:r>
      <w:r w:rsidR="009A5370" w:rsidRPr="00D47CC0">
        <w:rPr>
          <w:rFonts w:asciiTheme="majorBidi" w:hAnsiTheme="majorBidi" w:cstheme="majorBidi"/>
          <w:lang w:val="en-US"/>
        </w:rPr>
        <w:t>Ga-</w:t>
      </w:r>
      <w:del w:id="313" w:author="Shirilord, Isaac (ARTORG)" w:date="2024-07-10T17:21:00Z" w16du:dateUtc="2024-07-10T15:21:00Z">
        <w:r w:rsidR="009A5370" w:rsidRPr="00D47CC0" w:rsidDel="00716BB1">
          <w:rPr>
            <w:rFonts w:asciiTheme="majorBidi" w:hAnsiTheme="majorBidi" w:cstheme="majorBidi"/>
            <w:lang w:val="en-US"/>
          </w:rPr>
          <w:delText>prostate-specific</w:delText>
        </w:r>
      </w:del>
      <w:ins w:id="314" w:author="Shirilord, Isaac (ARTORG)" w:date="2024-07-10T17:21:00Z" w16du:dateUtc="2024-07-10T15:21:00Z">
        <w:r w:rsidR="00716BB1">
          <w:rPr>
            <w:rFonts w:asciiTheme="majorBidi" w:hAnsiTheme="majorBidi" w:cstheme="majorBidi"/>
            <w:lang w:val="en-US"/>
          </w:rPr>
          <w:t>prostate-specific</w:t>
        </w:r>
      </w:ins>
      <w:r w:rsidR="009A5370" w:rsidRPr="00D47CC0">
        <w:rPr>
          <w:rFonts w:asciiTheme="majorBidi" w:hAnsiTheme="majorBidi" w:cstheme="majorBidi"/>
          <w:lang w:val="en-US"/>
        </w:rPr>
        <w:t xml:space="preserve"> membrane antigen (PSMA) PET/CT imaging across five </w:t>
      </w:r>
      <w:r w:rsidR="00936DED" w:rsidRPr="00D47CC0">
        <w:rPr>
          <w:rFonts w:asciiTheme="majorBidi" w:hAnsiTheme="majorBidi" w:cstheme="majorBidi"/>
          <w:lang w:val="en-US"/>
        </w:rPr>
        <w:t>centers</w:t>
      </w:r>
      <w:r w:rsidR="009A5370" w:rsidRPr="00D47CC0">
        <w:rPr>
          <w:rFonts w:asciiTheme="majorBidi" w:hAnsiTheme="majorBidi" w:cstheme="majorBidi"/>
          <w:lang w:val="en-US"/>
        </w:rPr>
        <w:t xml:space="preserve"> located in different countries</w:t>
      </w:r>
      <w:ins w:id="315" w:author="Shirilord, Isaac (ARTORG)" w:date="2024-07-10T17:21:00Z" w16du:dateUtc="2024-07-10T15:21:00Z">
        <w:r w:rsidR="00716BB1" w:rsidRPr="00716BB1">
          <w:rPr>
            <w:rFonts w:asciiTheme="majorBidi" w:hAnsiTheme="majorBidi" w:cstheme="majorBidi"/>
            <w:color w:val="000000"/>
            <w:lang w:val="en-US"/>
          </w:rPr>
          <w:t xml:space="preserve"> </w:t>
        </w:r>
      </w:ins>
      <w:customXmlInsRangeStart w:id="316" w:author="Shirilord, Isaac (ARTORG)" w:date="2024-07-10T17:21:00Z"/>
      <w:sdt>
        <w:sdtPr>
          <w:rPr>
            <w:rFonts w:asciiTheme="majorBidi" w:hAnsiTheme="majorBidi" w:cstheme="majorBidi"/>
            <w:color w:val="000000"/>
            <w:lang w:val="en-US"/>
          </w:rPr>
          <w:tag w:val="MENDELEY_CITATION_v3_eyJjaXRhdGlvbklEIjoiTUVOREVMRVlfQ0lUQVRJT05fN2MwMWQwM2EtZGM0ZS00ZTNmLWFkYjEtNmMwYTdjMDljZWYy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407850056"/>
          <w:placeholder>
            <w:docPart w:val="7DB3900881264CD8B1493AD4740D9948"/>
          </w:placeholder>
        </w:sdtPr>
        <w:sdtContent>
          <w:customXmlInsRangeEnd w:id="316"/>
          <w:ins w:id="317" w:author="Samane Shahpouri" w:date="2024-07-10T21:16:00Z" w16du:dateUtc="2024-07-10T19:16:00Z">
            <w:r w:rsidR="00922503" w:rsidRPr="00922503">
              <w:rPr>
                <w:rFonts w:asciiTheme="majorBidi" w:hAnsiTheme="majorBidi" w:cstheme="majorBidi"/>
                <w:color w:val="000000"/>
                <w:lang w:val="en-US"/>
              </w:rPr>
              <w:t>(27)</w:t>
            </w:r>
          </w:ins>
          <w:ins w:id="318" w:author="Shirilord, Isaac (ARTORG)" w:date="2024-07-10T17:21:00Z" w16du:dateUtc="2024-07-10T15:21:00Z">
            <w:del w:id="319" w:author="Samane Shahpouri" w:date="2024-07-10T19:47:00Z" w16du:dateUtc="2024-07-10T17:47:00Z">
              <w:r w:rsidR="00716BB1" w:rsidRPr="00922503" w:rsidDel="00FD2892">
                <w:rPr>
                  <w:rFonts w:asciiTheme="majorBidi" w:hAnsiTheme="majorBidi" w:cstheme="majorBidi"/>
                  <w:color w:val="000000"/>
                  <w:lang w:val="en-US"/>
                </w:rPr>
                <w:delText>(17)</w:delText>
              </w:r>
            </w:del>
          </w:ins>
          <w:customXmlInsRangeStart w:id="320" w:author="Shirilord, Isaac (ARTORG)" w:date="2024-07-10T17:21:00Z"/>
        </w:sdtContent>
      </w:sdt>
      <w:customXmlInsRangeEnd w:id="320"/>
      <w:r w:rsidR="009A5370" w:rsidRPr="00D47CC0">
        <w:rPr>
          <w:rFonts w:asciiTheme="majorBidi" w:hAnsiTheme="majorBidi" w:cstheme="majorBidi"/>
          <w:lang w:val="en-US"/>
        </w:rPr>
        <w:t xml:space="preserve">. To ensure the integrity of the data for model training, an expert in nuclear medicine evaluated all the scans, identifying 184 images of optimal quality without </w:t>
      </w:r>
      <w:r w:rsidR="00936DED" w:rsidRPr="00D47CC0">
        <w:rPr>
          <w:rFonts w:asciiTheme="majorBidi" w:hAnsiTheme="majorBidi" w:cstheme="majorBidi"/>
          <w:lang w:val="en-US"/>
        </w:rPr>
        <w:t xml:space="preserve">artifacts </w:t>
      </w:r>
      <w:r w:rsidR="009A5370" w:rsidRPr="00D47CC0">
        <w:rPr>
          <w:rFonts w:asciiTheme="majorBidi" w:hAnsiTheme="majorBidi" w:cstheme="majorBidi"/>
          <w:lang w:val="en-US"/>
        </w:rPr>
        <w:t>from the total pool</w:t>
      </w:r>
      <w:ins w:id="321" w:author="Shirilord, Isaac (ARTORG)" w:date="2024-07-10T17:21:00Z" w16du:dateUtc="2024-07-10T15:21:00Z">
        <w:r w:rsidR="00716BB1" w:rsidRPr="00716BB1">
          <w:rPr>
            <w:rFonts w:asciiTheme="majorBidi" w:hAnsiTheme="majorBidi" w:cstheme="majorBidi"/>
            <w:color w:val="000000"/>
            <w:lang w:val="en-US"/>
          </w:rPr>
          <w:t xml:space="preserve"> </w:t>
        </w:r>
      </w:ins>
      <w:customXmlInsRangeStart w:id="322" w:author="Shirilord, Isaac (ARTORG)" w:date="2024-07-10T17:21:00Z"/>
      <w:sdt>
        <w:sdtPr>
          <w:rPr>
            <w:rFonts w:asciiTheme="majorBidi" w:hAnsiTheme="majorBidi" w:cstheme="majorBidi"/>
            <w:color w:val="000000"/>
            <w:lang w:val="en-US"/>
          </w:rPr>
          <w:tag w:val="MENDELEY_CITATION_v3_eyJjaXRhdGlvbklEIjoiTUVOREVMRVlfQ0lUQVRJT05fZmNmNWY5Y2UtZGMzNy00MjM4LWJjMjgtMGI3OGY2OTdhZWJj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438374155"/>
          <w:placeholder>
            <w:docPart w:val="1E9AE7B8CCE944429B653227D0B71093"/>
          </w:placeholder>
        </w:sdtPr>
        <w:sdtContent>
          <w:customXmlInsRangeEnd w:id="322"/>
          <w:ins w:id="323" w:author="Samane Shahpouri" w:date="2024-07-10T21:16:00Z" w16du:dateUtc="2024-07-10T19:16:00Z">
            <w:r w:rsidR="00922503" w:rsidRPr="00922503">
              <w:rPr>
                <w:rFonts w:asciiTheme="majorBidi" w:hAnsiTheme="majorBidi" w:cstheme="majorBidi"/>
                <w:color w:val="000000"/>
                <w:lang w:val="en-US"/>
              </w:rPr>
              <w:t>(27)</w:t>
            </w:r>
          </w:ins>
          <w:ins w:id="324" w:author="Shirilord, Isaac (ARTORG)" w:date="2024-07-10T17:21:00Z" w16du:dateUtc="2024-07-10T15:21:00Z">
            <w:del w:id="325" w:author="Samane Shahpouri" w:date="2024-07-10T19:47:00Z" w16du:dateUtc="2024-07-10T17:47:00Z">
              <w:r w:rsidR="00716BB1" w:rsidRPr="00922503" w:rsidDel="00FD2892">
                <w:rPr>
                  <w:rFonts w:asciiTheme="majorBidi" w:hAnsiTheme="majorBidi" w:cstheme="majorBidi"/>
                  <w:color w:val="000000"/>
                  <w:lang w:val="en-US"/>
                </w:rPr>
                <w:delText>(17)</w:delText>
              </w:r>
            </w:del>
          </w:ins>
          <w:customXmlInsRangeStart w:id="326" w:author="Shirilord, Isaac (ARTORG)" w:date="2024-07-10T17:21:00Z"/>
        </w:sdtContent>
      </w:sdt>
      <w:customXmlInsRangeEnd w:id="326"/>
      <w:r w:rsidR="009A5370" w:rsidRPr="00D47CC0">
        <w:rPr>
          <w:rFonts w:asciiTheme="majorBidi" w:hAnsiTheme="majorBidi" w:cstheme="majorBidi"/>
          <w:lang w:val="en-US"/>
        </w:rPr>
        <w:t xml:space="preserve">. Detailed information on the datasets collected is outlined in Table 1. The CT-based ASC was applied to amend PET images for accurate correction of attenuation and scatter effects </w:t>
      </w:r>
      <w:r w:rsidR="00413889" w:rsidRPr="00D47CC0">
        <w:rPr>
          <w:rFonts w:asciiTheme="majorBidi" w:hAnsiTheme="majorBidi" w:cstheme="majorBidi"/>
          <w:lang w:val="en-US"/>
        </w:rPr>
        <w:t xml:space="preserve">on </w:t>
      </w:r>
      <w:r w:rsidR="009A5370" w:rsidRPr="00D47CC0">
        <w:rPr>
          <w:rFonts w:asciiTheme="majorBidi" w:hAnsiTheme="majorBidi" w:cstheme="majorBidi"/>
          <w:lang w:val="en-US"/>
        </w:rPr>
        <w:t>the images.</w:t>
      </w:r>
      <w:r w:rsidR="00324D4F" w:rsidRPr="00D47CC0">
        <w:rPr>
          <w:rFonts w:asciiTheme="majorBidi" w:hAnsiTheme="majorBidi" w:cstheme="majorBidi"/>
          <w:lang w:val="en-US"/>
        </w:rPr>
        <w:t xml:space="preserve"> For this study, </w:t>
      </w:r>
      <w:r w:rsidR="00A624F5" w:rsidRPr="00B653BA">
        <w:rPr>
          <w:rFonts w:asciiTheme="majorBidi" w:hAnsiTheme="majorBidi" w:cstheme="majorBidi"/>
          <w:lang w:val="en-US"/>
        </w:rPr>
        <w:t>non-attenuation-corrected</w:t>
      </w:r>
      <w:r w:rsidR="00324D4F" w:rsidRPr="00D47CC0">
        <w:rPr>
          <w:rFonts w:asciiTheme="majorBidi" w:hAnsiTheme="majorBidi" w:cstheme="majorBidi"/>
          <w:lang w:val="en-US"/>
        </w:rPr>
        <w:t xml:space="preserve"> images will be referred to as NAC, and CT-based attenuation </w:t>
      </w:r>
      <w:r w:rsidR="00936DED" w:rsidRPr="00D47CC0">
        <w:rPr>
          <w:rFonts w:asciiTheme="majorBidi" w:hAnsiTheme="majorBidi" w:cstheme="majorBidi"/>
          <w:lang w:val="en-US"/>
        </w:rPr>
        <w:t>scatter-</w:t>
      </w:r>
      <w:r w:rsidR="00324D4F" w:rsidRPr="00D47CC0">
        <w:rPr>
          <w:rFonts w:asciiTheme="majorBidi" w:hAnsiTheme="majorBidi" w:cstheme="majorBidi"/>
          <w:lang w:val="en-US"/>
        </w:rPr>
        <w:t>corrected images will be denoted as MAC.</w:t>
      </w:r>
    </w:p>
    <w:p w14:paraId="1FF03E4E" w14:textId="31D02FFC" w:rsidR="002D1AD1" w:rsidRPr="00D47CC0" w:rsidDel="00716BB1" w:rsidRDefault="002D1AD1" w:rsidP="00D804A5">
      <w:pPr>
        <w:rPr>
          <w:del w:id="327" w:author="Shirilord, Isaac (ARTORG)" w:date="2024-07-10T17:22:00Z" w16du:dateUtc="2024-07-10T15:22:00Z"/>
          <w:rFonts w:asciiTheme="majorBidi" w:hAnsiTheme="majorBidi" w:cstheme="majorBidi"/>
          <w:lang w:val="en-US"/>
        </w:rPr>
      </w:pPr>
    </w:p>
    <w:p w14:paraId="7D55D339" w14:textId="16F48197" w:rsidR="006821AE" w:rsidRPr="00D47CC0" w:rsidRDefault="006821AE" w:rsidP="00507D2D">
      <w:pPr>
        <w:pStyle w:val="Caption"/>
        <w:rPr>
          <w:lang w:val="en-US"/>
        </w:rPr>
      </w:pPr>
      <w:r w:rsidRPr="00D47CC0">
        <w:rPr>
          <w:lang w:val="en-US"/>
        </w:rPr>
        <w:t xml:space="preserve">Table </w:t>
      </w:r>
      <w:r w:rsidRPr="00D47CC0">
        <w:rPr>
          <w:lang w:val="en-US"/>
        </w:rPr>
        <w:fldChar w:fldCharType="begin"/>
      </w:r>
      <w:r w:rsidRPr="00D47CC0">
        <w:rPr>
          <w:lang w:val="en-US"/>
        </w:rPr>
        <w:instrText xml:space="preserve"> SEQ Table \* ARABIC </w:instrText>
      </w:r>
      <w:r w:rsidRPr="00D47CC0">
        <w:rPr>
          <w:lang w:val="en-US"/>
        </w:rPr>
        <w:fldChar w:fldCharType="separate"/>
      </w:r>
      <w:r w:rsidR="002D33BF">
        <w:rPr>
          <w:noProof/>
          <w:lang w:val="en-US"/>
        </w:rPr>
        <w:t>1</w:t>
      </w:r>
      <w:r w:rsidRPr="00D47CC0">
        <w:rPr>
          <w:noProof/>
          <w:lang w:val="en-US"/>
        </w:rPr>
        <w:fldChar w:fldCharType="end"/>
      </w:r>
      <w:r w:rsidRPr="00D47CC0">
        <w:rPr>
          <w:lang w:val="en-US"/>
        </w:rPr>
        <w:t>: Data information in 5 different imaging centers.</w:t>
      </w:r>
    </w:p>
    <w:tbl>
      <w:tblPr>
        <w:tblStyle w:val="TableGrid"/>
        <w:tblW w:w="9635" w:type="dxa"/>
        <w:tblLook w:val="04A0" w:firstRow="1" w:lastRow="0" w:firstColumn="1" w:lastColumn="0" w:noHBand="0" w:noVBand="1"/>
      </w:tblPr>
      <w:tblGrid>
        <w:gridCol w:w="1483"/>
        <w:gridCol w:w="486"/>
        <w:gridCol w:w="703"/>
        <w:gridCol w:w="1009"/>
        <w:gridCol w:w="567"/>
        <w:gridCol w:w="1843"/>
        <w:gridCol w:w="2009"/>
        <w:gridCol w:w="1535"/>
      </w:tblGrid>
      <w:tr w:rsidR="00413889" w:rsidRPr="00B653BA" w14:paraId="3D9C6512" w14:textId="77777777" w:rsidTr="00D804A5">
        <w:trPr>
          <w:trHeight w:val="458"/>
        </w:trPr>
        <w:tc>
          <w:tcPr>
            <w:tcW w:w="1483" w:type="dxa"/>
            <w:vAlign w:val="center"/>
          </w:tcPr>
          <w:p w14:paraId="6095394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w:t>
            </w:r>
          </w:p>
        </w:tc>
        <w:tc>
          <w:tcPr>
            <w:tcW w:w="486" w:type="dxa"/>
            <w:vAlign w:val="center"/>
          </w:tcPr>
          <w:p w14:paraId="57C23CB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No</w:t>
            </w:r>
          </w:p>
        </w:tc>
        <w:tc>
          <w:tcPr>
            <w:tcW w:w="703" w:type="dxa"/>
            <w:vAlign w:val="center"/>
          </w:tcPr>
          <w:p w14:paraId="51A02AF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Train</w:t>
            </w:r>
          </w:p>
        </w:tc>
        <w:tc>
          <w:tcPr>
            <w:tcW w:w="1009" w:type="dxa"/>
            <w:vAlign w:val="center"/>
          </w:tcPr>
          <w:p w14:paraId="089D5AE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Validation</w:t>
            </w:r>
          </w:p>
        </w:tc>
        <w:tc>
          <w:tcPr>
            <w:tcW w:w="567" w:type="dxa"/>
            <w:vAlign w:val="center"/>
          </w:tcPr>
          <w:p w14:paraId="17B58F4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Test</w:t>
            </w:r>
          </w:p>
        </w:tc>
        <w:tc>
          <w:tcPr>
            <w:tcW w:w="1843" w:type="dxa"/>
            <w:vAlign w:val="center"/>
          </w:tcPr>
          <w:p w14:paraId="2B46B9E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Scanner</w:t>
            </w:r>
          </w:p>
        </w:tc>
        <w:tc>
          <w:tcPr>
            <w:tcW w:w="2009" w:type="dxa"/>
            <w:vAlign w:val="center"/>
          </w:tcPr>
          <w:p w14:paraId="53570A0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Reconstruction</w:t>
            </w:r>
          </w:p>
        </w:tc>
        <w:tc>
          <w:tcPr>
            <w:tcW w:w="1535" w:type="dxa"/>
            <w:vAlign w:val="center"/>
          </w:tcPr>
          <w:p w14:paraId="4D291F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Matrix size × Z</w:t>
            </w:r>
            <w:r w:rsidRPr="00D47CC0">
              <w:rPr>
                <w:rFonts w:asciiTheme="majorBidi" w:hAnsiTheme="majorBidi" w:cstheme="majorBidi"/>
                <w:sz w:val="18"/>
                <w:szCs w:val="18"/>
                <w:vertAlign w:val="superscript"/>
                <w:lang w:val="en-US"/>
              </w:rPr>
              <w:t>*</w:t>
            </w:r>
          </w:p>
        </w:tc>
      </w:tr>
      <w:tr w:rsidR="00413889" w:rsidRPr="00B653BA" w14:paraId="470E9751" w14:textId="77777777" w:rsidTr="00D804A5">
        <w:trPr>
          <w:trHeight w:val="480"/>
        </w:trPr>
        <w:tc>
          <w:tcPr>
            <w:tcW w:w="1483" w:type="dxa"/>
            <w:vAlign w:val="center"/>
          </w:tcPr>
          <w:p w14:paraId="33DE37D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1</w:t>
            </w:r>
          </w:p>
        </w:tc>
        <w:tc>
          <w:tcPr>
            <w:tcW w:w="486" w:type="dxa"/>
            <w:vAlign w:val="center"/>
          </w:tcPr>
          <w:p w14:paraId="6F10CD7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56</w:t>
            </w:r>
          </w:p>
        </w:tc>
        <w:tc>
          <w:tcPr>
            <w:tcW w:w="703" w:type="dxa"/>
            <w:vAlign w:val="center"/>
          </w:tcPr>
          <w:p w14:paraId="72A7B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43</w:t>
            </w:r>
          </w:p>
        </w:tc>
        <w:tc>
          <w:tcPr>
            <w:tcW w:w="1009" w:type="dxa"/>
            <w:vAlign w:val="center"/>
          </w:tcPr>
          <w:p w14:paraId="285C079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11</w:t>
            </w:r>
          </w:p>
        </w:tc>
        <w:tc>
          <w:tcPr>
            <w:tcW w:w="567" w:type="dxa"/>
            <w:vAlign w:val="center"/>
          </w:tcPr>
          <w:p w14:paraId="6D9B108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0D5F67D"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2009" w:type="dxa"/>
            <w:vAlign w:val="center"/>
          </w:tcPr>
          <w:p w14:paraId="5B5E05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4107107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1ACD75F8" w14:textId="77777777" w:rsidTr="00D804A5">
        <w:trPr>
          <w:trHeight w:val="558"/>
        </w:trPr>
        <w:tc>
          <w:tcPr>
            <w:tcW w:w="1483" w:type="dxa"/>
            <w:vAlign w:val="center"/>
          </w:tcPr>
          <w:p w14:paraId="15CFD73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2</w:t>
            </w:r>
          </w:p>
        </w:tc>
        <w:tc>
          <w:tcPr>
            <w:tcW w:w="486" w:type="dxa"/>
            <w:vAlign w:val="center"/>
          </w:tcPr>
          <w:p w14:paraId="61803C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31</w:t>
            </w:r>
          </w:p>
        </w:tc>
        <w:tc>
          <w:tcPr>
            <w:tcW w:w="703" w:type="dxa"/>
            <w:vAlign w:val="center"/>
          </w:tcPr>
          <w:p w14:paraId="0F91C3C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25</w:t>
            </w:r>
          </w:p>
        </w:tc>
        <w:tc>
          <w:tcPr>
            <w:tcW w:w="1009" w:type="dxa"/>
            <w:vAlign w:val="center"/>
          </w:tcPr>
          <w:p w14:paraId="6611321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w:t>
            </w:r>
          </w:p>
        </w:tc>
        <w:tc>
          <w:tcPr>
            <w:tcW w:w="567" w:type="dxa"/>
            <w:vAlign w:val="center"/>
          </w:tcPr>
          <w:p w14:paraId="3CBB730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E39734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GE Discovery IQ</w:t>
            </w:r>
          </w:p>
        </w:tc>
        <w:tc>
          <w:tcPr>
            <w:tcW w:w="2009" w:type="dxa"/>
            <w:vAlign w:val="center"/>
          </w:tcPr>
          <w:p w14:paraId="7D07E4B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32DE72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192 × 192</w:t>
            </w:r>
          </w:p>
        </w:tc>
      </w:tr>
      <w:tr w:rsidR="00413889" w:rsidRPr="00B653BA" w14:paraId="5ADE4243" w14:textId="77777777" w:rsidTr="00D804A5">
        <w:trPr>
          <w:trHeight w:val="509"/>
        </w:trPr>
        <w:tc>
          <w:tcPr>
            <w:tcW w:w="1483" w:type="dxa"/>
            <w:vAlign w:val="center"/>
          </w:tcPr>
          <w:p w14:paraId="573368F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3</w:t>
            </w:r>
          </w:p>
        </w:tc>
        <w:tc>
          <w:tcPr>
            <w:tcW w:w="486" w:type="dxa"/>
            <w:vAlign w:val="center"/>
          </w:tcPr>
          <w:p w14:paraId="6A4F66B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45</w:t>
            </w:r>
          </w:p>
        </w:tc>
        <w:tc>
          <w:tcPr>
            <w:tcW w:w="703" w:type="dxa"/>
            <w:vAlign w:val="center"/>
          </w:tcPr>
          <w:p w14:paraId="0325165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35</w:t>
            </w:r>
          </w:p>
        </w:tc>
        <w:tc>
          <w:tcPr>
            <w:tcW w:w="1009" w:type="dxa"/>
            <w:vAlign w:val="center"/>
          </w:tcPr>
          <w:p w14:paraId="40D5B0A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8</w:t>
            </w:r>
          </w:p>
        </w:tc>
        <w:tc>
          <w:tcPr>
            <w:tcW w:w="567" w:type="dxa"/>
            <w:vAlign w:val="center"/>
          </w:tcPr>
          <w:p w14:paraId="60E632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A20252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mCT</w:t>
            </w:r>
          </w:p>
        </w:tc>
        <w:tc>
          <w:tcPr>
            <w:tcW w:w="2009" w:type="dxa"/>
            <w:vAlign w:val="center"/>
          </w:tcPr>
          <w:p w14:paraId="3E3EB24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0649DE3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200 × 200</w:t>
            </w:r>
          </w:p>
        </w:tc>
      </w:tr>
      <w:tr w:rsidR="00413889" w:rsidRPr="00B653BA" w14:paraId="1A4B9844" w14:textId="77777777" w:rsidTr="00D804A5">
        <w:trPr>
          <w:trHeight w:val="602"/>
        </w:trPr>
        <w:tc>
          <w:tcPr>
            <w:tcW w:w="1483" w:type="dxa"/>
            <w:vAlign w:val="center"/>
          </w:tcPr>
          <w:p w14:paraId="1BA0E83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4</w:t>
            </w:r>
          </w:p>
        </w:tc>
        <w:tc>
          <w:tcPr>
            <w:tcW w:w="486" w:type="dxa"/>
            <w:vAlign w:val="center"/>
          </w:tcPr>
          <w:p w14:paraId="06F98B0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40</w:t>
            </w:r>
          </w:p>
        </w:tc>
        <w:tc>
          <w:tcPr>
            <w:tcW w:w="703" w:type="dxa"/>
            <w:vAlign w:val="center"/>
          </w:tcPr>
          <w:p w14:paraId="2E58625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28</w:t>
            </w:r>
          </w:p>
        </w:tc>
        <w:tc>
          <w:tcPr>
            <w:tcW w:w="1009" w:type="dxa"/>
            <w:vAlign w:val="center"/>
          </w:tcPr>
          <w:p w14:paraId="0FC17DA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10</w:t>
            </w:r>
          </w:p>
        </w:tc>
        <w:tc>
          <w:tcPr>
            <w:tcW w:w="567" w:type="dxa"/>
            <w:vAlign w:val="center"/>
          </w:tcPr>
          <w:p w14:paraId="0CFEEFB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2B3E730E"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2009" w:type="dxa"/>
            <w:vAlign w:val="center"/>
          </w:tcPr>
          <w:p w14:paraId="15D0AF7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01E71CE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083E6095" w14:textId="77777777" w:rsidTr="00D804A5">
        <w:trPr>
          <w:trHeight w:val="509"/>
        </w:trPr>
        <w:tc>
          <w:tcPr>
            <w:tcW w:w="1483" w:type="dxa"/>
            <w:vAlign w:val="center"/>
          </w:tcPr>
          <w:p w14:paraId="611D28D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External Center </w:t>
            </w:r>
          </w:p>
        </w:tc>
        <w:tc>
          <w:tcPr>
            <w:tcW w:w="486" w:type="dxa"/>
            <w:vAlign w:val="center"/>
          </w:tcPr>
          <w:p w14:paraId="36B4C3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703" w:type="dxa"/>
            <w:vAlign w:val="center"/>
          </w:tcPr>
          <w:p w14:paraId="4FBE02C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009" w:type="dxa"/>
            <w:vAlign w:val="center"/>
          </w:tcPr>
          <w:p w14:paraId="477EA73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567" w:type="dxa"/>
            <w:vAlign w:val="center"/>
          </w:tcPr>
          <w:p w14:paraId="60E12DD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1843" w:type="dxa"/>
            <w:vAlign w:val="center"/>
          </w:tcPr>
          <w:p w14:paraId="39A9451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Horizon</w:t>
            </w:r>
          </w:p>
        </w:tc>
        <w:tc>
          <w:tcPr>
            <w:tcW w:w="2009" w:type="dxa"/>
            <w:vAlign w:val="center"/>
          </w:tcPr>
          <w:p w14:paraId="2DCB3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PSF+TOF+3D-OSEM</w:t>
            </w:r>
          </w:p>
        </w:tc>
        <w:tc>
          <w:tcPr>
            <w:tcW w:w="1535" w:type="dxa"/>
            <w:vAlign w:val="center"/>
          </w:tcPr>
          <w:p w14:paraId="6941469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180 × 180</w:t>
            </w:r>
          </w:p>
        </w:tc>
      </w:tr>
      <w:tr w:rsidR="00413889" w:rsidRPr="00B653BA" w14:paraId="3B669C3F" w14:textId="77777777" w:rsidTr="00D804A5">
        <w:trPr>
          <w:trHeight w:val="321"/>
        </w:trPr>
        <w:tc>
          <w:tcPr>
            <w:tcW w:w="1483" w:type="dxa"/>
            <w:vAlign w:val="center"/>
          </w:tcPr>
          <w:p w14:paraId="5C0BF76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Total</w:t>
            </w:r>
          </w:p>
        </w:tc>
        <w:tc>
          <w:tcPr>
            <w:tcW w:w="486" w:type="dxa"/>
            <w:vAlign w:val="center"/>
          </w:tcPr>
          <w:p w14:paraId="521F7BB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184</w:t>
            </w:r>
          </w:p>
        </w:tc>
        <w:tc>
          <w:tcPr>
            <w:tcW w:w="703" w:type="dxa"/>
            <w:vAlign w:val="center"/>
          </w:tcPr>
          <w:p w14:paraId="1CD91B8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131</w:t>
            </w:r>
          </w:p>
        </w:tc>
        <w:tc>
          <w:tcPr>
            <w:tcW w:w="1009" w:type="dxa"/>
            <w:vAlign w:val="center"/>
          </w:tcPr>
          <w:p w14:paraId="5000F46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33</w:t>
            </w:r>
          </w:p>
        </w:tc>
        <w:tc>
          <w:tcPr>
            <w:tcW w:w="567" w:type="dxa"/>
            <w:vAlign w:val="center"/>
          </w:tcPr>
          <w:p w14:paraId="4FAD441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w:t>
            </w:r>
          </w:p>
        </w:tc>
        <w:tc>
          <w:tcPr>
            <w:tcW w:w="1843" w:type="dxa"/>
            <w:vAlign w:val="center"/>
          </w:tcPr>
          <w:p w14:paraId="451A58C2"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2009" w:type="dxa"/>
            <w:vAlign w:val="center"/>
          </w:tcPr>
          <w:p w14:paraId="1ECBF6F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535" w:type="dxa"/>
            <w:vAlign w:val="center"/>
          </w:tcPr>
          <w:p w14:paraId="11CE88E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r>
      <w:tr w:rsidR="009A5370" w:rsidRPr="00B653BA" w14:paraId="0AB7C6B6" w14:textId="77777777" w:rsidTr="00257FFA">
        <w:trPr>
          <w:trHeight w:val="321"/>
        </w:trPr>
        <w:tc>
          <w:tcPr>
            <w:tcW w:w="9635" w:type="dxa"/>
            <w:gridSpan w:val="8"/>
          </w:tcPr>
          <w:p w14:paraId="6A84FBAB" w14:textId="56EE5DAE" w:rsidR="009A5370" w:rsidRPr="00D47CC0" w:rsidRDefault="009A5370"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w:t>
            </w:r>
            <w:r w:rsidR="00B51573" w:rsidRPr="00B51573">
              <w:rPr>
                <w:rFonts w:asciiTheme="majorBidi" w:hAnsiTheme="majorBidi" w:cstheme="majorBidi"/>
                <w:sz w:val="18"/>
                <w:szCs w:val="18"/>
                <w:lang w:val="en-US"/>
              </w:rPr>
              <w:t>Therefore, it varies for each patient.</w:t>
            </w:r>
          </w:p>
        </w:tc>
      </w:tr>
    </w:tbl>
    <w:p w14:paraId="0F118BC8" w14:textId="77777777" w:rsidR="00862714" w:rsidRPr="00D47CC0" w:rsidRDefault="00862714" w:rsidP="00862714">
      <w:pPr>
        <w:rPr>
          <w:rFonts w:asciiTheme="majorBidi" w:hAnsiTheme="majorBidi" w:cstheme="majorBidi"/>
          <w:lang w:val="en-US"/>
        </w:rPr>
      </w:pPr>
    </w:p>
    <w:p w14:paraId="2F2C2643" w14:textId="77777777" w:rsidR="00862714" w:rsidRPr="00D47CC0" w:rsidRDefault="00862714" w:rsidP="00862714">
      <w:pPr>
        <w:pStyle w:val="Heading3"/>
        <w:rPr>
          <w:rFonts w:asciiTheme="majorBidi" w:hAnsiTheme="majorBidi" w:cstheme="majorBidi"/>
          <w:lang w:val="en-US"/>
        </w:rPr>
      </w:pPr>
      <w:bookmarkStart w:id="328" w:name="_Toc171278818"/>
      <w:r w:rsidRPr="00D47CC0">
        <w:rPr>
          <w:rFonts w:asciiTheme="majorBidi" w:hAnsiTheme="majorBidi" w:cstheme="majorBidi"/>
          <w:vertAlign w:val="superscript"/>
          <w:lang w:val="en-US"/>
        </w:rPr>
        <w:t>18</w:t>
      </w:r>
      <w:r w:rsidRPr="00B653BA">
        <w:rPr>
          <w:rFonts w:asciiTheme="majorBidi" w:hAnsiTheme="majorBidi" w:cstheme="majorBidi"/>
          <w:lang w:val="en-US"/>
        </w:rPr>
        <w:t>F-</w:t>
      </w:r>
      <w:r w:rsidRPr="00D47CC0">
        <w:rPr>
          <w:rFonts w:asciiTheme="majorBidi" w:hAnsiTheme="majorBidi" w:cstheme="majorBidi"/>
          <w:lang w:val="en-US"/>
        </w:rPr>
        <w:t>FDG Datasets</w:t>
      </w:r>
      <w:bookmarkEnd w:id="328"/>
    </w:p>
    <w:p w14:paraId="4BC4B16E" w14:textId="6A6AF0D2" w:rsidR="00862714" w:rsidRPr="00D47CC0" w:rsidRDefault="00862714" w:rsidP="00862714">
      <w:pPr>
        <w:rPr>
          <w:rFonts w:asciiTheme="majorBidi" w:hAnsiTheme="majorBidi" w:cstheme="majorBidi"/>
          <w:lang w:val="en-US"/>
        </w:rPr>
      </w:pPr>
      <w:r w:rsidRPr="00D47CC0">
        <w:rPr>
          <w:rFonts w:asciiTheme="majorBidi" w:hAnsiTheme="majorBidi" w:cstheme="majorBidi"/>
          <w:lang w:val="en-US"/>
        </w:rPr>
        <w:t xml:space="preserve">To assess the model's performance </w:t>
      </w:r>
      <w:r w:rsidRPr="00B653BA">
        <w:rPr>
          <w:rFonts w:asciiTheme="majorBidi" w:hAnsiTheme="majorBidi" w:cstheme="majorBidi"/>
          <w:lang w:val="en-US"/>
        </w:rPr>
        <w:t>with</w:t>
      </w:r>
      <w:r w:rsidRPr="00D47CC0">
        <w:rPr>
          <w:rFonts w:asciiTheme="majorBidi" w:hAnsiTheme="majorBidi" w:cstheme="majorBidi"/>
          <w:lang w:val="en-US"/>
        </w:rPr>
        <w:t xml:space="preserve"> different radiotracers, our study incorporated a dataset of 98 whole-body </w:t>
      </w:r>
      <w:r w:rsidRPr="00D47CC0">
        <w:rPr>
          <w:rFonts w:asciiTheme="majorBidi" w:hAnsiTheme="majorBidi" w:cstheme="majorBidi"/>
          <w:vertAlign w:val="superscript"/>
          <w:lang w:val="en-US"/>
        </w:rPr>
        <w:t>18</w:t>
      </w:r>
      <w:r w:rsidRPr="00D47CC0">
        <w:rPr>
          <w:rFonts w:asciiTheme="majorBidi" w:hAnsiTheme="majorBidi" w:cstheme="majorBidi"/>
          <w:lang w:val="en-US"/>
        </w:rPr>
        <w:t xml:space="preserve">F-FDG PET scans originating from two distinct </w:t>
      </w:r>
      <w:r w:rsidRPr="00B653BA">
        <w:rPr>
          <w:rFonts w:asciiTheme="majorBidi" w:hAnsiTheme="majorBidi" w:cstheme="majorBidi"/>
          <w:lang w:val="en-US"/>
        </w:rPr>
        <w:t>centers</w:t>
      </w:r>
      <w:r w:rsidRPr="00D47CC0">
        <w:rPr>
          <w:rFonts w:asciiTheme="majorBidi" w:hAnsiTheme="majorBidi" w:cstheme="majorBidi"/>
          <w:lang w:val="en-US"/>
        </w:rPr>
        <w:t xml:space="preserve">, representing our external radiotracer dataset (Figure </w:t>
      </w:r>
      <w:r w:rsidR="00AC5C2E">
        <w:rPr>
          <w:rFonts w:asciiTheme="majorBidi" w:hAnsiTheme="majorBidi" w:cstheme="majorBidi"/>
          <w:lang w:val="en-US"/>
        </w:rPr>
        <w:t>2</w:t>
      </w:r>
      <w:r w:rsidRPr="00D47CC0">
        <w:rPr>
          <w:rFonts w:asciiTheme="majorBidi" w:hAnsiTheme="majorBidi" w:cstheme="majorBidi"/>
          <w:lang w:val="en-US"/>
        </w:rPr>
        <w:t>)</w:t>
      </w:r>
      <w:ins w:id="329" w:author="Shirilord, Isaac (ARTORG)" w:date="2024-07-10T17:22:00Z" w16du:dateUtc="2024-07-10T15:22:00Z">
        <w:r w:rsidR="00716BB1" w:rsidRPr="00716BB1">
          <w:rPr>
            <w:rFonts w:asciiTheme="majorBidi" w:hAnsiTheme="majorBidi" w:cstheme="majorBidi"/>
            <w:color w:val="000000"/>
            <w:lang w:val="en-US"/>
          </w:rPr>
          <w:t xml:space="preserve"> </w:t>
        </w:r>
      </w:ins>
      <w:customXmlInsRangeStart w:id="330" w:author="Shirilord, Isaac (ARTORG)" w:date="2024-07-10T17:22:00Z"/>
      <w:sdt>
        <w:sdtPr>
          <w:rPr>
            <w:rFonts w:asciiTheme="majorBidi" w:hAnsiTheme="majorBidi" w:cstheme="majorBidi"/>
            <w:color w:val="000000"/>
            <w:lang w:val="en-US"/>
          </w:rPr>
          <w:tag w:val="MENDELEY_CITATION_v3_eyJjaXRhdGlvbklEIjoiTUVOREVMRVlfQ0lUQVRJT05fYjZjM2M3NjYtZDI0Ni00ODVhLTljNTItNDVjNjFjMjMyNjA1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2018456080"/>
          <w:placeholder>
            <w:docPart w:val="19E8D2DEDF4B4F94ACAF9ABC44B308E9"/>
          </w:placeholder>
        </w:sdtPr>
        <w:sdtContent>
          <w:customXmlInsRangeEnd w:id="330"/>
          <w:ins w:id="331" w:author="Samane Shahpouri" w:date="2024-07-10T21:16:00Z" w16du:dateUtc="2024-07-10T19:16:00Z">
            <w:r w:rsidR="00922503" w:rsidRPr="00922503">
              <w:rPr>
                <w:rFonts w:asciiTheme="majorBidi" w:hAnsiTheme="majorBidi" w:cstheme="majorBidi"/>
                <w:color w:val="000000"/>
                <w:lang w:val="en-US"/>
              </w:rPr>
              <w:t>(28)</w:t>
            </w:r>
          </w:ins>
          <w:ins w:id="332" w:author="Shirilord, Isaac (ARTORG)" w:date="2024-07-10T17:22:00Z" w16du:dateUtc="2024-07-10T15:22:00Z">
            <w:del w:id="333" w:author="Samane Shahpouri" w:date="2024-07-10T19:47:00Z" w16du:dateUtc="2024-07-10T17:47:00Z">
              <w:r w:rsidR="00716BB1" w:rsidRPr="00922503" w:rsidDel="00FD2892">
                <w:rPr>
                  <w:rFonts w:asciiTheme="majorBidi" w:hAnsiTheme="majorBidi" w:cstheme="majorBidi"/>
                  <w:color w:val="000000"/>
                  <w:lang w:val="en-US"/>
                </w:rPr>
                <w:delText>(18)</w:delText>
              </w:r>
            </w:del>
          </w:ins>
          <w:customXmlInsRangeStart w:id="334" w:author="Shirilord, Isaac (ARTORG)" w:date="2024-07-10T17:22:00Z"/>
        </w:sdtContent>
      </w:sdt>
      <w:customXmlInsRangeEnd w:id="334"/>
      <w:r w:rsidRPr="00D47CC0">
        <w:rPr>
          <w:rFonts w:asciiTheme="majorBidi" w:hAnsiTheme="majorBidi" w:cstheme="majorBidi"/>
          <w:lang w:val="en-US"/>
        </w:rPr>
        <w:t>. During the preprocessing phase, the intensities of voxels in both MAC and NAC images were standardized for SUVs by scaling factors, 9 for MAC and 3 for NAC images.</w:t>
      </w:r>
    </w:p>
    <w:p w14:paraId="53D7A1AD" w14:textId="77777777" w:rsidR="00862714" w:rsidRPr="00D47CC0" w:rsidRDefault="00862714" w:rsidP="00862714">
      <w:pPr>
        <w:rPr>
          <w:rFonts w:asciiTheme="majorBidi" w:hAnsiTheme="majorBidi" w:cstheme="majorBidi"/>
          <w:lang w:val="en-US"/>
        </w:rPr>
      </w:pPr>
    </w:p>
    <w:p w14:paraId="6A941486" w14:textId="77777777" w:rsidR="00862714" w:rsidRPr="00D47CC0" w:rsidRDefault="00862714" w:rsidP="00862714">
      <w:pPr>
        <w:rPr>
          <w:rFonts w:asciiTheme="majorBidi" w:hAnsiTheme="majorBidi" w:cstheme="majorBidi"/>
          <w:lang w:val="en-US"/>
        </w:rPr>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862714" w:rsidRPr="00B653BA" w14:paraId="1B72A961" w14:textId="77777777" w:rsidTr="0003085D">
        <w:trPr>
          <w:trHeight w:val="2223"/>
        </w:trPr>
        <w:tc>
          <w:tcPr>
            <w:tcW w:w="3635" w:type="dxa"/>
          </w:tcPr>
          <w:p w14:paraId="4DE44D31" w14:textId="77777777" w:rsidR="00862714" w:rsidRPr="00D47CC0" w:rsidRDefault="00862714" w:rsidP="0003085D">
            <w:pPr>
              <w:rPr>
                <w:rFonts w:asciiTheme="majorBidi" w:hAnsiTheme="majorBidi" w:cstheme="majorBidi"/>
                <w:lang w:val="en-US"/>
              </w:rPr>
            </w:pPr>
            <w:r w:rsidRPr="00D47CC0">
              <w:rPr>
                <w:rFonts w:asciiTheme="majorBidi" w:hAnsiTheme="majorBidi" w:cstheme="majorBidi"/>
                <w:noProof/>
                <w:lang w:val="en-US"/>
              </w:rPr>
              <w:lastRenderedPageBreak/>
              <w:drawing>
                <wp:inline distT="0" distB="0" distL="0" distR="0" wp14:anchorId="1FA5DE38" wp14:editId="394ADC64">
                  <wp:extent cx="2158535" cy="1252602"/>
                  <wp:effectExtent l="0" t="0" r="0" b="0"/>
                  <wp:docPr id="436479772"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19"/>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723BF3" w14:textId="77777777" w:rsidR="00862714" w:rsidRPr="00D47CC0" w:rsidRDefault="00862714" w:rsidP="0003085D">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07F5BE33" wp14:editId="798E6425">
                  <wp:extent cx="2879305" cy="2734849"/>
                  <wp:effectExtent l="0" t="0" r="0" b="0"/>
                  <wp:docPr id="1355631013"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20"/>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p>
        </w:tc>
      </w:tr>
      <w:tr w:rsidR="00862714" w:rsidRPr="00B653BA" w14:paraId="585370D3" w14:textId="77777777" w:rsidTr="0003085D">
        <w:trPr>
          <w:trHeight w:val="2223"/>
        </w:trPr>
        <w:tc>
          <w:tcPr>
            <w:tcW w:w="3635" w:type="dxa"/>
          </w:tcPr>
          <w:p w14:paraId="18D8A863" w14:textId="77777777" w:rsidR="00862714" w:rsidRPr="00D47CC0" w:rsidRDefault="00862714" w:rsidP="0003085D">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66A4D36E" wp14:editId="5C5003B1">
                  <wp:extent cx="2159318" cy="1368564"/>
                  <wp:effectExtent l="0" t="0" r="0" b="0"/>
                  <wp:docPr id="29241830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7"/>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4AC08FA4" w14:textId="77777777" w:rsidR="00862714" w:rsidRPr="00D47CC0" w:rsidRDefault="00862714" w:rsidP="0003085D">
            <w:pPr>
              <w:rPr>
                <w:rFonts w:asciiTheme="majorBidi" w:hAnsiTheme="majorBidi" w:cstheme="majorBidi"/>
                <w:lang w:val="en-US"/>
              </w:rPr>
            </w:pPr>
          </w:p>
        </w:tc>
      </w:tr>
    </w:tbl>
    <w:p w14:paraId="141C3E39" w14:textId="77777777" w:rsidR="00862714" w:rsidRPr="00D47CC0" w:rsidRDefault="00862714" w:rsidP="00862714">
      <w:pPr>
        <w:rPr>
          <w:rFonts w:asciiTheme="majorBidi" w:hAnsiTheme="majorBidi" w:cstheme="majorBidi"/>
          <w:lang w:val="en-US"/>
        </w:rPr>
      </w:pPr>
    </w:p>
    <w:p w14:paraId="1A8BD5F2" w14:textId="77777777" w:rsidR="00862714" w:rsidRPr="00D47CC0" w:rsidRDefault="00862714" w:rsidP="00862714">
      <w:pPr>
        <w:rPr>
          <w:rFonts w:asciiTheme="majorBidi" w:hAnsiTheme="majorBidi" w:cstheme="majorBidi"/>
          <w:lang w:val="en-US"/>
        </w:rPr>
      </w:pPr>
    </w:p>
    <w:p w14:paraId="019B521A" w14:textId="77777777" w:rsidR="00862714" w:rsidRPr="00D47CC0" w:rsidRDefault="00862714" w:rsidP="00862714">
      <w:pPr>
        <w:rPr>
          <w:rFonts w:asciiTheme="majorBidi" w:hAnsiTheme="majorBidi" w:cstheme="majorBidi"/>
          <w:lang w:val="en-US"/>
        </w:rPr>
      </w:pPr>
    </w:p>
    <w:p w14:paraId="3EA950DD" w14:textId="77777777" w:rsidR="00862714" w:rsidRPr="00D47CC0" w:rsidRDefault="00862714" w:rsidP="00862714">
      <w:pPr>
        <w:rPr>
          <w:rFonts w:asciiTheme="majorBidi" w:hAnsiTheme="majorBidi" w:cstheme="majorBidi"/>
          <w:lang w:val="en-US"/>
        </w:rPr>
      </w:pPr>
    </w:p>
    <w:p w14:paraId="00900894" w14:textId="77777777" w:rsidR="00862714" w:rsidRPr="00D47CC0" w:rsidRDefault="00862714" w:rsidP="00862714">
      <w:pPr>
        <w:rPr>
          <w:rFonts w:asciiTheme="majorBidi" w:hAnsiTheme="majorBidi" w:cstheme="majorBidi"/>
          <w:lang w:val="en-US"/>
        </w:rPr>
      </w:pPr>
    </w:p>
    <w:p w14:paraId="30A5CFFC" w14:textId="77777777" w:rsidR="00862714" w:rsidRPr="00D47CC0" w:rsidRDefault="00862714" w:rsidP="00862714">
      <w:pPr>
        <w:rPr>
          <w:rFonts w:asciiTheme="majorBidi" w:hAnsiTheme="majorBidi" w:cstheme="majorBidi"/>
          <w:lang w:val="en-US"/>
        </w:rPr>
      </w:pPr>
    </w:p>
    <w:p w14:paraId="6428D58E" w14:textId="77777777" w:rsidR="00862714" w:rsidRPr="00D47CC0" w:rsidRDefault="00862714" w:rsidP="00862714">
      <w:pPr>
        <w:rPr>
          <w:rFonts w:asciiTheme="majorBidi" w:hAnsiTheme="majorBidi" w:cstheme="majorBidi"/>
          <w:lang w:val="en-US"/>
        </w:rPr>
      </w:pPr>
    </w:p>
    <w:p w14:paraId="0D959A38" w14:textId="77777777" w:rsidR="00862714" w:rsidRPr="00D47CC0" w:rsidRDefault="00862714" w:rsidP="00862714">
      <w:pPr>
        <w:rPr>
          <w:rFonts w:asciiTheme="majorBidi" w:hAnsiTheme="majorBidi" w:cstheme="majorBidi"/>
          <w:lang w:val="en-US"/>
        </w:rPr>
      </w:pPr>
    </w:p>
    <w:p w14:paraId="3F4A083F" w14:textId="77777777" w:rsidR="00862714" w:rsidRPr="00D47CC0" w:rsidRDefault="00862714" w:rsidP="00862714">
      <w:pPr>
        <w:rPr>
          <w:rFonts w:asciiTheme="majorBidi" w:hAnsiTheme="majorBidi" w:cstheme="majorBidi"/>
          <w:lang w:val="en-US"/>
        </w:rPr>
      </w:pPr>
    </w:p>
    <w:p w14:paraId="121D9D0E" w14:textId="53D0BED8" w:rsidR="00862714" w:rsidRPr="00D47CC0" w:rsidRDefault="00862714" w:rsidP="001E7DB7">
      <w:pPr>
        <w:pStyle w:val="Caption"/>
      </w:pPr>
      <w:r w:rsidRPr="00D47CC0">
        <w:rPr>
          <w:lang w:val="en-US"/>
        </w:rPr>
        <w:t xml:space="preserve">Figure </w:t>
      </w:r>
      <w:r w:rsidRPr="00D47CC0">
        <w:rPr>
          <w:i w:val="0"/>
          <w:iCs w:val="0"/>
          <w:lang w:val="en-US"/>
        </w:rPr>
        <w:fldChar w:fldCharType="begin"/>
      </w:r>
      <w:r w:rsidRPr="00D47CC0">
        <w:rPr>
          <w:lang w:val="en-US"/>
        </w:rPr>
        <w:instrText xml:space="preserve"> SEQ Figure \* ARABIC </w:instrText>
      </w:r>
      <w:r w:rsidRPr="00D47CC0">
        <w:rPr>
          <w:i w:val="0"/>
          <w:iCs w:val="0"/>
          <w:lang w:val="en-US"/>
        </w:rPr>
        <w:fldChar w:fldCharType="separate"/>
      </w:r>
      <w:r w:rsidR="001466E8">
        <w:rPr>
          <w:noProof/>
          <w:lang w:val="en-US"/>
        </w:rPr>
        <w:t>2</w:t>
      </w:r>
      <w:r w:rsidRPr="00D47CC0">
        <w:rPr>
          <w:i w:val="0"/>
          <w:iCs w:val="0"/>
          <w:noProof/>
          <w:lang w:val="en-US"/>
        </w:rPr>
        <w:fldChar w:fldCharType="end"/>
      </w:r>
      <w:r w:rsidRPr="00D47CC0">
        <w:rPr>
          <w:lang w:val="en-US"/>
        </w:rPr>
        <w:t>: Sample of coronal slices from an FDG dataset, illustrating the range in axial slice counts, which vary from 180 to 600 based on the organ of interest.</w:t>
      </w:r>
    </w:p>
    <w:p w14:paraId="151EE872" w14:textId="0A3644AE" w:rsidR="00862714" w:rsidRPr="00D47CC0" w:rsidRDefault="00862714" w:rsidP="00862714">
      <w:pPr>
        <w:rPr>
          <w:rFonts w:asciiTheme="majorBidi" w:hAnsiTheme="majorBidi" w:cstheme="majorBidi"/>
          <w:i/>
          <w:iCs/>
          <w:lang w:val="en-US"/>
        </w:rPr>
      </w:pPr>
      <w:r w:rsidRPr="00D47CC0">
        <w:rPr>
          <w:rFonts w:asciiTheme="majorBidi" w:hAnsiTheme="majorBidi" w:cstheme="majorBidi"/>
          <w:lang w:val="en-US"/>
        </w:rPr>
        <w:t xml:space="preserve">       </w:t>
      </w:r>
      <w:r w:rsidRPr="00010B81">
        <w:rPr>
          <w:rFonts w:asciiTheme="majorBidi" w:hAnsiTheme="majorBidi" w:cstheme="majorBidi"/>
          <w:color w:val="2E74B5" w:themeColor="accent5" w:themeShade="BF"/>
          <w:lang w:val="en-US"/>
        </w:rPr>
        <w:t xml:space="preserve">Table </w:t>
      </w:r>
      <w:r w:rsidRPr="00010B81">
        <w:rPr>
          <w:rFonts w:asciiTheme="majorBidi" w:hAnsiTheme="majorBidi" w:cstheme="majorBidi"/>
          <w:color w:val="2E74B5" w:themeColor="accent5" w:themeShade="BF"/>
          <w:lang w:val="en-US"/>
        </w:rPr>
        <w:fldChar w:fldCharType="begin"/>
      </w:r>
      <w:r w:rsidRPr="00010B81">
        <w:rPr>
          <w:rFonts w:asciiTheme="majorBidi" w:hAnsiTheme="majorBidi" w:cstheme="majorBidi"/>
          <w:color w:val="2E74B5" w:themeColor="accent5" w:themeShade="BF"/>
          <w:lang w:val="en-US"/>
        </w:rPr>
        <w:instrText xml:space="preserve"> SEQ Table \* ARABIC </w:instrText>
      </w:r>
      <w:r w:rsidRPr="00010B81">
        <w:rPr>
          <w:rFonts w:asciiTheme="majorBidi" w:hAnsiTheme="majorBidi" w:cstheme="majorBidi"/>
          <w:color w:val="2E74B5" w:themeColor="accent5" w:themeShade="BF"/>
          <w:lang w:val="en-US"/>
        </w:rPr>
        <w:fldChar w:fldCharType="separate"/>
      </w:r>
      <w:r>
        <w:rPr>
          <w:rFonts w:asciiTheme="majorBidi" w:hAnsiTheme="majorBidi" w:cstheme="majorBidi"/>
          <w:noProof/>
          <w:color w:val="2E74B5" w:themeColor="accent5" w:themeShade="BF"/>
          <w:lang w:val="en-US"/>
        </w:rPr>
        <w:t>2</w:t>
      </w:r>
      <w:r w:rsidRPr="00010B81">
        <w:rPr>
          <w:rFonts w:asciiTheme="majorBidi" w:hAnsiTheme="majorBidi" w:cstheme="majorBidi"/>
          <w:noProof/>
          <w:color w:val="2E74B5" w:themeColor="accent5" w:themeShade="BF"/>
          <w:lang w:val="en-US"/>
        </w:rPr>
        <w:fldChar w:fldCharType="end"/>
      </w:r>
      <w:r w:rsidRPr="00010B81">
        <w:rPr>
          <w:rFonts w:asciiTheme="majorBidi" w:hAnsiTheme="majorBidi" w:cstheme="majorBidi"/>
          <w:color w:val="2E74B5" w:themeColor="accent5" w:themeShade="BF"/>
          <w:lang w:val="en-US"/>
        </w:rPr>
        <w:t>: 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862714" w:rsidRPr="00B653BA" w14:paraId="54CD5AD7" w14:textId="77777777" w:rsidTr="0003085D">
        <w:trPr>
          <w:trHeight w:val="458"/>
          <w:jc w:val="center"/>
        </w:trPr>
        <w:tc>
          <w:tcPr>
            <w:tcW w:w="1315" w:type="dxa"/>
            <w:vAlign w:val="center"/>
          </w:tcPr>
          <w:p w14:paraId="5DC82665"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Center</w:t>
            </w:r>
          </w:p>
        </w:tc>
        <w:tc>
          <w:tcPr>
            <w:tcW w:w="1489" w:type="dxa"/>
            <w:vAlign w:val="center"/>
          </w:tcPr>
          <w:p w14:paraId="6275C762"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No</w:t>
            </w:r>
          </w:p>
        </w:tc>
        <w:tc>
          <w:tcPr>
            <w:tcW w:w="1475" w:type="dxa"/>
            <w:vAlign w:val="center"/>
          </w:tcPr>
          <w:p w14:paraId="5B6EDA82"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Train</w:t>
            </w:r>
          </w:p>
        </w:tc>
        <w:tc>
          <w:tcPr>
            <w:tcW w:w="1689" w:type="dxa"/>
            <w:vAlign w:val="center"/>
          </w:tcPr>
          <w:p w14:paraId="46C19A3F"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Validation</w:t>
            </w:r>
          </w:p>
        </w:tc>
        <w:tc>
          <w:tcPr>
            <w:tcW w:w="1699" w:type="dxa"/>
            <w:vAlign w:val="center"/>
          </w:tcPr>
          <w:p w14:paraId="0C4747BE"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Test</w:t>
            </w:r>
          </w:p>
        </w:tc>
        <w:tc>
          <w:tcPr>
            <w:tcW w:w="1349" w:type="dxa"/>
            <w:vAlign w:val="center"/>
          </w:tcPr>
          <w:p w14:paraId="25980A3C"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Matrix size × Z</w:t>
            </w:r>
          </w:p>
        </w:tc>
      </w:tr>
      <w:tr w:rsidR="00862714" w:rsidRPr="00B653BA" w14:paraId="601AD1D0" w14:textId="77777777" w:rsidTr="0003085D">
        <w:trPr>
          <w:trHeight w:val="480"/>
          <w:jc w:val="center"/>
        </w:trPr>
        <w:tc>
          <w:tcPr>
            <w:tcW w:w="1315" w:type="dxa"/>
            <w:vAlign w:val="center"/>
          </w:tcPr>
          <w:p w14:paraId="6522C90A"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Center 6</w:t>
            </w:r>
          </w:p>
        </w:tc>
        <w:tc>
          <w:tcPr>
            <w:tcW w:w="1489" w:type="dxa"/>
            <w:vAlign w:val="center"/>
          </w:tcPr>
          <w:p w14:paraId="028763CC"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55</w:t>
            </w:r>
          </w:p>
        </w:tc>
        <w:tc>
          <w:tcPr>
            <w:tcW w:w="1475" w:type="dxa"/>
            <w:vAlign w:val="center"/>
          </w:tcPr>
          <w:p w14:paraId="1F0C3073"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39</w:t>
            </w:r>
          </w:p>
        </w:tc>
        <w:tc>
          <w:tcPr>
            <w:tcW w:w="1689" w:type="dxa"/>
            <w:vAlign w:val="center"/>
          </w:tcPr>
          <w:p w14:paraId="31AB6D1E"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6</w:t>
            </w:r>
          </w:p>
        </w:tc>
        <w:tc>
          <w:tcPr>
            <w:tcW w:w="1699" w:type="dxa"/>
            <w:vAlign w:val="center"/>
          </w:tcPr>
          <w:p w14:paraId="1885F15E"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11</w:t>
            </w:r>
          </w:p>
        </w:tc>
        <w:tc>
          <w:tcPr>
            <w:tcW w:w="1349" w:type="dxa"/>
            <w:vAlign w:val="center"/>
          </w:tcPr>
          <w:p w14:paraId="658951FA"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272 × 200</w:t>
            </w:r>
          </w:p>
        </w:tc>
      </w:tr>
      <w:tr w:rsidR="00862714" w:rsidRPr="00B653BA" w14:paraId="4EE34652" w14:textId="77777777" w:rsidTr="0003085D">
        <w:trPr>
          <w:trHeight w:val="558"/>
          <w:jc w:val="center"/>
        </w:trPr>
        <w:tc>
          <w:tcPr>
            <w:tcW w:w="1315" w:type="dxa"/>
            <w:vAlign w:val="center"/>
          </w:tcPr>
          <w:p w14:paraId="7FF00B46"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Center 7</w:t>
            </w:r>
          </w:p>
        </w:tc>
        <w:tc>
          <w:tcPr>
            <w:tcW w:w="1489" w:type="dxa"/>
            <w:vAlign w:val="center"/>
          </w:tcPr>
          <w:p w14:paraId="36ED8028"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43</w:t>
            </w:r>
          </w:p>
        </w:tc>
        <w:tc>
          <w:tcPr>
            <w:tcW w:w="1475" w:type="dxa"/>
            <w:vAlign w:val="center"/>
          </w:tcPr>
          <w:p w14:paraId="505A3E98"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23</w:t>
            </w:r>
          </w:p>
        </w:tc>
        <w:tc>
          <w:tcPr>
            <w:tcW w:w="1689" w:type="dxa"/>
            <w:vAlign w:val="center"/>
          </w:tcPr>
          <w:p w14:paraId="312032AC"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9</w:t>
            </w:r>
          </w:p>
        </w:tc>
        <w:tc>
          <w:tcPr>
            <w:tcW w:w="1699" w:type="dxa"/>
            <w:vAlign w:val="center"/>
          </w:tcPr>
          <w:p w14:paraId="3B44C813"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10</w:t>
            </w:r>
          </w:p>
        </w:tc>
        <w:tc>
          <w:tcPr>
            <w:tcW w:w="1349" w:type="dxa"/>
            <w:vAlign w:val="center"/>
          </w:tcPr>
          <w:p w14:paraId="58BC67B4"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272 × 200</w:t>
            </w:r>
          </w:p>
        </w:tc>
      </w:tr>
      <w:tr w:rsidR="00862714" w:rsidRPr="00B653BA" w14:paraId="062675D9" w14:textId="77777777" w:rsidTr="0003085D">
        <w:trPr>
          <w:trHeight w:val="321"/>
          <w:jc w:val="center"/>
        </w:trPr>
        <w:tc>
          <w:tcPr>
            <w:tcW w:w="1315" w:type="dxa"/>
            <w:vAlign w:val="center"/>
          </w:tcPr>
          <w:p w14:paraId="000DA124"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Total</w:t>
            </w:r>
          </w:p>
        </w:tc>
        <w:tc>
          <w:tcPr>
            <w:tcW w:w="1489" w:type="dxa"/>
            <w:vAlign w:val="center"/>
          </w:tcPr>
          <w:p w14:paraId="25EBA464"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98</w:t>
            </w:r>
          </w:p>
        </w:tc>
        <w:tc>
          <w:tcPr>
            <w:tcW w:w="1475" w:type="dxa"/>
            <w:vAlign w:val="center"/>
          </w:tcPr>
          <w:p w14:paraId="5C0E60A7"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62</w:t>
            </w:r>
          </w:p>
        </w:tc>
        <w:tc>
          <w:tcPr>
            <w:tcW w:w="1689" w:type="dxa"/>
            <w:vAlign w:val="center"/>
          </w:tcPr>
          <w:p w14:paraId="2E9EC35B"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15</w:t>
            </w:r>
          </w:p>
        </w:tc>
        <w:tc>
          <w:tcPr>
            <w:tcW w:w="1699" w:type="dxa"/>
            <w:vAlign w:val="center"/>
          </w:tcPr>
          <w:p w14:paraId="1BB947FD"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21</w:t>
            </w:r>
          </w:p>
        </w:tc>
        <w:tc>
          <w:tcPr>
            <w:tcW w:w="1349" w:type="dxa"/>
            <w:vAlign w:val="center"/>
          </w:tcPr>
          <w:p w14:paraId="2E0B64CA" w14:textId="77777777"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r>
      <w:tr w:rsidR="00862714" w:rsidRPr="00B653BA" w14:paraId="353D93CD" w14:textId="77777777" w:rsidTr="0003085D">
        <w:trPr>
          <w:trHeight w:val="321"/>
          <w:jc w:val="center"/>
        </w:trPr>
        <w:tc>
          <w:tcPr>
            <w:tcW w:w="9016" w:type="dxa"/>
            <w:gridSpan w:val="6"/>
            <w:vAlign w:val="center"/>
          </w:tcPr>
          <w:p w14:paraId="0C83BEDB" w14:textId="6550C41C" w:rsidR="00862714" w:rsidRPr="00D47CC0" w:rsidRDefault="00862714" w:rsidP="0003085D">
            <w:pPr>
              <w:rPr>
                <w:rFonts w:asciiTheme="majorBidi" w:hAnsiTheme="majorBidi" w:cstheme="majorBidi"/>
                <w:sz w:val="18"/>
                <w:szCs w:val="18"/>
                <w:lang w:val="en-US"/>
              </w:rPr>
            </w:pPr>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So, it is different </w:t>
            </w:r>
            <w:r w:rsidR="00506E6C" w:rsidRPr="00B51573">
              <w:rPr>
                <w:rFonts w:asciiTheme="majorBidi" w:hAnsiTheme="majorBidi" w:cstheme="majorBidi"/>
                <w:sz w:val="18"/>
                <w:szCs w:val="18"/>
                <w:lang w:val="en-US"/>
              </w:rPr>
              <w:t>for each patient</w:t>
            </w:r>
            <w:r w:rsidRPr="00D47CC0">
              <w:rPr>
                <w:rFonts w:asciiTheme="majorBidi" w:hAnsiTheme="majorBidi" w:cstheme="majorBidi"/>
                <w:sz w:val="18"/>
                <w:szCs w:val="18"/>
                <w:lang w:val="en-US"/>
              </w:rPr>
              <w:t xml:space="preserve">. </w:t>
            </w:r>
          </w:p>
        </w:tc>
      </w:tr>
    </w:tbl>
    <w:p w14:paraId="0AED0C57" w14:textId="77777777" w:rsidR="00506E6C" w:rsidRPr="00D47CC0" w:rsidRDefault="00506E6C" w:rsidP="00862714">
      <w:pPr>
        <w:rPr>
          <w:rFonts w:asciiTheme="majorBidi" w:hAnsiTheme="majorBidi" w:cstheme="majorBidi"/>
          <w:lang w:val="en-US"/>
        </w:rPr>
      </w:pPr>
    </w:p>
    <w:p w14:paraId="61B1C125" w14:textId="77777777" w:rsidR="00862714" w:rsidRPr="00D47CC0" w:rsidRDefault="00862714" w:rsidP="00862714">
      <w:pPr>
        <w:pStyle w:val="Heading3"/>
        <w:rPr>
          <w:rFonts w:asciiTheme="majorBidi" w:hAnsiTheme="majorBidi" w:cstheme="majorBidi"/>
          <w:lang w:val="en-US"/>
        </w:rPr>
      </w:pPr>
      <w:bookmarkStart w:id="335" w:name="_Toc171278819"/>
      <w:r w:rsidRPr="00D47CC0">
        <w:rPr>
          <w:rFonts w:asciiTheme="majorBidi" w:hAnsiTheme="majorBidi" w:cstheme="majorBidi"/>
          <w:lang w:val="en-US"/>
        </w:rPr>
        <w:t>Artifact dataset</w:t>
      </w:r>
      <w:bookmarkEnd w:id="335"/>
    </w:p>
    <w:p w14:paraId="7B4BA27F" w14:textId="77777777" w:rsidR="00862714" w:rsidRDefault="00862714" w:rsidP="00862714">
      <w:pPr>
        <w:rPr>
          <w:rFonts w:asciiTheme="majorBidi" w:hAnsiTheme="majorBidi" w:cstheme="majorBidi"/>
          <w:lang w:val="en-US"/>
        </w:rPr>
      </w:pPr>
      <w:r w:rsidRPr="00D47CC0">
        <w:rPr>
          <w:rFonts w:asciiTheme="majorBidi" w:hAnsiTheme="majorBidi" w:cstheme="majorBidi"/>
          <w:lang w:val="en-US"/>
        </w:rPr>
        <w:t xml:space="preserve">A third test set was utilized to evaluate the performance of the developed model under more challenging conditions. This set consisted of imaging data from 198 patients, each displaying various types of artifacts. The artifacts in this dataset were chosen to test how well the model can handle and correctly interpret images that are distorted by common problems seen in clinical </w:t>
      </w:r>
      <w:r w:rsidRPr="00D47CC0">
        <w:rPr>
          <w:rFonts w:asciiTheme="majorBidi" w:hAnsiTheme="majorBidi" w:cstheme="majorBidi"/>
          <w:vertAlign w:val="superscript"/>
          <w:lang w:val="en-US"/>
        </w:rPr>
        <w:t>18</w:t>
      </w:r>
      <w:r w:rsidRPr="00D47CC0">
        <w:rPr>
          <w:rFonts w:asciiTheme="majorBidi" w:hAnsiTheme="majorBidi" w:cstheme="majorBidi"/>
          <w:lang w:val="en-US"/>
        </w:rPr>
        <w:t xml:space="preserve">Ga imaging, like motion and Halo </w:t>
      </w:r>
      <w:r w:rsidRPr="00B653BA">
        <w:rPr>
          <w:rFonts w:asciiTheme="majorBidi" w:hAnsiTheme="majorBidi" w:cstheme="majorBidi"/>
          <w:lang w:val="en-US"/>
        </w:rPr>
        <w:t>artifacts</w:t>
      </w:r>
      <w:r w:rsidRPr="00D47CC0">
        <w:rPr>
          <w:rFonts w:asciiTheme="majorBidi" w:hAnsiTheme="majorBidi" w:cstheme="majorBidi"/>
          <w:lang w:val="en-US"/>
        </w:rPr>
        <w:t>.</w:t>
      </w:r>
      <w:r w:rsidRPr="00B653BA">
        <w:rPr>
          <w:rFonts w:asciiTheme="majorBidi" w:hAnsiTheme="majorBidi" w:cstheme="majorBidi"/>
          <w:lang w:val="en-US"/>
        </w:rPr>
        <w:t xml:space="preserve"> </w:t>
      </w:r>
    </w:p>
    <w:p w14:paraId="1A2D85D6" w14:textId="77777777" w:rsidR="00862714" w:rsidRDefault="00862714" w:rsidP="00D804A5">
      <w:pPr>
        <w:rPr>
          <w:rFonts w:asciiTheme="majorBidi" w:hAnsiTheme="majorBidi"/>
          <w:lang w:val="en-US"/>
        </w:rPr>
      </w:pPr>
    </w:p>
    <w:p w14:paraId="167F2330" w14:textId="77777777" w:rsidR="00862714" w:rsidRPr="00D47CC0" w:rsidRDefault="00862714" w:rsidP="00862714">
      <w:pPr>
        <w:pStyle w:val="Heading2"/>
        <w:rPr>
          <w:rFonts w:asciiTheme="majorBidi" w:hAnsiTheme="majorBidi" w:cstheme="majorBidi"/>
          <w:lang w:val="en-US"/>
        </w:rPr>
      </w:pPr>
      <w:bookmarkStart w:id="336" w:name="_Toc171278820"/>
      <w:r w:rsidRPr="00D47CC0">
        <w:rPr>
          <w:rFonts w:asciiTheme="majorBidi" w:hAnsiTheme="majorBidi" w:cstheme="majorBidi"/>
          <w:lang w:val="en-US"/>
        </w:rPr>
        <w:t>Data Preparation</w:t>
      </w:r>
      <w:bookmarkEnd w:id="336"/>
    </w:p>
    <w:p w14:paraId="6FDE18E7" w14:textId="33907FF2" w:rsidR="006821AE" w:rsidRPr="00D47CC0" w:rsidRDefault="006821AE" w:rsidP="001E7DB7">
      <w:pPr>
        <w:pStyle w:val="Heading3"/>
        <w:rPr>
          <w:lang w:val="en-US"/>
        </w:rPr>
      </w:pPr>
      <w:bookmarkStart w:id="337" w:name="_Toc171278821"/>
      <w:r w:rsidRPr="00D47CC0">
        <w:rPr>
          <w:lang w:val="en-US"/>
        </w:rPr>
        <w:t xml:space="preserve">Normalization of </w:t>
      </w:r>
      <w:r w:rsidR="00E46FE3" w:rsidRPr="0003085D">
        <w:rPr>
          <w:rFonts w:asciiTheme="majorBidi" w:hAnsiTheme="majorBidi" w:cstheme="majorBidi"/>
          <w:vertAlign w:val="superscript"/>
          <w:lang w:val="en-US"/>
        </w:rPr>
        <w:t>68</w:t>
      </w:r>
      <w:r w:rsidR="00E46FE3">
        <w:rPr>
          <w:rFonts w:asciiTheme="majorBidi" w:hAnsiTheme="majorBidi" w:cstheme="majorBidi"/>
          <w:lang w:val="en-US"/>
        </w:rPr>
        <w:t>Ga</w:t>
      </w:r>
      <w:r w:rsidR="00E46FE3" w:rsidRPr="00D47CC0">
        <w:rPr>
          <w:lang w:val="en-US"/>
        </w:rPr>
        <w:t xml:space="preserve"> </w:t>
      </w:r>
      <w:r w:rsidRPr="00D47CC0">
        <w:rPr>
          <w:lang w:val="en-US"/>
        </w:rPr>
        <w:t>PET Imag</w:t>
      </w:r>
      <w:r w:rsidR="0011097D" w:rsidRPr="00D47CC0">
        <w:rPr>
          <w:lang w:val="en-US"/>
        </w:rPr>
        <w:t>e</w:t>
      </w:r>
      <w:bookmarkEnd w:id="337"/>
    </w:p>
    <w:p w14:paraId="20066597" w14:textId="122A7148" w:rsidR="006821AE" w:rsidRPr="00D47CC0" w:rsidRDefault="00A624F5">
      <w:pPr>
        <w:rPr>
          <w:rFonts w:asciiTheme="majorBidi" w:hAnsiTheme="majorBidi" w:cstheme="majorBidi"/>
          <w:lang w:val="en-US"/>
        </w:rPr>
      </w:pPr>
      <w:r w:rsidRPr="00B653BA">
        <w:rPr>
          <w:rFonts w:asciiTheme="majorBidi" w:hAnsiTheme="majorBidi" w:cstheme="majorBidi"/>
          <w:lang w:val="en-US"/>
        </w:rPr>
        <w:t xml:space="preserve">The standard uptake value (SUV) in PET imaging </w:t>
      </w:r>
      <w:r w:rsidR="009A5370" w:rsidRPr="00D47CC0">
        <w:rPr>
          <w:rFonts w:asciiTheme="majorBidi" w:hAnsiTheme="majorBidi" w:cstheme="majorBidi"/>
          <w:lang w:val="en-US"/>
        </w:rPr>
        <w:t xml:space="preserve">is </w:t>
      </w:r>
      <w:r w:rsidR="00F12526" w:rsidRPr="00D47CC0">
        <w:rPr>
          <w:rFonts w:asciiTheme="majorBidi" w:hAnsiTheme="majorBidi" w:cstheme="majorBidi"/>
          <w:lang w:val="en-US"/>
        </w:rPr>
        <w:t xml:space="preserve">an important </w:t>
      </w:r>
      <w:r w:rsidR="00363647" w:rsidRPr="00D47CC0">
        <w:rPr>
          <w:rFonts w:asciiTheme="majorBidi" w:hAnsiTheme="majorBidi" w:cstheme="majorBidi"/>
          <w:lang w:val="en-US"/>
        </w:rPr>
        <w:t>standardiz</w:t>
      </w:r>
      <w:r w:rsidR="00F12526" w:rsidRPr="00D47CC0">
        <w:rPr>
          <w:rFonts w:asciiTheme="majorBidi" w:hAnsiTheme="majorBidi" w:cstheme="majorBidi"/>
          <w:lang w:val="en-US"/>
        </w:rPr>
        <w:t>ation procedure that allows quantitative measurement. This means</w:t>
      </w:r>
      <w:r w:rsidR="009A5370" w:rsidRPr="00D47CC0">
        <w:rPr>
          <w:rFonts w:asciiTheme="majorBidi" w:hAnsiTheme="majorBidi" w:cstheme="majorBidi"/>
          <w:lang w:val="en-US"/>
        </w:rPr>
        <w:t xml:space="preserve"> </w:t>
      </w:r>
      <w:r w:rsidRPr="00B653BA">
        <w:rPr>
          <w:rFonts w:asciiTheme="majorBidi" w:hAnsiTheme="majorBidi" w:cstheme="majorBidi"/>
          <w:lang w:val="en-US"/>
        </w:rPr>
        <w:t>that the detected radiotracer concentration reflects the metabolism of the patient's</w:t>
      </w:r>
      <w:r w:rsidR="00F12526" w:rsidRPr="00D47CC0">
        <w:rPr>
          <w:rFonts w:asciiTheme="majorBidi" w:hAnsiTheme="majorBidi" w:cstheme="majorBidi"/>
          <w:lang w:val="en-US"/>
        </w:rPr>
        <w:t xml:space="preserve"> body</w:t>
      </w:r>
      <w:r w:rsidR="009A5370" w:rsidRPr="00D47CC0">
        <w:rPr>
          <w:rFonts w:asciiTheme="majorBidi" w:hAnsiTheme="majorBidi" w:cstheme="majorBidi"/>
          <w:lang w:val="en-US"/>
        </w:rPr>
        <w:t xml:space="preserve">. It corrects </w:t>
      </w:r>
      <w:r w:rsidR="00F12526" w:rsidRPr="00D47CC0">
        <w:rPr>
          <w:rFonts w:asciiTheme="majorBidi" w:hAnsiTheme="majorBidi" w:cstheme="majorBidi"/>
          <w:lang w:val="en-US"/>
        </w:rPr>
        <w:t xml:space="preserve">based on </w:t>
      </w:r>
      <w:r w:rsidR="009A5370" w:rsidRPr="00D47CC0">
        <w:rPr>
          <w:rFonts w:asciiTheme="majorBidi" w:hAnsiTheme="majorBidi" w:cstheme="majorBidi"/>
          <w:lang w:val="en-US"/>
        </w:rPr>
        <w:t xml:space="preserve">the </w:t>
      </w:r>
      <w:r w:rsidR="00F12526" w:rsidRPr="00D47CC0">
        <w:rPr>
          <w:rFonts w:asciiTheme="majorBidi" w:hAnsiTheme="majorBidi" w:cstheme="majorBidi"/>
          <w:lang w:val="en-US"/>
        </w:rPr>
        <w:t xml:space="preserve">radiotracer </w:t>
      </w:r>
      <w:r w:rsidR="009A5370" w:rsidRPr="00D47CC0">
        <w:rPr>
          <w:rFonts w:asciiTheme="majorBidi" w:hAnsiTheme="majorBidi" w:cstheme="majorBidi"/>
          <w:lang w:val="en-US"/>
        </w:rPr>
        <w:t xml:space="preserve">injected dose and the patient's body weight. This conversion is essential as it factors in variations due to patient size and the amount of radiotracer administered. The SUV is calculated using the </w:t>
      </w:r>
      <w:r w:rsidR="007E13A5" w:rsidRPr="00D47CC0">
        <w:rPr>
          <w:rFonts w:asciiTheme="majorBidi" w:hAnsiTheme="majorBidi" w:cstheme="majorBidi"/>
          <w:lang w:val="en-US"/>
        </w:rPr>
        <w:t>Equation 1</w:t>
      </w:r>
      <w:r w:rsidR="009A5370" w:rsidRPr="00D47CC0">
        <w:rPr>
          <w:rFonts w:asciiTheme="majorBidi" w:hAnsiTheme="majorBidi" w:cstheme="majorBidi"/>
          <w:lang w:val="en-US"/>
        </w:rPr>
        <w:t>:</w:t>
      </w:r>
    </w:p>
    <w:p w14:paraId="17A031FC" w14:textId="77777777" w:rsidR="002D1AD1" w:rsidRPr="00D47CC0" w:rsidRDefault="002D1AD1">
      <w:pPr>
        <w:rPr>
          <w:rFonts w:asciiTheme="majorBidi" w:hAnsiTheme="majorBidi" w:cstheme="majorBidi"/>
          <w:lang w:val="en-US"/>
        </w:rPr>
      </w:pPr>
    </w:p>
    <w:p w14:paraId="19C4A5E1" w14:textId="77777777" w:rsidR="002D1AD1" w:rsidRPr="00D47CC0" w:rsidRDefault="002D1AD1" w:rsidP="00D804A5">
      <w:pPr>
        <w:rPr>
          <w:rFonts w:asciiTheme="majorBidi" w:hAnsiTheme="majorBidi" w:cstheme="majorBid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7"/>
        <w:gridCol w:w="2449"/>
      </w:tblGrid>
      <w:tr w:rsidR="006821AE" w:rsidRPr="00B653BA" w14:paraId="0E0A2140" w14:textId="77777777" w:rsidTr="00257FFA">
        <w:tc>
          <w:tcPr>
            <w:tcW w:w="6912" w:type="dxa"/>
          </w:tcPr>
          <w:p w14:paraId="30741E0F" w14:textId="77777777" w:rsidR="006821AE" w:rsidRPr="00D47CC0" w:rsidRDefault="006821AE" w:rsidP="00D804A5">
            <w:pPr>
              <w:rPr>
                <w:rFonts w:asciiTheme="majorBidi" w:hAnsiTheme="majorBidi" w:cstheme="majorBidi"/>
                <w:color w:val="0D0D0D"/>
                <w:lang w:val="en-US"/>
              </w:rPr>
            </w:pPr>
            <m:oMathPara>
              <m:oMath>
                <m:r>
                  <w:rPr>
                    <w:rFonts w:ascii="Cambria Math" w:hAnsi="Cambria Math" w:cstheme="majorBidi"/>
                    <w:color w:val="4472C4" w:themeColor="accent1"/>
                    <w:sz w:val="18"/>
                    <w:szCs w:val="18"/>
                    <w:lang w:val="en-US"/>
                  </w:rPr>
                  <w:lastRenderedPageBreak/>
                  <m:t xml:space="preserve">SUV= </m:t>
                </m:r>
                <m:f>
                  <m:fPr>
                    <m:ctrlPr>
                      <w:rPr>
                        <w:rFonts w:ascii="Cambria Math" w:hAnsi="Cambria Math" w:cstheme="majorBidi"/>
                        <w:i/>
                        <w:iCs/>
                        <w:color w:val="4472C4" w:themeColor="accent1"/>
                        <w:sz w:val="18"/>
                        <w:szCs w:val="18"/>
                        <w:lang w:val="en-US"/>
                      </w:rPr>
                    </m:ctrlPr>
                  </m:fPr>
                  <m:num>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Voxel Activity Concentration</m:t>
                        </m:r>
                      </m:e>
                      <m:sub>
                        <m:r>
                          <w:rPr>
                            <w:rFonts w:ascii="Cambria Math" w:hAnsi="Cambria Math" w:cstheme="majorBidi"/>
                            <w:color w:val="4472C4" w:themeColor="accent1"/>
                            <w:sz w:val="18"/>
                            <w:szCs w:val="18"/>
                            <w:lang w:val="en-US"/>
                          </w:rPr>
                          <m:t>(Bq/ml)</m:t>
                        </m:r>
                      </m:sub>
                    </m:sSub>
                  </m:num>
                  <m:den>
                    <m:f>
                      <m:fPr>
                        <m:type m:val="skw"/>
                        <m:ctrlPr>
                          <w:rPr>
                            <w:rFonts w:ascii="Cambria Math" w:hAnsi="Cambria Math" w:cstheme="majorBidi"/>
                            <w:i/>
                            <w:iCs/>
                            <w:color w:val="4472C4" w:themeColor="accent1"/>
                            <w:sz w:val="18"/>
                            <w:szCs w:val="18"/>
                            <w:lang w:val="en-US"/>
                          </w:rPr>
                        </m:ctrlPr>
                      </m:fPr>
                      <m:num>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Injected Dose</m:t>
                            </m:r>
                          </m:e>
                          <m:sub>
                            <m:r>
                              <w:rPr>
                                <w:rFonts w:ascii="Cambria Math" w:hAnsi="Cambria Math" w:cstheme="majorBidi"/>
                                <w:color w:val="4472C4" w:themeColor="accent1"/>
                                <w:sz w:val="18"/>
                                <w:szCs w:val="18"/>
                                <w:lang w:val="en-US"/>
                              </w:rPr>
                              <m:t>(Bq)</m:t>
                            </m:r>
                          </m:sub>
                        </m:sSub>
                      </m:num>
                      <m:den>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Body Weight</m:t>
                            </m:r>
                          </m:e>
                          <m:sub>
                            <m:r>
                              <w:rPr>
                                <w:rFonts w:ascii="Cambria Math" w:hAnsi="Cambria Math" w:cstheme="majorBidi"/>
                                <w:color w:val="4472C4" w:themeColor="accent1"/>
                                <w:sz w:val="18"/>
                                <w:szCs w:val="18"/>
                                <w:lang w:val="en-US"/>
                              </w:rPr>
                              <m:t>(kg)</m:t>
                            </m:r>
                          </m:sub>
                        </m:sSub>
                      </m:den>
                    </m:f>
                  </m:den>
                </m:f>
              </m:oMath>
            </m:oMathPara>
          </w:p>
        </w:tc>
        <w:tc>
          <w:tcPr>
            <w:tcW w:w="2664" w:type="dxa"/>
          </w:tcPr>
          <w:p w14:paraId="71B1F4DF" w14:textId="58100BBC" w:rsidR="006821AE" w:rsidRPr="00D47CC0" w:rsidRDefault="006821AE" w:rsidP="0056359D">
            <w:pPr>
              <w:pStyle w:val="Caption"/>
              <w:rPr>
                <w:color w:val="0D0D0D"/>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1</w:t>
            </w:r>
            <w:r w:rsidRPr="00D47CC0">
              <w:rPr>
                <w:lang w:val="en-US"/>
              </w:rPr>
              <w:fldChar w:fldCharType="end"/>
            </w:r>
            <w:r w:rsidRPr="00D47CC0">
              <w:rPr>
                <w:lang w:val="en-US"/>
              </w:rPr>
              <w:t>)</w:t>
            </w:r>
          </w:p>
          <w:p w14:paraId="530BFD88" w14:textId="77777777" w:rsidR="006821AE" w:rsidRPr="00D47CC0" w:rsidRDefault="006821AE" w:rsidP="00D804A5">
            <w:pPr>
              <w:pStyle w:val="Caption"/>
              <w:rPr>
                <w:lang w:val="en-US"/>
              </w:rPr>
            </w:pPr>
          </w:p>
        </w:tc>
      </w:tr>
    </w:tbl>
    <w:p w14:paraId="7CF465B1" w14:textId="77777777" w:rsidR="002D1AD1" w:rsidRPr="00D47CC0" w:rsidRDefault="002D1AD1">
      <w:pPr>
        <w:rPr>
          <w:rFonts w:asciiTheme="majorBidi" w:hAnsiTheme="majorBidi" w:cstheme="majorBidi"/>
          <w:lang w:val="en-US"/>
        </w:rPr>
      </w:pPr>
    </w:p>
    <w:p w14:paraId="614BAE76" w14:textId="1EA60862" w:rsidR="002D1AD1" w:rsidRPr="00D47CC0" w:rsidRDefault="009A5370" w:rsidP="00F66353">
      <w:pPr>
        <w:rPr>
          <w:rFonts w:asciiTheme="majorBidi" w:hAnsiTheme="majorBidi" w:cstheme="majorBidi"/>
          <w:lang w:val="en-US"/>
        </w:rPr>
      </w:pPr>
      <w:r w:rsidRPr="00D47CC0">
        <w:rPr>
          <w:rFonts w:asciiTheme="majorBidi" w:hAnsiTheme="majorBidi" w:cstheme="majorBidi"/>
          <w:lang w:val="en-US"/>
        </w:rPr>
        <w:t xml:space="preserve">To turn the voxel values into SUV metrics, this conversion was done the same way on </w:t>
      </w:r>
      <w:r w:rsidR="00E165D0" w:rsidRPr="00D47CC0">
        <w:rPr>
          <w:rFonts w:asciiTheme="majorBidi" w:hAnsiTheme="majorBidi" w:cstheme="majorBidi"/>
          <w:lang w:val="en-US"/>
        </w:rPr>
        <w:t>all</w:t>
      </w:r>
      <w:r w:rsidRPr="00D47CC0">
        <w:rPr>
          <w:rFonts w:asciiTheme="majorBidi" w:hAnsiTheme="majorBidi" w:cstheme="majorBidi"/>
          <w:lang w:val="en-US"/>
        </w:rPr>
        <w:t xml:space="preserve"> MAC and NAC images.  To </w:t>
      </w:r>
      <w:r w:rsidR="006D4D03" w:rsidRPr="00D47CC0">
        <w:rPr>
          <w:rFonts w:asciiTheme="majorBidi" w:hAnsiTheme="majorBidi" w:cstheme="majorBidi"/>
          <w:lang w:val="en-US"/>
        </w:rPr>
        <w:t>preserve quantitative values</w:t>
      </w:r>
      <w:r w:rsidRPr="00D47CC0">
        <w:rPr>
          <w:rFonts w:asciiTheme="majorBidi" w:hAnsiTheme="majorBidi" w:cstheme="majorBidi"/>
          <w:lang w:val="en-US"/>
        </w:rPr>
        <w:t xml:space="preserve"> across all images</w:t>
      </w:r>
      <w:r w:rsidR="006D4D03" w:rsidRPr="00D47CC0">
        <w:rPr>
          <w:rFonts w:asciiTheme="majorBidi" w:hAnsiTheme="majorBidi" w:cstheme="majorBidi"/>
          <w:lang w:val="en-US"/>
        </w:rPr>
        <w:t xml:space="preserve"> and since </w:t>
      </w:r>
      <w:del w:id="338" w:author="Samane Shahpouri" w:date="2024-07-10T20:41:00Z" w16du:dateUtc="2024-07-10T18:41:00Z">
        <w:r w:rsidR="006D4D03" w:rsidRPr="00D47CC0" w:rsidDel="00F66353">
          <w:rPr>
            <w:rFonts w:asciiTheme="majorBidi" w:hAnsiTheme="majorBidi" w:cstheme="majorBidi"/>
            <w:lang w:val="en-US"/>
          </w:rPr>
          <w:delText>deep learning</w:delText>
        </w:r>
      </w:del>
      <w:ins w:id="339" w:author="Samane Shahpouri" w:date="2024-07-10T20:41:00Z" w16du:dateUtc="2024-07-10T18:41:00Z">
        <w:r w:rsidR="00F66353">
          <w:rPr>
            <w:rFonts w:asciiTheme="majorBidi" w:hAnsiTheme="majorBidi" w:cstheme="majorBidi"/>
            <w:lang w:val="en-US"/>
          </w:rPr>
          <w:t>DL</w:t>
        </w:r>
      </w:ins>
      <w:r w:rsidR="006D4D03" w:rsidRPr="00D47CC0">
        <w:rPr>
          <w:rFonts w:asciiTheme="majorBidi" w:hAnsiTheme="majorBidi" w:cstheme="majorBidi"/>
          <w:lang w:val="en-US"/>
        </w:rPr>
        <w:t xml:space="preserve"> models operate more efficiently with smaller </w:t>
      </w:r>
      <w:r w:rsidR="00A624F5" w:rsidRPr="00B653BA">
        <w:rPr>
          <w:rFonts w:asciiTheme="majorBidi" w:hAnsiTheme="majorBidi" w:cstheme="majorBidi"/>
          <w:lang w:val="en-US"/>
        </w:rPr>
        <w:t xml:space="preserve">numbers, the images were normalized by dividing them by a constant factor. </w:t>
      </w:r>
      <w:r w:rsidR="00E46FE3">
        <w:rPr>
          <w:rFonts w:asciiTheme="majorBidi" w:hAnsiTheme="majorBidi" w:cstheme="majorBidi"/>
          <w:lang w:val="en-US"/>
        </w:rPr>
        <w:t xml:space="preserve">For </w:t>
      </w:r>
      <w:ins w:id="340" w:author="Shirilord, Isaac (ARTORG)" w:date="2024-07-10T17:26:00Z" w16du:dateUtc="2024-07-10T15:26:00Z">
        <w:r w:rsidR="00716BB1">
          <w:rPr>
            <w:rFonts w:asciiTheme="majorBidi" w:hAnsiTheme="majorBidi" w:cstheme="majorBidi"/>
            <w:lang w:val="en-US"/>
          </w:rPr>
          <w:t xml:space="preserve">the </w:t>
        </w:r>
      </w:ins>
      <w:r w:rsidR="00E46FE3" w:rsidRPr="001E7DB7">
        <w:rPr>
          <w:rFonts w:asciiTheme="majorBidi" w:hAnsiTheme="majorBidi" w:cstheme="majorBidi"/>
          <w:vertAlign w:val="superscript"/>
          <w:lang w:val="en-US"/>
        </w:rPr>
        <w:t>68</w:t>
      </w:r>
      <w:r w:rsidR="00E46FE3">
        <w:rPr>
          <w:rFonts w:asciiTheme="majorBidi" w:hAnsiTheme="majorBidi" w:cstheme="majorBidi"/>
          <w:lang w:val="en-US"/>
        </w:rPr>
        <w:t xml:space="preserve">Ga dataset </w:t>
      </w:r>
      <w:r w:rsidR="00A624F5" w:rsidRPr="00B653BA">
        <w:rPr>
          <w:rFonts w:asciiTheme="majorBidi" w:hAnsiTheme="majorBidi" w:cstheme="majorBidi"/>
          <w:lang w:val="en-US"/>
        </w:rPr>
        <w:t>MAC images underwent a factor of 5 scaling, while 2 was picked for NAC images</w:t>
      </w:r>
      <w:ins w:id="341" w:author="Shirilord, Isaac (ARTORG)" w:date="2024-07-10T17:26:00Z" w16du:dateUtc="2024-07-10T15:26:00Z">
        <w:r w:rsidR="00716BB1">
          <w:rPr>
            <w:rFonts w:asciiTheme="majorBidi" w:hAnsiTheme="majorBidi" w:cstheme="majorBidi"/>
            <w:lang w:val="en-US"/>
          </w:rPr>
          <w:t xml:space="preserve"> based </w:t>
        </w:r>
        <w:commentRangeStart w:id="342"/>
        <w:r w:rsidR="00716BB1">
          <w:rPr>
            <w:rFonts w:asciiTheme="majorBidi" w:hAnsiTheme="majorBidi" w:cstheme="majorBidi"/>
            <w:lang w:val="en-US"/>
          </w:rPr>
          <w:t>on previous studies</w:t>
        </w:r>
        <w:commentRangeEnd w:id="342"/>
        <w:r w:rsidR="00716BB1">
          <w:rPr>
            <w:rStyle w:val="CommentReference"/>
          </w:rPr>
          <w:commentReference w:id="342"/>
        </w:r>
      </w:ins>
      <w:ins w:id="343" w:author="Samane Shahpouri" w:date="2024-07-10T20:42:00Z" w16du:dateUtc="2024-07-10T18:42:00Z">
        <w:r w:rsidR="00F66353">
          <w:rPr>
            <w:rFonts w:asciiTheme="majorBidi" w:hAnsiTheme="majorBidi" w:cstheme="majorBidi"/>
            <w:lang w:val="en-US"/>
          </w:rPr>
          <w:t xml:space="preserve"> </w:t>
        </w:r>
      </w:ins>
      <w:customXmlInsRangeStart w:id="344" w:author="Samane Shahpouri" w:date="2024-07-10T20:43:00Z"/>
      <w:sdt>
        <w:sdtPr>
          <w:rPr>
            <w:rFonts w:asciiTheme="majorBidi" w:hAnsiTheme="majorBidi" w:cstheme="majorBidi"/>
            <w:color w:val="000000"/>
            <w:lang w:val="en-US"/>
            <w:rPrChange w:id="345" w:author="Samane Shahpouri" w:date="2024-07-10T21:16:00Z" w16du:dateUtc="2024-07-10T19:16:00Z">
              <w:rPr>
                <w:rFonts w:asciiTheme="majorBidi" w:hAnsiTheme="majorBidi" w:cstheme="majorBidi"/>
                <w:lang w:val="en-US"/>
              </w:rPr>
            </w:rPrChange>
          </w:rPr>
          <w:tag w:val="MENDELEY_CITATION_v3_eyJjaXRhdGlvbklEIjoiTUVOREVMRVlfQ0lUQVRJT05fOGI1ZTVlYjctZGU2ZC00NThkLThkMDItMzYyNDUzYmQzYT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2089422629"/>
          <w:placeholder>
            <w:docPart w:val="DefaultPlaceholder_-1854013440"/>
          </w:placeholder>
        </w:sdtPr>
        <w:sdtContent>
          <w:customXmlInsRangeEnd w:id="344"/>
          <w:ins w:id="346" w:author="Samane Shahpouri" w:date="2024-07-10T21:16:00Z" w16du:dateUtc="2024-07-10T19:16:00Z">
            <w:r w:rsidR="00922503" w:rsidRPr="00922503">
              <w:rPr>
                <w:rFonts w:asciiTheme="majorBidi" w:hAnsiTheme="majorBidi" w:cstheme="majorBidi"/>
                <w:color w:val="000000"/>
                <w:lang w:val="en-US"/>
              </w:rPr>
              <w:t>(27)</w:t>
            </w:r>
          </w:ins>
          <w:customXmlInsRangeStart w:id="347" w:author="Samane Shahpouri" w:date="2024-07-10T20:43:00Z"/>
        </w:sdtContent>
      </w:sdt>
      <w:customXmlInsRangeEnd w:id="347"/>
      <w:r w:rsidRPr="00D47CC0">
        <w:rPr>
          <w:rFonts w:asciiTheme="majorBidi" w:hAnsiTheme="majorBidi" w:cstheme="majorBidi"/>
          <w:lang w:val="en-US"/>
        </w:rPr>
        <w:t>.</w:t>
      </w:r>
      <w:r w:rsidR="00AE6BC2">
        <w:rPr>
          <w:rFonts w:asciiTheme="majorBidi" w:hAnsiTheme="majorBidi" w:cstheme="majorBidi"/>
          <w:lang w:val="en-US"/>
        </w:rPr>
        <w:t xml:space="preserve"> </w:t>
      </w:r>
      <w:r w:rsidRPr="00D47CC0">
        <w:rPr>
          <w:rFonts w:asciiTheme="majorBidi" w:hAnsiTheme="majorBidi" w:cstheme="majorBidi"/>
          <w:lang w:val="en-US"/>
        </w:rPr>
        <w:t>The histogram of the images post-</w:t>
      </w:r>
      <w:r w:rsidR="00936DED" w:rsidRPr="00D47CC0">
        <w:rPr>
          <w:rFonts w:asciiTheme="majorBidi" w:hAnsiTheme="majorBidi" w:cstheme="majorBidi"/>
          <w:lang w:val="en-US"/>
        </w:rPr>
        <w:t>normalization</w:t>
      </w:r>
      <w:r w:rsidRPr="00D47CC0">
        <w:rPr>
          <w:rFonts w:asciiTheme="majorBidi" w:hAnsiTheme="majorBidi" w:cstheme="majorBidi"/>
          <w:lang w:val="en-US"/>
        </w:rPr>
        <w:t xml:space="preserve"> illustrates the effect of this scaling on the distribution of voxel intensities, confirming the consistency of intensity levels across the processed images</w:t>
      </w:r>
      <w:r w:rsidR="006D4D03" w:rsidRPr="00D47CC0">
        <w:rPr>
          <w:rFonts w:asciiTheme="majorBidi" w:hAnsiTheme="majorBidi" w:cstheme="majorBidi"/>
          <w:lang w:val="en-US"/>
        </w:rPr>
        <w:t xml:space="preserve"> (Figure 2A)</w:t>
      </w:r>
      <w:r w:rsidRPr="00D47CC0">
        <w:rPr>
          <w:rFonts w:asciiTheme="majorBidi" w:hAnsiTheme="majorBidi" w:cstheme="majorBidi"/>
          <w:lang w:val="en-US"/>
        </w:rPr>
        <w:t>.</w:t>
      </w:r>
    </w:p>
    <w:p w14:paraId="48DA0606" w14:textId="77777777" w:rsidR="001E0755" w:rsidRPr="00D47CC0" w:rsidRDefault="006821AE" w:rsidP="001E7DB7">
      <w:pPr>
        <w:pStyle w:val="Heading3"/>
        <w:rPr>
          <w:lang w:val="en-US"/>
        </w:rPr>
      </w:pPr>
      <w:bookmarkStart w:id="348" w:name="_Toc171278822"/>
      <w:r w:rsidRPr="00D47CC0">
        <w:rPr>
          <w:lang w:val="en-US"/>
        </w:rPr>
        <w:t>Data Transformation and Augmentations:</w:t>
      </w:r>
      <w:bookmarkEnd w:id="348"/>
    </w:p>
    <w:p w14:paraId="7CFC5819" w14:textId="0F33BD07" w:rsidR="002D1AD1" w:rsidRDefault="009A5370" w:rsidP="001E0755">
      <w:pPr>
        <w:rPr>
          <w:rFonts w:asciiTheme="majorBidi" w:hAnsiTheme="majorBidi" w:cstheme="majorBidi"/>
          <w:lang w:val="en-US"/>
        </w:rPr>
      </w:pPr>
      <w:r w:rsidRPr="00D47CC0">
        <w:rPr>
          <w:rFonts w:asciiTheme="majorBidi" w:hAnsiTheme="majorBidi" w:cstheme="majorBidi"/>
          <w:lang w:val="en-US"/>
        </w:rPr>
        <w:t>For training data preparation, each PET image was initially</w:t>
      </w:r>
      <w:del w:id="349" w:author="Samane Shahpouri" w:date="2024-07-10T20:44:00Z" w16du:dateUtc="2024-07-10T18:44:00Z">
        <w:r w:rsidRPr="00D47CC0" w:rsidDel="00B20A08">
          <w:rPr>
            <w:rFonts w:asciiTheme="majorBidi" w:hAnsiTheme="majorBidi" w:cstheme="majorBidi"/>
            <w:lang w:val="en-US"/>
          </w:rPr>
          <w:delText xml:space="preserve"> </w:delText>
        </w:r>
        <w:commentRangeStart w:id="350"/>
        <w:r w:rsidRPr="00D47CC0" w:rsidDel="00B20A08">
          <w:rPr>
            <w:rFonts w:asciiTheme="majorBidi" w:hAnsiTheme="majorBidi" w:cstheme="majorBidi"/>
            <w:lang w:val="en-US"/>
          </w:rPr>
          <w:delText>trimmed t</w:delText>
        </w:r>
        <w:commentRangeEnd w:id="350"/>
        <w:r w:rsidR="00716BB1" w:rsidDel="00B20A08">
          <w:rPr>
            <w:rStyle w:val="CommentReference"/>
          </w:rPr>
          <w:commentReference w:id="350"/>
        </w:r>
        <w:r w:rsidRPr="00D47CC0" w:rsidDel="00B20A08">
          <w:rPr>
            <w:rFonts w:asciiTheme="majorBidi" w:hAnsiTheme="majorBidi" w:cstheme="majorBidi"/>
            <w:lang w:val="en-US"/>
          </w:rPr>
          <w:delText>o fit the body's outline</w:delText>
        </w:r>
      </w:del>
      <w:r w:rsidRPr="00D47CC0">
        <w:rPr>
          <w:rFonts w:asciiTheme="majorBidi" w:hAnsiTheme="majorBidi" w:cstheme="majorBidi"/>
          <w:lang w:val="en-US"/>
        </w:rPr>
        <w:t xml:space="preserve">, followed by the addition of zero-padding to </w:t>
      </w:r>
      <w:r w:rsidR="00A624F5" w:rsidRPr="00B653BA">
        <w:rPr>
          <w:rFonts w:asciiTheme="majorBidi" w:hAnsiTheme="majorBidi" w:cstheme="majorBidi"/>
          <w:lang w:val="en-US"/>
        </w:rPr>
        <w:t>standardize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dimensions to a uniform bounding box size of 168×168×Z (with 'Z' representing the count of slices), as illustrated in </w:t>
      </w:r>
      <w:r w:rsidR="0040105C" w:rsidRPr="00D47CC0">
        <w:rPr>
          <w:rFonts w:asciiTheme="majorBidi" w:hAnsiTheme="majorBidi" w:cstheme="majorBidi"/>
          <w:lang w:val="en-US"/>
        </w:rPr>
        <w:t>F</w:t>
      </w:r>
      <w:r w:rsidRPr="00D47CC0">
        <w:rPr>
          <w:rFonts w:asciiTheme="majorBidi" w:hAnsiTheme="majorBidi" w:cstheme="majorBidi"/>
          <w:lang w:val="en-US"/>
        </w:rPr>
        <w:t xml:space="preserve">igure </w:t>
      </w:r>
      <w:r w:rsidR="00AC5C2E">
        <w:rPr>
          <w:rFonts w:asciiTheme="majorBidi" w:hAnsiTheme="majorBidi" w:cstheme="majorBidi"/>
          <w:lang w:val="en-US"/>
        </w:rPr>
        <w:t>3</w:t>
      </w:r>
      <w:r w:rsidR="00AC5C2E" w:rsidRPr="00D47CC0">
        <w:rPr>
          <w:rFonts w:asciiTheme="majorBidi" w:hAnsiTheme="majorBidi" w:cstheme="majorBidi"/>
          <w:lang w:val="en-US"/>
        </w:rPr>
        <w:t>a</w:t>
      </w:r>
      <w:r w:rsidR="00A624F5" w:rsidRPr="00B653BA">
        <w:rPr>
          <w:rFonts w:asciiTheme="majorBidi" w:hAnsiTheme="majorBidi" w:cstheme="majorBidi"/>
          <w:lang w:val="en-US"/>
        </w:rPr>
        <w:t>. This ensured</w:t>
      </w:r>
      <w:r w:rsidRPr="00D47CC0">
        <w:rPr>
          <w:rFonts w:asciiTheme="majorBidi" w:hAnsiTheme="majorBidi" w:cstheme="majorBidi"/>
          <w:lang w:val="en-US"/>
        </w:rPr>
        <w:t xml:space="preserve"> the retention of </w:t>
      </w:r>
      <w:r w:rsidR="00A624F5" w:rsidRPr="00B653BA">
        <w:rPr>
          <w:rFonts w:asciiTheme="majorBidi" w:hAnsiTheme="majorBidi" w:cstheme="majorBidi"/>
          <w:lang w:val="en-US"/>
        </w:rPr>
        <w:t xml:space="preserve">the </w:t>
      </w:r>
      <w:r w:rsidRPr="00D47CC0">
        <w:rPr>
          <w:rFonts w:asciiTheme="majorBidi" w:hAnsiTheme="majorBidi" w:cstheme="majorBidi"/>
          <w:lang w:val="en-US"/>
        </w:rPr>
        <w:t>original image resolution and anatomical structure.</w:t>
      </w:r>
      <w:r w:rsidR="00A624F5" w:rsidRPr="00B653BA">
        <w:rPr>
          <w:rFonts w:asciiTheme="majorBidi" w:hAnsiTheme="majorBidi" w:cstheme="majorBidi"/>
          <w:lang w:val="en-US"/>
        </w:rPr>
        <w:t xml:space="preserve"> </w:t>
      </w:r>
      <w:r w:rsidRPr="00D47CC0">
        <w:rPr>
          <w:rFonts w:asciiTheme="majorBidi" w:hAnsiTheme="majorBidi" w:cstheme="majorBidi"/>
          <w:lang w:val="en-US"/>
        </w:rPr>
        <w:t xml:space="preserve">To ensure uniformity and enhance the training process's efficiency, all </w:t>
      </w:r>
      <w:r w:rsidR="00E46FE3" w:rsidRPr="001E7DB7">
        <w:rPr>
          <w:rFonts w:asciiTheme="majorBidi" w:hAnsiTheme="majorBidi" w:cstheme="majorBidi"/>
          <w:vertAlign w:val="superscript"/>
          <w:lang w:val="en-US"/>
        </w:rPr>
        <w:t>68</w:t>
      </w:r>
      <w:r w:rsidR="00E46FE3">
        <w:rPr>
          <w:rFonts w:asciiTheme="majorBidi" w:hAnsiTheme="majorBidi" w:cstheme="majorBidi"/>
          <w:lang w:val="en-US"/>
        </w:rPr>
        <w:t xml:space="preserve">Ga </w:t>
      </w:r>
      <w:r w:rsidRPr="00D47CC0">
        <w:rPr>
          <w:rFonts w:asciiTheme="majorBidi" w:hAnsiTheme="majorBidi" w:cstheme="majorBidi"/>
          <w:lang w:val="en-US"/>
        </w:rPr>
        <w:t>PET images were re-scaled to a voxel size of 4.07</w:t>
      </w:r>
      <w:del w:id="351" w:author="Shirilord, Isaac (ARTORG)" w:date="2024-07-10T17:27:00Z" w16du:dateUtc="2024-07-10T15:27:00Z">
        <w:r w:rsidRPr="00D47CC0" w:rsidDel="00716BB1">
          <w:rPr>
            <w:rFonts w:asciiTheme="majorBidi" w:hAnsiTheme="majorBidi" w:cstheme="majorBidi"/>
            <w:lang w:val="en-US"/>
          </w:rPr>
          <w:delText xml:space="preserve"> </w:delText>
        </w:r>
      </w:del>
      <w:r w:rsidRPr="00D47CC0">
        <w:rPr>
          <w:rFonts w:asciiTheme="majorBidi" w:hAnsiTheme="majorBidi" w:cstheme="majorBidi"/>
          <w:lang w:val="en-US"/>
        </w:rPr>
        <w:t>×</w:t>
      </w:r>
      <w:del w:id="352" w:author="Shirilord, Isaac (ARTORG)" w:date="2024-07-10T17:27:00Z" w16du:dateUtc="2024-07-10T15:27:00Z">
        <w:r w:rsidRPr="00D47CC0" w:rsidDel="00716BB1">
          <w:rPr>
            <w:rFonts w:asciiTheme="majorBidi" w:hAnsiTheme="majorBidi" w:cstheme="majorBidi"/>
            <w:lang w:val="en-US"/>
          </w:rPr>
          <w:delText xml:space="preserve"> </w:delText>
        </w:r>
      </w:del>
      <w:r w:rsidRPr="00D47CC0">
        <w:rPr>
          <w:rFonts w:asciiTheme="majorBidi" w:hAnsiTheme="majorBidi" w:cstheme="majorBidi"/>
          <w:lang w:val="en-US"/>
        </w:rPr>
        <w:t>4.07</w:t>
      </w:r>
      <w:del w:id="353" w:author="Shirilord, Isaac (ARTORG)" w:date="2024-07-10T17:27:00Z" w16du:dateUtc="2024-07-10T15:27:00Z">
        <w:r w:rsidRPr="00D47CC0" w:rsidDel="00716BB1">
          <w:rPr>
            <w:rFonts w:asciiTheme="majorBidi" w:hAnsiTheme="majorBidi" w:cstheme="majorBidi"/>
            <w:lang w:val="en-US"/>
          </w:rPr>
          <w:delText xml:space="preserve"> </w:delText>
        </w:r>
      </w:del>
      <w:r w:rsidRPr="00D47CC0">
        <w:rPr>
          <w:rFonts w:asciiTheme="majorBidi" w:hAnsiTheme="majorBidi" w:cstheme="majorBidi"/>
          <w:lang w:val="en-US"/>
        </w:rPr>
        <w:t>×</w:t>
      </w:r>
      <w:del w:id="354" w:author="Shirilord, Isaac (ARTORG)" w:date="2024-07-10T17:27:00Z" w16du:dateUtc="2024-07-10T15:27:00Z">
        <w:r w:rsidRPr="00D47CC0" w:rsidDel="00716BB1">
          <w:rPr>
            <w:rFonts w:asciiTheme="majorBidi" w:hAnsiTheme="majorBidi" w:cstheme="majorBidi"/>
            <w:lang w:val="en-US"/>
          </w:rPr>
          <w:delText xml:space="preserve"> </w:delText>
        </w:r>
      </w:del>
      <w:r w:rsidRPr="00D47CC0">
        <w:rPr>
          <w:rFonts w:asciiTheme="majorBidi" w:hAnsiTheme="majorBidi" w:cstheme="majorBidi"/>
          <w:lang w:val="en-US"/>
        </w:rPr>
        <w:t>3.0 mm</w:t>
      </w:r>
      <w:r w:rsidRPr="00D47CC0">
        <w:rPr>
          <w:rFonts w:asciiTheme="majorBidi" w:hAnsiTheme="majorBidi" w:cstheme="majorBidi"/>
          <w:vertAlign w:val="superscript"/>
          <w:lang w:val="en-US"/>
        </w:rPr>
        <w:t>3</w:t>
      </w:r>
      <w:r w:rsidRPr="00D47CC0">
        <w:rPr>
          <w:rFonts w:asciiTheme="majorBidi" w:hAnsiTheme="majorBidi" w:cstheme="majorBidi"/>
          <w:lang w:val="en-US"/>
        </w:rPr>
        <w:t xml:space="preserve">, the most common resolution across the collected data and crucial for consistent image analysis. This </w:t>
      </w:r>
      <w:r w:rsidR="00200D6D" w:rsidRPr="00D47CC0">
        <w:rPr>
          <w:rFonts w:asciiTheme="majorBidi" w:hAnsiTheme="majorBidi" w:cstheme="majorBidi"/>
          <w:lang w:val="en-US"/>
        </w:rPr>
        <w:t>standardization</w:t>
      </w:r>
      <w:r w:rsidRPr="00D47CC0">
        <w:rPr>
          <w:rFonts w:asciiTheme="majorBidi" w:hAnsiTheme="majorBidi" w:cstheme="majorBidi"/>
          <w:lang w:val="en-US"/>
        </w:rPr>
        <w:t xml:space="preserve"> was crucial for achieving consistent image quality throughout the dataset. Details regarding the initial voxel spacing are provided in Figure </w:t>
      </w:r>
      <w:r w:rsidR="00AC5C2E">
        <w:rPr>
          <w:rFonts w:asciiTheme="majorBidi" w:hAnsiTheme="majorBidi" w:cstheme="majorBidi"/>
          <w:lang w:val="en-US"/>
        </w:rPr>
        <w:t>3</w:t>
      </w:r>
      <w:r w:rsidR="00AC5C2E" w:rsidRPr="00D47CC0">
        <w:rPr>
          <w:rFonts w:asciiTheme="majorBidi" w:hAnsiTheme="majorBidi" w:cstheme="majorBidi"/>
          <w:lang w:val="en-US"/>
        </w:rPr>
        <w:t>b</w:t>
      </w:r>
      <w:r w:rsidRPr="00D47CC0">
        <w:rPr>
          <w:rFonts w:asciiTheme="majorBidi" w:hAnsiTheme="majorBidi" w:cstheme="majorBidi"/>
          <w:lang w:val="en-US"/>
        </w:rPr>
        <w:t>.</w:t>
      </w:r>
    </w:p>
    <w:p w14:paraId="12CC9A07" w14:textId="77777777" w:rsidR="00164586" w:rsidRPr="00D47CC0" w:rsidRDefault="00164586" w:rsidP="001E0755">
      <w:pPr>
        <w:rPr>
          <w:rFonts w:asciiTheme="majorBidi" w:hAnsiTheme="majorBidi" w:cstheme="majorBidi"/>
          <w:lang w:val="en-US"/>
        </w:rPr>
      </w:pPr>
    </w:p>
    <w:tbl>
      <w:tblPr>
        <w:tblStyle w:val="TableGrid"/>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821AE" w:rsidRPr="00B653BA" w14:paraId="0A233872" w14:textId="77777777" w:rsidTr="00D804A5">
        <w:trPr>
          <w:trHeight w:val="2720"/>
          <w:jc w:val="center"/>
        </w:trPr>
        <w:tc>
          <w:tcPr>
            <w:tcW w:w="9070" w:type="dxa"/>
          </w:tcPr>
          <w:p w14:paraId="6CD3885D" w14:textId="77777777" w:rsidR="006821AE" w:rsidRPr="00D47CC0" w:rsidRDefault="006821AE" w:rsidP="00D804A5">
            <w:pPr>
              <w:rPr>
                <w:rFonts w:asciiTheme="majorBidi" w:hAnsiTheme="majorBidi" w:cstheme="majorBidi"/>
                <w:color w:val="0D0D0D"/>
                <w:lang w:val="en-US"/>
              </w:rPr>
            </w:pPr>
            <w:r w:rsidRPr="00D47CC0">
              <w:rPr>
                <w:rFonts w:asciiTheme="majorBidi" w:hAnsiTheme="majorBidi" w:cstheme="majorBidi"/>
                <w:noProof/>
                <w:lang w:val="en-US"/>
              </w:rPr>
              <w:drawing>
                <wp:inline distT="0" distB="0" distL="0" distR="0" wp14:anchorId="3A9C783F" wp14:editId="70B3DFD9">
                  <wp:extent cx="5576570" cy="2276475"/>
                  <wp:effectExtent l="0" t="0" r="5080" b="9525"/>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21"/>
                          <a:srcRect r="32948"/>
                          <a:stretch/>
                        </pic:blipFill>
                        <pic:spPr bwMode="auto">
                          <a:xfrm>
                            <a:off x="0" y="0"/>
                            <a:ext cx="5627447" cy="2297244"/>
                          </a:xfrm>
                          <a:prstGeom prst="rect">
                            <a:avLst/>
                          </a:prstGeom>
                          <a:ln>
                            <a:noFill/>
                          </a:ln>
                          <a:extLst>
                            <a:ext uri="{53640926-AAD7-44D8-BBD7-CCE9431645EC}">
                              <a14:shadowObscured xmlns:a14="http://schemas.microsoft.com/office/drawing/2010/main"/>
                            </a:ext>
                          </a:extLst>
                        </pic:spPr>
                      </pic:pic>
                    </a:graphicData>
                  </a:graphic>
                </wp:inline>
              </w:drawing>
            </w:r>
          </w:p>
        </w:tc>
      </w:tr>
      <w:tr w:rsidR="002D1AD1" w:rsidRPr="00B653BA" w14:paraId="6D6C158F" w14:textId="77777777" w:rsidTr="00D804A5">
        <w:trPr>
          <w:trHeight w:val="2720"/>
          <w:jc w:val="center"/>
        </w:trPr>
        <w:tc>
          <w:tcPr>
            <w:tcW w:w="9070" w:type="dxa"/>
          </w:tcPr>
          <w:p w14:paraId="7EC88390" w14:textId="00C594D1"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6EAD790" wp14:editId="5B3B9CA2">
                  <wp:extent cx="5576570" cy="1565592"/>
                  <wp:effectExtent l="0" t="0" r="5080" b="0"/>
                  <wp:docPr id="218911590"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22"/>
                          <a:stretch>
                            <a:fillRect/>
                          </a:stretch>
                        </pic:blipFill>
                        <pic:spPr>
                          <a:xfrm>
                            <a:off x="0" y="0"/>
                            <a:ext cx="5640730" cy="1583605"/>
                          </a:xfrm>
                          <a:prstGeom prst="rect">
                            <a:avLst/>
                          </a:prstGeom>
                        </pic:spPr>
                      </pic:pic>
                    </a:graphicData>
                  </a:graphic>
                </wp:inline>
              </w:drawing>
            </w:r>
          </w:p>
        </w:tc>
      </w:tr>
      <w:tr w:rsidR="002D1AD1" w:rsidRPr="00B653BA" w14:paraId="57A62845" w14:textId="77777777" w:rsidTr="00D804A5">
        <w:trPr>
          <w:trHeight w:val="2720"/>
          <w:jc w:val="center"/>
        </w:trPr>
        <w:tc>
          <w:tcPr>
            <w:tcW w:w="9070" w:type="dxa"/>
          </w:tcPr>
          <w:p w14:paraId="118C8A66" w14:textId="5BC78692"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lastRenderedPageBreak/>
              <w:drawing>
                <wp:inline distT="0" distB="0" distL="0" distR="0" wp14:anchorId="10827877" wp14:editId="78543682">
                  <wp:extent cx="5623617" cy="1872136"/>
                  <wp:effectExtent l="0" t="0" r="0" b="0"/>
                  <wp:docPr id="1843243147"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23"/>
                          <a:stretch>
                            <a:fillRect/>
                          </a:stretch>
                        </pic:blipFill>
                        <pic:spPr>
                          <a:xfrm>
                            <a:off x="0" y="0"/>
                            <a:ext cx="5650567" cy="1881108"/>
                          </a:xfrm>
                          <a:prstGeom prst="rect">
                            <a:avLst/>
                          </a:prstGeom>
                        </pic:spPr>
                      </pic:pic>
                    </a:graphicData>
                  </a:graphic>
                </wp:inline>
              </w:drawing>
            </w:r>
          </w:p>
        </w:tc>
      </w:tr>
      <w:tr w:rsidR="002D1AD1" w:rsidRPr="00B653BA" w14:paraId="3D1B97FE" w14:textId="77777777" w:rsidTr="00D804A5">
        <w:trPr>
          <w:trHeight w:val="1531"/>
          <w:jc w:val="center"/>
        </w:trPr>
        <w:tc>
          <w:tcPr>
            <w:tcW w:w="9070" w:type="dxa"/>
          </w:tcPr>
          <w:p w14:paraId="6AB50206" w14:textId="3B566109" w:rsidR="002D1AD1" w:rsidRPr="00D47CC0" w:rsidRDefault="002D1AD1" w:rsidP="00D804A5">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1466E8">
              <w:rPr>
                <w:noProof/>
                <w:lang w:val="en-US"/>
              </w:rPr>
              <w:t>3</w:t>
            </w:r>
            <w:r w:rsidRPr="00D47CC0">
              <w:rPr>
                <w:lang w:val="en-US"/>
              </w:rPr>
              <w:fldChar w:fldCharType="end"/>
            </w:r>
            <w:r w:rsidRPr="00D47CC0">
              <w:rPr>
                <w:lang w:val="en-US"/>
              </w:rPr>
              <w:t xml:space="preserve">: </w:t>
            </w:r>
            <w:r w:rsidRPr="00D47CC0">
              <w:rPr>
                <w:b/>
                <w:bCs/>
                <w:lang w:val="en-US"/>
              </w:rPr>
              <w:t xml:space="preserve">A) </w:t>
            </w:r>
            <w:r w:rsidRPr="00D47CC0">
              <w:rPr>
                <w:lang w:val="en-US"/>
              </w:rPr>
              <w:t xml:space="preserve">Distribution of maximum intensity values for NAC and MAC images, displaying variations pre- and post-normalization to highlight data scaling effects. NAC images were scaled down by a factor of 2 and MAC images by a factor of 5. </w:t>
            </w:r>
            <w:r w:rsidRPr="00D47CC0">
              <w:rPr>
                <w:b/>
                <w:bCs/>
                <w:lang w:val="en-US"/>
              </w:rPr>
              <w:t>B)</w:t>
            </w:r>
            <w:r w:rsidRPr="00D47CC0">
              <w:rPr>
                <w:lang w:val="en-US"/>
              </w:rPr>
              <w:t xml:space="preserve"> </w:t>
            </w:r>
            <w:r w:rsidR="00A624F5" w:rsidRPr="00B653BA">
              <w:rPr>
                <w:lang w:val="en-US"/>
              </w:rPr>
              <w:t xml:space="preserve">initial PET image dimensions are distributed </w:t>
            </w:r>
            <w:r w:rsidRPr="00D47CC0">
              <w:rPr>
                <w:lang w:val="en-US"/>
              </w:rPr>
              <w:t xml:space="preserve">across sagittal, coronal, and axial planes. Each bar represents the frequency of occurrence for specific dimension sizes within the dataset. </w:t>
            </w:r>
            <w:r w:rsidRPr="00D47CC0">
              <w:rPr>
                <w:b/>
                <w:bCs/>
                <w:lang w:val="en-US"/>
              </w:rPr>
              <w:t>C)</w:t>
            </w:r>
            <w:r w:rsidRPr="00D47CC0">
              <w:rPr>
                <w:lang w:val="en-US"/>
              </w:rPr>
              <w:t xml:space="preserve"> Proportion of different voxel spacings utilized in PET image preprocessing. The donut charts depict the percentage of images corresponding to each voxel spacing dimension in millimeters across sagittal, coronal, and axial views.</w:t>
            </w:r>
          </w:p>
        </w:tc>
      </w:tr>
    </w:tbl>
    <w:p w14:paraId="772F89F5" w14:textId="13B6B740" w:rsidR="006821AE" w:rsidRPr="00D47CC0" w:rsidRDefault="002D1AD1" w:rsidP="001E0755">
      <w:pPr>
        <w:rPr>
          <w:rFonts w:asciiTheme="majorBidi" w:hAnsiTheme="majorBidi" w:cstheme="majorBidi"/>
          <w:lang w:val="en-US"/>
        </w:rPr>
      </w:pPr>
      <w:r w:rsidRPr="00D47CC0">
        <w:rPr>
          <w:rFonts w:asciiTheme="majorBidi" w:hAnsiTheme="majorBidi" w:cstheme="majorBidi"/>
          <w:lang w:val="en-US"/>
        </w:rPr>
        <w:tab/>
      </w:r>
      <w:r w:rsidRPr="00D47CC0">
        <w:rPr>
          <w:rFonts w:asciiTheme="majorBidi" w:hAnsiTheme="majorBidi" w:cstheme="majorBidi"/>
          <w:lang w:val="en-US"/>
        </w:rPr>
        <w:tab/>
      </w:r>
    </w:p>
    <w:p w14:paraId="3AF57C57" w14:textId="5C9B854E" w:rsidR="006821AE" w:rsidRPr="00D47CC0" w:rsidRDefault="006821AE" w:rsidP="001E0755">
      <w:pPr>
        <w:pStyle w:val="Heading3"/>
        <w:rPr>
          <w:rFonts w:asciiTheme="majorBidi" w:hAnsiTheme="majorBidi" w:cstheme="majorBidi"/>
          <w:lang w:val="en-US"/>
        </w:rPr>
      </w:pPr>
      <w:bookmarkStart w:id="355" w:name="_Toc168472922"/>
      <w:bookmarkStart w:id="356" w:name="_Toc171278823"/>
      <w:r w:rsidRPr="00D47CC0">
        <w:rPr>
          <w:rFonts w:asciiTheme="majorBidi" w:hAnsiTheme="majorBidi" w:cstheme="majorBidi"/>
          <w:lang w:val="en-US"/>
        </w:rPr>
        <w:t>Generation of Anatomy-Dependent Correction Maps (ADCM)</w:t>
      </w:r>
      <w:bookmarkEnd w:id="355"/>
      <w:bookmarkEnd w:id="356"/>
    </w:p>
    <w:p w14:paraId="4559A7A5" w14:textId="38DB3C59" w:rsidR="000A0620" w:rsidRDefault="009A5370" w:rsidP="00507D2D">
      <w:pPr>
        <w:rPr>
          <w:rFonts w:asciiTheme="majorBidi" w:hAnsiTheme="majorBidi" w:cstheme="majorBidi"/>
          <w:lang w:val="en-US"/>
        </w:rPr>
      </w:pPr>
      <w:r w:rsidRPr="00D47CC0">
        <w:rPr>
          <w:rFonts w:asciiTheme="majorBidi" w:hAnsiTheme="majorBidi" w:cstheme="majorBidi"/>
          <w:lang w:val="en-US"/>
        </w:rPr>
        <w:t xml:space="preserve">In exploring advanced techniques for PET image correction, we examine a decomposition-based deep learning approach previously </w:t>
      </w:r>
      <w:r w:rsidR="00200D6D" w:rsidRPr="00D47CC0">
        <w:rPr>
          <w:rFonts w:asciiTheme="majorBidi" w:hAnsiTheme="majorBidi" w:cstheme="majorBidi"/>
          <w:lang w:val="en-US"/>
        </w:rPr>
        <w:t xml:space="preserve">proposed </w:t>
      </w:r>
      <w:sdt>
        <w:sdtPr>
          <w:rPr>
            <w:rFonts w:asciiTheme="majorBidi" w:hAnsiTheme="majorBidi" w:cstheme="majorBidi"/>
            <w:color w:val="000000"/>
            <w:lang w:val="en-US"/>
          </w:rPr>
          <w:tag w:val="MENDELEY_CITATION_v3_eyJjaXRhdGlvbklEIjoiTUVOREVMRVlfQ0lUQVRJT05fOTgxNGVlNjctZGY5Yy00OTNlLWEwMTgtNjY0N2E2MmVlMGEz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ins w:id="357" w:author="Samane Shahpouri" w:date="2024-07-10T21:16:00Z" w16du:dateUtc="2024-07-10T19:16:00Z">
            <w:r w:rsidR="00922503" w:rsidRPr="00922503">
              <w:rPr>
                <w:rFonts w:asciiTheme="majorBidi" w:hAnsiTheme="majorBidi" w:cstheme="majorBidi"/>
                <w:color w:val="000000"/>
                <w:lang w:val="en-US"/>
              </w:rPr>
              <w:t>(52)</w:t>
            </w:r>
          </w:ins>
          <w:del w:id="358" w:author="Samane Shahpouri" w:date="2024-07-10T19:47:00Z" w16du:dateUtc="2024-07-10T17:47:00Z">
            <w:r w:rsidR="00164586" w:rsidRPr="00922503" w:rsidDel="00FD2892">
              <w:rPr>
                <w:rFonts w:asciiTheme="majorBidi" w:hAnsiTheme="majorBidi" w:cstheme="majorBidi"/>
                <w:color w:val="000000"/>
                <w:lang w:val="en-US"/>
              </w:rPr>
              <w:delText>(38)</w:delText>
            </w:r>
          </w:del>
        </w:sdtContent>
      </w:sdt>
      <w:r w:rsidR="00F95134">
        <w:rPr>
          <w:rFonts w:asciiTheme="majorBidi" w:hAnsiTheme="majorBidi" w:cstheme="majorBidi"/>
          <w:color w:val="000000"/>
          <w:lang w:val="en-US"/>
        </w:rPr>
        <w:t xml:space="preserve">. </w:t>
      </w:r>
      <w:r w:rsidR="00AE6BC2">
        <w:rPr>
          <w:rFonts w:asciiTheme="majorBidi" w:hAnsiTheme="majorBidi" w:cstheme="majorBidi"/>
          <w:lang w:val="en-US"/>
        </w:rPr>
        <w:t>Based on this idea</w:t>
      </w:r>
      <w:r w:rsidR="00A624F5" w:rsidRPr="00B653BA">
        <w:rPr>
          <w:rFonts w:asciiTheme="majorBidi" w:hAnsiTheme="majorBidi" w:cstheme="majorBidi"/>
          <w:lang w:val="en-US"/>
        </w:rPr>
        <w:t xml:space="preserve">, the </w:t>
      </w:r>
      <w:r w:rsidR="00CC25AC">
        <w:rPr>
          <w:rFonts w:asciiTheme="majorBidi" w:hAnsiTheme="majorBidi" w:cstheme="majorBidi"/>
          <w:lang w:val="en-US"/>
        </w:rPr>
        <w:t>attenuation scatter corrected</w:t>
      </w:r>
      <w:r w:rsidR="00A624F5" w:rsidRPr="00B653BA">
        <w:rPr>
          <w:rFonts w:asciiTheme="majorBidi" w:hAnsiTheme="majorBidi" w:cstheme="majorBidi"/>
          <w:lang w:val="en-US"/>
        </w:rPr>
        <w:t xml:space="preserve"> </w:t>
      </w:r>
      <w:r w:rsidR="00AE6BC2">
        <w:rPr>
          <w:rFonts w:asciiTheme="majorBidi" w:hAnsiTheme="majorBidi" w:cstheme="majorBidi"/>
          <w:lang w:val="en-US"/>
        </w:rPr>
        <w:t xml:space="preserve">image </w:t>
      </w:r>
      <w:r w:rsidR="00CC25AC">
        <w:rPr>
          <w:rFonts w:asciiTheme="majorBidi" w:hAnsiTheme="majorBidi" w:cstheme="majorBidi"/>
          <w:lang w:val="en-US"/>
        </w:rPr>
        <w:t>could be</w:t>
      </w:r>
      <w:r w:rsidR="00CC25AC" w:rsidRPr="00B653BA">
        <w:rPr>
          <w:rFonts w:asciiTheme="majorBidi" w:hAnsiTheme="majorBidi" w:cstheme="majorBidi"/>
          <w:lang w:val="en-US"/>
        </w:rPr>
        <w:t xml:space="preserve"> </w:t>
      </w:r>
      <w:r w:rsidR="00A624F5" w:rsidRPr="00B653BA">
        <w:rPr>
          <w:rFonts w:asciiTheme="majorBidi" w:hAnsiTheme="majorBidi" w:cstheme="majorBidi"/>
          <w:lang w:val="en-US"/>
        </w:rPr>
        <w:t>divided</w:t>
      </w:r>
      <w:r w:rsidRPr="00D47CC0">
        <w:rPr>
          <w:rFonts w:asciiTheme="majorBidi" w:hAnsiTheme="majorBidi" w:cstheme="majorBidi"/>
          <w:lang w:val="en-US"/>
        </w:rPr>
        <w:t xml:space="preserve"> into two parts: </w:t>
      </w:r>
      <w:del w:id="359" w:author="Shirilord, Isaac (ARTORG)" w:date="2024-07-10T17:28:00Z" w16du:dateUtc="2024-07-10T15:28:00Z">
        <w:r w:rsidRPr="00D47CC0" w:rsidDel="00716BB1">
          <w:rPr>
            <w:rFonts w:asciiTheme="majorBidi" w:hAnsiTheme="majorBidi" w:cstheme="majorBidi"/>
            <w:lang w:val="en-US"/>
          </w:rPr>
          <w:delText xml:space="preserve">anatomy-independent </w:delText>
        </w:r>
        <w:bookmarkStart w:id="360" w:name="_Hlk170790109"/>
        <w:r w:rsidR="00AE6BC2" w:rsidDel="00716BB1">
          <w:rPr>
            <w:rFonts w:asciiTheme="majorBidi" w:hAnsiTheme="majorBidi" w:cstheme="majorBidi"/>
            <w:lang w:val="en-US"/>
          </w:rPr>
          <w:delText>part</w:delText>
        </w:r>
        <w:r w:rsidR="00AE6BC2" w:rsidRPr="00D47CC0" w:rsidDel="00716BB1">
          <w:rPr>
            <w:rFonts w:asciiTheme="majorBidi" w:hAnsiTheme="majorBidi" w:cstheme="majorBidi"/>
            <w:lang w:val="en-US"/>
          </w:rPr>
          <w:delText xml:space="preserve"> </w:delText>
        </w:r>
        <w:r w:rsidRPr="00D47CC0" w:rsidDel="00716BB1">
          <w:rPr>
            <w:rFonts w:asciiTheme="majorBidi" w:hAnsiTheme="majorBidi" w:cstheme="majorBidi"/>
            <w:lang w:val="en-US"/>
          </w:rPr>
          <w:delText>(</w:delText>
        </w:r>
        <w:r w:rsidR="00AE6BC2" w:rsidDel="00716BB1">
          <w:rPr>
            <w:rFonts w:asciiTheme="majorBidi" w:hAnsiTheme="majorBidi" w:cstheme="majorBidi"/>
            <w:lang w:val="en-US"/>
          </w:rPr>
          <w:delText xml:space="preserve">which contains information </w:delText>
        </w:r>
        <w:r w:rsidRPr="00D47CC0" w:rsidDel="00716BB1">
          <w:rPr>
            <w:rFonts w:asciiTheme="majorBidi" w:hAnsiTheme="majorBidi" w:cstheme="majorBidi"/>
            <w:lang w:val="en-US"/>
          </w:rPr>
          <w:delText xml:space="preserve">related to </w:delText>
        </w:r>
        <w:r w:rsidR="00AE6BC2" w:rsidRPr="00D47CC0" w:rsidDel="00716BB1">
          <w:rPr>
            <w:rFonts w:asciiTheme="majorBidi" w:hAnsiTheme="majorBidi" w:cstheme="majorBidi"/>
            <w:lang w:val="en-US"/>
          </w:rPr>
          <w:delText>tracers’</w:delText>
        </w:r>
        <w:r w:rsidRPr="00D47CC0" w:rsidDel="00716BB1">
          <w:rPr>
            <w:rFonts w:asciiTheme="majorBidi" w:hAnsiTheme="majorBidi" w:cstheme="majorBidi"/>
            <w:lang w:val="en-US"/>
          </w:rPr>
          <w:delText xml:space="preserve"> </w:delText>
        </w:r>
        <w:r w:rsidR="00AE6BC2" w:rsidDel="00716BB1">
          <w:rPr>
            <w:rFonts w:asciiTheme="majorBidi" w:hAnsiTheme="majorBidi" w:cstheme="majorBidi"/>
            <w:lang w:val="en-US"/>
          </w:rPr>
          <w:delText xml:space="preserve">distribution </w:delText>
        </w:r>
        <w:r w:rsidRPr="00D47CC0" w:rsidDel="00716BB1">
          <w:rPr>
            <w:rFonts w:asciiTheme="majorBidi" w:hAnsiTheme="majorBidi" w:cstheme="majorBidi"/>
            <w:lang w:val="en-US"/>
          </w:rPr>
          <w:delText xml:space="preserve">and diseases) </w:delText>
        </w:r>
        <w:bookmarkEnd w:id="360"/>
        <w:r w:rsidRPr="00D47CC0" w:rsidDel="00716BB1">
          <w:rPr>
            <w:rFonts w:asciiTheme="majorBidi" w:hAnsiTheme="majorBidi" w:cstheme="majorBidi"/>
            <w:lang w:val="en-US"/>
          </w:rPr>
          <w:delText xml:space="preserve">and anatomy-dependent </w:delText>
        </w:r>
        <w:r w:rsidR="00AE6BC2" w:rsidDel="00716BB1">
          <w:rPr>
            <w:rFonts w:asciiTheme="majorBidi" w:hAnsiTheme="majorBidi" w:cstheme="majorBidi"/>
            <w:lang w:val="en-US"/>
          </w:rPr>
          <w:delText xml:space="preserve">part (which contains anatomical information of </w:delText>
        </w:r>
      </w:del>
      <w:ins w:id="361" w:author="Shirilord, Isaac (ARTORG)" w:date="2024-07-10T17:28:00Z" w16du:dateUtc="2024-07-10T15:28:00Z">
        <w:r w:rsidR="00716BB1">
          <w:rPr>
            <w:rFonts w:asciiTheme="majorBidi" w:hAnsiTheme="majorBidi" w:cstheme="majorBidi"/>
            <w:lang w:val="en-US"/>
          </w:rPr>
          <w:t xml:space="preserve">an anatomy-independent part (which contains information related to tracers’ distribution and diseases) and the anatomy-dependent part (which contains anatomical information about the </w:t>
        </w:r>
      </w:ins>
      <w:r w:rsidR="00AE6BC2">
        <w:rPr>
          <w:rFonts w:asciiTheme="majorBidi" w:hAnsiTheme="majorBidi" w:cstheme="majorBidi"/>
          <w:lang w:val="en-US"/>
        </w:rPr>
        <w:t>body)</w:t>
      </w:r>
      <w:r w:rsidRPr="00D47CC0">
        <w:rPr>
          <w:rFonts w:asciiTheme="majorBidi" w:hAnsiTheme="majorBidi" w:cstheme="majorBidi"/>
          <w:lang w:val="en-US"/>
        </w:rPr>
        <w:t xml:space="preserve">. In other words, </w:t>
      </w:r>
      <w:r w:rsidR="00AE6BC2">
        <w:rPr>
          <w:rFonts w:asciiTheme="majorBidi" w:hAnsiTheme="majorBidi" w:cstheme="majorBidi"/>
          <w:lang w:val="en-US"/>
        </w:rPr>
        <w:t xml:space="preserve">in </w:t>
      </w:r>
      <w:r w:rsidRPr="00D47CC0">
        <w:rPr>
          <w:rFonts w:asciiTheme="majorBidi" w:hAnsiTheme="majorBidi" w:cstheme="majorBidi"/>
          <w:lang w:val="en-US"/>
        </w:rPr>
        <w:t xml:space="preserve">this method MAC image </w:t>
      </w:r>
      <w:r w:rsidR="00AE6BC2">
        <w:rPr>
          <w:rFonts w:asciiTheme="majorBidi" w:hAnsiTheme="majorBidi" w:cstheme="majorBidi"/>
          <w:lang w:val="en-US"/>
        </w:rPr>
        <w:t>has been formed</w:t>
      </w:r>
      <w:r w:rsidR="00BC783D">
        <w:rPr>
          <w:rFonts w:asciiTheme="majorBidi" w:hAnsiTheme="majorBidi" w:cstheme="majorBidi"/>
          <w:lang w:val="en-US"/>
        </w:rPr>
        <w:t xml:space="preserve"> from</w:t>
      </w:r>
      <w:r w:rsidR="00AE6BC2">
        <w:rPr>
          <w:rFonts w:asciiTheme="majorBidi" w:hAnsiTheme="majorBidi" w:cstheme="majorBidi"/>
          <w:lang w:val="en-US"/>
        </w:rPr>
        <w:t xml:space="preserve"> </w:t>
      </w:r>
      <w:r w:rsidR="00BC783D" w:rsidRPr="00D47CC0">
        <w:rPr>
          <w:rFonts w:asciiTheme="majorBidi" w:hAnsiTheme="majorBidi" w:cstheme="majorBidi"/>
          <w:lang w:val="en-US"/>
        </w:rPr>
        <w:t>these two key components</w:t>
      </w:r>
      <w:r w:rsidRPr="00D47CC0">
        <w:rPr>
          <w:rFonts w:asciiTheme="majorBidi" w:hAnsiTheme="majorBidi" w:cstheme="majorBidi"/>
          <w:lang w:val="en-US"/>
        </w:rPr>
        <w:t xml:space="preserve">. Anatomy-independent information, which correlates with tracer type and disease pathology, and anatomy-dependent </w:t>
      </w:r>
      <w:r w:rsidR="00BC783D">
        <w:rPr>
          <w:rFonts w:asciiTheme="majorBidi" w:hAnsiTheme="majorBidi" w:cstheme="majorBidi"/>
          <w:lang w:val="en-US"/>
        </w:rPr>
        <w:t>map</w:t>
      </w:r>
      <w:r w:rsidR="00AE6BC2" w:rsidRPr="00D47CC0">
        <w:rPr>
          <w:rFonts w:asciiTheme="majorBidi" w:hAnsiTheme="majorBidi" w:cstheme="majorBidi"/>
          <w:lang w:val="en-US"/>
        </w:rPr>
        <w:t xml:space="preserve"> </w:t>
      </w:r>
      <w:r w:rsidRPr="00D47CC0">
        <w:rPr>
          <w:rFonts w:asciiTheme="majorBidi" w:hAnsiTheme="majorBidi" w:cstheme="majorBidi"/>
          <w:lang w:val="en-US"/>
        </w:rPr>
        <w:t xml:space="preserve">necessary for </w:t>
      </w:r>
      <w:r w:rsidR="00AE6BC2">
        <w:rPr>
          <w:rFonts w:asciiTheme="majorBidi" w:hAnsiTheme="majorBidi" w:cstheme="majorBidi"/>
          <w:lang w:val="en-US"/>
        </w:rPr>
        <w:t>ASC</w:t>
      </w:r>
      <w:r w:rsidR="00CC25AC">
        <w:rPr>
          <w:rFonts w:asciiTheme="majorBidi" w:hAnsiTheme="majorBidi" w:cstheme="majorBidi"/>
          <w:lang w:val="en-US"/>
        </w:rPr>
        <w:t>, named ADCM</w:t>
      </w:r>
      <w:r w:rsidRPr="00D47CC0">
        <w:rPr>
          <w:rFonts w:asciiTheme="majorBidi" w:hAnsiTheme="majorBidi" w:cstheme="majorBidi"/>
          <w:lang w:val="en-US"/>
        </w:rPr>
        <w:t>.</w:t>
      </w:r>
      <w:r w:rsidR="000A0620">
        <w:rPr>
          <w:rFonts w:asciiTheme="majorBidi" w:hAnsiTheme="majorBidi" w:cstheme="majorBidi"/>
          <w:lang w:val="en-US"/>
        </w:rPr>
        <w:t xml:space="preserve"> </w:t>
      </w:r>
      <w:r w:rsidR="00CC25AC">
        <w:rPr>
          <w:rFonts w:asciiTheme="majorBidi" w:hAnsiTheme="majorBidi" w:cstheme="majorBidi"/>
          <w:lang w:val="en-US"/>
        </w:rPr>
        <w:t>If the model is trained on ADCM, we simply could achieve the DL-MAC by multiplying the DL-ADCM by NAC images</w:t>
      </w:r>
    </w:p>
    <w:p w14:paraId="2FD5F3EE" w14:textId="2476C634" w:rsidR="006821AE" w:rsidRPr="00D47CC0" w:rsidRDefault="00AE6BC2" w:rsidP="00507D2D">
      <w:pPr>
        <w:rPr>
          <w:rFonts w:asciiTheme="majorBidi" w:hAnsiTheme="majorBidi" w:cstheme="majorBidi"/>
          <w:lang w:val="en-US"/>
        </w:rPr>
      </w:pPr>
      <w:bookmarkStart w:id="362" w:name="_Hlk170790133"/>
      <w:r>
        <w:rPr>
          <w:rFonts w:asciiTheme="majorBidi" w:hAnsiTheme="majorBidi" w:cstheme="majorBidi"/>
          <w:lang w:val="en-US"/>
        </w:rPr>
        <w:t xml:space="preserve">So, </w:t>
      </w:r>
      <w:r w:rsidR="00BC783D">
        <w:rPr>
          <w:rFonts w:asciiTheme="majorBidi" w:hAnsiTheme="majorBidi" w:cstheme="majorBidi"/>
          <w:lang w:val="en-US"/>
        </w:rPr>
        <w:t>t</w:t>
      </w:r>
      <w:r w:rsidR="00BC783D" w:rsidRPr="00D47CC0">
        <w:rPr>
          <w:rFonts w:asciiTheme="majorBidi" w:hAnsiTheme="majorBidi" w:cstheme="majorBidi"/>
          <w:lang w:val="en-US"/>
        </w:rPr>
        <w:t xml:space="preserve">he </w:t>
      </w:r>
      <w:r w:rsidR="009A5370" w:rsidRPr="00D47CC0">
        <w:rPr>
          <w:rFonts w:asciiTheme="majorBidi" w:hAnsiTheme="majorBidi" w:cstheme="majorBidi"/>
          <w:lang w:val="en-US"/>
        </w:rPr>
        <w:t xml:space="preserve">ADCM </w:t>
      </w:r>
      <w:r w:rsidR="00CC25AC">
        <w:rPr>
          <w:rFonts w:asciiTheme="majorBidi" w:hAnsiTheme="majorBidi" w:cstheme="majorBidi"/>
          <w:lang w:val="en-US"/>
        </w:rPr>
        <w:t>for</w:t>
      </w:r>
      <w:r w:rsidR="00CC25AC" w:rsidRPr="00D47CC0">
        <w:rPr>
          <w:rFonts w:asciiTheme="majorBidi" w:hAnsiTheme="majorBidi" w:cstheme="majorBidi"/>
          <w:lang w:val="en-US"/>
        </w:rPr>
        <w:t xml:space="preserve"> </w:t>
      </w:r>
      <w:r w:rsidR="009A5370" w:rsidRPr="00D47CC0">
        <w:rPr>
          <w:rFonts w:asciiTheme="majorBidi" w:hAnsiTheme="majorBidi" w:cstheme="majorBidi"/>
          <w:lang w:val="en-US"/>
        </w:rPr>
        <w:t>each voxel</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is defined</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by conditional </w:t>
      </w:r>
      <w:r w:rsidR="007E13A5" w:rsidRPr="00D47CC0">
        <w:rPr>
          <w:rFonts w:asciiTheme="majorBidi" w:hAnsiTheme="majorBidi" w:cstheme="majorBidi"/>
          <w:lang w:val="en-US"/>
        </w:rPr>
        <w:t>E</w:t>
      </w:r>
      <w:r w:rsidR="00B86527" w:rsidRPr="00D47CC0">
        <w:rPr>
          <w:rFonts w:asciiTheme="majorBidi" w:hAnsiTheme="majorBidi" w:cstheme="majorBidi"/>
          <w:lang w:val="en-US"/>
        </w:rPr>
        <w:t>quation</w:t>
      </w:r>
      <w:r w:rsidR="007E13A5" w:rsidRPr="00D47CC0">
        <w:rPr>
          <w:rFonts w:asciiTheme="majorBidi" w:hAnsiTheme="majorBidi" w:cstheme="majorBidi"/>
          <w:lang w:val="en-US"/>
        </w:rPr>
        <w:t xml:space="preserve"> 2</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which</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captures the ratio of the MAC intensity to the </w:t>
      </w:r>
      <w:r w:rsidR="00A624F5" w:rsidRPr="00B653BA">
        <w:rPr>
          <w:rFonts w:asciiTheme="majorBidi" w:hAnsiTheme="majorBidi" w:cstheme="majorBidi"/>
          <w:lang w:val="en-US"/>
        </w:rPr>
        <w:t>NACs</w:t>
      </w:r>
      <w:r w:rsidR="009A5370" w:rsidRPr="00D47CC0">
        <w:rPr>
          <w:rFonts w:asciiTheme="majorBidi" w:hAnsiTheme="majorBidi" w:cstheme="majorBidi"/>
          <w:lang w:val="en-US"/>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rsidRPr="00B653BA" w14:paraId="11392B2D" w14:textId="77777777" w:rsidTr="00257FFA">
        <w:tc>
          <w:tcPr>
            <w:tcW w:w="7763" w:type="dxa"/>
          </w:tcPr>
          <w:bookmarkEnd w:id="362"/>
          <w:p w14:paraId="3DFBB9B1" w14:textId="77777777" w:rsidR="006821AE" w:rsidRPr="00010B81" w:rsidRDefault="006821AE" w:rsidP="00D804A5">
            <w:pPr>
              <w:rPr>
                <w:rFonts w:asciiTheme="majorBidi" w:hAnsiTheme="majorBidi" w:cstheme="majorBidi"/>
                <w:color w:val="2E74B5" w:themeColor="accent5" w:themeShade="BF"/>
                <w:lang w:val="en-US"/>
              </w:rPr>
            </w:pPr>
            <m:oMathPara>
              <m:oMath>
                <m:r>
                  <w:rPr>
                    <w:rFonts w:ascii="Cambria Math" w:hAnsi="Cambria Math" w:cstheme="majorBidi"/>
                    <w:noProof/>
                    <w:color w:val="2E74B5" w:themeColor="accent5" w:themeShade="BF"/>
                    <w:lang w:val="en-US"/>
                  </w:rPr>
                  <m:t>If</m:t>
                </m:r>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xml:space="preserve">] ≥ </m:t>
                </m:r>
                <m:r>
                  <w:rPr>
                    <w:rFonts w:ascii="Cambria Math" w:hAnsi="Cambria Math" w:cstheme="majorBidi"/>
                    <w:noProof/>
                    <w:color w:val="2E74B5" w:themeColor="accent5" w:themeShade="BF"/>
                    <w:lang w:val="en-US"/>
                  </w:rPr>
                  <m:t>ε</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then</m:t>
                </m:r>
              </m:oMath>
            </m:oMathPara>
          </w:p>
          <w:p w14:paraId="7D0F9908" w14:textId="77777777" w:rsidR="006821AE" w:rsidRPr="00010B81" w:rsidRDefault="006821AE" w:rsidP="00D804A5">
            <w:pPr>
              <w:rPr>
                <w:rFonts w:ascii="Cambria Math" w:hAnsi="Cambria Math" w:cstheme="majorBidi"/>
                <w:noProof/>
                <w:color w:val="2E74B5" w:themeColor="accent5" w:themeShade="BF"/>
                <w:lang w:val="en-US"/>
                <w:oMath/>
              </w:rPr>
            </w:pPr>
          </w:p>
          <w:p w14:paraId="5A6ED106" w14:textId="3993B3B8" w:rsidR="006821AE" w:rsidRPr="00010B81" w:rsidRDefault="00000000" w:rsidP="00D804A5">
            <w:pPr>
              <w:rPr>
                <w:rFonts w:asciiTheme="majorBidi" w:hAnsiTheme="majorBidi" w:cstheme="majorBidi"/>
                <w:noProof/>
                <w:color w:val="2E74B5" w:themeColor="accent5" w:themeShade="BF"/>
                <w:lang w:val="en-US"/>
              </w:rPr>
            </w:pPr>
            <m:oMathPara>
              <m:oMath>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ADCM</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m:t>
                </m:r>
                <m:f>
                  <m:fPr>
                    <m:type m:val="skw"/>
                    <m:ctrlPr>
                      <w:rPr>
                        <w:rFonts w:ascii="Cambria Math" w:hAnsi="Cambria Math" w:cstheme="majorBidi"/>
                        <w:noProof/>
                        <w:color w:val="2E74B5" w:themeColor="accent5" w:themeShade="BF"/>
                        <w:lang w:val="en-US"/>
                      </w:rPr>
                    </m:ctrlPr>
                  </m:fPr>
                  <m:num>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num>
                  <m:den>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MAC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den>
                </m:f>
              </m:oMath>
            </m:oMathPara>
          </w:p>
          <w:p w14:paraId="6855BC9A" w14:textId="77777777" w:rsidR="006821AE" w:rsidRPr="00010B81" w:rsidRDefault="006821AE" w:rsidP="00D804A5">
            <w:pPr>
              <w:rPr>
                <w:rFonts w:asciiTheme="majorBidi" w:hAnsiTheme="majorBidi" w:cstheme="majorBidi"/>
                <w:noProof/>
                <w:color w:val="2E74B5" w:themeColor="accent5" w:themeShade="BF"/>
                <w:lang w:val="en-US"/>
              </w:rPr>
            </w:pPr>
          </w:p>
          <w:p w14:paraId="3C314F97" w14:textId="77777777" w:rsidR="006821AE" w:rsidRPr="00D47CC0" w:rsidRDefault="006821AE" w:rsidP="00D804A5">
            <w:pPr>
              <w:rPr>
                <w:rFonts w:asciiTheme="majorBidi" w:hAnsiTheme="majorBidi" w:cstheme="majorBidi"/>
                <w:noProof/>
                <w:lang w:val="en-US"/>
              </w:rPr>
            </w:pPr>
            <m:oMathPara>
              <m:oMath>
                <m:r>
                  <w:rPr>
                    <w:rFonts w:ascii="Cambria Math" w:hAnsi="Cambria Math" w:cstheme="majorBidi"/>
                    <w:noProof/>
                    <w:color w:val="2E74B5" w:themeColor="accent5" w:themeShade="BF"/>
                    <w:lang w:val="en-US"/>
                  </w:rPr>
                  <m:t>else</m:t>
                </m:r>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ADCM</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xml:space="preserve">] =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MAC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oMath>
            </m:oMathPara>
          </w:p>
        </w:tc>
        <w:tc>
          <w:tcPr>
            <w:tcW w:w="1813" w:type="dxa"/>
          </w:tcPr>
          <w:p w14:paraId="4AC7200F" w14:textId="77777777" w:rsidR="006821AE" w:rsidRPr="00D47CC0" w:rsidRDefault="006821AE" w:rsidP="00D804A5">
            <w:pPr>
              <w:rPr>
                <w:rFonts w:asciiTheme="majorBidi" w:hAnsiTheme="majorBidi" w:cstheme="majorBidi"/>
                <w:lang w:val="en-US"/>
              </w:rPr>
            </w:pPr>
          </w:p>
          <w:p w14:paraId="5425AEDF" w14:textId="315EB2C1" w:rsidR="006821AE" w:rsidRPr="00D47CC0" w:rsidRDefault="006821AE" w:rsidP="0056359D">
            <w:pPr>
              <w:pStyle w:val="Caption"/>
              <w:rPr>
                <w:noProof/>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2</w:t>
            </w:r>
            <w:r w:rsidRPr="00D47CC0">
              <w:rPr>
                <w:lang w:val="en-US"/>
              </w:rPr>
              <w:fldChar w:fldCharType="end"/>
            </w:r>
            <w:r w:rsidRPr="00D47CC0">
              <w:rPr>
                <w:lang w:val="en-US"/>
              </w:rPr>
              <w:t>)</w:t>
            </w:r>
          </w:p>
          <w:p w14:paraId="44B28F88" w14:textId="77777777" w:rsidR="006821AE" w:rsidRPr="00D47CC0" w:rsidRDefault="006821AE" w:rsidP="00D804A5">
            <w:pPr>
              <w:rPr>
                <w:rFonts w:asciiTheme="majorBidi" w:hAnsiTheme="majorBidi" w:cstheme="majorBidi"/>
                <w:noProof/>
                <w:lang w:val="en-US"/>
              </w:rPr>
            </w:pPr>
          </w:p>
        </w:tc>
      </w:tr>
    </w:tbl>
    <w:p w14:paraId="593A1DDC" w14:textId="77777777" w:rsidR="006821AE" w:rsidRPr="00D47CC0" w:rsidRDefault="006821AE" w:rsidP="00D804A5">
      <w:pPr>
        <w:rPr>
          <w:rFonts w:asciiTheme="majorBidi" w:hAnsiTheme="majorBidi" w:cstheme="majorBidi"/>
          <w:lang w:val="en-US"/>
        </w:rPr>
      </w:pPr>
    </w:p>
    <w:p w14:paraId="3236B603" w14:textId="6C5DB2BA" w:rsidR="009A5370" w:rsidRPr="00D47CC0" w:rsidRDefault="009C216F" w:rsidP="00D804A5">
      <w:pPr>
        <w:rPr>
          <w:rFonts w:asciiTheme="majorBidi" w:hAnsiTheme="majorBidi" w:cstheme="majorBidi"/>
          <w:lang w:val="en-US"/>
        </w:rPr>
      </w:pPr>
      <w:r w:rsidRPr="00D47CC0">
        <w:rPr>
          <w:rFonts w:asciiTheme="majorBidi" w:hAnsiTheme="majorBidi" w:cstheme="majorBidi"/>
          <w:lang w:val="en-US"/>
        </w:rPr>
        <w:t xml:space="preserve">The threshold ε </w:t>
      </w:r>
      <w:r w:rsidR="00A8018A">
        <w:rPr>
          <w:rFonts w:asciiTheme="majorBidi" w:hAnsiTheme="majorBidi" w:cstheme="majorBidi"/>
          <w:lang w:val="en-US"/>
        </w:rPr>
        <w:t>(</w:t>
      </w:r>
      <w:r w:rsidR="00C76B8F" w:rsidRPr="00D47CC0">
        <w:rPr>
          <w:rFonts w:asciiTheme="majorBidi" w:hAnsiTheme="majorBidi" w:cstheme="majorBidi"/>
          <w:lang w:val="en-US"/>
        </w:rPr>
        <w:t>ε</w:t>
      </w:r>
      <w:r w:rsidR="00C76B8F">
        <w:rPr>
          <w:rFonts w:asciiTheme="majorBidi" w:hAnsiTheme="majorBidi" w:cstheme="majorBidi"/>
          <w:lang w:val="en-US"/>
        </w:rPr>
        <w:t xml:space="preserve"> =</w:t>
      </w:r>
      <w:r w:rsidR="00A8018A">
        <w:rPr>
          <w:rFonts w:asciiTheme="majorBidi" w:hAnsiTheme="majorBidi" w:cstheme="majorBidi"/>
          <w:lang w:val="en-US"/>
        </w:rPr>
        <w:t xml:space="preserve"> 0.001) </w:t>
      </w:r>
      <w:r w:rsidRPr="00D47CC0">
        <w:rPr>
          <w:rFonts w:asciiTheme="majorBidi" w:hAnsiTheme="majorBidi" w:cstheme="majorBidi"/>
          <w:lang w:val="en-US"/>
        </w:rPr>
        <w:t>ensures that division by zero is avoided, defaulting to the MAC intensity where necessary</w:t>
      </w:r>
      <w:r w:rsidR="009A5370" w:rsidRPr="00D47CC0">
        <w:rPr>
          <w:rFonts w:asciiTheme="majorBidi" w:hAnsiTheme="majorBidi" w:cstheme="majorBidi"/>
          <w:lang w:val="en-US"/>
        </w:rPr>
        <w:t>.</w:t>
      </w:r>
    </w:p>
    <w:p w14:paraId="63208284" w14:textId="5B405733" w:rsidR="006821AE" w:rsidRPr="00D47CC0" w:rsidRDefault="009A5370" w:rsidP="00D804A5">
      <w:pPr>
        <w:rPr>
          <w:rFonts w:asciiTheme="majorBidi" w:hAnsiTheme="majorBidi" w:cstheme="majorBidi"/>
          <w:lang w:val="en-US"/>
        </w:rPr>
      </w:pPr>
      <w:r w:rsidRPr="00D47CC0">
        <w:rPr>
          <w:rFonts w:asciiTheme="majorBidi" w:hAnsiTheme="majorBidi" w:cstheme="majorBidi"/>
          <w:lang w:val="en-US"/>
        </w:rPr>
        <w:t>In the evaluation phase, our trained model predicts the DL-ADCM for a given NAC. We then employ the following transformation (</w:t>
      </w:r>
      <w:r w:rsidR="007E13A5" w:rsidRPr="00D47CC0">
        <w:rPr>
          <w:rFonts w:asciiTheme="majorBidi" w:hAnsiTheme="majorBidi" w:cstheme="majorBidi"/>
          <w:lang w:val="en-US"/>
        </w:rPr>
        <w:t>Equation 3</w:t>
      </w:r>
      <w:r w:rsidRPr="00D47CC0">
        <w:rPr>
          <w:rFonts w:asciiTheme="majorBidi" w:hAnsiTheme="majorBidi" w:cstheme="majorBidi"/>
          <w:lang w:val="en-US"/>
        </w:rPr>
        <w:t>) to achieve the DL model-based attenuation correction (DL):</w:t>
      </w:r>
    </w:p>
    <w:p w14:paraId="713BEB00"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B653BA" w14:paraId="1826029F" w14:textId="77777777" w:rsidTr="009A5370">
        <w:tc>
          <w:tcPr>
            <w:tcW w:w="7320" w:type="dxa"/>
          </w:tcPr>
          <w:p w14:paraId="22B3522B" w14:textId="77777777" w:rsidR="006821AE" w:rsidRPr="00D47CC0" w:rsidRDefault="006821AE" w:rsidP="00D804A5">
            <w:pPr>
              <w:rPr>
                <w:rFonts w:asciiTheme="majorBidi" w:hAnsiTheme="majorBidi" w:cstheme="majorBidi"/>
                <w:lang w:val="en-US"/>
              </w:rPr>
            </w:pPr>
            <m:oMathPara>
              <m:oMath>
                <m:r>
                  <w:rPr>
                    <w:rFonts w:ascii="Cambria Math" w:hAnsi="Cambria Math" w:cstheme="majorBidi"/>
                    <w:color w:val="4472C4" w:themeColor="accent1"/>
                    <w:lang w:val="en-US"/>
                  </w:rPr>
                  <m:t>If</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&gt; </m:t>
                </m:r>
                <m:r>
                  <w:rPr>
                    <w:rFonts w:ascii="Cambria Math" w:hAnsi="Cambria Math" w:cstheme="majorBidi"/>
                    <w:color w:val="4472C4" w:themeColor="accent1"/>
                    <w:lang w:val="en-US"/>
                  </w:rPr>
                  <m:t>ε</m:t>
                </m:r>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then</m:t>
                </m:r>
              </m:oMath>
            </m:oMathPara>
          </w:p>
          <w:p w14:paraId="5463F624" w14:textId="77777777" w:rsidR="006821AE" w:rsidRPr="00D47CC0" w:rsidRDefault="006821AE" w:rsidP="00D804A5">
            <w:pPr>
              <w:rPr>
                <w:rFonts w:ascii="Cambria Math" w:hAnsi="Cambria Math" w:cstheme="majorBidi"/>
                <w:lang w:val="en-US"/>
                <w:oMath/>
              </w:rPr>
            </w:pPr>
          </w:p>
          <w:p w14:paraId="19E6979A" w14:textId="77777777" w:rsidR="006821AE" w:rsidRPr="00D47CC0" w:rsidRDefault="006821AE" w:rsidP="00D804A5">
            <w:pPr>
              <w:rPr>
                <w:rFonts w:asciiTheme="majorBidi" w:hAnsiTheme="majorBidi" w:cstheme="majorBidi"/>
                <w:lang w:val="en-US"/>
              </w:rPr>
            </w:pPr>
            <m:oMathPara>
              <m:oMath>
                <m:r>
                  <m:rPr>
                    <m:sty m:val="p"/>
                  </m:rPr>
                  <w:rPr>
                    <w:rFonts w:ascii="Cambria Math" w:hAnsi="Cambria Math" w:cstheme="majorBidi"/>
                    <w:lang w:val="en-US"/>
                  </w:rPr>
                  <m:t xml:space="preserve">   </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ADCM</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3E529E3A" w14:textId="77777777" w:rsidR="006821AE" w:rsidRPr="00D47CC0" w:rsidRDefault="006821AE" w:rsidP="00D804A5">
            <w:pPr>
              <w:rPr>
                <w:rFonts w:ascii="Cambria Math" w:hAnsi="Cambria Math" w:cstheme="majorBidi"/>
                <w:lang w:val="en-US"/>
                <w:oMath/>
              </w:rPr>
            </w:pPr>
          </w:p>
          <w:p w14:paraId="028CE227" w14:textId="77777777" w:rsidR="006821AE" w:rsidRPr="00D47CC0" w:rsidRDefault="006821AE" w:rsidP="00D804A5">
            <w:pPr>
              <w:rPr>
                <w:rFonts w:asciiTheme="majorBidi" w:hAnsiTheme="majorBidi" w:cstheme="majorBidi"/>
                <w:color w:val="4472C4" w:themeColor="accent1"/>
                <w:lang w:val="en-US"/>
              </w:rPr>
            </w:pPr>
            <m:oMathPara>
              <m:oMath>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else</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71CCA5CA" w14:textId="77777777" w:rsidR="006821AE" w:rsidRPr="00D47CC0" w:rsidRDefault="006821AE" w:rsidP="00D804A5">
            <w:pPr>
              <w:rPr>
                <w:rFonts w:ascii="Cambria Math" w:hAnsi="Cambria Math" w:cstheme="majorBidi"/>
                <w:lang w:val="en-US"/>
                <w:oMath/>
              </w:rPr>
            </w:pPr>
          </w:p>
        </w:tc>
        <w:tc>
          <w:tcPr>
            <w:tcW w:w="1696" w:type="dxa"/>
          </w:tcPr>
          <w:p w14:paraId="53013C5B" w14:textId="77777777" w:rsidR="006821AE" w:rsidRPr="00D47CC0" w:rsidRDefault="006821AE" w:rsidP="00D804A5">
            <w:pPr>
              <w:pStyle w:val="Caption"/>
              <w:rPr>
                <w:lang w:val="en-US"/>
              </w:rPr>
            </w:pPr>
          </w:p>
          <w:p w14:paraId="71755748" w14:textId="65C0EE2A"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3</w:t>
            </w:r>
            <w:r w:rsidRPr="00D47CC0">
              <w:rPr>
                <w:lang w:val="en-US"/>
              </w:rPr>
              <w:fldChar w:fldCharType="end"/>
            </w:r>
            <w:r w:rsidRPr="00D47CC0">
              <w:rPr>
                <w:lang w:val="en-US"/>
              </w:rPr>
              <w:t>)</w:t>
            </w:r>
          </w:p>
          <w:p w14:paraId="3DA25865" w14:textId="77777777" w:rsidR="006821AE" w:rsidRPr="00D47CC0" w:rsidRDefault="006821AE" w:rsidP="00D804A5">
            <w:pPr>
              <w:rPr>
                <w:rFonts w:asciiTheme="majorBidi" w:hAnsiTheme="majorBidi" w:cstheme="majorBidi"/>
                <w:lang w:val="en-US"/>
              </w:rPr>
            </w:pPr>
          </w:p>
        </w:tc>
      </w:tr>
    </w:tbl>
    <w:p w14:paraId="6A9C688A" w14:textId="726269A4" w:rsidR="009C216F"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Sample cases are </w:t>
      </w:r>
      <w:r w:rsidR="00A624F5" w:rsidRPr="00B653BA">
        <w:rPr>
          <w:rFonts w:asciiTheme="majorBidi" w:hAnsiTheme="majorBidi" w:cstheme="majorBidi"/>
          <w:lang w:val="en-US"/>
        </w:rPr>
        <w:t>visualized</w:t>
      </w:r>
      <w:r w:rsidRPr="00D47CC0">
        <w:rPr>
          <w:rFonts w:asciiTheme="majorBidi" w:hAnsiTheme="majorBidi" w:cstheme="majorBidi"/>
          <w:lang w:val="en-US"/>
        </w:rPr>
        <w:t xml:space="preserve"> in Figure </w:t>
      </w:r>
      <w:r w:rsidR="00AC5C2E">
        <w:rPr>
          <w:rFonts w:asciiTheme="majorBidi" w:hAnsiTheme="majorBidi" w:cstheme="majorBidi"/>
          <w:lang w:val="en-US"/>
        </w:rPr>
        <w:t>4</w:t>
      </w:r>
      <w:r w:rsidRPr="00D47CC0">
        <w:rPr>
          <w:rFonts w:asciiTheme="majorBidi" w:hAnsiTheme="majorBidi" w:cstheme="majorBidi"/>
          <w:lang w:val="en-US"/>
        </w:rPr>
        <w:t>.</w:t>
      </w:r>
    </w:p>
    <w:p w14:paraId="589E4C53" w14:textId="4E5E2175" w:rsidR="00E165D0" w:rsidRPr="00D47CC0" w:rsidRDefault="00E165D0" w:rsidP="00D804A5">
      <w:pPr>
        <w:rPr>
          <w:rFonts w:asciiTheme="majorBidi" w:hAnsiTheme="majorBidi" w:cstheme="majorBidi"/>
          <w:lang w:val="en-US"/>
        </w:rPr>
      </w:pP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7"/>
      </w:tblGrid>
      <w:tr w:rsidR="009C216F" w:rsidRPr="00B653BA" w14:paraId="3630DF01" w14:textId="77777777" w:rsidTr="00257FFA">
        <w:trPr>
          <w:trHeight w:val="20"/>
        </w:trPr>
        <w:tc>
          <w:tcPr>
            <w:tcW w:w="562" w:type="dxa"/>
            <w:gridSpan w:val="2"/>
          </w:tcPr>
          <w:p w14:paraId="177CE2D2" w14:textId="77777777" w:rsidR="009C216F" w:rsidRPr="00D47CC0" w:rsidRDefault="009C216F" w:rsidP="00D804A5">
            <w:pPr>
              <w:rPr>
                <w:rFonts w:asciiTheme="majorBidi" w:hAnsiTheme="majorBidi" w:cstheme="majorBidi"/>
                <w:lang w:val="en-US"/>
              </w:rPr>
            </w:pPr>
          </w:p>
        </w:tc>
        <w:tc>
          <w:tcPr>
            <w:tcW w:w="5318" w:type="dxa"/>
            <w:gridSpan w:val="3"/>
            <w:vAlign w:val="center"/>
          </w:tcPr>
          <w:p w14:paraId="2D164FE2" w14:textId="77777777" w:rsidR="009C216F" w:rsidRPr="00D47CC0" w:rsidRDefault="009C216F" w:rsidP="00D804A5">
            <w:pPr>
              <w:rPr>
                <w:rFonts w:asciiTheme="majorBidi" w:hAnsiTheme="majorBidi" w:cstheme="majorBidi"/>
                <w:noProof/>
                <w:sz w:val="18"/>
                <w:szCs w:val="18"/>
                <w:lang w:val="en-US"/>
              </w:rPr>
            </w:pPr>
            <w:r w:rsidRPr="00D47CC0">
              <w:rPr>
                <w:rFonts w:asciiTheme="majorBidi" w:hAnsiTheme="majorBidi" w:cstheme="majorBidi"/>
                <w:sz w:val="18"/>
                <w:szCs w:val="18"/>
                <w:lang w:val="en-US"/>
              </w:rPr>
              <w:t xml:space="preserve">   NAC-PET                       MAC-PET                    ADCM</w:t>
            </w:r>
          </w:p>
        </w:tc>
        <w:tc>
          <w:tcPr>
            <w:tcW w:w="5175" w:type="dxa"/>
            <w:gridSpan w:val="2"/>
            <w:vAlign w:val="center"/>
          </w:tcPr>
          <w:p w14:paraId="4C03506A" w14:textId="77777777" w:rsidR="009C216F" w:rsidRPr="00D47CC0" w:rsidRDefault="009C216F"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   NAC-PET                       MAC-PET                    ADCM</w:t>
            </w:r>
          </w:p>
        </w:tc>
      </w:tr>
      <w:tr w:rsidR="009C216F" w:rsidRPr="00B653BA" w14:paraId="02746D3E" w14:textId="77777777" w:rsidTr="00257FFA">
        <w:trPr>
          <w:gridAfter w:val="1"/>
          <w:wAfter w:w="22" w:type="dxa"/>
          <w:trHeight w:val="20"/>
        </w:trPr>
        <w:tc>
          <w:tcPr>
            <w:tcW w:w="397" w:type="dxa"/>
          </w:tcPr>
          <w:p w14:paraId="0BE803CE"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a)</w:t>
            </w:r>
          </w:p>
        </w:tc>
        <w:tc>
          <w:tcPr>
            <w:tcW w:w="5318" w:type="dxa"/>
            <w:gridSpan w:val="3"/>
            <w:vAlign w:val="center"/>
          </w:tcPr>
          <w:p w14:paraId="5EE6B287"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24"/>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25"/>
                          <a:stretch>
                            <a:fillRect/>
                          </a:stretch>
                        </pic:blipFill>
                        <pic:spPr>
                          <a:xfrm>
                            <a:off x="0" y="0"/>
                            <a:ext cx="3240000" cy="1440000"/>
                          </a:xfrm>
                          <a:prstGeom prst="rect">
                            <a:avLst/>
                          </a:prstGeom>
                        </pic:spPr>
                      </pic:pic>
                    </a:graphicData>
                  </a:graphic>
                </wp:inline>
              </w:drawing>
            </w:r>
          </w:p>
        </w:tc>
      </w:tr>
      <w:tr w:rsidR="009C216F" w:rsidRPr="00B653BA" w14:paraId="36E55C5B" w14:textId="77777777" w:rsidTr="00257FFA">
        <w:trPr>
          <w:gridAfter w:val="1"/>
          <w:wAfter w:w="22" w:type="dxa"/>
          <w:trHeight w:val="20"/>
        </w:trPr>
        <w:tc>
          <w:tcPr>
            <w:tcW w:w="397" w:type="dxa"/>
          </w:tcPr>
          <w:p w14:paraId="478F931A"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lang w:val="en-US"/>
              </w:rPr>
              <w:t>b)</w:t>
            </w:r>
          </w:p>
        </w:tc>
        <w:tc>
          <w:tcPr>
            <w:tcW w:w="5318" w:type="dxa"/>
            <w:gridSpan w:val="3"/>
          </w:tcPr>
          <w:p w14:paraId="6A0B3366"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6"/>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7"/>
                          <a:stretch>
                            <a:fillRect/>
                          </a:stretch>
                        </pic:blipFill>
                        <pic:spPr>
                          <a:xfrm>
                            <a:off x="0" y="0"/>
                            <a:ext cx="3208683" cy="1486261"/>
                          </a:xfrm>
                          <a:prstGeom prst="rect">
                            <a:avLst/>
                          </a:prstGeom>
                        </pic:spPr>
                      </pic:pic>
                    </a:graphicData>
                  </a:graphic>
                </wp:inline>
              </w:drawing>
            </w:r>
          </w:p>
        </w:tc>
      </w:tr>
      <w:tr w:rsidR="009C216F" w:rsidRPr="00B653BA" w14:paraId="1BC3ACAF" w14:textId="77777777" w:rsidTr="00257FFA">
        <w:trPr>
          <w:gridAfter w:val="1"/>
          <w:wAfter w:w="22" w:type="dxa"/>
          <w:trHeight w:val="20"/>
        </w:trPr>
        <w:tc>
          <w:tcPr>
            <w:tcW w:w="397" w:type="dxa"/>
          </w:tcPr>
          <w:p w14:paraId="1814D2F2"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c)</w:t>
            </w:r>
          </w:p>
        </w:tc>
        <w:tc>
          <w:tcPr>
            <w:tcW w:w="5318" w:type="dxa"/>
            <w:gridSpan w:val="3"/>
          </w:tcPr>
          <w:p w14:paraId="71ED571E"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8"/>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9"/>
                          <a:stretch>
                            <a:fillRect/>
                          </a:stretch>
                        </pic:blipFill>
                        <pic:spPr>
                          <a:xfrm>
                            <a:off x="0" y="0"/>
                            <a:ext cx="3240000" cy="1440000"/>
                          </a:xfrm>
                          <a:prstGeom prst="rect">
                            <a:avLst/>
                          </a:prstGeom>
                        </pic:spPr>
                      </pic:pic>
                    </a:graphicData>
                  </a:graphic>
                </wp:inline>
              </w:drawing>
            </w:r>
          </w:p>
        </w:tc>
      </w:tr>
      <w:tr w:rsidR="009C216F" w:rsidRPr="00B653BA" w14:paraId="6BD6B973" w14:textId="77777777" w:rsidTr="00257FFA">
        <w:trPr>
          <w:trHeight w:val="20"/>
        </w:trPr>
        <w:tc>
          <w:tcPr>
            <w:tcW w:w="655" w:type="dxa"/>
            <w:gridSpan w:val="3"/>
          </w:tcPr>
          <w:p w14:paraId="3CC47D5B" w14:textId="77777777" w:rsidR="009C216F" w:rsidRPr="00D47CC0" w:rsidRDefault="009C216F" w:rsidP="00D804A5">
            <w:pPr>
              <w:rPr>
                <w:rFonts w:asciiTheme="majorBidi" w:hAnsiTheme="majorBidi" w:cstheme="majorBidi"/>
                <w:lang w:val="en-US"/>
              </w:rPr>
            </w:pPr>
          </w:p>
        </w:tc>
        <w:tc>
          <w:tcPr>
            <w:tcW w:w="10400" w:type="dxa"/>
            <w:gridSpan w:val="4"/>
          </w:tcPr>
          <w:p w14:paraId="5909E659" w14:textId="7E12130B" w:rsidR="009C216F" w:rsidRPr="00D47CC0" w:rsidRDefault="009C216F" w:rsidP="00D804A5">
            <w:pPr>
              <w:rPr>
                <w:rFonts w:asciiTheme="majorBidi" w:hAnsiTheme="majorBidi" w:cstheme="majorBidi"/>
                <w:noProof/>
                <w:lang w:val="en-US"/>
              </w:rPr>
            </w:pPr>
          </w:p>
        </w:tc>
      </w:tr>
    </w:tbl>
    <w:p w14:paraId="156E030F" w14:textId="08A5263E" w:rsidR="00A4687D" w:rsidRDefault="00A4687D"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1466E8">
        <w:rPr>
          <w:noProof/>
          <w:lang w:val="en-US"/>
        </w:rPr>
        <w:t>4</w:t>
      </w:r>
      <w:r w:rsidRPr="00D47CC0">
        <w:rPr>
          <w:noProof/>
          <w:lang w:val="en-US"/>
        </w:rPr>
        <w:fldChar w:fldCharType="end"/>
      </w:r>
      <w:r w:rsidRPr="00D47CC0">
        <w:rPr>
          <w:lang w:val="en-US"/>
        </w:rPr>
        <w:t>: The middle slice of the coronal view for NAC, MAC, and ADCM images. Color bar unit: SUV</w:t>
      </w:r>
    </w:p>
    <w:p w14:paraId="2EDB1C4C" w14:textId="77777777" w:rsidR="00BC783D" w:rsidRPr="00BC783D" w:rsidRDefault="00BC783D" w:rsidP="001E7DB7">
      <w:pPr>
        <w:rPr>
          <w:lang w:val="en-US"/>
        </w:rPr>
      </w:pPr>
    </w:p>
    <w:p w14:paraId="2C1B8691" w14:textId="6D9367EF" w:rsidR="006821AE" w:rsidRPr="00D47CC0" w:rsidRDefault="006821AE" w:rsidP="00D804A5">
      <w:pPr>
        <w:pStyle w:val="Heading4"/>
        <w:rPr>
          <w:rFonts w:asciiTheme="majorBidi" w:hAnsiTheme="majorBidi"/>
          <w:lang w:val="en-US"/>
        </w:rPr>
      </w:pPr>
      <w:r w:rsidRPr="00D47CC0">
        <w:rPr>
          <w:rFonts w:asciiTheme="majorBidi" w:hAnsiTheme="majorBidi"/>
          <w:lang w:val="en-US"/>
        </w:rPr>
        <w:t>Normalization</w:t>
      </w:r>
      <w:r w:rsidR="0011097D" w:rsidRPr="00D47CC0">
        <w:rPr>
          <w:rFonts w:asciiTheme="majorBidi" w:hAnsiTheme="majorBidi"/>
          <w:lang w:val="en-US"/>
        </w:rPr>
        <w:t xml:space="preserve"> of ADCM</w:t>
      </w:r>
    </w:p>
    <w:p w14:paraId="75600E59" w14:textId="169A1FF1" w:rsidR="006821AE" w:rsidRPr="00D47CC0" w:rsidRDefault="009A5370" w:rsidP="00CD031C">
      <w:pPr>
        <w:rPr>
          <w:rFonts w:asciiTheme="majorBidi" w:hAnsiTheme="majorBidi" w:cstheme="majorBidi"/>
          <w:lang w:val="en-US"/>
        </w:rPr>
      </w:pPr>
      <w:r w:rsidRPr="00D47CC0">
        <w:rPr>
          <w:rFonts w:asciiTheme="majorBidi" w:hAnsiTheme="majorBidi" w:cstheme="majorBidi"/>
          <w:lang w:val="en-US"/>
        </w:rPr>
        <w:t xml:space="preserve">As we already mentioned, to calibrate ADCM </w:t>
      </w:r>
      <w:r w:rsidR="00E165D0" w:rsidRPr="00D47CC0">
        <w:rPr>
          <w:rFonts w:asciiTheme="majorBidi" w:hAnsiTheme="majorBidi" w:cstheme="majorBidi"/>
          <w:lang w:val="en-US"/>
        </w:rPr>
        <w:t>to</w:t>
      </w:r>
      <w:r w:rsidRPr="00D47CC0">
        <w:rPr>
          <w:rFonts w:asciiTheme="majorBidi" w:hAnsiTheme="majorBidi" w:cstheme="majorBidi"/>
          <w:lang w:val="en-US"/>
        </w:rPr>
        <w:t xml:space="preserve"> </w:t>
      </w:r>
      <w:r w:rsidR="00A624F5" w:rsidRPr="00B653BA">
        <w:rPr>
          <w:rFonts w:asciiTheme="majorBidi" w:hAnsiTheme="majorBidi" w:cstheme="majorBidi"/>
          <w:lang w:val="en-US"/>
        </w:rPr>
        <w:t>preserve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quantitative accuracy of SUV, which is necessary for accurate clinical interpretations. We came up with an empirical </w:t>
      </w:r>
      <w:r w:rsidR="00200D6D" w:rsidRPr="00D47CC0">
        <w:rPr>
          <w:rFonts w:asciiTheme="majorBidi" w:hAnsiTheme="majorBidi" w:cstheme="majorBidi"/>
          <w:lang w:val="en-US"/>
        </w:rPr>
        <w:t>normalization</w:t>
      </w:r>
      <w:r w:rsidRPr="00D47CC0">
        <w:rPr>
          <w:rFonts w:asciiTheme="majorBidi" w:hAnsiTheme="majorBidi" w:cstheme="majorBidi"/>
          <w:lang w:val="en-US"/>
        </w:rPr>
        <w:t xml:space="preserve"> factor </w:t>
      </w:r>
      <w:r w:rsidR="00CD031C">
        <w:rPr>
          <w:rFonts w:asciiTheme="majorBidi" w:hAnsiTheme="majorBidi" w:cstheme="majorBidi"/>
          <w:lang w:val="en-US"/>
        </w:rPr>
        <w:t>of 50</w:t>
      </w:r>
      <w:r w:rsidR="00CD031C" w:rsidRPr="00D47CC0">
        <w:rPr>
          <w:rFonts w:asciiTheme="majorBidi" w:hAnsiTheme="majorBidi" w:cstheme="majorBidi"/>
          <w:lang w:val="en-US"/>
        </w:rPr>
        <w:t xml:space="preserve"> </w:t>
      </w:r>
      <w:r w:rsidRPr="00D47CC0">
        <w:rPr>
          <w:rFonts w:asciiTheme="majorBidi" w:hAnsiTheme="majorBidi" w:cstheme="majorBidi"/>
          <w:lang w:val="en-US"/>
        </w:rPr>
        <w:t xml:space="preserve">for ADCM </w:t>
      </w:r>
      <w:del w:id="363" w:author="Shirilord, Isaac (ARTORG)" w:date="2024-07-10T17:28:00Z" w16du:dateUtc="2024-07-10T15:28:00Z">
        <w:r w:rsidRPr="00D47CC0" w:rsidDel="004D744B">
          <w:rPr>
            <w:rFonts w:asciiTheme="majorBidi" w:hAnsiTheme="majorBidi" w:cstheme="majorBidi"/>
            <w:lang w:val="en-US"/>
          </w:rPr>
          <w:delText>values</w:delText>
        </w:r>
      </w:del>
      <w:ins w:id="364" w:author="Shirilord, Isaac (ARTORG)" w:date="2024-07-10T17:28:00Z" w16du:dateUtc="2024-07-10T15:28:00Z">
        <w:r w:rsidR="004D744B" w:rsidRPr="00D47CC0">
          <w:rPr>
            <w:rFonts w:asciiTheme="majorBidi" w:hAnsiTheme="majorBidi" w:cstheme="majorBidi"/>
            <w:lang w:val="en-US"/>
          </w:rPr>
          <w:t>values.</w:t>
        </w:r>
      </w:ins>
    </w:p>
    <w:p w14:paraId="1814862C" w14:textId="0FF5D6DD" w:rsidR="006821AE" w:rsidRPr="00D47CC0" w:rsidRDefault="00A4687D" w:rsidP="001E0755">
      <w:pPr>
        <w:pStyle w:val="Heading2"/>
        <w:rPr>
          <w:rFonts w:asciiTheme="majorBidi" w:hAnsiTheme="majorBidi" w:cstheme="majorBidi"/>
          <w:lang w:val="en-US"/>
        </w:rPr>
      </w:pPr>
      <w:proofErr w:type="gramStart"/>
      <w:r w:rsidRPr="00D47CC0">
        <w:rPr>
          <w:lang w:val="en-US"/>
        </w:rPr>
        <w:t>.</w:t>
      </w:r>
      <w:bookmarkStart w:id="365" w:name="_Toc168472925"/>
      <w:bookmarkStart w:id="366" w:name="_Toc171278824"/>
      <w:r w:rsidR="006821AE" w:rsidRPr="00D47CC0">
        <w:rPr>
          <w:rFonts w:asciiTheme="majorBidi" w:hAnsiTheme="majorBidi" w:cstheme="majorBidi"/>
          <w:lang w:val="en-US"/>
        </w:rPr>
        <w:t>Deep</w:t>
      </w:r>
      <w:proofErr w:type="gramEnd"/>
      <w:r w:rsidR="006821AE" w:rsidRPr="00D47CC0">
        <w:rPr>
          <w:rFonts w:asciiTheme="majorBidi" w:hAnsiTheme="majorBidi" w:cstheme="majorBidi"/>
          <w:lang w:val="en-US"/>
        </w:rPr>
        <w:t xml:space="preserve"> neural network</w:t>
      </w:r>
      <w:bookmarkEnd w:id="365"/>
      <w:bookmarkEnd w:id="366"/>
    </w:p>
    <w:p w14:paraId="4311A345" w14:textId="27230898" w:rsidR="009A5370" w:rsidRPr="00D47CC0" w:rsidRDefault="0007700A" w:rsidP="00D804A5">
      <w:pPr>
        <w:rPr>
          <w:rFonts w:asciiTheme="majorBidi" w:hAnsiTheme="majorBidi" w:cstheme="majorBidi"/>
          <w:lang w:val="en-US"/>
        </w:rPr>
      </w:pPr>
      <w:r>
        <w:rPr>
          <w:rFonts w:asciiTheme="majorBidi" w:hAnsiTheme="majorBidi" w:cstheme="majorBidi"/>
          <w:lang w:val="en-US"/>
        </w:rPr>
        <w:t>W</w:t>
      </w:r>
      <w:r w:rsidR="009A5370" w:rsidRPr="00D47CC0">
        <w:rPr>
          <w:rFonts w:asciiTheme="majorBidi" w:hAnsiTheme="majorBidi" w:cstheme="majorBidi"/>
          <w:lang w:val="en-US"/>
        </w:rPr>
        <w:t xml:space="preserve">e </w:t>
      </w:r>
      <w:r w:rsidR="00D058F4" w:rsidRPr="00B653BA">
        <w:rPr>
          <w:rFonts w:asciiTheme="majorBidi" w:hAnsiTheme="majorBidi" w:cstheme="majorBidi"/>
          <w:lang w:val="en-US"/>
        </w:rPr>
        <w:t>used</w:t>
      </w:r>
      <w:r w:rsidR="00D058F4" w:rsidRPr="00D47CC0">
        <w:rPr>
          <w:rFonts w:asciiTheme="majorBidi" w:hAnsiTheme="majorBidi" w:cstheme="majorBidi"/>
          <w:lang w:val="en-US"/>
        </w:rPr>
        <w:t xml:space="preserve"> </w:t>
      </w:r>
      <w:r w:rsidR="009A5370" w:rsidRPr="00D47CC0">
        <w:rPr>
          <w:rFonts w:asciiTheme="majorBidi" w:hAnsiTheme="majorBidi" w:cstheme="majorBidi"/>
          <w:lang w:val="en-US"/>
        </w:rPr>
        <w:t>the Dyn-</w:t>
      </w:r>
      <w:proofErr w:type="spellStart"/>
      <w:r w:rsidR="009A5370" w:rsidRPr="00D47CC0">
        <w:rPr>
          <w:rFonts w:asciiTheme="majorBidi" w:hAnsiTheme="majorBidi" w:cstheme="majorBidi"/>
          <w:lang w:val="en-US"/>
        </w:rPr>
        <w:t>UNet</w:t>
      </w:r>
      <w:proofErr w:type="spellEnd"/>
      <w:r w:rsidR="009A5370" w:rsidRPr="00D47CC0">
        <w:rPr>
          <w:rFonts w:asciiTheme="majorBidi" w:hAnsiTheme="majorBidi" w:cstheme="majorBidi"/>
          <w:lang w:val="en-US"/>
        </w:rPr>
        <w:t xml:space="preserve"> architecture, </w:t>
      </w:r>
      <w:r>
        <w:rPr>
          <w:rFonts w:asciiTheme="majorBidi" w:hAnsiTheme="majorBidi" w:cstheme="majorBidi"/>
          <w:lang w:val="en-US"/>
        </w:rPr>
        <w:t>well-known</w:t>
      </w:r>
      <w:r w:rsidRPr="00D47CC0">
        <w:rPr>
          <w:rFonts w:asciiTheme="majorBidi" w:hAnsiTheme="majorBidi" w:cstheme="majorBidi"/>
          <w:lang w:val="en-US"/>
        </w:rPr>
        <w:t xml:space="preserve"> </w:t>
      </w:r>
      <w:r w:rsidR="009A5370" w:rsidRPr="00D47CC0">
        <w:rPr>
          <w:rFonts w:asciiTheme="majorBidi" w:hAnsiTheme="majorBidi" w:cstheme="majorBidi"/>
          <w:lang w:val="en-US"/>
        </w:rPr>
        <w:t xml:space="preserve">for its adaptability and efficiency in processing biomedical images </w:t>
      </w:r>
      <w:sdt>
        <w:sdtPr>
          <w:rPr>
            <w:rFonts w:asciiTheme="majorBidi" w:hAnsiTheme="majorBidi" w:cstheme="majorBidi"/>
            <w:color w:val="000000"/>
            <w:lang w:val="en-US"/>
          </w:rPr>
          <w:tag w:val="MENDELEY_CITATION_v3_eyJjaXRhdGlvbklEIjoiTUVOREVMRVlfQ0lUQVRJT05fMDQ5NTQzOTctYTVkZC00NGRiLThmOWMtNDVkNmYwNmM1NzRjIiwicHJvcGVydGllcyI6eyJub3RlSW5kZXgiOjB9LCJpc0VkaXRlZCI6ZmFsc2UsIm1hbnVhbE92ZXJyaWRlIjp7ImlzTWFudWFsbHlPdmVycmlkZGVuIjpmYWxzZSwiY2l0ZXByb2NUZXh0IjoiKDg5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
          <w:id w:val="1348515621"/>
          <w:placeholder>
            <w:docPart w:val="DefaultPlaceholder_-1854013440"/>
          </w:placeholder>
        </w:sdtPr>
        <w:sdtContent>
          <w:ins w:id="367" w:author="Samane Shahpouri" w:date="2024-07-10T21:16:00Z" w16du:dateUtc="2024-07-10T19:16:00Z">
            <w:r w:rsidR="00922503" w:rsidRPr="00922503">
              <w:rPr>
                <w:rFonts w:asciiTheme="majorBidi" w:hAnsiTheme="majorBidi" w:cstheme="majorBidi"/>
                <w:color w:val="000000"/>
                <w:lang w:val="en-US"/>
              </w:rPr>
              <w:t>(89)</w:t>
            </w:r>
          </w:ins>
          <w:del w:id="368" w:author="Samane Shahpouri" w:date="2024-07-10T19:47:00Z" w16du:dateUtc="2024-07-10T17:47:00Z">
            <w:r w:rsidR="00164586" w:rsidRPr="00922503" w:rsidDel="00FD2892">
              <w:rPr>
                <w:rFonts w:asciiTheme="majorBidi" w:hAnsiTheme="majorBidi" w:cstheme="majorBidi"/>
                <w:color w:val="000000"/>
                <w:lang w:val="en-US"/>
              </w:rPr>
              <w:delText>(71)</w:delText>
            </w:r>
          </w:del>
        </w:sdtContent>
      </w:sdt>
      <w:ins w:id="369" w:author="Shirilord, Isaac (ARTORG)" w:date="2024-07-10T17:29:00Z" w16du:dateUtc="2024-07-10T15:29:00Z">
        <w:r w:rsidR="004D744B">
          <w:rPr>
            <w:rFonts w:asciiTheme="majorBidi" w:hAnsiTheme="majorBidi" w:cstheme="majorBidi"/>
            <w:color w:val="000000"/>
            <w:lang w:val="en-US"/>
          </w:rPr>
          <w:t>.</w:t>
        </w:r>
      </w:ins>
      <w:r w:rsidR="00496EF7">
        <w:rPr>
          <w:rFonts w:asciiTheme="majorBidi" w:hAnsiTheme="majorBidi" w:cstheme="majorBidi"/>
          <w:color w:val="000000"/>
          <w:lang w:val="en-US"/>
        </w:rPr>
        <w:t xml:space="preserve"> </w:t>
      </w:r>
      <w:r w:rsidR="000A0620">
        <w:rPr>
          <w:rFonts w:asciiTheme="majorBidi" w:hAnsiTheme="majorBidi" w:cstheme="majorBidi"/>
          <w:lang w:val="en-US"/>
        </w:rPr>
        <w:t xml:space="preserve">This model </w:t>
      </w:r>
      <w:proofErr w:type="gramStart"/>
      <w:r w:rsidR="000A0620">
        <w:rPr>
          <w:rFonts w:asciiTheme="majorBidi" w:hAnsiTheme="majorBidi" w:cstheme="majorBidi"/>
          <w:lang w:val="en-US"/>
        </w:rPr>
        <w:t>is</w:t>
      </w:r>
      <w:proofErr w:type="gramEnd"/>
      <w:r w:rsidR="000A0620">
        <w:rPr>
          <w:rFonts w:asciiTheme="majorBidi" w:hAnsiTheme="majorBidi" w:cstheme="majorBidi"/>
          <w:lang w:val="en-US"/>
        </w:rPr>
        <w:t xml:space="preserve"> chosen for its dynamic configuration and deep supervision</w:t>
      </w:r>
      <w:r w:rsidR="009C216F" w:rsidRPr="00D47CC0">
        <w:rPr>
          <w:rFonts w:asciiTheme="majorBidi" w:hAnsiTheme="majorBidi" w:cstheme="majorBidi"/>
          <w:lang w:val="en-US"/>
        </w:rPr>
        <w:t>.</w:t>
      </w:r>
      <w:r w:rsidR="00DF1A31" w:rsidRPr="00B653BA">
        <w:rPr>
          <w:rFonts w:asciiTheme="majorBidi" w:hAnsiTheme="majorBidi" w:cstheme="majorBidi"/>
          <w:lang w:val="en-US"/>
        </w:rPr>
        <w:t xml:space="preserve"> </w:t>
      </w:r>
      <w:r w:rsidR="009A5370" w:rsidRPr="00D47CC0">
        <w:rPr>
          <w:rFonts w:asciiTheme="majorBidi" w:hAnsiTheme="majorBidi" w:cstheme="majorBidi"/>
          <w:lang w:val="en-US"/>
        </w:rPr>
        <w:t>The Dyn-</w:t>
      </w:r>
      <w:proofErr w:type="spellStart"/>
      <w:r w:rsidR="009A5370" w:rsidRPr="00D47CC0">
        <w:rPr>
          <w:rFonts w:asciiTheme="majorBidi" w:hAnsiTheme="majorBidi" w:cstheme="majorBidi"/>
          <w:lang w:val="en-US"/>
        </w:rPr>
        <w:t>UNet</w:t>
      </w:r>
      <w:proofErr w:type="spellEnd"/>
      <w:r w:rsidR="009A5370" w:rsidRPr="00D47CC0">
        <w:rPr>
          <w:rFonts w:asciiTheme="majorBidi" w:hAnsiTheme="majorBidi" w:cstheme="majorBidi"/>
          <w:lang w:val="en-US"/>
        </w:rPr>
        <w:t xml:space="preserve"> model's initialization is </w:t>
      </w:r>
      <w:r>
        <w:rPr>
          <w:rFonts w:asciiTheme="majorBidi" w:hAnsiTheme="majorBidi" w:cstheme="majorBidi"/>
          <w:lang w:val="en-US"/>
        </w:rPr>
        <w:t>designed</w:t>
      </w:r>
      <w:r w:rsidR="009A5370" w:rsidRPr="00D47CC0">
        <w:rPr>
          <w:rFonts w:asciiTheme="majorBidi" w:hAnsiTheme="majorBidi" w:cstheme="majorBidi"/>
          <w:lang w:val="en-US"/>
        </w:rPr>
        <w:t xml:space="preserve"> to find the best kernel sizes and strides based on the size and spacing of the input patches in our dataset. </w:t>
      </w:r>
      <w:r w:rsidR="00DF1A31" w:rsidRPr="00B653BA">
        <w:rPr>
          <w:rFonts w:asciiTheme="majorBidi" w:hAnsiTheme="majorBidi" w:cstheme="majorBidi"/>
          <w:lang w:val="en-US"/>
        </w:rPr>
        <w:t xml:space="preserve">These parameters were </w:t>
      </w:r>
      <w:r>
        <w:rPr>
          <w:rFonts w:asciiTheme="majorBidi" w:hAnsiTheme="majorBidi" w:cstheme="majorBidi"/>
          <w:lang w:val="en-US"/>
        </w:rPr>
        <w:t xml:space="preserve">set </w:t>
      </w:r>
      <w:del w:id="370" w:author="Shirilord, Isaac (ARTORG)" w:date="2024-07-10T17:29:00Z" w16du:dateUtc="2024-07-10T15:29:00Z">
        <w:r w:rsidDel="004D744B">
          <w:rPr>
            <w:rFonts w:asciiTheme="majorBidi" w:hAnsiTheme="majorBidi" w:cstheme="majorBidi"/>
            <w:lang w:val="en-US"/>
          </w:rPr>
          <w:delText>with</w:delText>
        </w:r>
        <w:r w:rsidR="00DF1A31" w:rsidRPr="00B653BA" w:rsidDel="004D744B">
          <w:rPr>
            <w:rFonts w:asciiTheme="majorBidi" w:hAnsiTheme="majorBidi" w:cstheme="majorBidi"/>
            <w:lang w:val="en-US"/>
          </w:rPr>
          <w:delText xml:space="preserve"> </w:delText>
        </w:r>
      </w:del>
      <w:ins w:id="371" w:author="Shirilord, Isaac (ARTORG)" w:date="2024-07-10T17:29:00Z" w16du:dateUtc="2024-07-10T15:29:00Z">
        <w:r w:rsidR="004D744B">
          <w:rPr>
            <w:rFonts w:asciiTheme="majorBidi" w:hAnsiTheme="majorBidi" w:cstheme="majorBidi"/>
            <w:lang w:val="en-US"/>
          </w:rPr>
          <w:t>by</w:t>
        </w:r>
        <w:r w:rsidR="004D744B" w:rsidRPr="00B653BA">
          <w:rPr>
            <w:rFonts w:asciiTheme="majorBidi" w:hAnsiTheme="majorBidi" w:cstheme="majorBidi"/>
            <w:lang w:val="en-US"/>
          </w:rPr>
          <w:t xml:space="preserve"> </w:t>
        </w:r>
      </w:ins>
      <w:r w:rsidR="00DF1A31" w:rsidRPr="00B653BA">
        <w:rPr>
          <w:rFonts w:asciiTheme="majorBidi" w:hAnsiTheme="majorBidi" w:cstheme="majorBidi"/>
          <w:lang w:val="en-US"/>
        </w:rPr>
        <w:t>evaluating the spatial dimensions and resolution of the input data</w:t>
      </w:r>
      <w:r w:rsidR="009A5370" w:rsidRPr="00D47CC0">
        <w:rPr>
          <w:rFonts w:asciiTheme="majorBidi" w:hAnsiTheme="majorBidi" w:cstheme="majorBidi"/>
          <w:lang w:val="en-US"/>
        </w:rPr>
        <w:t xml:space="preserve">, ensuring the network architecture is </w:t>
      </w:r>
      <w:r w:rsidR="00D51BF7">
        <w:rPr>
          <w:rFonts w:asciiTheme="majorBidi" w:hAnsiTheme="majorBidi" w:cstheme="majorBidi"/>
          <w:lang w:val="en-US"/>
        </w:rPr>
        <w:t>perfectly</w:t>
      </w:r>
      <w:r w:rsidR="00D51BF7" w:rsidRPr="00D47CC0">
        <w:rPr>
          <w:rFonts w:asciiTheme="majorBidi" w:hAnsiTheme="majorBidi" w:cstheme="majorBidi"/>
          <w:lang w:val="en-US"/>
        </w:rPr>
        <w:t xml:space="preserve"> </w:t>
      </w:r>
      <w:r w:rsidR="009A5370" w:rsidRPr="00D47CC0">
        <w:rPr>
          <w:rFonts w:asciiTheme="majorBidi" w:hAnsiTheme="majorBidi" w:cstheme="majorBidi"/>
          <w:lang w:val="en-US"/>
        </w:rPr>
        <w:t>aligned with the inherent characteristics of our medical images.</w:t>
      </w:r>
    </w:p>
    <w:p w14:paraId="4FB8CD3D" w14:textId="22D576C5" w:rsidR="009A5370" w:rsidRDefault="009A5370" w:rsidP="00D804A5">
      <w:pPr>
        <w:rPr>
          <w:rFonts w:asciiTheme="majorBidi" w:hAnsiTheme="majorBidi" w:cstheme="majorBidi"/>
          <w:lang w:val="en-US"/>
        </w:rPr>
      </w:pPr>
      <w:r w:rsidRPr="00D47CC0">
        <w:rPr>
          <w:rFonts w:asciiTheme="majorBidi" w:hAnsiTheme="majorBidi" w:cstheme="majorBidi"/>
          <w:lang w:val="en-US"/>
        </w:rPr>
        <w:t xml:space="preserve">For the </w:t>
      </w:r>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BA5CC6" w:rsidRPr="00D47CC0">
        <w:rPr>
          <w:rFonts w:asciiTheme="majorBidi" w:hAnsiTheme="majorBidi" w:cstheme="majorBidi"/>
          <w:lang w:val="en-US"/>
        </w:rPr>
        <w:t xml:space="preserve"> </w:t>
      </w:r>
      <w:r w:rsidRPr="00D47CC0">
        <w:rPr>
          <w:rFonts w:asciiTheme="majorBidi" w:hAnsiTheme="majorBidi" w:cstheme="majorBidi"/>
          <w:lang w:val="en-US"/>
        </w:rPr>
        <w:t>dataset, the computed kernel sizes and strides are set to four layers of [3, 3, 3] kernels, with strides transitioning from [1, 1, 1] in the initial layer to [2, 2, 1] in the deeper layers</w:t>
      </w:r>
      <w:r w:rsidR="0008256E">
        <w:rPr>
          <w:rFonts w:asciiTheme="majorBidi" w:hAnsiTheme="majorBidi" w:cstheme="majorBidi"/>
          <w:lang w:val="en-US"/>
        </w:rPr>
        <w:t>, based on initializer’s suggestion</w:t>
      </w:r>
      <w:r w:rsidR="00BA5CC6" w:rsidRPr="00D47CC0">
        <w:rPr>
          <w:rFonts w:asciiTheme="majorBidi" w:hAnsiTheme="majorBidi" w:cstheme="majorBidi"/>
          <w:lang w:val="en-US"/>
        </w:rPr>
        <w:t xml:space="preserve">. </w:t>
      </w:r>
      <w:r w:rsidR="007E5485">
        <w:rPr>
          <w:rFonts w:asciiTheme="majorBidi" w:hAnsiTheme="majorBidi" w:cstheme="majorBidi"/>
          <w:lang w:val="en-US"/>
        </w:rPr>
        <w:t>The model has a deep architecture with 124 layers of convolutional, instance normalization</w:t>
      </w:r>
      <w:del w:id="372" w:author="Shirilord, Isaac (ARTORG)" w:date="2024-07-10T17:41:00Z" w16du:dateUtc="2024-07-10T15:41:00Z">
        <w:r w:rsidR="007E5485" w:rsidDel="008E4E0B">
          <w:rPr>
            <w:rFonts w:asciiTheme="majorBidi" w:hAnsiTheme="majorBidi" w:cstheme="majorBidi"/>
            <w:lang w:val="en-US"/>
          </w:rPr>
          <w:delText xml:space="preserve"> and activation layers, indicating a typical UNet-like structure with down-sampling and up-sampling paths, as </w:delText>
        </w:r>
        <w:r w:rsidR="007E5485" w:rsidRPr="001466E8" w:rsidDel="008E4E0B">
          <w:rPr>
            <w:rFonts w:asciiTheme="majorBidi" w:hAnsiTheme="majorBidi" w:cstheme="majorBidi"/>
            <w:lang w:val="en-US"/>
          </w:rPr>
          <w:delText xml:space="preserve">shown in the </w:delText>
        </w:r>
      </w:del>
      <w:ins w:id="373" w:author="Shirilord, Isaac (ARTORG)" w:date="2024-07-10T17:41:00Z" w16du:dateUtc="2024-07-10T15:41:00Z">
        <w:r w:rsidR="008E4E0B">
          <w:rPr>
            <w:rFonts w:asciiTheme="majorBidi" w:hAnsiTheme="majorBidi" w:cstheme="majorBidi"/>
            <w:lang w:val="en-US"/>
          </w:rPr>
          <w:t xml:space="preserve">, and activation layers, indicating a typical </w:t>
        </w:r>
        <w:proofErr w:type="spellStart"/>
        <w:r w:rsidR="008E4E0B">
          <w:rPr>
            <w:rFonts w:asciiTheme="majorBidi" w:hAnsiTheme="majorBidi" w:cstheme="majorBidi"/>
            <w:lang w:val="en-US"/>
          </w:rPr>
          <w:t>UNet</w:t>
        </w:r>
        <w:proofErr w:type="spellEnd"/>
        <w:r w:rsidR="008E4E0B">
          <w:rPr>
            <w:rFonts w:asciiTheme="majorBidi" w:hAnsiTheme="majorBidi" w:cstheme="majorBidi"/>
            <w:lang w:val="en-US"/>
          </w:rPr>
          <w:t xml:space="preserve">-like structure with down-sampling and up-sampling paths, as shown in </w:t>
        </w:r>
      </w:ins>
      <w:r w:rsidR="001466E8" w:rsidRPr="001466E8">
        <w:t>Figure</w:t>
      </w:r>
      <w:r w:rsidR="001466E8">
        <w:t xml:space="preserve"> </w:t>
      </w:r>
      <w:r w:rsidR="001466E8">
        <w:fldChar w:fldCharType="begin"/>
      </w:r>
      <w:r w:rsidR="001466E8">
        <w:instrText xml:space="preserve"> SEQ Figure \* ARABIC </w:instrText>
      </w:r>
      <w:r w:rsidR="001466E8">
        <w:fldChar w:fldCharType="separate"/>
      </w:r>
      <w:r w:rsidR="001466E8">
        <w:rPr>
          <w:noProof/>
        </w:rPr>
        <w:t>5</w:t>
      </w:r>
      <w:r w:rsidR="001466E8">
        <w:fldChar w:fldCharType="end"/>
      </w:r>
      <w:r w:rsidR="007E5485">
        <w:rPr>
          <w:rFonts w:asciiTheme="majorBidi" w:hAnsiTheme="majorBidi" w:cstheme="majorBidi"/>
          <w:lang w:val="en-US"/>
        </w:rPr>
        <w:t xml:space="preserve">. </w:t>
      </w:r>
      <w:del w:id="374" w:author="Shirilord, Isaac (ARTORG)" w:date="2024-07-10T17:41:00Z" w16du:dateUtc="2024-07-10T15:41:00Z">
        <w:r w:rsidR="007E5485" w:rsidDel="008E4E0B">
          <w:rPr>
            <w:rFonts w:asciiTheme="majorBidi" w:hAnsiTheme="majorBidi" w:cstheme="majorBidi"/>
            <w:lang w:val="en-US"/>
          </w:rPr>
          <w:delText xml:space="preserve">Channels or width of </w:delText>
        </w:r>
      </w:del>
      <w:ins w:id="375" w:author="Shirilord, Isaac (ARTORG)" w:date="2024-07-10T17:41:00Z" w16du:dateUtc="2024-07-10T15:41:00Z">
        <w:r w:rsidR="008E4E0B">
          <w:rPr>
            <w:rFonts w:asciiTheme="majorBidi" w:hAnsiTheme="majorBidi" w:cstheme="majorBidi"/>
            <w:lang w:val="en-US"/>
          </w:rPr>
          <w:t xml:space="preserve">The channels or width of the </w:t>
        </w:r>
      </w:ins>
      <w:r w:rsidR="007E5485">
        <w:rPr>
          <w:rFonts w:asciiTheme="majorBidi" w:hAnsiTheme="majorBidi" w:cstheme="majorBidi"/>
          <w:lang w:val="en-US"/>
        </w:rPr>
        <w:t>model varies from 32 to 256 in deeper layers</w:t>
      </w:r>
      <w:r w:rsidR="001466E8">
        <w:rPr>
          <w:rFonts w:asciiTheme="majorBidi" w:hAnsiTheme="majorBidi" w:cstheme="majorBidi"/>
          <w:lang w:val="en-US"/>
        </w:rPr>
        <w:t xml:space="preserve">, with </w:t>
      </w:r>
      <w:r w:rsidR="001466E8">
        <w:t xml:space="preserve">10,934,373 as </w:t>
      </w:r>
      <w:r w:rsidR="001466E8">
        <w:rPr>
          <w:rFonts w:asciiTheme="majorBidi" w:hAnsiTheme="majorBidi" w:cstheme="majorBidi"/>
          <w:lang w:val="en-US"/>
        </w:rPr>
        <w:t>the total parameters</w:t>
      </w:r>
      <w:r w:rsidR="007E5485">
        <w:rPr>
          <w:rFonts w:asciiTheme="majorBidi" w:hAnsiTheme="majorBidi" w:cstheme="majorBidi"/>
          <w:lang w:val="en-US"/>
        </w:rPr>
        <w:t xml:space="preserve">. </w:t>
      </w:r>
      <w:r w:rsidRPr="00D47CC0">
        <w:rPr>
          <w:rFonts w:asciiTheme="majorBidi" w:hAnsiTheme="majorBidi" w:cstheme="majorBidi"/>
          <w:lang w:val="en-US"/>
        </w:rPr>
        <w:t xml:space="preserve">Additionally, the implementation of deep supervision, with </w:t>
      </w:r>
      <w:r w:rsidRPr="00D47CC0">
        <w:rPr>
          <w:rFonts w:asciiTheme="majorBidi" w:hAnsiTheme="majorBidi" w:cstheme="majorBidi"/>
          <w:lang w:val="en-US"/>
        </w:rPr>
        <w:lastRenderedPageBreak/>
        <w:t>two supervision heads</w:t>
      </w:r>
      <w:commentRangeStart w:id="376"/>
      <w:r w:rsidR="004B394D">
        <w:rPr>
          <w:rStyle w:val="FootnoteReference"/>
          <w:rFonts w:asciiTheme="majorBidi" w:hAnsiTheme="majorBidi" w:cstheme="majorBidi"/>
          <w:lang w:val="en-US"/>
        </w:rPr>
        <w:footnoteReference w:id="1"/>
      </w:r>
      <w:r w:rsidR="004B394D">
        <w:rPr>
          <w:rFonts w:asciiTheme="majorBidi" w:hAnsiTheme="majorBidi" w:cstheme="majorBidi"/>
          <w:lang w:val="en-US"/>
        </w:rPr>
        <w:t xml:space="preserve"> </w:t>
      </w:r>
      <w:commentRangeEnd w:id="376"/>
      <w:r w:rsidR="008E4E0B">
        <w:rPr>
          <w:rStyle w:val="CommentReference"/>
        </w:rPr>
        <w:commentReference w:id="376"/>
      </w:r>
      <w:sdt>
        <w:sdtPr>
          <w:rPr>
            <w:rFonts w:asciiTheme="majorBidi" w:hAnsiTheme="majorBidi" w:cstheme="majorBidi"/>
            <w:color w:val="000000"/>
            <w:lang w:val="en-US"/>
          </w:rPr>
          <w:tag w:val="MENDELEY_CITATION_v3_eyJjaXRhdGlvbklEIjoiTUVOREVMRVlfQ0lUQVRJT05fNGVlYjE0NTMtMmJkZS00ZTMxLThlMjUtZTY4MGIwMjA2MDAxIiwicHJvcGVydGllcyI6eyJub3RlSW5kZXgiOjB9LCJpc0VkaXRlZCI6ZmFsc2UsIm1hbnVhbE92ZXJyaWRlIjp7ImlzTWFudWFsbHlPdmVycmlkZGVuIjpmYWxzZSwiY2l0ZXByb2NUZXh0IjoiKDkw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
          <w:id w:val="1396543564"/>
          <w:placeholder>
            <w:docPart w:val="DefaultPlaceholder_-1854013440"/>
          </w:placeholder>
        </w:sdtPr>
        <w:sdtContent>
          <w:ins w:id="380" w:author="Samane Shahpouri" w:date="2024-07-10T21:16:00Z" w16du:dateUtc="2024-07-10T19:16:00Z">
            <w:r w:rsidR="00922503" w:rsidRPr="00922503">
              <w:rPr>
                <w:rFonts w:asciiTheme="majorBidi" w:hAnsiTheme="majorBidi" w:cstheme="majorBidi"/>
                <w:color w:val="000000"/>
                <w:lang w:val="en-US"/>
              </w:rPr>
              <w:t>(90)</w:t>
            </w:r>
          </w:ins>
          <w:del w:id="381" w:author="Samane Shahpouri" w:date="2024-07-10T19:47:00Z" w16du:dateUtc="2024-07-10T17:47:00Z">
            <w:r w:rsidR="00164586" w:rsidRPr="00922503" w:rsidDel="00FD2892">
              <w:rPr>
                <w:rFonts w:asciiTheme="majorBidi" w:hAnsiTheme="majorBidi" w:cstheme="majorBidi"/>
                <w:color w:val="000000"/>
                <w:lang w:val="en-US"/>
              </w:rPr>
              <w:delText>(72)</w:delText>
            </w:r>
          </w:del>
        </w:sdtContent>
      </w:sdt>
      <w:r w:rsidRPr="00D47CC0">
        <w:rPr>
          <w:rFonts w:asciiTheme="majorBidi" w:hAnsiTheme="majorBidi" w:cstheme="majorBidi"/>
          <w:lang w:val="en-US"/>
        </w:rPr>
        <w:t>, enhanc</w:t>
      </w:r>
      <w:r w:rsidR="00BA5CC6" w:rsidRPr="00D47CC0">
        <w:rPr>
          <w:rFonts w:asciiTheme="majorBidi" w:hAnsiTheme="majorBidi" w:cstheme="majorBidi"/>
          <w:lang w:val="en-US"/>
        </w:rPr>
        <w:t>ed</w:t>
      </w:r>
      <w:r w:rsidRPr="00D47CC0">
        <w:rPr>
          <w:rFonts w:asciiTheme="majorBidi" w:hAnsiTheme="majorBidi" w:cstheme="majorBidi"/>
          <w:lang w:val="en-US"/>
        </w:rPr>
        <w:t xml:space="preserve"> the learning process by </w:t>
      </w:r>
      <w:r w:rsidR="00200D6D" w:rsidRPr="00D47CC0">
        <w:rPr>
          <w:rFonts w:asciiTheme="majorBidi" w:hAnsiTheme="majorBidi" w:cstheme="majorBidi"/>
          <w:lang w:val="en-US"/>
        </w:rPr>
        <w:t xml:space="preserve">optimizing </w:t>
      </w:r>
      <w:r w:rsidR="008A3080" w:rsidRPr="00B653BA">
        <w:rPr>
          <w:rFonts w:asciiTheme="majorBidi" w:hAnsiTheme="majorBidi" w:cstheme="majorBidi"/>
          <w:lang w:val="en-US"/>
        </w:rPr>
        <w:t>the network's final and intermediate layers</w:t>
      </w:r>
      <w:r w:rsidRPr="00D47CC0">
        <w:rPr>
          <w:rFonts w:asciiTheme="majorBidi" w:hAnsiTheme="majorBidi" w:cstheme="majorBidi"/>
          <w:lang w:val="en-US"/>
        </w:rPr>
        <w:t xml:space="preserve">. By </w:t>
      </w:r>
      <w:r w:rsidR="00252F36">
        <w:rPr>
          <w:rFonts w:asciiTheme="majorBidi" w:hAnsiTheme="majorBidi" w:cstheme="majorBidi"/>
          <w:lang w:val="en-US"/>
        </w:rPr>
        <w:t>setting</w:t>
      </w:r>
      <w:r w:rsidR="00252F36" w:rsidRPr="00D47CC0">
        <w:rPr>
          <w:rFonts w:asciiTheme="majorBidi" w:hAnsiTheme="majorBidi" w:cstheme="majorBidi"/>
          <w:lang w:val="en-US"/>
        </w:rPr>
        <w:t xml:space="preserve"> </w:t>
      </w:r>
      <w:r w:rsidRPr="00D47CC0">
        <w:rPr>
          <w:rFonts w:asciiTheme="majorBidi" w:hAnsiTheme="majorBidi" w:cstheme="majorBidi"/>
          <w:lang w:val="en-US"/>
        </w:rPr>
        <w:t xml:space="preserve">the </w:t>
      </w:r>
      <w:proofErr w:type="spellStart"/>
      <w:r w:rsidRPr="00D47CC0">
        <w:rPr>
          <w:rFonts w:asciiTheme="majorBidi" w:hAnsiTheme="majorBidi" w:cstheme="majorBidi"/>
          <w:lang w:val="en-US"/>
        </w:rPr>
        <w:t>ReLU</w:t>
      </w:r>
      <w:proofErr w:type="spellEnd"/>
      <w:r w:rsidRPr="00D47CC0">
        <w:rPr>
          <w:rFonts w:asciiTheme="majorBidi" w:hAnsiTheme="majorBidi" w:cstheme="majorBidi"/>
          <w:lang w:val="en-US"/>
        </w:rPr>
        <w:t xml:space="preserve"> activation function in the last layer, we get the non-zero value </w:t>
      </w:r>
      <w:r w:rsidR="00BA5CC6" w:rsidRPr="00D47CC0">
        <w:rPr>
          <w:rFonts w:asciiTheme="majorBidi" w:hAnsiTheme="majorBidi" w:cstheme="majorBidi"/>
          <w:lang w:val="en-US"/>
        </w:rPr>
        <w:t xml:space="preserve">for </w:t>
      </w:r>
      <w:r w:rsidRPr="00D47CC0">
        <w:rPr>
          <w:rFonts w:asciiTheme="majorBidi" w:hAnsiTheme="majorBidi" w:cstheme="majorBidi"/>
          <w:lang w:val="en-US"/>
        </w:rPr>
        <w:t>the concept of the PET image.</w:t>
      </w:r>
      <w:r w:rsidR="008A3080" w:rsidRPr="00B653BA">
        <w:rPr>
          <w:rFonts w:asciiTheme="majorBidi" w:hAnsiTheme="majorBidi" w:cstheme="majorBidi"/>
          <w:lang w:val="en-US"/>
        </w:rPr>
        <w:t xml:space="preserve"> </w:t>
      </w:r>
      <w:r w:rsidRPr="00D47CC0">
        <w:rPr>
          <w:rFonts w:asciiTheme="majorBidi" w:hAnsiTheme="majorBidi" w:cstheme="majorBidi"/>
          <w:lang w:val="en-US"/>
        </w:rPr>
        <w:t xml:space="preserve">Our deep learning network was designed to process NAC images as inputs </w:t>
      </w:r>
      <w:r w:rsidR="008A3080" w:rsidRPr="00B653BA">
        <w:rPr>
          <w:rFonts w:asciiTheme="majorBidi" w:hAnsiTheme="majorBidi" w:cstheme="majorBidi"/>
          <w:lang w:val="en-US"/>
        </w:rPr>
        <w:t>to generate</w:t>
      </w:r>
      <w:r w:rsidRPr="00D47CC0">
        <w:rPr>
          <w:rFonts w:asciiTheme="majorBidi" w:hAnsiTheme="majorBidi" w:cstheme="majorBidi"/>
          <w:lang w:val="en-US"/>
        </w:rPr>
        <w:t xml:space="preserve"> MAC</w:t>
      </w:r>
      <w:r w:rsidR="00BA5CC6" w:rsidRPr="00D47CC0">
        <w:rPr>
          <w:rFonts w:asciiTheme="majorBidi" w:hAnsiTheme="majorBidi" w:cstheme="majorBidi"/>
          <w:lang w:val="en-US"/>
        </w:rPr>
        <w:t xml:space="preserve"> or ADCM</w:t>
      </w:r>
      <w:r w:rsidRPr="00D47CC0">
        <w:rPr>
          <w:rFonts w:asciiTheme="majorBidi" w:hAnsiTheme="majorBidi" w:cstheme="majorBidi"/>
          <w:lang w:val="en-US"/>
        </w:rPr>
        <w:t xml:space="preserve"> images</w:t>
      </w:r>
      <w:r w:rsidR="008A3080" w:rsidRPr="00B653BA">
        <w:rPr>
          <w:rFonts w:asciiTheme="majorBidi" w:hAnsiTheme="majorBidi" w:cstheme="majorBidi"/>
          <w:lang w:val="en-US"/>
        </w:rPr>
        <w:t xml:space="preserve"> for different approaches</w:t>
      </w:r>
      <w:r w:rsidR="00BA5CC6" w:rsidRPr="00D47CC0">
        <w:rPr>
          <w:rFonts w:asciiTheme="majorBidi" w:hAnsiTheme="majorBidi" w:cstheme="majorBidi"/>
          <w:lang w:val="en-US"/>
        </w:rPr>
        <w:t xml:space="preserve"> and</w:t>
      </w:r>
      <w:r w:rsidRPr="00D47CC0">
        <w:rPr>
          <w:rFonts w:asciiTheme="majorBidi" w:hAnsiTheme="majorBidi" w:cstheme="majorBidi"/>
          <w:lang w:val="en-US"/>
        </w:rPr>
        <w:t xml:space="preserve"> will be elaborated upon later</w:t>
      </w:r>
      <w:r w:rsidR="00BA5CC6" w:rsidRPr="00D47CC0">
        <w:rPr>
          <w:rFonts w:asciiTheme="majorBidi" w:hAnsiTheme="majorBidi" w:cstheme="majorBidi"/>
          <w:lang w:val="en-US"/>
        </w:rPr>
        <w:t>.</w:t>
      </w:r>
      <w:r w:rsidR="003A00C3">
        <w:rPr>
          <w:rFonts w:asciiTheme="majorBidi" w:hAnsiTheme="majorBidi" w:cstheme="majorBidi"/>
          <w:lang w:val="en-US"/>
        </w:rPr>
        <w:t xml:space="preserve"> </w:t>
      </w:r>
      <w:r w:rsidR="003F6707" w:rsidRPr="003F6707">
        <w:rPr>
          <w:rFonts w:asciiTheme="majorBidi" w:hAnsiTheme="majorBidi" w:cstheme="majorBidi"/>
          <w:lang w:val="en-US"/>
        </w:rPr>
        <w:t xml:space="preserve">We also </w:t>
      </w:r>
      <w:r w:rsidR="003F6707">
        <w:rPr>
          <w:rFonts w:asciiTheme="majorBidi" w:hAnsiTheme="majorBidi" w:cstheme="majorBidi"/>
          <w:lang w:val="en-US"/>
        </w:rPr>
        <w:t>used</w:t>
      </w:r>
      <w:r w:rsidR="003F6707" w:rsidRPr="003F6707">
        <w:rPr>
          <w:rFonts w:asciiTheme="majorBidi" w:hAnsiTheme="majorBidi" w:cstheme="majorBidi"/>
          <w:lang w:val="en-US"/>
        </w:rPr>
        <w:t xml:space="preserve"> L1 regularization </w:t>
      </w:r>
      <w:r w:rsidR="001466E8" w:rsidRPr="003F6707">
        <w:rPr>
          <w:rFonts w:asciiTheme="majorBidi" w:hAnsiTheme="majorBidi" w:cstheme="majorBidi"/>
          <w:lang w:val="en-US"/>
        </w:rPr>
        <w:t>in</w:t>
      </w:r>
      <w:r w:rsidR="003F6707" w:rsidRPr="003F6707">
        <w:rPr>
          <w:rFonts w:asciiTheme="majorBidi" w:hAnsiTheme="majorBidi" w:cstheme="majorBidi"/>
          <w:lang w:val="en-US"/>
        </w:rPr>
        <w:t xml:space="preserve"> the training process to prevent overfitting. L1 regularization introduces a penalty proportional to the absolute value of the model parameters, hence favoring sparsity in the weights. This will smooth the complexity of the model and help prevent generalization by avoiding overfitting</w:t>
      </w:r>
      <w:del w:id="382" w:author="Shirilord, Isaac (ARTORG)" w:date="2024-07-10T17:42:00Z" w16du:dateUtc="2024-07-10T15:42:00Z">
        <w:r w:rsidR="003F6707" w:rsidRPr="003F6707" w:rsidDel="008E4E0B">
          <w:rPr>
            <w:rFonts w:asciiTheme="majorBidi" w:hAnsiTheme="majorBidi" w:cstheme="majorBidi"/>
            <w:lang w:val="en-US"/>
          </w:rPr>
          <w:delText xml:space="preserve"> on features</w:delText>
        </w:r>
      </w:del>
      <w:r w:rsidR="003F6707" w:rsidRPr="003F6707">
        <w:rPr>
          <w:rFonts w:asciiTheme="majorBidi" w:hAnsiTheme="majorBidi" w:cstheme="majorBidi"/>
          <w:lang w:val="en-US"/>
        </w:rPr>
        <w:t>. We used an L1 regularization strength of 0.0001.</w:t>
      </w:r>
    </w:p>
    <w:p w14:paraId="5CAEFF7E" w14:textId="77777777" w:rsidR="001466E8" w:rsidRDefault="003F7A74" w:rsidP="001466E8">
      <w:pPr>
        <w:pStyle w:val="NormalWeb"/>
        <w:keepNext/>
        <w:shd w:val="clear" w:color="auto" w:fill="FFFFFF"/>
        <w:spacing w:before="0" w:beforeAutospacing="0" w:after="120" w:afterAutospacing="0"/>
      </w:pPr>
      <w:r w:rsidRPr="008A4B4F">
        <w:rPr>
          <w:rFonts w:asciiTheme="majorBidi" w:hAnsiTheme="majorBidi" w:cstheme="majorBidi"/>
          <w:noProof/>
          <w:sz w:val="20"/>
          <w:szCs w:val="20"/>
          <w:lang w:val="en-US"/>
        </w:rPr>
        <w:drawing>
          <wp:inline distT="0" distB="0" distL="0" distR="0" wp14:anchorId="68CBFB11" wp14:editId="746B972F">
            <wp:extent cx="5731510" cy="2829560"/>
            <wp:effectExtent l="19050" t="19050" r="21590" b="27940"/>
            <wp:docPr id="135352606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2707" name="Picture 1" descr="A diagram of a diagram&#10;&#10;Description automatically generated with medium confidence"/>
                    <pic:cNvPicPr/>
                  </pic:nvPicPr>
                  <pic:blipFill>
                    <a:blip r:embed="rId30"/>
                    <a:stretch>
                      <a:fillRect/>
                    </a:stretch>
                  </pic:blipFill>
                  <pic:spPr>
                    <a:xfrm>
                      <a:off x="0" y="0"/>
                      <a:ext cx="5731510" cy="2829560"/>
                    </a:xfrm>
                    <a:prstGeom prst="rect">
                      <a:avLst/>
                    </a:prstGeom>
                    <a:ln w="3175">
                      <a:solidFill>
                        <a:schemeClr val="tx1"/>
                      </a:solidFill>
                    </a:ln>
                  </pic:spPr>
                </pic:pic>
              </a:graphicData>
            </a:graphic>
          </wp:inline>
        </w:drawing>
      </w:r>
    </w:p>
    <w:p w14:paraId="600FEE24" w14:textId="6DA4A6AA" w:rsidR="003F7A74" w:rsidRPr="008A4B4F" w:rsidRDefault="001466E8" w:rsidP="001E7DB7">
      <w:pPr>
        <w:pStyle w:val="Caption"/>
        <w:jc w:val="left"/>
        <w:rPr>
          <w:lang w:val="en-US"/>
        </w:rPr>
      </w:pPr>
      <w:r>
        <w:t xml:space="preserve">Figure </w:t>
      </w:r>
      <w:r>
        <w:fldChar w:fldCharType="begin"/>
      </w:r>
      <w:r>
        <w:instrText xml:space="preserve"> SEQ Figure \* ARABIC </w:instrText>
      </w:r>
      <w:r>
        <w:fldChar w:fldCharType="separate"/>
      </w:r>
      <w:r>
        <w:rPr>
          <w:noProof/>
        </w:rPr>
        <w:t>5</w:t>
      </w:r>
      <w:r>
        <w:fldChar w:fldCharType="end"/>
      </w:r>
      <w:r>
        <w:t xml:space="preserve">: </w:t>
      </w:r>
      <w:r w:rsidRPr="008A4B4F">
        <w:rPr>
          <w:lang w:val="en-US"/>
        </w:rPr>
        <w:t xml:space="preserve">The architecture of </w:t>
      </w:r>
      <w:proofErr w:type="spellStart"/>
      <w:r w:rsidRPr="008A4B4F">
        <w:rPr>
          <w:lang w:val="en-US"/>
        </w:rPr>
        <w:t>DynUnet</w:t>
      </w:r>
      <w:proofErr w:type="spellEnd"/>
      <w:r w:rsidRPr="008A4B4F">
        <w:rPr>
          <w:lang w:val="en-US"/>
        </w:rPr>
        <w:t>.</w:t>
      </w:r>
    </w:p>
    <w:p w14:paraId="4374C287" w14:textId="77777777" w:rsidR="007E5485" w:rsidRPr="00D47CC0" w:rsidRDefault="007E5485" w:rsidP="00D804A5">
      <w:pPr>
        <w:rPr>
          <w:rFonts w:asciiTheme="majorBidi" w:hAnsiTheme="majorBidi" w:cstheme="majorBidi"/>
          <w:lang w:val="en-US"/>
        </w:rPr>
      </w:pPr>
    </w:p>
    <w:p w14:paraId="32DC44E5" w14:textId="6304D0FC"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Network training involved using 3D patches sized at 168</w:t>
      </w:r>
      <w:r w:rsidR="00FE1952" w:rsidRPr="00B653BA">
        <w:rPr>
          <w:rFonts w:asciiTheme="majorBidi" w:hAnsiTheme="majorBidi" w:cstheme="majorBidi"/>
          <w:lang w:val="en-US"/>
        </w:rPr>
        <w:t>×</w:t>
      </w:r>
      <w:r w:rsidRPr="00D47CC0">
        <w:rPr>
          <w:rFonts w:asciiTheme="majorBidi" w:hAnsiTheme="majorBidi" w:cstheme="majorBidi"/>
          <w:lang w:val="en-US"/>
        </w:rPr>
        <w:t>168</w:t>
      </w:r>
      <w:r w:rsidR="00FE1952" w:rsidRPr="00B653BA">
        <w:rPr>
          <w:rFonts w:asciiTheme="majorBidi" w:hAnsiTheme="majorBidi" w:cstheme="majorBidi"/>
          <w:lang w:val="en-US"/>
        </w:rPr>
        <w:t>×</w:t>
      </w:r>
      <w:r w:rsidRPr="00D47CC0">
        <w:rPr>
          <w:rFonts w:asciiTheme="majorBidi" w:hAnsiTheme="majorBidi" w:cstheme="majorBidi"/>
          <w:lang w:val="en-US"/>
        </w:rPr>
        <w:t xml:space="preserve">16 and 20 sample patches per patient. The key training parameters were as follows: </w:t>
      </w:r>
      <w:r w:rsidR="00BA5CC6" w:rsidRPr="00D47CC0">
        <w:rPr>
          <w:rFonts w:asciiTheme="majorBidi" w:hAnsiTheme="majorBidi" w:cstheme="majorBidi"/>
          <w:lang w:val="en-US"/>
        </w:rPr>
        <w:t>L</w:t>
      </w:r>
      <w:r w:rsidRPr="00D47CC0">
        <w:rPr>
          <w:rFonts w:asciiTheme="majorBidi" w:hAnsiTheme="majorBidi" w:cstheme="majorBidi"/>
          <w:lang w:val="en-US"/>
        </w:rPr>
        <w:t xml:space="preserve">earning rate of 0.001, </w:t>
      </w:r>
      <w:r w:rsidR="00BA5CC6" w:rsidRPr="00D47CC0">
        <w:rPr>
          <w:rFonts w:asciiTheme="majorBidi" w:hAnsiTheme="majorBidi" w:cstheme="majorBidi"/>
          <w:lang w:val="en-US"/>
        </w:rPr>
        <w:t xml:space="preserve">Loss function </w:t>
      </w:r>
      <w:r w:rsidRPr="00D47CC0">
        <w:rPr>
          <w:rFonts w:asciiTheme="majorBidi" w:hAnsiTheme="majorBidi" w:cstheme="majorBidi"/>
          <w:lang w:val="en-US"/>
        </w:rPr>
        <w:t>of the mean squared error (MSE)—also referred to as the squared L2 norm. The MSE loss function was employed to measure the deviation of the network's output from the MAC ground truth.</w:t>
      </w:r>
    </w:p>
    <w:p w14:paraId="2E653ECD" w14:textId="48243B4A" w:rsidR="009A5370" w:rsidRPr="008A4B4F" w:rsidRDefault="009A5370" w:rsidP="00D804A5">
      <w:pPr>
        <w:rPr>
          <w:rFonts w:asciiTheme="majorBidi" w:hAnsiTheme="majorBidi" w:cstheme="majorBidi"/>
          <w:lang w:val="en-US"/>
        </w:rPr>
      </w:pPr>
      <w:r w:rsidRPr="00D47CC0">
        <w:rPr>
          <w:rFonts w:asciiTheme="majorBidi" w:hAnsiTheme="majorBidi" w:cstheme="majorBidi"/>
          <w:lang w:val="en-US"/>
        </w:rPr>
        <w:t xml:space="preserve">The </w:t>
      </w:r>
      <w:r w:rsidR="00200D6D" w:rsidRPr="00D47CC0">
        <w:rPr>
          <w:rFonts w:asciiTheme="majorBidi" w:hAnsiTheme="majorBidi" w:cstheme="majorBidi"/>
          <w:lang w:val="en-US"/>
        </w:rPr>
        <w:t xml:space="preserve">network was optimized using the Adam </w:t>
      </w:r>
      <w:del w:id="383" w:author="Shirilord, Isaac (ARTORG)" w:date="2024-07-10T17:43:00Z" w16du:dateUtc="2024-07-10T15:43:00Z">
        <w:r w:rsidR="00200D6D" w:rsidRPr="00D47CC0" w:rsidDel="008E4E0B">
          <w:rPr>
            <w:rFonts w:asciiTheme="majorBidi" w:hAnsiTheme="majorBidi" w:cstheme="majorBidi"/>
            <w:lang w:val="en-US"/>
          </w:rPr>
          <w:delText>algorithm</w:delText>
        </w:r>
      </w:del>
      <w:ins w:id="384" w:author="Shirilord, Isaac (ARTORG)" w:date="2024-07-10T17:43:00Z" w16du:dateUtc="2024-07-10T15:43:00Z">
        <w:r w:rsidR="008E4E0B">
          <w:rPr>
            <w:rFonts w:asciiTheme="majorBidi" w:hAnsiTheme="majorBidi" w:cstheme="majorBidi"/>
            <w:lang w:val="en-US"/>
          </w:rPr>
          <w:t>op</w:t>
        </w:r>
      </w:ins>
      <w:ins w:id="385" w:author="Shirilord, Isaac (ARTORG)" w:date="2024-07-10T17:44:00Z" w16du:dateUtc="2024-07-10T15:44:00Z">
        <w:r w:rsidR="008E4E0B">
          <w:rPr>
            <w:rFonts w:asciiTheme="majorBidi" w:hAnsiTheme="majorBidi" w:cstheme="majorBidi"/>
            <w:lang w:val="en-US"/>
          </w:rPr>
          <w:t>timizer</w:t>
        </w:r>
      </w:ins>
      <w:r w:rsidRPr="00D47CC0">
        <w:rPr>
          <w:rFonts w:asciiTheme="majorBidi" w:hAnsiTheme="majorBidi" w:cstheme="majorBidi"/>
          <w:lang w:val="en-US"/>
        </w:rPr>
        <w:t xml:space="preserve">. The beta coefficients, set at 0.5 and 0.999, </w:t>
      </w:r>
      <w:commentRangeStart w:id="386"/>
      <w:del w:id="387" w:author="Samane Shahpouri" w:date="2024-07-10T20:46:00Z" w16du:dateUtc="2024-07-10T18:46:00Z">
        <w:r w:rsidRPr="00D47CC0" w:rsidDel="00B20A08">
          <w:rPr>
            <w:rFonts w:asciiTheme="majorBidi" w:hAnsiTheme="majorBidi" w:cstheme="majorBidi"/>
            <w:lang w:val="en-US"/>
          </w:rPr>
          <w:delText xml:space="preserve">governed </w:delText>
        </w:r>
      </w:del>
      <w:commentRangeEnd w:id="386"/>
      <w:ins w:id="388" w:author="Samane Shahpouri" w:date="2024-07-10T20:47:00Z" w16du:dateUtc="2024-07-10T18:47:00Z">
        <w:r w:rsidR="00B20A08">
          <w:rPr>
            <w:rFonts w:asciiTheme="majorBidi" w:hAnsiTheme="majorBidi" w:cstheme="majorBidi"/>
            <w:lang w:val="en-US"/>
          </w:rPr>
          <w:t>controlled</w:t>
        </w:r>
      </w:ins>
      <w:ins w:id="389" w:author="Samane Shahpouri" w:date="2024-07-10T20:46:00Z" w16du:dateUtc="2024-07-10T18:46:00Z">
        <w:r w:rsidR="00B20A08" w:rsidRPr="00D47CC0">
          <w:rPr>
            <w:rFonts w:asciiTheme="majorBidi" w:hAnsiTheme="majorBidi" w:cstheme="majorBidi"/>
            <w:lang w:val="en-US"/>
          </w:rPr>
          <w:t xml:space="preserve"> </w:t>
        </w:r>
      </w:ins>
      <w:r w:rsidR="008E4E0B">
        <w:rPr>
          <w:rStyle w:val="CommentReference"/>
        </w:rPr>
        <w:commentReference w:id="386"/>
      </w:r>
      <w:r w:rsidRPr="00D47CC0">
        <w:rPr>
          <w:rFonts w:asciiTheme="majorBidi" w:hAnsiTheme="majorBidi" w:cstheme="majorBidi"/>
          <w:lang w:val="en-US"/>
        </w:rPr>
        <w:t>the moment estimates' exponential decay rates.</w:t>
      </w:r>
      <w:r w:rsidR="009343CF" w:rsidRPr="00B653BA">
        <w:rPr>
          <w:rFonts w:asciiTheme="majorBidi" w:hAnsiTheme="majorBidi" w:cstheme="majorBidi"/>
          <w:lang w:val="en-US"/>
        </w:rPr>
        <w:t xml:space="preserve"> </w:t>
      </w:r>
      <w:r w:rsidR="00A33456">
        <w:rPr>
          <w:rFonts w:asciiTheme="majorBidi" w:hAnsiTheme="majorBidi" w:cstheme="majorBidi"/>
          <w:lang w:val="en-US"/>
        </w:rPr>
        <w:t>Only artifact-free datasets were used during the network's training and validation stages to maintain the model's integrity</w:t>
      </w:r>
      <w:r w:rsidR="00A1094D" w:rsidRPr="00B653BA">
        <w:rPr>
          <w:rFonts w:asciiTheme="majorBidi" w:hAnsiTheme="majorBidi" w:cstheme="majorBidi"/>
          <w:lang w:val="en-US"/>
        </w:rPr>
        <w:t xml:space="preserve">. We trained the </w:t>
      </w:r>
      <w:r w:rsidR="003F6707" w:rsidRPr="00B653BA">
        <w:rPr>
          <w:rFonts w:asciiTheme="majorBidi" w:hAnsiTheme="majorBidi" w:cstheme="majorBidi"/>
          <w:lang w:val="en-US"/>
        </w:rPr>
        <w:t>network for</w:t>
      </w:r>
      <w:r w:rsidR="00A1094D" w:rsidRPr="00B653BA">
        <w:rPr>
          <w:rFonts w:asciiTheme="majorBidi" w:hAnsiTheme="majorBidi" w:cstheme="majorBidi"/>
          <w:lang w:val="en-US"/>
        </w:rPr>
        <w:t xml:space="preserve"> </w:t>
      </w:r>
      <w:del w:id="390" w:author="Shirilord, Isaac (ARTORG)" w:date="2024-07-10T17:44:00Z" w16du:dateUtc="2024-07-10T15:44:00Z">
        <w:r w:rsidR="00A1094D" w:rsidRPr="00B653BA" w:rsidDel="008E4E0B">
          <w:rPr>
            <w:rFonts w:asciiTheme="majorBidi" w:hAnsiTheme="majorBidi" w:cstheme="majorBidi"/>
            <w:lang w:val="en-US"/>
          </w:rPr>
          <w:delText xml:space="preserve">near </w:delText>
        </w:r>
      </w:del>
      <w:r w:rsidR="00A1094D" w:rsidRPr="00B653BA">
        <w:rPr>
          <w:rFonts w:asciiTheme="majorBidi" w:hAnsiTheme="majorBidi" w:cstheme="majorBidi"/>
          <w:lang w:val="en-US"/>
        </w:rPr>
        <w:t>500 epochs</w:t>
      </w:r>
      <w:r w:rsidR="00252F36">
        <w:rPr>
          <w:rFonts w:asciiTheme="majorBidi" w:hAnsiTheme="majorBidi" w:cstheme="majorBidi"/>
          <w:lang w:val="en-US"/>
        </w:rPr>
        <w:t xml:space="preserve"> with </w:t>
      </w:r>
      <w:ins w:id="391" w:author="Shirilord, Isaac (ARTORG)" w:date="2024-07-10T17:44:00Z" w16du:dateUtc="2024-07-10T15:44:00Z">
        <w:r w:rsidR="008E4E0B">
          <w:rPr>
            <w:rFonts w:asciiTheme="majorBidi" w:hAnsiTheme="majorBidi" w:cstheme="majorBidi"/>
            <w:lang w:val="en-US"/>
          </w:rPr>
          <w:t xml:space="preserve">a </w:t>
        </w:r>
      </w:ins>
      <w:r w:rsidR="00252F36">
        <w:rPr>
          <w:rFonts w:asciiTheme="majorBidi" w:hAnsiTheme="majorBidi" w:cstheme="majorBidi"/>
          <w:lang w:val="en-US"/>
        </w:rPr>
        <w:t>batch size of 4</w:t>
      </w:r>
      <w:r w:rsidR="00A1094D" w:rsidRPr="00B653BA">
        <w:rPr>
          <w:rFonts w:asciiTheme="majorBidi" w:hAnsiTheme="majorBidi" w:cstheme="majorBidi"/>
          <w:lang w:val="en-US"/>
        </w:rPr>
        <w:t xml:space="preserve"> to ensure adequate convergence and comprehensive learning from the dataset. To prevent data leakage and ensure data integrity, patients were not overlapped</w:t>
      </w:r>
      <w:r w:rsidRPr="008A4B4F">
        <w:rPr>
          <w:rFonts w:asciiTheme="majorBidi" w:hAnsiTheme="majorBidi" w:cstheme="majorBidi"/>
          <w:lang w:val="en-US"/>
        </w:rPr>
        <w:t xml:space="preserve"> across the training, testing, and validation datasets, maintaining the independence of each dataset.</w:t>
      </w:r>
      <w:r w:rsidR="000365C1" w:rsidRPr="00B653BA">
        <w:rPr>
          <w:rFonts w:asciiTheme="majorBidi" w:hAnsiTheme="majorBidi" w:cstheme="majorBidi"/>
          <w:lang w:val="en-US"/>
        </w:rPr>
        <w:t xml:space="preserve"> </w:t>
      </w:r>
      <w:r w:rsidRPr="008A4B4F">
        <w:rPr>
          <w:rFonts w:asciiTheme="majorBidi" w:hAnsiTheme="majorBidi" w:cstheme="majorBidi"/>
          <w:lang w:val="en-US"/>
        </w:rPr>
        <w:t xml:space="preserve">Details on alternative models tested, including those that did not meet our criteria for inclusion in the final report, are documented in Supplementary Material </w:t>
      </w:r>
      <w:r w:rsidR="00281025" w:rsidRPr="008A4B4F">
        <w:rPr>
          <w:rFonts w:asciiTheme="majorBidi" w:hAnsiTheme="majorBidi" w:cstheme="majorBidi"/>
          <w:lang w:val="en-US"/>
        </w:rPr>
        <w:t>1</w:t>
      </w:r>
      <w:r w:rsidRPr="008A4B4F">
        <w:rPr>
          <w:rFonts w:asciiTheme="majorBidi" w:hAnsiTheme="majorBidi" w:cstheme="majorBidi"/>
          <w:lang w:val="en-US"/>
        </w:rPr>
        <w:t xml:space="preserve"> for transparency and completeness.</w:t>
      </w:r>
    </w:p>
    <w:p w14:paraId="3E46EFA7" w14:textId="77777777" w:rsidR="006821AE" w:rsidRPr="008A4B4F" w:rsidRDefault="006821AE" w:rsidP="00D804A5">
      <w:pPr>
        <w:rPr>
          <w:rFonts w:asciiTheme="majorBidi" w:hAnsiTheme="majorBidi" w:cstheme="majorBidi"/>
          <w:lang w:val="en-US"/>
        </w:rPr>
      </w:pPr>
    </w:p>
    <w:p w14:paraId="4264B288" w14:textId="77777777" w:rsidR="006821AE" w:rsidRPr="008A4B4F" w:rsidRDefault="006821AE" w:rsidP="001E0755">
      <w:pPr>
        <w:pStyle w:val="Heading2"/>
        <w:rPr>
          <w:rStyle w:val="Strong"/>
          <w:rFonts w:asciiTheme="majorBidi" w:hAnsiTheme="majorBidi" w:cstheme="majorBidi"/>
          <w:color w:val="0D0D0D"/>
          <w:sz w:val="22"/>
          <w:szCs w:val="22"/>
          <w:bdr w:val="single" w:sz="2" w:space="0" w:color="E3E3E3" w:frame="1"/>
          <w:lang w:val="en-US"/>
        </w:rPr>
      </w:pPr>
      <w:bookmarkStart w:id="392" w:name="_Toc168472926"/>
      <w:bookmarkStart w:id="393" w:name="_Toc171278825"/>
      <w:r w:rsidRPr="008A4B4F">
        <w:rPr>
          <w:rFonts w:asciiTheme="majorBidi" w:hAnsiTheme="majorBidi" w:cstheme="majorBidi"/>
          <w:lang w:val="en-US"/>
        </w:rPr>
        <w:lastRenderedPageBreak/>
        <w:t>Training approaches for deep learning models:</w:t>
      </w:r>
      <w:bookmarkEnd w:id="392"/>
      <w:bookmarkEnd w:id="393"/>
    </w:p>
    <w:p w14:paraId="63B866AB" w14:textId="0DC644F4" w:rsidR="009C216F" w:rsidRPr="00F42AA9" w:rsidRDefault="006821AE" w:rsidP="00D804A5">
      <w:pPr>
        <w:pStyle w:val="Heading4"/>
        <w:rPr>
          <w:rFonts w:asciiTheme="majorBidi" w:hAnsiTheme="majorBidi"/>
          <w:lang w:val="it-IT"/>
        </w:rPr>
      </w:pPr>
      <w:bookmarkStart w:id="394" w:name="_Hlk165952835"/>
      <w:r w:rsidRPr="00F42AA9">
        <w:rPr>
          <w:rFonts w:asciiTheme="majorBidi" w:hAnsiTheme="majorBidi"/>
          <w:lang w:val="it-IT"/>
        </w:rPr>
        <w:t xml:space="preserve">Integrated </w:t>
      </w:r>
      <w:r w:rsidR="00A33456">
        <w:rPr>
          <w:rFonts w:asciiTheme="majorBidi" w:hAnsiTheme="majorBidi"/>
          <w:lang w:val="it-IT"/>
        </w:rPr>
        <w:t>multi-center</w:t>
      </w:r>
      <w:r w:rsidRPr="00F42AA9">
        <w:rPr>
          <w:rFonts w:asciiTheme="majorBidi" w:hAnsiTheme="majorBidi"/>
          <w:lang w:val="it-IT"/>
        </w:rPr>
        <w:t xml:space="preserve"> model</w:t>
      </w:r>
      <w:r w:rsidR="00662A9E" w:rsidRPr="00F42AA9">
        <w:rPr>
          <w:rFonts w:asciiTheme="majorBidi" w:hAnsiTheme="majorBidi"/>
          <w:lang w:val="it-IT"/>
        </w:rPr>
        <w:t xml:space="preserve"> (IMCM)</w:t>
      </w:r>
      <w:r w:rsidRPr="00F42AA9">
        <w:rPr>
          <w:rFonts w:asciiTheme="majorBidi" w:hAnsiTheme="majorBidi"/>
          <w:lang w:val="it-IT"/>
        </w:rPr>
        <w:t xml:space="preserve">: </w:t>
      </w:r>
    </w:p>
    <w:bookmarkEnd w:id="394"/>
    <w:p w14:paraId="3B48FE06" w14:textId="00E18CCB" w:rsidR="00D51BF7" w:rsidRPr="00D47CC0" w:rsidRDefault="009A5370" w:rsidP="00D51BF7">
      <w:pPr>
        <w:rPr>
          <w:rFonts w:asciiTheme="majorBidi" w:hAnsiTheme="majorBidi" w:cstheme="majorBidi"/>
          <w:lang w:val="en-US"/>
        </w:rPr>
      </w:pPr>
      <w:r w:rsidRPr="00D47CC0">
        <w:rPr>
          <w:rFonts w:asciiTheme="majorBidi" w:hAnsiTheme="majorBidi" w:cstheme="majorBidi"/>
          <w:lang w:val="en-US"/>
        </w:rPr>
        <w:t>A Dyn-</w:t>
      </w:r>
      <w:proofErr w:type="spellStart"/>
      <w:r w:rsidRPr="00D47CC0">
        <w:rPr>
          <w:rFonts w:asciiTheme="majorBidi" w:hAnsiTheme="majorBidi" w:cstheme="majorBidi"/>
          <w:lang w:val="en-US"/>
        </w:rPr>
        <w:t>Unet</w:t>
      </w:r>
      <w:proofErr w:type="spellEnd"/>
      <w:r w:rsidRPr="00D47CC0">
        <w:rPr>
          <w:rFonts w:asciiTheme="majorBidi" w:hAnsiTheme="majorBidi" w:cstheme="majorBidi"/>
          <w:lang w:val="en-US"/>
        </w:rPr>
        <w:t xml:space="preserve"> </w:t>
      </w:r>
      <w:del w:id="395" w:author="Samane Shahpouri" w:date="2024-07-10T20:40:00Z" w16du:dateUtc="2024-07-10T18:40:00Z">
        <w:r w:rsidRPr="00D47CC0" w:rsidDel="00F66353">
          <w:rPr>
            <w:rFonts w:asciiTheme="majorBidi" w:hAnsiTheme="majorBidi" w:cstheme="majorBidi"/>
            <w:lang w:val="en-US"/>
          </w:rPr>
          <w:delText>deep learning</w:delText>
        </w:r>
      </w:del>
      <w:ins w:id="396" w:author="Samane Shahpouri" w:date="2024-07-10T20:40:00Z" w16du:dateUtc="2024-07-10T18:40:00Z">
        <w:r w:rsidR="00F66353">
          <w:rPr>
            <w:rFonts w:asciiTheme="majorBidi" w:hAnsiTheme="majorBidi" w:cstheme="majorBidi"/>
            <w:lang w:val="en-US"/>
          </w:rPr>
          <w:t>DL</w:t>
        </w:r>
      </w:ins>
      <w:r w:rsidRPr="00D47CC0">
        <w:rPr>
          <w:rFonts w:asciiTheme="majorBidi" w:hAnsiTheme="majorBidi" w:cstheme="majorBidi"/>
          <w:lang w:val="en-US"/>
        </w:rPr>
        <w:t xml:space="preserve"> model was developed using a combined dataset from four different cent</w:t>
      </w:r>
      <w:r w:rsidR="00B11C7D" w:rsidRPr="00D47CC0">
        <w:rPr>
          <w:rFonts w:asciiTheme="majorBidi" w:hAnsiTheme="majorBidi" w:cstheme="majorBidi"/>
          <w:lang w:val="en-US"/>
        </w:rPr>
        <w:t>ers, all utiliz</w:t>
      </w:r>
      <w:r w:rsidRPr="00D47CC0">
        <w:rPr>
          <w:rFonts w:asciiTheme="majorBidi" w:hAnsiTheme="majorBidi" w:cstheme="majorBidi"/>
          <w:lang w:val="en-US"/>
        </w:rPr>
        <w:t xml:space="preserve">ing </w:t>
      </w:r>
      <w:r w:rsidR="00D23A87" w:rsidRPr="008A4B4F">
        <w:rPr>
          <w:rFonts w:asciiTheme="majorBidi" w:hAnsiTheme="majorBidi" w:cstheme="majorBidi"/>
          <w:vertAlign w:val="superscript"/>
          <w:lang w:val="en-US"/>
        </w:rPr>
        <w:t>68</w:t>
      </w:r>
      <w:r w:rsidR="009F7051" w:rsidRPr="00D47CC0">
        <w:rPr>
          <w:rFonts w:asciiTheme="majorBidi" w:hAnsiTheme="majorBidi" w:cstheme="majorBidi"/>
          <w:lang w:val="en-US"/>
        </w:rPr>
        <w:t>Ga</w:t>
      </w:r>
      <w:r w:rsidRPr="00D47CC0">
        <w:rPr>
          <w:rFonts w:asciiTheme="majorBidi" w:hAnsiTheme="majorBidi" w:cstheme="majorBidi"/>
          <w:lang w:val="en-US"/>
        </w:rPr>
        <w:t xml:space="preserve">-based </w:t>
      </w:r>
      <w:r w:rsidR="009F7051" w:rsidRPr="00D47CC0">
        <w:rPr>
          <w:rFonts w:asciiTheme="majorBidi" w:hAnsiTheme="majorBidi" w:cstheme="majorBidi"/>
          <w:lang w:val="en-US"/>
        </w:rPr>
        <w:t>radio</w:t>
      </w:r>
      <w:r w:rsidRPr="00D47CC0">
        <w:rPr>
          <w:rFonts w:asciiTheme="majorBidi" w:hAnsiTheme="majorBidi" w:cstheme="majorBidi"/>
          <w:lang w:val="en-US"/>
        </w:rPr>
        <w:t xml:space="preserve">tracers. This model was initially trained on a collective dataset and subsequently tested on an external </w:t>
      </w:r>
      <w:r w:rsidR="00B11C7D" w:rsidRPr="00D47CC0">
        <w:rPr>
          <w:rFonts w:asciiTheme="majorBidi" w:hAnsiTheme="majorBidi" w:cstheme="majorBidi"/>
          <w:lang w:val="en-US"/>
        </w:rPr>
        <w:t>center’s</w:t>
      </w:r>
      <w:r w:rsidRPr="00D47CC0">
        <w:rPr>
          <w:rFonts w:asciiTheme="majorBidi" w:hAnsiTheme="majorBidi" w:cstheme="majorBidi"/>
          <w:lang w:val="en-US"/>
        </w:rPr>
        <w:t xml:space="preserve"> data to evaluate its </w:t>
      </w:r>
      <w:r w:rsidR="00B11C7D" w:rsidRPr="00D47CC0">
        <w:rPr>
          <w:rFonts w:asciiTheme="majorBidi" w:hAnsiTheme="majorBidi" w:cstheme="majorBidi"/>
          <w:lang w:val="en-US"/>
        </w:rPr>
        <w:t>generalization</w:t>
      </w:r>
      <w:r w:rsidRPr="00D47CC0">
        <w:rPr>
          <w:rFonts w:asciiTheme="majorBidi" w:hAnsiTheme="majorBidi" w:cstheme="majorBidi"/>
          <w:lang w:val="en-US"/>
        </w:rPr>
        <w:t xml:space="preserve"> capabilities. It was also tested within the originating dataset from each cent</w:t>
      </w:r>
      <w:r w:rsidR="00B11C7D" w:rsidRPr="00D47CC0">
        <w:rPr>
          <w:rFonts w:asciiTheme="majorBidi" w:hAnsiTheme="majorBidi" w:cstheme="majorBidi"/>
          <w:lang w:val="en-US"/>
        </w:rPr>
        <w:t>er</w:t>
      </w:r>
      <w:r w:rsidRPr="00D47CC0">
        <w:rPr>
          <w:rFonts w:asciiTheme="majorBidi" w:hAnsiTheme="majorBidi" w:cstheme="majorBidi"/>
          <w:lang w:val="en-US"/>
        </w:rPr>
        <w:t xml:space="preserve">. This approach aims to overcome the limitations of models trained on data from single </w:t>
      </w:r>
      <w:r w:rsidR="00E64548" w:rsidRPr="00B653BA">
        <w:rPr>
          <w:rFonts w:asciiTheme="majorBidi" w:hAnsiTheme="majorBidi" w:cstheme="majorBidi"/>
          <w:lang w:val="en-US"/>
        </w:rPr>
        <w:t>centers</w:t>
      </w:r>
      <w:r w:rsidRPr="00D47CC0">
        <w:rPr>
          <w:rFonts w:asciiTheme="majorBidi" w:hAnsiTheme="majorBidi" w:cstheme="majorBidi"/>
          <w:lang w:val="en-US"/>
        </w:rPr>
        <w:t>, which may struggle with generalizability to new, unseen cases.</w:t>
      </w:r>
      <w:r w:rsidR="00662A9E" w:rsidRPr="00D47CC0">
        <w:rPr>
          <w:rFonts w:asciiTheme="majorBidi" w:hAnsiTheme="majorBidi" w:cstheme="majorBidi"/>
          <w:lang w:val="en-US"/>
        </w:rPr>
        <w:t xml:space="preserve"> The training and validation losses for the IMCM are illustrated in Figure </w:t>
      </w:r>
      <w:r w:rsidR="00AC5C2E">
        <w:rPr>
          <w:rFonts w:asciiTheme="majorBidi" w:hAnsiTheme="majorBidi" w:cstheme="majorBidi"/>
          <w:lang w:val="en-US"/>
        </w:rPr>
        <w:t>6</w:t>
      </w:r>
      <w:r w:rsidR="00662A9E" w:rsidRPr="00D47CC0">
        <w:rPr>
          <w:rFonts w:asciiTheme="majorBidi" w:hAnsiTheme="majorBidi" w:cstheme="majorBidi"/>
          <w:lang w:val="en-US"/>
        </w:rPr>
        <w:t>.</w:t>
      </w:r>
      <w:r w:rsidR="00D51BF7">
        <w:rPr>
          <w:rFonts w:asciiTheme="majorBidi" w:hAnsiTheme="majorBidi" w:cstheme="majorBidi"/>
          <w:lang w:val="en-US"/>
        </w:rPr>
        <w:t xml:space="preserve"> The model </w:t>
      </w:r>
      <w:r w:rsidR="00AC5C2E">
        <w:rPr>
          <w:rFonts w:asciiTheme="majorBidi" w:hAnsiTheme="majorBidi" w:cstheme="majorBidi"/>
          <w:lang w:val="en-US"/>
        </w:rPr>
        <w:t>was</w:t>
      </w:r>
      <w:r w:rsidR="00D51BF7">
        <w:rPr>
          <w:rFonts w:asciiTheme="majorBidi" w:hAnsiTheme="majorBidi" w:cstheme="majorBidi"/>
          <w:lang w:val="en-US"/>
        </w:rPr>
        <w:t xml:space="preserve"> trained and validated on NAC, and the ground truth was MAC.</w:t>
      </w:r>
    </w:p>
    <w:p w14:paraId="5106056C"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31"/>
                    <a:stretch>
                      <a:fillRect/>
                    </a:stretch>
                  </pic:blipFill>
                  <pic:spPr>
                    <a:xfrm>
                      <a:off x="0" y="0"/>
                      <a:ext cx="5731510" cy="3199765"/>
                    </a:xfrm>
                    <a:prstGeom prst="rect">
                      <a:avLst/>
                    </a:prstGeom>
                  </pic:spPr>
                </pic:pic>
              </a:graphicData>
            </a:graphic>
          </wp:inline>
        </w:drawing>
      </w:r>
    </w:p>
    <w:p w14:paraId="7F29A085" w14:textId="12E1E0CB" w:rsidR="00662A9E" w:rsidRPr="00D47CC0" w:rsidRDefault="00832AA7" w:rsidP="00D804A5">
      <w:pPr>
        <w:pStyle w:val="Caption"/>
        <w:rPr>
          <w:lang w:val="en-US"/>
        </w:rPr>
      </w:pPr>
      <w:r w:rsidRPr="00D47CC0">
        <w:rPr>
          <w:lang w:val="en-US"/>
        </w:rPr>
        <w:t xml:space="preserve">Figure </w:t>
      </w:r>
      <w:r w:rsidRPr="00D47CC0">
        <w:rPr>
          <w:i w:val="0"/>
          <w:iCs w:val="0"/>
          <w:color w:val="44546A" w:themeColor="text2"/>
          <w:lang w:val="en-US"/>
        </w:rPr>
        <w:fldChar w:fldCharType="begin"/>
      </w:r>
      <w:r w:rsidRPr="00D47CC0">
        <w:rPr>
          <w:lang w:val="en-US"/>
        </w:rPr>
        <w:instrText xml:space="preserve"> SEQ Figure \* ARABIC </w:instrText>
      </w:r>
      <w:r w:rsidRPr="00D47CC0">
        <w:rPr>
          <w:i w:val="0"/>
          <w:iCs w:val="0"/>
          <w:color w:val="44546A" w:themeColor="text2"/>
          <w:lang w:val="en-US"/>
        </w:rPr>
        <w:fldChar w:fldCharType="separate"/>
      </w:r>
      <w:r w:rsidR="002D33BF">
        <w:rPr>
          <w:noProof/>
          <w:lang w:val="en-US"/>
        </w:rPr>
        <w:t>6</w:t>
      </w:r>
      <w:r w:rsidRPr="00D47CC0">
        <w:rPr>
          <w:i w:val="0"/>
          <w:iCs w:val="0"/>
          <w:color w:val="44546A" w:themeColor="text2"/>
          <w:lang w:val="en-US"/>
        </w:rPr>
        <w:fldChar w:fldCharType="end"/>
      </w:r>
      <w:r w:rsidRPr="00D47CC0">
        <w:rPr>
          <w:lang w:val="en-US"/>
        </w:rPr>
        <w:t xml:space="preserve">: Training and validation loss for the Integrated Multi-Center Model showing </w:t>
      </w:r>
      <w:r w:rsidR="00591BDD" w:rsidRPr="00B653BA">
        <w:rPr>
          <w:lang w:val="en-US"/>
        </w:rPr>
        <w:t>the</w:t>
      </w:r>
      <w:r w:rsidR="00591BDD" w:rsidRPr="00D47CC0">
        <w:rPr>
          <w:lang w:val="en-US"/>
        </w:rPr>
        <w:t xml:space="preserve"> </w:t>
      </w:r>
      <w:r w:rsidRPr="00D47CC0">
        <w:rPr>
          <w:lang w:val="en-US"/>
        </w:rPr>
        <w:t>best metric of 0.0527 at epoch 434.</w:t>
      </w:r>
    </w:p>
    <w:p w14:paraId="1F943693" w14:textId="1F2694E5" w:rsidR="006821AE" w:rsidRPr="00D47CC0" w:rsidRDefault="00662A9E" w:rsidP="00D804A5">
      <w:pPr>
        <w:pStyle w:val="Heading4"/>
        <w:rPr>
          <w:rFonts w:asciiTheme="majorBidi" w:hAnsiTheme="majorBidi"/>
          <w:lang w:val="en-US"/>
        </w:rPr>
      </w:pPr>
      <w:r w:rsidRPr="00D47CC0">
        <w:rPr>
          <w:rFonts w:asciiTheme="majorBidi" w:hAnsiTheme="majorBidi"/>
          <w:lang w:val="en-US"/>
        </w:rPr>
        <w:t>Anatomy-Dependent Correction Model (ADCM)</w:t>
      </w:r>
      <w:r w:rsidR="006821AE" w:rsidRPr="00D47CC0">
        <w:rPr>
          <w:rFonts w:asciiTheme="majorBidi" w:hAnsiTheme="majorBidi"/>
          <w:lang w:val="en-US"/>
        </w:rPr>
        <w:t>:</w:t>
      </w:r>
    </w:p>
    <w:p w14:paraId="4D819EE2" w14:textId="310385FF" w:rsidR="00023528" w:rsidRDefault="009A5370" w:rsidP="00D804A5">
      <w:pPr>
        <w:rPr>
          <w:rFonts w:asciiTheme="majorBidi" w:hAnsiTheme="majorBidi" w:cstheme="majorBidi"/>
          <w:lang w:val="en-US"/>
        </w:rPr>
      </w:pPr>
      <w:r w:rsidRPr="00D47CC0">
        <w:rPr>
          <w:rFonts w:asciiTheme="majorBidi" w:hAnsiTheme="majorBidi" w:cstheme="majorBidi"/>
          <w:lang w:val="en-US"/>
        </w:rPr>
        <w:t xml:space="preserve">This methodology adopts a new approach from </w:t>
      </w:r>
      <w:r w:rsidR="00D51BF7">
        <w:rPr>
          <w:rFonts w:asciiTheme="majorBidi" w:hAnsiTheme="majorBidi" w:cstheme="majorBidi"/>
          <w:lang w:val="en-US"/>
        </w:rPr>
        <w:t>NAC</w:t>
      </w:r>
      <w:r w:rsidR="00B11C7D" w:rsidRPr="00D47CC0">
        <w:rPr>
          <w:rFonts w:asciiTheme="majorBidi" w:hAnsiTheme="majorBidi" w:cstheme="majorBidi"/>
          <w:lang w:val="en-US"/>
        </w:rPr>
        <w:t xml:space="preserve"> to </w:t>
      </w:r>
      <w:r w:rsidR="00D51BF7">
        <w:rPr>
          <w:rFonts w:asciiTheme="majorBidi" w:hAnsiTheme="majorBidi" w:cstheme="majorBidi"/>
          <w:lang w:val="en-US"/>
        </w:rPr>
        <w:t>MAC</w:t>
      </w:r>
      <w:r w:rsidRPr="00D47CC0">
        <w:rPr>
          <w:rFonts w:asciiTheme="majorBidi" w:hAnsiTheme="majorBidi" w:cstheme="majorBidi"/>
          <w:lang w:val="en-US"/>
        </w:rPr>
        <w:t xml:space="preserve"> </w:t>
      </w:r>
      <w:r w:rsidR="00D51BF7">
        <w:rPr>
          <w:rFonts w:asciiTheme="majorBidi" w:hAnsiTheme="majorBidi" w:cstheme="majorBidi"/>
          <w:lang w:val="en-US"/>
        </w:rPr>
        <w:t>with ADCM in between as ground truth</w:t>
      </w:r>
      <w:r w:rsidRPr="00D47CC0">
        <w:rPr>
          <w:rFonts w:asciiTheme="majorBidi" w:hAnsiTheme="majorBidi" w:cstheme="majorBidi"/>
          <w:lang w:val="en-US"/>
        </w:rPr>
        <w:t xml:space="preserve">. </w:t>
      </w:r>
      <w:r w:rsidR="00D51BF7">
        <w:rPr>
          <w:rFonts w:asciiTheme="majorBidi" w:hAnsiTheme="majorBidi" w:cstheme="majorBidi"/>
          <w:lang w:val="en-US"/>
        </w:rPr>
        <w:t>So</w:t>
      </w:r>
      <w:r w:rsidRPr="00D47CC0">
        <w:rPr>
          <w:rFonts w:asciiTheme="majorBidi" w:hAnsiTheme="majorBidi" w:cstheme="majorBidi"/>
          <w:lang w:val="en-US"/>
        </w:rPr>
        <w:t xml:space="preserve">, the model </w:t>
      </w:r>
      <w:r w:rsidR="00023528">
        <w:rPr>
          <w:rFonts w:asciiTheme="majorBidi" w:hAnsiTheme="majorBidi" w:cstheme="majorBidi"/>
          <w:lang w:val="en-US"/>
        </w:rPr>
        <w:t>was trained only</w:t>
      </w:r>
      <w:r w:rsidR="00023528" w:rsidRPr="00D47CC0">
        <w:rPr>
          <w:rFonts w:asciiTheme="majorBidi" w:hAnsiTheme="majorBidi" w:cstheme="majorBidi"/>
          <w:lang w:val="en-US"/>
        </w:rPr>
        <w:t xml:space="preserve"> </w:t>
      </w:r>
      <w:r w:rsidR="00D51BF7">
        <w:rPr>
          <w:rFonts w:asciiTheme="majorBidi" w:hAnsiTheme="majorBidi" w:cstheme="majorBidi"/>
          <w:lang w:val="en-US"/>
        </w:rPr>
        <w:t xml:space="preserve">just </w:t>
      </w:r>
      <w:r w:rsidR="00023528">
        <w:rPr>
          <w:rFonts w:asciiTheme="majorBidi" w:hAnsiTheme="majorBidi" w:cstheme="majorBidi"/>
          <w:lang w:val="en-US"/>
        </w:rPr>
        <w:t xml:space="preserve">on </w:t>
      </w:r>
      <w:r w:rsidR="00023528" w:rsidRPr="00D47CC0">
        <w:rPr>
          <w:rFonts w:asciiTheme="majorBidi" w:hAnsiTheme="majorBidi" w:cstheme="majorBidi"/>
          <w:lang w:val="en-US"/>
        </w:rPr>
        <w:t>anatomy-dependent</w:t>
      </w:r>
      <w:r w:rsidR="00023528">
        <w:rPr>
          <w:rFonts w:asciiTheme="majorBidi" w:hAnsiTheme="majorBidi" w:cstheme="majorBidi"/>
          <w:lang w:val="en-US"/>
        </w:rPr>
        <w:t xml:space="preserve"> components of data</w:t>
      </w:r>
      <w:r w:rsidR="00953D31">
        <w:rPr>
          <w:rFonts w:asciiTheme="majorBidi" w:hAnsiTheme="majorBidi" w:cstheme="majorBidi"/>
          <w:lang w:val="en-US"/>
        </w:rPr>
        <w:t>, or ADCM</w:t>
      </w:r>
      <w:r w:rsidR="00023528">
        <w:rPr>
          <w:rFonts w:asciiTheme="majorBidi" w:hAnsiTheme="majorBidi" w:cstheme="majorBidi"/>
          <w:lang w:val="en-US"/>
        </w:rPr>
        <w:t xml:space="preserve"> (Equation 2). And using Equation 3 the DL version of MAC images was generated. </w:t>
      </w:r>
    </w:p>
    <w:p w14:paraId="27C11841" w14:textId="46E42B02" w:rsidR="00023528" w:rsidDel="00B20A08" w:rsidRDefault="00023528" w:rsidP="00D804A5">
      <w:pPr>
        <w:rPr>
          <w:del w:id="397" w:author="Samane Shahpouri" w:date="2024-07-10T20:47:00Z" w16du:dateUtc="2024-07-10T18:47:00Z"/>
          <w:rFonts w:asciiTheme="majorBidi" w:hAnsiTheme="majorBidi" w:cstheme="majorBidi"/>
          <w:lang w:val="en-US"/>
        </w:rPr>
      </w:pPr>
      <w:commentRangeStart w:id="398"/>
    </w:p>
    <w:p w14:paraId="7CF9891C" w14:textId="10A86F3C" w:rsidR="009A5370" w:rsidRPr="00D47CC0" w:rsidDel="00B20A08" w:rsidRDefault="009A5370" w:rsidP="00D804A5">
      <w:pPr>
        <w:rPr>
          <w:del w:id="399" w:author="Samane Shahpouri" w:date="2024-07-10T20:47:00Z" w16du:dateUtc="2024-07-10T18:47:00Z"/>
          <w:rFonts w:asciiTheme="majorBidi" w:hAnsiTheme="majorBidi" w:cstheme="majorBidi"/>
          <w:lang w:val="en-US"/>
        </w:rPr>
      </w:pPr>
      <w:del w:id="400" w:author="Samane Shahpouri" w:date="2024-07-10T20:47:00Z" w16du:dateUtc="2024-07-10T18:47:00Z">
        <w:r w:rsidRPr="00D47CC0" w:rsidDel="00B20A08">
          <w:rPr>
            <w:rFonts w:asciiTheme="majorBidi" w:hAnsiTheme="majorBidi" w:cstheme="majorBidi"/>
            <w:lang w:val="en-US"/>
          </w:rPr>
          <w:delText xml:space="preserve">anatomy-independent features associated with tracers and diseases and anatomy-dependent </w:delText>
        </w:r>
        <w:r w:rsidR="00023528" w:rsidDel="00B20A08">
          <w:rPr>
            <w:rFonts w:asciiTheme="majorBidi" w:hAnsiTheme="majorBidi" w:cstheme="majorBidi"/>
            <w:lang w:val="en-US"/>
          </w:rPr>
          <w:delText>components</w:delText>
        </w:r>
        <w:r w:rsidR="00023528" w:rsidRPr="00D47CC0" w:rsidDel="00B20A08">
          <w:rPr>
            <w:rFonts w:asciiTheme="majorBidi" w:hAnsiTheme="majorBidi" w:cstheme="majorBidi"/>
            <w:lang w:val="en-US"/>
          </w:rPr>
          <w:delText xml:space="preserve"> </w:delText>
        </w:r>
        <w:r w:rsidRPr="00D47CC0" w:rsidDel="00B20A08">
          <w:rPr>
            <w:rFonts w:asciiTheme="majorBidi" w:hAnsiTheme="majorBidi" w:cstheme="majorBidi"/>
            <w:lang w:val="en-US"/>
          </w:rPr>
          <w:delText xml:space="preserve">are crucial </w:delText>
        </w:r>
        <w:r w:rsidR="00023528" w:rsidDel="00B20A08">
          <w:rPr>
            <w:rFonts w:asciiTheme="majorBidi" w:hAnsiTheme="majorBidi" w:cstheme="majorBidi"/>
            <w:lang w:val="en-US"/>
          </w:rPr>
          <w:delText xml:space="preserve">information </w:delText>
        </w:r>
        <w:r w:rsidRPr="00D47CC0" w:rsidDel="00B20A08">
          <w:rPr>
            <w:rFonts w:asciiTheme="majorBidi" w:hAnsiTheme="majorBidi" w:cstheme="majorBidi"/>
            <w:lang w:val="en-US"/>
          </w:rPr>
          <w:delText xml:space="preserve">for accurate </w:delText>
        </w:r>
        <w:r w:rsidR="00023528" w:rsidDel="00B20A08">
          <w:rPr>
            <w:rFonts w:asciiTheme="majorBidi" w:hAnsiTheme="majorBidi" w:cstheme="majorBidi"/>
            <w:lang w:val="en-US"/>
          </w:rPr>
          <w:delText>ASC</w:delText>
        </w:r>
        <w:r w:rsidRPr="00D47CC0" w:rsidDel="00B20A08">
          <w:rPr>
            <w:rFonts w:asciiTheme="majorBidi" w:hAnsiTheme="majorBidi" w:cstheme="majorBidi"/>
            <w:lang w:val="en-US"/>
          </w:rPr>
          <w:delText>.</w:delText>
        </w:r>
        <w:commentRangeEnd w:id="398"/>
        <w:r w:rsidR="008E4E0B" w:rsidDel="00B20A08">
          <w:rPr>
            <w:rStyle w:val="CommentReference"/>
          </w:rPr>
          <w:commentReference w:id="398"/>
        </w:r>
      </w:del>
    </w:p>
    <w:p w14:paraId="5C1DD798" w14:textId="131DF82E"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The previous </w:t>
      </w:r>
      <w:proofErr w:type="spellStart"/>
      <w:r w:rsidR="00023528">
        <w:rPr>
          <w:rFonts w:asciiTheme="majorBidi" w:hAnsiTheme="majorBidi" w:cstheme="majorBidi"/>
          <w:lang w:val="en-US"/>
        </w:rPr>
        <w:t>DynUNet</w:t>
      </w:r>
      <w:proofErr w:type="spellEnd"/>
      <w:r w:rsidR="00023528">
        <w:rPr>
          <w:rFonts w:asciiTheme="majorBidi" w:hAnsiTheme="majorBidi" w:cstheme="majorBidi"/>
          <w:lang w:val="en-US"/>
        </w:rPr>
        <w:t xml:space="preserve"> </w:t>
      </w:r>
      <w:r w:rsidRPr="00D47CC0">
        <w:rPr>
          <w:rFonts w:asciiTheme="majorBidi" w:hAnsiTheme="majorBidi" w:cstheme="majorBidi"/>
          <w:lang w:val="en-US"/>
        </w:rPr>
        <w:t xml:space="preserve">network </w:t>
      </w:r>
      <w:r w:rsidR="00023528">
        <w:rPr>
          <w:rFonts w:asciiTheme="majorBidi" w:hAnsiTheme="majorBidi" w:cstheme="majorBidi"/>
          <w:lang w:val="en-US"/>
        </w:rPr>
        <w:t xml:space="preserve">was used to evaluate this approach. </w:t>
      </w:r>
      <w:r w:rsidRPr="00D47CC0">
        <w:rPr>
          <w:rFonts w:asciiTheme="majorBidi" w:hAnsiTheme="majorBidi" w:cstheme="majorBidi"/>
          <w:lang w:val="en-US"/>
        </w:rPr>
        <w:t>This model's effectiveness is evaluated through its ability to generali</w:t>
      </w:r>
      <w:r w:rsidR="00B11C7D" w:rsidRPr="00D47CC0">
        <w:rPr>
          <w:rFonts w:asciiTheme="majorBidi" w:hAnsiTheme="majorBidi" w:cstheme="majorBidi"/>
          <w:lang w:val="en-US"/>
        </w:rPr>
        <w:t>ze across different center</w:t>
      </w:r>
      <w:r w:rsidRPr="00D47CC0">
        <w:rPr>
          <w:rFonts w:asciiTheme="majorBidi" w:hAnsiTheme="majorBidi" w:cstheme="majorBidi"/>
          <w:lang w:val="en-US"/>
        </w:rPr>
        <w:t>s and tracers, testing its robustness in a variety of clinical settings.</w:t>
      </w:r>
      <w:r w:rsidR="00662A9E" w:rsidRPr="00D47CC0">
        <w:rPr>
          <w:rFonts w:asciiTheme="majorBidi" w:hAnsiTheme="majorBidi" w:cstheme="majorBidi"/>
          <w:lang w:val="en-US"/>
        </w:rPr>
        <w:t xml:space="preserve"> </w:t>
      </w:r>
      <w:r w:rsidR="005F7C5B" w:rsidRPr="00D47CC0">
        <w:rPr>
          <w:rFonts w:asciiTheme="majorBidi" w:hAnsiTheme="majorBidi" w:cstheme="majorBidi"/>
          <w:lang w:val="en-US"/>
        </w:rPr>
        <w:t>T</w:t>
      </w:r>
      <w:r w:rsidR="00662A9E" w:rsidRPr="00D47CC0">
        <w:rPr>
          <w:rFonts w:asciiTheme="majorBidi" w:hAnsiTheme="majorBidi" w:cstheme="majorBidi"/>
          <w:lang w:val="en-US"/>
        </w:rPr>
        <w:t xml:space="preserve">he training progress and validation stability for the ADCM are detailed in Figure </w:t>
      </w:r>
      <w:r w:rsidR="00AC5C2E">
        <w:rPr>
          <w:rFonts w:asciiTheme="majorBidi" w:hAnsiTheme="majorBidi" w:cstheme="majorBidi"/>
          <w:lang w:val="en-US"/>
        </w:rPr>
        <w:t>7</w:t>
      </w:r>
      <w:r w:rsidR="00662A9E" w:rsidRPr="00D47CC0">
        <w:rPr>
          <w:rFonts w:asciiTheme="majorBidi" w:hAnsiTheme="majorBidi" w:cstheme="majorBidi"/>
          <w:lang w:val="en-US"/>
        </w:rPr>
        <w:t>.</w:t>
      </w:r>
    </w:p>
    <w:p w14:paraId="40D7EB0D"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lastRenderedPageBreak/>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32"/>
                    <a:stretch>
                      <a:fillRect/>
                    </a:stretch>
                  </pic:blipFill>
                  <pic:spPr>
                    <a:xfrm>
                      <a:off x="0" y="0"/>
                      <a:ext cx="5731510" cy="2681605"/>
                    </a:xfrm>
                    <a:prstGeom prst="rect">
                      <a:avLst/>
                    </a:prstGeom>
                  </pic:spPr>
                </pic:pic>
              </a:graphicData>
            </a:graphic>
          </wp:inline>
        </w:drawing>
      </w:r>
    </w:p>
    <w:p w14:paraId="721EF531" w14:textId="621ED10A" w:rsidR="00662A9E" w:rsidRPr="00D47CC0" w:rsidRDefault="00832AA7"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7</w:t>
      </w:r>
      <w:r w:rsidRPr="00D47CC0">
        <w:rPr>
          <w:noProof/>
          <w:lang w:val="en-US"/>
        </w:rPr>
        <w:fldChar w:fldCharType="end"/>
      </w:r>
      <w:r w:rsidRPr="00D47CC0">
        <w:rPr>
          <w:lang w:val="en-US"/>
        </w:rPr>
        <w:t>: Training and validation loss for the ADCM model, where the best metric of 0.1237 was reached at epoch 466.</w:t>
      </w:r>
    </w:p>
    <w:p w14:paraId="37B3A1AF" w14:textId="34989C3B" w:rsidR="00662A9E" w:rsidRPr="00D47CC0" w:rsidRDefault="00662A9E" w:rsidP="00D804A5">
      <w:pPr>
        <w:pStyle w:val="Heading4"/>
        <w:rPr>
          <w:rFonts w:asciiTheme="majorBidi" w:hAnsiTheme="majorBidi"/>
          <w:shd w:val="clear" w:color="auto" w:fill="auto"/>
          <w:lang w:val="en-US"/>
        </w:rPr>
      </w:pPr>
      <w:r w:rsidRPr="00D47CC0">
        <w:rPr>
          <w:rFonts w:asciiTheme="majorBidi" w:hAnsiTheme="majorBidi"/>
          <w:shd w:val="clear" w:color="auto" w:fill="auto"/>
          <w:lang w:val="en-US"/>
        </w:rPr>
        <w:t>Tuned Transfer Learning for IMCM model (TL-MC):</w:t>
      </w:r>
    </w:p>
    <w:p w14:paraId="50CFF786" w14:textId="2D9AEB31" w:rsidR="00E2116F" w:rsidRPr="00D47CC0" w:rsidRDefault="00FC40F7" w:rsidP="00D804A5">
      <w:pPr>
        <w:rPr>
          <w:rFonts w:asciiTheme="majorBidi" w:hAnsiTheme="majorBidi" w:cstheme="majorBidi"/>
          <w:lang w:val="en-US"/>
        </w:rPr>
      </w:pPr>
      <w:r w:rsidRPr="00B653BA">
        <w:rPr>
          <w:rFonts w:asciiTheme="majorBidi" w:hAnsiTheme="majorBidi" w:cstheme="majorBidi"/>
          <w:lang w:val="en-US"/>
        </w:rPr>
        <w:t>The IMCM model underwent tuning through transfer learning (TL) to address the challenges encountered with different radiotracers</w:t>
      </w:r>
      <w:r w:rsidR="00662A9E" w:rsidRPr="00D47CC0">
        <w:rPr>
          <w:rFonts w:asciiTheme="majorBidi" w:hAnsiTheme="majorBidi" w:cstheme="majorBidi"/>
          <w:lang w:val="en-US"/>
        </w:rPr>
        <w:t xml:space="preserve">. This method involves modifying the </w:t>
      </w:r>
      <w:del w:id="401" w:author="Samane Shahpouri" w:date="2024-07-10T20:40:00Z" w16du:dateUtc="2024-07-10T18:40:00Z">
        <w:r w:rsidR="00662A9E" w:rsidRPr="00D47CC0" w:rsidDel="00F66353">
          <w:rPr>
            <w:rFonts w:asciiTheme="majorBidi" w:hAnsiTheme="majorBidi" w:cstheme="majorBidi"/>
            <w:lang w:val="en-US"/>
          </w:rPr>
          <w:delText>deep learning</w:delText>
        </w:r>
      </w:del>
      <w:ins w:id="402" w:author="Samane Shahpouri" w:date="2024-07-10T20:40:00Z" w16du:dateUtc="2024-07-10T18:40:00Z">
        <w:r w:rsidR="00F66353">
          <w:rPr>
            <w:rFonts w:asciiTheme="majorBidi" w:hAnsiTheme="majorBidi" w:cstheme="majorBidi"/>
            <w:lang w:val="en-US"/>
          </w:rPr>
          <w:t>DL</w:t>
        </w:r>
      </w:ins>
      <w:r w:rsidR="00662A9E" w:rsidRPr="00D47CC0">
        <w:rPr>
          <w:rFonts w:asciiTheme="majorBidi" w:hAnsiTheme="majorBidi" w:cstheme="majorBidi"/>
          <w:lang w:val="en-US"/>
        </w:rPr>
        <w:t xml:space="preserve"> model by integrating </w:t>
      </w:r>
      <w:r w:rsidR="00C66FB1" w:rsidRPr="00D47CC0">
        <w:rPr>
          <w:rFonts w:asciiTheme="majorBidi" w:hAnsiTheme="majorBidi" w:cstheme="majorBidi"/>
          <w:lang w:val="en-US"/>
        </w:rPr>
        <w:t xml:space="preserve">learning with </w:t>
      </w:r>
      <w:r w:rsidRPr="00B653BA">
        <w:rPr>
          <w:rFonts w:asciiTheme="majorBidi" w:hAnsiTheme="majorBidi" w:cstheme="majorBidi"/>
          <w:lang w:val="en-US"/>
        </w:rPr>
        <w:t xml:space="preserve">the </w:t>
      </w:r>
      <w:r w:rsidR="00C66FB1" w:rsidRPr="00D47CC0">
        <w:rPr>
          <w:rFonts w:asciiTheme="majorBidi" w:hAnsiTheme="majorBidi" w:cstheme="majorBidi"/>
          <w:lang w:val="en-US"/>
        </w:rPr>
        <w:t>new dataset</w:t>
      </w:r>
      <w:r w:rsidR="00662A9E" w:rsidRPr="00D47CC0">
        <w:rPr>
          <w:rFonts w:asciiTheme="majorBidi" w:hAnsiTheme="majorBidi" w:cstheme="majorBidi"/>
          <w:lang w:val="en-US"/>
        </w:rPr>
        <w:t xml:space="preserve">. </w:t>
      </w:r>
      <w:r w:rsidR="00CB467E">
        <w:t>By retaining all weights and choosing a very low learning rate, we allowed the network to adapt itself</w:t>
      </w:r>
      <w:del w:id="403" w:author="Shirilord, Isaac (ARTORG)" w:date="2024-07-10T17:47:00Z" w16du:dateUtc="2024-07-10T15:47:00Z">
        <w:r w:rsidR="00CB467E" w:rsidDel="008E4E0B">
          <w:delText>, it is named fine tuning</w:delText>
        </w:r>
      </w:del>
      <w:ins w:id="404" w:author="Shirilord, Isaac (ARTORG)" w:date="2024-07-10T17:47:00Z" w16du:dateUtc="2024-07-10T15:47:00Z">
        <w:r w:rsidR="008E4E0B">
          <w:t>, called fine-tuning</w:t>
        </w:r>
      </w:ins>
      <w:r w:rsidR="00CB467E">
        <w:t xml:space="preserve"> the whole model. It is assumed that the data distribution has changed, and model needs to adapt features for this new distribution.</w:t>
      </w:r>
      <w:r w:rsidR="00CB467E" w:rsidRPr="00D47CC0">
        <w:rPr>
          <w:rFonts w:asciiTheme="majorBidi" w:hAnsiTheme="majorBidi" w:cstheme="majorBidi"/>
          <w:lang w:val="en-US"/>
        </w:rPr>
        <w:t xml:space="preserve"> </w:t>
      </w:r>
      <w:r w:rsidR="00662A9E" w:rsidRPr="00D47CC0">
        <w:rPr>
          <w:rFonts w:asciiTheme="majorBidi" w:hAnsiTheme="majorBidi" w:cstheme="majorBidi"/>
          <w:lang w:val="en-US"/>
        </w:rPr>
        <w:t xml:space="preserve">This refinement </w:t>
      </w:r>
      <w:r w:rsidRPr="00B653BA">
        <w:rPr>
          <w:rFonts w:asciiTheme="majorBidi" w:hAnsiTheme="majorBidi" w:cstheme="majorBidi"/>
          <w:lang w:val="en-US"/>
        </w:rPr>
        <w:t>enhanced</w:t>
      </w:r>
      <w:r w:rsidR="00662A9E" w:rsidRPr="00D47CC0">
        <w:rPr>
          <w:rFonts w:asciiTheme="majorBidi" w:hAnsiTheme="majorBidi" w:cstheme="majorBidi"/>
          <w:lang w:val="en-US"/>
        </w:rPr>
        <w:t xml:space="preserve"> the model’s performance and adaptability across different tracer types, providing a more robust solution that could potentially handle variability more effectively. The effectiveness of the TL approach is depicted in Figure </w:t>
      </w:r>
      <w:r w:rsidR="00AC5C2E">
        <w:rPr>
          <w:rFonts w:asciiTheme="majorBidi" w:hAnsiTheme="majorBidi" w:cstheme="majorBidi"/>
          <w:lang w:val="en-US"/>
        </w:rPr>
        <w:t>8</w:t>
      </w:r>
      <w:r w:rsidR="00662A9E" w:rsidRPr="00D47CC0">
        <w:rPr>
          <w:rFonts w:asciiTheme="majorBidi" w:hAnsiTheme="majorBidi" w:cstheme="majorBidi"/>
          <w:lang w:val="en-US"/>
        </w:rPr>
        <w:t>, demonstrating rapid convergence and effective transfer learning.</w:t>
      </w:r>
    </w:p>
    <w:p w14:paraId="44082E80" w14:textId="75A18749" w:rsidR="00832AA7" w:rsidRPr="00D47CC0" w:rsidRDefault="00832AA7" w:rsidP="00D47CC0">
      <w:pPr>
        <w:jc w:val="cente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33"/>
                    <a:stretch>
                      <a:fillRect/>
                    </a:stretch>
                  </pic:blipFill>
                  <pic:spPr>
                    <a:xfrm>
                      <a:off x="0" y="0"/>
                      <a:ext cx="4094766" cy="2272853"/>
                    </a:xfrm>
                    <a:prstGeom prst="rect">
                      <a:avLst/>
                    </a:prstGeom>
                  </pic:spPr>
                </pic:pic>
              </a:graphicData>
            </a:graphic>
          </wp:inline>
        </w:drawing>
      </w:r>
    </w:p>
    <w:p w14:paraId="7998BC3F" w14:textId="25C38BB5" w:rsidR="00662A9E" w:rsidRDefault="00832AA7"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8</w:t>
      </w:r>
      <w:r w:rsidRPr="00D47CC0">
        <w:rPr>
          <w:noProof/>
          <w:lang w:val="en-US"/>
        </w:rPr>
        <w:fldChar w:fldCharType="end"/>
      </w:r>
      <w:r w:rsidRPr="00D47CC0">
        <w:rPr>
          <w:lang w:val="en-US"/>
        </w:rPr>
        <w:t>: Training and validation loss for the Tune TL Model with a best metric of 0.0014 achieved at epoch 10, demonstrating rapid convergence and effective transfer learning.</w:t>
      </w:r>
    </w:p>
    <w:p w14:paraId="0E658CA6" w14:textId="77777777" w:rsidR="00164586" w:rsidRDefault="00164586" w:rsidP="00164586">
      <w:pPr>
        <w:rPr>
          <w:lang w:val="en-US"/>
        </w:rPr>
      </w:pPr>
    </w:p>
    <w:p w14:paraId="1206413A" w14:textId="77777777" w:rsidR="00164586" w:rsidRPr="00164586" w:rsidRDefault="00164586" w:rsidP="001E7DB7">
      <w:pPr>
        <w:rPr>
          <w:lang w:val="en-US"/>
        </w:rPr>
      </w:pPr>
    </w:p>
    <w:p w14:paraId="33E9CC14" w14:textId="6C358435" w:rsidR="006821AE" w:rsidRPr="00D47CC0" w:rsidRDefault="006821AE" w:rsidP="001E0755">
      <w:pPr>
        <w:pStyle w:val="Heading2"/>
        <w:rPr>
          <w:rFonts w:asciiTheme="majorBidi" w:hAnsiTheme="majorBidi" w:cstheme="majorBidi"/>
          <w:lang w:val="en-US"/>
        </w:rPr>
      </w:pPr>
      <w:bookmarkStart w:id="405" w:name="_Toc168472927"/>
      <w:bookmarkStart w:id="406" w:name="_Toc171278826"/>
      <w:r w:rsidRPr="00D47CC0">
        <w:rPr>
          <w:rFonts w:asciiTheme="majorBidi" w:hAnsiTheme="majorBidi" w:cstheme="majorBidi"/>
          <w:lang w:val="en-US"/>
        </w:rPr>
        <w:t>Quantitative evaluation:</w:t>
      </w:r>
      <w:bookmarkEnd w:id="405"/>
      <w:bookmarkEnd w:id="406"/>
    </w:p>
    <w:p w14:paraId="5A8C719F" w14:textId="66B2890E"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The model's efficacy was rigorously quantified using a range of statistical metrics, calculated by comparing the DL-predicted PET images against the ground truth CT-based attenuation/</w:t>
      </w:r>
      <w:r w:rsidR="00F416EF" w:rsidRPr="00B653BA">
        <w:rPr>
          <w:rFonts w:asciiTheme="majorBidi" w:hAnsiTheme="majorBidi" w:cstheme="majorBidi"/>
          <w:lang w:val="en-US"/>
        </w:rPr>
        <w:t>scatter-corrected</w:t>
      </w:r>
      <w:r w:rsidRPr="00D47CC0">
        <w:rPr>
          <w:rFonts w:asciiTheme="majorBidi" w:hAnsiTheme="majorBidi" w:cstheme="majorBidi"/>
          <w:lang w:val="en-US"/>
        </w:rPr>
        <w:t xml:space="preserve"> images. These voxel-wise metrics </w:t>
      </w:r>
      <w:r w:rsidR="00F416EF" w:rsidRPr="00B653BA">
        <w:rPr>
          <w:rFonts w:asciiTheme="majorBidi" w:hAnsiTheme="majorBidi" w:cstheme="majorBidi"/>
          <w:lang w:val="en-US"/>
        </w:rPr>
        <w:t xml:space="preserve">are </w:t>
      </w:r>
      <w:r w:rsidRPr="00D47CC0">
        <w:rPr>
          <w:rFonts w:asciiTheme="majorBidi" w:hAnsiTheme="majorBidi" w:cstheme="majorBidi"/>
          <w:lang w:val="en-US"/>
        </w:rPr>
        <w:t>computed as follows:</w:t>
      </w:r>
    </w:p>
    <w:p w14:paraId="58EFB641" w14:textId="77777777" w:rsidR="006821AE" w:rsidRPr="00D47CC0" w:rsidRDefault="006821AE" w:rsidP="00D804A5">
      <w:pPr>
        <w:rPr>
          <w:rFonts w:asciiTheme="majorBidi" w:hAnsiTheme="majorBidi" w:cstheme="majorBidi"/>
          <w:lang w:val="en-US"/>
        </w:rPr>
      </w:pPr>
    </w:p>
    <w:p w14:paraId="7F2FBF1D" w14:textId="0CA681BE"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Error (ME):</w:t>
      </w:r>
      <w:r w:rsidRPr="00D47CC0">
        <w:rPr>
          <w:rFonts w:asciiTheme="majorBidi" w:hAnsiTheme="majorBidi" w:cstheme="majorBidi"/>
          <w:lang w:val="en-US"/>
        </w:rPr>
        <w:t xml:space="preserve"> </w:t>
      </w:r>
      <w:r w:rsidR="009A5370" w:rsidRPr="00D47CC0">
        <w:rPr>
          <w:rFonts w:asciiTheme="majorBidi" w:hAnsiTheme="majorBidi" w:cstheme="majorBidi"/>
          <w:lang w:val="en-US"/>
        </w:rPr>
        <w:t>This reflects the average deviation across all voxels.</w:t>
      </w:r>
    </w:p>
    <w:p w14:paraId="65C3C421" w14:textId="77777777" w:rsidR="006821AE" w:rsidRPr="00D47CC0" w:rsidRDefault="006821AE" w:rsidP="00D804A5">
      <w:pPr>
        <w:rPr>
          <w:rFonts w:asciiTheme="majorBidi" w:hAnsiTheme="majorBidi" w:cstheme="majorBidi"/>
          <w:lang w:val="en-US"/>
        </w:rPr>
      </w:pPr>
    </w:p>
    <w:p w14:paraId="224804ED" w14:textId="73F3B142" w:rsidR="006821AE" w:rsidRPr="00D47CC0" w:rsidRDefault="006821AE" w:rsidP="00D804A5">
      <w:pPr>
        <w:pStyle w:val="Caption"/>
        <w:jc w:val="center"/>
        <w:rPr>
          <w:lang w:val="en-US"/>
        </w:rPr>
      </w:pPr>
      <m:oMath>
        <m:r>
          <w:rPr>
            <w:rFonts w:ascii="Cambria Math" w:hAnsi="Cambria Math"/>
            <w:lang w:val="en-US"/>
          </w:rPr>
          <m:t xml:space="preserve">ME=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e>
        </m:nary>
      </m:oMath>
      <w:r w:rsidRPr="00D47CC0">
        <w:rPr>
          <w:color w:val="auto"/>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4</w:t>
      </w:r>
      <w:r w:rsidRPr="00D47CC0">
        <w:rPr>
          <w:lang w:val="en-US"/>
        </w:rPr>
        <w:fldChar w:fldCharType="end"/>
      </w:r>
      <w:r w:rsidRPr="00D47CC0">
        <w:rPr>
          <w:lang w:val="en-US"/>
        </w:rPr>
        <w:t>)</w:t>
      </w:r>
    </w:p>
    <w:p w14:paraId="3FF1B0E5" w14:textId="77777777" w:rsidR="006821AE" w:rsidRPr="00D47CC0" w:rsidRDefault="006821AE" w:rsidP="00D804A5">
      <w:pPr>
        <w:rPr>
          <w:rFonts w:asciiTheme="majorBidi" w:hAnsiTheme="majorBidi" w:cstheme="majorBidi"/>
          <w:lang w:val="en-US"/>
        </w:rPr>
      </w:pPr>
    </w:p>
    <w:p w14:paraId="361C0EE5"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Absolute Error (MAE):</w:t>
      </w:r>
      <w:r w:rsidRPr="00D47CC0">
        <w:rPr>
          <w:rFonts w:asciiTheme="majorBidi" w:hAnsiTheme="majorBidi" w:cstheme="majorBidi"/>
          <w:lang w:val="en-US"/>
        </w:rPr>
        <w:t xml:space="preserve"> Measures the average magnitude of errors without considering their direction.</w:t>
      </w:r>
    </w:p>
    <w:p w14:paraId="6D742887" w14:textId="77777777" w:rsidR="006821AE" w:rsidRPr="00D47CC0" w:rsidRDefault="006821AE" w:rsidP="00D804A5">
      <w:pPr>
        <w:rPr>
          <w:rFonts w:asciiTheme="majorBidi" w:hAnsiTheme="majorBidi" w:cstheme="majorBidi"/>
          <w:lang w:val="en-US"/>
        </w:rPr>
      </w:pPr>
    </w:p>
    <w:p w14:paraId="1C43ABDF" w14:textId="198219EB" w:rsidR="006821AE" w:rsidRPr="00D47CC0" w:rsidRDefault="006821AE" w:rsidP="00D804A5">
      <w:pPr>
        <w:pStyle w:val="Caption"/>
        <w:jc w:val="center"/>
        <w:rPr>
          <w:lang w:val="en-US"/>
        </w:rPr>
      </w:pPr>
      <m:oMath>
        <m:r>
          <w:rPr>
            <w:rFonts w:ascii="Cambria Math" w:hAnsi="Cambria Math"/>
            <w:lang w:val="en-US"/>
          </w:rPr>
          <m:t xml:space="preserve">MAE=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e>
            </m:d>
            <m:r>
              <w:rPr>
                <w:rFonts w:ascii="Cambria Math" w:hAnsi="Cambria Math"/>
                <w:lang w:val="en-US"/>
              </w:rPr>
              <m:t xml:space="preserve">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5</w:t>
      </w:r>
      <w:r w:rsidRPr="00D47CC0">
        <w:rPr>
          <w:lang w:val="en-US"/>
        </w:rPr>
        <w:fldChar w:fldCharType="end"/>
      </w:r>
      <w:r w:rsidRPr="00D47CC0">
        <w:rPr>
          <w:lang w:val="en-US"/>
        </w:rPr>
        <w:t>)</w:t>
      </w:r>
    </w:p>
    <w:p w14:paraId="6B2541FB" w14:textId="77777777" w:rsidR="006821AE" w:rsidRPr="00D47CC0" w:rsidRDefault="006821AE" w:rsidP="00D804A5">
      <w:pPr>
        <w:rPr>
          <w:rFonts w:asciiTheme="majorBidi" w:hAnsiTheme="majorBidi" w:cstheme="majorBidi"/>
          <w:lang w:val="en-US"/>
        </w:rPr>
      </w:pPr>
    </w:p>
    <w:p w14:paraId="0F612E53"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Relative Error (RE%):</w:t>
      </w:r>
      <w:r w:rsidRPr="00D47CC0">
        <w:rPr>
          <w:rFonts w:asciiTheme="majorBidi" w:hAnsiTheme="majorBidi" w:cstheme="majorBidi"/>
          <w:lang w:val="en-US"/>
        </w:rPr>
        <w:t xml:space="preserve"> Provides a percentage error relative to the true values, indicating the proportion of the deviation.</w:t>
      </w:r>
    </w:p>
    <w:p w14:paraId="1E3AEE9C" w14:textId="77777777" w:rsidR="006821AE" w:rsidRPr="00D47CC0" w:rsidRDefault="006821AE" w:rsidP="00D804A5">
      <w:pPr>
        <w:rPr>
          <w:rFonts w:asciiTheme="majorBidi" w:hAnsiTheme="majorBidi" w:cstheme="majorBidi"/>
          <w:lang w:val="en-US"/>
        </w:rPr>
      </w:pPr>
    </w:p>
    <w:p w14:paraId="55E0A2F3" w14:textId="4D363E86" w:rsidR="006821AE" w:rsidRPr="00D47CC0" w:rsidRDefault="006821AE" w:rsidP="00D804A5">
      <w:pPr>
        <w:pStyle w:val="Caption"/>
        <w:jc w:val="center"/>
        <w:rPr>
          <w:lang w:val="en-US"/>
        </w:rPr>
      </w:pPr>
      <m:oMath>
        <m:r>
          <w:rPr>
            <w:rFonts w:ascii="Cambria Math" w:hAnsi="Cambria Math"/>
            <w:lang w:val="en-US"/>
          </w:rPr>
          <m:t xml:space="preserve">RE (%)=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r>
                  <w:rPr>
                    <w:rFonts w:ascii="Cambria Math" w:hAnsi="Cambria Math"/>
                    <w:lang w:val="en-US"/>
                  </w:rPr>
                  <m:t xml:space="preserve">(v)-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r>
                  <w:rPr>
                    <w:rFonts w:ascii="Cambria Math" w:hAnsi="Cambria Math"/>
                    <w:lang w:val="en-US"/>
                  </w:rPr>
                  <m:t>(v)</m:t>
                </m:r>
              </m:num>
              <m:den>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r>
                  <w:rPr>
                    <w:rFonts w:ascii="Cambria Math" w:hAnsi="Cambria Math"/>
                    <w:lang w:val="en-US"/>
                  </w:rPr>
                  <m:t>(v)</m:t>
                </m:r>
              </m:den>
            </m:f>
            <m:r>
              <w:rPr>
                <w:rFonts w:ascii="Cambria Math" w:hAnsi="Cambria Math"/>
                <w:lang w:val="en-US"/>
              </w:rPr>
              <m:t xml:space="preserve"> ×100%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6</w:t>
      </w:r>
      <w:r w:rsidRPr="00D47CC0">
        <w:rPr>
          <w:lang w:val="en-US"/>
        </w:rPr>
        <w:fldChar w:fldCharType="end"/>
      </w:r>
      <w:r w:rsidRPr="00D47CC0">
        <w:rPr>
          <w:lang w:val="en-US"/>
        </w:rPr>
        <w:t>)</w:t>
      </w:r>
    </w:p>
    <w:p w14:paraId="25D81AAC" w14:textId="77777777" w:rsidR="006821AE" w:rsidRPr="00D47CC0" w:rsidRDefault="006821AE" w:rsidP="00D804A5">
      <w:pPr>
        <w:rPr>
          <w:rFonts w:asciiTheme="majorBidi" w:hAnsiTheme="majorBidi" w:cstheme="majorBidi"/>
          <w:highlight w:val="yellow"/>
          <w:lang w:val="en-US"/>
        </w:rPr>
      </w:pPr>
    </w:p>
    <w:p w14:paraId="25D41824" w14:textId="77777777" w:rsidR="005F7C5B" w:rsidRPr="00D47CC0" w:rsidRDefault="005F7C5B" w:rsidP="00D804A5">
      <w:pPr>
        <w:pStyle w:val="ListParagraph"/>
        <w:numPr>
          <w:ilvl w:val="0"/>
          <w:numId w:val="5"/>
        </w:numPr>
        <w:rPr>
          <w:rFonts w:asciiTheme="majorBidi" w:hAnsiTheme="majorBidi" w:cstheme="majorBidi"/>
          <w:b/>
          <w:bCs/>
          <w:lang w:val="en-US"/>
        </w:rPr>
      </w:pPr>
      <w:r w:rsidRPr="00D47CC0">
        <w:rPr>
          <w:rFonts w:asciiTheme="majorBidi" w:hAnsiTheme="majorBidi" w:cstheme="majorBidi"/>
          <w:b/>
          <w:bCs/>
          <w:lang w:val="en-US"/>
        </w:rPr>
        <w:t xml:space="preserve">Root Mean Squared Error (RMSE): </w:t>
      </w:r>
      <w:r w:rsidRPr="00D47CC0">
        <w:rPr>
          <w:rFonts w:asciiTheme="majorBidi" w:hAnsiTheme="majorBidi" w:cstheme="majorBidi"/>
          <w:lang w:val="en-US"/>
        </w:rPr>
        <w:t>Measures the average of the squared differences between the predicted and reference values. It is useful for quantifying the deviation in predictions from the observed values across the dataset.</w:t>
      </w:r>
      <w:r w:rsidRPr="00D47CC0">
        <w:rPr>
          <w:rFonts w:asciiTheme="majorBidi" w:hAnsiTheme="majorBidi" w:cstheme="majorBidi"/>
          <w:b/>
          <w:bCs/>
          <w:lang w:val="en-US"/>
        </w:rPr>
        <w:t>​</w:t>
      </w:r>
    </w:p>
    <w:p w14:paraId="587B5175" w14:textId="77777777" w:rsidR="006821AE" w:rsidRPr="00D47CC0" w:rsidRDefault="006821AE" w:rsidP="00D804A5">
      <w:pPr>
        <w:rPr>
          <w:rFonts w:asciiTheme="majorBidi" w:hAnsiTheme="majorBidi" w:cstheme="majorBidi"/>
          <w:highlight w:val="yellow"/>
          <w:lang w:val="en-US"/>
        </w:rPr>
      </w:pPr>
    </w:p>
    <w:p w14:paraId="0DF0D8F0" w14:textId="77777777" w:rsidR="006821AE" w:rsidRPr="00D47CC0" w:rsidRDefault="006821AE" w:rsidP="00D804A5">
      <w:pPr>
        <w:rPr>
          <w:rFonts w:asciiTheme="majorBidi" w:hAnsiTheme="majorBidi" w:cstheme="majorBidi"/>
          <w:lang w:val="en-US"/>
        </w:rPr>
      </w:pPr>
    </w:p>
    <w:p w14:paraId="6BBF2416" w14:textId="7B4728A1" w:rsidR="006821AE" w:rsidRPr="00D47CC0" w:rsidRDefault="005F7C5B" w:rsidP="00D804A5">
      <w:pPr>
        <w:pStyle w:val="Caption"/>
        <w:jc w:val="center"/>
        <w:rPr>
          <w:lang w:val="en-US"/>
        </w:rPr>
      </w:pPr>
      <m:oMath>
        <m:r>
          <w:rPr>
            <w:rFonts w:ascii="Cambria Math" w:hAnsi="Cambria Math"/>
            <w:lang w:val="en-US"/>
          </w:rPr>
          <m:t xml:space="preserve">RMSE= </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r>
                      <w:rPr>
                        <w:rFonts w:ascii="Cambria Math" w:hAnsi="Cambria Math"/>
                        <w:lang w:val="en-US"/>
                      </w:rPr>
                      <m:t xml:space="preserve">(v)-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r>
                      <w:rPr>
                        <w:rFonts w:ascii="Cambria Math" w:hAnsi="Cambria Math"/>
                        <w:lang w:val="en-US"/>
                      </w:rPr>
                      <m:t>(v))</m:t>
                    </m:r>
                  </m:e>
                  <m:sup>
                    <m:r>
                      <w:rPr>
                        <w:rFonts w:ascii="Cambria Math" w:hAnsi="Cambria Math"/>
                        <w:lang w:val="en-US"/>
                      </w:rPr>
                      <m:t>2</m:t>
                    </m:r>
                  </m:sup>
                </m:sSup>
              </m:e>
            </m:nary>
          </m:e>
        </m:rad>
      </m:oMath>
      <w:r w:rsidR="006821AE" w:rsidRPr="00D47CC0">
        <w:rPr>
          <w:lang w:val="en-US"/>
        </w:rPr>
        <w:tab/>
      </w:r>
      <w:r w:rsidR="006821AE" w:rsidRPr="00D47CC0">
        <w:rPr>
          <w:lang w:val="en-US"/>
        </w:rPr>
        <w:tab/>
      </w:r>
      <w:r w:rsidR="006821AE" w:rsidRPr="00D47CC0">
        <w:rPr>
          <w:lang w:val="en-US"/>
        </w:rPr>
        <w:tab/>
        <w:t xml:space="preserve">( </w:t>
      </w:r>
      <w:r w:rsidR="006821AE" w:rsidRPr="00D47CC0">
        <w:rPr>
          <w:lang w:val="en-US"/>
        </w:rPr>
        <w:fldChar w:fldCharType="begin"/>
      </w:r>
      <w:r w:rsidR="006821AE" w:rsidRPr="00D47CC0">
        <w:rPr>
          <w:lang w:val="en-US"/>
        </w:rPr>
        <w:instrText xml:space="preserve"> SEQ ( \* ARABIC </w:instrText>
      </w:r>
      <w:r w:rsidR="006821AE" w:rsidRPr="00D47CC0">
        <w:rPr>
          <w:lang w:val="en-US"/>
        </w:rPr>
        <w:fldChar w:fldCharType="separate"/>
      </w:r>
      <w:r w:rsidR="002D33BF">
        <w:rPr>
          <w:noProof/>
          <w:lang w:val="en-US"/>
        </w:rPr>
        <w:t>7</w:t>
      </w:r>
      <w:r w:rsidR="006821AE" w:rsidRPr="00D47CC0">
        <w:rPr>
          <w:lang w:val="en-US"/>
        </w:rPr>
        <w:fldChar w:fldCharType="end"/>
      </w:r>
      <w:r w:rsidR="006821AE" w:rsidRPr="00D47CC0">
        <w:rPr>
          <w:lang w:val="en-US"/>
        </w:rPr>
        <w:t>)</w:t>
      </w:r>
    </w:p>
    <w:p w14:paraId="1ED842FA" w14:textId="77777777" w:rsidR="006821AE" w:rsidRPr="00D47CC0" w:rsidRDefault="006821AE" w:rsidP="00D804A5">
      <w:pPr>
        <w:rPr>
          <w:rFonts w:asciiTheme="majorBidi" w:hAnsiTheme="majorBidi" w:cstheme="majorBidi"/>
          <w:lang w:val="en-US"/>
        </w:rPr>
      </w:pPr>
    </w:p>
    <w:p w14:paraId="698E2259" w14:textId="77777777" w:rsidR="006821AE" w:rsidRPr="00D47CC0" w:rsidRDefault="006821AE" w:rsidP="00D804A5">
      <w:pPr>
        <w:rPr>
          <w:rFonts w:asciiTheme="majorBidi" w:hAnsiTheme="majorBidi" w:cstheme="majorBidi"/>
          <w:lang w:val="en-US"/>
        </w:rPr>
      </w:pPr>
    </w:p>
    <w:p w14:paraId="0CC88CA6" w14:textId="028B0FB0" w:rsidR="006821AE" w:rsidRPr="00D47CC0" w:rsidRDefault="006821AE" w:rsidP="00D804A5">
      <w:pPr>
        <w:rPr>
          <w:rFonts w:asciiTheme="majorBidi" w:hAnsiTheme="majorBidi" w:cstheme="majorBidi"/>
          <w:lang w:val="en-US"/>
        </w:rPr>
      </w:pPr>
      <w:commentRangeStart w:id="407"/>
      <w:del w:id="408" w:author="Samane Shahpouri" w:date="2024-07-10T20:49:00Z" w16du:dateUtc="2024-07-10T18:49:00Z">
        <w:r w:rsidRPr="00D47CC0" w:rsidDel="00B20A08">
          <w:rPr>
            <w:rFonts w:asciiTheme="majorBidi" w:hAnsiTheme="majorBidi" w:cstheme="majorBidi"/>
            <w:lang w:val="en-US"/>
          </w:rPr>
          <w:delText xml:space="preserve">Where </w:delText>
        </w:r>
      </w:del>
      <w:commentRangeEnd w:id="407"/>
      <w:ins w:id="409" w:author="Samane Shahpouri" w:date="2024-07-10T20:49:00Z" w16du:dateUtc="2024-07-10T18:49:00Z">
        <w:r w:rsidR="00B20A08">
          <w:rPr>
            <w:rFonts w:asciiTheme="majorBidi" w:hAnsiTheme="majorBidi" w:cstheme="majorBidi"/>
            <w:lang w:val="en-US"/>
          </w:rPr>
          <w:t>This</w:t>
        </w:r>
        <w:r w:rsidR="00B20A08" w:rsidRPr="00D47CC0">
          <w:rPr>
            <w:rFonts w:asciiTheme="majorBidi" w:hAnsiTheme="majorBidi" w:cstheme="majorBidi"/>
            <w:lang w:val="en-US"/>
          </w:rPr>
          <w:t xml:space="preserve"> </w:t>
        </w:r>
      </w:ins>
      <w:r w:rsidR="008E4E0B">
        <w:rPr>
          <w:rStyle w:val="CommentReference"/>
        </w:rPr>
        <w:commentReference w:id="407"/>
      </w:r>
      <w:del w:id="410" w:author="Shirilord, Isaac (ARTORG)" w:date="2024-07-10T17:48:00Z" w16du:dateUtc="2024-07-10T15:48:00Z">
        <w:r w:rsidRPr="00D47CC0" w:rsidDel="008E4E0B">
          <w:rPr>
            <w:rFonts w:asciiTheme="majorBidi" w:hAnsiTheme="majorBidi" w:cstheme="majorBidi"/>
            <w:lang w:val="en-US"/>
          </w:rPr>
          <w:delText xml:space="preserve">tot </w:delText>
        </w:r>
      </w:del>
      <w:ins w:id="411" w:author="Shirilord, Isaac (ARTORG)" w:date="2024-07-10T17:48:00Z" w16du:dateUtc="2024-07-10T15:48:00Z">
        <w:del w:id="412" w:author="Samane Shahpouri" w:date="2024-07-10T20:48:00Z" w16du:dateUtc="2024-07-10T18:48:00Z">
          <w:r w:rsidR="008E4E0B" w:rsidDel="00B20A08">
            <w:rPr>
              <w:rFonts w:asciiTheme="majorBidi" w:hAnsiTheme="majorBidi" w:cstheme="majorBidi"/>
              <w:lang w:val="en-US"/>
            </w:rPr>
            <w:delText>to</w:delText>
          </w:r>
          <w:r w:rsidR="008E4E0B" w:rsidRPr="00D47CC0" w:rsidDel="00B20A08">
            <w:rPr>
              <w:rFonts w:asciiTheme="majorBidi" w:hAnsiTheme="majorBidi" w:cstheme="majorBidi"/>
              <w:lang w:val="en-US"/>
            </w:rPr>
            <w:delText xml:space="preserve"> </w:delText>
          </w:r>
        </w:del>
      </w:ins>
      <w:r w:rsidRPr="00D47CC0">
        <w:rPr>
          <w:rFonts w:asciiTheme="majorBidi" w:hAnsiTheme="majorBidi" w:cstheme="majorBidi"/>
          <w:lang w:val="en-US"/>
        </w:rPr>
        <w:t>refers to the total number of voxels</w:t>
      </w:r>
      <w:del w:id="413" w:author="Shirilord, Isaac (ARTORG)" w:date="2024-07-10T17:48:00Z" w16du:dateUtc="2024-07-10T15:48:00Z">
        <w:r w:rsidRPr="00D47CC0" w:rsidDel="008E4E0B">
          <w:rPr>
            <w:rFonts w:asciiTheme="majorBidi" w:hAnsiTheme="majorBidi" w:cstheme="majorBidi"/>
            <w:lang w:val="en-US"/>
          </w:rPr>
          <w:delText>,</w:delText>
        </w:r>
      </w:del>
      <w:r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Pr="00D47CC0">
        <w:rPr>
          <w:rFonts w:asciiTheme="majorBidi" w:hAnsiTheme="majorBidi" w:cstheme="majorBidi"/>
          <w:lang w:val="en-US"/>
        </w:rPr>
        <w:t xml:space="preserve"> indicate the predicted image via DL model and the ground truth image, respectively.</w:t>
      </w:r>
    </w:p>
    <w:p w14:paraId="04C86764" w14:textId="77777777" w:rsidR="006821AE" w:rsidRPr="00D47CC0" w:rsidRDefault="006821AE" w:rsidP="00D804A5">
      <w:pPr>
        <w:rPr>
          <w:rFonts w:asciiTheme="majorBidi" w:hAnsiTheme="majorBidi" w:cstheme="majorBidi"/>
          <w:lang w:val="en-US"/>
        </w:rPr>
      </w:pPr>
    </w:p>
    <w:p w14:paraId="17332BD1" w14:textId="77777777" w:rsidR="006821AE" w:rsidRPr="00D47CC0" w:rsidRDefault="006821AE" w:rsidP="00D804A5">
      <w:pPr>
        <w:rPr>
          <w:rFonts w:asciiTheme="majorBidi" w:hAnsiTheme="majorBidi" w:cstheme="majorBidi"/>
          <w:lang w:val="en-US"/>
        </w:rPr>
      </w:pPr>
    </w:p>
    <w:p w14:paraId="2124A527"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Peak Signal-to-Noise Ratio (PSNR):</w:t>
      </w:r>
      <w:r w:rsidRPr="00D47CC0">
        <w:rPr>
          <w:rFonts w:asciiTheme="majorBidi" w:hAnsiTheme="majorBidi" w:cstheme="majorBidi"/>
          <w:lang w:val="en-US"/>
        </w:rPr>
        <w:t xml:space="preserve"> Evaluates the ratio of the maximum possible signal to the corrupting noise.</w:t>
      </w:r>
    </w:p>
    <w:p w14:paraId="15E093CD"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B653BA" w14:paraId="180C617B" w14:textId="77777777" w:rsidTr="00257FFA">
        <w:tc>
          <w:tcPr>
            <w:tcW w:w="7054" w:type="dxa"/>
          </w:tcPr>
          <w:p w14:paraId="6392CFA6" w14:textId="77777777" w:rsidR="006821AE" w:rsidRPr="00D47CC0" w:rsidRDefault="00000000" w:rsidP="00D804A5">
            <w:pPr>
              <w:rPr>
                <w:rFonts w:asciiTheme="majorBidi" w:hAnsiTheme="majorBidi" w:cstheme="majorBidi"/>
                <w:color w:val="44546A" w:themeColor="text2"/>
                <w:lang w:val="en-US"/>
              </w:rPr>
            </w:pPr>
            <m:oMathPara>
              <m:oMathParaPr>
                <m:jc m:val="center"/>
              </m:oMathParaPr>
              <m:oMath>
                <m:sSub>
                  <m:sSubPr>
                    <m:ctrlPr>
                      <w:rPr>
                        <w:rFonts w:ascii="Cambria Math" w:hAnsi="Cambria Math" w:cstheme="majorBidi"/>
                        <w:color w:val="4472C4" w:themeColor="accent1"/>
                        <w:lang w:val="en-US"/>
                      </w:rPr>
                    </m:ctrlPr>
                  </m:sSubPr>
                  <m:e>
                    <m:r>
                      <m:rPr>
                        <m:sty m:val="p"/>
                      </m:rPr>
                      <w:rPr>
                        <w:rFonts w:ascii="Cambria Math" w:hAnsi="Cambria Math" w:cstheme="majorBidi"/>
                        <w:color w:val="4472C4" w:themeColor="accent1"/>
                        <w:lang w:val="en-US"/>
                      </w:rPr>
                      <m:t>PSNR</m:t>
                    </m:r>
                    <m:d>
                      <m:dPr>
                        <m:ctrlPr>
                          <w:rPr>
                            <w:rFonts w:ascii="Cambria Math" w:hAnsi="Cambria Math" w:cstheme="majorBidi"/>
                            <w:color w:val="4472C4" w:themeColor="accent1"/>
                            <w:lang w:val="en-US"/>
                          </w:rPr>
                        </m:ctrlPr>
                      </m:dPr>
                      <m:e>
                        <m:r>
                          <m:rPr>
                            <m:sty m:val="p"/>
                          </m:rPr>
                          <w:rPr>
                            <w:rFonts w:ascii="Cambria Math" w:hAnsi="Cambria Math" w:cstheme="majorBidi"/>
                            <w:color w:val="4472C4" w:themeColor="accent1"/>
                            <w:lang w:val="en-US"/>
                          </w:rPr>
                          <m:t>dB</m:t>
                        </m:r>
                      </m:e>
                    </m:d>
                    <m:r>
                      <m:rPr>
                        <m:sty m:val="p"/>
                      </m:rPr>
                      <w:rPr>
                        <w:rFonts w:ascii="Cambria Math" w:hAnsi="Cambria Math" w:cstheme="majorBidi"/>
                        <w:color w:val="4472C4" w:themeColor="accent1"/>
                        <w:lang w:val="en-US"/>
                      </w:rPr>
                      <m:t>= 10log</m:t>
                    </m:r>
                  </m:e>
                  <m:sub>
                    <m:r>
                      <m:rPr>
                        <m:sty m:val="p"/>
                      </m:rPr>
                      <w:rPr>
                        <w:rFonts w:ascii="Cambria Math" w:hAnsi="Cambria Math" w:cstheme="majorBidi"/>
                        <w:color w:val="4472C4" w:themeColor="accent1"/>
                        <w:lang w:val="en-US"/>
                      </w:rPr>
                      <m:t>10</m:t>
                    </m:r>
                  </m:sub>
                </m:sSub>
                <m:r>
                  <m:rPr>
                    <m:sty m:val="p"/>
                  </m:rPr>
                  <w:rPr>
                    <w:rFonts w:ascii="Cambria Math" w:hAnsi="Cambria Math" w:cstheme="majorBidi"/>
                    <w:color w:val="4472C4" w:themeColor="accent1"/>
                    <w:lang w:val="en-US"/>
                  </w:rPr>
                  <m:t>(</m:t>
                </m:r>
                <m:f>
                  <m:fPr>
                    <m:ctrlPr>
                      <w:rPr>
                        <w:rFonts w:ascii="Cambria Math" w:hAnsi="Cambria Math" w:cstheme="majorBidi"/>
                        <w:color w:val="4472C4" w:themeColor="accent1"/>
                        <w:lang w:val="en-US"/>
                      </w:rPr>
                    </m:ctrlPr>
                  </m:fPr>
                  <m:num>
                    <m:sSup>
                      <m:sSupPr>
                        <m:ctrlPr>
                          <w:rPr>
                            <w:rFonts w:ascii="Cambria Math" w:hAnsi="Cambria Math" w:cstheme="majorBidi"/>
                            <w:color w:val="4472C4" w:themeColor="accent1"/>
                            <w:lang w:val="en-US"/>
                          </w:rPr>
                        </m:ctrlPr>
                      </m:sSupPr>
                      <m:e>
                        <m:r>
                          <m:rPr>
                            <m:sty m:val="p"/>
                          </m:rPr>
                          <w:rPr>
                            <w:rFonts w:ascii="Cambria Math" w:hAnsi="Cambria Math" w:cstheme="majorBidi"/>
                            <w:color w:val="4472C4" w:themeColor="accent1"/>
                            <w:lang w:val="en-US"/>
                          </w:rPr>
                          <m:t>Peak</m:t>
                        </m:r>
                      </m:e>
                      <m:sup>
                        <m:r>
                          <m:rPr>
                            <m:sty m:val="p"/>
                          </m:rPr>
                          <w:rPr>
                            <w:rFonts w:ascii="Cambria Math" w:hAnsi="Cambria Math" w:cstheme="majorBidi"/>
                            <w:color w:val="4472C4" w:themeColor="accent1"/>
                            <w:lang w:val="en-US"/>
                          </w:rPr>
                          <m:t>2</m:t>
                        </m:r>
                      </m:sup>
                    </m:sSup>
                  </m:num>
                  <m:den>
                    <m:r>
                      <m:rPr>
                        <m:sty m:val="p"/>
                      </m:rPr>
                      <w:rPr>
                        <w:rFonts w:ascii="Cambria Math" w:hAnsi="Cambria Math" w:cstheme="majorBidi"/>
                        <w:color w:val="4472C4" w:themeColor="accent1"/>
                        <w:lang w:val="en-US"/>
                      </w:rPr>
                      <m:t>MSE</m:t>
                    </m:r>
                  </m:den>
                </m:f>
                <m:r>
                  <m:rPr>
                    <m:sty m:val="p"/>
                  </m:rPr>
                  <w:rPr>
                    <w:rFonts w:ascii="Cambria Math" w:hAnsi="Cambria Math" w:cstheme="majorBidi"/>
                    <w:color w:val="4472C4" w:themeColor="accent1"/>
                    <w:lang w:val="en-US"/>
                  </w:rPr>
                  <m:t>)</m:t>
                </m:r>
              </m:oMath>
            </m:oMathPara>
          </w:p>
        </w:tc>
        <w:tc>
          <w:tcPr>
            <w:tcW w:w="2522" w:type="dxa"/>
          </w:tcPr>
          <w:p w14:paraId="12350BA5" w14:textId="44764460"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8</w:t>
            </w:r>
            <w:r w:rsidRPr="00D47CC0">
              <w:rPr>
                <w:lang w:val="en-US"/>
              </w:rPr>
              <w:fldChar w:fldCharType="end"/>
            </w:r>
            <w:r w:rsidRPr="00D47CC0">
              <w:rPr>
                <w:lang w:val="en-US"/>
              </w:rPr>
              <w:t>)</w:t>
            </w:r>
          </w:p>
        </w:tc>
      </w:tr>
    </w:tbl>
    <w:p w14:paraId="2E04696D" w14:textId="77777777" w:rsidR="006821AE" w:rsidRPr="00D47CC0" w:rsidRDefault="006821AE" w:rsidP="00507D2D">
      <w:pPr>
        <w:pStyle w:val="Caption"/>
        <w:rPr>
          <w:lang w:val="en-US"/>
        </w:rPr>
      </w:pPr>
    </w:p>
    <w:p w14:paraId="7A4D47D8" w14:textId="77777777"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In Eq. 8, Peak represents the maximum intensity value in the image. </w:t>
      </w:r>
    </w:p>
    <w:p w14:paraId="01CA3417" w14:textId="77777777" w:rsidR="006821AE" w:rsidRPr="00D47CC0" w:rsidRDefault="006821AE" w:rsidP="00D804A5">
      <w:pPr>
        <w:rPr>
          <w:rFonts w:asciiTheme="majorBidi" w:hAnsiTheme="majorBidi" w:cstheme="majorBidi"/>
          <w:lang w:val="en-US"/>
        </w:rPr>
      </w:pPr>
    </w:p>
    <w:p w14:paraId="453D0B54" w14:textId="782C45A5"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Structural Similarity Inde</w:t>
      </w:r>
      <w:commentRangeStart w:id="414"/>
      <w:r w:rsidRPr="00D47CC0">
        <w:rPr>
          <w:rFonts w:asciiTheme="majorBidi" w:hAnsiTheme="majorBidi" w:cstheme="majorBidi"/>
          <w:b/>
          <w:bCs/>
          <w:lang w:val="en-US"/>
        </w:rPr>
        <w:t>x (SSIM</w:t>
      </w:r>
      <w:commentRangeEnd w:id="414"/>
      <w:r w:rsidR="008E4E0B">
        <w:rPr>
          <w:rStyle w:val="CommentReference"/>
        </w:rPr>
        <w:commentReference w:id="414"/>
      </w:r>
      <w:r w:rsidRPr="00D47CC0">
        <w:rPr>
          <w:rFonts w:asciiTheme="majorBidi" w:hAnsiTheme="majorBidi" w:cstheme="majorBidi"/>
          <w:b/>
          <w:bCs/>
          <w:lang w:val="en-US"/>
        </w:rPr>
        <w:t>)</w:t>
      </w:r>
      <w:ins w:id="415" w:author="Samane Shahpouri" w:date="2024-07-10T20:50:00Z" w16du:dateUtc="2024-07-10T18:50:00Z">
        <w:r w:rsidR="00B20A08">
          <w:rPr>
            <w:rFonts w:asciiTheme="majorBidi" w:hAnsiTheme="majorBidi" w:cstheme="majorBidi"/>
            <w:b/>
            <w:bCs/>
            <w:lang w:val="en-US"/>
          </w:rPr>
          <w:t xml:space="preserve"> </w:t>
        </w:r>
      </w:ins>
      <w:customXmlInsRangeStart w:id="416" w:author="Samane Shahpouri" w:date="2024-07-10T20:51:00Z"/>
      <w:sdt>
        <w:sdtPr>
          <w:rPr>
            <w:rFonts w:asciiTheme="majorBidi" w:hAnsiTheme="majorBidi" w:cstheme="majorBidi"/>
            <w:bCs/>
            <w:color w:val="000000"/>
            <w:lang w:val="en-US"/>
            <w:rPrChange w:id="417" w:author="Samane Shahpouri" w:date="2024-07-10T21:16:00Z" w16du:dateUtc="2024-07-10T19:16:00Z">
              <w:rPr>
                <w:rFonts w:asciiTheme="majorBidi" w:hAnsiTheme="majorBidi" w:cstheme="majorBidi"/>
                <w:b/>
                <w:bCs/>
                <w:lang w:val="en-US"/>
              </w:rPr>
            </w:rPrChange>
          </w:rPr>
          <w:tag w:val="MENDELEY_CITATION_v3_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"/>
          <w:id w:val="-1660610868"/>
          <w:placeholder>
            <w:docPart w:val="DefaultPlaceholder_-1854013440"/>
          </w:placeholder>
        </w:sdtPr>
        <w:sdtContent>
          <w:customXmlInsRangeEnd w:id="416"/>
          <w:ins w:id="418" w:author="Samane Shahpouri" w:date="2024-07-10T21:16:00Z" w16du:dateUtc="2024-07-10T19:16:00Z">
            <w:r w:rsidR="00922503" w:rsidRPr="00922503">
              <w:rPr>
                <w:rFonts w:asciiTheme="majorBidi" w:hAnsiTheme="majorBidi" w:cstheme="majorBidi"/>
                <w:bCs/>
                <w:color w:val="000000"/>
                <w:lang w:val="en-US"/>
              </w:rPr>
              <w:t>(91)</w:t>
            </w:r>
          </w:ins>
          <w:customXmlInsRangeStart w:id="419" w:author="Samane Shahpouri" w:date="2024-07-10T20:51:00Z"/>
        </w:sdtContent>
      </w:sdt>
      <w:customXmlInsRangeEnd w:id="419"/>
      <w:r w:rsidRPr="00D47CC0">
        <w:rPr>
          <w:rFonts w:asciiTheme="majorBidi" w:hAnsiTheme="majorBidi" w:cstheme="majorBidi"/>
          <w:b/>
          <w:bCs/>
          <w:lang w:val="en-US"/>
        </w:rPr>
        <w:t>:</w:t>
      </w:r>
      <w:r w:rsidRPr="00D47CC0">
        <w:rPr>
          <w:rFonts w:asciiTheme="majorBidi" w:hAnsiTheme="majorBidi" w:cstheme="majorBidi"/>
          <w:lang w:val="en-US"/>
        </w:rPr>
        <w:t xml:space="preserve"> Assesses the perceptual quality of the predicted images relative to the reference images.</w:t>
      </w:r>
    </w:p>
    <w:p w14:paraId="51E87F77"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B653BA" w14:paraId="163FD869" w14:textId="77777777" w:rsidTr="00257FFA">
        <w:tc>
          <w:tcPr>
            <w:tcW w:w="7054" w:type="dxa"/>
          </w:tcPr>
          <w:p w14:paraId="5F6EE2ED" w14:textId="77777777" w:rsidR="006821AE" w:rsidRPr="00D47CC0" w:rsidRDefault="006821AE" w:rsidP="00D804A5">
            <w:pPr>
              <w:rPr>
                <w:rFonts w:asciiTheme="majorBidi" w:hAnsiTheme="majorBidi" w:cstheme="majorBidi"/>
                <w:color w:val="44546A" w:themeColor="text2"/>
                <w:lang w:val="en-US"/>
              </w:rPr>
            </w:pPr>
            <m:oMathPara>
              <m:oMath>
                <m:r>
                  <w:rPr>
                    <w:rFonts w:ascii="Cambria Math" w:hAnsi="Cambria Math" w:cstheme="majorBidi"/>
                    <w:color w:val="4472C4" w:themeColor="accent1"/>
                    <w:lang w:val="en-US"/>
                  </w:rPr>
                  <m:t>SSIM</m:t>
                </m:r>
                <m:d>
                  <m:dPr>
                    <m:ctrlPr>
                      <w:rPr>
                        <w:rFonts w:ascii="Cambria Math" w:hAnsi="Cambria Math" w:cstheme="majorBidi"/>
                        <w:color w:val="4472C4" w:themeColor="accent1"/>
                        <w:lang w:val="en-US"/>
                      </w:rPr>
                    </m:ctrlPr>
                  </m:dPr>
                  <m:e>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pred</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ref</m:t>
                        </m:r>
                      </m:sub>
                    </m:sSub>
                  </m:e>
                </m:d>
                <m:r>
                  <m:rPr>
                    <m:sty m:val="p"/>
                  </m:rPr>
                  <w:rPr>
                    <w:rFonts w:ascii="Cambria Math" w:hAnsi="Cambria Math" w:cstheme="majorBidi"/>
                    <w:color w:val="4472C4" w:themeColor="accent1"/>
                    <w:lang w:val="en-US"/>
                  </w:rPr>
                  <m:t xml:space="preserve">= </m:t>
                </m:r>
                <m:f>
                  <m:fPr>
                    <m:ctrlPr>
                      <w:rPr>
                        <w:rFonts w:ascii="Cambria Math" w:hAnsi="Cambria Math" w:cstheme="majorBidi"/>
                        <w:color w:val="4472C4" w:themeColor="accent1"/>
                        <w:lang w:val="en-US"/>
                      </w:rPr>
                    </m:ctrlPr>
                  </m:fPr>
                  <m:num>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Sub>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r>
                          <m:rPr>
                            <m:sty m:val="p"/>
                          </m:rPr>
                          <w:rPr>
                            <w:rFonts w:ascii="Cambria Math" w:hAnsi="Cambria Math" w:cstheme="majorBidi"/>
                            <w:color w:val="4472C4" w:themeColor="accent1"/>
                            <w:lang w:val="en-US"/>
                          </w:rPr>
                          <m:t>,</m:t>
                        </m:r>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num>
                  <m:den>
                    <m:d>
                      <m:dPr>
                        <m:ctrlPr>
                          <w:rPr>
                            <w:rFonts w:ascii="Cambria Math" w:hAnsi="Cambria Math" w:cstheme="majorBidi"/>
                            <w:color w:val="4472C4" w:themeColor="accent1"/>
                            <w:lang w:val="en-US"/>
                          </w:rPr>
                        </m:ctrlPr>
                      </m:dPr>
                      <m:e>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e>
                    </m:d>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den>
                </m:f>
              </m:oMath>
            </m:oMathPara>
          </w:p>
        </w:tc>
        <w:tc>
          <w:tcPr>
            <w:tcW w:w="2522" w:type="dxa"/>
          </w:tcPr>
          <w:p w14:paraId="3C04911D" w14:textId="6F30618D"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9</w:t>
            </w:r>
            <w:r w:rsidRPr="00D47CC0">
              <w:rPr>
                <w:lang w:val="en-US"/>
              </w:rPr>
              <w:fldChar w:fldCharType="end"/>
            </w:r>
            <w:r w:rsidRPr="00D47CC0">
              <w:rPr>
                <w:lang w:val="en-US"/>
              </w:rPr>
              <w:t>)</w:t>
            </w:r>
          </w:p>
        </w:tc>
      </w:tr>
    </w:tbl>
    <w:p w14:paraId="2A5DE393" w14:textId="77777777" w:rsidR="006821AE" w:rsidRPr="00D47CC0" w:rsidRDefault="006821AE" w:rsidP="00D804A5">
      <w:pPr>
        <w:rPr>
          <w:rFonts w:asciiTheme="majorBidi" w:hAnsiTheme="majorBidi" w:cstheme="majorBidi"/>
          <w:lang w:val="en-US"/>
        </w:rPr>
      </w:pPr>
    </w:p>
    <w:p w14:paraId="1556759F" w14:textId="1B2D4BCA"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where: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pred</m:t>
            </m:r>
          </m:sub>
        </m:sSub>
      </m:oMath>
      <w:r w:rsidRPr="00D47CC0">
        <w:rPr>
          <w:rFonts w:asciiTheme="majorBidi" w:hAnsiTheme="majorBidi" w:cstheme="majorBidi"/>
          <w:lang w:val="en-US"/>
        </w:rPr>
        <w:t xml:space="preserve"> and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ref</m:t>
            </m:r>
          </m:sub>
        </m:sSub>
      </m:oMath>
      <w:r w:rsidRPr="00D47CC0">
        <w:rPr>
          <w:rFonts w:asciiTheme="majorBidi" w:hAnsiTheme="majorBidi" w:cstheme="majorBidi"/>
          <w:lang w:val="en-US"/>
        </w:rPr>
        <w:t>are the averages of the pixel intensities in the predicted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Pr="00D47CC0">
        <w:rPr>
          <w:rFonts w:asciiTheme="majorBidi" w:hAnsiTheme="majorBidi" w:cstheme="majorBidi"/>
          <w:lang w:val="en-US"/>
        </w:rPr>
        <w:t>) and the CT-attenuation corrected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Pr="00D47CC0">
        <w:rPr>
          <w:rFonts w:asciiTheme="majorBidi" w:hAnsiTheme="majorBidi" w:cstheme="majorBidi"/>
          <w:lang w:val="en-US"/>
        </w:rPr>
        <w:t xml:space="preserve">), respectively.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pred</m:t>
            </m:r>
          </m:sub>
          <m:sup>
            <m:r>
              <w:rPr>
                <w:rFonts w:ascii="Cambria Math" w:hAnsi="Cambria Math" w:cstheme="majorBidi"/>
                <w:lang w:val="en-US"/>
              </w:rPr>
              <m:t>2</m:t>
            </m:r>
          </m:sup>
        </m:sSubSup>
      </m:oMath>
      <w:r w:rsidRPr="00D47CC0">
        <w:rPr>
          <w:rFonts w:asciiTheme="majorBidi" w:hAnsiTheme="majorBidi" w:cstheme="majorBidi"/>
          <w:lang w:val="en-US"/>
        </w:rPr>
        <w:t xml:space="preserve"> and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ref</m:t>
            </m:r>
          </m:sub>
          <m:sup>
            <m:r>
              <w:rPr>
                <w:rFonts w:ascii="Cambria Math" w:hAnsi="Cambria Math" w:cstheme="majorBidi"/>
                <w:lang w:val="en-US"/>
              </w:rPr>
              <m:t>2</m:t>
            </m:r>
          </m:sup>
        </m:sSubSup>
      </m:oMath>
      <w:r w:rsidRPr="00D47CC0">
        <w:rPr>
          <w:rFonts w:asciiTheme="majorBidi" w:hAnsiTheme="majorBidi" w:cstheme="majorBidi"/>
          <w:lang w:val="en-US"/>
        </w:rPr>
        <w:t xml:space="preserve">are the variances of the pixel intensities in the predicted and CT-attenuation corrected PET images, respectively.  </w:t>
      </w:r>
      <m:oMath>
        <m:sSub>
          <m:sSubPr>
            <m:ctrlPr>
              <w:rPr>
                <w:rFonts w:ascii="Cambria Math" w:hAnsi="Cambria Math" w:cstheme="majorBidi"/>
                <w:i/>
                <w:lang w:val="en-US"/>
              </w:rPr>
            </m:ctrlPr>
          </m:sSubPr>
          <m:e>
            <m:r>
              <w:rPr>
                <w:rFonts w:ascii="Cambria Math" w:hAnsi="Cambria Math" w:cstheme="majorBidi"/>
                <w:lang w:val="en-US"/>
              </w:rPr>
              <m:t>σ</m:t>
            </m:r>
          </m:e>
          <m:sub>
            <m:r>
              <w:rPr>
                <w:rFonts w:ascii="Cambria Math" w:hAnsi="Cambria Math" w:cstheme="majorBidi"/>
                <w:lang w:val="en-US"/>
              </w:rPr>
              <m:t>pred,ref</m:t>
            </m:r>
          </m:sub>
        </m:sSub>
      </m:oMath>
      <w:r w:rsidRPr="00D47CC0">
        <w:rPr>
          <w:rFonts w:asciiTheme="majorBidi" w:hAnsiTheme="majorBidi" w:cstheme="majorBidi"/>
          <w:lang w:val="en-US"/>
        </w:rPr>
        <w:t xml:space="preserve"> is the covariance of the predicted and CT-attenuation corrected PET images.</w:t>
      </w:r>
      <w:r w:rsidR="00B13DF8" w:rsidRPr="00B653BA">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1</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2</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are constants to stabilize the division with a weak denominator; L is the dynamic range of the pixel values (typically </w:t>
      </w:r>
      <m:oMath>
        <m:sSup>
          <m:sSupPr>
            <m:ctrlPr>
              <w:rPr>
                <w:rFonts w:ascii="Cambria Math" w:hAnsi="Cambria Math" w:cstheme="majorBidi"/>
                <w:i/>
                <w:lang w:val="en-US"/>
              </w:rPr>
            </m:ctrlPr>
          </m:sSupPr>
          <m:e>
            <m:r>
              <w:rPr>
                <w:rFonts w:ascii="Cambria Math" w:hAnsi="Cambria Math" w:cstheme="majorBidi"/>
                <w:lang w:val="en-US"/>
              </w:rPr>
              <m:t>2</m:t>
            </m:r>
          </m:e>
          <m:sup>
            <m:r>
              <w:rPr>
                <w:rFonts w:ascii="Cambria Math" w:hAnsi="Cambria Math" w:cstheme="majorBidi"/>
                <w:lang w:val="en-US"/>
              </w:rPr>
              <m:t>bit per pixel</m:t>
            </m:r>
          </m:sup>
        </m:sSup>
        <m:r>
          <w:rPr>
            <w:rFonts w:ascii="Cambria Math" w:hAnsi="Cambria Math" w:cstheme="majorBidi"/>
            <w:lang w:val="en-US"/>
          </w:rPr>
          <m:t>-1</m:t>
        </m:r>
      </m:oMath>
      <w:r w:rsidRPr="00D47CC0">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oMath>
      <w:r w:rsidRPr="00D47CC0">
        <w:rPr>
          <w:rFonts w:asciiTheme="majorBidi" w:hAnsiTheme="majorBidi" w:cstheme="majorBidi"/>
          <w:lang w:val="en-US"/>
        </w:rPr>
        <w:t xml:space="preserve">= 0.01 and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oMath>
      <w:r w:rsidRPr="00D47CC0">
        <w:rPr>
          <w:rFonts w:asciiTheme="majorBidi" w:hAnsiTheme="majorBidi" w:cstheme="majorBidi"/>
          <w:lang w:val="en-US"/>
        </w:rPr>
        <w:t xml:space="preserve">=0.03 </w:t>
      </w:r>
      <w:r w:rsidR="00B13DF8" w:rsidRPr="00B653BA">
        <w:rPr>
          <w:rFonts w:asciiTheme="majorBidi" w:hAnsiTheme="majorBidi" w:cstheme="majorBidi"/>
          <w:lang w:val="en-US"/>
        </w:rPr>
        <w:t>is the default value</w:t>
      </w:r>
      <w:r w:rsidRPr="00D47CC0">
        <w:rPr>
          <w:rFonts w:asciiTheme="majorBidi" w:hAnsiTheme="majorBidi" w:cstheme="majorBidi"/>
          <w:lang w:val="en-US"/>
        </w:rPr>
        <w:t xml:space="preserve"> for the stabilization constants.</w:t>
      </w:r>
    </w:p>
    <w:p w14:paraId="44A4D274" w14:textId="1CDC4114"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br w:type="page"/>
      </w:r>
    </w:p>
    <w:p w14:paraId="6CC0D4F8" w14:textId="77777777" w:rsidR="003715D6" w:rsidRPr="00D47CC0" w:rsidRDefault="003715D6" w:rsidP="001E0755">
      <w:pPr>
        <w:pStyle w:val="Heading1"/>
        <w:rPr>
          <w:rFonts w:asciiTheme="majorBidi" w:hAnsiTheme="majorBidi" w:cstheme="majorBidi"/>
          <w:lang w:val="en-US"/>
        </w:rPr>
      </w:pPr>
      <w:bookmarkStart w:id="420" w:name="_Toc168472928"/>
      <w:bookmarkStart w:id="421" w:name="_Toc171278827"/>
      <w:r w:rsidRPr="00D47CC0">
        <w:rPr>
          <w:rFonts w:asciiTheme="majorBidi" w:hAnsiTheme="majorBidi" w:cstheme="majorBidi"/>
          <w:lang w:val="en-US"/>
        </w:rPr>
        <w:lastRenderedPageBreak/>
        <w:t>Results</w:t>
      </w:r>
      <w:bookmarkEnd w:id="420"/>
      <w:bookmarkEnd w:id="421"/>
    </w:p>
    <w:p w14:paraId="3E3E50AF" w14:textId="77777777" w:rsidR="00C66FB1" w:rsidRPr="00D47CC0" w:rsidRDefault="00C66FB1" w:rsidP="00D804A5">
      <w:pPr>
        <w:rPr>
          <w:rFonts w:asciiTheme="majorBidi" w:hAnsiTheme="majorBidi" w:cstheme="majorBidi"/>
          <w:lang w:val="en-US"/>
        </w:rPr>
      </w:pPr>
    </w:p>
    <w:p w14:paraId="3CB72C46" w14:textId="2FB835B6" w:rsidR="003715D6" w:rsidRPr="00D47CC0" w:rsidRDefault="003715D6" w:rsidP="001E0755">
      <w:pPr>
        <w:pStyle w:val="Heading2"/>
        <w:rPr>
          <w:rFonts w:asciiTheme="majorBidi" w:hAnsiTheme="majorBidi" w:cstheme="majorBidi"/>
          <w:lang w:val="en-US"/>
        </w:rPr>
      </w:pPr>
      <w:bookmarkStart w:id="422" w:name="_Toc168472929"/>
      <w:bookmarkStart w:id="423" w:name="_Toc171278828"/>
      <w:r w:rsidRPr="00D47CC0">
        <w:rPr>
          <w:rFonts w:asciiTheme="majorBidi" w:hAnsiTheme="majorBidi" w:cstheme="majorBidi"/>
          <w:lang w:val="en-US"/>
        </w:rPr>
        <w:t>Quantitative assessment</w:t>
      </w:r>
      <w:bookmarkEnd w:id="422"/>
      <w:bookmarkEnd w:id="423"/>
    </w:p>
    <w:p w14:paraId="35B33419" w14:textId="77777777" w:rsidR="00C66FB1" w:rsidRPr="00D47CC0" w:rsidRDefault="00C66FB1" w:rsidP="00D804A5">
      <w:pPr>
        <w:rPr>
          <w:rFonts w:asciiTheme="majorBidi" w:hAnsiTheme="majorBidi" w:cstheme="majorBidi"/>
          <w:lang w:val="en-US"/>
        </w:rPr>
      </w:pPr>
    </w:p>
    <w:p w14:paraId="5A2A4EC6" w14:textId="4E24D23C" w:rsidR="003715D6" w:rsidRPr="00D47CC0" w:rsidRDefault="003715D6" w:rsidP="001E0755">
      <w:pPr>
        <w:pStyle w:val="Heading3"/>
        <w:rPr>
          <w:rFonts w:asciiTheme="majorBidi" w:hAnsiTheme="majorBidi" w:cstheme="majorBidi"/>
          <w:lang w:val="en-US"/>
        </w:rPr>
      </w:pPr>
      <w:bookmarkStart w:id="424" w:name="_Toc168472930"/>
      <w:bookmarkStart w:id="425" w:name="_Toc171278829"/>
      <w:r w:rsidRPr="00D47CC0">
        <w:rPr>
          <w:rFonts w:asciiTheme="majorBidi" w:hAnsiTheme="majorBidi" w:cstheme="majorBidi"/>
          <w:lang w:val="en-US"/>
        </w:rPr>
        <w:t>Cross-Cent</w:t>
      </w:r>
      <w:r w:rsidR="009239C2">
        <w:rPr>
          <w:rFonts w:asciiTheme="majorBidi" w:hAnsiTheme="majorBidi" w:cstheme="majorBidi"/>
          <w:lang w:val="en-US"/>
        </w:rPr>
        <w:t>er</w:t>
      </w:r>
      <w:r w:rsidRPr="00D47CC0">
        <w:rPr>
          <w:rFonts w:asciiTheme="majorBidi" w:hAnsiTheme="majorBidi" w:cstheme="majorBidi"/>
          <w:lang w:val="en-US"/>
        </w:rPr>
        <w:t xml:space="preserve"> Results:</w:t>
      </w:r>
      <w:bookmarkEnd w:id="424"/>
      <w:bookmarkEnd w:id="425"/>
    </w:p>
    <w:p w14:paraId="420AF7C8" w14:textId="4981E2FE" w:rsidR="003715D6" w:rsidRPr="00D47CC0" w:rsidRDefault="009231CA" w:rsidP="00D804A5">
      <w:pPr>
        <w:rPr>
          <w:rFonts w:asciiTheme="majorBidi" w:hAnsiTheme="majorBidi" w:cstheme="majorBidi"/>
          <w:lang w:val="en-US"/>
        </w:rPr>
      </w:pPr>
      <w:r>
        <w:rPr>
          <w:rFonts w:asciiTheme="majorBidi" w:hAnsiTheme="majorBidi" w:cstheme="majorBidi"/>
          <w:lang w:val="en-US"/>
        </w:rPr>
        <w:t xml:space="preserve">This section evaluated the two proposed DL algorithms on the </w:t>
      </w:r>
      <w:r w:rsidRPr="001E7DB7">
        <w:rPr>
          <w:rFonts w:asciiTheme="majorBidi" w:hAnsiTheme="majorBidi" w:cstheme="majorBidi"/>
          <w:vertAlign w:val="superscript"/>
          <w:lang w:val="en-US"/>
        </w:rPr>
        <w:t>68</w:t>
      </w:r>
      <w:r>
        <w:rPr>
          <w:rFonts w:asciiTheme="majorBidi" w:hAnsiTheme="majorBidi" w:cstheme="majorBidi"/>
          <w:lang w:val="en-US"/>
        </w:rPr>
        <w:t>Ga-PET dataset (IMCM and ADCM)</w:t>
      </w:r>
      <w:r w:rsidR="007650BE" w:rsidRPr="00D47CC0">
        <w:rPr>
          <w:rFonts w:asciiTheme="majorBidi" w:hAnsiTheme="majorBidi" w:cstheme="majorBidi"/>
          <w:lang w:val="en-US"/>
        </w:rPr>
        <w:t xml:space="preserve">. We tested the trained DL model with two internal and external test sets to evaluate its robustness. The internal test sets included 8 subjects from 4 different </w:t>
      </w:r>
      <w:r w:rsidR="00B11C7D" w:rsidRPr="00D47CC0">
        <w:rPr>
          <w:rFonts w:asciiTheme="majorBidi" w:hAnsiTheme="majorBidi" w:cstheme="majorBidi"/>
          <w:lang w:val="en-US"/>
        </w:rPr>
        <w:t>centers</w:t>
      </w:r>
      <w:r w:rsidR="007650BE" w:rsidRPr="00D47CC0">
        <w:rPr>
          <w:rFonts w:asciiTheme="majorBidi" w:hAnsiTheme="majorBidi" w:cstheme="majorBidi"/>
          <w:lang w:val="en-US"/>
        </w:rPr>
        <w:t xml:space="preserve"> as an external test set and 12 subjects from an external, non-seen </w:t>
      </w:r>
      <w:r w:rsidR="00B11C7D" w:rsidRPr="00D47CC0">
        <w:rPr>
          <w:rFonts w:asciiTheme="majorBidi" w:hAnsiTheme="majorBidi" w:cstheme="majorBidi"/>
          <w:lang w:val="en-US"/>
        </w:rPr>
        <w:t>center</w:t>
      </w:r>
      <w:r w:rsidR="007650BE" w:rsidRPr="00D47CC0">
        <w:rPr>
          <w:rFonts w:asciiTheme="majorBidi" w:hAnsiTheme="majorBidi" w:cstheme="majorBidi"/>
          <w:lang w:val="en-US"/>
        </w:rPr>
        <w:t>.</w:t>
      </w:r>
      <w:r w:rsidR="00BE098A" w:rsidRPr="00B653BA">
        <w:rPr>
          <w:rFonts w:asciiTheme="majorBidi" w:hAnsiTheme="majorBidi" w:cstheme="majorBidi"/>
          <w:lang w:val="en-US"/>
        </w:rPr>
        <w:t xml:space="preserve"> </w:t>
      </w:r>
      <w:r w:rsidR="007650BE" w:rsidRPr="00D47CC0">
        <w:rPr>
          <w:rFonts w:asciiTheme="majorBidi" w:hAnsiTheme="majorBidi" w:cstheme="majorBidi"/>
          <w:lang w:val="en-US"/>
        </w:rPr>
        <w:t xml:space="preserve">Figure </w:t>
      </w:r>
      <w:r w:rsidR="00AC5C2E">
        <w:rPr>
          <w:rFonts w:asciiTheme="majorBidi" w:hAnsiTheme="majorBidi" w:cstheme="majorBidi"/>
          <w:lang w:val="en-US"/>
        </w:rPr>
        <w:t>9</w:t>
      </w:r>
      <w:r w:rsidR="00AC5C2E" w:rsidRPr="00D47CC0">
        <w:rPr>
          <w:rFonts w:asciiTheme="majorBidi" w:hAnsiTheme="majorBidi" w:cstheme="majorBidi"/>
          <w:lang w:val="en-US"/>
        </w:rPr>
        <w:t xml:space="preserve"> </w:t>
      </w:r>
      <w:r w:rsidR="007650BE" w:rsidRPr="00D47CC0">
        <w:rPr>
          <w:rFonts w:asciiTheme="majorBidi" w:hAnsiTheme="majorBidi" w:cstheme="majorBidi"/>
          <w:lang w:val="en-US"/>
        </w:rPr>
        <w:t xml:space="preserve">displays the quantitative accuracy of the </w:t>
      </w:r>
      <w:del w:id="426" w:author="Samane Shahpouri" w:date="2024-07-10T20:40:00Z" w16du:dateUtc="2024-07-10T18:40:00Z">
        <w:r w:rsidR="007650BE" w:rsidRPr="00D47CC0" w:rsidDel="00F66353">
          <w:rPr>
            <w:rFonts w:asciiTheme="majorBidi" w:hAnsiTheme="majorBidi" w:cstheme="majorBidi"/>
            <w:lang w:val="en-US"/>
          </w:rPr>
          <w:delText>deep learning</w:delText>
        </w:r>
      </w:del>
      <w:ins w:id="427" w:author="Samane Shahpouri" w:date="2024-07-10T20:40:00Z" w16du:dateUtc="2024-07-10T18:40:00Z">
        <w:r w:rsidR="00F66353">
          <w:rPr>
            <w:rFonts w:asciiTheme="majorBidi" w:hAnsiTheme="majorBidi" w:cstheme="majorBidi"/>
            <w:lang w:val="en-US"/>
          </w:rPr>
          <w:t>DL</w:t>
        </w:r>
      </w:ins>
      <w:r w:rsidR="007650BE" w:rsidRPr="00D47CC0">
        <w:rPr>
          <w:rFonts w:asciiTheme="majorBidi" w:hAnsiTheme="majorBidi" w:cstheme="majorBidi"/>
          <w:lang w:val="en-US"/>
        </w:rPr>
        <w:t>-based images compared to the ground-truth</w:t>
      </w:r>
      <w:r w:rsidR="00211C63" w:rsidRPr="00D47CC0">
        <w:rPr>
          <w:rFonts w:asciiTheme="majorBidi" w:hAnsiTheme="majorBidi" w:cstheme="majorBidi"/>
          <w:lang w:val="en-US"/>
        </w:rPr>
        <w:t xml:space="preserve"> </w:t>
      </w:r>
      <w:r w:rsidR="007650BE" w:rsidRPr="00D47CC0">
        <w:rPr>
          <w:rFonts w:asciiTheme="majorBidi" w:hAnsiTheme="majorBidi" w:cstheme="majorBidi"/>
          <w:lang w:val="en-US"/>
        </w:rPr>
        <w:t xml:space="preserve">MAC images for internal and external </w:t>
      </w:r>
      <w:r w:rsidR="00B11C7D" w:rsidRPr="00D47CC0">
        <w:rPr>
          <w:rFonts w:asciiTheme="majorBidi" w:hAnsiTheme="majorBidi" w:cstheme="majorBidi"/>
          <w:lang w:val="en-US"/>
        </w:rPr>
        <w:t>centers</w:t>
      </w:r>
      <w:r w:rsidR="007650BE" w:rsidRPr="00D47CC0">
        <w:rPr>
          <w:rFonts w:asciiTheme="majorBidi" w:hAnsiTheme="majorBidi" w:cstheme="majorBidi"/>
          <w:lang w:val="en-US"/>
        </w:rPr>
        <w:t xml:space="preserve">. The </w:t>
      </w:r>
      <w:r w:rsidR="00967875">
        <w:rPr>
          <w:rFonts w:asciiTheme="majorBidi" w:hAnsiTheme="majorBidi" w:cstheme="majorBidi"/>
          <w:lang w:val="en-US"/>
        </w:rPr>
        <w:t>visualization of DL images to the expert</w:t>
      </w:r>
      <w:r w:rsidR="00967875" w:rsidRPr="00D47CC0">
        <w:rPr>
          <w:rFonts w:asciiTheme="majorBidi" w:hAnsiTheme="majorBidi" w:cstheme="majorBidi"/>
          <w:lang w:val="en-US"/>
        </w:rPr>
        <w:t xml:space="preserve"> </w:t>
      </w:r>
      <w:proofErr w:type="gramStart"/>
      <w:r w:rsidR="007650BE" w:rsidRPr="00D47CC0">
        <w:rPr>
          <w:rFonts w:asciiTheme="majorBidi" w:hAnsiTheme="majorBidi" w:cstheme="majorBidi"/>
          <w:lang w:val="en-US"/>
        </w:rPr>
        <w:t>demonstrate</w:t>
      </w:r>
      <w:proofErr w:type="gramEnd"/>
      <w:r w:rsidR="007650BE" w:rsidRPr="00D47CC0">
        <w:rPr>
          <w:rFonts w:asciiTheme="majorBidi" w:hAnsiTheme="majorBidi" w:cstheme="majorBidi"/>
          <w:lang w:val="en-US"/>
        </w:rPr>
        <w:t xml:space="preserve"> that both methods effectively performed some degree of attenuation and scattering correction across these cent</w:t>
      </w:r>
      <w:r w:rsidR="00B11C7D" w:rsidRPr="00D47CC0">
        <w:rPr>
          <w:rFonts w:asciiTheme="majorBidi" w:hAnsiTheme="majorBidi" w:cstheme="majorBidi"/>
          <w:lang w:val="en-US"/>
        </w:rPr>
        <w:t>er</w:t>
      </w:r>
      <w:r w:rsidR="007650BE" w:rsidRPr="00D47CC0">
        <w:rPr>
          <w:rFonts w:asciiTheme="majorBidi" w:hAnsiTheme="majorBidi" w:cstheme="majorBidi"/>
          <w:lang w:val="en-US"/>
        </w:rPr>
        <w:t xml:space="preserve">s. </w:t>
      </w:r>
      <w:r w:rsidR="00967875">
        <w:t>The statistical assessment showed that IMCM outperformed ADCM (p-value&lt;0.02).</w:t>
      </w:r>
      <w:r w:rsidR="00967875" w:rsidRPr="00B653BA">
        <w:rPr>
          <w:rFonts w:asciiTheme="majorBidi" w:hAnsiTheme="majorBidi" w:cstheme="majorBidi"/>
          <w:lang w:val="en-US"/>
        </w:rPr>
        <w:t xml:space="preserve"> </w:t>
      </w:r>
      <w:r w:rsidR="00D56DD5" w:rsidRPr="00B653BA">
        <w:rPr>
          <w:rFonts w:asciiTheme="majorBidi" w:hAnsiTheme="majorBidi" w:cstheme="majorBidi"/>
          <w:lang w:val="en-US"/>
        </w:rPr>
        <w:t>Refer to the Supplementary Material in Figure 1 for a detailed center-wise analysis</w:t>
      </w:r>
      <w:r w:rsidR="0040105C" w:rsidRPr="00D47CC0">
        <w:rPr>
          <w:rFonts w:asciiTheme="majorBidi" w:hAnsiTheme="majorBidi" w:cstheme="majorBidi"/>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B653BA" w14:paraId="4550FCEE" w14:textId="77777777" w:rsidTr="00E2116F">
        <w:trPr>
          <w:jc w:val="center"/>
        </w:trPr>
        <w:tc>
          <w:tcPr>
            <w:tcW w:w="3276" w:type="dxa"/>
          </w:tcPr>
          <w:p w14:paraId="39D092E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4"/>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5"/>
                          <a:stretch>
                            <a:fillRect/>
                          </a:stretch>
                        </pic:blipFill>
                        <pic:spPr>
                          <a:xfrm>
                            <a:off x="0" y="0"/>
                            <a:ext cx="1936552" cy="1440000"/>
                          </a:xfrm>
                          <a:prstGeom prst="rect">
                            <a:avLst/>
                          </a:prstGeom>
                        </pic:spPr>
                      </pic:pic>
                    </a:graphicData>
                  </a:graphic>
                </wp:inline>
              </w:drawing>
            </w:r>
          </w:p>
        </w:tc>
      </w:tr>
      <w:tr w:rsidR="003715D6" w:rsidRPr="00B653BA" w14:paraId="498DC04C" w14:textId="77777777" w:rsidTr="00E2116F">
        <w:trPr>
          <w:jc w:val="center"/>
        </w:trPr>
        <w:tc>
          <w:tcPr>
            <w:tcW w:w="3276" w:type="dxa"/>
          </w:tcPr>
          <w:p w14:paraId="4F040EF3"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6"/>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7"/>
                          <a:stretch>
                            <a:fillRect/>
                          </a:stretch>
                        </pic:blipFill>
                        <pic:spPr>
                          <a:xfrm>
                            <a:off x="0" y="0"/>
                            <a:ext cx="1936552" cy="1440000"/>
                          </a:xfrm>
                          <a:prstGeom prst="rect">
                            <a:avLst/>
                          </a:prstGeom>
                        </pic:spPr>
                      </pic:pic>
                    </a:graphicData>
                  </a:graphic>
                </wp:inline>
              </w:drawing>
            </w:r>
          </w:p>
        </w:tc>
      </w:tr>
      <w:tr w:rsidR="003715D6" w:rsidRPr="00B653BA" w14:paraId="0A3CE3FA" w14:textId="77777777" w:rsidTr="00E2116F">
        <w:trPr>
          <w:jc w:val="center"/>
        </w:trPr>
        <w:tc>
          <w:tcPr>
            <w:tcW w:w="3276" w:type="dxa"/>
          </w:tcPr>
          <w:p w14:paraId="5E17117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38"/>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39"/>
                          <a:stretch>
                            <a:fillRect/>
                          </a:stretch>
                        </pic:blipFill>
                        <pic:spPr>
                          <a:xfrm>
                            <a:off x="0" y="0"/>
                            <a:ext cx="1936552" cy="1440000"/>
                          </a:xfrm>
                          <a:prstGeom prst="rect">
                            <a:avLst/>
                          </a:prstGeom>
                        </pic:spPr>
                      </pic:pic>
                    </a:graphicData>
                  </a:graphic>
                </wp:inline>
              </w:drawing>
            </w:r>
          </w:p>
        </w:tc>
      </w:tr>
    </w:tbl>
    <w:p w14:paraId="4AB31E1B" w14:textId="68F59258" w:rsidR="003715D6" w:rsidRDefault="002C5F91"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9</w:t>
      </w:r>
      <w:r w:rsidRPr="00D47CC0">
        <w:rPr>
          <w:noProof/>
          <w:lang w:val="en-US"/>
        </w:rPr>
        <w:fldChar w:fldCharType="end"/>
      </w:r>
      <w:r w:rsidRPr="007E0165">
        <w:rPr>
          <w:lang w:val="en-US"/>
        </w:rPr>
        <w:t xml:space="preserve">: </w:t>
      </w:r>
      <w:r w:rsidR="007650BE" w:rsidRPr="007E0165">
        <w:rPr>
          <w:lang w:val="en-US"/>
        </w:rPr>
        <w:t>Quantitative metrics for the IMCM and ADCM methods across internal and external cent</w:t>
      </w:r>
      <w:r w:rsidR="00B11C7D" w:rsidRPr="007E0165">
        <w:rPr>
          <w:lang w:val="en-US"/>
        </w:rPr>
        <w:t>er</w:t>
      </w:r>
      <w:r w:rsidR="007650BE" w:rsidRPr="007E0165">
        <w:rPr>
          <w:lang w:val="en-US"/>
        </w:rPr>
        <w:t>s, including mean error (SUV), mean absolute error (SUV), relative error (SUV%), root mean squared error, peak signal-to-noise ratio, and structural similarity index.</w:t>
      </w:r>
    </w:p>
    <w:p w14:paraId="7BB851AE" w14:textId="77777777" w:rsidR="00164586" w:rsidRDefault="00164586" w:rsidP="00164586">
      <w:pPr>
        <w:rPr>
          <w:lang w:val="en-US"/>
        </w:rPr>
      </w:pPr>
    </w:p>
    <w:p w14:paraId="78C23467" w14:textId="77777777" w:rsidR="00164586" w:rsidRDefault="00164586" w:rsidP="00164586">
      <w:pPr>
        <w:rPr>
          <w:lang w:val="en-US"/>
        </w:rPr>
      </w:pPr>
    </w:p>
    <w:p w14:paraId="08D06C4E" w14:textId="77777777" w:rsidR="00164586" w:rsidRPr="00164586" w:rsidRDefault="00164586" w:rsidP="001E7DB7">
      <w:pPr>
        <w:rPr>
          <w:lang w:val="en-US"/>
        </w:rPr>
      </w:pPr>
    </w:p>
    <w:p w14:paraId="7C2CE60B" w14:textId="2C1BED5D" w:rsidR="003913D8" w:rsidDel="008E4E0B" w:rsidRDefault="007650BE" w:rsidP="003913D8">
      <w:pPr>
        <w:rPr>
          <w:del w:id="428" w:author="Shirilord, Isaac (ARTORG)" w:date="2024-07-10T17:49:00Z" w16du:dateUtc="2024-07-10T15:49:00Z"/>
          <w:rFonts w:asciiTheme="majorBidi" w:hAnsiTheme="majorBidi" w:cstheme="majorBidi"/>
          <w:lang w:val="en-US"/>
        </w:rPr>
      </w:pPr>
      <w:r w:rsidRPr="007E0165">
        <w:rPr>
          <w:rFonts w:asciiTheme="majorBidi" w:hAnsiTheme="majorBidi" w:cstheme="majorBidi"/>
          <w:lang w:val="en-US"/>
        </w:rPr>
        <w:lastRenderedPageBreak/>
        <w:t xml:space="preserve">For the external </w:t>
      </w:r>
      <w:r w:rsidR="00E16649" w:rsidRPr="00B653BA">
        <w:rPr>
          <w:rFonts w:asciiTheme="majorBidi" w:hAnsiTheme="majorBidi" w:cstheme="majorBidi"/>
          <w:lang w:val="en-US"/>
        </w:rPr>
        <w:t xml:space="preserve">center, ADCM yielded </w:t>
      </w:r>
      <w:del w:id="429" w:author="Shirilord, Isaac (ARTORG)" w:date="2024-07-10T17:49:00Z" w16du:dateUtc="2024-07-10T15:49:00Z">
        <w:r w:rsidR="00E16649" w:rsidRPr="00B653BA" w:rsidDel="008E4E0B">
          <w:rPr>
            <w:rFonts w:asciiTheme="majorBidi" w:hAnsiTheme="majorBidi" w:cstheme="majorBidi"/>
            <w:lang w:val="en-US"/>
          </w:rPr>
          <w:delText xml:space="preserve">a ME of -0.63±0.96 </w:delText>
        </w:r>
        <w:r w:rsidR="003913D8" w:rsidDel="008E4E0B">
          <w:rPr>
            <w:rFonts w:asciiTheme="majorBidi" w:hAnsiTheme="majorBidi" w:cstheme="majorBidi"/>
            <w:lang w:val="en-US"/>
          </w:rPr>
          <w:delText>and</w:delText>
        </w:r>
        <w:r w:rsidR="003913D8" w:rsidRPr="00B653BA" w:rsidDel="008E4E0B">
          <w:rPr>
            <w:rFonts w:asciiTheme="majorBidi" w:hAnsiTheme="majorBidi" w:cstheme="majorBidi"/>
            <w:lang w:val="en-US"/>
          </w:rPr>
          <w:delText xml:space="preserve"> </w:delText>
        </w:r>
        <w:r w:rsidR="00E16649" w:rsidRPr="00B653BA" w:rsidDel="008E4E0B">
          <w:rPr>
            <w:rFonts w:asciiTheme="majorBidi" w:hAnsiTheme="majorBidi" w:cstheme="majorBidi"/>
            <w:lang w:val="en-US"/>
          </w:rPr>
          <w:delText>a</w:delText>
        </w:r>
      </w:del>
      <w:ins w:id="430" w:author="Shirilord, Isaac (ARTORG)" w:date="2024-07-10T17:49:00Z" w16du:dateUtc="2024-07-10T15:49:00Z">
        <w:r w:rsidR="008E4E0B">
          <w:rPr>
            <w:rFonts w:asciiTheme="majorBidi" w:hAnsiTheme="majorBidi" w:cstheme="majorBidi"/>
            <w:lang w:val="en-US"/>
          </w:rPr>
          <w:t>an ME of -0.63±0.96 and an</w:t>
        </w:r>
      </w:ins>
      <w:r w:rsidRPr="007E0165">
        <w:rPr>
          <w:rFonts w:asciiTheme="majorBidi" w:hAnsiTheme="majorBidi" w:cstheme="majorBidi"/>
          <w:lang w:val="en-US"/>
        </w:rPr>
        <w:t xml:space="preserve"> MAE of 3.072</w:t>
      </w:r>
      <w:r w:rsidRPr="001B22F8">
        <w:rPr>
          <w:rFonts w:asciiTheme="majorBidi" w:hAnsiTheme="majorBidi" w:cstheme="majorBidi"/>
          <w:lang w:val="en-US"/>
        </w:rPr>
        <w:t>±1.01. In contrast, the IMCM demonstrated improved consistency with a</w:t>
      </w:r>
      <w:r w:rsidR="00B11C7D" w:rsidRPr="001B22F8">
        <w:rPr>
          <w:rFonts w:asciiTheme="majorBidi" w:hAnsiTheme="majorBidi" w:cstheme="majorBidi"/>
          <w:lang w:val="en-US"/>
        </w:rPr>
        <w:t>n ME of -1.83±1.3</w:t>
      </w:r>
      <w:r w:rsidR="001B22F8">
        <w:rPr>
          <w:rFonts w:asciiTheme="majorBidi" w:hAnsiTheme="majorBidi" w:cstheme="majorBidi"/>
          <w:lang w:val="en-US"/>
        </w:rPr>
        <w:t>9</w:t>
      </w:r>
      <w:r w:rsidR="00B11C7D" w:rsidRPr="001B22F8">
        <w:rPr>
          <w:rFonts w:asciiTheme="majorBidi" w:hAnsiTheme="majorBidi" w:cstheme="majorBidi"/>
          <w:lang w:val="en-US"/>
        </w:rPr>
        <w:t xml:space="preserve"> and an</w:t>
      </w:r>
      <w:r w:rsidRPr="001B22F8">
        <w:rPr>
          <w:rFonts w:asciiTheme="majorBidi" w:hAnsiTheme="majorBidi" w:cstheme="majorBidi"/>
          <w:lang w:val="en-US"/>
        </w:rPr>
        <w:t xml:space="preserve"> MAE of 2.5</w:t>
      </w:r>
      <w:r w:rsidR="001B22F8">
        <w:rPr>
          <w:rFonts w:asciiTheme="majorBidi" w:hAnsiTheme="majorBidi" w:cstheme="majorBidi"/>
          <w:lang w:val="en-US"/>
        </w:rPr>
        <w:t>9</w:t>
      </w:r>
      <w:r w:rsidRPr="001B22F8">
        <w:rPr>
          <w:rFonts w:asciiTheme="majorBidi" w:hAnsiTheme="majorBidi" w:cstheme="majorBidi"/>
          <w:lang w:val="en-US"/>
        </w:rPr>
        <w:t>±0.93</w:t>
      </w:r>
      <w:r w:rsidR="003913D8">
        <w:rPr>
          <w:rFonts w:asciiTheme="majorBidi" w:hAnsiTheme="majorBidi" w:cstheme="majorBidi"/>
          <w:lang w:val="en-US"/>
        </w:rPr>
        <w:t>.</w:t>
      </w:r>
    </w:p>
    <w:p w14:paraId="3C8FC6C5" w14:textId="7A3B7DB9" w:rsidR="00A233D3" w:rsidRPr="007E0165" w:rsidRDefault="008E4E0B" w:rsidP="00D804A5">
      <w:pPr>
        <w:rPr>
          <w:rFonts w:asciiTheme="majorBidi" w:hAnsiTheme="majorBidi" w:cstheme="majorBidi"/>
          <w:lang w:val="en-US"/>
        </w:rPr>
      </w:pPr>
      <w:ins w:id="431" w:author="Shirilord, Isaac (ARTORG)" w:date="2024-07-10T17:49:00Z" w16du:dateUtc="2024-07-10T15:49:00Z">
        <w:r>
          <w:rPr>
            <w:rFonts w:asciiTheme="majorBidi" w:hAnsiTheme="majorBidi" w:cstheme="majorBidi"/>
            <w:lang w:val="en-US"/>
          </w:rPr>
          <w:t xml:space="preserve"> </w:t>
        </w:r>
      </w:ins>
      <w:r w:rsidR="007650BE" w:rsidRPr="00D47CC0">
        <w:rPr>
          <w:rFonts w:asciiTheme="majorBidi" w:hAnsiTheme="majorBidi" w:cstheme="majorBidi"/>
          <w:lang w:val="en-US"/>
        </w:rPr>
        <w:t xml:space="preserve">Internal </w:t>
      </w:r>
      <w:r w:rsidR="00C325AF" w:rsidRPr="00B653BA">
        <w:rPr>
          <w:rFonts w:asciiTheme="majorBidi" w:hAnsiTheme="majorBidi" w:cstheme="majorBidi"/>
          <w:lang w:val="en-US"/>
        </w:rPr>
        <w:t>centers</w:t>
      </w:r>
      <w:r w:rsidR="007650BE" w:rsidRPr="007E0165">
        <w:rPr>
          <w:rFonts w:asciiTheme="majorBidi" w:hAnsiTheme="majorBidi" w:cstheme="majorBidi"/>
          <w:lang w:val="en-US"/>
        </w:rPr>
        <w:t xml:space="preserve"> </w:t>
      </w:r>
      <w:r w:rsidR="00F60CFC" w:rsidRPr="00B653BA">
        <w:rPr>
          <w:rFonts w:asciiTheme="majorBidi" w:hAnsiTheme="majorBidi" w:cstheme="majorBidi"/>
          <w:lang w:val="en-US"/>
        </w:rPr>
        <w:t>s</w:t>
      </w:r>
      <w:r w:rsidR="00C52504" w:rsidRPr="00B653BA">
        <w:rPr>
          <w:rFonts w:asciiTheme="majorBidi" w:hAnsiTheme="majorBidi" w:cstheme="majorBidi"/>
          <w:lang w:val="en-US"/>
        </w:rPr>
        <w:t xml:space="preserve">howed </w:t>
      </w:r>
      <w:del w:id="432" w:author="Shirilord, Isaac (ARTORG)" w:date="2024-07-10T17:49:00Z" w16du:dateUtc="2024-07-10T15:49:00Z">
        <w:r w:rsidR="00C52504" w:rsidRPr="00B653BA" w:rsidDel="008E4E0B">
          <w:rPr>
            <w:rFonts w:asciiTheme="majorBidi" w:hAnsiTheme="majorBidi" w:cstheme="majorBidi"/>
            <w:lang w:val="en-US"/>
          </w:rPr>
          <w:delText>ADCM produced an ME of 0.37±1.45 and an MAE of 2.34±0.7</w:delText>
        </w:r>
        <w:r w:rsidR="007E0165" w:rsidDel="008E4E0B">
          <w:rPr>
            <w:rFonts w:asciiTheme="majorBidi" w:hAnsiTheme="majorBidi" w:cstheme="majorBidi"/>
            <w:lang w:val="en-US"/>
          </w:rPr>
          <w:delText>7</w:delText>
        </w:r>
        <w:r w:rsidR="00C52504" w:rsidRPr="00B653BA" w:rsidDel="008E4E0B">
          <w:rPr>
            <w:rFonts w:asciiTheme="majorBidi" w:hAnsiTheme="majorBidi" w:cstheme="majorBidi"/>
            <w:lang w:val="en-US"/>
          </w:rPr>
          <w:delText xml:space="preserve">. </w:delText>
        </w:r>
        <w:r w:rsidR="007650BE" w:rsidRPr="00D47CC0" w:rsidDel="008E4E0B">
          <w:rPr>
            <w:rFonts w:asciiTheme="majorBidi" w:hAnsiTheme="majorBidi" w:cstheme="majorBidi"/>
            <w:lang w:val="en-US"/>
          </w:rPr>
          <w:delText xml:space="preserve">PSNR also </w:delText>
        </w:r>
        <w:r w:rsidR="00C52504" w:rsidRPr="00B653BA" w:rsidDel="008E4E0B">
          <w:rPr>
            <w:rFonts w:asciiTheme="majorBidi" w:hAnsiTheme="majorBidi" w:cstheme="majorBidi"/>
            <w:lang w:val="en-US"/>
          </w:rPr>
          <w:delText>favored</w:delText>
        </w:r>
        <w:r w:rsidR="00C52504" w:rsidRPr="007E0165" w:rsidDel="008E4E0B">
          <w:rPr>
            <w:rFonts w:asciiTheme="majorBidi" w:hAnsiTheme="majorBidi" w:cstheme="majorBidi"/>
            <w:lang w:val="en-US"/>
          </w:rPr>
          <w:delText xml:space="preserve"> </w:delText>
        </w:r>
        <w:r w:rsidR="007650BE" w:rsidRPr="007E0165" w:rsidDel="008E4E0B">
          <w:rPr>
            <w:rFonts w:asciiTheme="majorBidi" w:hAnsiTheme="majorBidi" w:cstheme="majorBidi"/>
            <w:lang w:val="en-US"/>
          </w:rPr>
          <w:delText xml:space="preserve">the IMCM method, </w:delText>
        </w:r>
        <w:r w:rsidR="000C7DAA" w:rsidDel="008E4E0B">
          <w:rPr>
            <w:rFonts w:asciiTheme="majorBidi" w:hAnsiTheme="majorBidi" w:cstheme="majorBidi"/>
            <w:lang w:val="en-US"/>
          </w:rPr>
          <w:delText>with</w:delText>
        </w:r>
        <w:r w:rsidR="007650BE" w:rsidRPr="007E0165" w:rsidDel="008E4E0B">
          <w:rPr>
            <w:rFonts w:asciiTheme="majorBidi" w:hAnsiTheme="majorBidi" w:cstheme="majorBidi"/>
            <w:lang w:val="en-US"/>
          </w:rPr>
          <w:delText xml:space="preserve"> 35.</w:delText>
        </w:r>
        <w:r w:rsidR="0035725F" w:rsidRPr="007E0165" w:rsidDel="008E4E0B">
          <w:rPr>
            <w:rFonts w:asciiTheme="majorBidi" w:hAnsiTheme="majorBidi" w:cstheme="majorBidi"/>
            <w:lang w:val="en-US"/>
          </w:rPr>
          <w:delText>5</w:delText>
        </w:r>
        <w:r w:rsidR="0035725F" w:rsidDel="008E4E0B">
          <w:rPr>
            <w:rFonts w:asciiTheme="majorBidi" w:hAnsiTheme="majorBidi" w:cstheme="majorBidi"/>
            <w:lang w:val="en-US"/>
          </w:rPr>
          <w:delText>3</w:delText>
        </w:r>
        <w:r w:rsidR="007650BE" w:rsidRPr="007E0165" w:rsidDel="008E4E0B">
          <w:rPr>
            <w:rFonts w:asciiTheme="majorBidi" w:hAnsiTheme="majorBidi" w:cstheme="majorBidi"/>
            <w:lang w:val="en-US"/>
          </w:rPr>
          <w:delText>±2.1</w:delText>
        </w:r>
        <w:r w:rsidR="0035725F" w:rsidDel="008E4E0B">
          <w:rPr>
            <w:rFonts w:asciiTheme="majorBidi" w:hAnsiTheme="majorBidi" w:cstheme="majorBidi"/>
            <w:lang w:val="en-US"/>
          </w:rPr>
          <w:delText>2</w:delText>
        </w:r>
        <w:r w:rsidR="007650BE" w:rsidRPr="007E0165" w:rsidDel="008E4E0B">
          <w:rPr>
            <w:rFonts w:asciiTheme="majorBidi" w:hAnsiTheme="majorBidi" w:cstheme="majorBidi"/>
            <w:lang w:val="en-US"/>
          </w:rPr>
          <w:delText xml:space="preserve"> compared to 38.25±1.92 for the ADCM method. Notably, SSIM </w:delText>
        </w:r>
        <w:r w:rsidR="000C7DAA" w:rsidRPr="007E0165" w:rsidDel="008E4E0B">
          <w:rPr>
            <w:rFonts w:asciiTheme="majorBidi" w:hAnsiTheme="majorBidi" w:cstheme="majorBidi"/>
            <w:lang w:val="en-US"/>
          </w:rPr>
          <w:delText xml:space="preserve">was superior </w:delText>
        </w:r>
        <w:r w:rsidR="007650BE" w:rsidRPr="007E0165" w:rsidDel="008E4E0B">
          <w:rPr>
            <w:rFonts w:asciiTheme="majorBidi" w:hAnsiTheme="majorBidi" w:cstheme="majorBidi"/>
            <w:lang w:val="en-US"/>
          </w:rPr>
          <w:delText xml:space="preserve">for IMCM </w:delText>
        </w:r>
        <w:r w:rsidR="00F60CFC" w:rsidRPr="00B653BA" w:rsidDel="008E4E0B">
          <w:rPr>
            <w:rFonts w:asciiTheme="majorBidi" w:hAnsiTheme="majorBidi" w:cstheme="majorBidi"/>
            <w:lang w:val="en-US"/>
          </w:rPr>
          <w:delText>in</w:delText>
        </w:r>
        <w:r w:rsidR="00F60CFC" w:rsidRPr="007E0165" w:rsidDel="008E4E0B">
          <w:rPr>
            <w:rFonts w:asciiTheme="majorBidi" w:hAnsiTheme="majorBidi" w:cstheme="majorBidi"/>
            <w:lang w:val="en-US"/>
          </w:rPr>
          <w:delText xml:space="preserve"> </w:delText>
        </w:r>
        <w:r w:rsidR="007650BE" w:rsidRPr="007E0165" w:rsidDel="008E4E0B">
          <w:rPr>
            <w:rFonts w:asciiTheme="majorBidi" w:hAnsiTheme="majorBidi" w:cstheme="majorBidi"/>
            <w:lang w:val="en-US"/>
          </w:rPr>
          <w:delText xml:space="preserve">the external </w:delText>
        </w:r>
        <w:r w:rsidR="00F60CFC" w:rsidRPr="00B653BA" w:rsidDel="008E4E0B">
          <w:rPr>
            <w:rFonts w:asciiTheme="majorBidi" w:hAnsiTheme="majorBidi" w:cstheme="majorBidi"/>
            <w:lang w:val="en-US"/>
          </w:rPr>
          <w:delText>center</w:delText>
        </w:r>
        <w:r w:rsidR="007650BE" w:rsidRPr="007E0165" w:rsidDel="008E4E0B">
          <w:rPr>
            <w:rFonts w:asciiTheme="majorBidi" w:hAnsiTheme="majorBidi" w:cstheme="majorBidi"/>
            <w:lang w:val="en-US"/>
          </w:rPr>
          <w:delText xml:space="preserve">, </w:delText>
        </w:r>
        <w:r w:rsidR="000C7DAA" w:rsidDel="008E4E0B">
          <w:rPr>
            <w:rFonts w:asciiTheme="majorBidi" w:hAnsiTheme="majorBidi" w:cstheme="majorBidi"/>
            <w:lang w:val="en-US"/>
          </w:rPr>
          <w:delText>at</w:delText>
        </w:r>
        <w:r w:rsidR="007650BE" w:rsidRPr="007E0165" w:rsidDel="008E4E0B">
          <w:rPr>
            <w:rFonts w:asciiTheme="majorBidi" w:hAnsiTheme="majorBidi" w:cstheme="majorBidi"/>
            <w:lang w:val="en-US"/>
          </w:rPr>
          <w:delText xml:space="preserve"> 0.</w:delText>
        </w:r>
        <w:r w:rsidR="00815E5F" w:rsidRPr="007E0165" w:rsidDel="008E4E0B">
          <w:rPr>
            <w:rFonts w:asciiTheme="majorBidi" w:hAnsiTheme="majorBidi" w:cstheme="majorBidi"/>
            <w:lang w:val="en-US"/>
          </w:rPr>
          <w:delText>8</w:delText>
        </w:r>
        <w:r w:rsidR="00815E5F" w:rsidDel="008E4E0B">
          <w:rPr>
            <w:rFonts w:asciiTheme="majorBidi" w:hAnsiTheme="majorBidi" w:cstheme="majorBidi"/>
            <w:lang w:val="en-US"/>
          </w:rPr>
          <w:delText>8</w:delText>
        </w:r>
        <w:r w:rsidR="007650BE" w:rsidRPr="007E0165" w:rsidDel="008E4E0B">
          <w:rPr>
            <w:rFonts w:asciiTheme="majorBidi" w:hAnsiTheme="majorBidi" w:cstheme="majorBidi"/>
            <w:lang w:val="en-US"/>
          </w:rPr>
          <w:delText xml:space="preserve">±0.020. Details are available in the </w:delText>
        </w:r>
        <w:r w:rsidR="00281025" w:rsidRPr="007E0165" w:rsidDel="008E4E0B">
          <w:rPr>
            <w:rFonts w:asciiTheme="majorBidi" w:hAnsiTheme="majorBidi" w:cstheme="majorBidi"/>
            <w:lang w:val="en-US"/>
          </w:rPr>
          <w:delText>S</w:delText>
        </w:r>
        <w:r w:rsidR="007650BE" w:rsidRPr="007E0165" w:rsidDel="008E4E0B">
          <w:rPr>
            <w:rFonts w:asciiTheme="majorBidi" w:hAnsiTheme="majorBidi" w:cstheme="majorBidi"/>
            <w:lang w:val="en-US"/>
          </w:rPr>
          <w:delText xml:space="preserve">upplementary </w:delText>
        </w:r>
        <w:r w:rsidR="00281025" w:rsidRPr="007E0165" w:rsidDel="008E4E0B">
          <w:rPr>
            <w:rFonts w:asciiTheme="majorBidi" w:hAnsiTheme="majorBidi" w:cstheme="majorBidi"/>
            <w:lang w:val="en-US"/>
          </w:rPr>
          <w:delText>M</w:delText>
        </w:r>
        <w:r w:rsidR="007650BE" w:rsidRPr="007E0165" w:rsidDel="008E4E0B">
          <w:rPr>
            <w:rFonts w:asciiTheme="majorBidi" w:hAnsiTheme="majorBidi" w:cstheme="majorBidi"/>
            <w:lang w:val="en-US"/>
          </w:rPr>
          <w:delText>aterial</w:delText>
        </w:r>
        <w:r w:rsidR="003913D8" w:rsidDel="008E4E0B">
          <w:rPr>
            <w:rFonts w:asciiTheme="majorBidi" w:hAnsiTheme="majorBidi" w:cstheme="majorBidi"/>
            <w:lang w:val="en-US"/>
          </w:rPr>
          <w:delText xml:space="preserve"> 2</w:delText>
        </w:r>
        <w:r w:rsidR="00A233D3" w:rsidRPr="007E0165" w:rsidDel="008E4E0B">
          <w:rPr>
            <w:rFonts w:asciiTheme="majorBidi" w:hAnsiTheme="majorBidi" w:cstheme="majorBidi"/>
            <w:lang w:val="en-US"/>
          </w:rPr>
          <w:delText>, table</w:delText>
        </w:r>
      </w:del>
      <w:ins w:id="433" w:author="Shirilord, Isaac (ARTORG)" w:date="2024-07-10T17:49:00Z" w16du:dateUtc="2024-07-10T15:49:00Z">
        <w:r>
          <w:rPr>
            <w:rFonts w:asciiTheme="majorBidi" w:hAnsiTheme="majorBidi" w:cstheme="majorBidi"/>
            <w:lang w:val="en-US"/>
          </w:rPr>
          <w:t>that ADCM produced an ME of 0.37±1.45 and an MAE of 2.34±0.77</w:t>
        </w:r>
      </w:ins>
      <w:ins w:id="434" w:author="Samane Shahpouri" w:date="2024-07-10T20:56:00Z" w16du:dateUtc="2024-07-10T18:56:00Z">
        <w:r w:rsidR="00CE7E4E">
          <w:rPr>
            <w:rFonts w:asciiTheme="majorBidi" w:hAnsiTheme="majorBidi" w:cstheme="majorBidi"/>
            <w:lang w:val="en-US"/>
          </w:rPr>
          <w:t xml:space="preserve">, while </w:t>
        </w:r>
      </w:ins>
      <w:ins w:id="435" w:author="Samane Shahpouri" w:date="2024-07-10T20:57:00Z" w16du:dateUtc="2024-07-10T18:57:00Z">
        <w:r w:rsidR="00CE7E4E">
          <w:rPr>
            <w:rFonts w:asciiTheme="majorBidi" w:hAnsiTheme="majorBidi" w:cstheme="majorBidi"/>
            <w:lang w:val="en-US"/>
          </w:rPr>
          <w:t xml:space="preserve">IMCM </w:t>
        </w:r>
      </w:ins>
      <w:ins w:id="436" w:author="Samane Shahpouri" w:date="2024-07-10T20:56:00Z" w16du:dateUtc="2024-07-10T18:56:00Z">
        <w:r w:rsidR="00CE7E4E">
          <w:rPr>
            <w:rFonts w:asciiTheme="majorBidi" w:hAnsiTheme="majorBidi" w:cstheme="majorBidi"/>
            <w:lang w:val="en-US"/>
          </w:rPr>
          <w:t>show</w:t>
        </w:r>
      </w:ins>
      <w:ins w:id="437" w:author="Samane Shahpouri" w:date="2024-07-10T20:57:00Z" w16du:dateUtc="2024-07-10T18:57:00Z">
        <w:r w:rsidR="00CE7E4E">
          <w:rPr>
            <w:rFonts w:asciiTheme="majorBidi" w:hAnsiTheme="majorBidi" w:cstheme="majorBidi"/>
            <w:lang w:val="en-US"/>
          </w:rPr>
          <w:t>s lower error in both metrics</w:t>
        </w:r>
      </w:ins>
      <w:ins w:id="438" w:author="Shirilord, Isaac (ARTORG)" w:date="2024-07-10T17:49:00Z" w16du:dateUtc="2024-07-10T15:49:00Z">
        <w:r>
          <w:rPr>
            <w:rFonts w:asciiTheme="majorBidi" w:hAnsiTheme="majorBidi" w:cstheme="majorBidi"/>
            <w:lang w:val="en-US"/>
          </w:rPr>
          <w:t xml:space="preserve">. PSNR </w:t>
        </w:r>
        <w:del w:id="439" w:author="Samane Shahpouri" w:date="2024-07-10T20:52:00Z" w16du:dateUtc="2024-07-10T18:52:00Z">
          <w:r w:rsidDel="00B20A08">
            <w:rPr>
              <w:rFonts w:asciiTheme="majorBidi" w:hAnsiTheme="majorBidi" w:cstheme="majorBidi"/>
              <w:lang w:val="en-US"/>
            </w:rPr>
            <w:delText xml:space="preserve">also </w:delText>
          </w:r>
        </w:del>
        <w:commentRangeStart w:id="440"/>
        <w:commentRangeStart w:id="441"/>
        <w:r>
          <w:rPr>
            <w:rFonts w:asciiTheme="majorBidi" w:hAnsiTheme="majorBidi" w:cstheme="majorBidi"/>
            <w:lang w:val="en-US"/>
          </w:rPr>
          <w:t xml:space="preserve">favored the </w:t>
        </w:r>
        <w:del w:id="442" w:author="Samane Shahpouri" w:date="2024-07-10T20:52:00Z" w16du:dateUtc="2024-07-10T18:52:00Z">
          <w:r w:rsidDel="00B20A08">
            <w:rPr>
              <w:rFonts w:asciiTheme="majorBidi" w:hAnsiTheme="majorBidi" w:cstheme="majorBidi"/>
              <w:lang w:val="en-US"/>
            </w:rPr>
            <w:delText>IMCM</w:delText>
          </w:r>
        </w:del>
      </w:ins>
      <w:ins w:id="443" w:author="Samane Shahpouri" w:date="2024-07-10T20:52:00Z" w16du:dateUtc="2024-07-10T18:52:00Z">
        <w:r w:rsidR="00B20A08">
          <w:rPr>
            <w:rFonts w:asciiTheme="majorBidi" w:hAnsiTheme="majorBidi" w:cstheme="majorBidi"/>
            <w:lang w:val="en-US"/>
          </w:rPr>
          <w:t>ADCM</w:t>
        </w:r>
      </w:ins>
      <w:ins w:id="444" w:author="Shirilord, Isaac (ARTORG)" w:date="2024-07-10T17:49:00Z" w16du:dateUtc="2024-07-10T15:49:00Z">
        <w:r>
          <w:rPr>
            <w:rFonts w:asciiTheme="majorBidi" w:hAnsiTheme="majorBidi" w:cstheme="majorBidi"/>
            <w:lang w:val="en-US"/>
          </w:rPr>
          <w:t xml:space="preserve"> method, with 35.53±2.12 compared to 38.25±1.92 for the </w:t>
        </w:r>
        <w:del w:id="445" w:author="Samane Shahpouri" w:date="2024-07-10T20:52:00Z" w16du:dateUtc="2024-07-10T18:52:00Z">
          <w:r w:rsidDel="00B20A08">
            <w:rPr>
              <w:rFonts w:asciiTheme="majorBidi" w:hAnsiTheme="majorBidi" w:cstheme="majorBidi"/>
              <w:lang w:val="en-US"/>
            </w:rPr>
            <w:delText>ADCM</w:delText>
          </w:r>
        </w:del>
      </w:ins>
      <w:ins w:id="446" w:author="Samane Shahpouri" w:date="2024-07-10T20:52:00Z" w16du:dateUtc="2024-07-10T18:52:00Z">
        <w:r w:rsidR="00B20A08">
          <w:rPr>
            <w:rFonts w:asciiTheme="majorBidi" w:hAnsiTheme="majorBidi" w:cstheme="majorBidi"/>
            <w:lang w:val="en-US"/>
          </w:rPr>
          <w:t>IMCM</w:t>
        </w:r>
      </w:ins>
      <w:ins w:id="447" w:author="Shirilord, Isaac (ARTORG)" w:date="2024-07-10T17:49:00Z" w16du:dateUtc="2024-07-10T15:49:00Z">
        <w:r>
          <w:rPr>
            <w:rFonts w:asciiTheme="majorBidi" w:hAnsiTheme="majorBidi" w:cstheme="majorBidi"/>
            <w:lang w:val="en-US"/>
          </w:rPr>
          <w:t xml:space="preserve"> method</w:t>
        </w:r>
      </w:ins>
      <w:commentRangeEnd w:id="440"/>
      <w:ins w:id="448" w:author="Shirilord, Isaac (ARTORG)" w:date="2024-07-10T17:51:00Z" w16du:dateUtc="2024-07-10T15:51:00Z">
        <w:r w:rsidR="00C752F3">
          <w:rPr>
            <w:rStyle w:val="CommentReference"/>
          </w:rPr>
          <w:commentReference w:id="440"/>
        </w:r>
      </w:ins>
      <w:commentRangeEnd w:id="441"/>
      <w:ins w:id="449" w:author="Shirilord, Isaac (ARTORG)" w:date="2024-07-10T17:52:00Z" w16du:dateUtc="2024-07-10T15:52:00Z">
        <w:r w:rsidR="00C752F3">
          <w:rPr>
            <w:rStyle w:val="CommentReference"/>
          </w:rPr>
          <w:commentReference w:id="441"/>
        </w:r>
      </w:ins>
      <w:ins w:id="450" w:author="Shirilord, Isaac (ARTORG)" w:date="2024-07-10T17:49:00Z" w16du:dateUtc="2024-07-10T15:49:00Z">
        <w:r>
          <w:rPr>
            <w:rFonts w:asciiTheme="majorBidi" w:hAnsiTheme="majorBidi" w:cstheme="majorBidi"/>
            <w:lang w:val="en-US"/>
          </w:rPr>
          <w:t>. Notably, SSIM was superior for IMCM in the external center, at 0.88±0.020. Details are available in Supplementary Material 2, Table</w:t>
        </w:r>
      </w:ins>
      <w:r w:rsidR="00A233D3" w:rsidRPr="007E0165">
        <w:rPr>
          <w:rFonts w:asciiTheme="majorBidi" w:hAnsiTheme="majorBidi" w:cstheme="majorBidi"/>
          <w:lang w:val="en-US"/>
        </w:rPr>
        <w:t xml:space="preserve"> </w:t>
      </w:r>
      <w:r w:rsidR="003913D8">
        <w:rPr>
          <w:rFonts w:asciiTheme="majorBidi" w:hAnsiTheme="majorBidi" w:cstheme="majorBidi"/>
          <w:lang w:val="en-US"/>
        </w:rPr>
        <w:t>7</w:t>
      </w:r>
      <w:r w:rsidR="00A233D3" w:rsidRPr="007E0165">
        <w:rPr>
          <w:rFonts w:asciiTheme="majorBidi" w:hAnsiTheme="majorBidi" w:cstheme="majorBidi"/>
          <w:lang w:val="en-US"/>
        </w:rPr>
        <w:t>.</w:t>
      </w:r>
    </w:p>
    <w:p w14:paraId="328B80F6" w14:textId="61633FA3" w:rsidR="007E0165" w:rsidRDefault="007650BE" w:rsidP="0035725F">
      <w:pPr>
        <w:rPr>
          <w:rFonts w:asciiTheme="majorBidi" w:hAnsiTheme="majorBidi" w:cstheme="majorBidi"/>
          <w:color w:val="000000"/>
          <w:lang w:val="en-US"/>
        </w:rPr>
      </w:pPr>
      <w:r w:rsidRPr="007E0165">
        <w:rPr>
          <w:rFonts w:asciiTheme="majorBidi" w:hAnsiTheme="majorBidi" w:cstheme="majorBidi"/>
          <w:lang w:val="en-US"/>
        </w:rPr>
        <w:t xml:space="preserve">In addition to voxel-wise assessments, model performance was further validated through various statistical tests, which compared image-derived metrics between different training models. The Wilcoxon test was used due to the </w:t>
      </w:r>
      <w:r w:rsidR="00F60CFC" w:rsidRPr="00B653BA">
        <w:rPr>
          <w:rFonts w:asciiTheme="majorBidi" w:hAnsiTheme="majorBidi" w:cstheme="majorBidi"/>
          <w:lang w:val="en-US"/>
        </w:rPr>
        <w:t>data's non-normal distribution</w:t>
      </w:r>
      <w:r w:rsidRPr="007E0165">
        <w:rPr>
          <w:rFonts w:asciiTheme="majorBidi" w:hAnsiTheme="majorBidi" w:cstheme="majorBidi"/>
          <w:lang w:val="en-US"/>
        </w:rPr>
        <w:t>, as evidenced by the Shapiro-Wilk tests.</w:t>
      </w:r>
      <w:r w:rsidR="00880FC6" w:rsidRPr="00B653BA">
        <w:rPr>
          <w:rFonts w:asciiTheme="majorBidi" w:hAnsiTheme="majorBidi" w:cstheme="majorBidi"/>
          <w:lang w:val="en-US"/>
        </w:rPr>
        <w:t xml:space="preserve"> </w:t>
      </w:r>
      <w:r w:rsidR="00C66FB1" w:rsidRPr="007E0165">
        <w:rPr>
          <w:rFonts w:asciiTheme="majorBidi" w:hAnsiTheme="majorBidi" w:cstheme="majorBidi"/>
          <w:lang w:val="en-US"/>
        </w:rPr>
        <w:t xml:space="preserve">The Wilcoxon test showed that the ADCM and IMCM datasets were significantly different for all metrics except </w:t>
      </w:r>
      <w:r w:rsidR="00880FC6" w:rsidRPr="00B653BA">
        <w:rPr>
          <w:rFonts w:asciiTheme="majorBidi" w:hAnsiTheme="majorBidi" w:cstheme="majorBidi"/>
          <w:lang w:val="en-US"/>
        </w:rPr>
        <w:t xml:space="preserve">RE (SUV%), where the p-value does not indicate a statistically significant difference </w:t>
      </w:r>
      <w:ins w:id="451" w:author="Shirilord, Isaac (ARTORG)" w:date="2024-07-10T17:53:00Z" w16du:dateUtc="2024-07-10T15:53:00Z">
        <w:r w:rsidR="00C752F3">
          <w:rPr>
            <w:rFonts w:asciiTheme="majorBidi" w:hAnsiTheme="majorBidi" w:cstheme="majorBidi"/>
            <w:lang w:val="en-US"/>
          </w:rPr>
          <w:t xml:space="preserve">with a </w:t>
        </w:r>
      </w:ins>
      <w:del w:id="452" w:author="Shirilord, Isaac (ARTORG)" w:date="2024-07-10T17:52:00Z" w16du:dateUtc="2024-07-10T15:52:00Z">
        <w:r w:rsidR="00880FC6" w:rsidRPr="00B653BA" w:rsidDel="00C752F3">
          <w:rPr>
            <w:rFonts w:asciiTheme="majorBidi" w:hAnsiTheme="majorBidi" w:cstheme="majorBidi"/>
            <w:lang w:val="en-US"/>
          </w:rPr>
          <w:delText>threshold of</w:delText>
        </w:r>
      </w:del>
      <w:ins w:id="453" w:author="Shirilord, Isaac (ARTORG)" w:date="2024-07-10T17:52:00Z" w16du:dateUtc="2024-07-10T15:52:00Z">
        <w:r w:rsidR="00C752F3">
          <w:rPr>
            <w:rFonts w:asciiTheme="majorBidi" w:hAnsiTheme="majorBidi" w:cstheme="majorBidi"/>
            <w:lang w:val="en-US"/>
          </w:rPr>
          <w:t>p-</w:t>
        </w:r>
      </w:ins>
      <w:ins w:id="454" w:author="Shirilord, Isaac (ARTORG)" w:date="2024-07-10T17:53:00Z" w16du:dateUtc="2024-07-10T15:53:00Z">
        <w:r w:rsidR="00C752F3">
          <w:rPr>
            <w:rFonts w:asciiTheme="majorBidi" w:hAnsiTheme="majorBidi" w:cstheme="majorBidi"/>
            <w:lang w:val="en-US"/>
          </w:rPr>
          <w:t>value higher than</w:t>
        </w:r>
      </w:ins>
      <w:r w:rsidR="00880FC6" w:rsidRPr="00B653BA">
        <w:rPr>
          <w:rFonts w:asciiTheme="majorBidi" w:hAnsiTheme="majorBidi" w:cstheme="majorBidi"/>
          <w:lang w:val="en-US"/>
        </w:rPr>
        <w:t xml:space="preserve"> 0.05. IMCM consistently shows</w:t>
      </w:r>
      <w:r w:rsidR="00C66FB1" w:rsidRPr="007E0165">
        <w:rPr>
          <w:rFonts w:asciiTheme="majorBidi" w:hAnsiTheme="majorBidi" w:cstheme="majorBidi"/>
          <w:lang w:val="en-US"/>
        </w:rPr>
        <w:t xml:space="preserve"> lower errors, a higher PSNR, and higher SSIM values, indicating superior image quality and more reliable estimations. </w:t>
      </w:r>
      <w:commentRangeStart w:id="455"/>
      <w:commentRangeStart w:id="456"/>
      <w:r w:rsidR="00C66FB1" w:rsidRPr="007E0165">
        <w:rPr>
          <w:rFonts w:asciiTheme="majorBidi" w:hAnsiTheme="majorBidi" w:cstheme="majorBidi"/>
          <w:lang w:val="en-US"/>
        </w:rPr>
        <w:t>These findings are further detailed in Supplementary Material 2,</w:t>
      </w:r>
      <w:ins w:id="457" w:author="Samane Shahpouri" w:date="2024-07-10T20:58:00Z" w16du:dateUtc="2024-07-10T18:58:00Z">
        <w:r w:rsidR="00CE7E4E">
          <w:rPr>
            <w:rFonts w:asciiTheme="majorBidi" w:hAnsiTheme="majorBidi" w:cstheme="majorBidi"/>
            <w:lang w:val="en-US"/>
          </w:rPr>
          <w:t xml:space="preserve"> </w:t>
        </w:r>
        <w:r w:rsidR="00CE7E4E">
          <w:rPr>
            <w:rFonts w:asciiTheme="majorBidi" w:hAnsiTheme="majorBidi" w:cstheme="majorBidi"/>
            <w:lang w:val="en-US"/>
          </w:rPr>
          <w:t>Table</w:t>
        </w:r>
        <w:r w:rsidR="00CE7E4E" w:rsidRPr="007E0165">
          <w:rPr>
            <w:rFonts w:asciiTheme="majorBidi" w:hAnsiTheme="majorBidi" w:cstheme="majorBidi"/>
            <w:lang w:val="en-US"/>
          </w:rPr>
          <w:t xml:space="preserve"> </w:t>
        </w:r>
      </w:ins>
      <w:ins w:id="458" w:author="Samane Shahpouri" w:date="2024-07-10T20:59:00Z" w16du:dateUtc="2024-07-10T18:59:00Z">
        <w:r w:rsidR="00CE7E4E">
          <w:rPr>
            <w:rFonts w:asciiTheme="majorBidi" w:hAnsiTheme="majorBidi" w:cstheme="majorBidi"/>
            <w:lang w:val="en-US"/>
          </w:rPr>
          <w:t>8 and 9</w:t>
        </w:r>
      </w:ins>
      <w:del w:id="459" w:author="Samane Shahpouri" w:date="2024-07-10T20:58:00Z" w16du:dateUtc="2024-07-10T18:58:00Z">
        <w:r w:rsidR="00C66FB1" w:rsidRPr="007E0165" w:rsidDel="00CE7E4E">
          <w:rPr>
            <w:rFonts w:asciiTheme="majorBidi" w:hAnsiTheme="majorBidi" w:cstheme="majorBidi"/>
            <w:lang w:val="en-US"/>
          </w:rPr>
          <w:delText xml:space="preserve"> Statistical test</w:delText>
        </w:r>
      </w:del>
      <w:r w:rsidR="00C66FB1" w:rsidRPr="007E0165">
        <w:rPr>
          <w:rFonts w:asciiTheme="majorBidi" w:hAnsiTheme="majorBidi" w:cstheme="majorBidi"/>
          <w:lang w:val="en-US"/>
        </w:rPr>
        <w:t>.</w:t>
      </w:r>
      <w:commentRangeEnd w:id="455"/>
      <w:r w:rsidR="00C752F3">
        <w:rPr>
          <w:rStyle w:val="CommentReference"/>
        </w:rPr>
        <w:commentReference w:id="455"/>
      </w:r>
      <w:commentRangeEnd w:id="456"/>
      <w:r w:rsidR="00CE7E4E">
        <w:rPr>
          <w:rStyle w:val="CommentReference"/>
        </w:rPr>
        <w:commentReference w:id="456"/>
      </w:r>
    </w:p>
    <w:p w14:paraId="055A17D3" w14:textId="6B107AFA" w:rsidR="007650BE" w:rsidRPr="007E0165" w:rsidRDefault="007650BE" w:rsidP="00D804A5">
      <w:pPr>
        <w:rPr>
          <w:rFonts w:asciiTheme="majorBidi" w:hAnsiTheme="majorBidi" w:cstheme="majorBidi"/>
          <w:color w:val="000000"/>
          <w:lang w:val="en-US"/>
        </w:rPr>
      </w:pPr>
      <w:r w:rsidRPr="007E0165">
        <w:rPr>
          <w:rFonts w:asciiTheme="majorBidi" w:hAnsiTheme="majorBidi" w:cstheme="majorBidi"/>
          <w:lang w:val="en-US"/>
        </w:rPr>
        <w:t xml:space="preserve">In </w:t>
      </w:r>
      <w:del w:id="460" w:author="Shirilord, Isaac (ARTORG)" w:date="2024-07-10T17:49:00Z" w16du:dateUtc="2024-07-10T15:49:00Z">
        <w:r w:rsidRPr="007E0165" w:rsidDel="008E4E0B">
          <w:rPr>
            <w:rFonts w:asciiTheme="majorBidi" w:hAnsiTheme="majorBidi" w:cstheme="majorBidi"/>
            <w:lang w:val="en-US"/>
          </w:rPr>
          <w:delText>the analysis of the joint histograms, the voxel-wise correlation across the different cent</w:delText>
        </w:r>
        <w:r w:rsidR="00B11C7D" w:rsidRPr="007E0165" w:rsidDel="008E4E0B">
          <w:rPr>
            <w:rFonts w:asciiTheme="majorBidi" w:hAnsiTheme="majorBidi" w:cstheme="majorBidi"/>
            <w:lang w:val="en-US"/>
          </w:rPr>
          <w:delText xml:space="preserve">ers for both methods </w:delText>
        </w:r>
        <w:r w:rsidR="00A8125B" w:rsidDel="008E4E0B">
          <w:rPr>
            <w:rFonts w:asciiTheme="majorBidi" w:hAnsiTheme="majorBidi" w:cstheme="majorBidi"/>
            <w:lang w:val="en-US"/>
          </w:rPr>
          <w:delText>was</w:delText>
        </w:r>
        <w:r w:rsidR="000E2AB6" w:rsidRPr="007E0165" w:rsidDel="008E4E0B">
          <w:rPr>
            <w:rFonts w:asciiTheme="majorBidi" w:hAnsiTheme="majorBidi" w:cstheme="majorBidi"/>
            <w:lang w:val="en-US"/>
          </w:rPr>
          <w:delText xml:space="preserve"> </w:delText>
        </w:r>
        <w:r w:rsidR="00B11C7D" w:rsidRPr="007E0165" w:rsidDel="008E4E0B">
          <w:rPr>
            <w:rFonts w:asciiTheme="majorBidi" w:hAnsiTheme="majorBidi" w:cstheme="majorBidi"/>
            <w:lang w:val="en-US"/>
          </w:rPr>
          <w:delText>visualiz</w:delText>
        </w:r>
        <w:r w:rsidRPr="007E0165" w:rsidDel="008E4E0B">
          <w:rPr>
            <w:rFonts w:asciiTheme="majorBidi" w:hAnsiTheme="majorBidi" w:cstheme="majorBidi"/>
            <w:lang w:val="en-US"/>
          </w:rPr>
          <w:delText xml:space="preserve">ed in Figure </w:delText>
        </w:r>
        <w:r w:rsidR="00AC5C2E" w:rsidRPr="007E0165" w:rsidDel="008E4E0B">
          <w:rPr>
            <w:rFonts w:asciiTheme="majorBidi" w:hAnsiTheme="majorBidi" w:cstheme="majorBidi"/>
            <w:lang w:val="en-US"/>
          </w:rPr>
          <w:delText>1</w:delText>
        </w:r>
        <w:r w:rsidR="00AC5C2E" w:rsidDel="008E4E0B">
          <w:rPr>
            <w:rFonts w:asciiTheme="majorBidi" w:hAnsiTheme="majorBidi" w:cstheme="majorBidi"/>
            <w:lang w:val="en-US"/>
          </w:rPr>
          <w:delText>0</w:delText>
        </w:r>
      </w:del>
      <w:ins w:id="461" w:author="Shirilord, Isaac (ARTORG)" w:date="2024-07-10T17:49:00Z" w16du:dateUtc="2024-07-10T15:49:00Z">
        <w:r w:rsidR="008E4E0B">
          <w:rPr>
            <w:rFonts w:asciiTheme="majorBidi" w:hAnsiTheme="majorBidi" w:cstheme="majorBidi"/>
            <w:lang w:val="en-US"/>
          </w:rPr>
          <w:t>the joint histogram analysis, Figure 10 visualizes the voxel-wise correlation across the different centers for both methods</w:t>
        </w:r>
      </w:ins>
      <w:r w:rsidRPr="007E0165">
        <w:rPr>
          <w:rFonts w:asciiTheme="majorBidi" w:hAnsiTheme="majorBidi" w:cstheme="majorBidi"/>
          <w:lang w:val="en-US"/>
        </w:rPr>
        <w:t xml:space="preserve">. A clear difference in predictive accuracy and linearity in SUV estimation was demonstrated. In the external </w:t>
      </w:r>
      <w:r w:rsidR="000E2AB6" w:rsidRPr="00B653BA">
        <w:rPr>
          <w:rFonts w:asciiTheme="majorBidi" w:hAnsiTheme="majorBidi" w:cstheme="majorBidi"/>
          <w:lang w:val="en-US"/>
        </w:rPr>
        <w:t>center</w:t>
      </w:r>
      <w:r w:rsidRPr="007E0165">
        <w:rPr>
          <w:rFonts w:asciiTheme="majorBidi" w:hAnsiTheme="majorBidi" w:cstheme="majorBidi"/>
          <w:lang w:val="en-US"/>
        </w:rPr>
        <w:t>, the IMCM regression slope of 0.65 ± 0.02 with an R-value of 0.949 clearly showed a systematic underestimation over the range of predicted SUV values, compared to ADCM, which showed a slope of 1.18 ± 0.10 and an 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of 0.850</w:t>
      </w:r>
      <w:r w:rsidR="00C7686F">
        <w:rPr>
          <w:rFonts w:asciiTheme="majorBidi" w:hAnsiTheme="majorBidi" w:cstheme="majorBidi"/>
          <w:lang w:val="en-US"/>
        </w:rPr>
        <w:t>.</w:t>
      </w:r>
    </w:p>
    <w:p w14:paraId="144DBB2F" w14:textId="76263274" w:rsidR="007650BE" w:rsidRPr="008A4B4F" w:rsidRDefault="007650BE" w:rsidP="00D804A5">
      <w:pPr>
        <w:rPr>
          <w:rFonts w:asciiTheme="majorBidi" w:hAnsiTheme="majorBidi" w:cstheme="majorBidi"/>
          <w:lang w:val="en-US"/>
        </w:rPr>
      </w:pPr>
      <w:r w:rsidRPr="007E0165">
        <w:rPr>
          <w:rFonts w:asciiTheme="majorBidi" w:hAnsiTheme="majorBidi" w:cstheme="majorBidi"/>
          <w:lang w:val="en-US"/>
        </w:rPr>
        <w:t>In internal cent</w:t>
      </w:r>
      <w:r w:rsidR="00B11C7D" w:rsidRPr="007E0165">
        <w:rPr>
          <w:rFonts w:asciiTheme="majorBidi" w:hAnsiTheme="majorBidi" w:cstheme="majorBidi"/>
          <w:lang w:val="en-US"/>
        </w:rPr>
        <w:t xml:space="preserve">ers, the behavior of the methods differed, with the IMCM method </w:t>
      </w:r>
      <w:r w:rsidR="00825001">
        <w:rPr>
          <w:rFonts w:asciiTheme="majorBidi" w:hAnsiTheme="majorBidi" w:cstheme="majorBidi"/>
          <w:lang w:val="en-US"/>
        </w:rPr>
        <w:t xml:space="preserve">being </w:t>
      </w:r>
      <w:r w:rsidR="00B11C7D" w:rsidRPr="007E0165">
        <w:rPr>
          <w:rFonts w:asciiTheme="majorBidi" w:hAnsiTheme="majorBidi" w:cstheme="majorBidi"/>
          <w:lang w:val="en-US"/>
        </w:rPr>
        <w:t xml:space="preserve">closer to </w:t>
      </w:r>
      <w:r w:rsidR="00825001">
        <w:rPr>
          <w:rFonts w:asciiTheme="majorBidi" w:hAnsiTheme="majorBidi" w:cstheme="majorBidi"/>
          <w:lang w:val="en-US"/>
        </w:rPr>
        <w:t xml:space="preserve">the </w:t>
      </w:r>
      <w:r w:rsidR="00B11C7D" w:rsidRPr="007E0165">
        <w:rPr>
          <w:rFonts w:asciiTheme="majorBidi" w:hAnsiTheme="majorBidi" w:cstheme="majorBidi"/>
          <w:lang w:val="en-US"/>
        </w:rPr>
        <w:t>ideal prediction, especially evident at center</w:t>
      </w:r>
      <w:r w:rsidRPr="007E0165">
        <w:rPr>
          <w:rFonts w:asciiTheme="majorBidi" w:hAnsiTheme="majorBidi" w:cstheme="majorBidi"/>
          <w:lang w:val="en-US"/>
        </w:rPr>
        <w:t xml:space="preserve"> C3 with a regression slope of 0.87 ± 0.01 and an 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w:t>
      </w:r>
      <w:r w:rsidRPr="008A4B4F">
        <w:rPr>
          <w:rFonts w:asciiTheme="majorBidi" w:hAnsiTheme="majorBidi" w:cstheme="majorBidi"/>
          <w:lang w:val="en-US"/>
        </w:rPr>
        <w:t>of 0.988. On the other hand, the ADCM method had slopes greater than one</w:t>
      </w:r>
      <w:r w:rsidR="00825001">
        <w:rPr>
          <w:rFonts w:asciiTheme="majorBidi" w:hAnsiTheme="majorBidi" w:cstheme="majorBidi"/>
          <w:lang w:val="en-US"/>
        </w:rPr>
        <w:t xml:space="preserve"> in some </w:t>
      </w:r>
      <w:r w:rsidR="00A8125B">
        <w:rPr>
          <w:rFonts w:asciiTheme="majorBidi" w:hAnsiTheme="majorBidi" w:cstheme="majorBidi"/>
          <w:lang w:val="en-US"/>
        </w:rPr>
        <w:t>cases (</w:t>
      </w:r>
      <w:r w:rsidRPr="008A4B4F">
        <w:rPr>
          <w:rFonts w:asciiTheme="majorBidi" w:hAnsiTheme="majorBidi" w:cstheme="majorBidi"/>
          <w:lang w:val="en-US"/>
        </w:rPr>
        <w:t>1.13 ± 0.03 at C2 and 1.19 ± 0.03 at C4</w:t>
      </w:r>
      <w:r w:rsidR="00825001">
        <w:rPr>
          <w:rFonts w:asciiTheme="majorBidi" w:hAnsiTheme="majorBidi" w:cstheme="majorBidi"/>
          <w:lang w:val="en-US"/>
        </w:rPr>
        <w:t>)</w:t>
      </w:r>
      <w:r w:rsidRPr="008A4B4F">
        <w:rPr>
          <w:rFonts w:asciiTheme="majorBidi" w:hAnsiTheme="majorBidi" w:cstheme="majorBidi"/>
          <w:lang w:val="en-US"/>
        </w:rPr>
        <w:t>.</w:t>
      </w:r>
    </w:p>
    <w:p w14:paraId="3FCA9A2A" w14:textId="313E94C3" w:rsidR="002C5F91" w:rsidRDefault="00F94641" w:rsidP="00D804A5">
      <w:pPr>
        <w:rPr>
          <w:rFonts w:asciiTheme="majorBidi" w:hAnsiTheme="majorBidi" w:cstheme="majorBidi"/>
          <w:lang w:val="en-US"/>
        </w:rPr>
      </w:pPr>
      <w:r w:rsidRPr="00B653BA">
        <w:rPr>
          <w:rFonts w:asciiTheme="majorBidi" w:hAnsiTheme="majorBidi" w:cstheme="majorBidi"/>
          <w:lang w:val="en-US"/>
        </w:rPr>
        <w:t>The voxel-wise</w:t>
      </w:r>
      <w:r w:rsidR="007650BE" w:rsidRPr="007E0165">
        <w:rPr>
          <w:rFonts w:asciiTheme="majorBidi" w:hAnsiTheme="majorBidi" w:cstheme="majorBidi"/>
          <w:lang w:val="en-US"/>
        </w:rPr>
        <w:t xml:space="preserve"> analysis further confirmed these findings, showing larger discrepancies in </w:t>
      </w:r>
      <w:r w:rsidRPr="00B653BA">
        <w:rPr>
          <w:rFonts w:asciiTheme="majorBidi" w:hAnsiTheme="majorBidi" w:cstheme="majorBidi"/>
          <w:lang w:val="en-US"/>
        </w:rPr>
        <w:t>centers</w:t>
      </w:r>
      <w:r w:rsidR="007650BE" w:rsidRPr="007E0165">
        <w:rPr>
          <w:rFonts w:asciiTheme="majorBidi" w:hAnsiTheme="majorBidi" w:cstheme="majorBidi"/>
          <w:lang w:val="en-US"/>
        </w:rPr>
        <w:t xml:space="preserve"> where ADCM predicted significantly higher values. Overall, these results demonstrate that ADCM appears to be closer to the truth in some </w:t>
      </w:r>
      <w:r w:rsidRPr="00B653BA">
        <w:rPr>
          <w:rFonts w:asciiTheme="majorBidi" w:hAnsiTheme="majorBidi" w:cstheme="majorBidi"/>
          <w:lang w:val="en-US"/>
        </w:rPr>
        <w:t>centers</w:t>
      </w:r>
      <w:r w:rsidRPr="007E0165">
        <w:rPr>
          <w:rFonts w:asciiTheme="majorBidi" w:hAnsiTheme="majorBidi" w:cstheme="majorBidi"/>
          <w:lang w:val="en-US"/>
        </w:rPr>
        <w:t xml:space="preserve"> </w:t>
      </w:r>
      <w:r w:rsidR="007650BE" w:rsidRPr="007E0165">
        <w:rPr>
          <w:rFonts w:asciiTheme="majorBidi" w:hAnsiTheme="majorBidi" w:cstheme="majorBidi"/>
          <w:lang w:val="en-US"/>
        </w:rPr>
        <w:t>because the R</w:t>
      </w:r>
      <w:r w:rsidR="00834C4F" w:rsidRPr="008A4B4F">
        <w:rPr>
          <w:rFonts w:asciiTheme="majorBidi" w:hAnsiTheme="majorBidi" w:cstheme="majorBidi"/>
          <w:vertAlign w:val="superscript"/>
          <w:lang w:val="en-US"/>
        </w:rPr>
        <w:t>2</w:t>
      </w:r>
      <w:r w:rsidR="007650BE" w:rsidRPr="007E0165">
        <w:rPr>
          <w:rFonts w:asciiTheme="majorBidi" w:hAnsiTheme="majorBidi" w:cstheme="majorBidi"/>
          <w:lang w:val="en-US"/>
        </w:rPr>
        <w:t>-values are higher. However, the reliability and clinical usefulness of ADCM can be called into question. IMCM demonstrated image quality comparable to MAC and preserved more detailed information with lower noise compared to ADCM.</w:t>
      </w:r>
    </w:p>
    <w:p w14:paraId="13804429" w14:textId="77777777" w:rsidR="00164586" w:rsidRDefault="00164586" w:rsidP="00D804A5">
      <w:pPr>
        <w:rPr>
          <w:rFonts w:asciiTheme="majorBidi" w:hAnsiTheme="majorBidi" w:cstheme="majorBidi"/>
          <w:lang w:val="en-US"/>
        </w:rPr>
      </w:pPr>
    </w:p>
    <w:p w14:paraId="7E84442E" w14:textId="77777777" w:rsidR="00164586" w:rsidRDefault="00164586" w:rsidP="00D804A5">
      <w:pPr>
        <w:rPr>
          <w:rFonts w:asciiTheme="majorBidi" w:hAnsiTheme="majorBidi" w:cstheme="majorBidi"/>
          <w:lang w:val="en-US"/>
        </w:rPr>
      </w:pPr>
    </w:p>
    <w:p w14:paraId="36B7430A" w14:textId="77777777" w:rsidR="00164586" w:rsidRDefault="00164586" w:rsidP="00D804A5">
      <w:pPr>
        <w:rPr>
          <w:rFonts w:asciiTheme="majorBidi" w:hAnsiTheme="majorBidi" w:cstheme="majorBidi"/>
          <w:lang w:val="en-US"/>
        </w:rPr>
      </w:pPr>
    </w:p>
    <w:p w14:paraId="74156597" w14:textId="77777777" w:rsidR="00164586" w:rsidRDefault="00164586" w:rsidP="00D804A5">
      <w:pPr>
        <w:rPr>
          <w:rFonts w:asciiTheme="majorBidi" w:hAnsiTheme="majorBidi" w:cstheme="majorBidi"/>
          <w:lang w:val="en-US"/>
        </w:rPr>
      </w:pPr>
    </w:p>
    <w:p w14:paraId="09211A6C" w14:textId="77777777" w:rsidR="00164586" w:rsidRDefault="00164586" w:rsidP="00D804A5">
      <w:pPr>
        <w:rPr>
          <w:ins w:id="462" w:author="Shirilord, Isaac (ARTORG)" w:date="2024-07-10T17:55:00Z" w16du:dateUtc="2024-07-10T15:55:00Z"/>
          <w:rFonts w:asciiTheme="majorBidi" w:hAnsiTheme="majorBidi" w:cstheme="majorBidi"/>
          <w:lang w:val="en-US"/>
        </w:rPr>
      </w:pPr>
    </w:p>
    <w:p w14:paraId="373E927D" w14:textId="77777777" w:rsidR="00C752F3" w:rsidRDefault="00C752F3" w:rsidP="00D804A5">
      <w:pPr>
        <w:rPr>
          <w:ins w:id="463" w:author="Shirilord, Isaac (ARTORG)" w:date="2024-07-10T17:55:00Z" w16du:dateUtc="2024-07-10T15:55:00Z"/>
          <w:rFonts w:asciiTheme="majorBidi" w:hAnsiTheme="majorBidi" w:cstheme="majorBidi"/>
          <w:lang w:val="en-US"/>
        </w:rPr>
      </w:pPr>
    </w:p>
    <w:p w14:paraId="34D32D1E" w14:textId="77777777" w:rsidR="00C752F3" w:rsidRDefault="00C752F3" w:rsidP="00D804A5">
      <w:pPr>
        <w:rPr>
          <w:rFonts w:asciiTheme="majorBidi" w:hAnsiTheme="majorBidi" w:cstheme="majorBidi"/>
          <w:lang w:val="en-US"/>
        </w:rPr>
      </w:pPr>
    </w:p>
    <w:p w14:paraId="225606BF" w14:textId="77777777" w:rsidR="00164586" w:rsidRPr="007E0165" w:rsidRDefault="00164586" w:rsidP="00D804A5">
      <w:pPr>
        <w:rPr>
          <w:rFonts w:asciiTheme="majorBidi" w:hAnsiTheme="majorBidi" w:cstheme="majorBidi"/>
          <w:lang w:val="en-US"/>
        </w:rPr>
      </w:pPr>
    </w:p>
    <w:p w14:paraId="51BA4A63" w14:textId="5A890E8E" w:rsidR="003715D6" w:rsidRPr="00B653BA" w:rsidRDefault="003715D6"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B653BA" w14:paraId="6C87079B" w14:textId="77777777" w:rsidTr="00211C63">
        <w:trPr>
          <w:cantSplit/>
          <w:trHeight w:val="1134"/>
          <w:jc w:val="center"/>
        </w:trPr>
        <w:tc>
          <w:tcPr>
            <w:tcW w:w="498" w:type="dxa"/>
            <w:textDirection w:val="btLr"/>
            <w:vAlign w:val="bottom"/>
          </w:tcPr>
          <w:p w14:paraId="72C489A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lastRenderedPageBreak/>
              <w:t>Predicted (SUV)</w:t>
            </w:r>
          </w:p>
        </w:tc>
        <w:tc>
          <w:tcPr>
            <w:tcW w:w="6367" w:type="dxa"/>
          </w:tcPr>
          <w:p w14:paraId="78E10B9A" w14:textId="124A21CB"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40"/>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7E7955E0" w14:textId="77777777" w:rsidTr="00211C63">
        <w:trPr>
          <w:cantSplit/>
          <w:trHeight w:val="1134"/>
          <w:jc w:val="center"/>
        </w:trPr>
        <w:tc>
          <w:tcPr>
            <w:tcW w:w="498" w:type="dxa"/>
            <w:textDirection w:val="btLr"/>
            <w:vAlign w:val="bottom"/>
          </w:tcPr>
          <w:p w14:paraId="133BBE7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7606D07E" w14:textId="7229DDD8"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41"/>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03DF2952" w14:textId="77777777" w:rsidTr="00211C63">
        <w:trPr>
          <w:cantSplit/>
          <w:trHeight w:val="1134"/>
          <w:jc w:val="center"/>
        </w:trPr>
        <w:tc>
          <w:tcPr>
            <w:tcW w:w="498" w:type="dxa"/>
            <w:textDirection w:val="btLr"/>
            <w:vAlign w:val="bottom"/>
          </w:tcPr>
          <w:p w14:paraId="0FE065FE"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EB57F3E" w14:textId="3338C65C"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42"/>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C67A71B" w14:textId="77777777" w:rsidTr="00211C63">
        <w:trPr>
          <w:cantSplit/>
          <w:trHeight w:val="1134"/>
          <w:jc w:val="center"/>
        </w:trPr>
        <w:tc>
          <w:tcPr>
            <w:tcW w:w="498" w:type="dxa"/>
            <w:textDirection w:val="btLr"/>
            <w:vAlign w:val="bottom"/>
          </w:tcPr>
          <w:p w14:paraId="2340E05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0AEA5FBE" w14:textId="3CEA8271"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43"/>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A6C9264" w14:textId="77777777" w:rsidTr="00211C63">
        <w:trPr>
          <w:cantSplit/>
          <w:trHeight w:val="1134"/>
          <w:jc w:val="center"/>
        </w:trPr>
        <w:tc>
          <w:tcPr>
            <w:tcW w:w="498" w:type="dxa"/>
            <w:textDirection w:val="btLr"/>
            <w:vAlign w:val="bottom"/>
          </w:tcPr>
          <w:p w14:paraId="0F82A1A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180849F"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4"/>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44F71A72" w14:textId="77777777" w:rsidTr="00211C63">
        <w:trPr>
          <w:jc w:val="center"/>
        </w:trPr>
        <w:tc>
          <w:tcPr>
            <w:tcW w:w="498" w:type="dxa"/>
          </w:tcPr>
          <w:p w14:paraId="1238DCE0" w14:textId="77777777" w:rsidR="003715D6" w:rsidRPr="007E0165" w:rsidRDefault="003715D6" w:rsidP="00D804A5">
            <w:pPr>
              <w:rPr>
                <w:rFonts w:asciiTheme="majorBidi" w:hAnsiTheme="majorBidi" w:cstheme="majorBidi"/>
                <w:lang w:val="en-US"/>
              </w:rPr>
            </w:pPr>
          </w:p>
        </w:tc>
        <w:tc>
          <w:tcPr>
            <w:tcW w:w="6367" w:type="dxa"/>
          </w:tcPr>
          <w:p w14:paraId="2A7E28FC" w14:textId="39B87EF2" w:rsidR="003715D6" w:rsidRPr="007E0165" w:rsidRDefault="003715D6" w:rsidP="00D804A5">
            <w:pPr>
              <w:jc w:val="center"/>
              <w:rPr>
                <w:rFonts w:asciiTheme="majorBidi" w:hAnsiTheme="majorBidi" w:cstheme="majorBidi"/>
                <w:lang w:val="en-US"/>
              </w:rPr>
            </w:pPr>
            <w:r w:rsidRPr="007E0165">
              <w:rPr>
                <w:rFonts w:asciiTheme="majorBidi" w:hAnsiTheme="majorBidi" w:cstheme="majorBidi"/>
                <w:sz w:val="18"/>
                <w:szCs w:val="18"/>
                <w:lang w:val="en-US"/>
              </w:rPr>
              <w:t>Reference (</w:t>
            </w:r>
            <w:proofErr w:type="gramStart"/>
            <w:r w:rsidR="007A37D1" w:rsidRPr="007E0165">
              <w:rPr>
                <w:rFonts w:asciiTheme="majorBidi" w:hAnsiTheme="majorBidi" w:cstheme="majorBidi"/>
                <w:sz w:val="18"/>
                <w:szCs w:val="18"/>
                <w:lang w:val="en-US"/>
              </w:rPr>
              <w:t xml:space="preserve">SUV)  </w:t>
            </w:r>
            <w:r w:rsidRPr="007E0165">
              <w:rPr>
                <w:rFonts w:asciiTheme="majorBidi" w:hAnsiTheme="majorBidi" w:cstheme="majorBidi"/>
                <w:sz w:val="18"/>
                <w:szCs w:val="18"/>
                <w:lang w:val="en-US"/>
              </w:rPr>
              <w:t xml:space="preserve"> </w:t>
            </w:r>
            <w:proofErr w:type="gramEnd"/>
            <w:r w:rsidR="007A37D1" w:rsidRPr="007E0165">
              <w:rPr>
                <w:rFonts w:asciiTheme="majorBidi" w:hAnsiTheme="majorBidi" w:cstheme="majorBidi"/>
                <w:sz w:val="18"/>
                <w:szCs w:val="18"/>
                <w:lang w:val="en-US"/>
              </w:rPr>
              <w:t xml:space="preserve">              </w:t>
            </w:r>
            <w:r w:rsidRPr="007E0165">
              <w:rPr>
                <w:rFonts w:asciiTheme="majorBidi" w:hAnsiTheme="majorBidi" w:cstheme="majorBidi"/>
                <w:sz w:val="18"/>
                <w:szCs w:val="18"/>
                <w:lang w:val="en-US"/>
              </w:rPr>
              <w:t xml:space="preserve">                                Reference (SUV)</w:t>
            </w:r>
          </w:p>
        </w:tc>
      </w:tr>
    </w:tbl>
    <w:p w14:paraId="544679A5" w14:textId="424CE39D" w:rsidR="002C5F91" w:rsidRPr="007E0165" w:rsidRDefault="002C5F9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10</w:t>
      </w:r>
      <w:r w:rsidRPr="007E0165">
        <w:rPr>
          <w:noProof/>
          <w:lang w:val="en-US"/>
        </w:rPr>
        <w:fldChar w:fldCharType="end"/>
      </w:r>
      <w:r w:rsidRPr="007E0165">
        <w:rPr>
          <w:lang w:val="en-US"/>
        </w:rPr>
        <w:t xml:space="preserve">: </w:t>
      </w:r>
      <w:r w:rsidR="007650BE" w:rsidRPr="007E0165">
        <w:rPr>
          <w:lang w:val="en-US"/>
        </w:rPr>
        <w:t>Joint histogram analysis displaying the correlation between activity concentration in DL-IMCM and DL-ADCM images versus reference MAC images serving as the ground truth</w:t>
      </w:r>
      <w:r w:rsidR="009E0A08">
        <w:rPr>
          <w:lang w:val="en-US"/>
        </w:rPr>
        <w:t xml:space="preserve">. </w:t>
      </w:r>
      <w:r w:rsidR="009E0A08" w:rsidRPr="009E0A08">
        <w:rPr>
          <w:lang w:val="en-US"/>
        </w:rPr>
        <w:t xml:space="preserve"> </w:t>
      </w:r>
      <w:r w:rsidR="009E0A08" w:rsidRPr="007E0165">
        <w:rPr>
          <w:lang w:val="en-US"/>
        </w:rPr>
        <w:t xml:space="preserve">Note that a logarithmic </w:t>
      </w:r>
      <w:del w:id="464" w:author="Shirilord, Isaac (ARTORG)" w:date="2024-07-10T17:55:00Z" w16du:dateUtc="2024-07-10T15:55:00Z">
        <w:r w:rsidR="009E0A08" w:rsidDel="00C752F3">
          <w:rPr>
            <w:lang w:val="en-US"/>
          </w:rPr>
          <w:delText>color-</w:delText>
        </w:r>
        <w:r w:rsidR="009E0A08" w:rsidRPr="007E0165" w:rsidDel="00C752F3">
          <w:rPr>
            <w:lang w:val="en-US"/>
          </w:rPr>
          <w:delText>scale</w:delText>
        </w:r>
      </w:del>
      <w:ins w:id="465" w:author="Shirilord, Isaac (ARTORG)" w:date="2024-07-10T17:55:00Z" w16du:dateUtc="2024-07-10T15:55:00Z">
        <w:r w:rsidR="00C752F3">
          <w:rPr>
            <w:lang w:val="en-US"/>
          </w:rPr>
          <w:t>color scale</w:t>
        </w:r>
      </w:ins>
      <w:r w:rsidR="009E0A08" w:rsidRPr="007E0165">
        <w:rPr>
          <w:lang w:val="en-US"/>
        </w:rPr>
        <w:t xml:space="preserve"> was used to display the </w:t>
      </w:r>
      <w:r w:rsidR="009E0A08">
        <w:rPr>
          <w:lang w:val="en-US"/>
        </w:rPr>
        <w:t>number of voxels</w:t>
      </w:r>
      <w:r w:rsidR="007650BE" w:rsidRPr="007E0165">
        <w:rPr>
          <w:lang w:val="en-US"/>
        </w:rPr>
        <w:t xml:space="preserve">. C1-4 are internal </w:t>
      </w:r>
      <w:r w:rsidR="007E0165" w:rsidRPr="007E0165">
        <w:rPr>
          <w:lang w:val="en-US"/>
        </w:rPr>
        <w:t>centers</w:t>
      </w:r>
      <w:r w:rsidR="007650BE" w:rsidRPr="007E0165">
        <w:rPr>
          <w:lang w:val="en-US"/>
        </w:rPr>
        <w:t xml:space="preserve">, while C5 is an external </w:t>
      </w:r>
      <w:r w:rsidR="007E0165" w:rsidRPr="007E0165">
        <w:rPr>
          <w:lang w:val="en-US"/>
        </w:rPr>
        <w:t>center</w:t>
      </w:r>
      <w:r w:rsidR="007650BE" w:rsidRPr="007E0165">
        <w:rPr>
          <w:lang w:val="en-US"/>
        </w:rPr>
        <w:t>.</w:t>
      </w:r>
    </w:p>
    <w:p w14:paraId="622F9A91" w14:textId="77777777" w:rsidR="003715D6" w:rsidRPr="007E0165" w:rsidRDefault="003715D6" w:rsidP="001E0755">
      <w:pPr>
        <w:pStyle w:val="Heading3"/>
        <w:rPr>
          <w:rFonts w:asciiTheme="majorBidi" w:hAnsiTheme="majorBidi" w:cstheme="majorBidi"/>
          <w:lang w:val="en-US"/>
        </w:rPr>
      </w:pPr>
      <w:bookmarkStart w:id="466" w:name="_Toc168472931"/>
      <w:bookmarkStart w:id="467" w:name="_Toc171278830"/>
      <w:r w:rsidRPr="007E0165">
        <w:rPr>
          <w:rFonts w:asciiTheme="majorBidi" w:hAnsiTheme="majorBidi" w:cstheme="majorBidi"/>
          <w:lang w:val="en-US"/>
        </w:rPr>
        <w:lastRenderedPageBreak/>
        <w:t>Cross-Tracer Results:</w:t>
      </w:r>
      <w:bookmarkEnd w:id="466"/>
      <w:bookmarkEnd w:id="467"/>
    </w:p>
    <w:p w14:paraId="49532050" w14:textId="37512FFC" w:rsidR="007715EB" w:rsidRPr="006770E3" w:rsidRDefault="007650BE" w:rsidP="009239C2">
      <w:pPr>
        <w:pStyle w:val="NormalWeb"/>
        <w:rPr>
          <w:rFonts w:asciiTheme="majorBidi" w:eastAsiaTheme="minorHAnsi" w:hAnsiTheme="majorBidi" w:cstheme="majorBidi"/>
          <w:sz w:val="22"/>
          <w:szCs w:val="22"/>
          <w:lang w:val="en-US"/>
        </w:rPr>
      </w:pPr>
      <w:r w:rsidRPr="009239C2">
        <w:rPr>
          <w:rFonts w:asciiTheme="majorBidi" w:eastAsiaTheme="minorHAnsi" w:hAnsiTheme="majorBidi" w:cstheme="majorBidi"/>
          <w:sz w:val="22"/>
          <w:szCs w:val="22"/>
          <w:lang w:val="en-US"/>
        </w:rPr>
        <w:t xml:space="preserve">As part of our assessment of </w:t>
      </w:r>
      <w:r w:rsidR="00B11C7D" w:rsidRPr="009239C2">
        <w:rPr>
          <w:rFonts w:asciiTheme="majorBidi" w:eastAsiaTheme="minorHAnsi" w:hAnsiTheme="majorBidi" w:cstheme="majorBidi"/>
          <w:sz w:val="22"/>
          <w:szCs w:val="22"/>
          <w:lang w:val="en-US"/>
        </w:rPr>
        <w:t xml:space="preserve">generalization </w:t>
      </w:r>
      <w:r w:rsidRPr="009239C2">
        <w:rPr>
          <w:rFonts w:asciiTheme="majorBidi" w:eastAsiaTheme="minorHAnsi" w:hAnsiTheme="majorBidi" w:cstheme="majorBidi"/>
          <w:sz w:val="22"/>
          <w:szCs w:val="22"/>
          <w:lang w:val="en-US"/>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asciiTheme="majorBidi" w:eastAsiaTheme="minorHAnsi" w:hAnsiTheme="majorBidi" w:cstheme="majorBidi"/>
            <w:color w:val="000000"/>
            <w:sz w:val="22"/>
            <w:szCs w:val="22"/>
            <w:lang w:val="en-US"/>
          </w:rPr>
          <w:tag w:val="MENDELEY_CITATION_v3_eyJjaXRhdGlvbklEIjoiTUVOREVMRVlfQ0lUQVRJT05fNmZlOWRkYTUtYjZhMi00MzVkLWEyNjItZWVkNDI3NzY4ZTcwIiwicHJvcGVydGllcyI6eyJub3RlSW5kZXgiOjB9LCJpc0VkaXRlZCI6ZmFsc2UsIm1hbnVhbE92ZXJyaWRlIjp7ImlzTWFudWFsbHlPdmVycmlkZGVuIjpmYWxzZSwiY2l0ZXByb2NUZXh0IjoiKDc5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ins w:id="468" w:author="Samane Shahpouri" w:date="2024-07-10T21:16:00Z" w16du:dateUtc="2024-07-10T19:16:00Z">
            <w:r w:rsidR="00922503" w:rsidRPr="00922503">
              <w:rPr>
                <w:rFonts w:asciiTheme="majorBidi" w:eastAsiaTheme="minorHAnsi" w:hAnsiTheme="majorBidi" w:cstheme="majorBidi"/>
                <w:color w:val="000000"/>
                <w:sz w:val="22"/>
                <w:szCs w:val="22"/>
                <w:lang w:val="en-US"/>
              </w:rPr>
              <w:t>(79)</w:t>
            </w:r>
          </w:ins>
          <w:del w:id="469" w:author="Samane Shahpouri" w:date="2024-07-10T19:47:00Z" w16du:dateUtc="2024-07-10T17:47:00Z">
            <w:r w:rsidR="00164586" w:rsidRPr="00922503" w:rsidDel="00FD2892">
              <w:rPr>
                <w:rFonts w:asciiTheme="majorBidi" w:eastAsiaTheme="minorHAnsi" w:hAnsiTheme="majorBidi" w:cstheme="majorBidi"/>
                <w:color w:val="000000"/>
                <w:sz w:val="22"/>
                <w:szCs w:val="22"/>
                <w:lang w:val="en-US"/>
              </w:rPr>
              <w:delText>(65)</w:delText>
            </w:r>
          </w:del>
        </w:sdtContent>
      </w:sdt>
      <w:del w:id="470" w:author="Shirilord, Isaac (ARTORG)" w:date="2024-07-10T17:55:00Z" w16du:dateUtc="2024-07-10T15:55:00Z">
        <w:r w:rsidR="005C650F" w:rsidRPr="008A4B4F" w:rsidDel="00C752F3">
          <w:rPr>
            <w:rFonts w:asciiTheme="majorBidi" w:eastAsiaTheme="minorHAnsi" w:hAnsiTheme="majorBidi" w:cstheme="majorBidi"/>
            <w:sz w:val="22"/>
            <w:szCs w:val="22"/>
            <w:lang w:val="en-US"/>
          </w:rPr>
          <w:delText>.</w:delText>
        </w:r>
        <w:r w:rsidRPr="008A4B4F" w:rsidDel="00C752F3">
          <w:rPr>
            <w:rFonts w:asciiTheme="majorBidi" w:eastAsiaTheme="minorHAnsi" w:hAnsiTheme="majorBidi" w:cstheme="majorBidi"/>
            <w:sz w:val="22"/>
            <w:szCs w:val="22"/>
            <w:lang w:val="en-US"/>
          </w:rPr>
          <w:delText xml:space="preserve"> </w:delText>
        </w:r>
        <w:r w:rsidR="007715EB" w:rsidRPr="007715EB" w:rsidDel="00C752F3">
          <w:rPr>
            <w:rFonts w:asciiTheme="majorBidi" w:eastAsiaTheme="minorHAnsi" w:hAnsiTheme="majorBidi" w:cstheme="majorBidi"/>
            <w:sz w:val="22"/>
            <w:szCs w:val="22"/>
            <w:lang w:val="en-US"/>
          </w:rPr>
          <w:delText>In this respect, this outcome contrasts with the ADCM's claim</w:delText>
        </w:r>
        <w:r w:rsidR="006E572D" w:rsidDel="00C752F3">
          <w:rPr>
            <w:rFonts w:asciiTheme="majorBidi" w:eastAsiaTheme="minorHAnsi" w:hAnsiTheme="majorBidi" w:cstheme="majorBidi"/>
            <w:sz w:val="22"/>
            <w:szCs w:val="22"/>
            <w:lang w:val="en-US"/>
          </w:rPr>
          <w:delText xml:space="preserve"> </w:delText>
        </w:r>
      </w:del>
      <w:customXmlDelRangeStart w:id="471" w:author="Shirilord, Isaac (ARTORG)" w:date="2024-07-10T17:55:00Z"/>
      <w:sdt>
        <w:sdtPr>
          <w:rPr>
            <w:rFonts w:asciiTheme="majorBidi" w:hAnsiTheme="majorBidi" w:cstheme="majorBidi"/>
            <w:color w:val="000000"/>
            <w:lang w:val="en-US"/>
          </w:rPr>
          <w:tag w:val="MENDELEY_CITATION_v3_eyJjaXRhdGlvbklEIjoiTUVOREVMRVlfQ0lUQVRJT05fODE3YzJiOTItYWNhYS00ZWQ5LTk2ZmEtZDY0ZTgzMjA0ZjQw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800062504"/>
          <w:placeholder>
            <w:docPart w:val="D711F2BF732E4C54BC41E121A6D1EFD2"/>
          </w:placeholder>
        </w:sdtPr>
        <w:sdtContent>
          <w:customXmlDelRangeEnd w:id="471"/>
          <w:ins w:id="472" w:author="Samane Shahpouri" w:date="2024-07-10T21:16:00Z" w16du:dateUtc="2024-07-10T19:16:00Z">
            <w:r w:rsidR="00922503" w:rsidRPr="00922503">
              <w:rPr>
                <w:rFonts w:asciiTheme="majorBidi" w:hAnsiTheme="majorBidi" w:cstheme="majorBidi"/>
                <w:color w:val="000000"/>
                <w:lang w:val="en-US"/>
              </w:rPr>
              <w:t>(52)</w:t>
            </w:r>
          </w:ins>
          <w:del w:id="473" w:author="Samane Shahpouri" w:date="2024-07-10T19:47:00Z" w16du:dateUtc="2024-07-10T17:47:00Z">
            <w:r w:rsidR="00164586" w:rsidRPr="00922503" w:rsidDel="00FD2892">
              <w:rPr>
                <w:rFonts w:asciiTheme="majorBidi" w:hAnsiTheme="majorBidi" w:cstheme="majorBidi"/>
                <w:color w:val="000000"/>
                <w:lang w:val="en-US"/>
              </w:rPr>
              <w:delText>(38)</w:delText>
            </w:r>
          </w:del>
          <w:customXmlDelRangeStart w:id="474" w:author="Shirilord, Isaac (ARTORG)" w:date="2024-07-10T17:55:00Z"/>
        </w:sdtContent>
      </w:sdt>
      <w:customXmlDelRangeEnd w:id="474"/>
      <w:del w:id="475" w:author="Shirilord, Isaac (ARTORG)" w:date="2024-07-10T17:55:00Z" w16du:dateUtc="2024-07-10T15:55:00Z">
        <w:r w:rsidR="007715EB" w:rsidRPr="007715EB" w:rsidDel="00C752F3">
          <w:rPr>
            <w:rFonts w:asciiTheme="majorBidi" w:eastAsiaTheme="minorHAnsi" w:hAnsiTheme="majorBidi" w:cstheme="majorBidi"/>
            <w:sz w:val="22"/>
            <w:szCs w:val="22"/>
            <w:lang w:val="en-US"/>
          </w:rPr>
          <w:delText>, which asserts this approach can handle differences between tracers and anatomical structures without any tuning adjustments.</w:delText>
        </w:r>
        <w:r w:rsidR="00A8125B" w:rsidDel="00C752F3">
          <w:rPr>
            <w:rFonts w:asciiTheme="majorBidi" w:eastAsiaTheme="minorHAnsi" w:hAnsiTheme="majorBidi" w:cstheme="majorBidi"/>
            <w:sz w:val="22"/>
            <w:szCs w:val="22"/>
            <w:lang w:val="en-US"/>
          </w:rPr>
          <w:delText xml:space="preserve"> </w:delText>
        </w:r>
      </w:del>
      <w:ins w:id="476" w:author="Shirilord, Isaac (ARTORG)" w:date="2024-07-10T17:56:00Z" w16du:dateUtc="2024-07-10T15:56:00Z">
        <w:r w:rsidR="00C752F3">
          <w:rPr>
            <w:rFonts w:asciiTheme="majorBidi" w:eastAsiaTheme="minorHAnsi" w:hAnsiTheme="majorBidi" w:cstheme="majorBidi"/>
            <w:sz w:val="22"/>
            <w:szCs w:val="22"/>
            <w:lang w:val="en-US"/>
          </w:rPr>
          <w:t xml:space="preserve">. </w:t>
        </w:r>
      </w:ins>
      <w:r w:rsidR="007715EB" w:rsidRPr="007715EB">
        <w:rPr>
          <w:rFonts w:asciiTheme="majorBidi" w:eastAsiaTheme="minorHAnsi" w:hAnsiTheme="majorBidi" w:cstheme="majorBidi"/>
          <w:sz w:val="22"/>
          <w:szCs w:val="22"/>
          <w:lang w:val="en-US"/>
        </w:rPr>
        <w:t>As a part of the generalization assessment among different tracer forms, IMCM was first tested without specific tuning for cross-tracer variation. As mentioned before, the results show</w:t>
      </w:r>
      <w:r w:rsidR="00A8125B">
        <w:rPr>
          <w:rFonts w:asciiTheme="majorBidi" w:eastAsiaTheme="minorHAnsi" w:hAnsiTheme="majorBidi" w:cstheme="majorBidi"/>
          <w:sz w:val="22"/>
          <w:szCs w:val="22"/>
          <w:lang w:val="en-US"/>
        </w:rPr>
        <w:t xml:space="preserve"> the </w:t>
      </w:r>
      <w:r w:rsidR="007715EB" w:rsidRPr="007715EB">
        <w:rPr>
          <w:rFonts w:asciiTheme="majorBidi" w:eastAsiaTheme="minorHAnsi" w:hAnsiTheme="majorBidi" w:cstheme="majorBidi"/>
          <w:sz w:val="22"/>
          <w:szCs w:val="22"/>
          <w:lang w:val="en-US"/>
        </w:rPr>
        <w:t>IMCM model, without prior tuning, struggled to maintain its performance when applied to different radiopharmaceutical tracers</w:t>
      </w:r>
      <w:r w:rsidR="007715EB">
        <w:rPr>
          <w:rFonts w:asciiTheme="majorBidi" w:eastAsiaTheme="minorHAnsi" w:hAnsiTheme="majorBidi" w:cstheme="majorBidi"/>
          <w:sz w:val="22"/>
          <w:szCs w:val="22"/>
          <w:lang w:val="en-US"/>
        </w:rPr>
        <w:t xml:space="preserve"> (39).</w:t>
      </w:r>
    </w:p>
    <w:p w14:paraId="650DFDFC" w14:textId="0FDD485B" w:rsidR="00405CCF" w:rsidRPr="00B653BA" w:rsidRDefault="007650BE" w:rsidP="00526D8D">
      <w:pPr>
        <w:pStyle w:val="NormalWeb"/>
        <w:rPr>
          <w:rFonts w:asciiTheme="majorBidi" w:hAnsiTheme="majorBidi" w:cstheme="majorBidi"/>
          <w:sz w:val="22"/>
          <w:szCs w:val="22"/>
          <w:lang w:val="en-US"/>
        </w:rPr>
      </w:pPr>
      <w:r w:rsidRPr="006770E3">
        <w:rPr>
          <w:rFonts w:asciiTheme="majorBidi" w:hAnsiTheme="majorBidi" w:cstheme="majorBidi"/>
          <w:sz w:val="22"/>
          <w:szCs w:val="22"/>
          <w:lang w:val="en-US"/>
        </w:rPr>
        <w:t xml:space="preserve">So, the </w:t>
      </w:r>
      <w:r w:rsidRPr="006770E3">
        <w:rPr>
          <w:rFonts w:asciiTheme="majorBidi" w:hAnsiTheme="majorBidi" w:cstheme="majorBidi"/>
          <w:sz w:val="22"/>
          <w:szCs w:val="22"/>
          <w:vertAlign w:val="superscript"/>
          <w:lang w:val="en-US"/>
        </w:rPr>
        <w:t>18</w:t>
      </w:r>
      <w:r w:rsidRPr="006770E3">
        <w:rPr>
          <w:rFonts w:asciiTheme="majorBidi" w:hAnsiTheme="majorBidi" w:cstheme="majorBidi"/>
          <w:sz w:val="22"/>
          <w:szCs w:val="22"/>
          <w:lang w:val="en-US"/>
        </w:rPr>
        <w:t>F-FDG-PET dataset was used as a cross-tracer in this study to test the two proposed DL algorithms: TL-MC (the tuned version of IMCM) and ADCM. We tested the trained DL model to evaluate its robustness, which included 20 subjects from 2 different cent</w:t>
      </w:r>
      <w:r w:rsidR="00B11C7D" w:rsidRPr="006770E3">
        <w:rPr>
          <w:rFonts w:asciiTheme="majorBidi" w:hAnsiTheme="majorBidi" w:cstheme="majorBidi"/>
          <w:sz w:val="22"/>
          <w:szCs w:val="22"/>
          <w:lang w:val="en-US"/>
        </w:rPr>
        <w:t xml:space="preserve">ers as external </w:t>
      </w:r>
      <w:del w:id="477" w:author="Shirilord, Isaac (ARTORG)" w:date="2024-07-10T17:56:00Z" w16du:dateUtc="2024-07-10T15:56:00Z">
        <w:r w:rsidR="00B11C7D" w:rsidRPr="006770E3" w:rsidDel="00C752F3">
          <w:rPr>
            <w:rFonts w:asciiTheme="majorBidi" w:hAnsiTheme="majorBidi" w:cstheme="majorBidi"/>
            <w:sz w:val="22"/>
            <w:szCs w:val="22"/>
            <w:lang w:val="en-US"/>
          </w:rPr>
          <w:delText xml:space="preserve">non-seen </w:delText>
        </w:r>
      </w:del>
      <w:r w:rsidR="00B11C7D" w:rsidRPr="006770E3">
        <w:rPr>
          <w:rFonts w:asciiTheme="majorBidi" w:hAnsiTheme="majorBidi" w:cstheme="majorBidi"/>
          <w:sz w:val="22"/>
          <w:szCs w:val="22"/>
          <w:lang w:val="en-US"/>
        </w:rPr>
        <w:t>center</w:t>
      </w:r>
      <w:r w:rsidRPr="006770E3">
        <w:rPr>
          <w:rFonts w:asciiTheme="majorBidi" w:hAnsiTheme="majorBidi" w:cstheme="majorBidi"/>
          <w:sz w:val="22"/>
          <w:szCs w:val="22"/>
          <w:lang w:val="en-US"/>
        </w:rPr>
        <w:t>s.</w:t>
      </w:r>
      <w:r w:rsidR="002402A0" w:rsidRPr="008A4B4F">
        <w:rPr>
          <w:rFonts w:asciiTheme="majorBidi" w:hAnsiTheme="majorBidi" w:cstheme="majorBidi"/>
          <w:sz w:val="22"/>
          <w:szCs w:val="22"/>
          <w:lang w:val="en-US"/>
        </w:rPr>
        <w:t xml:space="preserve"> </w:t>
      </w:r>
      <w:r w:rsidRPr="006770E3">
        <w:rPr>
          <w:rFonts w:asciiTheme="majorBidi" w:hAnsiTheme="majorBidi" w:cstheme="majorBidi"/>
          <w:sz w:val="22"/>
          <w:szCs w:val="22"/>
          <w:lang w:val="en-US"/>
        </w:rPr>
        <w:t xml:space="preserve">Figure </w:t>
      </w:r>
      <w:r w:rsidR="00AC5C2E" w:rsidRPr="006770E3">
        <w:rPr>
          <w:rFonts w:asciiTheme="majorBidi" w:hAnsiTheme="majorBidi" w:cstheme="majorBidi"/>
          <w:sz w:val="22"/>
          <w:szCs w:val="22"/>
          <w:lang w:val="en-US"/>
        </w:rPr>
        <w:t>1</w:t>
      </w:r>
      <w:r w:rsidR="00AC5C2E">
        <w:rPr>
          <w:rFonts w:asciiTheme="majorBidi" w:hAnsiTheme="majorBidi" w:cstheme="majorBidi"/>
          <w:sz w:val="22"/>
          <w:szCs w:val="22"/>
          <w:lang w:val="en-US"/>
        </w:rPr>
        <w:t>1</w:t>
      </w:r>
      <w:r w:rsidR="00AC5C2E" w:rsidRPr="006770E3">
        <w:rPr>
          <w:rFonts w:asciiTheme="majorBidi" w:hAnsiTheme="majorBidi" w:cstheme="majorBidi"/>
          <w:sz w:val="22"/>
          <w:szCs w:val="22"/>
          <w:lang w:val="en-US"/>
        </w:rPr>
        <w:t xml:space="preserve"> </w:t>
      </w:r>
      <w:r w:rsidRPr="006770E3">
        <w:rPr>
          <w:rFonts w:asciiTheme="majorBidi" w:hAnsiTheme="majorBidi" w:cstheme="majorBidi"/>
          <w:sz w:val="22"/>
          <w:szCs w:val="22"/>
          <w:lang w:val="en-US"/>
        </w:rPr>
        <w:t xml:space="preserve">showcases a sample coronal slice of IMCM, TL-MC, and ADCM on cross-tracer subjects. The significant drop in accuracy and increased error rates highlight the challenges in achieving robust cross-tracer </w:t>
      </w:r>
      <w:r w:rsidR="00B11C7D" w:rsidRPr="006770E3">
        <w:rPr>
          <w:rFonts w:asciiTheme="majorBidi" w:hAnsiTheme="majorBidi" w:cstheme="majorBidi"/>
          <w:sz w:val="22"/>
          <w:szCs w:val="22"/>
          <w:lang w:val="en-US"/>
        </w:rPr>
        <w:t xml:space="preserve">generalization </w:t>
      </w:r>
      <w:r w:rsidRPr="006770E3">
        <w:rPr>
          <w:rFonts w:asciiTheme="majorBidi" w:hAnsiTheme="majorBidi" w:cstheme="majorBidi"/>
          <w:sz w:val="22"/>
          <w:szCs w:val="22"/>
          <w:lang w:val="en-US"/>
        </w:rPr>
        <w:t>with a single, unified model approach</w:t>
      </w:r>
      <w:r w:rsidR="00526D8D">
        <w:rPr>
          <w:rFonts w:asciiTheme="majorBidi" w:hAnsiTheme="majorBidi" w:cstheme="majorBidi"/>
          <w:sz w:val="22"/>
          <w:szCs w:val="22"/>
          <w:lang w:val="en-US"/>
        </w:rPr>
        <w:t>.</w:t>
      </w:r>
    </w:p>
    <w:p w14:paraId="0393FCAC" w14:textId="53BB7448" w:rsidR="00507D2D" w:rsidRPr="00A8125B" w:rsidRDefault="00507D2D" w:rsidP="009239C2">
      <w:pPr>
        <w:pStyle w:val="NormalWeb"/>
        <w:rPr>
          <w:rFonts w:asciiTheme="majorBidi" w:hAnsiTheme="majorBidi" w:cstheme="majorBidi"/>
          <w:sz w:val="22"/>
          <w:szCs w:val="22"/>
          <w:lang w:val="en-US"/>
        </w:rPr>
      </w:pPr>
      <w:r w:rsidRPr="00A8125B">
        <w:rPr>
          <w:rFonts w:asciiTheme="majorBidi" w:hAnsiTheme="majorBidi" w:cstheme="majorBidi"/>
          <w:sz w:val="22"/>
          <w:szCs w:val="22"/>
          <w:lang w:val="en-US"/>
        </w:rPr>
        <w:t xml:space="preserve">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 (Figure </w:t>
      </w:r>
      <w:r w:rsidR="00AC5C2E" w:rsidRPr="00A8125B">
        <w:rPr>
          <w:rFonts w:asciiTheme="majorBidi" w:hAnsiTheme="majorBidi" w:cstheme="majorBidi"/>
          <w:sz w:val="22"/>
          <w:szCs w:val="22"/>
          <w:lang w:val="en-US"/>
        </w:rPr>
        <w:t>1</w:t>
      </w:r>
      <w:r w:rsidR="00AC5C2E">
        <w:rPr>
          <w:rFonts w:asciiTheme="majorBidi" w:hAnsiTheme="majorBidi" w:cstheme="majorBidi"/>
          <w:sz w:val="22"/>
          <w:szCs w:val="22"/>
          <w:lang w:val="en-US"/>
        </w:rPr>
        <w:t>2</w:t>
      </w:r>
      <w:r w:rsidRPr="00A8125B">
        <w:rPr>
          <w:rFonts w:asciiTheme="majorBidi" w:hAnsiTheme="majorBidi" w:cstheme="majorBidi"/>
          <w:sz w:val="22"/>
          <w:szCs w:val="22"/>
          <w:lang w:val="en-US"/>
        </w:rPr>
        <w:t>).</w:t>
      </w:r>
      <w:r w:rsidR="00056CFE" w:rsidRPr="00A8125B">
        <w:rPr>
          <w:rFonts w:asciiTheme="majorBidi" w:hAnsiTheme="majorBidi" w:cstheme="majorBidi"/>
          <w:sz w:val="22"/>
          <w:szCs w:val="22"/>
          <w:lang w:val="en-US"/>
        </w:rPr>
        <w:t xml:space="preserve"> </w:t>
      </w:r>
      <w:r w:rsidRPr="00A8125B">
        <w:rPr>
          <w:rFonts w:asciiTheme="majorBidi" w:hAnsiTheme="majorBidi" w:cstheme="majorBidi"/>
          <w:sz w:val="22"/>
          <w:szCs w:val="22"/>
          <w:lang w:val="en-US"/>
        </w:rPr>
        <w:t>These are shown as RE%. This also confirms that TL-MC had a better performance. The RE spread was relatively lower for TL-MC, averaging at 30±50%, in contrast with ADCM, where the spread was much broader at 50±100%.</w:t>
      </w:r>
    </w:p>
    <w:p w14:paraId="7AADB615" w14:textId="25D743DD" w:rsidR="006770E3" w:rsidRDefault="00507D2D" w:rsidP="00507D2D">
      <w:pPr>
        <w:rPr>
          <w:rFonts w:asciiTheme="majorBidi" w:hAnsiTheme="majorBidi" w:cstheme="majorBidi"/>
          <w:lang w:val="en-US"/>
        </w:rPr>
      </w:pPr>
      <w:r w:rsidRPr="009239C2">
        <w:rPr>
          <w:rFonts w:asciiTheme="majorBidi" w:hAnsiTheme="majorBidi" w:cstheme="majorBidi"/>
          <w:lang w:val="en-US"/>
        </w:rPr>
        <w:t xml:space="preserve">TL-MC gave a lower RMSE of 2.0 ± 0.6, which pointed out consistency and reliability </w:t>
      </w:r>
      <w:r w:rsidR="00524AAE" w:rsidRPr="00B653BA">
        <w:rPr>
          <w:rFonts w:asciiTheme="majorBidi" w:hAnsiTheme="majorBidi" w:cstheme="majorBidi"/>
          <w:lang w:val="en-US"/>
        </w:rPr>
        <w:t>compared to ADCM's 3.2 ± 1.1. It was also better than ADCM in image quality metrics,</w:t>
      </w:r>
      <w:r w:rsidR="009A3B75" w:rsidRPr="00B653BA">
        <w:rPr>
          <w:rFonts w:asciiTheme="majorBidi" w:hAnsiTheme="majorBidi" w:cstheme="majorBidi"/>
          <w:lang w:val="en-US"/>
        </w:rPr>
        <w:t xml:space="preserve"> </w:t>
      </w:r>
      <w:r w:rsidR="00A8125B">
        <w:rPr>
          <w:rFonts w:asciiTheme="majorBidi" w:hAnsiTheme="majorBidi" w:cstheme="majorBidi"/>
          <w:lang w:val="en-US"/>
        </w:rPr>
        <w:t>with higher PSNR and SSIM values, showing</w:t>
      </w:r>
      <w:r w:rsidRPr="009239C2">
        <w:rPr>
          <w:rFonts w:asciiTheme="majorBidi" w:hAnsiTheme="majorBidi" w:cstheme="majorBidi"/>
          <w:lang w:val="en-US"/>
        </w:rPr>
        <w:t xml:space="preserve"> tighter control over noise and structural fidelity.</w:t>
      </w:r>
    </w:p>
    <w:p w14:paraId="3F5C22B3" w14:textId="115BC0C5" w:rsidR="00507D2D" w:rsidRPr="007E0165" w:rsidRDefault="009A3B75" w:rsidP="00507D2D">
      <w:pPr>
        <w:rPr>
          <w:rFonts w:asciiTheme="majorBidi" w:hAnsiTheme="majorBidi" w:cstheme="majorBidi"/>
          <w:lang w:val="en-US"/>
        </w:rPr>
      </w:pPr>
      <w:r w:rsidRPr="00B653BA">
        <w:rPr>
          <w:rFonts w:asciiTheme="majorBidi" w:hAnsiTheme="majorBidi" w:cstheme="majorBidi"/>
          <w:lang w:val="en-US"/>
        </w:rPr>
        <w:t>Altogether</w:t>
      </w:r>
      <w:r w:rsidR="00507D2D" w:rsidRPr="009239C2">
        <w:rPr>
          <w:rFonts w:asciiTheme="majorBidi" w:hAnsiTheme="majorBidi" w:cstheme="majorBidi"/>
          <w:lang w:val="en-US"/>
        </w:rPr>
        <w:t xml:space="preserve">, these findings point towards superiority in the use of TL-MC over ADCM in terms of accuracy and consistency in all major key PET imaging metrics, and the use of this approach is recommended in clinical practice where precision is critical. The data </w:t>
      </w:r>
      <w:r w:rsidR="006770E3" w:rsidRPr="006770E3">
        <w:rPr>
          <w:rFonts w:asciiTheme="majorBidi" w:hAnsiTheme="majorBidi" w:cstheme="majorBidi"/>
          <w:lang w:val="en-US"/>
        </w:rPr>
        <w:t>makes</w:t>
      </w:r>
      <w:r w:rsidR="00507D2D" w:rsidRPr="007E0165">
        <w:rPr>
          <w:rFonts w:asciiTheme="majorBidi" w:hAnsiTheme="majorBidi" w:cstheme="majorBidi"/>
          <w:lang w:val="en-US"/>
        </w:rPr>
        <w:t xml:space="preserve"> a compelling case that TL-MC should be preferred with respect to its strong performance in consistently keeping lower errors in the images. For a comprehensive view and deeper analysis, refer to the </w:t>
      </w:r>
      <w:r w:rsidR="00507D2D" w:rsidRPr="00164586">
        <w:rPr>
          <w:rFonts w:asciiTheme="majorBidi" w:hAnsiTheme="majorBidi" w:cstheme="majorBidi"/>
          <w:lang w:val="en-US"/>
        </w:rPr>
        <w:t xml:space="preserve">box plots in Figure </w:t>
      </w:r>
      <w:r w:rsidR="00164586" w:rsidRPr="00164586">
        <w:rPr>
          <w:rFonts w:asciiTheme="majorBidi" w:hAnsiTheme="majorBidi" w:cstheme="majorBidi"/>
          <w:lang w:val="en-US"/>
        </w:rPr>
        <w:t>12</w:t>
      </w:r>
      <w:r w:rsidR="00507D2D" w:rsidRPr="00164586">
        <w:rPr>
          <w:rFonts w:asciiTheme="majorBidi" w:hAnsiTheme="majorBidi" w:cstheme="majorBidi"/>
          <w:lang w:val="en-US"/>
        </w:rPr>
        <w:t xml:space="preserve">. Detailed statistical comparisons of these metrics are illustrated in Supplementary Material 2, </w:t>
      </w:r>
      <w:r w:rsidR="002001B0" w:rsidRPr="00164586">
        <w:rPr>
          <w:rFonts w:asciiTheme="majorBidi" w:hAnsiTheme="majorBidi" w:cstheme="majorBidi"/>
          <w:lang w:val="en-US"/>
        </w:rPr>
        <w:t xml:space="preserve">Tables </w:t>
      </w:r>
      <w:r w:rsidR="00164586" w:rsidRPr="001E7DB7">
        <w:rPr>
          <w:rFonts w:asciiTheme="majorBidi" w:hAnsiTheme="majorBidi" w:cstheme="majorBidi"/>
          <w:lang w:val="en-US"/>
        </w:rPr>
        <w:t>10</w:t>
      </w:r>
      <w:r w:rsidR="00164586" w:rsidRPr="00164586">
        <w:rPr>
          <w:rFonts w:asciiTheme="majorBidi" w:hAnsiTheme="majorBidi" w:cstheme="majorBidi"/>
          <w:lang w:val="en-US"/>
        </w:rPr>
        <w:t xml:space="preserve"> </w:t>
      </w:r>
      <w:r w:rsidR="002001B0" w:rsidRPr="00164586">
        <w:rPr>
          <w:rFonts w:asciiTheme="majorBidi" w:hAnsiTheme="majorBidi" w:cstheme="majorBidi"/>
          <w:lang w:val="en-US"/>
        </w:rPr>
        <w:t>a</w:t>
      </w:r>
      <w:r w:rsidR="00364F64" w:rsidRPr="00164586">
        <w:rPr>
          <w:rFonts w:asciiTheme="majorBidi" w:hAnsiTheme="majorBidi" w:cstheme="majorBidi"/>
          <w:lang w:val="en-US"/>
        </w:rPr>
        <w:t>nd</w:t>
      </w:r>
      <w:r w:rsidR="002001B0" w:rsidRPr="00164586">
        <w:rPr>
          <w:rFonts w:asciiTheme="majorBidi" w:hAnsiTheme="majorBidi" w:cstheme="majorBidi"/>
          <w:lang w:val="en-US"/>
        </w:rPr>
        <w:t xml:space="preserve"> </w:t>
      </w:r>
      <w:r w:rsidR="00164586" w:rsidRPr="001E7DB7">
        <w:rPr>
          <w:rFonts w:asciiTheme="majorBidi" w:hAnsiTheme="majorBidi" w:cstheme="majorBidi"/>
          <w:lang w:val="en-US"/>
        </w:rPr>
        <w:t>11</w:t>
      </w:r>
      <w:r w:rsidR="00507D2D" w:rsidRPr="00164586">
        <w:rPr>
          <w:rFonts w:asciiTheme="majorBidi" w:hAnsiTheme="majorBidi" w:cstheme="majorBidi"/>
          <w:lang w:val="en-US"/>
        </w:rPr>
        <w:t>,</w:t>
      </w:r>
      <w:r w:rsidR="00507D2D" w:rsidRPr="007E0165">
        <w:rPr>
          <w:rFonts w:asciiTheme="majorBidi" w:hAnsiTheme="majorBidi" w:cstheme="majorBidi"/>
          <w:lang w:val="en-US"/>
        </w:rPr>
        <w:t xml:space="preserve"> provided.</w:t>
      </w:r>
    </w:p>
    <w:p w14:paraId="35E41D7F" w14:textId="77777777" w:rsidR="00507D2D" w:rsidRPr="007E0165" w:rsidRDefault="00507D2D">
      <w:pPr>
        <w:pStyle w:val="NormalWeb"/>
        <w:rPr>
          <w:rFonts w:asciiTheme="majorBidi" w:eastAsiaTheme="minorHAnsi" w:hAnsiTheme="majorBidi" w:cstheme="majorBidi"/>
          <w:lang w:val="en-US"/>
        </w:rPr>
      </w:pPr>
    </w:p>
    <w:p w14:paraId="00427945" w14:textId="77777777" w:rsidR="00507D2D" w:rsidRDefault="00507D2D">
      <w:pPr>
        <w:pStyle w:val="NormalWeb"/>
        <w:rPr>
          <w:rFonts w:asciiTheme="majorBidi" w:eastAsiaTheme="minorHAnsi" w:hAnsiTheme="majorBidi" w:cstheme="majorBidi"/>
          <w:lang w:val="en-US"/>
        </w:rPr>
      </w:pPr>
    </w:p>
    <w:p w14:paraId="71DC687C" w14:textId="77777777" w:rsidR="00164586" w:rsidRPr="007E0165" w:rsidRDefault="00164586">
      <w:pPr>
        <w:pStyle w:val="NormalWeb"/>
        <w:rPr>
          <w:rFonts w:asciiTheme="majorBidi" w:eastAsiaTheme="minorHAnsi" w:hAnsiTheme="majorBidi" w:cstheme="majorBidi"/>
          <w:lang w:val="en-US"/>
        </w:rPr>
      </w:pPr>
    </w:p>
    <w:p w14:paraId="2AFFD711" w14:textId="77777777" w:rsidR="00507D2D" w:rsidRPr="007E0165" w:rsidRDefault="00507D2D">
      <w:pPr>
        <w:pStyle w:val="NormalWeb"/>
        <w:rPr>
          <w:rFonts w:asciiTheme="majorBidi" w:eastAsiaTheme="minorHAnsi" w:hAnsiTheme="majorBidi" w:cstheme="majorBidi"/>
          <w:lang w:val="en-US"/>
        </w:rPr>
      </w:pPr>
    </w:p>
    <w:p w14:paraId="60F3FCCA" w14:textId="77777777" w:rsidR="00507D2D" w:rsidRPr="00B653BA" w:rsidRDefault="00507D2D">
      <w:pPr>
        <w:pStyle w:val="NormalWeb"/>
        <w:rPr>
          <w:rFonts w:asciiTheme="majorBidi" w:eastAsiaTheme="minorHAnsi" w:hAnsiTheme="majorBidi" w:cstheme="majorBidi"/>
          <w:lang w:val="en-US"/>
        </w:rPr>
      </w:pPr>
    </w:p>
    <w:p w14:paraId="570D8889" w14:textId="77777777" w:rsidR="00405CCF" w:rsidRDefault="00405CCF">
      <w:pPr>
        <w:pStyle w:val="NormalWeb"/>
        <w:rPr>
          <w:ins w:id="478" w:author="Shirilord, Isaac (ARTORG)" w:date="2024-07-10T17:57:00Z" w16du:dateUtc="2024-07-10T15:57:00Z"/>
          <w:rFonts w:asciiTheme="majorBidi" w:eastAsiaTheme="minorHAnsi" w:hAnsiTheme="majorBidi" w:cstheme="majorBidi"/>
          <w:lang w:val="en-US"/>
        </w:rPr>
      </w:pPr>
    </w:p>
    <w:p w14:paraId="0554C5CA" w14:textId="77777777" w:rsidR="00C752F3" w:rsidRPr="00B653BA" w:rsidRDefault="00C752F3">
      <w:pPr>
        <w:pStyle w:val="NormalWeb"/>
        <w:rPr>
          <w:rFonts w:asciiTheme="majorBidi" w:eastAsiaTheme="minorHAnsi" w:hAnsiTheme="majorBidi" w:cstheme="majorBidi"/>
          <w:lang w:val="en-US"/>
        </w:rPr>
      </w:pPr>
    </w:p>
    <w:p w14:paraId="659167FF" w14:textId="77777777" w:rsidR="00364F64" w:rsidRPr="00B653BA" w:rsidRDefault="00364F64">
      <w:pPr>
        <w:pStyle w:val="NormalWeb"/>
        <w:rPr>
          <w:rFonts w:asciiTheme="majorBidi" w:eastAsiaTheme="minorHAns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24B0A" w:rsidRPr="00B653BA" w14:paraId="5A7AC5C5" w14:textId="77777777" w:rsidTr="00496EF7">
        <w:trPr>
          <w:jc w:val="center"/>
        </w:trPr>
        <w:tc>
          <w:tcPr>
            <w:tcW w:w="8359" w:type="dxa"/>
          </w:tcPr>
          <w:p w14:paraId="107E5B21" w14:textId="77777777" w:rsidR="00C66FB1" w:rsidRPr="007E0165" w:rsidRDefault="00C66FB1" w:rsidP="00496EF7">
            <w:pPr>
              <w:rPr>
                <w:rFonts w:asciiTheme="majorBidi" w:hAnsiTheme="majorBidi" w:cstheme="majorBidi"/>
                <w:lang w:val="en-US"/>
              </w:rPr>
            </w:pPr>
            <w:r w:rsidRPr="007E0165">
              <w:rPr>
                <w:rFonts w:asciiTheme="majorBidi" w:hAnsiTheme="majorBidi" w:cstheme="majorBidi"/>
                <w:lang w:val="en-US"/>
              </w:rPr>
              <w:lastRenderedPageBreak/>
              <w:t xml:space="preserve">            </w:t>
            </w:r>
            <w:r w:rsidRPr="007E0165">
              <w:rPr>
                <w:rFonts w:asciiTheme="majorBidi" w:hAnsiTheme="majorBidi" w:cstheme="majorBidi"/>
                <w:sz w:val="18"/>
                <w:szCs w:val="18"/>
                <w:lang w:val="en-US"/>
              </w:rPr>
              <w:t xml:space="preserve">NAC        </w:t>
            </w:r>
            <w:r w:rsidRPr="007E0165">
              <w:rPr>
                <w:rFonts w:asciiTheme="majorBidi" w:hAnsiTheme="majorBidi" w:cstheme="majorBidi"/>
                <w:lang w:val="en-US"/>
              </w:rPr>
              <w:t xml:space="preserve">              MAC                   IMCM                 TL-MC                 ADCM</w:t>
            </w:r>
          </w:p>
        </w:tc>
      </w:tr>
      <w:tr w:rsidR="00E24B0A" w:rsidRPr="00B653BA" w14:paraId="70BAA60C" w14:textId="77777777" w:rsidTr="00496EF7">
        <w:trPr>
          <w:jc w:val="center"/>
        </w:trPr>
        <w:tc>
          <w:tcPr>
            <w:tcW w:w="8359" w:type="dxa"/>
          </w:tcPr>
          <w:p w14:paraId="33020D07" w14:textId="77777777" w:rsidR="00C66FB1" w:rsidRPr="007E0165" w:rsidRDefault="00C66FB1" w:rsidP="00496EF7">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1A7AA6E" wp14:editId="72B0F4D4">
                  <wp:extent cx="5638365" cy="6131237"/>
                  <wp:effectExtent l="0" t="0" r="635" b="3175"/>
                  <wp:docPr id="534218079"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8079" name="Picture 1" descr="A collage of images of a person&#10;&#10;Description automatically generated"/>
                          <pic:cNvPicPr/>
                        </pic:nvPicPr>
                        <pic:blipFill>
                          <a:blip r:embed="rId45"/>
                          <a:stretch>
                            <a:fillRect/>
                          </a:stretch>
                        </pic:blipFill>
                        <pic:spPr>
                          <a:xfrm>
                            <a:off x="0" y="0"/>
                            <a:ext cx="5670637" cy="6166330"/>
                          </a:xfrm>
                          <a:prstGeom prst="rect">
                            <a:avLst/>
                          </a:prstGeom>
                        </pic:spPr>
                      </pic:pic>
                    </a:graphicData>
                  </a:graphic>
                </wp:inline>
              </w:drawing>
            </w:r>
          </w:p>
        </w:tc>
      </w:tr>
      <w:tr w:rsidR="00E24B0A" w:rsidRPr="00B653BA" w14:paraId="4A9FDB2A" w14:textId="77777777" w:rsidTr="00496EF7">
        <w:trPr>
          <w:jc w:val="center"/>
        </w:trPr>
        <w:tc>
          <w:tcPr>
            <w:tcW w:w="8359" w:type="dxa"/>
          </w:tcPr>
          <w:p w14:paraId="438118C3" w14:textId="620549CE" w:rsidR="00C66FB1" w:rsidRPr="007E0165" w:rsidRDefault="00C66FB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11</w:t>
            </w:r>
            <w:r w:rsidRPr="007E0165">
              <w:rPr>
                <w:lang w:val="en-US"/>
              </w:rPr>
              <w:fldChar w:fldCharType="end"/>
            </w:r>
            <w:r w:rsidRPr="007E0165">
              <w:rPr>
                <w:lang w:val="en-US"/>
              </w:rPr>
              <w:t>: From left to right, a coronal slice of NAC, MAC, IMCM, TL-MC, and ADCM on cross-tracer subjects, respectively.</w:t>
            </w:r>
          </w:p>
        </w:tc>
      </w:tr>
    </w:tbl>
    <w:p w14:paraId="6D203685" w14:textId="77777777" w:rsidR="00507D2D" w:rsidRPr="007E0165" w:rsidRDefault="00507D2D">
      <w:pPr>
        <w:rPr>
          <w:rFonts w:asciiTheme="majorBidi" w:hAnsiTheme="majorBidi" w:cstheme="majorBidi"/>
          <w:lang w:val="en-US"/>
        </w:rPr>
      </w:pPr>
    </w:p>
    <w:p w14:paraId="25B09913" w14:textId="77777777" w:rsidR="00507D2D" w:rsidRPr="007E0165" w:rsidRDefault="00507D2D">
      <w:pPr>
        <w:rPr>
          <w:rFonts w:asciiTheme="majorBidi" w:hAnsiTheme="majorBidi" w:cstheme="majorBidi"/>
          <w:lang w:val="en-US"/>
        </w:rPr>
      </w:pPr>
    </w:p>
    <w:p w14:paraId="0F657B50" w14:textId="77777777" w:rsidR="00507D2D" w:rsidRPr="007E0165" w:rsidRDefault="00507D2D" w:rsidP="00D804A5">
      <w:pPr>
        <w:rPr>
          <w:rFonts w:asciiTheme="majorBidi" w:hAnsiTheme="majorBidi" w:cstheme="majorBidi"/>
          <w:lang w:val="en-US"/>
        </w:rPr>
      </w:pPr>
    </w:p>
    <w:p w14:paraId="21915EF8" w14:textId="77777777" w:rsidR="007650BE" w:rsidRPr="007E0165" w:rsidRDefault="007650BE"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B653BA" w14:paraId="721779E3" w14:textId="77777777" w:rsidTr="00E2116F">
        <w:trPr>
          <w:jc w:val="center"/>
        </w:trPr>
        <w:tc>
          <w:tcPr>
            <w:tcW w:w="3617" w:type="dxa"/>
          </w:tcPr>
          <w:p w14:paraId="2226E90B"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46"/>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47"/>
                          <a:stretch>
                            <a:fillRect/>
                          </a:stretch>
                        </pic:blipFill>
                        <pic:spPr>
                          <a:xfrm>
                            <a:off x="0" y="0"/>
                            <a:ext cx="2160000" cy="1719184"/>
                          </a:xfrm>
                          <a:prstGeom prst="rect">
                            <a:avLst/>
                          </a:prstGeom>
                        </pic:spPr>
                      </pic:pic>
                    </a:graphicData>
                  </a:graphic>
                </wp:inline>
              </w:drawing>
            </w:r>
          </w:p>
        </w:tc>
      </w:tr>
      <w:tr w:rsidR="003715D6" w:rsidRPr="00B653BA" w14:paraId="428DEF9E" w14:textId="77777777" w:rsidTr="00E2116F">
        <w:trPr>
          <w:jc w:val="center"/>
        </w:trPr>
        <w:tc>
          <w:tcPr>
            <w:tcW w:w="3617" w:type="dxa"/>
          </w:tcPr>
          <w:p w14:paraId="09ABD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48"/>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49"/>
                          <a:stretch>
                            <a:fillRect/>
                          </a:stretch>
                        </pic:blipFill>
                        <pic:spPr>
                          <a:xfrm>
                            <a:off x="0" y="0"/>
                            <a:ext cx="2160000" cy="1719184"/>
                          </a:xfrm>
                          <a:prstGeom prst="rect">
                            <a:avLst/>
                          </a:prstGeom>
                        </pic:spPr>
                      </pic:pic>
                    </a:graphicData>
                  </a:graphic>
                </wp:inline>
              </w:drawing>
            </w:r>
          </w:p>
        </w:tc>
      </w:tr>
      <w:tr w:rsidR="003715D6" w:rsidRPr="00B653BA" w14:paraId="5DCBE1DA" w14:textId="77777777" w:rsidTr="00E2116F">
        <w:trPr>
          <w:jc w:val="center"/>
        </w:trPr>
        <w:tc>
          <w:tcPr>
            <w:tcW w:w="3617" w:type="dxa"/>
          </w:tcPr>
          <w:p w14:paraId="5A2E4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50"/>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51"/>
                          <a:stretch>
                            <a:fillRect/>
                          </a:stretch>
                        </pic:blipFill>
                        <pic:spPr>
                          <a:xfrm>
                            <a:off x="0" y="0"/>
                            <a:ext cx="2160000" cy="1719184"/>
                          </a:xfrm>
                          <a:prstGeom prst="rect">
                            <a:avLst/>
                          </a:prstGeom>
                        </pic:spPr>
                      </pic:pic>
                    </a:graphicData>
                  </a:graphic>
                </wp:inline>
              </w:drawing>
            </w:r>
          </w:p>
        </w:tc>
      </w:tr>
    </w:tbl>
    <w:p w14:paraId="71A45DD4" w14:textId="3A44C00E" w:rsidR="003715D6" w:rsidRPr="007E0165" w:rsidRDefault="003715D6"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12</w:t>
      </w:r>
      <w:r w:rsidRPr="007E0165">
        <w:rPr>
          <w:noProof/>
          <w:lang w:val="en-US"/>
        </w:rPr>
        <w:fldChar w:fldCharType="end"/>
      </w:r>
      <w:r w:rsidRPr="007E0165">
        <w:rPr>
          <w:lang w:val="en-US"/>
        </w:rPr>
        <w:t xml:space="preserve">: </w:t>
      </w:r>
      <w:r w:rsidR="007650BE" w:rsidRPr="007E0165">
        <w:rPr>
          <w:lang w:val="en-US"/>
        </w:rPr>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r w:rsidR="00364F64" w:rsidRPr="00B653BA">
        <w:rPr>
          <w:lang w:val="en-US"/>
        </w:rPr>
        <w:t>centers</w:t>
      </w:r>
      <w:r w:rsidR="00364F64" w:rsidRPr="007E0165">
        <w:rPr>
          <w:lang w:val="en-US"/>
        </w:rPr>
        <w:t xml:space="preserve"> </w:t>
      </w:r>
      <w:r w:rsidR="007650BE" w:rsidRPr="007E0165">
        <w:rPr>
          <w:lang w:val="en-US"/>
        </w:rPr>
        <w:t>C6 and C7.</w:t>
      </w:r>
    </w:p>
    <w:p w14:paraId="3C51138C" w14:textId="10467F17" w:rsidR="007650BE" w:rsidRPr="007E0165" w:rsidRDefault="00815E5F" w:rsidP="00D804A5">
      <w:pPr>
        <w:rPr>
          <w:rFonts w:asciiTheme="majorBidi" w:hAnsiTheme="majorBidi" w:cstheme="majorBidi"/>
          <w:lang w:val="en-US"/>
        </w:rPr>
      </w:pPr>
      <w:r>
        <w:rPr>
          <w:rFonts w:asciiTheme="majorBidi" w:hAnsiTheme="majorBidi" w:cstheme="majorBidi"/>
          <w:lang w:val="en-US"/>
        </w:rPr>
        <w:t>F</w:t>
      </w:r>
      <w:r w:rsidR="007650BE" w:rsidRPr="007E0165">
        <w:rPr>
          <w:rFonts w:asciiTheme="majorBidi" w:hAnsiTheme="majorBidi" w:cstheme="majorBidi"/>
          <w:lang w:val="en-US"/>
        </w:rPr>
        <w:t xml:space="preserve">urther investigation through joint histogram analysis of the TL-MC and ADCM models </w:t>
      </w:r>
      <w:del w:id="479" w:author="Shirilord, Isaac (ARTORG)" w:date="2024-07-10T17:58:00Z" w16du:dateUtc="2024-07-10T15:58:00Z">
        <w:r w:rsidDel="00C752F3">
          <w:rPr>
            <w:rFonts w:asciiTheme="majorBidi" w:hAnsiTheme="majorBidi" w:cstheme="majorBidi"/>
            <w:lang w:val="en-US"/>
          </w:rPr>
          <w:delText>is</w:delText>
        </w:r>
        <w:r w:rsidRPr="007E0165" w:rsidDel="00C752F3">
          <w:rPr>
            <w:rFonts w:asciiTheme="majorBidi" w:hAnsiTheme="majorBidi" w:cstheme="majorBidi"/>
            <w:lang w:val="en-US"/>
          </w:rPr>
          <w:delText xml:space="preserve"> </w:delText>
        </w:r>
        <w:r w:rsidR="007650BE" w:rsidRPr="007E0165" w:rsidDel="00C752F3">
          <w:rPr>
            <w:rFonts w:asciiTheme="majorBidi" w:hAnsiTheme="majorBidi" w:cstheme="majorBidi"/>
            <w:lang w:val="en-US"/>
          </w:rPr>
          <w:delText xml:space="preserve">different </w:delText>
        </w:r>
        <w:r w:rsidR="00364F64" w:rsidRPr="00B653BA" w:rsidDel="00C752F3">
          <w:rPr>
            <w:rFonts w:asciiTheme="majorBidi" w:hAnsiTheme="majorBidi" w:cstheme="majorBidi"/>
            <w:lang w:val="en-US"/>
          </w:rPr>
          <w:delText xml:space="preserve">centers </w:delText>
        </w:r>
        <w:r w:rsidRPr="00815E5F" w:rsidDel="00C752F3">
          <w:rPr>
            <w:rFonts w:asciiTheme="majorBidi" w:hAnsiTheme="majorBidi" w:cstheme="majorBidi"/>
            <w:lang w:val="en-US"/>
          </w:rPr>
          <w:delText xml:space="preserve">provides </w:delText>
        </w:r>
      </w:del>
      <w:ins w:id="480" w:author="Shirilord, Isaac (ARTORG)" w:date="2024-07-10T17:58:00Z" w16du:dateUtc="2024-07-10T15:58:00Z">
        <w:r w:rsidR="00C752F3">
          <w:rPr>
            <w:rFonts w:asciiTheme="majorBidi" w:hAnsiTheme="majorBidi" w:cstheme="majorBidi"/>
            <w:lang w:val="en-US"/>
          </w:rPr>
          <w:t xml:space="preserve">in different centers provides a </w:t>
        </w:r>
      </w:ins>
      <w:r w:rsidRPr="00815E5F">
        <w:rPr>
          <w:rFonts w:asciiTheme="majorBidi" w:hAnsiTheme="majorBidi" w:cstheme="majorBidi"/>
          <w:lang w:val="en-US"/>
        </w:rPr>
        <w:t xml:space="preserve">precise understanding of each model's predictive capabilities for SUVs. </w:t>
      </w:r>
      <w:r w:rsidR="007650BE" w:rsidRPr="007E0165">
        <w:rPr>
          <w:rFonts w:asciiTheme="majorBidi" w:hAnsiTheme="majorBidi" w:cstheme="majorBidi"/>
          <w:lang w:val="en-US"/>
        </w:rPr>
        <w:t xml:space="preserve">The TL-MC model closely </w:t>
      </w:r>
      <w:r w:rsidR="00164586">
        <w:rPr>
          <w:rFonts w:asciiTheme="majorBidi" w:hAnsiTheme="majorBidi" w:cstheme="majorBidi"/>
          <w:lang w:val="en-US"/>
        </w:rPr>
        <w:t>matches</w:t>
      </w:r>
      <w:r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reference values, as evidenced by regression slopes of 0.98 ± 0.38 and 0.69 ± 0.08 at two respective </w:t>
      </w:r>
      <w:r w:rsidR="00364F64" w:rsidRPr="00B653BA">
        <w:rPr>
          <w:rFonts w:asciiTheme="majorBidi" w:hAnsiTheme="majorBidi" w:cstheme="majorBidi"/>
          <w:lang w:val="en-US"/>
        </w:rPr>
        <w:t>centers</w:t>
      </w:r>
      <w:r w:rsidR="007650BE" w:rsidRPr="007E0165">
        <w:rPr>
          <w:rFonts w:asciiTheme="majorBidi" w:hAnsiTheme="majorBidi" w:cstheme="majorBidi"/>
          <w:lang w:val="en-US"/>
        </w:rPr>
        <w:t xml:space="preserve">. </w:t>
      </w:r>
      <w:r w:rsidR="007650BE" w:rsidRPr="00A8125B">
        <w:rPr>
          <w:rFonts w:asciiTheme="majorBidi" w:hAnsiTheme="majorBidi" w:cstheme="majorBidi"/>
          <w:lang w:val="en-US"/>
        </w:rPr>
        <w:t xml:space="preserve">Notably, this model also </w:t>
      </w:r>
      <w:r w:rsidRPr="00A8125B">
        <w:rPr>
          <w:rFonts w:asciiTheme="majorBidi" w:hAnsiTheme="majorBidi" w:cstheme="majorBidi"/>
          <w:lang w:val="en-US"/>
        </w:rPr>
        <w:t xml:space="preserve">has </w:t>
      </w:r>
      <w:r w:rsidR="007650BE" w:rsidRPr="00A8125B">
        <w:rPr>
          <w:rFonts w:asciiTheme="majorBidi" w:hAnsiTheme="majorBidi" w:cstheme="majorBidi"/>
          <w:lang w:val="en-US"/>
        </w:rPr>
        <w:t xml:space="preserve">high correlation coefficients of 0.915 and 0.918, </w:t>
      </w:r>
      <w:r w:rsidRPr="00A8125B">
        <w:rPr>
          <w:rFonts w:asciiTheme="majorBidi" w:hAnsiTheme="majorBidi" w:cstheme="majorBidi"/>
          <w:lang w:val="en-US"/>
        </w:rPr>
        <w:t xml:space="preserve">emphasizing </w:t>
      </w:r>
      <w:r w:rsidR="007650BE" w:rsidRPr="00A8125B">
        <w:rPr>
          <w:rFonts w:asciiTheme="majorBidi" w:hAnsiTheme="majorBidi" w:cstheme="majorBidi"/>
          <w:lang w:val="en-US"/>
        </w:rPr>
        <w:t>its precision in SUV prediction</w:t>
      </w:r>
      <w:del w:id="481" w:author="Shirilord, Isaac (ARTORG)" w:date="2024-07-10T17:58:00Z" w16du:dateUtc="2024-07-10T15:58:00Z">
        <w:r w:rsidRPr="00A8125B" w:rsidDel="00C752F3">
          <w:rPr>
            <w:rFonts w:asciiTheme="majorBidi" w:hAnsiTheme="majorBidi" w:cstheme="majorBidi"/>
            <w:lang w:val="en-US"/>
          </w:rPr>
          <w:delText>,</w:delText>
        </w:r>
        <w:r w:rsidR="007650BE" w:rsidRPr="00A8125B" w:rsidDel="00C752F3">
          <w:rPr>
            <w:rFonts w:asciiTheme="majorBidi" w:hAnsiTheme="majorBidi" w:cstheme="majorBidi"/>
            <w:lang w:val="en-US"/>
          </w:rPr>
          <w:delText xml:space="preserve"> despite a tendency to slightly underestimate values, particularly at Cent</w:delText>
        </w:r>
        <w:r w:rsidR="009239C2" w:rsidRPr="00A8125B" w:rsidDel="00C752F3">
          <w:rPr>
            <w:rFonts w:asciiTheme="majorBidi" w:hAnsiTheme="majorBidi" w:cstheme="majorBidi"/>
            <w:sz w:val="24"/>
            <w:szCs w:val="24"/>
            <w:lang w:val="en-US"/>
          </w:rPr>
          <w:delText>er</w:delText>
        </w:r>
        <w:r w:rsidR="007650BE" w:rsidRPr="00A8125B" w:rsidDel="00C752F3">
          <w:rPr>
            <w:rFonts w:asciiTheme="majorBidi" w:hAnsiTheme="majorBidi" w:cstheme="majorBidi"/>
            <w:lang w:val="en-US"/>
          </w:rPr>
          <w:delText xml:space="preserve"> C7</w:delText>
        </w:r>
      </w:del>
      <w:ins w:id="482" w:author="Shirilord, Isaac (ARTORG)" w:date="2024-07-10T17:58:00Z" w16du:dateUtc="2024-07-10T15:58:00Z">
        <w:r w:rsidR="00C752F3">
          <w:rPr>
            <w:rFonts w:asciiTheme="majorBidi" w:hAnsiTheme="majorBidi" w:cstheme="majorBidi"/>
            <w:lang w:val="en-US"/>
          </w:rPr>
          <w:t xml:space="preserve"> despite a tendency to slightly underestimate values, particularly at Center C7,</w:t>
        </w:r>
      </w:ins>
      <w:r w:rsidR="007650BE" w:rsidRPr="00A8125B">
        <w:rPr>
          <w:rFonts w:asciiTheme="majorBidi" w:hAnsiTheme="majorBidi" w:cstheme="majorBidi"/>
          <w:lang w:val="en-US"/>
        </w:rPr>
        <w:t xml:space="preserve"> as </w:t>
      </w:r>
      <w:r w:rsidRPr="00A8125B">
        <w:rPr>
          <w:rFonts w:asciiTheme="majorBidi" w:hAnsiTheme="majorBidi" w:cstheme="majorBidi"/>
          <w:lang w:val="en-US"/>
        </w:rPr>
        <w:t xml:space="preserve">presented </w:t>
      </w:r>
      <w:r w:rsidR="007650BE" w:rsidRPr="00A8125B">
        <w:rPr>
          <w:rFonts w:asciiTheme="majorBidi" w:hAnsiTheme="majorBidi" w:cstheme="majorBidi"/>
          <w:lang w:val="en-US"/>
        </w:rPr>
        <w:t>in the analysis.</w:t>
      </w:r>
    </w:p>
    <w:p w14:paraId="49B094F6" w14:textId="07EDF20C" w:rsidR="003715D6" w:rsidRPr="007E0165" w:rsidRDefault="007650BE" w:rsidP="00D804A5">
      <w:pPr>
        <w:rPr>
          <w:rFonts w:asciiTheme="majorBidi" w:hAnsiTheme="majorBidi" w:cstheme="majorBidi"/>
          <w:lang w:val="en-US"/>
        </w:rPr>
      </w:pPr>
      <w:r w:rsidRPr="007E0165">
        <w:rPr>
          <w:rFonts w:asciiTheme="majorBidi" w:hAnsiTheme="majorBidi" w:cstheme="majorBidi"/>
          <w:lang w:val="en-US"/>
        </w:rPr>
        <w:t>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B653BA" w14:paraId="4D88F9D5" w14:textId="77777777" w:rsidTr="00211C63">
        <w:trPr>
          <w:jc w:val="center"/>
        </w:trPr>
        <w:tc>
          <w:tcPr>
            <w:tcW w:w="411" w:type="dxa"/>
            <w:textDirection w:val="btLr"/>
            <w:vAlign w:val="bottom"/>
          </w:tcPr>
          <w:p w14:paraId="164F8074" w14:textId="50ACBC2B"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lastRenderedPageBreak/>
              <w:t xml:space="preserve">           </w:t>
            </w:r>
            <w:r w:rsidR="00211C63" w:rsidRPr="007E0165">
              <w:rPr>
                <w:rFonts w:asciiTheme="majorBidi" w:hAnsiTheme="majorBidi" w:cstheme="majorBidi"/>
                <w:sz w:val="16"/>
                <w:szCs w:val="16"/>
                <w:lang w:val="en-US"/>
              </w:rPr>
              <w:t>Predicted (SUV)</w:t>
            </w:r>
          </w:p>
        </w:tc>
        <w:tc>
          <w:tcPr>
            <w:tcW w:w="5963" w:type="dxa"/>
          </w:tcPr>
          <w:p w14:paraId="02FFA8E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52"/>
                          <a:stretch>
                            <a:fillRect/>
                          </a:stretch>
                        </pic:blipFill>
                        <pic:spPr>
                          <a:xfrm>
                            <a:off x="0" y="0"/>
                            <a:ext cx="3696147" cy="1638000"/>
                          </a:xfrm>
                          <a:prstGeom prst="rect">
                            <a:avLst/>
                          </a:prstGeom>
                        </pic:spPr>
                      </pic:pic>
                    </a:graphicData>
                  </a:graphic>
                </wp:inline>
              </w:drawing>
            </w:r>
          </w:p>
        </w:tc>
      </w:tr>
      <w:tr w:rsidR="00211C63" w:rsidRPr="00B653BA" w14:paraId="47C81A9F" w14:textId="77777777" w:rsidTr="00211C63">
        <w:trPr>
          <w:jc w:val="center"/>
        </w:trPr>
        <w:tc>
          <w:tcPr>
            <w:tcW w:w="411" w:type="dxa"/>
            <w:textDirection w:val="btLr"/>
            <w:vAlign w:val="bottom"/>
          </w:tcPr>
          <w:p w14:paraId="1AE532CD" w14:textId="0A30498D"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t xml:space="preserve">               </w:t>
            </w:r>
            <w:r w:rsidR="00211C63" w:rsidRPr="007E0165">
              <w:rPr>
                <w:rFonts w:asciiTheme="majorBidi" w:hAnsiTheme="majorBidi" w:cstheme="majorBidi"/>
                <w:sz w:val="16"/>
                <w:szCs w:val="16"/>
                <w:lang w:val="en-US"/>
              </w:rPr>
              <w:t>Predicted (SUV)</w:t>
            </w:r>
          </w:p>
        </w:tc>
        <w:tc>
          <w:tcPr>
            <w:tcW w:w="5963" w:type="dxa"/>
          </w:tcPr>
          <w:p w14:paraId="65DAB4D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53"/>
                          <a:stretch>
                            <a:fillRect/>
                          </a:stretch>
                        </pic:blipFill>
                        <pic:spPr>
                          <a:xfrm>
                            <a:off x="0" y="0"/>
                            <a:ext cx="3696147" cy="1638000"/>
                          </a:xfrm>
                          <a:prstGeom prst="rect">
                            <a:avLst/>
                          </a:prstGeom>
                        </pic:spPr>
                      </pic:pic>
                    </a:graphicData>
                  </a:graphic>
                </wp:inline>
              </w:drawing>
            </w:r>
          </w:p>
        </w:tc>
      </w:tr>
      <w:tr w:rsidR="00211C63" w:rsidRPr="00B653BA" w14:paraId="0CDCF417" w14:textId="77777777" w:rsidTr="00211C63">
        <w:trPr>
          <w:jc w:val="center"/>
        </w:trPr>
        <w:tc>
          <w:tcPr>
            <w:tcW w:w="411" w:type="dxa"/>
          </w:tcPr>
          <w:p w14:paraId="7E21204C" w14:textId="77777777" w:rsidR="00211C63" w:rsidRPr="007E0165" w:rsidRDefault="00211C63" w:rsidP="00D804A5">
            <w:pPr>
              <w:rPr>
                <w:rFonts w:asciiTheme="majorBidi" w:hAnsiTheme="majorBidi" w:cstheme="majorBidi"/>
                <w:lang w:val="en-US"/>
              </w:rPr>
            </w:pPr>
          </w:p>
        </w:tc>
        <w:tc>
          <w:tcPr>
            <w:tcW w:w="5963" w:type="dxa"/>
          </w:tcPr>
          <w:p w14:paraId="57E1005D" w14:textId="16B3D231" w:rsidR="00211C63" w:rsidRPr="007E0165" w:rsidRDefault="00211C63" w:rsidP="00D804A5">
            <w:pPr>
              <w:rPr>
                <w:rFonts w:asciiTheme="majorBidi" w:hAnsiTheme="majorBidi" w:cstheme="majorBidi"/>
                <w:lang w:val="en-US"/>
              </w:rPr>
            </w:pPr>
            <w:r w:rsidRPr="007E0165">
              <w:rPr>
                <w:rFonts w:asciiTheme="majorBidi" w:hAnsiTheme="majorBidi" w:cstheme="majorBidi"/>
                <w:sz w:val="16"/>
                <w:szCs w:val="16"/>
                <w:lang w:val="en-US"/>
              </w:rPr>
              <w:t xml:space="preserve">            </w:t>
            </w:r>
            <w:r w:rsidR="00681E02" w:rsidRPr="007E0165">
              <w:rPr>
                <w:rFonts w:asciiTheme="majorBidi" w:hAnsiTheme="majorBidi" w:cstheme="majorBidi"/>
                <w:sz w:val="16"/>
                <w:szCs w:val="16"/>
                <w:lang w:val="en-US"/>
              </w:rPr>
              <w:t xml:space="preserve">     </w:t>
            </w:r>
            <w:r w:rsidRPr="007E0165">
              <w:rPr>
                <w:rFonts w:asciiTheme="majorBidi" w:hAnsiTheme="majorBidi" w:cstheme="majorBidi"/>
                <w:sz w:val="16"/>
                <w:szCs w:val="16"/>
                <w:lang w:val="en-US"/>
              </w:rPr>
              <w:t>Reference (</w:t>
            </w:r>
            <w:proofErr w:type="gramStart"/>
            <w:r w:rsidRPr="007E0165">
              <w:rPr>
                <w:rFonts w:asciiTheme="majorBidi" w:hAnsiTheme="majorBidi" w:cstheme="majorBidi"/>
                <w:sz w:val="16"/>
                <w:szCs w:val="16"/>
                <w:lang w:val="en-US"/>
              </w:rPr>
              <w:t xml:space="preserve">SUV)   </w:t>
            </w:r>
            <w:proofErr w:type="gramEnd"/>
            <w:r w:rsidRPr="007E0165">
              <w:rPr>
                <w:rFonts w:asciiTheme="majorBidi" w:hAnsiTheme="majorBidi" w:cstheme="majorBidi"/>
                <w:sz w:val="16"/>
                <w:szCs w:val="16"/>
                <w:lang w:val="en-US"/>
              </w:rPr>
              <w:t xml:space="preserve">                                              Reference (SUV)</w:t>
            </w:r>
          </w:p>
        </w:tc>
      </w:tr>
    </w:tbl>
    <w:p w14:paraId="62B214E2" w14:textId="707EE694" w:rsidR="003715D6" w:rsidRDefault="00CC54DB"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13</w:t>
      </w:r>
      <w:r w:rsidRPr="007E0165">
        <w:rPr>
          <w:noProof/>
          <w:lang w:val="en-US"/>
        </w:rPr>
        <w:fldChar w:fldCharType="end"/>
      </w:r>
      <w:r w:rsidRPr="007E0165">
        <w:rPr>
          <w:lang w:val="en-US"/>
        </w:rPr>
        <w:t xml:space="preserve">: </w:t>
      </w:r>
      <w:r w:rsidR="00211C63" w:rsidRPr="007E0165">
        <w:rPr>
          <w:lang w:val="en-US"/>
        </w:rPr>
        <w:t>J</w:t>
      </w:r>
      <w:r w:rsidR="007650BE" w:rsidRPr="007E0165">
        <w:rPr>
          <w:lang w:val="en-US"/>
        </w:rPr>
        <w:t xml:space="preserve">oint histogram analysis displaying the correlation between activity concentration in TL-MC and ADCM images versus reference MAC images serving as the ground truth for cross-tracer. Note that a logarithmic </w:t>
      </w:r>
      <w:r w:rsidR="009E0A08">
        <w:rPr>
          <w:lang w:val="en-US"/>
        </w:rPr>
        <w:t>color-</w:t>
      </w:r>
      <w:r w:rsidR="007650BE" w:rsidRPr="007E0165">
        <w:rPr>
          <w:lang w:val="en-US"/>
        </w:rPr>
        <w:t xml:space="preserve">scale was used to display the </w:t>
      </w:r>
      <w:r w:rsidR="009E0A08">
        <w:rPr>
          <w:lang w:val="en-US"/>
        </w:rPr>
        <w:t>number of voxels.</w:t>
      </w:r>
    </w:p>
    <w:p w14:paraId="4AC766BA" w14:textId="203C9E1A" w:rsidR="00880867" w:rsidDel="00C752F3" w:rsidRDefault="00880867" w:rsidP="00880867">
      <w:pPr>
        <w:rPr>
          <w:del w:id="483" w:author="Shirilord, Isaac (ARTORG)" w:date="2024-07-10T17:58:00Z" w16du:dateUtc="2024-07-10T15:58:00Z"/>
          <w:lang w:val="en-US"/>
        </w:rPr>
      </w:pPr>
    </w:p>
    <w:p w14:paraId="56887C33" w14:textId="4DD8302E" w:rsidR="00880867" w:rsidRPr="00880867" w:rsidDel="00C752F3" w:rsidRDefault="00880867" w:rsidP="001E7DB7">
      <w:pPr>
        <w:rPr>
          <w:del w:id="484" w:author="Shirilord, Isaac (ARTORG)" w:date="2024-07-10T17:58:00Z" w16du:dateUtc="2024-07-10T15:58:00Z"/>
          <w:lang w:val="en-US"/>
        </w:rPr>
      </w:pPr>
    </w:p>
    <w:p w14:paraId="1CB0D8B0" w14:textId="3DD32B27" w:rsidR="00CC54DB" w:rsidRPr="007E0165" w:rsidRDefault="00CC54DB" w:rsidP="001E0755">
      <w:pPr>
        <w:pStyle w:val="Heading2"/>
        <w:rPr>
          <w:rFonts w:asciiTheme="majorBidi" w:hAnsiTheme="majorBidi" w:cstheme="majorBidi"/>
          <w:lang w:val="en-US"/>
        </w:rPr>
      </w:pPr>
      <w:bookmarkStart w:id="485" w:name="_Toc168472932"/>
      <w:bookmarkStart w:id="486" w:name="_Toc171278831"/>
      <w:r w:rsidRPr="007E0165">
        <w:rPr>
          <w:rFonts w:asciiTheme="majorBidi" w:hAnsiTheme="majorBidi" w:cstheme="majorBidi"/>
          <w:lang w:val="en-US"/>
        </w:rPr>
        <w:t>Case Study on </w:t>
      </w:r>
      <w:r w:rsidR="00C4118C" w:rsidRPr="00B653BA">
        <w:rPr>
          <w:rFonts w:asciiTheme="majorBidi" w:hAnsiTheme="majorBidi" w:cstheme="majorBidi"/>
          <w:lang w:val="en-US"/>
        </w:rPr>
        <w:t>Artifact Images</w:t>
      </w:r>
      <w:bookmarkEnd w:id="485"/>
      <w:bookmarkEnd w:id="486"/>
    </w:p>
    <w:p w14:paraId="58A55C9C" w14:textId="77777777" w:rsidR="003715D6" w:rsidRPr="007E0165" w:rsidRDefault="003715D6" w:rsidP="00D804A5">
      <w:pPr>
        <w:rPr>
          <w:rFonts w:asciiTheme="majorBidi" w:hAnsiTheme="majorBidi" w:cstheme="majorBidi"/>
          <w:lang w:val="en-US"/>
        </w:rPr>
      </w:pPr>
    </w:p>
    <w:p w14:paraId="1031A405" w14:textId="4A60E766" w:rsidR="007650BE" w:rsidRPr="007E0165" w:rsidRDefault="00C4118C">
      <w:pPr>
        <w:rPr>
          <w:rFonts w:asciiTheme="majorBidi" w:hAnsiTheme="majorBidi" w:cstheme="majorBidi"/>
          <w:lang w:val="en-US"/>
        </w:rPr>
      </w:pPr>
      <w:r w:rsidRPr="00B653BA">
        <w:rPr>
          <w:rFonts w:asciiTheme="majorBidi" w:hAnsiTheme="majorBidi" w:cstheme="majorBidi"/>
          <w:lang w:val="en-US"/>
        </w:rPr>
        <w:t>This section examined a series of case studies involving repeated scans</w:t>
      </w:r>
      <w:r w:rsidR="007650BE" w:rsidRPr="007E0165">
        <w:rPr>
          <w:rFonts w:asciiTheme="majorBidi" w:hAnsiTheme="majorBidi" w:cstheme="majorBidi"/>
          <w:lang w:val="en-US"/>
        </w:rPr>
        <w:t>. These repeated scans have been requested by nuclear medicine physicians shortly after initial assessments.</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Figure</w:t>
      </w:r>
      <w:r w:rsidR="00DC7C5C" w:rsidRPr="007E0165">
        <w:rPr>
          <w:rFonts w:asciiTheme="majorBidi" w:hAnsiTheme="majorBidi" w:cstheme="majorBidi"/>
          <w:lang w:val="en-US"/>
        </w:rPr>
        <w:t xml:space="preserve">s </w:t>
      </w:r>
      <w:r w:rsidR="00AC5C2E">
        <w:rPr>
          <w:rFonts w:asciiTheme="majorBidi" w:hAnsiTheme="majorBidi" w:cstheme="majorBidi"/>
          <w:lang w:val="en-US"/>
        </w:rPr>
        <w:t xml:space="preserve">14, </w:t>
      </w:r>
      <w:r w:rsidR="00DC7C5C" w:rsidRPr="007E0165">
        <w:rPr>
          <w:rFonts w:asciiTheme="majorBidi" w:hAnsiTheme="majorBidi" w:cstheme="majorBidi"/>
          <w:lang w:val="en-US"/>
        </w:rPr>
        <w:t>15</w:t>
      </w:r>
      <w:r w:rsidR="00AC5C2E">
        <w:rPr>
          <w:rFonts w:asciiTheme="majorBidi" w:hAnsiTheme="majorBidi" w:cstheme="majorBidi"/>
          <w:lang w:val="en-US"/>
        </w:rPr>
        <w:t>,</w:t>
      </w:r>
      <w:r w:rsidR="00AC5C2E" w:rsidRPr="007E0165">
        <w:rPr>
          <w:rFonts w:asciiTheme="majorBidi" w:hAnsiTheme="majorBidi" w:cstheme="majorBidi"/>
          <w:lang w:val="en-US"/>
        </w:rPr>
        <w:t xml:space="preserve"> </w:t>
      </w:r>
      <w:r w:rsidR="00DC7C5C" w:rsidRPr="007E0165">
        <w:rPr>
          <w:rFonts w:asciiTheme="majorBidi" w:hAnsiTheme="majorBidi" w:cstheme="majorBidi"/>
          <w:lang w:val="en-US"/>
        </w:rPr>
        <w:t xml:space="preserve">and </w:t>
      </w:r>
      <w:r w:rsidR="00AC5C2E" w:rsidRPr="007E0165">
        <w:rPr>
          <w:rFonts w:asciiTheme="majorBidi" w:hAnsiTheme="majorBidi" w:cstheme="majorBidi"/>
          <w:lang w:val="en-US"/>
        </w:rPr>
        <w:t>16</w:t>
      </w:r>
      <w:r w:rsidR="00DC7C5C" w:rsidRPr="007E0165">
        <w:rPr>
          <w:rFonts w:asciiTheme="majorBidi" w:hAnsiTheme="majorBidi" w:cstheme="majorBidi"/>
          <w:lang w:val="en-US"/>
        </w:rPr>
        <w:t xml:space="preserve"> display the imaging results for patients with halo artifacts in the pelvic, kidney, diaphragm, lung, liver,</w:t>
      </w:r>
      <w:r w:rsidR="00626150" w:rsidRPr="007E0165">
        <w:rPr>
          <w:rFonts w:asciiTheme="majorBidi" w:hAnsiTheme="majorBidi" w:cstheme="majorBidi"/>
          <w:lang w:val="en-US"/>
        </w:rPr>
        <w:t xml:space="preserve"> and spleen </w:t>
      </w:r>
      <w:r w:rsidR="007650BE" w:rsidRPr="007E0165">
        <w:rPr>
          <w:rFonts w:asciiTheme="majorBidi" w:hAnsiTheme="majorBidi" w:cstheme="majorBidi"/>
          <w:lang w:val="en-US"/>
        </w:rPr>
        <w:t xml:space="preserve">regions. These </w:t>
      </w:r>
      <w:r w:rsidR="00DC7C5C" w:rsidRPr="007E0165">
        <w:rPr>
          <w:rFonts w:asciiTheme="majorBidi" w:hAnsiTheme="majorBidi" w:cstheme="majorBidi"/>
          <w:lang w:val="en-US"/>
        </w:rPr>
        <w:t xml:space="preserve">artifacts </w:t>
      </w:r>
      <w:r w:rsidR="007650BE" w:rsidRPr="007E0165">
        <w:rPr>
          <w:rFonts w:asciiTheme="majorBidi" w:hAnsiTheme="majorBidi" w:cstheme="majorBidi"/>
          <w:lang w:val="en-US"/>
        </w:rPr>
        <w:t xml:space="preserve">were removed in the repeated scan. The ICMC method produced </w:t>
      </w:r>
      <w:r w:rsidR="00DC7C5C" w:rsidRPr="007E0165">
        <w:rPr>
          <w:rFonts w:asciiTheme="majorBidi" w:hAnsiTheme="majorBidi" w:cstheme="majorBidi"/>
          <w:lang w:val="en-US"/>
        </w:rPr>
        <w:t>artifact</w:t>
      </w:r>
      <w:r w:rsidR="007650BE" w:rsidRPr="007E0165">
        <w:rPr>
          <w:rFonts w:asciiTheme="majorBidi" w:hAnsiTheme="majorBidi" w:cstheme="majorBidi"/>
          <w:lang w:val="en-US"/>
        </w:rPr>
        <w:t>-free images of high quality, diagnostic confidence, and nearly identical to the initial scan.</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Figure </w:t>
      </w:r>
      <w:r w:rsidR="00AC5C2E">
        <w:rPr>
          <w:rFonts w:asciiTheme="majorBidi" w:hAnsiTheme="majorBidi" w:cstheme="majorBidi"/>
          <w:lang w:val="en-US"/>
        </w:rPr>
        <w:t>17</w:t>
      </w:r>
      <w:r w:rsidR="00AC5C2E" w:rsidRPr="007E0165">
        <w:rPr>
          <w:rFonts w:asciiTheme="majorBidi" w:hAnsiTheme="majorBidi" w:cstheme="majorBidi"/>
          <w:lang w:val="en-US"/>
        </w:rPr>
        <w:t xml:space="preserve"> </w:t>
      </w:r>
      <w:r w:rsidR="007650BE" w:rsidRPr="007E0165">
        <w:rPr>
          <w:rFonts w:asciiTheme="majorBidi" w:hAnsiTheme="majorBidi" w:cstheme="majorBidi"/>
          <w:lang w:val="en-US"/>
        </w:rPr>
        <w:t>features patient</w:t>
      </w:r>
      <w:r w:rsidR="00B4553F" w:rsidRPr="007E0165">
        <w:rPr>
          <w:rFonts w:asciiTheme="majorBidi" w:hAnsiTheme="majorBidi" w:cstheme="majorBidi"/>
          <w:lang w:val="en-US"/>
        </w:rPr>
        <w:t>s</w:t>
      </w:r>
      <w:r w:rsidR="007650BE" w:rsidRPr="007E0165">
        <w:rPr>
          <w:rFonts w:asciiTheme="majorBidi" w:hAnsiTheme="majorBidi" w:cstheme="majorBidi"/>
          <w:lang w:val="en-US"/>
        </w:rPr>
        <w:t xml:space="preserve"> with a halo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 xml:space="preserve">in the kidneys. A repeated scan was conducted in this region due to the initial scan's low image quality and diagnostic confidence. Unfortunately, </w:t>
      </w:r>
      <w:r w:rsidR="00413578" w:rsidRPr="00B653BA">
        <w:rPr>
          <w:rFonts w:asciiTheme="majorBidi" w:hAnsiTheme="majorBidi" w:cstheme="majorBidi"/>
          <w:lang w:val="en-US"/>
        </w:rPr>
        <w:t>in</w:t>
      </w:r>
      <w:r w:rsidR="00413578" w:rsidRPr="007E0165">
        <w:rPr>
          <w:rFonts w:asciiTheme="majorBidi" w:hAnsiTheme="majorBidi" w:cstheme="majorBidi"/>
          <w:lang w:val="en-US"/>
        </w:rPr>
        <w:t xml:space="preserve"> </w:t>
      </w:r>
      <w:r w:rsidR="00413578" w:rsidRPr="00B653BA">
        <w:rPr>
          <w:rFonts w:asciiTheme="majorBidi" w:hAnsiTheme="majorBidi" w:cstheme="majorBidi"/>
          <w:lang w:val="en-US"/>
        </w:rPr>
        <w:t>some cases,</w:t>
      </w:r>
      <w:r w:rsidR="00211C63"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the repeated scan could not remove these artifacts. Nonetheless, the ICMC model successfully eliminated the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in both the original and subsequent scans.</w:t>
      </w:r>
    </w:p>
    <w:p w14:paraId="497B55F0" w14:textId="77777777" w:rsidR="00507D2D" w:rsidRPr="007E0165" w:rsidRDefault="00507D2D">
      <w:pPr>
        <w:rPr>
          <w:rFonts w:asciiTheme="majorBidi" w:hAnsiTheme="majorBidi" w:cstheme="majorBidi"/>
          <w:lang w:val="en-US"/>
        </w:rPr>
      </w:pPr>
    </w:p>
    <w:p w14:paraId="245A6F44" w14:textId="77777777" w:rsidR="00507D2D" w:rsidRPr="007E0165" w:rsidRDefault="00507D2D">
      <w:pPr>
        <w:rPr>
          <w:rFonts w:asciiTheme="majorBidi" w:hAnsiTheme="majorBidi" w:cstheme="majorBidi"/>
          <w:lang w:val="en-US"/>
        </w:rPr>
      </w:pPr>
    </w:p>
    <w:p w14:paraId="60140C84" w14:textId="3B326D2D" w:rsidR="00507D2D" w:rsidRPr="00B653BA" w:rsidRDefault="00507D2D">
      <w:pPr>
        <w:rPr>
          <w:rFonts w:asciiTheme="majorBidi" w:hAnsiTheme="majorBidi" w:cstheme="majorBidi"/>
          <w:lang w:val="en-US"/>
        </w:rPr>
      </w:pPr>
    </w:p>
    <w:p w14:paraId="62DB4436" w14:textId="77777777" w:rsidR="00413578" w:rsidRPr="00B653BA" w:rsidRDefault="00413578">
      <w:pPr>
        <w:rPr>
          <w:rFonts w:asciiTheme="majorBidi" w:hAnsiTheme="majorBidi" w:cstheme="majorBidi"/>
          <w:lang w:val="en-US"/>
        </w:rPr>
      </w:pPr>
    </w:p>
    <w:p w14:paraId="49778431" w14:textId="77777777" w:rsidR="00413578" w:rsidRPr="00B653BA" w:rsidRDefault="00413578">
      <w:pPr>
        <w:rPr>
          <w:rFonts w:asciiTheme="majorBidi" w:hAnsiTheme="majorBidi" w:cstheme="majorBidi"/>
          <w:lang w:val="en-US"/>
        </w:rPr>
      </w:pPr>
    </w:p>
    <w:p w14:paraId="591FC9D5" w14:textId="77777777" w:rsidR="00413578" w:rsidRPr="007E0165" w:rsidRDefault="00413578">
      <w:pPr>
        <w:rPr>
          <w:rFonts w:asciiTheme="majorBidi" w:hAnsiTheme="majorBidi" w:cstheme="majorBidi"/>
          <w:lang w:val="en-US"/>
        </w:rPr>
      </w:pPr>
    </w:p>
    <w:p w14:paraId="7D82E2FC" w14:textId="77777777" w:rsidR="00507D2D" w:rsidRPr="007E0165" w:rsidRDefault="00507D2D" w:rsidP="00D804A5">
      <w:pPr>
        <w:rPr>
          <w:rFonts w:asciiTheme="majorBidi" w:hAnsiTheme="majorBidi" w:cstheme="majorBidi"/>
          <w:lang w:val="en-US"/>
        </w:rPr>
      </w:pPr>
    </w:p>
    <w:p w14:paraId="238264EC" w14:textId="77777777" w:rsidR="00211C63" w:rsidRPr="007E0165" w:rsidRDefault="00211C63" w:rsidP="00D804A5">
      <w:pPr>
        <w:rPr>
          <w:rFonts w:asciiTheme="majorBidi" w:hAnsiTheme="majorBidi" w:cstheme="majorBidi"/>
          <w:lang w:val="en-US"/>
        </w:rPr>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D50F1E" w:rsidRPr="00B653BA" w14:paraId="5E5DE8DC" w14:textId="40F69993" w:rsidTr="00D50F1E">
        <w:trPr>
          <w:gridAfter w:val="1"/>
          <w:wAfter w:w="4163" w:type="dxa"/>
          <w:trHeight w:val="562"/>
        </w:trPr>
        <w:tc>
          <w:tcPr>
            <w:tcW w:w="4673" w:type="dxa"/>
          </w:tcPr>
          <w:p w14:paraId="6B510BE8"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54"/>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55"/>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56"/>
                          <a:stretch>
                            <a:fillRect/>
                          </a:stretch>
                        </pic:blipFill>
                        <pic:spPr>
                          <a:xfrm>
                            <a:off x="0" y="0"/>
                            <a:ext cx="163440" cy="1127407"/>
                          </a:xfrm>
                          <a:prstGeom prst="rect">
                            <a:avLst/>
                          </a:prstGeom>
                        </pic:spPr>
                      </pic:pic>
                    </a:graphicData>
                  </a:graphic>
                </wp:inline>
              </w:drawing>
            </w:r>
          </w:p>
        </w:tc>
      </w:tr>
      <w:tr w:rsidR="00D50F1E" w:rsidRPr="00B653BA" w14:paraId="232DE8FA" w14:textId="58CCBBF3" w:rsidTr="00D50F1E">
        <w:trPr>
          <w:trHeight w:val="570"/>
        </w:trPr>
        <w:tc>
          <w:tcPr>
            <w:tcW w:w="4673" w:type="dxa"/>
          </w:tcPr>
          <w:p w14:paraId="53BB2C44"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57"/>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58"/>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D50F1E" w:rsidRPr="007E0165" w:rsidRDefault="00D50F1E" w:rsidP="00D804A5">
            <w:pPr>
              <w:rPr>
                <w:rFonts w:asciiTheme="majorBidi" w:hAnsiTheme="majorBidi" w:cstheme="majorBidi"/>
                <w:lang w:val="en-US"/>
              </w:rPr>
            </w:pPr>
          </w:p>
        </w:tc>
      </w:tr>
      <w:tr w:rsidR="00D50F1E" w:rsidRPr="00B653BA" w14:paraId="28B2906D" w14:textId="300235E4" w:rsidTr="00D50F1E">
        <w:trPr>
          <w:trHeight w:val="562"/>
        </w:trPr>
        <w:tc>
          <w:tcPr>
            <w:tcW w:w="4673" w:type="dxa"/>
          </w:tcPr>
          <w:p w14:paraId="334F767E"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59"/>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60"/>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D50F1E" w:rsidRPr="007E0165" w:rsidRDefault="00D50F1E" w:rsidP="00D804A5">
            <w:pPr>
              <w:rPr>
                <w:rFonts w:asciiTheme="majorBidi" w:hAnsiTheme="majorBidi" w:cstheme="majorBidi"/>
                <w:noProof/>
                <w:lang w:val="en-US"/>
              </w:rPr>
            </w:pPr>
          </w:p>
        </w:tc>
      </w:tr>
      <w:tr w:rsidR="00D50F1E" w:rsidRPr="00B653BA" w14:paraId="07DF3821" w14:textId="5156BDD2" w:rsidTr="00D50F1E">
        <w:trPr>
          <w:trHeight w:val="562"/>
        </w:trPr>
        <w:tc>
          <w:tcPr>
            <w:tcW w:w="4673" w:type="dxa"/>
          </w:tcPr>
          <w:p w14:paraId="655B6270"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61"/>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62"/>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D50F1E" w:rsidRPr="007E0165" w:rsidRDefault="00D50F1E" w:rsidP="00D804A5">
            <w:pPr>
              <w:rPr>
                <w:rFonts w:asciiTheme="majorBidi" w:hAnsiTheme="majorBidi" w:cstheme="majorBidi"/>
                <w:lang w:val="en-US"/>
              </w:rPr>
            </w:pPr>
          </w:p>
        </w:tc>
      </w:tr>
    </w:tbl>
    <w:p w14:paraId="40315BBD" w14:textId="77777777" w:rsidR="003715D6" w:rsidRPr="007E0165" w:rsidRDefault="003715D6" w:rsidP="00D804A5">
      <w:pPr>
        <w:rPr>
          <w:rFonts w:asciiTheme="majorBidi" w:hAnsiTheme="majorBidi" w:cstheme="majorBidi"/>
          <w:lang w:val="en-US"/>
        </w:rPr>
      </w:pPr>
    </w:p>
    <w:p w14:paraId="66CA3E3D" w14:textId="0E48C45F" w:rsidR="00626150" w:rsidRPr="007E0165" w:rsidRDefault="00626150"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14</w:t>
      </w:r>
      <w:r w:rsidRPr="007E0165">
        <w:rPr>
          <w:noProof/>
          <w:lang w:val="en-US"/>
        </w:rPr>
        <w:fldChar w:fldCharType="end"/>
      </w:r>
      <w:r w:rsidRPr="007E0165">
        <w:rPr>
          <w:lang w:val="en-US"/>
        </w:rPr>
        <w:t xml:space="preserve">: Coronal and axial views of </w:t>
      </w:r>
      <w:r w:rsidR="0008151E">
        <w:rPr>
          <w:lang w:val="en-US"/>
        </w:rPr>
        <w:t>4</w:t>
      </w:r>
      <w:r w:rsidR="0008151E" w:rsidRPr="007E0165">
        <w:rPr>
          <w:lang w:val="en-US"/>
        </w:rPr>
        <w:t xml:space="preserve"> </w:t>
      </w:r>
      <w:r w:rsidRPr="007E0165">
        <w:rPr>
          <w:lang w:val="en-US"/>
        </w:rPr>
        <w:t>clinical studies showing from left to right NAC, MAC, IMCM-DL and the difference images of MAC and DL image. The images generated using the IMCM approach successfully corrected the halo artefact in pelvic area.</w:t>
      </w:r>
    </w:p>
    <w:p w14:paraId="77C2960E" w14:textId="77777777" w:rsidR="00626150" w:rsidRPr="007E0165" w:rsidRDefault="00626150" w:rsidP="00507D2D">
      <w:pPr>
        <w:pStyle w:val="Caption"/>
        <w:rPr>
          <w:lang w:val="en-US"/>
        </w:rPr>
      </w:pPr>
    </w:p>
    <w:p w14:paraId="409939DA" w14:textId="77777777" w:rsidR="003715D6" w:rsidRPr="007E0165" w:rsidRDefault="003715D6" w:rsidP="00D804A5">
      <w:pPr>
        <w:rPr>
          <w:rFonts w:asciiTheme="majorBidi" w:hAnsiTheme="majorBidi" w:cstheme="majorBidi"/>
          <w:lang w:val="en-US"/>
        </w:rPr>
      </w:pPr>
    </w:p>
    <w:p w14:paraId="514D3204" w14:textId="52AF7274" w:rsidR="003715D6" w:rsidRPr="007E0165" w:rsidRDefault="003715D6" w:rsidP="00D804A5">
      <w:pPr>
        <w:rPr>
          <w:rFonts w:asciiTheme="majorBidi" w:hAnsiTheme="majorBidi" w:cstheme="majorBidi"/>
          <w:lang w:val="en-US"/>
        </w:rPr>
      </w:pPr>
    </w:p>
    <w:p w14:paraId="1984AAC8" w14:textId="77777777" w:rsidR="003715D6" w:rsidRPr="007E0165" w:rsidRDefault="003715D6" w:rsidP="00D804A5">
      <w:pPr>
        <w:rPr>
          <w:rFonts w:asciiTheme="majorBidi" w:hAnsiTheme="majorBidi" w:cstheme="majorBidi"/>
          <w:lang w:val="en-US"/>
        </w:rPr>
      </w:pPr>
    </w:p>
    <w:p w14:paraId="119880A4" w14:textId="68DDDECB" w:rsidR="003715D6" w:rsidRPr="007E0165" w:rsidRDefault="003715D6" w:rsidP="00D804A5">
      <w:pPr>
        <w:rPr>
          <w:rFonts w:asciiTheme="majorBidi" w:hAnsiTheme="majorBidi" w:cstheme="majorBidi"/>
          <w:lang w:val="en-US"/>
        </w:rPr>
      </w:pPr>
    </w:p>
    <w:p w14:paraId="228BE015" w14:textId="385E971B" w:rsidR="003715D6" w:rsidRPr="007E0165" w:rsidRDefault="003715D6" w:rsidP="00D804A5">
      <w:pPr>
        <w:rPr>
          <w:rFonts w:asciiTheme="majorBidi" w:hAnsiTheme="majorBidi" w:cstheme="majorBidi"/>
          <w:lang w:val="en-US"/>
        </w:rPr>
      </w:pPr>
    </w:p>
    <w:p w14:paraId="6B204A90" w14:textId="77777777" w:rsidR="003715D6" w:rsidRPr="007E0165" w:rsidRDefault="003715D6" w:rsidP="00D804A5">
      <w:pPr>
        <w:rPr>
          <w:rFonts w:asciiTheme="majorBidi" w:hAnsiTheme="majorBidi" w:cstheme="majorBidi"/>
          <w:lang w:val="en-US"/>
        </w:rPr>
      </w:pPr>
    </w:p>
    <w:p w14:paraId="50D95459" w14:textId="77777777" w:rsidR="003715D6" w:rsidRPr="007E0165" w:rsidRDefault="003715D6" w:rsidP="00D804A5">
      <w:pPr>
        <w:rPr>
          <w:rFonts w:asciiTheme="majorBidi" w:hAnsiTheme="majorBidi" w:cstheme="majorBidi"/>
          <w:lang w:val="en-US"/>
        </w:rPr>
      </w:pPr>
    </w:p>
    <w:p w14:paraId="3C85B2AC" w14:textId="77777777" w:rsidR="003715D6" w:rsidRPr="007E0165" w:rsidRDefault="003715D6" w:rsidP="00D804A5">
      <w:pPr>
        <w:rPr>
          <w:rFonts w:asciiTheme="majorBidi" w:hAnsiTheme="majorBidi" w:cstheme="majorBidi"/>
          <w:lang w:val="en-US"/>
        </w:rPr>
      </w:pPr>
    </w:p>
    <w:p w14:paraId="7024503D" w14:textId="77777777" w:rsidR="003715D6" w:rsidRPr="007E0165" w:rsidRDefault="003715D6" w:rsidP="00D804A5">
      <w:pPr>
        <w:rPr>
          <w:rFonts w:asciiTheme="majorBidi" w:hAnsiTheme="majorBidi" w:cstheme="majorBidi"/>
          <w:lang w:val="en-US"/>
        </w:rPr>
      </w:pPr>
    </w:p>
    <w:tbl>
      <w:tblPr>
        <w:tblStyle w:val="TableGrid"/>
        <w:tblpPr w:leftFromText="180" w:rightFromText="180" w:vertAnchor="page" w:horzAnchor="margin" w:tblpXSpec="center" w:tblpY="1345"/>
        <w:tblW w:w="8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gridCol w:w="397"/>
      </w:tblGrid>
      <w:tr w:rsidR="00507D2D" w:rsidRPr="00B653BA" w14:paraId="02D19BE8" w14:textId="1B5F0731" w:rsidTr="00496EF7">
        <w:trPr>
          <w:trHeight w:val="1831"/>
        </w:trPr>
        <w:tc>
          <w:tcPr>
            <w:tcW w:w="4106" w:type="dxa"/>
          </w:tcPr>
          <w:p w14:paraId="59F660DA" w14:textId="777777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63"/>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507D2D" w:rsidRPr="007E0165" w:rsidRDefault="00507D2D" w:rsidP="00D804A5">
            <w:pPr>
              <w:rPr>
                <w:rFonts w:asciiTheme="majorBidi" w:hAnsiTheme="majorBidi" w:cstheme="majorBidi"/>
                <w:lang w:val="en-US"/>
              </w:rPr>
            </w:pPr>
          </w:p>
        </w:tc>
        <w:tc>
          <w:tcPr>
            <w:tcW w:w="4111" w:type="dxa"/>
          </w:tcPr>
          <w:p w14:paraId="49454E17" w14:textId="14F7161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64"/>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val="restart"/>
          </w:tcPr>
          <w:p w14:paraId="27A3ADA8" w14:textId="48880D69"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26774698" wp14:editId="48DBF9B4">
                  <wp:extent cx="158613" cy="1094109"/>
                  <wp:effectExtent l="0" t="0" r="0" b="0"/>
                  <wp:docPr id="128088747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6"/>
                          <a:stretch>
                            <a:fillRect/>
                          </a:stretch>
                        </pic:blipFill>
                        <pic:spPr>
                          <a:xfrm>
                            <a:off x="0" y="0"/>
                            <a:ext cx="163440" cy="1127407"/>
                          </a:xfrm>
                          <a:prstGeom prst="rect">
                            <a:avLst/>
                          </a:prstGeom>
                        </pic:spPr>
                      </pic:pic>
                    </a:graphicData>
                  </a:graphic>
                </wp:inline>
              </w:drawing>
            </w:r>
          </w:p>
        </w:tc>
      </w:tr>
      <w:tr w:rsidR="00507D2D" w:rsidRPr="00B653BA" w14:paraId="1D283C8D" w14:textId="4D49CB1D" w:rsidTr="00496EF7">
        <w:trPr>
          <w:trHeight w:val="1973"/>
        </w:trPr>
        <w:tc>
          <w:tcPr>
            <w:tcW w:w="4106" w:type="dxa"/>
          </w:tcPr>
          <w:p w14:paraId="3E56B4B3" w14:textId="1A43CD1F"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65"/>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66"/>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23020382" w14:textId="77777777" w:rsidR="00507D2D" w:rsidRPr="007E0165" w:rsidRDefault="00507D2D">
            <w:pPr>
              <w:rPr>
                <w:rFonts w:asciiTheme="majorBidi" w:hAnsiTheme="majorBidi" w:cstheme="majorBidi"/>
                <w:noProof/>
                <w:lang w:val="en-US"/>
              </w:rPr>
            </w:pPr>
          </w:p>
        </w:tc>
      </w:tr>
      <w:tr w:rsidR="00507D2D" w:rsidRPr="00B653BA" w14:paraId="73C3A067" w14:textId="1F4D6241" w:rsidTr="00496EF7">
        <w:trPr>
          <w:trHeight w:val="1891"/>
        </w:trPr>
        <w:tc>
          <w:tcPr>
            <w:tcW w:w="4106" w:type="dxa"/>
          </w:tcPr>
          <w:p w14:paraId="2BA7A4D2" w14:textId="74316804"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65"/>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67"/>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76BF0AC9" w14:textId="77777777" w:rsidR="00507D2D" w:rsidRPr="007E0165" w:rsidRDefault="00507D2D">
            <w:pPr>
              <w:rPr>
                <w:rFonts w:asciiTheme="majorBidi" w:hAnsiTheme="majorBidi" w:cstheme="majorBidi"/>
                <w:noProof/>
                <w:lang w:val="en-US"/>
              </w:rPr>
            </w:pPr>
          </w:p>
        </w:tc>
      </w:tr>
      <w:tr w:rsidR="00507D2D" w:rsidRPr="00B653BA" w14:paraId="1C346E72" w14:textId="1A0DC38C" w:rsidTr="00496EF7">
        <w:trPr>
          <w:trHeight w:val="1728"/>
        </w:trPr>
        <w:tc>
          <w:tcPr>
            <w:tcW w:w="4106" w:type="dxa"/>
          </w:tcPr>
          <w:p w14:paraId="32ED7240" w14:textId="44326B9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68"/>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507D2D" w:rsidRPr="007E0165" w:rsidRDefault="00507D2D" w:rsidP="00D804A5">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69"/>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1D139586" w14:textId="77777777" w:rsidR="00507D2D" w:rsidRPr="007E0165" w:rsidRDefault="00507D2D">
            <w:pPr>
              <w:rPr>
                <w:rFonts w:asciiTheme="majorBidi" w:hAnsiTheme="majorBidi" w:cstheme="majorBidi"/>
                <w:noProof/>
                <w:lang w:val="en-US"/>
              </w:rPr>
            </w:pPr>
          </w:p>
        </w:tc>
      </w:tr>
    </w:tbl>
    <w:p w14:paraId="07444ACC" w14:textId="0E5167C5" w:rsidR="004E1D48" w:rsidRPr="007E0165" w:rsidRDefault="004E1D48"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15</w:t>
      </w:r>
      <w:r w:rsidRPr="007E0165">
        <w:rPr>
          <w:noProof/>
          <w:lang w:val="en-US"/>
        </w:rPr>
        <w:fldChar w:fldCharType="end"/>
      </w:r>
      <w:r w:rsidRPr="007E0165">
        <w:rPr>
          <w:lang w:val="en-US"/>
        </w:rPr>
        <w:t xml:space="preserve">: Coronal views of 8 clinical studies, representing from left to right: </w:t>
      </w:r>
      <w:r w:rsidR="00CB446D" w:rsidRPr="007E0165">
        <w:rPr>
          <w:lang w:val="en-US"/>
        </w:rPr>
        <w:t>NAC</w:t>
      </w:r>
      <w:r w:rsidRPr="007E0165">
        <w:rPr>
          <w:lang w:val="en-US"/>
        </w:rPr>
        <w:t xml:space="preserve">, </w:t>
      </w:r>
      <w:r w:rsidR="00CB446D" w:rsidRPr="007E0165">
        <w:rPr>
          <w:lang w:val="en-US"/>
        </w:rPr>
        <w:t>MAC</w:t>
      </w:r>
      <w:r w:rsidRPr="007E0165">
        <w:rPr>
          <w:lang w:val="en-US"/>
        </w:rPr>
        <w:t xml:space="preserve">, </w:t>
      </w:r>
      <w:r w:rsidR="00CB446D" w:rsidRPr="007E0165">
        <w:rPr>
          <w:lang w:val="en-US"/>
        </w:rPr>
        <w:t>IMCM-DL</w:t>
      </w:r>
      <w:r w:rsidRPr="007E0165">
        <w:rPr>
          <w:lang w:val="en-US"/>
        </w:rPr>
        <w:t xml:space="preserve"> and the </w:t>
      </w:r>
      <w:r w:rsidR="00CB446D" w:rsidRPr="007E0165">
        <w:rPr>
          <w:lang w:val="en-US"/>
        </w:rPr>
        <w:t>difference</w:t>
      </w:r>
      <w:r w:rsidRPr="007E0165">
        <w:rPr>
          <w:lang w:val="en-US"/>
        </w:rPr>
        <w:t xml:space="preserve"> images of </w:t>
      </w:r>
      <w:r w:rsidR="00CB446D" w:rsidRPr="007E0165">
        <w:rPr>
          <w:lang w:val="en-US"/>
        </w:rPr>
        <w:t>MAC</w:t>
      </w:r>
      <w:r w:rsidRPr="007E0165">
        <w:rPr>
          <w:lang w:val="en-US"/>
        </w:rPr>
        <w:t xml:space="preserve"> and </w:t>
      </w:r>
      <w:r w:rsidR="00CB446D" w:rsidRPr="007E0165">
        <w:rPr>
          <w:lang w:val="en-US"/>
        </w:rPr>
        <w:t>DL image</w:t>
      </w:r>
      <w:r w:rsidRPr="007E0165">
        <w:rPr>
          <w:lang w:val="en-US"/>
        </w:rPr>
        <w:t xml:space="preserve">. </w:t>
      </w:r>
      <w:r w:rsidR="00CB446D" w:rsidRPr="007E0165">
        <w:rPr>
          <w:lang w:val="en-US"/>
        </w:rPr>
        <w:t>Our method</w:t>
      </w:r>
      <w:r w:rsidRPr="007E0165">
        <w:rPr>
          <w:lang w:val="en-US"/>
        </w:rPr>
        <w:t xml:space="preserve"> </w:t>
      </w:r>
      <w:r w:rsidR="00CB446D" w:rsidRPr="007E0165">
        <w:rPr>
          <w:lang w:val="en-US"/>
        </w:rPr>
        <w:t>effectively</w:t>
      </w:r>
      <w:r w:rsidRPr="007E0165">
        <w:rPr>
          <w:lang w:val="en-US"/>
        </w:rPr>
        <w:t xml:space="preserve"> disentangles halo artefacts in the kidney area</w:t>
      </w:r>
      <w:r w:rsidR="00CB446D" w:rsidRPr="007E0165">
        <w:rPr>
          <w:lang w:val="en-US"/>
        </w:rPr>
        <w:t>.</w:t>
      </w:r>
    </w:p>
    <w:p w14:paraId="51721010" w14:textId="317115A3" w:rsidR="003715D6"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mc:AlternateContent>
          <mc:Choice Requires="wps">
            <w:drawing>
              <wp:anchor distT="0" distB="0" distL="114300" distR="114300" simplePos="0" relativeHeight="251655168" behindDoc="0" locked="0" layoutInCell="1" allowOverlap="1" wp14:anchorId="5A57C9C8" wp14:editId="65B2DAD7">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8" style="position:absolute;left:0;text-align:left;margin-left:437pt;margin-top:-1.35pt;width:26.65pt;height:95.3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Ph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ETqSHLKFlBtb1HhjAsg3fyuqEG3Qgf7gXS9NOe0EaHO/poA13JYTxxVgP++kge7Wko&#10;SctZR9tUcv9zLVBxZr5bGtez4ugorl+6HB2fzOiCrzWr1xq7bi+BGlfQ2+FkOkb7YHZHjdA+0+Iv&#10;Y1RSCSspdsllwN3lMgxbTk+HVMtlMqOVcyLc2EcnI3jkOQ7gU/8s0I1TGmi+b2G3eWL+ZlgH2+hp&#10;YbkOoJs0yXtexw7QuqZRGp+W+B68vier/QO4+A0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whDD4X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7E0165" w:rsidRDefault="00670A33" w:rsidP="00D804A5">
      <w:pPr>
        <w:rPr>
          <w:rFonts w:asciiTheme="majorBidi" w:hAnsiTheme="majorBidi" w:cstheme="majorBidi"/>
          <w:lang w:val="en-US"/>
        </w:rPr>
      </w:pPr>
      <w:r w:rsidRPr="007E0165">
        <w:rPr>
          <w:rFonts w:asciiTheme="majorBidi" w:hAnsiTheme="majorBidi" w:cstheme="majorBidi"/>
          <w:lang w:val="en-US"/>
        </w:rPr>
        <w:br w:type="page"/>
      </w:r>
    </w:p>
    <w:tbl>
      <w:tblPr>
        <w:tblStyle w:val="TableGrid"/>
        <w:tblW w:w="88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gridCol w:w="624"/>
      </w:tblGrid>
      <w:tr w:rsidR="00507D2D" w:rsidRPr="00B653BA" w14:paraId="7127E912" w14:textId="535DE0E7" w:rsidTr="00496EF7">
        <w:trPr>
          <w:jc w:val="center"/>
        </w:trPr>
        <w:tc>
          <w:tcPr>
            <w:tcW w:w="4112" w:type="dxa"/>
          </w:tcPr>
          <w:p w14:paraId="44BE929C" w14:textId="18CA7D8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70"/>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71"/>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val="restart"/>
          </w:tcPr>
          <w:p w14:paraId="5389DF2D" w14:textId="55020AC7"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4A644E82" wp14:editId="05249F61">
                  <wp:extent cx="158613" cy="1094109"/>
                  <wp:effectExtent l="0" t="0" r="0" b="0"/>
                  <wp:docPr id="93363469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6"/>
                          <a:stretch>
                            <a:fillRect/>
                          </a:stretch>
                        </pic:blipFill>
                        <pic:spPr>
                          <a:xfrm>
                            <a:off x="0" y="0"/>
                            <a:ext cx="163440" cy="1127407"/>
                          </a:xfrm>
                          <a:prstGeom prst="rect">
                            <a:avLst/>
                          </a:prstGeom>
                        </pic:spPr>
                      </pic:pic>
                    </a:graphicData>
                  </a:graphic>
                </wp:inline>
              </w:drawing>
            </w:r>
          </w:p>
        </w:tc>
      </w:tr>
      <w:tr w:rsidR="00507D2D" w:rsidRPr="00B653BA" w14:paraId="2D2F0B5A" w14:textId="6B439258" w:rsidTr="00496EF7">
        <w:trPr>
          <w:jc w:val="center"/>
        </w:trPr>
        <w:tc>
          <w:tcPr>
            <w:tcW w:w="4112" w:type="dxa"/>
          </w:tcPr>
          <w:p w14:paraId="6CA392D6" w14:textId="77777777" w:rsidR="00507D2D" w:rsidRPr="007E0165" w:rsidRDefault="00507D2D" w:rsidP="00D804A5">
            <w:pPr>
              <w:rPr>
                <w:rFonts w:asciiTheme="majorBidi" w:hAnsiTheme="majorBidi" w:cstheme="majorBidi"/>
                <w:noProof/>
                <w:lang w:val="en-US"/>
              </w:rPr>
            </w:pPr>
          </w:p>
          <w:p w14:paraId="23254443" w14:textId="7EB7DEB4"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72"/>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73"/>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A52215F" w14:textId="77777777" w:rsidR="00507D2D" w:rsidRPr="007E0165" w:rsidRDefault="00507D2D">
            <w:pPr>
              <w:rPr>
                <w:rFonts w:asciiTheme="majorBidi" w:hAnsiTheme="majorBidi" w:cstheme="majorBidi"/>
                <w:noProof/>
                <w:lang w:val="en-US"/>
              </w:rPr>
            </w:pPr>
          </w:p>
        </w:tc>
      </w:tr>
      <w:tr w:rsidR="00507D2D" w:rsidRPr="00B653BA" w14:paraId="33469B9A" w14:textId="5BD70676" w:rsidTr="00496EF7">
        <w:trPr>
          <w:jc w:val="center"/>
        </w:trPr>
        <w:tc>
          <w:tcPr>
            <w:tcW w:w="4112" w:type="dxa"/>
          </w:tcPr>
          <w:p w14:paraId="00D3577D" w14:textId="40BB2D1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74"/>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75"/>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31FCB9C" w14:textId="77777777" w:rsidR="00507D2D" w:rsidRPr="007E0165" w:rsidRDefault="00507D2D">
            <w:pPr>
              <w:rPr>
                <w:rFonts w:asciiTheme="majorBidi" w:hAnsiTheme="majorBidi" w:cstheme="majorBidi"/>
                <w:noProof/>
                <w:lang w:val="en-US"/>
              </w:rPr>
            </w:pPr>
          </w:p>
        </w:tc>
      </w:tr>
      <w:tr w:rsidR="00507D2D" w:rsidRPr="00B653BA" w14:paraId="0268D5AE" w14:textId="55D30B58" w:rsidTr="00496EF7">
        <w:trPr>
          <w:jc w:val="center"/>
        </w:trPr>
        <w:tc>
          <w:tcPr>
            <w:tcW w:w="4112" w:type="dxa"/>
          </w:tcPr>
          <w:p w14:paraId="36CC2003" w14:textId="777777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76"/>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77"/>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C67097C" w14:textId="77777777" w:rsidR="00507D2D" w:rsidRPr="007E0165" w:rsidRDefault="00507D2D">
            <w:pPr>
              <w:rPr>
                <w:rFonts w:asciiTheme="majorBidi" w:hAnsiTheme="majorBidi" w:cstheme="majorBidi"/>
                <w:noProof/>
                <w:lang w:val="en-US"/>
              </w:rPr>
            </w:pPr>
          </w:p>
        </w:tc>
      </w:tr>
      <w:tr w:rsidR="00507D2D" w:rsidRPr="00B653BA" w14:paraId="554D9202" w14:textId="37E39DB5" w:rsidTr="00496EF7">
        <w:trPr>
          <w:jc w:val="center"/>
        </w:trPr>
        <w:tc>
          <w:tcPr>
            <w:tcW w:w="4112" w:type="dxa"/>
          </w:tcPr>
          <w:p w14:paraId="0ADA25AB" w14:textId="07DF58E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78"/>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79"/>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3226036B" w14:textId="77777777" w:rsidR="00507D2D" w:rsidRPr="007E0165" w:rsidRDefault="00507D2D">
            <w:pPr>
              <w:rPr>
                <w:rFonts w:asciiTheme="majorBidi" w:hAnsiTheme="majorBidi" w:cstheme="majorBidi"/>
                <w:noProof/>
                <w:lang w:val="en-US"/>
              </w:rPr>
            </w:pPr>
          </w:p>
        </w:tc>
      </w:tr>
      <w:tr w:rsidR="00507D2D" w:rsidRPr="00B653BA" w14:paraId="0E558AE1" w14:textId="775DF177" w:rsidTr="00496EF7">
        <w:trPr>
          <w:jc w:val="center"/>
        </w:trPr>
        <w:tc>
          <w:tcPr>
            <w:tcW w:w="4112" w:type="dxa"/>
          </w:tcPr>
          <w:p w14:paraId="1BE728ED" w14:textId="4A63437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80"/>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81"/>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A055B03" w14:textId="77777777" w:rsidR="00507D2D" w:rsidRPr="007E0165" w:rsidRDefault="00507D2D">
            <w:pPr>
              <w:rPr>
                <w:rFonts w:asciiTheme="majorBidi" w:hAnsiTheme="majorBidi" w:cstheme="majorBidi"/>
                <w:noProof/>
                <w:lang w:val="en-US"/>
              </w:rPr>
            </w:pPr>
          </w:p>
        </w:tc>
      </w:tr>
    </w:tbl>
    <w:p w14:paraId="535E0DAC" w14:textId="0BC90CCC" w:rsidR="005069BD" w:rsidRPr="007E0165" w:rsidRDefault="00CB446D"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16</w:t>
      </w:r>
      <w:r w:rsidRPr="007E0165">
        <w:rPr>
          <w:noProof/>
          <w:lang w:val="en-US"/>
        </w:rPr>
        <w:fldChar w:fldCharType="end"/>
      </w:r>
      <w:r w:rsidRPr="007E0165">
        <w:rPr>
          <w:lang w:val="en-US"/>
        </w:rPr>
        <w:t>: Coronal views of 12 clinical studies showing from left to right NAC, MAC, IMCM-DL</w:t>
      </w:r>
      <w:r w:rsidR="00B45480" w:rsidRPr="00B653BA">
        <w:rPr>
          <w:lang w:val="en-US"/>
        </w:rPr>
        <w:t>,</w:t>
      </w:r>
      <w:r w:rsidRPr="007E0165">
        <w:rPr>
          <w:lang w:val="en-US"/>
        </w:rPr>
        <w:t xml:space="preserve"> and the difference images of MAC and DL image. The images generated using the IMCM approach successfully corrected the mismatch </w:t>
      </w:r>
      <w:r w:rsidR="00B45480" w:rsidRPr="00B653BA">
        <w:rPr>
          <w:lang w:val="en-US"/>
        </w:rPr>
        <w:t>artifact in the diaphragm, lung, liver,</w:t>
      </w:r>
      <w:r w:rsidRPr="007E0165">
        <w:rPr>
          <w:lang w:val="en-US"/>
        </w:rPr>
        <w:t xml:space="preserve"> and spleen regions</w:t>
      </w:r>
      <w:r w:rsidR="00240D8F" w:rsidRPr="007E0165">
        <w:rPr>
          <w:lang w:val="en-US"/>
        </w:rPr>
        <w:t>.</w:t>
      </w:r>
    </w:p>
    <w:p w14:paraId="355BE649" w14:textId="002670A4" w:rsidR="005069BD" w:rsidRPr="007E0165" w:rsidRDefault="005069BD" w:rsidP="00D804A5">
      <w:pPr>
        <w:rPr>
          <w:rFonts w:asciiTheme="majorBidi" w:hAnsiTheme="majorBidi" w:cstheme="majorBidi"/>
          <w:lang w:val="en-US"/>
        </w:rPr>
      </w:pPr>
    </w:p>
    <w:p w14:paraId="4FF332A6" w14:textId="77777777" w:rsidR="005069BD" w:rsidRPr="007E0165" w:rsidRDefault="005069BD" w:rsidP="00D804A5">
      <w:pPr>
        <w:rPr>
          <w:rFonts w:asciiTheme="majorBidi" w:hAnsiTheme="majorBidi" w:cstheme="majorBidi"/>
          <w:lang w:val="en-US"/>
        </w:rPr>
      </w:pPr>
    </w:p>
    <w:p w14:paraId="14AC0A3D" w14:textId="500E00B3" w:rsidR="005069BD" w:rsidRPr="007E0165" w:rsidRDefault="005069BD" w:rsidP="00D804A5">
      <w:pPr>
        <w:rPr>
          <w:rFonts w:asciiTheme="majorBidi" w:hAnsiTheme="majorBidi" w:cstheme="majorBidi"/>
          <w:lang w:val="en-US"/>
        </w:rPr>
      </w:pPr>
    </w:p>
    <w:p w14:paraId="1FDF1340" w14:textId="77777777" w:rsidR="003715D6" w:rsidRPr="007E0165" w:rsidRDefault="003715D6" w:rsidP="00D804A5">
      <w:pPr>
        <w:rPr>
          <w:rFonts w:asciiTheme="majorBidi" w:hAnsiTheme="majorBidi" w:cstheme="majorBidi"/>
          <w:lang w:val="en-US"/>
        </w:rPr>
      </w:pPr>
    </w:p>
    <w:p w14:paraId="3E6F4703" w14:textId="303652C6" w:rsidR="003715D6" w:rsidRPr="007E0165" w:rsidRDefault="003715D6"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67"/>
      </w:tblGrid>
      <w:tr w:rsidR="00507D2D" w:rsidRPr="00B653BA" w14:paraId="0CF04F77" w14:textId="466E54D2" w:rsidTr="00496EF7">
        <w:trPr>
          <w:jc w:val="center"/>
        </w:trPr>
        <w:tc>
          <w:tcPr>
            <w:tcW w:w="5166" w:type="dxa"/>
          </w:tcPr>
          <w:p w14:paraId="3687A5CC" w14:textId="0A056B0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676332F6" wp14:editId="76181991">
                  <wp:extent cx="3562539" cy="587375"/>
                  <wp:effectExtent l="0" t="0" r="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82"/>
                          <a:srcRect l="6905" t="35511" r="8867" b="10095"/>
                          <a:stretch/>
                        </pic:blipFill>
                        <pic:spPr bwMode="auto">
                          <a:xfrm>
                            <a:off x="0" y="0"/>
                            <a:ext cx="3652448" cy="602199"/>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val="restart"/>
          </w:tcPr>
          <w:p w14:paraId="11B8DB87" w14:textId="7DA6D1C4"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03CA4511" wp14:editId="01C85035">
                  <wp:extent cx="158613" cy="1094109"/>
                  <wp:effectExtent l="0" t="0" r="0" b="0"/>
                  <wp:docPr id="1840873789"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6"/>
                          <a:stretch>
                            <a:fillRect/>
                          </a:stretch>
                        </pic:blipFill>
                        <pic:spPr>
                          <a:xfrm>
                            <a:off x="0" y="0"/>
                            <a:ext cx="163440" cy="1127407"/>
                          </a:xfrm>
                          <a:prstGeom prst="rect">
                            <a:avLst/>
                          </a:prstGeom>
                        </pic:spPr>
                      </pic:pic>
                    </a:graphicData>
                  </a:graphic>
                </wp:inline>
              </w:drawing>
            </w:r>
          </w:p>
        </w:tc>
      </w:tr>
      <w:tr w:rsidR="00507D2D" w:rsidRPr="00B653BA" w14:paraId="01F77A5A" w14:textId="7BCA7858" w:rsidTr="00496EF7">
        <w:trPr>
          <w:jc w:val="center"/>
        </w:trPr>
        <w:tc>
          <w:tcPr>
            <w:tcW w:w="5166" w:type="dxa"/>
          </w:tcPr>
          <w:p w14:paraId="7A253F3A" w14:textId="5BE4715B"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3B34DE6" wp14:editId="2FF202AC">
                  <wp:extent cx="3634967" cy="545441"/>
                  <wp:effectExtent l="0" t="0" r="3810" b="7620"/>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83"/>
                          <a:srcRect l="7176" t="42294" r="5971" b="10883"/>
                          <a:stretch/>
                        </pic:blipFill>
                        <pic:spPr bwMode="auto">
                          <a:xfrm>
                            <a:off x="0" y="0"/>
                            <a:ext cx="3834466" cy="575377"/>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2177D1EA" w14:textId="77777777" w:rsidR="00507D2D" w:rsidRPr="007E0165" w:rsidRDefault="00507D2D">
            <w:pPr>
              <w:rPr>
                <w:rFonts w:asciiTheme="majorBidi" w:hAnsiTheme="majorBidi" w:cstheme="majorBidi"/>
                <w:noProof/>
                <w:lang w:val="en-US"/>
              </w:rPr>
            </w:pPr>
          </w:p>
        </w:tc>
      </w:tr>
      <w:tr w:rsidR="00507D2D" w:rsidRPr="00B653BA" w14:paraId="4212563F" w14:textId="0CBCC0EC" w:rsidTr="00496EF7">
        <w:trPr>
          <w:jc w:val="center"/>
        </w:trPr>
        <w:tc>
          <w:tcPr>
            <w:tcW w:w="5166" w:type="dxa"/>
          </w:tcPr>
          <w:p w14:paraId="402AB945" w14:textId="189F2646"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574280D" wp14:editId="7712E8C8">
                  <wp:extent cx="3657600" cy="626745"/>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84"/>
                          <a:srcRect l="8413" t="35511" r="8422" b="9474"/>
                          <a:stretch/>
                        </pic:blipFill>
                        <pic:spPr bwMode="auto">
                          <a:xfrm>
                            <a:off x="0" y="0"/>
                            <a:ext cx="3797692" cy="650750"/>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041D914" w14:textId="77777777" w:rsidR="00507D2D" w:rsidRPr="007E0165" w:rsidRDefault="00507D2D">
            <w:pPr>
              <w:rPr>
                <w:rFonts w:asciiTheme="majorBidi" w:hAnsiTheme="majorBidi" w:cstheme="majorBidi"/>
                <w:noProof/>
                <w:lang w:val="en-US"/>
              </w:rPr>
            </w:pPr>
          </w:p>
        </w:tc>
      </w:tr>
      <w:tr w:rsidR="00507D2D" w:rsidRPr="00B653BA" w14:paraId="413FFE65" w14:textId="3931A8B6" w:rsidTr="00496EF7">
        <w:trPr>
          <w:jc w:val="center"/>
        </w:trPr>
        <w:tc>
          <w:tcPr>
            <w:tcW w:w="5166" w:type="dxa"/>
          </w:tcPr>
          <w:p w14:paraId="741ABFE1" w14:textId="6A70961C"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0E2F2CB" wp14:editId="7AC629E5">
                  <wp:extent cx="3644599" cy="720239"/>
                  <wp:effectExtent l="0" t="0" r="0" b="381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85"/>
                          <a:srcRect l="3222" t="30897" r="16587" b="10322"/>
                          <a:stretch/>
                        </pic:blipFill>
                        <pic:spPr bwMode="auto">
                          <a:xfrm>
                            <a:off x="0" y="0"/>
                            <a:ext cx="3719051" cy="734952"/>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1221CCB" w14:textId="77777777" w:rsidR="00507D2D" w:rsidRPr="007E0165" w:rsidRDefault="00507D2D">
            <w:pPr>
              <w:rPr>
                <w:rFonts w:asciiTheme="majorBidi" w:hAnsiTheme="majorBidi" w:cstheme="majorBidi"/>
                <w:noProof/>
                <w:lang w:val="en-US"/>
              </w:rPr>
            </w:pPr>
          </w:p>
        </w:tc>
      </w:tr>
      <w:tr w:rsidR="00507D2D" w:rsidRPr="00B653BA" w14:paraId="13D3FB83" w14:textId="54B766F2" w:rsidTr="00496EF7">
        <w:trPr>
          <w:jc w:val="center"/>
        </w:trPr>
        <w:tc>
          <w:tcPr>
            <w:tcW w:w="5166" w:type="dxa"/>
          </w:tcPr>
          <w:p w14:paraId="0849D744" w14:textId="588C3133"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E7A2E36" wp14:editId="5A9010E7">
                  <wp:extent cx="3657816" cy="1131083"/>
                  <wp:effectExtent l="0" t="0" r="0" b="0"/>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86"/>
                          <a:srcRect l="4665" t="15553" r="5693" b="4802"/>
                          <a:stretch/>
                        </pic:blipFill>
                        <pic:spPr bwMode="auto">
                          <a:xfrm>
                            <a:off x="0" y="0"/>
                            <a:ext cx="3719019" cy="1150008"/>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1AF52B88" w14:textId="77777777" w:rsidR="00507D2D" w:rsidRPr="007E0165" w:rsidRDefault="00507D2D">
            <w:pPr>
              <w:rPr>
                <w:rFonts w:asciiTheme="majorBidi" w:hAnsiTheme="majorBidi" w:cstheme="majorBidi"/>
                <w:noProof/>
                <w:lang w:val="en-US"/>
              </w:rPr>
            </w:pPr>
          </w:p>
        </w:tc>
      </w:tr>
    </w:tbl>
    <w:p w14:paraId="3ABB55D6" w14:textId="4760CEAF" w:rsidR="00B920D6" w:rsidRPr="007E0165" w:rsidRDefault="00B920D6" w:rsidP="00507D2D">
      <w:pPr>
        <w:pStyle w:val="Caption"/>
        <w:rPr>
          <w:lang w:val="en-US"/>
        </w:rPr>
      </w:pPr>
      <w:r w:rsidRPr="008A4B4F">
        <w:rPr>
          <w:lang w:val="en-US"/>
        </w:rPr>
        <w:t xml:space="preserve">Figure </w:t>
      </w:r>
      <w:r w:rsidRPr="008A4B4F">
        <w:rPr>
          <w:lang w:val="en-US"/>
        </w:rPr>
        <w:fldChar w:fldCharType="begin"/>
      </w:r>
      <w:r w:rsidRPr="008A4B4F">
        <w:rPr>
          <w:lang w:val="en-US"/>
        </w:rPr>
        <w:instrText xml:space="preserve"> SEQ Figure \* ARABIC </w:instrText>
      </w:r>
      <w:r w:rsidRPr="008A4B4F">
        <w:rPr>
          <w:lang w:val="en-US"/>
        </w:rPr>
        <w:fldChar w:fldCharType="separate"/>
      </w:r>
      <w:r w:rsidR="002D33BF">
        <w:rPr>
          <w:noProof/>
          <w:lang w:val="en-US"/>
        </w:rPr>
        <w:t>17</w:t>
      </w:r>
      <w:r w:rsidRPr="008A4B4F">
        <w:rPr>
          <w:noProof/>
          <w:lang w:val="en-US"/>
        </w:rPr>
        <w:fldChar w:fldCharType="end"/>
      </w:r>
      <w:r w:rsidRPr="007E0165">
        <w:rPr>
          <w:lang w:val="en-US"/>
        </w:rPr>
        <w:t>: Coronal and axial views showing from left to right NAC, MAC, IMCM-DL and the difference images of MAC and DL image. The repeated scan which was requested right after the initial scan. The IMCM image recovered high quality and high diagnostic confidence for both scans.</w:t>
      </w:r>
    </w:p>
    <w:p w14:paraId="5835E005" w14:textId="77777777" w:rsidR="00A6532D" w:rsidRPr="007E0165" w:rsidRDefault="00A6532D" w:rsidP="00D804A5">
      <w:pPr>
        <w:rPr>
          <w:rFonts w:asciiTheme="majorBidi" w:hAnsiTheme="majorBidi" w:cstheme="majorBidi"/>
          <w:lang w:val="en-US"/>
        </w:rPr>
      </w:pPr>
    </w:p>
    <w:p w14:paraId="1E98BB43" w14:textId="77777777" w:rsidR="00A6532D" w:rsidRPr="007E0165" w:rsidRDefault="00A6532D" w:rsidP="00D804A5">
      <w:pPr>
        <w:rPr>
          <w:rFonts w:asciiTheme="majorBidi" w:hAnsiTheme="majorBidi" w:cstheme="majorBidi"/>
          <w:lang w:val="en-US"/>
        </w:rPr>
      </w:pPr>
    </w:p>
    <w:p w14:paraId="23679235" w14:textId="77777777" w:rsidR="00A6532D" w:rsidRPr="007E0165" w:rsidRDefault="00A6532D" w:rsidP="00D804A5">
      <w:pPr>
        <w:rPr>
          <w:rFonts w:asciiTheme="majorBidi" w:hAnsiTheme="majorBidi" w:cstheme="majorBidi"/>
          <w:lang w:val="en-US"/>
        </w:rPr>
      </w:pPr>
    </w:p>
    <w:p w14:paraId="34BCDADB" w14:textId="77777777" w:rsidR="00A6532D" w:rsidRPr="007E0165" w:rsidRDefault="00A6532D" w:rsidP="00D804A5">
      <w:pPr>
        <w:rPr>
          <w:rFonts w:asciiTheme="majorBidi" w:hAnsiTheme="majorBidi" w:cstheme="majorBidi"/>
          <w:lang w:val="en-US"/>
        </w:rPr>
      </w:pPr>
    </w:p>
    <w:p w14:paraId="39ED2AA8" w14:textId="77777777" w:rsidR="00A6532D" w:rsidRPr="007E0165" w:rsidRDefault="00A6532D" w:rsidP="00D804A5">
      <w:pPr>
        <w:rPr>
          <w:rFonts w:asciiTheme="majorBidi" w:hAnsiTheme="majorBidi" w:cstheme="majorBidi"/>
          <w:lang w:val="en-US"/>
        </w:rPr>
      </w:pPr>
    </w:p>
    <w:p w14:paraId="0234F190" w14:textId="77777777" w:rsidR="00A6532D" w:rsidRPr="007E0165" w:rsidRDefault="00A6532D" w:rsidP="00D804A5">
      <w:pPr>
        <w:rPr>
          <w:rFonts w:asciiTheme="majorBidi" w:hAnsiTheme="majorBidi" w:cstheme="majorBidi"/>
          <w:lang w:val="en-US"/>
        </w:rPr>
      </w:pPr>
    </w:p>
    <w:p w14:paraId="2F2B2999" w14:textId="77777777" w:rsidR="00A6532D" w:rsidRPr="007E0165" w:rsidRDefault="00A6532D" w:rsidP="00D804A5">
      <w:pPr>
        <w:rPr>
          <w:rFonts w:asciiTheme="majorBidi" w:hAnsiTheme="majorBidi" w:cstheme="majorBidi"/>
          <w:lang w:val="en-US"/>
        </w:rPr>
      </w:pPr>
    </w:p>
    <w:p w14:paraId="444CF737" w14:textId="77777777" w:rsidR="00A6532D" w:rsidRPr="007E0165" w:rsidRDefault="00A6532D" w:rsidP="00D804A5">
      <w:pPr>
        <w:rPr>
          <w:rFonts w:asciiTheme="majorBidi" w:hAnsiTheme="majorBidi" w:cstheme="majorBidi"/>
          <w:lang w:val="en-US"/>
        </w:rPr>
      </w:pPr>
    </w:p>
    <w:p w14:paraId="5089C2A1" w14:textId="77777777" w:rsidR="00A6532D" w:rsidRPr="007E0165" w:rsidRDefault="00A6532D" w:rsidP="00D804A5">
      <w:pPr>
        <w:rPr>
          <w:rFonts w:asciiTheme="majorBidi" w:hAnsiTheme="majorBidi" w:cstheme="majorBidi"/>
          <w:lang w:val="en-US"/>
        </w:rPr>
      </w:pPr>
    </w:p>
    <w:p w14:paraId="267164E0" w14:textId="77777777" w:rsidR="00A6532D" w:rsidRPr="007E0165" w:rsidRDefault="00A6532D" w:rsidP="00D804A5">
      <w:pPr>
        <w:rPr>
          <w:rFonts w:asciiTheme="majorBidi" w:hAnsiTheme="majorBidi" w:cstheme="majorBidi"/>
          <w:lang w:val="en-US"/>
        </w:rPr>
      </w:pPr>
    </w:p>
    <w:p w14:paraId="5CD85EE1" w14:textId="77777777" w:rsidR="00A6532D" w:rsidRPr="007E0165" w:rsidRDefault="00A6532D" w:rsidP="00D804A5">
      <w:pPr>
        <w:rPr>
          <w:rFonts w:asciiTheme="majorBidi" w:hAnsiTheme="majorBidi" w:cstheme="majorBidi"/>
          <w:lang w:val="en-US"/>
        </w:rPr>
      </w:pPr>
    </w:p>
    <w:p w14:paraId="2E08CA54" w14:textId="77777777" w:rsidR="00A6532D" w:rsidRPr="007E0165" w:rsidRDefault="00A6532D" w:rsidP="00D804A5">
      <w:pPr>
        <w:rPr>
          <w:rFonts w:asciiTheme="majorBidi" w:hAnsiTheme="majorBidi" w:cstheme="majorBidi"/>
          <w:lang w:val="en-US"/>
        </w:rPr>
      </w:pPr>
    </w:p>
    <w:p w14:paraId="122EBCAA" w14:textId="77777777" w:rsidR="00A6532D" w:rsidRPr="007E0165" w:rsidRDefault="00A6532D" w:rsidP="00D804A5">
      <w:pPr>
        <w:rPr>
          <w:rFonts w:asciiTheme="majorBidi" w:hAnsiTheme="majorBidi" w:cstheme="majorBidi"/>
          <w:lang w:val="en-US"/>
        </w:rPr>
      </w:pPr>
    </w:p>
    <w:p w14:paraId="2FAC72A0" w14:textId="0E3A859B" w:rsidR="00A6532D" w:rsidRPr="007E0165" w:rsidRDefault="00A6532D" w:rsidP="00D804A5">
      <w:pPr>
        <w:rPr>
          <w:rFonts w:asciiTheme="majorBidi" w:hAnsiTheme="majorBidi" w:cstheme="majorBidi"/>
          <w:lang w:val="en-US"/>
        </w:rPr>
      </w:pPr>
      <w:r w:rsidRPr="007E0165">
        <w:rPr>
          <w:rFonts w:asciiTheme="majorBidi" w:hAnsiTheme="majorBidi" w:cstheme="majorBidi"/>
          <w:lang w:val="en-US"/>
        </w:rPr>
        <w:br w:type="page"/>
      </w:r>
    </w:p>
    <w:p w14:paraId="7222FC59" w14:textId="546372D6" w:rsidR="003715D6" w:rsidRPr="007E0165" w:rsidRDefault="003715D6" w:rsidP="001E0755">
      <w:pPr>
        <w:pStyle w:val="Heading1"/>
        <w:rPr>
          <w:rFonts w:asciiTheme="majorBidi" w:hAnsiTheme="majorBidi" w:cstheme="majorBidi"/>
          <w:lang w:val="en-US"/>
        </w:rPr>
      </w:pPr>
      <w:bookmarkStart w:id="487" w:name="_Toc168472933"/>
      <w:bookmarkStart w:id="488" w:name="_Toc171278832"/>
      <w:r w:rsidRPr="007E0165">
        <w:rPr>
          <w:rFonts w:asciiTheme="majorBidi" w:hAnsiTheme="majorBidi" w:cstheme="majorBidi"/>
          <w:lang w:val="en-US"/>
        </w:rPr>
        <w:lastRenderedPageBreak/>
        <w:t>Discussion</w:t>
      </w:r>
      <w:bookmarkEnd w:id="487"/>
      <w:bookmarkEnd w:id="488"/>
    </w:p>
    <w:p w14:paraId="4C8EABC7" w14:textId="77777777" w:rsidR="00AE6BC2" w:rsidRDefault="00AE6BC2" w:rsidP="00D804A5">
      <w:pPr>
        <w:rPr>
          <w:rFonts w:asciiTheme="majorBidi" w:hAnsiTheme="majorBidi" w:cstheme="majorBidi"/>
          <w:lang w:val="en-US"/>
        </w:rPr>
      </w:pPr>
    </w:p>
    <w:p w14:paraId="122C6E1C" w14:textId="08FCDB2E" w:rsidR="00C054BB" w:rsidRPr="008A4B4F" w:rsidRDefault="00C054BB" w:rsidP="0065716B">
      <w:pPr>
        <w:rPr>
          <w:rFonts w:asciiTheme="majorBidi" w:hAnsiTheme="majorBidi" w:cstheme="majorBidi"/>
          <w:lang w:val="en-US"/>
        </w:rPr>
      </w:pPr>
      <w:r w:rsidRPr="007E0165">
        <w:rPr>
          <w:rFonts w:asciiTheme="majorBidi" w:hAnsiTheme="majorBidi" w:cstheme="majorBidi"/>
          <w:lang w:val="en-US"/>
        </w:rPr>
        <w:t>Various</w:t>
      </w:r>
      <w:r w:rsidRPr="008A4B4F">
        <w:rPr>
          <w:rFonts w:asciiTheme="majorBidi" w:hAnsiTheme="majorBidi" w:cstheme="majorBidi"/>
          <w:lang w:val="en-US"/>
        </w:rPr>
        <w:t xml:space="preserve"> </w:t>
      </w:r>
      <w:del w:id="489" w:author="Samane Shahpouri" w:date="2024-07-10T20:40:00Z" w16du:dateUtc="2024-07-10T18:40:00Z">
        <w:r w:rsidRPr="008A4B4F" w:rsidDel="00F66353">
          <w:rPr>
            <w:rFonts w:asciiTheme="majorBidi" w:hAnsiTheme="majorBidi" w:cstheme="majorBidi"/>
            <w:lang w:val="en-US"/>
          </w:rPr>
          <w:delText>deep learning</w:delText>
        </w:r>
      </w:del>
      <w:ins w:id="490" w:author="Samane Shahpouri" w:date="2024-07-10T20:40:00Z" w16du:dateUtc="2024-07-10T18:40:00Z">
        <w:r w:rsidR="00F66353">
          <w:rPr>
            <w:rFonts w:asciiTheme="majorBidi" w:hAnsiTheme="majorBidi" w:cstheme="majorBidi"/>
            <w:lang w:val="en-US"/>
          </w:rPr>
          <w:t>DL</w:t>
        </w:r>
      </w:ins>
      <w:r w:rsidRPr="008A4B4F">
        <w:rPr>
          <w:rFonts w:asciiTheme="majorBidi" w:hAnsiTheme="majorBidi" w:cstheme="majorBidi"/>
          <w:lang w:val="en-US"/>
        </w:rPr>
        <w:t>-based attenuation scatter correction (DL-ASC) methods have been developed for PET imaging</w:t>
      </w:r>
      <w:r w:rsidR="006B61B1">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Y3OWI4OGEtYzRhMi00Nzc3LWJlMmMtNzQ0NzU3M2U2MTk2IiwicHJvcGVydGllcyI6eyJub3RlSW5kZXgiOjB9LCJpc0VkaXRlZCI6ZmFsc2UsIm1hbnVhbE92ZXJyaWRlIjp7ImlzTWFudWFsbHlPdmVycmlkZGVuIjpmYWxzZSwiY2l0ZXByb2NUZXh0IjoiKDMxLDU1LDU3LDgwLDg3LDg4LDkyLDkz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265877725"/>
          <w:placeholder>
            <w:docPart w:val="DefaultPlaceholder_-1854013440"/>
          </w:placeholder>
        </w:sdtPr>
        <w:sdtContent>
          <w:ins w:id="491" w:author="Samane Shahpouri" w:date="2024-07-10T21:16:00Z" w16du:dateUtc="2024-07-10T19:16:00Z">
            <w:r w:rsidR="00922503" w:rsidRPr="00922503">
              <w:rPr>
                <w:rFonts w:asciiTheme="majorBidi" w:hAnsiTheme="majorBidi" w:cstheme="majorBidi"/>
                <w:color w:val="000000"/>
                <w:lang w:val="en-US"/>
              </w:rPr>
              <w:t>(31,55,57,80,87,88,92,93)</w:t>
            </w:r>
          </w:ins>
          <w:del w:id="492" w:author="Samane Shahpouri" w:date="2024-07-10T19:47:00Z" w16du:dateUtc="2024-07-10T17:47:00Z">
            <w:r w:rsidR="00164586" w:rsidRPr="00922503" w:rsidDel="00FD2892">
              <w:rPr>
                <w:rFonts w:asciiTheme="majorBidi" w:hAnsiTheme="majorBidi" w:cstheme="majorBidi"/>
                <w:color w:val="000000"/>
                <w:lang w:val="en-US"/>
              </w:rPr>
              <w:delText>(21,41,43,66,69,70,73,74)</w:delText>
            </w:r>
          </w:del>
        </w:sdtContent>
      </w:sdt>
      <w:r w:rsidRPr="008A4B4F">
        <w:rPr>
          <w:rFonts w:asciiTheme="majorBidi" w:hAnsiTheme="majorBidi" w:cstheme="majorBidi"/>
          <w:lang w:val="en-US"/>
        </w:rPr>
        <w:t xml:space="preserve">. These include indirect approaches that generate attenuation maps from MRI </w:t>
      </w:r>
      <w:r w:rsidR="006B61B1">
        <w:rPr>
          <w:rFonts w:asciiTheme="majorBidi" w:hAnsiTheme="majorBidi" w:cstheme="majorBidi"/>
          <w:lang w:val="en-US"/>
        </w:rPr>
        <w:t>or</w:t>
      </w:r>
      <w:r w:rsidR="006B61B1" w:rsidRPr="008A4B4F">
        <w:rPr>
          <w:rFonts w:asciiTheme="majorBidi" w:hAnsiTheme="majorBidi" w:cstheme="majorBidi"/>
          <w:lang w:val="en-US"/>
        </w:rPr>
        <w:t xml:space="preserve"> </w:t>
      </w:r>
      <w:r w:rsidR="006B61B1">
        <w:rPr>
          <w:rFonts w:asciiTheme="majorBidi" w:hAnsiTheme="majorBidi" w:cstheme="majorBidi"/>
          <w:lang w:val="en-US"/>
        </w:rPr>
        <w:t>CT</w:t>
      </w:r>
      <w:r w:rsidR="006B61B1" w:rsidRPr="008A4B4F">
        <w:rPr>
          <w:rFonts w:asciiTheme="majorBidi" w:hAnsiTheme="majorBidi" w:cstheme="majorBidi"/>
          <w:lang w:val="en-US"/>
        </w:rPr>
        <w:t xml:space="preserve"> </w:t>
      </w:r>
      <w:r w:rsidRPr="008A4B4F">
        <w:rPr>
          <w:rFonts w:asciiTheme="majorBidi" w:hAnsiTheme="majorBidi" w:cstheme="majorBidi"/>
          <w:lang w:val="en-US"/>
        </w:rPr>
        <w:t>image</w:t>
      </w:r>
      <w:commentRangeStart w:id="493"/>
      <w:r w:rsidRPr="008A4B4F">
        <w:rPr>
          <w:rFonts w:asciiTheme="majorBidi" w:hAnsiTheme="majorBidi" w:cstheme="majorBidi"/>
          <w:lang w:val="en-US"/>
        </w:rPr>
        <w:t>s</w:t>
      </w:r>
      <w:commentRangeEnd w:id="493"/>
      <w:r w:rsidR="003E30AB">
        <w:rPr>
          <w:rStyle w:val="CommentReference"/>
        </w:rPr>
        <w:commentReference w:id="493"/>
      </w:r>
      <w:ins w:id="494" w:author="Samane Shahpouri" w:date="2024-07-10T21:00:00Z" w16du:dateUtc="2024-07-10T19:00:00Z">
        <w:r w:rsidR="00CE7E4E">
          <w:rPr>
            <w:rFonts w:asciiTheme="majorBidi" w:hAnsiTheme="majorBidi" w:cstheme="majorBidi"/>
            <w:lang w:val="en-US"/>
          </w:rPr>
          <w:t xml:space="preserve"> </w:t>
        </w:r>
      </w:ins>
      <w:customXmlInsRangeStart w:id="495" w:author="Samane Shahpouri" w:date="2024-07-10T21:02:00Z"/>
      <w:sdt>
        <w:sdtPr>
          <w:rPr>
            <w:rFonts w:asciiTheme="majorBidi" w:hAnsiTheme="majorBidi" w:cstheme="majorBidi"/>
            <w:color w:val="000000"/>
            <w:lang w:val="en-US"/>
            <w:rPrChange w:id="496" w:author="Samane Shahpouri" w:date="2024-07-10T21:16:00Z" w16du:dateUtc="2024-07-10T19:16:00Z">
              <w:rPr>
                <w:rFonts w:asciiTheme="majorBidi" w:hAnsiTheme="majorBidi" w:cstheme="majorBidi"/>
                <w:lang w:val="en-US"/>
              </w:rPr>
            </w:rPrChange>
          </w:rPr>
          <w:tag w:val="MENDELEY_CITATION_v3_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"/>
          <w:id w:val="927457643"/>
          <w:placeholder>
            <w:docPart w:val="DefaultPlaceholder_-1854013440"/>
          </w:placeholder>
        </w:sdtPr>
        <w:sdtContent>
          <w:customXmlInsRangeEnd w:id="495"/>
          <w:ins w:id="497" w:author="Samane Shahpouri" w:date="2024-07-10T21:16:00Z" w16du:dateUtc="2024-07-10T19:16:00Z">
            <w:r w:rsidR="00922503" w:rsidRPr="00922503">
              <w:rPr>
                <w:rFonts w:asciiTheme="majorBidi" w:hAnsiTheme="majorBidi" w:cstheme="majorBidi"/>
                <w:color w:val="000000"/>
                <w:lang w:val="en-US"/>
              </w:rPr>
              <w:t>(94,95)</w:t>
            </w:r>
          </w:ins>
          <w:customXmlInsRangeStart w:id="498" w:author="Samane Shahpouri" w:date="2024-07-10T21:02:00Z"/>
        </w:sdtContent>
      </w:sdt>
      <w:customXmlInsRangeEnd w:id="498"/>
      <w:r w:rsidRPr="008A4B4F">
        <w:rPr>
          <w:rFonts w:asciiTheme="majorBidi" w:hAnsiTheme="majorBidi" w:cstheme="majorBidi"/>
          <w:lang w:val="en-US"/>
        </w:rPr>
        <w:t xml:space="preserve">. For instance, studies have employed GANs to </w:t>
      </w:r>
      <w:r w:rsidR="006B61B1">
        <w:rPr>
          <w:rFonts w:asciiTheme="majorBidi" w:hAnsiTheme="majorBidi" w:cstheme="majorBidi"/>
          <w:lang w:val="en-US"/>
        </w:rPr>
        <w:t>achieve</w:t>
      </w:r>
      <w:r w:rsidR="006B61B1" w:rsidRPr="008A4B4F">
        <w:rPr>
          <w:rFonts w:asciiTheme="majorBidi" w:hAnsiTheme="majorBidi" w:cstheme="majorBidi"/>
          <w:lang w:val="en-US"/>
        </w:rPr>
        <w:t xml:space="preserve"> </w:t>
      </w:r>
      <w:r w:rsidRPr="008A4B4F">
        <w:rPr>
          <w:rFonts w:asciiTheme="majorBidi" w:hAnsiTheme="majorBidi" w:cstheme="majorBidi"/>
          <w:lang w:val="en-US"/>
        </w:rPr>
        <w:t xml:space="preserve">pseudo-CT images from </w:t>
      </w:r>
      <w:r w:rsidR="006B61B1">
        <w:rPr>
          <w:rFonts w:asciiTheme="majorBidi" w:hAnsiTheme="majorBidi" w:cstheme="majorBidi"/>
          <w:lang w:val="en-US"/>
        </w:rPr>
        <w:t xml:space="preserve">NAC </w:t>
      </w:r>
      <w:r w:rsidRPr="008A4B4F">
        <w:rPr>
          <w:rFonts w:asciiTheme="majorBidi" w:hAnsiTheme="majorBidi" w:cstheme="majorBidi"/>
          <w:lang w:val="en-US"/>
        </w:rPr>
        <w:t>PET</w:t>
      </w:r>
      <w:r w:rsidR="00A8125B">
        <w:rPr>
          <w:rFonts w:asciiTheme="majorBidi" w:hAnsiTheme="majorBidi" w:cstheme="majorBidi"/>
          <w:lang w:val="en-US"/>
        </w:rPr>
        <w:t xml:space="preserve"> </w:t>
      </w:r>
      <w:r w:rsidRPr="008A4B4F">
        <w:rPr>
          <w:rFonts w:asciiTheme="majorBidi" w:hAnsiTheme="majorBidi" w:cstheme="majorBidi"/>
          <w:lang w:val="en-US"/>
        </w:rPr>
        <w:t>scans in both brain and whole-body PET imaging</w:t>
      </w:r>
      <w:r w:rsidR="006B61B1">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TJjNmVmYWQtY2EyYy00NWE2LTljYzQtNGY2YmY4MGNjMTJkIiwicHJvcGVydGllcyI6eyJub3RlSW5kZXgiOjB9LCJpc0VkaXRlZCI6ZmFsc2UsIm1hbnVhbE92ZXJyaWRlIjp7ImlzTWFudWFsbHlPdmVycmlkZGVuIjpmYWxzZSwiY2l0ZXByb2NUZXh0IjoiKDUzLDU0LDc5LDkyLDk2LDk3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
          <w:id w:val="159595265"/>
          <w:placeholder>
            <w:docPart w:val="DefaultPlaceholder_-1854013440"/>
          </w:placeholder>
        </w:sdtPr>
        <w:sdtContent>
          <w:ins w:id="499" w:author="Samane Shahpouri" w:date="2024-07-10T21:16:00Z" w16du:dateUtc="2024-07-10T19:16:00Z">
            <w:r w:rsidR="00922503" w:rsidRPr="00922503">
              <w:rPr>
                <w:rFonts w:asciiTheme="majorBidi" w:hAnsiTheme="majorBidi" w:cstheme="majorBidi"/>
                <w:color w:val="000000"/>
                <w:lang w:val="en-US"/>
              </w:rPr>
              <w:t>(53,54,79,92,96,97)</w:t>
            </w:r>
          </w:ins>
          <w:del w:id="500" w:author="Samane Shahpouri" w:date="2024-07-10T19:47:00Z" w16du:dateUtc="2024-07-10T17:47:00Z">
            <w:r w:rsidR="00164586" w:rsidRPr="00922503" w:rsidDel="00FD2892">
              <w:rPr>
                <w:rFonts w:asciiTheme="majorBidi" w:hAnsiTheme="majorBidi" w:cstheme="majorBidi"/>
                <w:color w:val="000000"/>
                <w:lang w:val="en-US"/>
              </w:rPr>
              <w:delText>(39,40,65,73,75,76)</w:delText>
            </w:r>
          </w:del>
        </w:sdtContent>
      </w:sdt>
      <w:r w:rsidRPr="008A4B4F">
        <w:rPr>
          <w:rFonts w:asciiTheme="majorBidi" w:hAnsiTheme="majorBidi" w:cstheme="majorBidi"/>
          <w:lang w:val="en-US"/>
        </w:rPr>
        <w:t xml:space="preserve">. Furthermore, </w:t>
      </w:r>
      <w:r w:rsidR="00A8125B">
        <w:rPr>
          <w:rFonts w:asciiTheme="majorBidi" w:hAnsiTheme="majorBidi" w:cstheme="majorBidi"/>
          <w:lang w:val="en-US"/>
        </w:rPr>
        <w:t xml:space="preserve">the </w:t>
      </w:r>
      <w:r w:rsidRPr="008A4B4F">
        <w:rPr>
          <w:rFonts w:asciiTheme="majorBidi" w:hAnsiTheme="majorBidi" w:cstheme="majorBidi"/>
          <w:lang w:val="en-US"/>
        </w:rPr>
        <w:t xml:space="preserve">MLAA </w:t>
      </w:r>
      <w:r w:rsidR="00834C4F">
        <w:rPr>
          <w:rFonts w:asciiTheme="majorBidi" w:hAnsiTheme="majorBidi" w:cstheme="majorBidi"/>
          <w:lang w:val="en-US"/>
        </w:rPr>
        <w:t>algorithm</w:t>
      </w:r>
      <w:r w:rsidR="00834C4F" w:rsidRPr="008A4B4F">
        <w:rPr>
          <w:rFonts w:asciiTheme="majorBidi" w:hAnsiTheme="majorBidi" w:cstheme="majorBidi"/>
          <w:lang w:val="en-US"/>
        </w:rPr>
        <w:t xml:space="preserve"> ha</w:t>
      </w:r>
      <w:r w:rsidR="00834C4F">
        <w:rPr>
          <w:rFonts w:asciiTheme="majorBidi" w:hAnsiTheme="majorBidi" w:cstheme="majorBidi"/>
          <w:lang w:val="en-US"/>
        </w:rPr>
        <w:t>s</w:t>
      </w:r>
      <w:r w:rsidR="00834C4F" w:rsidRPr="008A4B4F">
        <w:rPr>
          <w:rFonts w:asciiTheme="majorBidi" w:hAnsiTheme="majorBidi" w:cstheme="majorBidi"/>
          <w:lang w:val="en-US"/>
        </w:rPr>
        <w:t xml:space="preserve"> </w:t>
      </w:r>
      <w:r w:rsidRPr="008A4B4F">
        <w:rPr>
          <w:rFonts w:asciiTheme="majorBidi" w:hAnsiTheme="majorBidi" w:cstheme="majorBidi"/>
          <w:lang w:val="en-US"/>
        </w:rPr>
        <w:t xml:space="preserve">been </w:t>
      </w:r>
      <w:r w:rsidR="00834C4F">
        <w:rPr>
          <w:rFonts w:asciiTheme="majorBidi" w:hAnsiTheme="majorBidi" w:cstheme="majorBidi"/>
          <w:lang w:val="en-US"/>
        </w:rPr>
        <w:t>improved</w:t>
      </w:r>
      <w:r w:rsidR="00834C4F" w:rsidRPr="008A4B4F">
        <w:rPr>
          <w:rFonts w:asciiTheme="majorBidi" w:hAnsiTheme="majorBidi" w:cstheme="majorBidi"/>
          <w:lang w:val="en-US"/>
        </w:rPr>
        <w:t xml:space="preserve"> </w:t>
      </w:r>
      <w:r w:rsidRPr="008A4B4F">
        <w:rPr>
          <w:rFonts w:asciiTheme="majorBidi" w:hAnsiTheme="majorBidi" w:cstheme="majorBidi"/>
          <w:lang w:val="en-US"/>
        </w:rPr>
        <w:t xml:space="preserve">by incorporating </w:t>
      </w:r>
      <w:del w:id="501" w:author="Samane Shahpouri" w:date="2024-07-10T20:40:00Z" w16du:dateUtc="2024-07-10T18:40:00Z">
        <w:r w:rsidRPr="008A4B4F" w:rsidDel="00F66353">
          <w:rPr>
            <w:rFonts w:asciiTheme="majorBidi" w:hAnsiTheme="majorBidi" w:cstheme="majorBidi"/>
            <w:lang w:val="en-US"/>
          </w:rPr>
          <w:delText>deep learning</w:delText>
        </w:r>
      </w:del>
      <w:ins w:id="502" w:author="Samane Shahpouri" w:date="2024-07-10T20:40:00Z" w16du:dateUtc="2024-07-10T18:40:00Z">
        <w:r w:rsidR="00F66353">
          <w:rPr>
            <w:rFonts w:asciiTheme="majorBidi" w:hAnsiTheme="majorBidi" w:cstheme="majorBidi"/>
            <w:lang w:val="en-US"/>
          </w:rPr>
          <w:t>DL</w:t>
        </w:r>
      </w:ins>
      <w:r w:rsidRPr="008A4B4F">
        <w:rPr>
          <w:rFonts w:asciiTheme="majorBidi" w:hAnsiTheme="majorBidi" w:cstheme="majorBidi"/>
          <w:lang w:val="en-US"/>
        </w:rPr>
        <w:t xml:space="preserve"> to mitigate common issues such as crosstalk </w:t>
      </w:r>
      <w:r w:rsidR="00EB1AA8" w:rsidRPr="008A4B4F">
        <w:rPr>
          <w:rFonts w:asciiTheme="majorBidi" w:hAnsiTheme="majorBidi" w:cstheme="majorBidi"/>
          <w:lang w:val="en-US"/>
        </w:rPr>
        <w:t>artifacts</w:t>
      </w:r>
      <w:r w:rsidRPr="008A4B4F">
        <w:rPr>
          <w:rFonts w:asciiTheme="majorBidi" w:hAnsiTheme="majorBidi" w:cstheme="majorBidi"/>
          <w:lang w:val="en-US"/>
        </w:rPr>
        <w:t>, slow convergence, and noisy attenuation maps</w:t>
      </w:r>
      <w:r w:rsidR="00834C4F">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A5NDUxYjctY2FkYS00ODJiLTgwOTItNWRkMTJlNDIzNzg5IiwicHJvcGVydGllcyI6eyJub3RlSW5kZXgiOjB9LCJpc0VkaXRlZCI6ZmFsc2UsIm1hbnVhbE92ZXJyaWRlIjp7ImlzTWFudWFsbHlPdmVycmlkZGVuIjpmYWxzZSwiY2l0ZXByb2NUZXh0IjoiKDQ4LDk4LDk5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
          <w:id w:val="-1988926822"/>
          <w:placeholder>
            <w:docPart w:val="DefaultPlaceholder_-1854013440"/>
          </w:placeholder>
        </w:sdtPr>
        <w:sdtContent>
          <w:ins w:id="503" w:author="Samane Shahpouri" w:date="2024-07-10T21:16:00Z" w16du:dateUtc="2024-07-10T19:16:00Z">
            <w:r w:rsidR="00922503" w:rsidRPr="00922503">
              <w:rPr>
                <w:rFonts w:asciiTheme="majorBidi" w:hAnsiTheme="majorBidi" w:cstheme="majorBidi"/>
                <w:color w:val="000000"/>
                <w:lang w:val="en-US"/>
              </w:rPr>
              <w:t>(48,98,99)</w:t>
            </w:r>
          </w:ins>
          <w:del w:id="504" w:author="Samane Shahpouri" w:date="2024-07-10T19:47:00Z" w16du:dateUtc="2024-07-10T17:47:00Z">
            <w:r w:rsidR="00164586" w:rsidRPr="00922503" w:rsidDel="00FD2892">
              <w:rPr>
                <w:rFonts w:asciiTheme="majorBidi" w:hAnsiTheme="majorBidi" w:cstheme="majorBidi"/>
                <w:color w:val="000000"/>
                <w:lang w:val="en-US"/>
              </w:rPr>
              <w:delText>(33,77,78)</w:delText>
            </w:r>
          </w:del>
        </w:sdtContent>
      </w:sdt>
      <w:r w:rsidRPr="008A4B4F">
        <w:rPr>
          <w:rFonts w:asciiTheme="majorBidi" w:hAnsiTheme="majorBidi" w:cstheme="majorBidi"/>
          <w:lang w:val="en-US"/>
        </w:rPr>
        <w:t xml:space="preserve">. Direct DL-ASC methods </w:t>
      </w:r>
      <w:r w:rsidR="009239C2">
        <w:rPr>
          <w:rFonts w:asciiTheme="majorBidi" w:hAnsiTheme="majorBidi" w:cstheme="majorBidi"/>
          <w:lang w:val="en-US"/>
        </w:rPr>
        <w:t>bypass</w:t>
      </w:r>
      <w:r w:rsidRPr="008A4B4F">
        <w:rPr>
          <w:rFonts w:asciiTheme="majorBidi" w:hAnsiTheme="majorBidi" w:cstheme="majorBidi"/>
          <w:lang w:val="en-US"/>
        </w:rPr>
        <w:t xml:space="preserve"> traditional methods by making ASC PET images directly from </w:t>
      </w:r>
      <w:r w:rsidR="00324D4F" w:rsidRPr="008A4B4F">
        <w:rPr>
          <w:rFonts w:asciiTheme="majorBidi" w:hAnsiTheme="majorBidi" w:cstheme="majorBidi"/>
          <w:lang w:val="en-US"/>
        </w:rPr>
        <w:t>NAC</w:t>
      </w:r>
      <w:r w:rsidRPr="008A4B4F">
        <w:rPr>
          <w:rFonts w:asciiTheme="majorBidi" w:hAnsiTheme="majorBidi" w:cstheme="majorBidi"/>
          <w:lang w:val="en-US"/>
        </w:rPr>
        <w:t xml:space="preserve"> images. This was first used in brain PET imaging</w:t>
      </w:r>
      <w:r w:rsidR="00EB1AA8" w:rsidRPr="008A4B4F">
        <w:rPr>
          <w:rFonts w:asciiTheme="majorBidi" w:hAnsiTheme="majorBidi" w:cstheme="majorBidi"/>
          <w:lang w:val="en-US"/>
        </w:rPr>
        <w:t xml:space="preserve"> and</w:t>
      </w:r>
      <w:r w:rsidRPr="008A4B4F">
        <w:rPr>
          <w:rFonts w:asciiTheme="majorBidi" w:hAnsiTheme="majorBidi" w:cstheme="majorBidi"/>
          <w:lang w:val="en-US"/>
        </w:rPr>
        <w:t xml:space="preserve"> then tested in </w:t>
      </w:r>
      <w:r w:rsidRPr="008A4B4F">
        <w:rPr>
          <w:rFonts w:asciiTheme="majorBidi" w:hAnsiTheme="majorBidi" w:cstheme="majorBidi"/>
          <w:vertAlign w:val="superscript"/>
          <w:lang w:val="en-US"/>
        </w:rPr>
        <w:t>18</w:t>
      </w:r>
      <w:r w:rsidRPr="008A4B4F">
        <w:rPr>
          <w:rFonts w:asciiTheme="majorBidi" w:hAnsiTheme="majorBidi" w:cstheme="majorBidi"/>
          <w:lang w:val="en-US"/>
        </w:rPr>
        <w:t xml:space="preserve">F-FDG PET studies </w:t>
      </w:r>
      <w:sdt>
        <w:sdtPr>
          <w:rPr>
            <w:rFonts w:asciiTheme="majorBidi" w:hAnsiTheme="majorBidi" w:cstheme="majorBidi"/>
            <w:color w:val="000000"/>
            <w:lang w:val="en-US"/>
          </w:rPr>
          <w:tag w:val="MENDELEY_CITATION_v3_eyJjaXRhdGlvbklEIjoiTUVOREVMRVlfQ0lUQVRJT05fNzhmOGVlOTItOWE2MC00ZGZlLTgyYzgtOTY3YTVhZDMwZTMwIiwicHJvcGVydGllcyI6eyJub3RlSW5kZXgiOjB9LCJpc0VkaXRlZCI6ZmFsc2UsIm1hbnVhbE92ZXJyaWRlIjp7ImlzTWFudWFsbHlPdmVycmlkZGVuIjpmYWxzZSwiY2l0ZXByb2NUZXh0IjoiKDU0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
          <w:id w:val="1663278786"/>
          <w:placeholder>
            <w:docPart w:val="DefaultPlaceholder_-1854013440"/>
          </w:placeholder>
        </w:sdtPr>
        <w:sdtContent>
          <w:ins w:id="505" w:author="Samane Shahpouri" w:date="2024-07-10T21:16:00Z" w16du:dateUtc="2024-07-10T19:16:00Z">
            <w:r w:rsidR="00922503" w:rsidRPr="00922503">
              <w:rPr>
                <w:rFonts w:asciiTheme="majorBidi" w:hAnsiTheme="majorBidi" w:cstheme="majorBidi"/>
                <w:color w:val="000000"/>
                <w:lang w:val="en-US"/>
              </w:rPr>
              <w:t>(54)</w:t>
            </w:r>
          </w:ins>
          <w:del w:id="506" w:author="Samane Shahpouri" w:date="2024-07-10T19:47:00Z" w16du:dateUtc="2024-07-10T17:47:00Z">
            <w:r w:rsidR="00164586" w:rsidRPr="00922503" w:rsidDel="00FD2892">
              <w:rPr>
                <w:rFonts w:asciiTheme="majorBidi" w:hAnsiTheme="majorBidi" w:cstheme="majorBidi"/>
                <w:color w:val="000000"/>
                <w:lang w:val="en-US"/>
              </w:rPr>
              <w:delText>(40)</w:delText>
            </w:r>
          </w:del>
        </w:sdtContent>
      </w:sdt>
      <w:r w:rsidRPr="008A4B4F">
        <w:rPr>
          <w:rFonts w:asciiTheme="majorBidi" w:hAnsiTheme="majorBidi" w:cstheme="majorBidi"/>
          <w:lang w:val="en-US"/>
        </w:rPr>
        <w:t>.</w:t>
      </w:r>
    </w:p>
    <w:p w14:paraId="19841CC5" w14:textId="77528B7B" w:rsidR="00C054BB" w:rsidRDefault="00C054BB" w:rsidP="00D804A5">
      <w:pPr>
        <w:rPr>
          <w:rFonts w:asciiTheme="majorBidi" w:hAnsiTheme="majorBidi" w:cstheme="majorBidi"/>
          <w:lang w:val="en-US"/>
        </w:rPr>
      </w:pPr>
      <w:r w:rsidRPr="008A4B4F">
        <w:rPr>
          <w:rFonts w:asciiTheme="majorBidi" w:hAnsiTheme="majorBidi" w:cstheme="majorBidi"/>
          <w:lang w:val="en-US"/>
        </w:rPr>
        <w:t xml:space="preserve">A significant challenge arises with the low tracer activity and the extensive positron range of </w:t>
      </w:r>
      <w:r w:rsidRPr="008A4B4F">
        <w:rPr>
          <w:rFonts w:asciiTheme="majorBidi" w:hAnsiTheme="majorBidi" w:cstheme="majorBidi"/>
          <w:vertAlign w:val="superscript"/>
          <w:lang w:val="en-US"/>
        </w:rPr>
        <w:t>68</w:t>
      </w:r>
      <w:r w:rsidRPr="008A4B4F">
        <w:rPr>
          <w:rFonts w:asciiTheme="majorBidi" w:hAnsiTheme="majorBidi" w:cstheme="majorBidi"/>
          <w:lang w:val="en-US"/>
        </w:rPr>
        <w:t xml:space="preserve">Ga-labelled pharmaceuticals, which generally produce lower-quality images compared to </w:t>
      </w:r>
      <w:r w:rsidRPr="008A4B4F">
        <w:rPr>
          <w:rFonts w:asciiTheme="majorBidi" w:hAnsiTheme="majorBidi" w:cstheme="majorBidi"/>
          <w:vertAlign w:val="superscript"/>
          <w:lang w:val="en-US"/>
        </w:rPr>
        <w:t>18</w:t>
      </w:r>
      <w:r w:rsidRPr="008A4B4F">
        <w:rPr>
          <w:rFonts w:asciiTheme="majorBidi" w:hAnsiTheme="majorBidi" w:cstheme="majorBidi"/>
          <w:lang w:val="en-US"/>
        </w:rPr>
        <w:t xml:space="preserve">F-labelled </w:t>
      </w:r>
      <w:commentRangeStart w:id="507"/>
      <w:r w:rsidRPr="008A4B4F">
        <w:rPr>
          <w:rFonts w:asciiTheme="majorBidi" w:hAnsiTheme="majorBidi" w:cstheme="majorBidi"/>
          <w:lang w:val="en-US"/>
        </w:rPr>
        <w:t>compounds</w:t>
      </w:r>
      <w:commentRangeEnd w:id="507"/>
      <w:r w:rsidR="003E30AB">
        <w:rPr>
          <w:rStyle w:val="CommentReference"/>
        </w:rPr>
        <w:commentReference w:id="507"/>
      </w:r>
      <w:ins w:id="508" w:author="Samane Shahpouri" w:date="2024-07-10T21:03:00Z" w16du:dateUtc="2024-07-10T19:03:00Z">
        <w:r w:rsidR="00CE7E4E">
          <w:rPr>
            <w:rFonts w:asciiTheme="majorBidi" w:hAnsiTheme="majorBidi" w:cstheme="majorBidi"/>
            <w:lang w:val="en-US"/>
          </w:rPr>
          <w:t xml:space="preserve"> </w:t>
        </w:r>
      </w:ins>
      <w:customXmlInsRangeStart w:id="509" w:author="Samane Shahpouri" w:date="2024-07-10T21:05:00Z"/>
      <w:sdt>
        <w:sdtPr>
          <w:rPr>
            <w:rFonts w:asciiTheme="majorBidi" w:hAnsiTheme="majorBidi" w:cstheme="majorBidi"/>
            <w:color w:val="000000"/>
            <w:lang w:val="en-US"/>
            <w:rPrChange w:id="510" w:author="Samane Shahpouri" w:date="2024-07-10T21:16:00Z" w16du:dateUtc="2024-07-10T19:16:00Z">
              <w:rPr>
                <w:rFonts w:asciiTheme="majorBidi" w:hAnsiTheme="majorBidi" w:cstheme="majorBidi"/>
                <w:lang w:val="en-US"/>
              </w:rPr>
            </w:rPrChange>
          </w:rPr>
          <w:tag w:val="MENDELEY_CITATION_v3_eyJjaXRhdGlvbklEIjoiTUVOREVMRVlfQ0lUQVRJT05fZTEzODNhZDctMjI3YS00ZTMyLWJlNWEtMTI3M2EwYmNiOGRiIiwicHJvcGVydGllcyI6eyJub3RlSW5kZXgiOjB9LCJpc0VkaXRlZCI6ZmFsc2UsIm1hbnVhbE92ZXJyaWRlIjp7ImlzTWFudWFsbHlPdmVycmlkZGVuIjpmYWxzZSwiY2l0ZXByb2NUZXh0IjoiKDI3LDEwMCkiLCJtYW51YWxPdmVycmlkZVRleHQiOiIifSwiY2l0YXRpb25JdGVtcyI6W3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
          <w:id w:val="-1774384995"/>
          <w:placeholder>
            <w:docPart w:val="DefaultPlaceholder_-1854013440"/>
          </w:placeholder>
        </w:sdtPr>
        <w:sdtContent>
          <w:customXmlInsRangeEnd w:id="509"/>
          <w:ins w:id="511" w:author="Samane Shahpouri" w:date="2024-07-10T21:16:00Z" w16du:dateUtc="2024-07-10T19:16:00Z">
            <w:r w:rsidR="00922503" w:rsidRPr="00922503">
              <w:rPr>
                <w:rFonts w:asciiTheme="majorBidi" w:hAnsiTheme="majorBidi" w:cstheme="majorBidi"/>
                <w:color w:val="000000"/>
                <w:lang w:val="en-US"/>
              </w:rPr>
              <w:t>(27,100)</w:t>
            </w:r>
          </w:ins>
          <w:customXmlInsRangeStart w:id="512" w:author="Samane Shahpouri" w:date="2024-07-10T21:05:00Z"/>
        </w:sdtContent>
      </w:sdt>
      <w:customXmlInsRangeEnd w:id="512"/>
      <w:r w:rsidRPr="008A4B4F">
        <w:rPr>
          <w:rFonts w:asciiTheme="majorBidi" w:hAnsiTheme="majorBidi" w:cstheme="majorBidi"/>
          <w:lang w:val="en-US"/>
        </w:rPr>
        <w:t>. Initially, employing DL for direct ASC in PET might seem overly reliant on advanced technology</w:t>
      </w:r>
      <w:r w:rsidR="00FF7F50">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TYWJlcmkiLCJnaXZlbiI6IkFiZG9sbGFoIiwicGFyc2UtbmFtZXMiOmZhbHNlLCJkcm9wcGluZy1wYXJ0aWNsZSI6IiIsIm5vbi1kcm9wcGluZy1wYXJ0aWNsZSI6IiJ9LHsiZmFtaWx5IjoiQW1pbmkiLCJnaXZlbiI6Ik1laGRpIiwicGFyc2UtbmFtZXMiOmZhbHNlLCJkcm9wcGluZy1wYXJ0aWNsZSI6IiIsIm5vbi1kcm9wcGluZy1wYXJ0aWNsZSI6IiJ9LHsiZmFtaWx5IjoiQWtoYXZhbmFsbGFmIiwiZ2l2ZW4iOiJBemFkZWgiLCJwYXJzZS1uYW1lcyI6ZmFsc2UsImRyb3BwaW5nLXBhcnRpY2xlIjoiIiwibm9uLWRyb3BwaW5nLXBhcnRpY2xlIjoiIn0seyJmYW1pbHkiOiJNYWludGEiLCJnaXZlbiI6IklzbWluaS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"/>
          <w:id w:val="1682237153"/>
          <w:placeholder>
            <w:docPart w:val="DefaultPlaceholder_-1854013440"/>
          </w:placeholder>
        </w:sdtPr>
        <w:sdtContent>
          <w:ins w:id="513" w:author="Samane Shahpouri" w:date="2024-07-10T21:16:00Z" w16du:dateUtc="2024-07-10T19:16:00Z">
            <w:r w:rsidR="00922503" w:rsidRPr="00922503">
              <w:rPr>
                <w:rFonts w:asciiTheme="majorBidi" w:hAnsiTheme="majorBidi" w:cstheme="majorBidi"/>
                <w:color w:val="000000"/>
                <w:lang w:val="en-US"/>
              </w:rPr>
              <w:t>(28,39,101,102)</w:t>
            </w:r>
          </w:ins>
          <w:del w:id="514" w:author="Samane Shahpouri" w:date="2024-07-10T19:47:00Z" w16du:dateUtc="2024-07-10T17:47:00Z">
            <w:r w:rsidR="00164586" w:rsidRPr="00922503" w:rsidDel="00FD2892">
              <w:rPr>
                <w:rFonts w:asciiTheme="majorBidi" w:hAnsiTheme="majorBidi" w:cstheme="majorBidi"/>
                <w:color w:val="000000"/>
                <w:lang w:val="en-US"/>
              </w:rPr>
              <w:delText>(18,25,79,80)</w:delText>
            </w:r>
          </w:del>
        </w:sdtContent>
      </w:sdt>
      <w:r w:rsidRPr="008A4B4F">
        <w:rPr>
          <w:rFonts w:asciiTheme="majorBidi" w:hAnsiTheme="majorBidi" w:cstheme="majorBidi"/>
          <w:lang w:val="en-US"/>
        </w:rPr>
        <w:t xml:space="preserve">. However, our findings indicate that </w:t>
      </w:r>
      <w:r w:rsidR="00970A08" w:rsidRPr="00B653BA">
        <w:rPr>
          <w:rFonts w:asciiTheme="majorBidi" w:hAnsiTheme="majorBidi" w:cstheme="majorBidi"/>
          <w:lang w:val="en-US"/>
        </w:rPr>
        <w:t>it enhances both quantitative and qualitative aspects of PET images and</w:t>
      </w:r>
      <w:r w:rsidRPr="007E0165">
        <w:rPr>
          <w:rFonts w:asciiTheme="majorBidi" w:hAnsiTheme="majorBidi" w:cstheme="majorBidi"/>
          <w:lang w:val="en-US"/>
        </w:rPr>
        <w:t xml:space="preserve"> effectively identifies and corrects mismatches and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 xml:space="preserve">without needing anatomical images. While indirect techniques require reconstructions to produce ASC PET images, they often fail to address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that arise during the reconstruction phase and are predominantly influenced by the PET images themselves.</w:t>
      </w:r>
    </w:p>
    <w:p w14:paraId="10F4D1D3" w14:textId="21CDA693" w:rsidR="004501A9" w:rsidRPr="007E0165" w:rsidRDefault="004501A9" w:rsidP="00D804A5">
      <w:pPr>
        <w:rPr>
          <w:rFonts w:asciiTheme="majorBidi" w:hAnsiTheme="majorBidi" w:cstheme="majorBidi"/>
          <w:lang w:val="en-US"/>
        </w:rPr>
      </w:pPr>
      <w:r>
        <w:rPr>
          <w:rFonts w:asciiTheme="majorBidi" w:hAnsiTheme="majorBidi" w:cstheme="majorBidi"/>
          <w:lang w:val="en-US"/>
        </w:rPr>
        <w:t>In this study</w:t>
      </w:r>
      <w:ins w:id="515" w:author="Shirilord, Isaac (ARTORG)" w:date="2024-07-10T18:02:00Z" w16du:dateUtc="2024-07-10T16:02:00Z">
        <w:r w:rsidR="003E30AB">
          <w:rPr>
            <w:rFonts w:asciiTheme="majorBidi" w:hAnsiTheme="majorBidi" w:cstheme="majorBidi"/>
            <w:lang w:val="en-US"/>
          </w:rPr>
          <w:t>,</w:t>
        </w:r>
      </w:ins>
      <w:r>
        <w:rPr>
          <w:rFonts w:asciiTheme="majorBidi" w:hAnsiTheme="majorBidi" w:cstheme="majorBidi"/>
          <w:lang w:val="en-US"/>
        </w:rPr>
        <w:t xml:space="preserve"> we developed and evaluated the CT-free DL models for ASC in PET imaging. The IMCM and ADCM were tested across different centers and radiotracer distributions. The IMCM demonstrated better performance in terms of lower error metrics and higher similarity index compared to ADCM in dealing with external </w:t>
      </w:r>
      <w:del w:id="516" w:author="Shirilord, Isaac (ARTORG)" w:date="2024-07-10T18:02:00Z" w16du:dateUtc="2024-07-10T16:02:00Z">
        <w:r w:rsidDel="003E30AB">
          <w:rPr>
            <w:rFonts w:asciiTheme="majorBidi" w:hAnsiTheme="majorBidi" w:cstheme="majorBidi"/>
            <w:lang w:val="en-US"/>
          </w:rPr>
          <w:delText>center</w:delText>
        </w:r>
      </w:del>
      <w:ins w:id="517" w:author="Shirilord, Isaac (ARTORG)" w:date="2024-07-10T18:02:00Z" w16du:dateUtc="2024-07-10T16:02:00Z">
        <w:r w:rsidR="003E30AB">
          <w:rPr>
            <w:rFonts w:asciiTheme="majorBidi" w:hAnsiTheme="majorBidi" w:cstheme="majorBidi"/>
            <w:lang w:val="en-US"/>
          </w:rPr>
          <w:t>centers</w:t>
        </w:r>
      </w:ins>
      <w:r>
        <w:rPr>
          <w:rFonts w:asciiTheme="majorBidi" w:hAnsiTheme="majorBidi" w:cstheme="majorBidi"/>
          <w:lang w:val="en-US"/>
        </w:rPr>
        <w:t xml:space="preserve">. Additionally, the tuned version of </w:t>
      </w:r>
      <w:r w:rsidR="0065716B">
        <w:rPr>
          <w:rFonts w:asciiTheme="majorBidi" w:hAnsiTheme="majorBidi" w:cstheme="majorBidi"/>
          <w:lang w:val="en-US"/>
        </w:rPr>
        <w:t>IMCM (TL-MC) showed acceptable adaptability and accuracy across different radiotracers.</w:t>
      </w:r>
    </w:p>
    <w:p w14:paraId="32BCEE9E" w14:textId="037A895C" w:rsidR="00C054BB" w:rsidRPr="007E0165" w:rsidRDefault="00526D8D" w:rsidP="00D804A5">
      <w:pPr>
        <w:rPr>
          <w:rFonts w:asciiTheme="majorBidi" w:hAnsiTheme="majorBidi" w:cstheme="majorBidi"/>
          <w:lang w:val="en-US"/>
        </w:rPr>
      </w:pPr>
      <w:r>
        <w:rPr>
          <w:rFonts w:asciiTheme="majorBidi" w:hAnsiTheme="majorBidi" w:cstheme="majorBidi"/>
          <w:lang w:val="en-US"/>
        </w:rPr>
        <w:t>The ADCM output</w:t>
      </w:r>
      <w:r w:rsidR="00C054BB" w:rsidRPr="007E0165">
        <w:rPr>
          <w:rFonts w:asciiTheme="majorBidi" w:hAnsiTheme="majorBidi" w:cstheme="majorBidi"/>
          <w:lang w:val="en-US"/>
        </w:rPr>
        <w:t xml:space="preserve"> has demonstrated that a single universal model may not be effective due to variations in tracer-injected activity across different hospitals. There is a need to tune radiotracer-wise models using heterogeneous datasets to address these discrepancies. </w:t>
      </w:r>
      <w:r w:rsidR="00EB1AA8" w:rsidRPr="007E0165">
        <w:rPr>
          <w:rFonts w:asciiTheme="majorBidi" w:hAnsiTheme="majorBidi" w:cstheme="majorBidi"/>
          <w:lang w:val="en-US"/>
        </w:rPr>
        <w:t>However,</w:t>
      </w:r>
      <w:r w:rsidR="00C054BB" w:rsidRPr="007E0165">
        <w:rPr>
          <w:rFonts w:asciiTheme="majorBidi" w:hAnsiTheme="majorBidi" w:cstheme="majorBidi"/>
          <w:lang w:val="en-US"/>
        </w:rPr>
        <w:t xml:space="preserve"> using large and heterogeneous datasets from different hospitals in the same tracer can compensate for the differences in equipment, image acquisition, and reconstruction strategies. In our research, we </w:t>
      </w:r>
      <w:r w:rsidR="00EB1AA8" w:rsidRPr="007E0165">
        <w:rPr>
          <w:rFonts w:asciiTheme="majorBidi" w:hAnsiTheme="majorBidi" w:cstheme="majorBidi"/>
          <w:lang w:val="en-US"/>
        </w:rPr>
        <w:t xml:space="preserve">utilized </w:t>
      </w:r>
      <w:r w:rsidR="00BD1E3F" w:rsidRPr="00B653BA">
        <w:rPr>
          <w:rFonts w:asciiTheme="majorBidi" w:hAnsiTheme="majorBidi" w:cstheme="majorBidi"/>
          <w:lang w:val="en-US"/>
        </w:rPr>
        <w:t xml:space="preserve">different </w:t>
      </w:r>
      <w:r w:rsidR="00C054BB" w:rsidRPr="007E0165">
        <w:rPr>
          <w:rFonts w:asciiTheme="majorBidi" w:hAnsiTheme="majorBidi" w:cstheme="majorBidi"/>
          <w:lang w:val="en-US"/>
        </w:rPr>
        <w:t xml:space="preserve">data from various hospitals, which enhanced the accuracy of </w:t>
      </w:r>
      <w:r w:rsidR="00BD1E3F" w:rsidRPr="00B653BA">
        <w:rPr>
          <w:rFonts w:asciiTheme="majorBidi" w:hAnsiTheme="majorBidi" w:cstheme="majorBidi"/>
          <w:lang w:val="en-US"/>
        </w:rPr>
        <w:t>ASC</w:t>
      </w:r>
      <w:r w:rsidR="00C054BB" w:rsidRPr="007E0165">
        <w:rPr>
          <w:rFonts w:asciiTheme="majorBidi" w:hAnsiTheme="majorBidi" w:cstheme="majorBidi"/>
          <w:lang w:val="en-US"/>
        </w:rPr>
        <w:t xml:space="preserve"> in PET images when implementing a shared model across different hospitals for identical radiotracer imaging.</w:t>
      </w:r>
    </w:p>
    <w:p w14:paraId="74178E7D" w14:textId="631ABA83"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 xml:space="preserve">Furthermore, we employed the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r w:rsidR="00EB1AA8" w:rsidRPr="007E0165">
        <w:rPr>
          <w:rFonts w:asciiTheme="majorBidi" w:hAnsiTheme="majorBidi" w:cstheme="majorBidi"/>
          <w:lang w:val="en-US"/>
        </w:rPr>
        <w:t xml:space="preserve">performs </w:t>
      </w:r>
      <w:r w:rsidRPr="007E0165">
        <w:rPr>
          <w:rFonts w:asciiTheme="majorBidi" w:hAnsiTheme="majorBidi" w:cstheme="majorBidi"/>
          <w:lang w:val="en-US"/>
        </w:rPr>
        <w:t xml:space="preserve">better than ADCM. IMCM showed enhanced efficiency when different scanners </w:t>
      </w:r>
      <w:r w:rsidR="00EB1AA8" w:rsidRPr="007E0165">
        <w:rPr>
          <w:rFonts w:asciiTheme="majorBidi" w:hAnsiTheme="majorBidi" w:cstheme="majorBidi"/>
          <w:lang w:val="en-US"/>
        </w:rPr>
        <w:t xml:space="preserve">utilized </w:t>
      </w:r>
      <w:r w:rsidRPr="007E0165">
        <w:rPr>
          <w:rFonts w:asciiTheme="majorBidi" w:hAnsiTheme="majorBidi" w:cstheme="majorBidi"/>
          <w:lang w:val="en-US"/>
        </w:rPr>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DA4F49" w14:textId="72E92D4F" w:rsidR="00C91BDA" w:rsidRDefault="00C91BDA" w:rsidP="00D804A5">
      <w:pPr>
        <w:rPr>
          <w:rFonts w:asciiTheme="majorBidi" w:hAnsiTheme="majorBidi" w:cstheme="majorBidi"/>
          <w:lang w:val="en-US"/>
        </w:rPr>
      </w:pPr>
      <w:r w:rsidRPr="007E0165">
        <w:rPr>
          <w:rFonts w:asciiTheme="majorBidi" w:hAnsiTheme="majorBidi" w:cstheme="majorBidi"/>
          <w:lang w:val="en-US"/>
        </w:rPr>
        <w:t xml:space="preserve">While the ADCM method focuses on decomposing the PET image correction process into separating anatomical and </w:t>
      </w:r>
      <w:r w:rsidR="000C6D4C" w:rsidRPr="00B653BA">
        <w:rPr>
          <w:rFonts w:asciiTheme="majorBidi" w:hAnsiTheme="majorBidi" w:cstheme="majorBidi"/>
          <w:lang w:val="en-US"/>
        </w:rPr>
        <w:t xml:space="preserve">radiotracer-dependent information, our investigation couldn’t prove that </w:t>
      </w:r>
      <w:r w:rsidR="00526D8D">
        <w:rPr>
          <w:rFonts w:asciiTheme="majorBidi" w:hAnsiTheme="majorBidi" w:cstheme="majorBidi"/>
          <w:lang w:val="en-US"/>
        </w:rPr>
        <w:t xml:space="preserve">this method is </w:t>
      </w:r>
      <w:r w:rsidRPr="007E0165">
        <w:rPr>
          <w:rFonts w:asciiTheme="majorBidi" w:hAnsiTheme="majorBidi" w:cstheme="majorBidi"/>
          <w:lang w:val="en-US"/>
        </w:rPr>
        <w:t xml:space="preserve">able to handle the differences between variant scanners and radiotracers well. This underscores the need for more robust, adaptable models like IMCM, which not only accommodate but thrive on the heterogeneity inherent in </w:t>
      </w:r>
      <w:r w:rsidR="000C6D4C" w:rsidRPr="00B653BA">
        <w:rPr>
          <w:rFonts w:asciiTheme="majorBidi" w:hAnsiTheme="majorBidi" w:cstheme="majorBidi"/>
          <w:lang w:val="en-US"/>
        </w:rPr>
        <w:t>multi-center</w:t>
      </w:r>
      <w:r w:rsidRPr="007E0165">
        <w:rPr>
          <w:rFonts w:asciiTheme="majorBidi" w:hAnsiTheme="majorBidi" w:cstheme="majorBidi"/>
          <w:lang w:val="en-US"/>
        </w:rPr>
        <w:t xml:space="preserve"> clinical data.</w:t>
      </w:r>
    </w:p>
    <w:p w14:paraId="74F2ED4E" w14:textId="5E57599C" w:rsidR="0065716B" w:rsidDel="003E30AB" w:rsidRDefault="0065716B" w:rsidP="00D804A5">
      <w:pPr>
        <w:rPr>
          <w:del w:id="518" w:author="Shirilord, Isaac (ARTORG)" w:date="2024-07-10T18:03:00Z" w16du:dateUtc="2024-07-10T16:03:00Z"/>
          <w:rFonts w:asciiTheme="majorBidi" w:hAnsiTheme="majorBidi" w:cstheme="majorBidi"/>
          <w:lang w:val="en-US"/>
        </w:rPr>
      </w:pPr>
    </w:p>
    <w:p w14:paraId="6A78DD9B" w14:textId="5A085BB1" w:rsidR="0065716B" w:rsidRPr="007E0165" w:rsidRDefault="00F03B44" w:rsidP="00F03B44">
      <w:pPr>
        <w:rPr>
          <w:rFonts w:asciiTheme="majorBidi" w:hAnsiTheme="majorBidi" w:cstheme="majorBidi"/>
          <w:lang w:val="en-US"/>
        </w:rPr>
      </w:pPr>
      <w:r w:rsidRPr="00F03B44">
        <w:rPr>
          <w:rFonts w:asciiTheme="majorBidi" w:hAnsiTheme="majorBidi" w:cstheme="majorBidi"/>
          <w:lang w:val="en-US"/>
        </w:rPr>
        <w:t xml:space="preserve">Normalization was therefore needed </w:t>
      </w:r>
      <w:del w:id="519" w:author="Isaac" w:date="2024-07-10T19:01:00Z" w16du:dateUtc="2024-07-10T17:01:00Z">
        <w:r w:rsidRPr="00F03B44" w:rsidDel="0028404B">
          <w:rPr>
            <w:rFonts w:asciiTheme="majorBidi" w:hAnsiTheme="majorBidi" w:cstheme="majorBidi"/>
            <w:lang w:val="en-US"/>
          </w:rPr>
          <w:delText xml:space="preserve">in such a way as to ensure that it kept the data </w:delText>
        </w:r>
      </w:del>
      <w:ins w:id="520" w:author="Isaac" w:date="2024-07-10T19:01:00Z" w16du:dateUtc="2024-07-10T17:01:00Z">
        <w:r w:rsidR="0028404B">
          <w:rPr>
            <w:rFonts w:asciiTheme="majorBidi" w:hAnsiTheme="majorBidi" w:cstheme="majorBidi"/>
            <w:lang w:val="en-US"/>
          </w:rPr>
          <w:t xml:space="preserve">to ensure that the data was </w:t>
        </w:r>
      </w:ins>
      <w:r w:rsidRPr="00F03B44">
        <w:rPr>
          <w:rFonts w:asciiTheme="majorBidi" w:hAnsiTheme="majorBidi" w:cstheme="majorBidi"/>
          <w:lang w:val="en-US"/>
        </w:rPr>
        <w:t xml:space="preserve">quantitatively comparable while being computationally straightforward for the DL approach. In this way by scaling the intensity values, one could easily rescale the images back to the original, which is vital for an accurate diagnosis and </w:t>
      </w:r>
      <w:r w:rsidRPr="00F03B44">
        <w:rPr>
          <w:rFonts w:asciiTheme="majorBidi" w:hAnsiTheme="majorBidi" w:cstheme="majorBidi"/>
          <w:lang w:val="en-US"/>
        </w:rPr>
        <w:lastRenderedPageBreak/>
        <w:t>assessment of metabolic activity in a PET image.</w:t>
      </w:r>
      <w:r>
        <w:rPr>
          <w:rFonts w:asciiTheme="majorBidi" w:hAnsiTheme="majorBidi" w:cstheme="majorBidi"/>
          <w:lang w:val="en-US"/>
        </w:rPr>
        <w:t xml:space="preserve"> </w:t>
      </w:r>
      <w:r w:rsidRPr="00F03B44">
        <w:rPr>
          <w:rFonts w:asciiTheme="majorBidi" w:hAnsiTheme="majorBidi" w:cstheme="majorBidi"/>
          <w:lang w:val="en-US"/>
        </w:rPr>
        <w:t xml:space="preserve">This had to be selected as a practical factor. We picked these factors for the </w:t>
      </w:r>
      <w:ins w:id="521" w:author="Isaac" w:date="2024-07-10T19:08:00Z" w16du:dateUtc="2024-07-10T17:08:00Z">
        <w:r w:rsidR="00DA565A" w:rsidRPr="00DA565A">
          <w:rPr>
            <w:rFonts w:asciiTheme="majorBidi" w:hAnsiTheme="majorBidi" w:cstheme="majorBidi"/>
            <w:vertAlign w:val="superscript"/>
            <w:lang w:val="en-US"/>
            <w:rPrChange w:id="522" w:author="Isaac" w:date="2024-07-10T19:08:00Z" w16du:dateUtc="2024-07-10T17:08:00Z">
              <w:rPr>
                <w:rFonts w:asciiTheme="majorBidi" w:hAnsiTheme="majorBidi" w:cstheme="majorBidi"/>
                <w:lang w:val="en-US"/>
              </w:rPr>
            </w:rPrChange>
          </w:rPr>
          <w:t>68</w:t>
        </w:r>
      </w:ins>
      <w:r w:rsidRPr="00F03B44">
        <w:rPr>
          <w:rFonts w:asciiTheme="majorBidi" w:hAnsiTheme="majorBidi" w:cstheme="majorBidi"/>
          <w:lang w:val="en-US"/>
        </w:rPr>
        <w:t xml:space="preserve">Ga and </w:t>
      </w:r>
      <w:ins w:id="523" w:author="Isaac" w:date="2024-07-10T19:09:00Z" w16du:dateUtc="2024-07-10T17:09:00Z">
        <w:r w:rsidR="00DA565A" w:rsidRPr="00DA565A">
          <w:rPr>
            <w:rFonts w:asciiTheme="majorBidi" w:hAnsiTheme="majorBidi" w:cstheme="majorBidi"/>
            <w:vertAlign w:val="superscript"/>
            <w:lang w:val="en-US"/>
            <w:rPrChange w:id="524" w:author="Isaac" w:date="2024-07-10T19:09:00Z" w16du:dateUtc="2024-07-10T17:09:00Z">
              <w:rPr>
                <w:rFonts w:asciiTheme="majorBidi" w:hAnsiTheme="majorBidi" w:cstheme="majorBidi"/>
                <w:lang w:val="en-US"/>
              </w:rPr>
            </w:rPrChange>
          </w:rPr>
          <w:t>18</w:t>
        </w:r>
      </w:ins>
      <w:r w:rsidRPr="00F03B44">
        <w:rPr>
          <w:rFonts w:asciiTheme="majorBidi" w:hAnsiTheme="majorBidi" w:cstheme="majorBidi"/>
          <w:lang w:val="en-US"/>
        </w:rPr>
        <w:t>FDG datasets based on publications</w:t>
      </w:r>
      <w:r w:rsidR="008B606A">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GY2Y2QzOTAtZTEzZC00NjIyLTllNDctNWMzN2ZlNTY5Y2JmIiwicHJvcGVydGllcyI6eyJub3RlSW5kZXgiOjB9LCJpc0VkaXRlZCI6ZmFsc2UsIm1hbnVhbE92ZXJyaWRlIjp7ImlzTWFudWFsbHlPdmVycmlkZGVuIjpmYWxzZSwiY2l0ZXByb2NUZXh0IjoiKDI3LDI4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663552903"/>
          <w:placeholder>
            <w:docPart w:val="DefaultPlaceholder_-1854013440"/>
          </w:placeholder>
        </w:sdtPr>
        <w:sdtContent>
          <w:ins w:id="525" w:author="Samane Shahpouri" w:date="2024-07-10T21:16:00Z" w16du:dateUtc="2024-07-10T19:16:00Z">
            <w:r w:rsidR="00922503" w:rsidRPr="00922503">
              <w:rPr>
                <w:rFonts w:asciiTheme="majorBidi" w:hAnsiTheme="majorBidi" w:cstheme="majorBidi"/>
                <w:color w:val="000000"/>
                <w:lang w:val="en-US"/>
              </w:rPr>
              <w:t>(27,28)</w:t>
            </w:r>
          </w:ins>
          <w:del w:id="526" w:author="Samane Shahpouri" w:date="2024-07-10T19:47:00Z" w16du:dateUtc="2024-07-10T17:47:00Z">
            <w:r w:rsidR="00164586" w:rsidRPr="00922503" w:rsidDel="00FD2892">
              <w:rPr>
                <w:rFonts w:asciiTheme="majorBidi" w:hAnsiTheme="majorBidi" w:cstheme="majorBidi"/>
                <w:color w:val="000000"/>
                <w:lang w:val="en-US"/>
              </w:rPr>
              <w:delText>(17,18)</w:delText>
            </w:r>
          </w:del>
        </w:sdtContent>
      </w:sdt>
      <w:r w:rsidR="008B606A">
        <w:rPr>
          <w:rFonts w:asciiTheme="majorBidi" w:hAnsiTheme="majorBidi" w:cstheme="majorBidi"/>
          <w:lang w:val="en-US"/>
        </w:rPr>
        <w:t xml:space="preserve">, </w:t>
      </w:r>
      <w:r w:rsidRPr="00F03B44">
        <w:rPr>
          <w:rFonts w:asciiTheme="majorBidi" w:hAnsiTheme="majorBidi" w:cstheme="majorBidi"/>
          <w:lang w:val="en-US"/>
        </w:rPr>
        <w:t xml:space="preserve"> but </w:t>
      </w:r>
      <w:del w:id="527" w:author="Isaac" w:date="2024-07-10T19:09:00Z" w16du:dateUtc="2024-07-10T17:09:00Z">
        <w:r w:rsidRPr="00F03B44" w:rsidDel="00DA565A">
          <w:rPr>
            <w:rFonts w:asciiTheme="majorBidi" w:hAnsiTheme="majorBidi" w:cstheme="majorBidi"/>
            <w:lang w:val="en-US"/>
          </w:rPr>
          <w:delText xml:space="preserve">about </w:delText>
        </w:r>
      </w:del>
      <w:ins w:id="528" w:author="Isaac" w:date="2024-07-10T19:09:00Z" w16du:dateUtc="2024-07-10T17:09:00Z">
        <w:r w:rsidR="00DA565A">
          <w:rPr>
            <w:rFonts w:asciiTheme="majorBidi" w:hAnsiTheme="majorBidi" w:cstheme="majorBidi"/>
            <w:lang w:val="en-US"/>
          </w:rPr>
          <w:t>regarding</w:t>
        </w:r>
        <w:r w:rsidR="00DA565A" w:rsidRPr="00F03B44">
          <w:rPr>
            <w:rFonts w:asciiTheme="majorBidi" w:hAnsiTheme="majorBidi" w:cstheme="majorBidi"/>
            <w:lang w:val="en-US"/>
          </w:rPr>
          <w:t xml:space="preserve"> </w:t>
        </w:r>
      </w:ins>
      <w:del w:id="529" w:author="Isaac" w:date="2024-07-10T19:09:00Z" w16du:dateUtc="2024-07-10T17:09:00Z">
        <w:r w:rsidRPr="00F03B44" w:rsidDel="00DA565A">
          <w:rPr>
            <w:rFonts w:asciiTheme="majorBidi" w:hAnsiTheme="majorBidi" w:cstheme="majorBidi"/>
            <w:lang w:val="en-US"/>
          </w:rPr>
          <w:delText>the choosing</w:delText>
        </w:r>
      </w:del>
      <w:ins w:id="530" w:author="Isaac" w:date="2024-07-10T19:09:00Z" w16du:dateUtc="2024-07-10T17:09:00Z">
        <w:r w:rsidR="00DA565A">
          <w:rPr>
            <w:rFonts w:asciiTheme="majorBidi" w:hAnsiTheme="majorBidi" w:cstheme="majorBidi"/>
            <w:lang w:val="en-US"/>
          </w:rPr>
          <w:t>choosing the</w:t>
        </w:r>
      </w:ins>
      <w:r w:rsidRPr="00F03B44">
        <w:rPr>
          <w:rFonts w:asciiTheme="majorBidi" w:hAnsiTheme="majorBidi" w:cstheme="majorBidi"/>
          <w:lang w:val="en-US"/>
        </w:rPr>
        <w:t xml:space="preserve"> correct factor for ADCM, there was no reference. Since we might have extremely low voxel intensity in </w:t>
      </w:r>
      <w:ins w:id="531" w:author="Isaac" w:date="2024-07-10T19:09:00Z" w16du:dateUtc="2024-07-10T17:09:00Z">
        <w:r w:rsidR="00DA565A">
          <w:rPr>
            <w:rFonts w:asciiTheme="majorBidi" w:hAnsiTheme="majorBidi" w:cstheme="majorBidi"/>
            <w:lang w:val="en-US"/>
          </w:rPr>
          <w:t xml:space="preserve">the </w:t>
        </w:r>
      </w:ins>
      <w:r w:rsidRPr="00F03B44">
        <w:rPr>
          <w:rFonts w:asciiTheme="majorBidi" w:hAnsiTheme="majorBidi" w:cstheme="majorBidi"/>
          <w:lang w:val="en-US"/>
        </w:rPr>
        <w:t>denominator of Eq2, we saw high values for ADCM that may bias the model, such as outliers with values of 28180 and 7300, which were removed to align the focus on the representative range critical for analysis. Afterward, voxel intensities were normalized using a factor of 50 for relative, comparable, and manageable training values.</w:t>
      </w:r>
    </w:p>
    <w:p w14:paraId="06054C6F" w14:textId="601ADB6E" w:rsidR="003F7A74" w:rsidRPr="007E0165" w:rsidRDefault="00C054BB" w:rsidP="003F7A74">
      <w:pPr>
        <w:rPr>
          <w:rFonts w:asciiTheme="majorBidi" w:hAnsiTheme="majorBidi" w:cstheme="majorBidi"/>
          <w:lang w:val="en-US"/>
        </w:rPr>
      </w:pPr>
      <w:r w:rsidRPr="007E0165">
        <w:rPr>
          <w:rFonts w:asciiTheme="majorBidi" w:hAnsiTheme="majorBidi" w:cstheme="majorBidi"/>
          <w:lang w:val="en-US"/>
        </w:rPr>
        <w:t xml:space="preserve">The joint histogram analysis raised questions regarding the calibration and reliability of the ADCM method in clinical </w:t>
      </w:r>
      <w:r w:rsidR="00A8125B">
        <w:rPr>
          <w:rFonts w:asciiTheme="majorBidi" w:hAnsiTheme="majorBidi" w:cstheme="majorBidi"/>
          <w:lang w:val="en-US"/>
        </w:rPr>
        <w:t>situations</w:t>
      </w:r>
      <w:r w:rsidRPr="007E0165">
        <w:rPr>
          <w:rFonts w:asciiTheme="majorBidi" w:hAnsiTheme="majorBidi" w:cstheme="majorBidi"/>
          <w:lang w:val="en-US"/>
        </w:rPr>
        <w:t xml:space="preserve">. Notably, the overestimations </w:t>
      </w:r>
      <w:r w:rsidR="00834C4F">
        <w:rPr>
          <w:rFonts w:asciiTheme="majorBidi" w:hAnsiTheme="majorBidi" w:cstheme="majorBidi"/>
          <w:lang w:val="en-US"/>
        </w:rPr>
        <w:t>observed</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by ADCM, especially in </w:t>
      </w:r>
      <w:r w:rsidR="00B653BA" w:rsidRPr="00B653BA">
        <w:rPr>
          <w:rFonts w:asciiTheme="majorBidi" w:hAnsiTheme="majorBidi" w:cstheme="majorBidi"/>
          <w:lang w:val="en-US"/>
        </w:rPr>
        <w:t>cross-center</w:t>
      </w:r>
      <w:r w:rsidR="00834C4F">
        <w:rPr>
          <w:rFonts w:asciiTheme="majorBidi" w:hAnsiTheme="majorBidi" w:cstheme="majorBidi"/>
          <w:lang w:val="en-US"/>
        </w:rPr>
        <w:t xml:space="preserve"> </w:t>
      </w:r>
      <w:r w:rsidR="00A8125B">
        <w:rPr>
          <w:rFonts w:asciiTheme="majorBidi" w:hAnsiTheme="majorBidi" w:cstheme="majorBidi"/>
          <w:lang w:val="en-US"/>
        </w:rPr>
        <w:t>measurements</w:t>
      </w:r>
      <w:r w:rsidR="003F7A74">
        <w:rPr>
          <w:rFonts w:asciiTheme="majorBidi" w:hAnsiTheme="majorBidi" w:cstheme="majorBidi"/>
          <w:lang w:val="en-US"/>
        </w:rPr>
        <w:t xml:space="preserve"> (Figure 11)</w:t>
      </w:r>
      <w:r w:rsidR="00A8125B">
        <w:rPr>
          <w:rFonts w:asciiTheme="majorBidi" w:hAnsiTheme="majorBidi" w:cstheme="majorBidi"/>
          <w:lang w:val="en-US"/>
        </w:rPr>
        <w:t xml:space="preserve">, could lead to incorrect diagnoses in conditions where the </w:t>
      </w:r>
      <w:r w:rsidRPr="007E0165">
        <w:rPr>
          <w:rFonts w:asciiTheme="majorBidi" w:hAnsiTheme="majorBidi" w:cstheme="majorBidi"/>
          <w:lang w:val="en-US"/>
        </w:rPr>
        <w:t xml:space="preserve">accuracy </w:t>
      </w:r>
      <w:r w:rsidR="00834C4F">
        <w:rPr>
          <w:rFonts w:asciiTheme="majorBidi" w:hAnsiTheme="majorBidi" w:cstheme="majorBidi"/>
          <w:lang w:val="en-US"/>
        </w:rPr>
        <w:t>of the</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SUV estimation is critical. The systematic bias towards higher SUV values, </w:t>
      </w:r>
      <w:r w:rsidR="00834C4F">
        <w:rPr>
          <w:rFonts w:asciiTheme="majorBidi" w:hAnsiTheme="majorBidi" w:cstheme="majorBidi"/>
          <w:lang w:val="en-US"/>
        </w:rPr>
        <w:t>while giving</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a superficial appearance of accuracy </w:t>
      </w:r>
      <w:r w:rsidR="00834C4F">
        <w:rPr>
          <w:rFonts w:asciiTheme="majorBidi" w:hAnsiTheme="majorBidi" w:cstheme="majorBidi"/>
          <w:lang w:val="en-US"/>
        </w:rPr>
        <w:t>as a</w:t>
      </w:r>
      <w:r w:rsidR="00A8125B">
        <w:rPr>
          <w:rFonts w:asciiTheme="majorBidi" w:hAnsiTheme="majorBidi" w:cstheme="majorBidi"/>
          <w:lang w:val="en-US"/>
        </w:rPr>
        <w:t xml:space="preserve"> </w:t>
      </w:r>
      <w:r w:rsidR="00834C4F">
        <w:rPr>
          <w:rFonts w:asciiTheme="majorBidi" w:hAnsiTheme="majorBidi" w:cstheme="majorBidi"/>
          <w:lang w:val="en-US"/>
        </w:rPr>
        <w:t>higher</w:t>
      </w:r>
      <w:r w:rsidR="00834C4F" w:rsidRPr="007E0165">
        <w:rPr>
          <w:rFonts w:asciiTheme="majorBidi" w:hAnsiTheme="majorBidi" w:cstheme="majorBidi"/>
          <w:lang w:val="en-US"/>
        </w:rPr>
        <w:t xml:space="preserve"> </w:t>
      </w:r>
      <w:r w:rsidRPr="007E0165">
        <w:rPr>
          <w:rFonts w:asciiTheme="majorBidi" w:hAnsiTheme="majorBidi" w:cstheme="majorBidi"/>
          <w:lang w:val="en-US"/>
        </w:rPr>
        <w:t>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suggests underlying </w:t>
      </w:r>
      <w:r w:rsidR="00834C4F">
        <w:rPr>
          <w:rFonts w:asciiTheme="majorBidi" w:hAnsiTheme="majorBidi" w:cstheme="majorBidi"/>
          <w:lang w:val="en-US"/>
        </w:rPr>
        <w:t>problems</w:t>
      </w:r>
      <w:r w:rsidR="00834C4F" w:rsidRPr="007E0165">
        <w:rPr>
          <w:rFonts w:asciiTheme="majorBidi" w:hAnsiTheme="majorBidi" w:cstheme="majorBidi"/>
          <w:lang w:val="en-US"/>
        </w:rPr>
        <w:t xml:space="preserve"> </w:t>
      </w:r>
      <w:r w:rsidRPr="007E0165">
        <w:rPr>
          <w:rFonts w:asciiTheme="majorBidi" w:hAnsiTheme="majorBidi" w:cstheme="majorBidi"/>
          <w:lang w:val="en-US"/>
        </w:rPr>
        <w:t>in the algorithm or its application across different PET systems.</w:t>
      </w:r>
      <w:r w:rsidR="003F7A74">
        <w:rPr>
          <w:rFonts w:asciiTheme="majorBidi" w:hAnsiTheme="majorBidi" w:cstheme="majorBidi"/>
          <w:lang w:val="en-US"/>
        </w:rPr>
        <w:t xml:space="preserve"> </w:t>
      </w:r>
    </w:p>
    <w:p w14:paraId="4583CD6B" w14:textId="740C8763" w:rsidR="00526D8D" w:rsidRDefault="00C054BB" w:rsidP="00D804A5">
      <w:pPr>
        <w:rPr>
          <w:rFonts w:asciiTheme="majorBidi" w:hAnsiTheme="majorBidi" w:cstheme="majorBidi"/>
          <w:lang w:val="en-US"/>
        </w:rPr>
      </w:pPr>
      <w:r w:rsidRPr="007E0165">
        <w:rPr>
          <w:rFonts w:asciiTheme="majorBidi" w:hAnsiTheme="majorBidi" w:cstheme="majorBidi"/>
          <w:lang w:val="en-US"/>
        </w:rPr>
        <w:t>In contrast, the IMCM method</w:t>
      </w:r>
      <w:r w:rsidR="00A63DD5" w:rsidRPr="007E0165">
        <w:rPr>
          <w:rFonts w:asciiTheme="majorBidi" w:hAnsiTheme="majorBidi" w:cstheme="majorBidi"/>
          <w:lang w:val="en-US"/>
        </w:rPr>
        <w:t>’</w:t>
      </w:r>
      <w:r w:rsidRPr="007E0165">
        <w:rPr>
          <w:rFonts w:asciiTheme="majorBidi" w:hAnsiTheme="majorBidi" w:cstheme="majorBidi"/>
          <w:lang w:val="en-US"/>
        </w:rPr>
        <w:t xml:space="preserve">s </w:t>
      </w:r>
      <w:r w:rsidR="008C586F">
        <w:rPr>
          <w:rFonts w:asciiTheme="majorBidi" w:hAnsiTheme="majorBidi" w:cstheme="majorBidi"/>
          <w:lang w:val="en-US"/>
        </w:rPr>
        <w:t>outcome with</w:t>
      </w:r>
      <w:r w:rsidRPr="007E0165">
        <w:rPr>
          <w:rFonts w:asciiTheme="majorBidi" w:hAnsiTheme="majorBidi" w:cstheme="majorBidi"/>
          <w:lang w:val="en-US"/>
        </w:rPr>
        <w:t xml:space="preserve"> lower regression slopes</w:t>
      </w:r>
      <w:r w:rsidR="00A8125B">
        <w:rPr>
          <w:rFonts w:asciiTheme="majorBidi" w:hAnsiTheme="majorBidi" w:cstheme="majorBidi"/>
          <w:lang w:val="en-US"/>
        </w:rPr>
        <w:t>,</w:t>
      </w:r>
      <w:r w:rsidRPr="007E0165">
        <w:rPr>
          <w:rFonts w:asciiTheme="majorBidi" w:hAnsiTheme="majorBidi" w:cstheme="majorBidi"/>
          <w:lang w:val="en-US"/>
        </w:rPr>
        <w:t xml:space="preserve"> higher correlation coefficients</w:t>
      </w:r>
      <w:r w:rsidR="00A8125B">
        <w:rPr>
          <w:rFonts w:asciiTheme="majorBidi" w:hAnsiTheme="majorBidi" w:cstheme="majorBidi"/>
          <w:lang w:val="en-US"/>
        </w:rPr>
        <w:t>,</w:t>
      </w:r>
      <w:r w:rsidR="008C586F">
        <w:rPr>
          <w:rFonts w:asciiTheme="majorBidi" w:hAnsiTheme="majorBidi" w:cstheme="majorBidi"/>
          <w:lang w:val="en-US"/>
        </w:rPr>
        <w:t xml:space="preserve"> and more </w:t>
      </w:r>
      <w:r w:rsidR="008C586F" w:rsidRPr="007E0165">
        <w:rPr>
          <w:rFonts w:asciiTheme="majorBidi" w:hAnsiTheme="majorBidi" w:cstheme="majorBidi"/>
          <w:lang w:val="en-US"/>
        </w:rPr>
        <w:t>reliable SUV estimations</w:t>
      </w:r>
      <w:r w:rsidRPr="007E0165">
        <w:rPr>
          <w:rFonts w:asciiTheme="majorBidi" w:hAnsiTheme="majorBidi" w:cstheme="majorBidi"/>
          <w:lang w:val="en-US"/>
        </w:rPr>
        <w:t xml:space="preserve">, particularly in internal </w:t>
      </w:r>
      <w:r w:rsidR="00B653BA" w:rsidRPr="00B653BA">
        <w:rPr>
          <w:rFonts w:asciiTheme="majorBidi" w:hAnsiTheme="majorBidi" w:cstheme="majorBidi"/>
          <w:lang w:val="en-US"/>
        </w:rPr>
        <w:t>centers</w:t>
      </w:r>
      <w:r w:rsidRPr="007E0165">
        <w:rPr>
          <w:rFonts w:asciiTheme="majorBidi" w:hAnsiTheme="majorBidi" w:cstheme="majorBidi"/>
          <w:lang w:val="en-US"/>
        </w:rPr>
        <w:t xml:space="preserve">, </w:t>
      </w:r>
      <w:del w:id="532" w:author="Isaac" w:date="2024-07-10T19:10:00Z" w16du:dateUtc="2024-07-10T17:10:00Z">
        <w:r w:rsidR="008C586F" w:rsidDel="00DA565A">
          <w:rPr>
            <w:rFonts w:asciiTheme="majorBidi" w:hAnsiTheme="majorBidi" w:cstheme="majorBidi"/>
            <w:lang w:val="en-US"/>
          </w:rPr>
          <w:delText>highlights</w:delText>
        </w:r>
        <w:r w:rsidR="008C586F" w:rsidRPr="007E0165" w:rsidDel="00DA565A">
          <w:rPr>
            <w:rFonts w:asciiTheme="majorBidi" w:hAnsiTheme="majorBidi" w:cstheme="majorBidi"/>
            <w:lang w:val="en-US"/>
          </w:rPr>
          <w:delText xml:space="preserve"> </w:delText>
        </w:r>
      </w:del>
      <w:ins w:id="533" w:author="Isaac" w:date="2024-07-10T19:10:00Z" w16du:dateUtc="2024-07-10T17:10:00Z">
        <w:r w:rsidR="00DA565A">
          <w:rPr>
            <w:rFonts w:asciiTheme="majorBidi" w:hAnsiTheme="majorBidi" w:cstheme="majorBidi"/>
            <w:lang w:val="en-US"/>
          </w:rPr>
          <w:t>showed</w:t>
        </w:r>
        <w:r w:rsidR="00DA565A" w:rsidRPr="007E0165">
          <w:rPr>
            <w:rFonts w:asciiTheme="majorBidi" w:hAnsiTheme="majorBidi" w:cstheme="majorBidi"/>
            <w:lang w:val="en-US"/>
          </w:rPr>
          <w:t xml:space="preserve"> </w:t>
        </w:r>
      </w:ins>
      <w:r w:rsidRPr="007E0165">
        <w:rPr>
          <w:rFonts w:asciiTheme="majorBidi" w:hAnsiTheme="majorBidi" w:cstheme="majorBidi"/>
          <w:lang w:val="en-US"/>
        </w:rPr>
        <w:t xml:space="preserve">its </w:t>
      </w:r>
      <w:r w:rsidR="008C586F">
        <w:rPr>
          <w:rFonts w:asciiTheme="majorBidi" w:hAnsiTheme="majorBidi" w:cstheme="majorBidi"/>
          <w:lang w:val="en-US"/>
        </w:rPr>
        <w:t>application</w:t>
      </w:r>
      <w:r w:rsidR="008C586F" w:rsidRPr="007E0165">
        <w:rPr>
          <w:rFonts w:asciiTheme="majorBidi" w:hAnsiTheme="majorBidi" w:cstheme="majorBidi"/>
          <w:lang w:val="en-US"/>
        </w:rPr>
        <w:t xml:space="preserve"> </w:t>
      </w:r>
      <w:r w:rsidR="008C586F">
        <w:rPr>
          <w:rFonts w:asciiTheme="majorBidi" w:hAnsiTheme="majorBidi" w:cstheme="majorBidi"/>
          <w:lang w:val="en-US"/>
        </w:rPr>
        <w:t>in</w:t>
      </w:r>
      <w:r w:rsidR="008C586F" w:rsidRPr="007E0165">
        <w:rPr>
          <w:rFonts w:asciiTheme="majorBidi" w:hAnsiTheme="majorBidi" w:cstheme="majorBidi"/>
          <w:lang w:val="en-US"/>
        </w:rPr>
        <w:t xml:space="preserve"> </w:t>
      </w:r>
      <w:r w:rsidR="00A8125B">
        <w:rPr>
          <w:rFonts w:asciiTheme="majorBidi" w:hAnsiTheme="majorBidi" w:cstheme="majorBidi"/>
          <w:lang w:val="en-US"/>
        </w:rPr>
        <w:t xml:space="preserve">the </w:t>
      </w:r>
      <w:r w:rsidRPr="007E0165">
        <w:rPr>
          <w:rFonts w:asciiTheme="majorBidi" w:hAnsiTheme="majorBidi" w:cstheme="majorBidi"/>
          <w:lang w:val="en-US"/>
        </w:rPr>
        <w:t>clinic. The variance between IMCM and ADCM</w:t>
      </w:r>
      <w:r w:rsidR="008C586F">
        <w:rPr>
          <w:rFonts w:asciiTheme="majorBidi" w:hAnsiTheme="majorBidi" w:cstheme="majorBidi"/>
          <w:lang w:val="en-US"/>
        </w:rPr>
        <w:t xml:space="preserve">’s </w:t>
      </w:r>
      <w:r w:rsidR="008C586F" w:rsidRPr="007E0165">
        <w:rPr>
          <w:rFonts w:asciiTheme="majorBidi" w:hAnsiTheme="majorBidi" w:cstheme="majorBidi"/>
          <w:lang w:val="en-US"/>
        </w:rPr>
        <w:t>performance</w:t>
      </w:r>
      <w:r w:rsidRPr="007E0165">
        <w:rPr>
          <w:rFonts w:asciiTheme="majorBidi" w:hAnsiTheme="majorBidi" w:cstheme="majorBidi"/>
          <w:lang w:val="en-US"/>
        </w:rPr>
        <w:t xml:space="preserve"> </w:t>
      </w:r>
      <w:r w:rsidR="008C586F">
        <w:rPr>
          <w:rFonts w:asciiTheme="majorBidi" w:hAnsiTheme="majorBidi" w:cstheme="majorBidi"/>
          <w:lang w:val="en-US"/>
        </w:rPr>
        <w:t>shows</w:t>
      </w:r>
      <w:r w:rsidR="00A8125B">
        <w:rPr>
          <w:rFonts w:asciiTheme="majorBidi" w:hAnsiTheme="majorBidi" w:cstheme="majorBidi"/>
          <w:lang w:val="en-US"/>
        </w:rPr>
        <w:t xml:space="preserve"> </w:t>
      </w:r>
      <w:r w:rsidRPr="007E0165">
        <w:rPr>
          <w:rFonts w:asciiTheme="majorBidi" w:hAnsiTheme="majorBidi" w:cstheme="majorBidi"/>
          <w:lang w:val="en-US"/>
        </w:rPr>
        <w:t>the necessity for rigorous validation of imaging algorithms to ensure uniform performance across different settings.</w:t>
      </w:r>
      <w:r w:rsidR="00A8125B">
        <w:rPr>
          <w:rFonts w:asciiTheme="majorBidi" w:hAnsiTheme="majorBidi" w:cstheme="majorBidi"/>
          <w:lang w:val="en-US"/>
        </w:rPr>
        <w:t xml:space="preserve"> </w:t>
      </w:r>
      <w:r w:rsidRPr="007E0165">
        <w:rPr>
          <w:rFonts w:asciiTheme="majorBidi" w:hAnsiTheme="majorBidi" w:cstheme="majorBidi"/>
          <w:lang w:val="en-US"/>
        </w:rPr>
        <w:t xml:space="preserve">The analysis across cross-tracer highlights the critical aspect that a higher slope does not necessarily equate to better correlation. Instead, the consistency with which predictions align with actual values, as measured by correlation coefficients, provides a more substantial indication of a model's effectiveness. </w:t>
      </w:r>
      <w:r w:rsidR="00A03310">
        <w:rPr>
          <w:rFonts w:asciiTheme="majorBidi" w:hAnsiTheme="majorBidi" w:cstheme="majorBidi"/>
          <w:lang w:val="en-US"/>
        </w:rPr>
        <w:t>D</w:t>
      </w:r>
      <w:r w:rsidR="00B653BA" w:rsidRPr="00B653BA">
        <w:rPr>
          <w:rFonts w:asciiTheme="majorBidi" w:hAnsiTheme="majorBidi" w:cstheme="majorBidi"/>
          <w:lang w:val="en-US"/>
        </w:rPr>
        <w:t xml:space="preserve">espite lower </w:t>
      </w:r>
      <w:r w:rsidR="00A03310">
        <w:rPr>
          <w:rFonts w:asciiTheme="majorBidi" w:hAnsiTheme="majorBidi" w:cstheme="majorBidi"/>
          <w:lang w:val="en-US"/>
        </w:rPr>
        <w:t xml:space="preserve">regression </w:t>
      </w:r>
      <w:r w:rsidR="00B653BA" w:rsidRPr="00B653BA">
        <w:rPr>
          <w:rFonts w:asciiTheme="majorBidi" w:hAnsiTheme="majorBidi" w:cstheme="majorBidi"/>
          <w:lang w:val="en-US"/>
        </w:rPr>
        <w:t>slopes, the TL-MC model</w:t>
      </w:r>
      <w:r w:rsidRPr="007E0165">
        <w:rPr>
          <w:rFonts w:asciiTheme="majorBidi" w:hAnsiTheme="majorBidi" w:cstheme="majorBidi"/>
          <w:lang w:val="en-US"/>
        </w:rPr>
        <w:t xml:space="preserve"> demonstrates a more reliable and consistent performance in capturing the true behavio</w:t>
      </w:r>
      <w:r w:rsidR="00A63DD5" w:rsidRPr="007E0165">
        <w:rPr>
          <w:rFonts w:asciiTheme="majorBidi" w:hAnsiTheme="majorBidi" w:cstheme="majorBidi"/>
          <w:lang w:val="en-US"/>
        </w:rPr>
        <w:t>r of SUVs across the studied center</w:t>
      </w:r>
      <w:r w:rsidRPr="007E0165">
        <w:rPr>
          <w:rFonts w:asciiTheme="majorBidi" w:hAnsiTheme="majorBidi" w:cstheme="majorBidi"/>
          <w:lang w:val="en-US"/>
        </w:rPr>
        <w:t>s</w:t>
      </w:r>
      <w:r w:rsidR="00526D8D">
        <w:rPr>
          <w:rFonts w:asciiTheme="majorBidi" w:hAnsiTheme="majorBidi" w:cstheme="majorBidi"/>
          <w:lang w:val="en-US"/>
        </w:rPr>
        <w:t>.</w:t>
      </w:r>
      <w:r w:rsidR="00526D8D" w:rsidRPr="00526D8D">
        <w:rPr>
          <w:rFonts w:asciiTheme="majorBidi" w:hAnsiTheme="majorBidi" w:cstheme="majorBidi"/>
          <w:lang w:val="en-US"/>
        </w:rPr>
        <w:t xml:space="preserve"> </w:t>
      </w:r>
      <w:r w:rsidR="00526D8D">
        <w:rPr>
          <w:rFonts w:asciiTheme="majorBidi" w:hAnsiTheme="majorBidi" w:cstheme="majorBidi"/>
          <w:lang w:val="en-US"/>
        </w:rPr>
        <w:t>Even the visualization comparison between IMCM and TL-MC (</w:t>
      </w:r>
      <w:r w:rsidR="00526D8D" w:rsidRPr="007E0165">
        <w:rPr>
          <w:lang w:val="en-US"/>
        </w:rPr>
        <w:t xml:space="preserve">Figure </w:t>
      </w:r>
      <w:r w:rsidR="00526D8D" w:rsidRPr="007E0165">
        <w:rPr>
          <w:lang w:val="en-US"/>
        </w:rPr>
        <w:fldChar w:fldCharType="begin"/>
      </w:r>
      <w:r w:rsidR="00526D8D" w:rsidRPr="007E0165">
        <w:rPr>
          <w:lang w:val="en-US"/>
        </w:rPr>
        <w:instrText xml:space="preserve"> SEQ Figure \* ARABIC </w:instrText>
      </w:r>
      <w:r w:rsidR="00526D8D" w:rsidRPr="007E0165">
        <w:rPr>
          <w:lang w:val="en-US"/>
        </w:rPr>
        <w:fldChar w:fldCharType="separate"/>
      </w:r>
      <w:r w:rsidR="00526D8D">
        <w:rPr>
          <w:noProof/>
          <w:lang w:val="en-US"/>
        </w:rPr>
        <w:t>11</w:t>
      </w:r>
      <w:r w:rsidR="00526D8D" w:rsidRPr="007E0165">
        <w:rPr>
          <w:lang w:val="en-US"/>
        </w:rPr>
        <w:fldChar w:fldCharType="end"/>
      </w:r>
      <w:r w:rsidR="00526D8D">
        <w:rPr>
          <w:rFonts w:asciiTheme="majorBidi" w:hAnsiTheme="majorBidi" w:cstheme="majorBidi"/>
          <w:lang w:val="en-US"/>
        </w:rPr>
        <w:t>)</w:t>
      </w:r>
      <w:r w:rsidR="00526D8D" w:rsidRPr="00526D8D">
        <w:rPr>
          <w:rFonts w:asciiTheme="majorBidi" w:hAnsiTheme="majorBidi" w:cstheme="majorBidi"/>
          <w:lang w:val="en-US"/>
        </w:rPr>
        <w:t xml:space="preserve"> shows how important it is to tune the model specifically </w:t>
      </w:r>
      <w:r w:rsidR="00526D8D">
        <w:rPr>
          <w:rFonts w:asciiTheme="majorBidi" w:hAnsiTheme="majorBidi" w:cstheme="majorBidi"/>
          <w:lang w:val="en-US"/>
        </w:rPr>
        <w:t>for</w:t>
      </w:r>
      <w:r w:rsidR="00526D8D" w:rsidRPr="00526D8D">
        <w:rPr>
          <w:rFonts w:asciiTheme="majorBidi" w:hAnsiTheme="majorBidi" w:cstheme="majorBidi"/>
          <w:lang w:val="en-US"/>
        </w:rPr>
        <w:t xml:space="preserve"> each tracer's specific properties. This will make the model more useful and accurate in various clinical settings.</w:t>
      </w:r>
    </w:p>
    <w:p w14:paraId="741670A1" w14:textId="12A16244" w:rsidR="00C054BB" w:rsidRPr="007E0165" w:rsidRDefault="00B653BA" w:rsidP="00D804A5">
      <w:pPr>
        <w:rPr>
          <w:rFonts w:asciiTheme="majorBidi" w:hAnsiTheme="majorBidi" w:cstheme="majorBidi"/>
          <w:lang w:val="en-US"/>
        </w:rPr>
      </w:pPr>
      <w:r w:rsidRPr="00B653BA">
        <w:rPr>
          <w:rFonts w:asciiTheme="majorBidi" w:hAnsiTheme="majorBidi" w:cstheme="majorBidi"/>
          <w:lang w:val="en-US"/>
        </w:rPr>
        <w:t xml:space="preserve"> </w:t>
      </w:r>
      <w:r w:rsidR="00C054BB" w:rsidRPr="007E0165">
        <w:rPr>
          <w:rFonts w:asciiTheme="majorBidi" w:hAnsiTheme="majorBidi" w:cstheme="majorBidi"/>
          <w:lang w:val="en-US"/>
        </w:rPr>
        <w:t>CT-ASC</w:t>
      </w:r>
      <w:r w:rsidRPr="00B653BA">
        <w:rPr>
          <w:rFonts w:asciiTheme="majorBidi" w:hAnsiTheme="majorBidi" w:cstheme="majorBidi"/>
          <w:lang w:val="en-US"/>
        </w:rPr>
        <w:t>s</w:t>
      </w:r>
      <w:r w:rsidR="00C054BB" w:rsidRPr="007E0165">
        <w:rPr>
          <w:rFonts w:asciiTheme="majorBidi" w:hAnsiTheme="majorBidi" w:cstheme="majorBidi"/>
          <w:lang w:val="en-US"/>
        </w:rPr>
        <w:t xml:space="preserve"> are a primary adjustment for quantitative </w:t>
      </w:r>
      <w:r w:rsidR="00C054BB" w:rsidRPr="007E0165">
        <w:rPr>
          <w:rFonts w:asciiTheme="majorBidi" w:hAnsiTheme="majorBidi" w:cstheme="majorBidi"/>
          <w:vertAlign w:val="superscript"/>
          <w:lang w:val="en-US"/>
        </w:rPr>
        <w:t>68</w:t>
      </w:r>
      <w:r w:rsidR="00C054BB" w:rsidRPr="007E0165">
        <w:rPr>
          <w:rFonts w:asciiTheme="majorBidi" w:hAnsiTheme="majorBidi" w:cstheme="majorBidi"/>
          <w:lang w:val="en-US"/>
        </w:rPr>
        <w:t xml:space="preserve">Ga PET imaging. However, this process can introduce mismatches and halo </w:t>
      </w:r>
      <w:r w:rsidR="00A63DD5" w:rsidRPr="007E0165">
        <w:rPr>
          <w:rFonts w:asciiTheme="majorBidi" w:hAnsiTheme="majorBidi" w:cstheme="majorBidi"/>
          <w:lang w:val="en-US"/>
        </w:rPr>
        <w:t xml:space="preserve">artifacts </w:t>
      </w:r>
      <w:r w:rsidR="00C054BB" w:rsidRPr="007E0165">
        <w:rPr>
          <w:rFonts w:asciiTheme="majorBidi" w:hAnsiTheme="majorBidi" w:cstheme="majorBidi"/>
          <w:lang w:val="en-US"/>
        </w:rPr>
        <w:t xml:space="preserve">in </w:t>
      </w:r>
      <w:r w:rsidR="00C054BB" w:rsidRPr="007E0165">
        <w:rPr>
          <w:rFonts w:asciiTheme="majorBidi" w:hAnsiTheme="majorBidi" w:cstheme="majorBidi"/>
          <w:vertAlign w:val="superscript"/>
          <w:lang w:val="en-US"/>
        </w:rPr>
        <w:t>68</w:t>
      </w:r>
      <w:r w:rsidR="00C054BB" w:rsidRPr="007E0165">
        <w:rPr>
          <w:rFonts w:asciiTheme="majorBidi" w:hAnsiTheme="majorBidi" w:cstheme="majorBidi"/>
          <w:lang w:val="en-US"/>
        </w:rPr>
        <w:t xml:space="preserve">Ga PET images, potentially altering patient diagnosis and </w:t>
      </w:r>
      <w:commentRangeStart w:id="534"/>
      <w:r w:rsidR="00C054BB" w:rsidRPr="007E0165">
        <w:rPr>
          <w:rFonts w:asciiTheme="majorBidi" w:hAnsiTheme="majorBidi" w:cstheme="majorBidi"/>
          <w:lang w:val="en-US"/>
        </w:rPr>
        <w:t>prognosis</w:t>
      </w:r>
      <w:ins w:id="535" w:author="Samane Shahpouri" w:date="2024-07-10T21:05:00Z" w16du:dateUtc="2024-07-10T19:05:00Z">
        <w:r w:rsidR="00975894">
          <w:rPr>
            <w:rFonts w:asciiTheme="majorBidi" w:hAnsiTheme="majorBidi" w:cstheme="majorBidi"/>
            <w:lang w:val="en-US"/>
          </w:rPr>
          <w:t xml:space="preserve"> </w:t>
        </w:r>
      </w:ins>
      <w:customXmlInsRangeStart w:id="536" w:author="Samane Shahpouri" w:date="2024-07-10T21:06:00Z"/>
      <w:sdt>
        <w:sdtPr>
          <w:rPr>
            <w:rFonts w:asciiTheme="majorBidi" w:hAnsiTheme="majorBidi" w:cstheme="majorBidi"/>
            <w:color w:val="000000"/>
            <w:lang w:val="en-US"/>
            <w:rPrChange w:id="537" w:author="Samane Shahpouri" w:date="2024-07-10T21:16:00Z" w16du:dateUtc="2024-07-10T19:16:00Z">
              <w:rPr>
                <w:rFonts w:asciiTheme="majorBidi" w:hAnsiTheme="majorBidi" w:cstheme="majorBidi"/>
                <w:lang w:val="en-US"/>
              </w:rPr>
            </w:rPrChange>
          </w:rPr>
          <w:tag w:val="MENDELEY_CITATION_v3_eyJjaXRhdGlvbklEIjoiTUVOREVMRVlfQ0lUQVRJT05fMmM0YjI4ODAtMzExYi00ZGEwLThiYzAtZGJhNjU4NDE0NDZmIiwicHJvcGVydGllcyI6eyJub3RlSW5kZXgiOjB9LCJpc0VkaXRlZCI6ZmFsc2UsIm1hbnVhbE92ZXJyaWRlIjp7ImlzTWFudWFsbHlPdmVycmlkZGVuIjpmYWxzZSwiY2l0ZXByb2NUZXh0IjoiKDI3LDI4LDM2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1659293621"/>
          <w:placeholder>
            <w:docPart w:val="DefaultPlaceholder_-1854013440"/>
          </w:placeholder>
        </w:sdtPr>
        <w:sdtContent>
          <w:customXmlInsRangeEnd w:id="536"/>
          <w:ins w:id="538" w:author="Samane Shahpouri" w:date="2024-07-10T21:16:00Z" w16du:dateUtc="2024-07-10T19:16:00Z">
            <w:r w:rsidR="00922503" w:rsidRPr="00922503">
              <w:rPr>
                <w:rFonts w:asciiTheme="majorBidi" w:hAnsiTheme="majorBidi" w:cstheme="majorBidi"/>
                <w:color w:val="000000"/>
                <w:lang w:val="en-US"/>
              </w:rPr>
              <w:t>(27,28,36)</w:t>
            </w:r>
          </w:ins>
          <w:customXmlInsRangeStart w:id="539" w:author="Samane Shahpouri" w:date="2024-07-10T21:06:00Z"/>
        </w:sdtContent>
      </w:sdt>
      <w:customXmlInsRangeEnd w:id="539"/>
      <w:r w:rsidR="00C054BB" w:rsidRPr="007E0165">
        <w:rPr>
          <w:rFonts w:asciiTheme="majorBidi" w:hAnsiTheme="majorBidi" w:cstheme="majorBidi"/>
          <w:lang w:val="en-US"/>
        </w:rPr>
        <w:t xml:space="preserve">. </w:t>
      </w:r>
      <w:commentRangeEnd w:id="534"/>
      <w:r w:rsidR="00DA565A">
        <w:rPr>
          <w:rStyle w:val="CommentReference"/>
        </w:rPr>
        <w:commentReference w:id="534"/>
      </w:r>
      <w:r w:rsidR="00C054BB" w:rsidRPr="007E0165">
        <w:rPr>
          <w:rFonts w:asciiTheme="majorBidi" w:hAnsiTheme="majorBidi" w:cstheme="majorBidi"/>
          <w:lang w:val="en-US"/>
        </w:rPr>
        <w:t xml:space="preserve">These </w:t>
      </w:r>
      <w:r w:rsidR="00A63DD5" w:rsidRPr="007E0165">
        <w:rPr>
          <w:rFonts w:asciiTheme="majorBidi" w:hAnsiTheme="majorBidi" w:cstheme="majorBidi"/>
          <w:lang w:val="en-US"/>
        </w:rPr>
        <w:t xml:space="preserve">artifacts </w:t>
      </w:r>
      <w:r w:rsidR="00C054BB" w:rsidRPr="007E0165">
        <w:rPr>
          <w:rFonts w:asciiTheme="majorBidi" w:hAnsiTheme="majorBidi" w:cstheme="majorBidi"/>
          <w:lang w:val="en-US"/>
        </w:rPr>
        <w:t>are challenging to detect and correct in real clinical settings.</w:t>
      </w:r>
      <w:r w:rsidR="00A8125B">
        <w:rPr>
          <w:rFonts w:asciiTheme="majorBidi" w:hAnsiTheme="majorBidi" w:cstheme="majorBidi"/>
          <w:lang w:val="en-US"/>
        </w:rPr>
        <w:t xml:space="preserve"> </w:t>
      </w:r>
      <w:r w:rsidR="00C054BB" w:rsidRPr="007E0165">
        <w:rPr>
          <w:rFonts w:asciiTheme="majorBidi" w:hAnsiTheme="majorBidi" w:cstheme="majorBidi"/>
          <w:lang w:val="en-US"/>
        </w:rPr>
        <w:t xml:space="preserve">Our developed model does not require image reconstruction with </w:t>
      </w:r>
      <w:commentRangeStart w:id="540"/>
      <w:r w:rsidR="00C054BB" w:rsidRPr="007E0165">
        <w:rPr>
          <w:rFonts w:asciiTheme="majorBidi" w:hAnsiTheme="majorBidi" w:cstheme="majorBidi"/>
          <w:lang w:val="en-US"/>
        </w:rPr>
        <w:t>ASC.</w:t>
      </w:r>
      <w:ins w:id="541" w:author="Samane Shahpouri" w:date="2024-07-10T21:07:00Z" w16du:dateUtc="2024-07-10T19:07:00Z">
        <w:r w:rsidR="00975894">
          <w:rPr>
            <w:rFonts w:asciiTheme="majorBidi" w:hAnsiTheme="majorBidi" w:cstheme="majorBidi"/>
            <w:lang w:val="en-US"/>
          </w:rPr>
          <w:t xml:space="preserve"> </w:t>
        </w:r>
      </w:ins>
      <w:ins w:id="542" w:author="Samane Shahpouri" w:date="2024-07-10T21:10:00Z" w16du:dateUtc="2024-07-10T19:10:00Z">
        <w:r w:rsidR="00975894" w:rsidRPr="00975894">
          <w:rPr>
            <w:rFonts w:asciiTheme="majorBidi" w:hAnsiTheme="majorBidi" w:cstheme="majorBidi"/>
            <w:lang w:val="en-US"/>
          </w:rPr>
          <w:t xml:space="preserve">Our results align well with the findings reported in the </w:t>
        </w:r>
        <w:r w:rsidR="00975894">
          <w:rPr>
            <w:rFonts w:asciiTheme="majorBidi" w:hAnsiTheme="majorBidi" w:cstheme="majorBidi"/>
            <w:lang w:val="en-US"/>
          </w:rPr>
          <w:t>previous study</w:t>
        </w:r>
      </w:ins>
      <w:ins w:id="543" w:author="Samane Shahpouri" w:date="2024-07-10T21:11:00Z" w16du:dateUtc="2024-07-10T19:11:00Z">
        <w:r w:rsidR="00975894">
          <w:rPr>
            <w:rFonts w:asciiTheme="majorBidi" w:hAnsiTheme="majorBidi" w:cstheme="majorBidi"/>
            <w:lang w:val="en-US"/>
          </w:rPr>
          <w:t xml:space="preserve"> </w:t>
        </w:r>
      </w:ins>
      <w:customXmlInsRangeStart w:id="544" w:author="Samane Shahpouri" w:date="2024-07-10T21:11:00Z"/>
      <w:sdt>
        <w:sdtPr>
          <w:rPr>
            <w:rFonts w:asciiTheme="majorBidi" w:hAnsiTheme="majorBidi" w:cstheme="majorBidi"/>
            <w:color w:val="000000"/>
            <w:lang w:val="en-US"/>
            <w:rPrChange w:id="545" w:author="Samane Shahpouri" w:date="2024-07-10T21:16:00Z" w16du:dateUtc="2024-07-10T19:16:00Z">
              <w:rPr>
                <w:rFonts w:asciiTheme="majorBidi" w:hAnsiTheme="majorBidi" w:cstheme="majorBidi"/>
                <w:lang w:val="en-US"/>
              </w:rPr>
            </w:rPrChange>
          </w:rPr>
          <w:tag w:val="MENDELEY_CITATION_v3_eyJjaXRhdGlvbklEIjoiTUVOREVMRVlfQ0lUQVRJT05fZWM3ZDk0ODgtODEyMS00MzkwLWIwZmItMmNmNjMyODUwZm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
          <w:id w:val="511970738"/>
          <w:placeholder>
            <w:docPart w:val="DefaultPlaceholder_-1854013440"/>
          </w:placeholder>
        </w:sdtPr>
        <w:sdtContent>
          <w:customXmlInsRangeEnd w:id="544"/>
          <w:ins w:id="546" w:author="Samane Shahpouri" w:date="2024-07-10T21:16:00Z" w16du:dateUtc="2024-07-10T19:16:00Z">
            <w:r w:rsidR="00922503" w:rsidRPr="00922503">
              <w:rPr>
                <w:rFonts w:asciiTheme="majorBidi" w:hAnsiTheme="majorBidi" w:cstheme="majorBidi"/>
                <w:color w:val="000000"/>
                <w:lang w:val="en-US"/>
              </w:rPr>
              <w:t>(27)</w:t>
            </w:r>
          </w:ins>
          <w:customXmlInsRangeStart w:id="547" w:author="Samane Shahpouri" w:date="2024-07-10T21:11:00Z"/>
        </w:sdtContent>
      </w:sdt>
      <w:customXmlInsRangeEnd w:id="547"/>
      <w:ins w:id="548" w:author="Samane Shahpouri" w:date="2024-07-10T21:10:00Z" w16du:dateUtc="2024-07-10T19:10:00Z">
        <w:r w:rsidR="00975894" w:rsidRPr="00975894">
          <w:rPr>
            <w:rFonts w:asciiTheme="majorBidi" w:hAnsiTheme="majorBidi" w:cstheme="majorBidi"/>
            <w:lang w:val="en-US"/>
          </w:rPr>
          <w:t>. Notably, our approach demonstrates a significant advantage by effectively handling external test sets without the need for transfer learning</w:t>
        </w:r>
        <w:r w:rsidR="00975894">
          <w:rPr>
            <w:rFonts w:asciiTheme="majorBidi" w:hAnsiTheme="majorBidi" w:cstheme="majorBidi"/>
            <w:lang w:val="en-US"/>
          </w:rPr>
          <w:t xml:space="preserve"> in case of same radiotracer</w:t>
        </w:r>
        <w:r w:rsidR="00975894" w:rsidRPr="00975894">
          <w:rPr>
            <w:rFonts w:asciiTheme="majorBidi" w:hAnsiTheme="majorBidi" w:cstheme="majorBidi"/>
            <w:lang w:val="en-US"/>
          </w:rPr>
          <w:t xml:space="preserve">. </w:t>
        </w:r>
      </w:ins>
      <w:del w:id="549" w:author="Samane Shahpouri" w:date="2024-07-10T21:10:00Z" w16du:dateUtc="2024-07-10T19:10:00Z">
        <w:r w:rsidR="00C054BB" w:rsidRPr="007E0165" w:rsidDel="00975894">
          <w:rPr>
            <w:rFonts w:asciiTheme="majorBidi" w:hAnsiTheme="majorBidi" w:cstheme="majorBidi"/>
            <w:lang w:val="en-US"/>
          </w:rPr>
          <w:delText xml:space="preserve"> </w:delText>
        </w:r>
        <w:commentRangeEnd w:id="540"/>
        <w:r w:rsidR="00DA565A" w:rsidDel="00975894">
          <w:rPr>
            <w:rStyle w:val="CommentReference"/>
          </w:rPr>
          <w:commentReference w:id="540"/>
        </w:r>
      </w:del>
      <w:r w:rsidR="00A8125B">
        <w:rPr>
          <w:rFonts w:asciiTheme="majorBidi" w:hAnsiTheme="majorBidi" w:cstheme="majorBidi"/>
          <w:lang w:val="en-US"/>
        </w:rPr>
        <w:t>The qualitative analysis demonstrated the effectiveness of our proposed model in detecting and removing mismatches and halo artifacts</w:t>
      </w:r>
      <w:r w:rsidR="00C054BB" w:rsidRPr="007E0165">
        <w:rPr>
          <w:rFonts w:asciiTheme="majorBidi" w:hAnsiTheme="majorBidi" w:cstheme="majorBidi"/>
          <w:lang w:val="en-US"/>
        </w:rPr>
        <w:t xml:space="preserve"> in the chest, abdomen, and pelvic regions without needing ground truth in </w:t>
      </w:r>
      <w:r w:rsidR="00C054BB" w:rsidRPr="007E0165">
        <w:rPr>
          <w:rFonts w:asciiTheme="majorBidi" w:hAnsiTheme="majorBidi" w:cstheme="majorBidi"/>
          <w:vertAlign w:val="superscript"/>
          <w:lang w:val="en-US"/>
        </w:rPr>
        <w:t>68</w:t>
      </w:r>
      <w:r w:rsidR="00C054BB" w:rsidRPr="007E0165">
        <w:rPr>
          <w:rFonts w:asciiTheme="majorBidi" w:hAnsiTheme="majorBidi" w:cstheme="majorBidi"/>
          <w:lang w:val="en-US"/>
        </w:rPr>
        <w:t xml:space="preserve">Ga PET images. We also observed scenarios </w:t>
      </w:r>
      <w:r w:rsidR="00A8125B">
        <w:rPr>
          <w:rFonts w:asciiTheme="majorBidi" w:hAnsiTheme="majorBidi" w:cstheme="majorBidi"/>
          <w:lang w:val="en-US"/>
        </w:rPr>
        <w:t>where</w:t>
      </w:r>
      <w:r w:rsidR="00C054BB" w:rsidRPr="007E0165">
        <w:rPr>
          <w:rFonts w:asciiTheme="majorBidi" w:hAnsiTheme="majorBidi" w:cstheme="majorBidi"/>
          <w:lang w:val="en-US"/>
        </w:rPr>
        <w:t xml:space="preserve"> repeated scans, typically conducted to eliminate art</w:t>
      </w:r>
      <w:r w:rsidR="00A63DD5" w:rsidRPr="007E0165">
        <w:rPr>
          <w:rFonts w:asciiTheme="majorBidi" w:hAnsiTheme="majorBidi" w:cstheme="majorBidi"/>
          <w:lang w:val="en-US"/>
        </w:rPr>
        <w:t>ifacts, failed</w:t>
      </w:r>
      <w:r w:rsidR="00C054BB" w:rsidRPr="007E0165">
        <w:rPr>
          <w:rFonts w:asciiTheme="majorBidi" w:hAnsiTheme="majorBidi" w:cstheme="majorBidi"/>
          <w:lang w:val="en-US"/>
        </w:rPr>
        <w:t xml:space="preserve"> and even exacerbated them</w:t>
      </w:r>
      <w:r w:rsidR="00526D8D">
        <w:rPr>
          <w:rFonts w:asciiTheme="majorBidi" w:hAnsiTheme="majorBidi" w:cstheme="majorBidi"/>
          <w:lang w:val="en-US"/>
        </w:rPr>
        <w:t xml:space="preserve"> (</w:t>
      </w:r>
      <w:r w:rsidR="00526D8D" w:rsidRPr="008A4B4F">
        <w:rPr>
          <w:lang w:val="en-US"/>
        </w:rPr>
        <w:t xml:space="preserve">Figure </w:t>
      </w:r>
      <w:r w:rsidR="00526D8D" w:rsidRPr="008A4B4F">
        <w:rPr>
          <w:lang w:val="en-US"/>
        </w:rPr>
        <w:fldChar w:fldCharType="begin"/>
      </w:r>
      <w:r w:rsidR="00526D8D" w:rsidRPr="008A4B4F">
        <w:rPr>
          <w:lang w:val="en-US"/>
        </w:rPr>
        <w:instrText xml:space="preserve"> SEQ Figure \* ARABIC </w:instrText>
      </w:r>
      <w:r w:rsidR="00526D8D" w:rsidRPr="008A4B4F">
        <w:rPr>
          <w:lang w:val="en-US"/>
        </w:rPr>
        <w:fldChar w:fldCharType="separate"/>
      </w:r>
      <w:r w:rsidR="00526D8D">
        <w:rPr>
          <w:noProof/>
          <w:lang w:val="en-US"/>
        </w:rPr>
        <w:t>17</w:t>
      </w:r>
      <w:r w:rsidR="00526D8D" w:rsidRPr="008A4B4F">
        <w:rPr>
          <w:noProof/>
          <w:lang w:val="en-US"/>
        </w:rPr>
        <w:fldChar w:fldCharType="end"/>
      </w:r>
      <w:r w:rsidR="00526D8D">
        <w:rPr>
          <w:noProof/>
          <w:lang w:val="en-US"/>
        </w:rPr>
        <w:t>)</w:t>
      </w:r>
      <w:r w:rsidR="00C054BB" w:rsidRPr="007E0165">
        <w:rPr>
          <w:rFonts w:asciiTheme="majorBidi" w:hAnsiTheme="majorBidi" w:cstheme="majorBidi"/>
          <w:lang w:val="en-US"/>
        </w:rPr>
        <w:t xml:space="preserve">. Here, our DL algorithms </w:t>
      </w:r>
      <w:r w:rsidR="00A8125B">
        <w:rPr>
          <w:rFonts w:asciiTheme="majorBidi" w:hAnsiTheme="majorBidi" w:cstheme="majorBidi"/>
          <w:lang w:val="en-US"/>
        </w:rPr>
        <w:t>could</w:t>
      </w:r>
      <w:r w:rsidR="00C054BB" w:rsidRPr="007E0165">
        <w:rPr>
          <w:rFonts w:asciiTheme="majorBidi" w:hAnsiTheme="majorBidi" w:cstheme="majorBidi"/>
          <w:lang w:val="en-US"/>
        </w:rPr>
        <w:t xml:space="preserve"> distinguish and correct these issues independently of the ground truth.</w:t>
      </w:r>
    </w:p>
    <w:p w14:paraId="072863CA" w14:textId="215E8F09" w:rsidR="00C054BB" w:rsidRPr="007E0165" w:rsidRDefault="00A63DD5" w:rsidP="00D804A5">
      <w:pPr>
        <w:rPr>
          <w:rFonts w:asciiTheme="majorBidi" w:hAnsiTheme="majorBidi" w:cstheme="majorBidi"/>
          <w:lang w:val="en-US"/>
        </w:rPr>
      </w:pPr>
      <w:r w:rsidRPr="007E0165">
        <w:rPr>
          <w:rFonts w:asciiTheme="majorBidi" w:hAnsiTheme="majorBidi" w:cstheme="majorBidi"/>
          <w:lang w:val="en-US"/>
        </w:rPr>
        <w:t>Previous studies' predominant limitation</w:t>
      </w:r>
      <w:r w:rsidR="00C054BB" w:rsidRPr="007E0165">
        <w:rPr>
          <w:rFonts w:asciiTheme="majorBidi" w:hAnsiTheme="majorBidi" w:cstheme="majorBidi"/>
          <w:lang w:val="en-US"/>
        </w:rPr>
        <w:t xml:space="preserve"> lies in their single-cent</w:t>
      </w:r>
      <w:r w:rsidR="00A03310">
        <w:rPr>
          <w:rFonts w:asciiTheme="majorBidi" w:hAnsiTheme="majorBidi" w:cstheme="majorBidi"/>
          <w:lang w:val="en-US"/>
        </w:rPr>
        <w:t>er</w:t>
      </w:r>
      <w:r w:rsidR="00C054BB" w:rsidRPr="007E0165">
        <w:rPr>
          <w:rFonts w:asciiTheme="majorBidi" w:hAnsiTheme="majorBidi" w:cstheme="majorBidi"/>
          <w:lang w:val="en-US"/>
        </w:rPr>
        <w:t xml:space="preserve"> datasets, which restrict the generalizability of DL models</w:t>
      </w:r>
      <w:r w:rsidR="00A03310">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NTY0NmFjYWEtZTVkZi00ZTgwLWIwYzItMWIxNjViOWZmYzk0IiwicHJvcGVydGllcyI6eyJub3RlSW5kZXgiOjB9LCJpc0VkaXRlZCI6ZmFsc2UsIm1hbnVhbE92ZXJyaWRlIjp7ImlzTWFudWFsbHlPdmVycmlkZGVuIjpmYWxzZSwiY2l0ZXByb2NUZXh0IjoiKDI3LDg3LDg4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
          <w:id w:val="-6762583"/>
          <w:placeholder>
            <w:docPart w:val="DefaultPlaceholder_-1854013440"/>
          </w:placeholder>
        </w:sdtPr>
        <w:sdtContent>
          <w:ins w:id="550" w:author="Samane Shahpouri" w:date="2024-07-10T21:16:00Z" w16du:dateUtc="2024-07-10T19:16:00Z">
            <w:r w:rsidR="00922503" w:rsidRPr="00922503">
              <w:rPr>
                <w:rFonts w:asciiTheme="majorBidi" w:hAnsiTheme="majorBidi" w:cstheme="majorBidi"/>
                <w:color w:val="000000"/>
                <w:lang w:val="en-US"/>
              </w:rPr>
              <w:t>(27,87,88)</w:t>
            </w:r>
          </w:ins>
          <w:del w:id="551" w:author="Samane Shahpouri" w:date="2024-07-10T19:47:00Z" w16du:dateUtc="2024-07-10T17:47:00Z">
            <w:r w:rsidR="00164586" w:rsidRPr="00922503" w:rsidDel="00FD2892">
              <w:rPr>
                <w:rFonts w:asciiTheme="majorBidi" w:hAnsiTheme="majorBidi" w:cstheme="majorBidi"/>
                <w:color w:val="000000"/>
                <w:lang w:val="en-US"/>
              </w:rPr>
              <w:delText>(17,69,70)</w:delText>
            </w:r>
          </w:del>
        </w:sdtContent>
      </w:sdt>
      <w:r w:rsidR="00C054BB" w:rsidRPr="007E0165">
        <w:rPr>
          <w:rFonts w:asciiTheme="majorBidi" w:hAnsiTheme="majorBidi" w:cstheme="majorBidi"/>
          <w:lang w:val="en-US"/>
        </w:rPr>
        <w:t>. Our current study employs a multi-cent</w:t>
      </w:r>
      <w:r w:rsidR="00A03310">
        <w:rPr>
          <w:rFonts w:asciiTheme="majorBidi" w:hAnsiTheme="majorBidi" w:cstheme="majorBidi"/>
          <w:lang w:val="en-US"/>
        </w:rPr>
        <w:t>er</w:t>
      </w:r>
      <w:r w:rsidR="00C054BB" w:rsidRPr="007E0165">
        <w:rPr>
          <w:rFonts w:asciiTheme="majorBidi" w:hAnsiTheme="majorBidi" w:cstheme="majorBidi"/>
          <w:lang w:val="en-US"/>
        </w:rPr>
        <w:t xml:space="preserve"> approach to address this issue.</w:t>
      </w:r>
      <w:r w:rsidRPr="007E0165">
        <w:rPr>
          <w:rFonts w:asciiTheme="majorBidi" w:hAnsiTheme="majorBidi" w:cstheme="majorBidi"/>
          <w:lang w:val="en-US"/>
        </w:rPr>
        <w:t xml:space="preserve"> </w:t>
      </w:r>
      <w:r w:rsidR="00A8125B">
        <w:rPr>
          <w:rFonts w:asciiTheme="majorBidi" w:hAnsiTheme="majorBidi" w:cstheme="majorBidi"/>
          <w:lang w:val="en-US"/>
        </w:rPr>
        <w:t>Future</w:t>
      </w:r>
      <w:r w:rsidR="00C054BB" w:rsidRPr="007E0165">
        <w:rPr>
          <w:rFonts w:asciiTheme="majorBidi" w:hAnsiTheme="majorBidi" w:cstheme="majorBidi"/>
          <w:lang w:val="en-US"/>
        </w:rPr>
        <w:t xml:space="preserve"> research should explore clinical imaging parameters such as </w:t>
      </w:r>
      <w:proofErr w:type="spellStart"/>
      <w:r w:rsidR="00C054BB" w:rsidRPr="007E0165">
        <w:rPr>
          <w:rFonts w:asciiTheme="majorBidi" w:hAnsiTheme="majorBidi" w:cstheme="majorBidi"/>
          <w:lang w:val="en-US"/>
        </w:rPr>
        <w:t>SUV</w:t>
      </w:r>
      <w:r w:rsidR="00C054BB" w:rsidRPr="007E0165">
        <w:rPr>
          <w:rFonts w:asciiTheme="majorBidi" w:hAnsiTheme="majorBidi" w:cstheme="majorBidi"/>
          <w:vertAlign w:val="subscript"/>
          <w:lang w:val="en-US"/>
        </w:rPr>
        <w:t>mean</w:t>
      </w:r>
      <w:proofErr w:type="spellEnd"/>
      <w:r w:rsidR="00C054BB" w:rsidRPr="007E0165">
        <w:rPr>
          <w:rFonts w:asciiTheme="majorBidi" w:hAnsiTheme="majorBidi" w:cstheme="majorBidi"/>
          <w:lang w:val="en-US"/>
        </w:rPr>
        <w:t xml:space="preserve">, </w:t>
      </w:r>
      <w:proofErr w:type="spellStart"/>
      <w:r w:rsidR="00C054BB" w:rsidRPr="007E0165">
        <w:rPr>
          <w:rFonts w:asciiTheme="majorBidi" w:hAnsiTheme="majorBidi" w:cstheme="majorBidi"/>
          <w:lang w:val="en-US"/>
        </w:rPr>
        <w:t>SUV</w:t>
      </w:r>
      <w:r w:rsidR="00C054BB" w:rsidRPr="007E0165">
        <w:rPr>
          <w:rFonts w:asciiTheme="majorBidi" w:hAnsiTheme="majorBidi" w:cstheme="majorBidi"/>
          <w:vertAlign w:val="subscript"/>
          <w:lang w:val="en-US"/>
        </w:rPr>
        <w:t>max</w:t>
      </w:r>
      <w:proofErr w:type="spellEnd"/>
      <w:r w:rsidR="00C054BB" w:rsidRPr="007E0165">
        <w:rPr>
          <w:rFonts w:asciiTheme="majorBidi" w:hAnsiTheme="majorBidi" w:cstheme="majorBidi"/>
          <w:lang w:val="en-US"/>
        </w:rPr>
        <w:t xml:space="preserve">, and total lesion metabolism, providing a more comprehensive analysis of the IMCM model's performance. These metrics, along with an assessment of the most relevant radiomic features within the sphere of influence, will provide crucial insights into the </w:t>
      </w:r>
      <w:r w:rsidRPr="007E0165">
        <w:rPr>
          <w:rFonts w:asciiTheme="majorBidi" w:hAnsiTheme="majorBidi" w:cstheme="majorBidi"/>
          <w:lang w:val="en-US"/>
        </w:rPr>
        <w:t>model's effectiveness</w:t>
      </w:r>
      <w:r w:rsidR="00C054BB" w:rsidRPr="007E0165">
        <w:rPr>
          <w:rFonts w:asciiTheme="majorBidi" w:hAnsiTheme="majorBidi" w:cstheme="majorBidi"/>
          <w:lang w:val="en-US"/>
        </w:rPr>
        <w:t xml:space="preserve"> under various clinical conditions.</w:t>
      </w:r>
      <w:r w:rsidR="0052477F">
        <w:rPr>
          <w:rFonts w:asciiTheme="majorBidi" w:hAnsiTheme="majorBidi" w:cstheme="majorBidi"/>
          <w:lang w:val="en-US"/>
        </w:rPr>
        <w:t xml:space="preserve"> </w:t>
      </w:r>
    </w:p>
    <w:p w14:paraId="0E83C47B" w14:textId="3FF0CD40" w:rsidR="0052477F" w:rsidDel="00DA565A" w:rsidRDefault="00F95134" w:rsidP="0052477F">
      <w:pPr>
        <w:rPr>
          <w:del w:id="552" w:author="Isaac" w:date="2024-07-10T19:12:00Z" w16du:dateUtc="2024-07-10T17:12:00Z"/>
          <w:rFonts w:asciiTheme="majorBidi" w:hAnsiTheme="majorBidi" w:cstheme="majorBidi"/>
          <w:lang w:val="en-US"/>
        </w:rPr>
      </w:pPr>
      <w:r w:rsidRPr="00F95134">
        <w:rPr>
          <w:rFonts w:asciiTheme="majorBidi" w:hAnsiTheme="majorBidi" w:cstheme="majorBidi"/>
          <w:lang w:val="en-US"/>
        </w:rPr>
        <w:t xml:space="preserve">Future </w:t>
      </w:r>
      <w:r w:rsidRPr="007E0165">
        <w:rPr>
          <w:rFonts w:asciiTheme="majorBidi" w:hAnsiTheme="majorBidi" w:cstheme="majorBidi"/>
          <w:lang w:val="en-US"/>
        </w:rPr>
        <w:t xml:space="preserve">investigations </w:t>
      </w:r>
      <w:r w:rsidRPr="00F95134">
        <w:rPr>
          <w:rFonts w:asciiTheme="majorBidi" w:hAnsiTheme="majorBidi" w:cstheme="majorBidi"/>
          <w:lang w:val="en-US"/>
        </w:rPr>
        <w:t>should focus on the performance of the IMCM model in organ-specific evaluations for both clean and artifactual images. Such targeted analysis would provide a more specific understanding of the model's capabilities in different clinical situations</w:t>
      </w:r>
      <w:r w:rsidR="0052477F" w:rsidRPr="00F95134">
        <w:rPr>
          <w:rFonts w:asciiTheme="majorBidi" w:hAnsiTheme="majorBidi" w:cstheme="majorBidi"/>
          <w:lang w:val="en-US"/>
        </w:rPr>
        <w:t>.</w:t>
      </w:r>
      <w:r w:rsidR="0052477F">
        <w:rPr>
          <w:rFonts w:asciiTheme="majorBidi" w:hAnsiTheme="majorBidi" w:cstheme="majorBidi"/>
          <w:lang w:val="en-US"/>
        </w:rPr>
        <w:t xml:space="preserve"> </w:t>
      </w:r>
      <w:r w:rsidR="0052477F" w:rsidRPr="00F95134">
        <w:rPr>
          <w:rFonts w:asciiTheme="majorBidi" w:hAnsiTheme="majorBidi" w:cstheme="majorBidi"/>
          <w:lang w:val="en-US"/>
        </w:rPr>
        <w:t>In addition, rigorous statistical testing of categorized outcomes will be important.</w:t>
      </w:r>
    </w:p>
    <w:p w14:paraId="1483A2DA" w14:textId="4552B9D5" w:rsidR="0052477F" w:rsidRPr="0052477F" w:rsidRDefault="00DA565A" w:rsidP="0052477F">
      <w:pPr>
        <w:rPr>
          <w:rFonts w:asciiTheme="majorBidi" w:hAnsiTheme="majorBidi" w:cstheme="majorBidi"/>
          <w:lang w:val="en-US"/>
        </w:rPr>
      </w:pPr>
      <w:ins w:id="553" w:author="Isaac" w:date="2024-07-10T19:12:00Z" w16du:dateUtc="2024-07-10T17:12:00Z">
        <w:r>
          <w:rPr>
            <w:rFonts w:asciiTheme="majorBidi" w:hAnsiTheme="majorBidi" w:cstheme="majorBidi"/>
            <w:lang w:val="en-US"/>
          </w:rPr>
          <w:t xml:space="preserve"> </w:t>
        </w:r>
      </w:ins>
      <w:r w:rsidR="0052477F" w:rsidRPr="0052477F">
        <w:rPr>
          <w:rFonts w:asciiTheme="majorBidi" w:hAnsiTheme="majorBidi" w:cstheme="majorBidi"/>
          <w:lang w:val="en-US"/>
        </w:rPr>
        <w:t>In the future, other models could be investigated since we developed this image-to-image translation model based on a segmentation model. Different types of neural networks might be used, for example, generative adversarial networks, variational autoencoders, transformer-based models, or Swin-</w:t>
      </w:r>
      <w:proofErr w:type="spellStart"/>
      <w:r w:rsidR="0052477F" w:rsidRPr="0052477F">
        <w:rPr>
          <w:rFonts w:asciiTheme="majorBidi" w:hAnsiTheme="majorBidi" w:cstheme="majorBidi"/>
          <w:lang w:val="en-US"/>
        </w:rPr>
        <w:t>UNet</w:t>
      </w:r>
      <w:proofErr w:type="spellEnd"/>
      <w:r w:rsidR="0052477F" w:rsidRPr="0052477F">
        <w:rPr>
          <w:rFonts w:asciiTheme="majorBidi" w:hAnsiTheme="majorBidi" w:cstheme="majorBidi"/>
          <w:lang w:val="en-US"/>
        </w:rPr>
        <w:t>.</w:t>
      </w:r>
    </w:p>
    <w:p w14:paraId="624FC4B3" w14:textId="24DB9B78" w:rsidR="0052477F" w:rsidRPr="0052477F" w:rsidRDefault="0052477F" w:rsidP="0052477F">
      <w:pPr>
        <w:rPr>
          <w:rFonts w:asciiTheme="majorBidi" w:hAnsiTheme="majorBidi" w:cstheme="majorBidi"/>
          <w:lang w:val="en-US"/>
        </w:rPr>
      </w:pPr>
      <w:r w:rsidRPr="0052477F">
        <w:rPr>
          <w:rFonts w:asciiTheme="majorBidi" w:hAnsiTheme="majorBidi" w:cstheme="majorBidi"/>
          <w:lang w:val="en-US"/>
        </w:rPr>
        <w:lastRenderedPageBreak/>
        <w:t xml:space="preserve">Moreover, the changing of the model hyperparameters would further improve the performance. Any other optimizers, </w:t>
      </w:r>
      <w:ins w:id="554" w:author="Samane Shahpouri" w:date="2024-07-10T21:18:00Z" w16du:dateUtc="2024-07-10T19:18:00Z">
        <w:r w:rsidR="00922503">
          <w:t>Adaptive Moment Estimation with Weight Decay</w:t>
        </w:r>
        <w:r w:rsidR="00922503">
          <w:t xml:space="preserve"> (</w:t>
        </w:r>
      </w:ins>
      <w:commentRangeStart w:id="555"/>
      <w:commentRangeStart w:id="556"/>
      <w:proofErr w:type="spellStart"/>
      <w:r w:rsidRPr="0052477F">
        <w:rPr>
          <w:rFonts w:asciiTheme="majorBidi" w:hAnsiTheme="majorBidi" w:cstheme="majorBidi"/>
          <w:lang w:val="en-US"/>
        </w:rPr>
        <w:t>AdamW</w:t>
      </w:r>
      <w:proofErr w:type="spellEnd"/>
      <w:ins w:id="557" w:author="Samane Shahpouri" w:date="2024-07-10T21:18:00Z" w16du:dateUtc="2024-07-10T19:18:00Z">
        <w:r w:rsidR="00922503">
          <w:rPr>
            <w:rFonts w:asciiTheme="majorBidi" w:hAnsiTheme="majorBidi" w:cstheme="majorBidi"/>
            <w:lang w:val="en-US"/>
          </w:rPr>
          <w:t>)</w:t>
        </w:r>
      </w:ins>
      <w:ins w:id="558" w:author="Samane Shahpouri" w:date="2024-07-10T21:12:00Z" w16du:dateUtc="2024-07-10T19:12:00Z">
        <w:r w:rsidR="00975894">
          <w:rPr>
            <w:rFonts w:asciiTheme="majorBidi" w:hAnsiTheme="majorBidi" w:cstheme="majorBidi"/>
            <w:lang w:val="en-US"/>
          </w:rPr>
          <w:t xml:space="preserve"> </w:t>
        </w:r>
      </w:ins>
      <w:customXmlInsRangeStart w:id="559" w:author="Samane Shahpouri" w:date="2024-07-10T21:17:00Z"/>
      <w:sdt>
        <w:sdtPr>
          <w:rPr>
            <w:rFonts w:asciiTheme="majorBidi" w:hAnsiTheme="majorBidi" w:cstheme="majorBidi"/>
            <w:color w:val="000000"/>
            <w:lang w:val="en-US"/>
            <w:rPrChange w:id="560" w:author="Samane Shahpouri" w:date="2024-07-10T21:17:00Z" w16du:dateUtc="2024-07-10T19:17:00Z">
              <w:rPr>
                <w:rFonts w:asciiTheme="majorBidi" w:hAnsiTheme="majorBidi" w:cstheme="majorBidi"/>
                <w:lang w:val="en-US"/>
              </w:rPr>
            </w:rPrChange>
          </w:rPr>
          <w:tag w:val="MENDELEY_CITATION_v3_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
          <w:id w:val="203455834"/>
          <w:placeholder>
            <w:docPart w:val="DefaultPlaceholder_-1854013440"/>
          </w:placeholder>
        </w:sdtPr>
        <w:sdtContent>
          <w:customXmlInsRangeEnd w:id="559"/>
          <w:ins w:id="561" w:author="Samane Shahpouri" w:date="2024-07-10T21:17:00Z" w16du:dateUtc="2024-07-10T19:17:00Z">
            <w:r w:rsidR="00922503" w:rsidRPr="00922503">
              <w:rPr>
                <w:rFonts w:asciiTheme="majorBidi" w:hAnsiTheme="majorBidi" w:cstheme="majorBidi"/>
                <w:color w:val="000000"/>
                <w:lang w:val="en-US"/>
              </w:rPr>
              <w:t>(103,104)</w:t>
            </w:r>
          </w:ins>
          <w:customXmlInsRangeStart w:id="562" w:author="Samane Shahpouri" w:date="2024-07-10T21:17:00Z"/>
        </w:sdtContent>
      </w:sdt>
      <w:customXmlInsRangeEnd w:id="562"/>
      <w:r w:rsidRPr="0052477F">
        <w:rPr>
          <w:rFonts w:asciiTheme="majorBidi" w:hAnsiTheme="majorBidi" w:cstheme="majorBidi"/>
          <w:lang w:val="en-US"/>
        </w:rPr>
        <w:t xml:space="preserve">, </w:t>
      </w:r>
      <w:ins w:id="563" w:author="Samane Shahpouri" w:date="2024-07-10T21:18:00Z" w16du:dateUtc="2024-07-10T19:18:00Z">
        <w:r w:rsidR="00922503">
          <w:t xml:space="preserve">Root Mean Square Propagation </w:t>
        </w:r>
        <w:r w:rsidR="00922503">
          <w:t>(</w:t>
        </w:r>
      </w:ins>
      <w:r w:rsidRPr="0052477F">
        <w:rPr>
          <w:rFonts w:asciiTheme="majorBidi" w:hAnsiTheme="majorBidi" w:cstheme="majorBidi"/>
          <w:lang w:val="en-US"/>
        </w:rPr>
        <w:t>RMSprop</w:t>
      </w:r>
      <w:ins w:id="564" w:author="Samane Shahpouri" w:date="2024-07-10T21:18:00Z" w16du:dateUtc="2024-07-10T19:18:00Z">
        <w:r w:rsidR="00922503">
          <w:rPr>
            <w:rFonts w:asciiTheme="majorBidi" w:hAnsiTheme="majorBidi" w:cstheme="majorBidi"/>
            <w:lang w:val="en-US"/>
          </w:rPr>
          <w:t>)</w:t>
        </w:r>
      </w:ins>
      <w:ins w:id="565" w:author="Samane Shahpouri" w:date="2024-07-10T21:17:00Z" w16du:dateUtc="2024-07-10T19:17:00Z">
        <w:r w:rsidR="00922503">
          <w:rPr>
            <w:rFonts w:asciiTheme="majorBidi" w:hAnsiTheme="majorBidi" w:cstheme="majorBidi"/>
            <w:lang w:val="en-US"/>
          </w:rPr>
          <w:t xml:space="preserve"> </w:t>
        </w:r>
      </w:ins>
      <w:customXmlInsRangeStart w:id="566" w:author="Samane Shahpouri" w:date="2024-07-10T21:17:00Z"/>
      <w:sdt>
        <w:sdtPr>
          <w:rPr>
            <w:rFonts w:asciiTheme="majorBidi" w:hAnsiTheme="majorBidi" w:cstheme="majorBidi"/>
            <w:color w:val="000000"/>
            <w:lang w:val="en-US"/>
            <w:rPrChange w:id="567" w:author="Samane Shahpouri" w:date="2024-07-10T21:17:00Z" w16du:dateUtc="2024-07-10T19:17:00Z">
              <w:rPr>
                <w:rFonts w:asciiTheme="majorBidi" w:hAnsiTheme="majorBidi" w:cstheme="majorBidi"/>
                <w:lang w:val="en-US"/>
              </w:rPr>
            </w:rPrChange>
          </w:rPr>
          <w:tag w:val="MENDELEY_CITATION_v3_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"/>
          <w:id w:val="19675195"/>
          <w:placeholder>
            <w:docPart w:val="DefaultPlaceholder_-1854013440"/>
          </w:placeholder>
        </w:sdtPr>
        <w:sdtContent>
          <w:customXmlInsRangeEnd w:id="566"/>
          <w:ins w:id="568" w:author="Samane Shahpouri" w:date="2024-07-10T21:17:00Z" w16du:dateUtc="2024-07-10T19:17:00Z">
            <w:r w:rsidR="00922503" w:rsidRPr="00922503">
              <w:rPr>
                <w:rFonts w:asciiTheme="majorBidi" w:hAnsiTheme="majorBidi" w:cstheme="majorBidi"/>
                <w:color w:val="000000"/>
                <w:lang w:val="en-US"/>
              </w:rPr>
              <w:t>(105)</w:t>
            </w:r>
          </w:ins>
          <w:customXmlInsRangeStart w:id="569" w:author="Samane Shahpouri" w:date="2024-07-10T21:17:00Z"/>
        </w:sdtContent>
      </w:sdt>
      <w:customXmlInsRangeEnd w:id="569"/>
      <w:r w:rsidRPr="0052477F">
        <w:rPr>
          <w:rFonts w:asciiTheme="majorBidi" w:hAnsiTheme="majorBidi" w:cstheme="majorBidi"/>
          <w:lang w:val="en-US"/>
        </w:rPr>
        <w:t xml:space="preserve">, </w:t>
      </w:r>
      <w:commentRangeEnd w:id="555"/>
      <w:r w:rsidR="00DA565A">
        <w:rPr>
          <w:rStyle w:val="CommentReference"/>
        </w:rPr>
        <w:commentReference w:id="555"/>
      </w:r>
      <w:commentRangeEnd w:id="556"/>
      <w:r w:rsidR="00DA565A">
        <w:rPr>
          <w:rStyle w:val="CommentReference"/>
        </w:rPr>
        <w:commentReference w:id="556"/>
      </w:r>
      <w:r w:rsidRPr="0052477F">
        <w:rPr>
          <w:rFonts w:asciiTheme="majorBidi" w:hAnsiTheme="majorBidi" w:cstheme="majorBidi"/>
          <w:lang w:val="en-US"/>
        </w:rPr>
        <w:t xml:space="preserve">or </w:t>
      </w:r>
      <w:ins w:id="570" w:author="Samane Shahpouri" w:date="2024-07-10T21:18:00Z" w16du:dateUtc="2024-07-10T19:18:00Z">
        <w:r w:rsidR="00922503">
          <w:t>Nesterov-accelerated Adaptive Moment Estimation</w:t>
        </w:r>
        <w:r w:rsidR="00922503">
          <w:t xml:space="preserve"> (</w:t>
        </w:r>
      </w:ins>
      <w:r w:rsidRPr="0052477F">
        <w:rPr>
          <w:rFonts w:asciiTheme="majorBidi" w:hAnsiTheme="majorBidi" w:cstheme="majorBidi"/>
          <w:lang w:val="en-US"/>
        </w:rPr>
        <w:t>Nadam</w:t>
      </w:r>
      <w:ins w:id="571" w:author="Samane Shahpouri" w:date="2024-07-10T21:18:00Z" w16du:dateUtc="2024-07-10T19:18:00Z">
        <w:r w:rsidR="00922503">
          <w:rPr>
            <w:rFonts w:asciiTheme="majorBidi" w:hAnsiTheme="majorBidi" w:cstheme="majorBidi"/>
            <w:lang w:val="en-US"/>
          </w:rPr>
          <w:t>)</w:t>
        </w:r>
      </w:ins>
      <w:ins w:id="572" w:author="Samane Shahpouri" w:date="2024-07-10T21:17:00Z" w16du:dateUtc="2024-07-10T19:17:00Z">
        <w:r w:rsidR="00922503">
          <w:rPr>
            <w:rFonts w:asciiTheme="majorBidi" w:hAnsiTheme="majorBidi" w:cstheme="majorBidi"/>
            <w:lang w:val="en-US"/>
          </w:rPr>
          <w:t xml:space="preserve"> </w:t>
        </w:r>
      </w:ins>
      <w:customXmlInsRangeStart w:id="573" w:author="Samane Shahpouri" w:date="2024-07-10T21:17:00Z"/>
      <w:sdt>
        <w:sdtPr>
          <w:rPr>
            <w:rFonts w:asciiTheme="majorBidi" w:hAnsiTheme="majorBidi" w:cstheme="majorBidi"/>
            <w:color w:val="000000"/>
            <w:lang w:val="en-US"/>
            <w:rPrChange w:id="574" w:author="Samane Shahpouri" w:date="2024-07-10T21:17:00Z" w16du:dateUtc="2024-07-10T19:17:00Z">
              <w:rPr>
                <w:rFonts w:asciiTheme="majorBidi" w:hAnsiTheme="majorBidi" w:cstheme="majorBidi"/>
                <w:lang w:val="en-US"/>
              </w:rPr>
            </w:rPrChange>
          </w:rPr>
          <w:tag w:val="MENDELEY_CITATION_v3_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"/>
          <w:id w:val="-579213453"/>
          <w:placeholder>
            <w:docPart w:val="DefaultPlaceholder_-1854013440"/>
          </w:placeholder>
        </w:sdtPr>
        <w:sdtContent>
          <w:customXmlInsRangeEnd w:id="573"/>
          <w:ins w:id="575" w:author="Samane Shahpouri" w:date="2024-07-10T21:17:00Z" w16du:dateUtc="2024-07-10T19:17:00Z">
            <w:r w:rsidR="00922503" w:rsidRPr="00922503">
              <w:rPr>
                <w:rFonts w:asciiTheme="majorBidi" w:hAnsiTheme="majorBidi" w:cstheme="majorBidi"/>
                <w:color w:val="000000"/>
                <w:lang w:val="en-US"/>
              </w:rPr>
              <w:t>(106)</w:t>
            </w:r>
          </w:ins>
          <w:customXmlInsRangeStart w:id="576" w:author="Samane Shahpouri" w:date="2024-07-10T21:17:00Z"/>
        </w:sdtContent>
      </w:sdt>
      <w:customXmlInsRangeEnd w:id="576"/>
      <w:r w:rsidRPr="0052477F">
        <w:rPr>
          <w:rFonts w:asciiTheme="majorBidi" w:hAnsiTheme="majorBidi" w:cstheme="majorBidi"/>
          <w:lang w:val="en-US"/>
        </w:rPr>
        <w:t xml:space="preserve">, might be more efficient than the classical ones. With tools like </w:t>
      </w:r>
      <w:commentRangeStart w:id="577"/>
      <w:proofErr w:type="spellStart"/>
      <w:r w:rsidRPr="0052477F">
        <w:rPr>
          <w:rFonts w:asciiTheme="majorBidi" w:hAnsiTheme="majorBidi" w:cstheme="majorBidi"/>
          <w:lang w:val="en-US"/>
        </w:rPr>
        <w:t>Optuna</w:t>
      </w:r>
      <w:commentRangeEnd w:id="577"/>
      <w:proofErr w:type="spellEnd"/>
      <w:r w:rsidR="00DA565A">
        <w:rPr>
          <w:rStyle w:val="CommentReference"/>
        </w:rPr>
        <w:commentReference w:id="577"/>
      </w:r>
      <w:ins w:id="578" w:author="Samane Shahpouri" w:date="2024-07-10T21:16:00Z" w16du:dateUtc="2024-07-10T19:16:00Z">
        <w:r w:rsidR="00922503">
          <w:rPr>
            <w:rFonts w:asciiTheme="majorBidi" w:hAnsiTheme="majorBidi" w:cstheme="majorBidi"/>
            <w:lang w:val="en-US"/>
          </w:rPr>
          <w:t xml:space="preserve"> </w:t>
        </w:r>
      </w:ins>
      <w:customXmlInsRangeStart w:id="579" w:author="Samane Shahpouri" w:date="2024-07-10T21:16:00Z"/>
      <w:sdt>
        <w:sdtPr>
          <w:rPr>
            <w:rFonts w:asciiTheme="majorBidi" w:hAnsiTheme="majorBidi" w:cstheme="majorBidi"/>
            <w:color w:val="000000"/>
            <w:lang w:val="en-US"/>
            <w:rPrChange w:id="580" w:author="Samane Shahpouri" w:date="2024-07-10T21:17:00Z" w16du:dateUtc="2024-07-10T19:17:00Z">
              <w:rPr>
                <w:rFonts w:asciiTheme="majorBidi" w:hAnsiTheme="majorBidi" w:cstheme="majorBidi"/>
                <w:lang w:val="en-US"/>
              </w:rPr>
            </w:rPrChange>
          </w:rPr>
          <w:tag w:val="MENDELEY_CITATION_v3_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"/>
          <w:id w:val="500712060"/>
          <w:placeholder>
            <w:docPart w:val="DefaultPlaceholder_-1854013440"/>
          </w:placeholder>
        </w:sdtPr>
        <w:sdtContent>
          <w:customXmlInsRangeEnd w:id="579"/>
          <w:ins w:id="581" w:author="Samane Shahpouri" w:date="2024-07-10T21:17:00Z" w16du:dateUtc="2024-07-10T19:17:00Z">
            <w:r w:rsidR="00922503" w:rsidRPr="00922503">
              <w:rPr>
                <w:rFonts w:asciiTheme="majorBidi" w:hAnsiTheme="majorBidi" w:cstheme="majorBidi"/>
                <w:color w:val="000000"/>
                <w:lang w:val="en-US"/>
              </w:rPr>
              <w:t>(107)</w:t>
            </w:r>
          </w:ins>
          <w:customXmlInsRangeStart w:id="582" w:author="Samane Shahpouri" w:date="2024-07-10T21:16:00Z"/>
        </w:sdtContent>
      </w:sdt>
      <w:customXmlInsRangeEnd w:id="582"/>
      <w:r w:rsidRPr="0052477F">
        <w:rPr>
          <w:rFonts w:asciiTheme="majorBidi" w:hAnsiTheme="majorBidi" w:cstheme="majorBidi"/>
          <w:lang w:val="en-US"/>
        </w:rPr>
        <w:t>, checking hyperparameters can systemically find an optimal setting and possibly even enhance accuracy and the improvement of its robustness in general.</w:t>
      </w:r>
    </w:p>
    <w:p w14:paraId="00B54C24" w14:textId="1ED8B119" w:rsidR="00B9113A" w:rsidRPr="007E0165" w:rsidRDefault="0052477F" w:rsidP="0052477F">
      <w:pPr>
        <w:rPr>
          <w:rFonts w:asciiTheme="majorBidi" w:hAnsiTheme="majorBidi" w:cstheme="majorBidi"/>
          <w:lang w:val="en-US"/>
        </w:rPr>
      </w:pPr>
      <w:r w:rsidRPr="0052477F">
        <w:rPr>
          <w:rFonts w:asciiTheme="majorBidi" w:hAnsiTheme="majorBidi" w:cstheme="majorBidi"/>
          <w:lang w:val="en-US"/>
        </w:rPr>
        <w:t>The model performance should be evaluated on data from different centers to guarantee that it will generalize and be robust across varying clinical environments.</w:t>
      </w:r>
      <w:r>
        <w:rPr>
          <w:rFonts w:asciiTheme="majorBidi" w:hAnsiTheme="majorBidi" w:cstheme="majorBidi"/>
          <w:lang w:val="en-US"/>
        </w:rPr>
        <w:t xml:space="preserve"> </w:t>
      </w:r>
      <w:r w:rsidR="00F95134" w:rsidRPr="00F95134">
        <w:rPr>
          <w:rFonts w:asciiTheme="majorBidi" w:hAnsiTheme="majorBidi" w:cstheme="majorBidi"/>
          <w:lang w:val="en-US"/>
        </w:rPr>
        <w:t>These tests will provide deeper insights into the model's consistency and reliability across different diagnostic categories and will help refine the model's application and improve diagnostic accuracy in practical healthcare settings.</w:t>
      </w:r>
    </w:p>
    <w:p w14:paraId="4636B082" w14:textId="77777777" w:rsidR="00B9113A" w:rsidRPr="007E0165" w:rsidRDefault="00B9113A" w:rsidP="00D804A5">
      <w:pPr>
        <w:rPr>
          <w:rFonts w:asciiTheme="majorBidi" w:hAnsiTheme="majorBidi" w:cstheme="majorBidi"/>
          <w:lang w:val="en-US"/>
        </w:rPr>
      </w:pPr>
    </w:p>
    <w:p w14:paraId="0F25FC32" w14:textId="3F48CBCD" w:rsidR="00B1074E" w:rsidRPr="007E0165" w:rsidRDefault="00B1074E" w:rsidP="00D804A5">
      <w:pPr>
        <w:rPr>
          <w:rFonts w:asciiTheme="majorBidi" w:hAnsiTheme="majorBidi" w:cstheme="majorBidi"/>
          <w:lang w:val="en-US"/>
        </w:rPr>
      </w:pPr>
      <w:r w:rsidRPr="007E0165">
        <w:rPr>
          <w:rFonts w:asciiTheme="majorBidi" w:hAnsiTheme="majorBidi" w:cstheme="majorBidi"/>
          <w:lang w:val="en-US"/>
        </w:rPr>
        <w:br w:type="page"/>
      </w:r>
    </w:p>
    <w:p w14:paraId="66BF55CE" w14:textId="60A4578D" w:rsidR="00B1074E" w:rsidRDefault="00B1074E" w:rsidP="001E0755">
      <w:pPr>
        <w:pStyle w:val="Heading1"/>
        <w:rPr>
          <w:rFonts w:asciiTheme="majorBidi" w:hAnsiTheme="majorBidi" w:cstheme="majorBidi"/>
          <w:lang w:val="en-US"/>
        </w:rPr>
      </w:pPr>
      <w:bookmarkStart w:id="583" w:name="_Toc168472934"/>
      <w:bookmarkStart w:id="584" w:name="_Toc171278833"/>
      <w:r w:rsidRPr="007E0165">
        <w:rPr>
          <w:rFonts w:asciiTheme="majorBidi" w:hAnsiTheme="majorBidi" w:cstheme="majorBidi"/>
          <w:lang w:val="en-US"/>
        </w:rPr>
        <w:lastRenderedPageBreak/>
        <w:t>Conclusion</w:t>
      </w:r>
      <w:bookmarkEnd w:id="583"/>
      <w:bookmarkEnd w:id="584"/>
    </w:p>
    <w:p w14:paraId="697163C7" w14:textId="77777777" w:rsidR="00164586" w:rsidRPr="001E7DB7" w:rsidRDefault="00164586" w:rsidP="001E7DB7">
      <w:pPr>
        <w:rPr>
          <w:lang w:val="en-US"/>
        </w:rPr>
      </w:pPr>
    </w:p>
    <w:p w14:paraId="225DF71E" w14:textId="7ABC5FE9" w:rsidR="000F5605" w:rsidRDefault="00B1074E" w:rsidP="00D804A5">
      <w:pPr>
        <w:rPr>
          <w:rFonts w:asciiTheme="majorBidi" w:hAnsiTheme="majorBidi" w:cstheme="majorBidi"/>
          <w:lang w:val="en-US"/>
        </w:rPr>
      </w:pPr>
      <w:r w:rsidRPr="007E0165">
        <w:rPr>
          <w:rFonts w:asciiTheme="majorBidi" w:hAnsiTheme="majorBidi" w:cstheme="majorBidi"/>
          <w:lang w:val="en-US"/>
        </w:rPr>
        <w:t>In this thesis, we have demonstrated the efficacy of a</w:t>
      </w:r>
      <w:r w:rsidR="00DC74EC" w:rsidRPr="007E0165">
        <w:rPr>
          <w:rFonts w:asciiTheme="majorBidi" w:hAnsiTheme="majorBidi" w:cstheme="majorBidi"/>
          <w:lang w:val="en-US"/>
        </w:rPr>
        <w:t>n</w:t>
      </w:r>
      <w:r w:rsidRPr="007E0165">
        <w:rPr>
          <w:rFonts w:asciiTheme="majorBidi" w:hAnsiTheme="majorBidi" w:cstheme="majorBidi"/>
          <w:lang w:val="en-US"/>
        </w:rPr>
        <w:t xml:space="preserve"> Integrated multi-</w:t>
      </w:r>
      <w:r w:rsidR="00F95134" w:rsidRPr="007E0165">
        <w:rPr>
          <w:rFonts w:asciiTheme="majorBidi" w:hAnsiTheme="majorBidi" w:cstheme="majorBidi"/>
          <w:lang w:val="en-US"/>
        </w:rPr>
        <w:t>cent</w:t>
      </w:r>
      <w:r w:rsidR="00F95134">
        <w:rPr>
          <w:rFonts w:asciiTheme="majorBidi" w:hAnsiTheme="majorBidi" w:cstheme="majorBidi"/>
          <w:lang w:val="en-US"/>
        </w:rPr>
        <w:t>er</w:t>
      </w:r>
      <w:r w:rsidR="00F95134" w:rsidRPr="007E0165">
        <w:rPr>
          <w:rFonts w:asciiTheme="majorBidi" w:hAnsiTheme="majorBidi" w:cstheme="majorBidi"/>
          <w:lang w:val="en-US"/>
        </w:rPr>
        <w:t xml:space="preserve"> </w:t>
      </w:r>
      <w:r w:rsidRPr="007E0165">
        <w:rPr>
          <w:rFonts w:asciiTheme="majorBidi" w:hAnsiTheme="majorBidi" w:cstheme="majorBidi"/>
          <w:lang w:val="en-US"/>
        </w:rPr>
        <w:t xml:space="preserve">Dynamic </w:t>
      </w:r>
      <w:proofErr w:type="spellStart"/>
      <w:r w:rsidRPr="007E0165">
        <w:rPr>
          <w:rFonts w:asciiTheme="majorBidi" w:hAnsiTheme="majorBidi" w:cstheme="majorBidi"/>
          <w:lang w:val="en-US"/>
        </w:rPr>
        <w:t>Unet</w:t>
      </w:r>
      <w:proofErr w:type="spellEnd"/>
      <w:r w:rsidRPr="007E0165">
        <w:rPr>
          <w:rFonts w:asciiTheme="majorBidi" w:hAnsiTheme="majorBidi" w:cstheme="majorBidi"/>
          <w:lang w:val="en-US"/>
        </w:rPr>
        <w:t xml:space="preserve"> </w:t>
      </w:r>
      <w:del w:id="585" w:author="Samane Shahpouri" w:date="2024-07-10T20:40:00Z" w16du:dateUtc="2024-07-10T18:40:00Z">
        <w:r w:rsidRPr="007E0165" w:rsidDel="00F66353">
          <w:rPr>
            <w:rFonts w:asciiTheme="majorBidi" w:hAnsiTheme="majorBidi" w:cstheme="majorBidi"/>
            <w:lang w:val="en-US"/>
          </w:rPr>
          <w:delText>deep learning</w:delText>
        </w:r>
      </w:del>
      <w:ins w:id="586" w:author="Samane Shahpouri" w:date="2024-07-10T20:40:00Z" w16du:dateUtc="2024-07-10T18:40:00Z">
        <w:r w:rsidR="00F66353">
          <w:rPr>
            <w:rFonts w:asciiTheme="majorBidi" w:hAnsiTheme="majorBidi" w:cstheme="majorBidi"/>
            <w:lang w:val="en-US"/>
          </w:rPr>
          <w:t>DL</w:t>
        </w:r>
      </w:ins>
      <w:r w:rsidRPr="007E0165">
        <w:rPr>
          <w:rFonts w:asciiTheme="majorBidi" w:hAnsiTheme="majorBidi" w:cstheme="majorBidi"/>
          <w:lang w:val="en-US"/>
        </w:rPr>
        <w:t xml:space="preserve"> framework for </w:t>
      </w:r>
      <w:r w:rsidR="00A63DD5" w:rsidRPr="007E0165">
        <w:rPr>
          <w:rFonts w:asciiTheme="majorBidi" w:hAnsiTheme="majorBidi" w:cstheme="majorBidi"/>
          <w:lang w:val="en-US"/>
        </w:rPr>
        <w:t xml:space="preserve">artifact </w:t>
      </w:r>
      <w:r w:rsidRPr="007E0165">
        <w:rPr>
          <w:rFonts w:asciiTheme="majorBidi" w:hAnsiTheme="majorBidi" w:cstheme="majorBidi"/>
          <w:lang w:val="en-US"/>
        </w:rPr>
        <w:t xml:space="preserve">detection and correction in PET imaging of </w:t>
      </w:r>
      <w:r w:rsidRPr="007E0165">
        <w:rPr>
          <w:rFonts w:asciiTheme="majorBidi" w:hAnsiTheme="majorBidi" w:cstheme="majorBidi"/>
          <w:vertAlign w:val="superscript"/>
          <w:lang w:val="en-US"/>
        </w:rPr>
        <w:t>68</w:t>
      </w:r>
      <w:r w:rsidRPr="007E0165">
        <w:rPr>
          <w:rFonts w:asciiTheme="majorBidi" w:hAnsiTheme="majorBidi" w:cstheme="majorBidi"/>
          <w:lang w:val="en-US"/>
        </w:rPr>
        <w:t>Ga-labelled compounds. The approach leverages large datasets from multiple cent</w:t>
      </w:r>
      <w:r w:rsidR="00A63DD5" w:rsidRPr="007E0165">
        <w:rPr>
          <w:rFonts w:asciiTheme="majorBidi" w:hAnsiTheme="majorBidi" w:cstheme="majorBidi"/>
          <w:lang w:val="en-US"/>
        </w:rPr>
        <w:t>er</w:t>
      </w:r>
      <w:r w:rsidRPr="007E0165">
        <w:rPr>
          <w:rFonts w:asciiTheme="majorBidi" w:hAnsiTheme="majorBidi" w:cstheme="majorBidi"/>
          <w:lang w:val="en-US"/>
        </w:rPr>
        <w:t xml:space="preserve">s. Through the incorporation of transfer learning concepts, we have developed site-specific models that significantly outperform </w:t>
      </w:r>
      <w:commentRangeStart w:id="587"/>
      <w:del w:id="588" w:author="Samane Shahpouri" w:date="2024-07-10T21:21:00Z" w16du:dateUtc="2024-07-10T19:21:00Z">
        <w:r w:rsidRPr="007E0165" w:rsidDel="00922503">
          <w:rPr>
            <w:rFonts w:asciiTheme="majorBidi" w:hAnsiTheme="majorBidi" w:cstheme="majorBidi"/>
            <w:lang w:val="en-US"/>
          </w:rPr>
          <w:delText xml:space="preserve">centralized </w:delText>
        </w:r>
        <w:commentRangeEnd w:id="587"/>
        <w:r w:rsidR="00DA565A" w:rsidDel="00922503">
          <w:rPr>
            <w:rStyle w:val="CommentReference"/>
          </w:rPr>
          <w:commentReference w:id="587"/>
        </w:r>
        <w:r w:rsidRPr="007E0165" w:rsidDel="00922503">
          <w:rPr>
            <w:rFonts w:asciiTheme="majorBidi" w:hAnsiTheme="majorBidi" w:cstheme="majorBidi"/>
            <w:lang w:val="en-US"/>
          </w:rPr>
          <w:delText xml:space="preserve">models and </w:delText>
        </w:r>
      </w:del>
      <w:r w:rsidRPr="007E0165">
        <w:rPr>
          <w:rFonts w:asciiTheme="majorBidi" w:hAnsiTheme="majorBidi" w:cstheme="majorBidi"/>
          <w:lang w:val="en-US"/>
        </w:rPr>
        <w:t>those based on single-cent</w:t>
      </w:r>
      <w:r w:rsidR="00A63DD5" w:rsidRPr="007E0165">
        <w:rPr>
          <w:rFonts w:asciiTheme="majorBidi" w:hAnsiTheme="majorBidi" w:cstheme="majorBidi"/>
          <w:lang w:val="en-US"/>
        </w:rPr>
        <w:t>er</w:t>
      </w:r>
      <w:r w:rsidRPr="007E0165">
        <w:rPr>
          <w:rFonts w:asciiTheme="majorBidi" w:hAnsiTheme="majorBidi" w:cstheme="majorBidi"/>
          <w:lang w:val="en-US"/>
        </w:rPr>
        <w:t xml:space="preserve"> data, thereby addressing a major limitation in the field of medical imaging.</w:t>
      </w:r>
      <w:r w:rsidR="00A63DD5" w:rsidRPr="007E0165">
        <w:rPr>
          <w:rFonts w:asciiTheme="majorBidi" w:hAnsiTheme="majorBidi" w:cstheme="majorBidi"/>
          <w:lang w:val="en-US"/>
        </w:rPr>
        <w:t xml:space="preserve"> </w:t>
      </w:r>
      <w:r w:rsidR="00DC74EC" w:rsidRPr="007E0165">
        <w:rPr>
          <w:rFonts w:asciiTheme="majorBidi" w:hAnsiTheme="majorBidi" w:cstheme="majorBidi"/>
          <w:lang w:val="en-US"/>
        </w:rPr>
        <w:t xml:space="preserve">Our model effectively detected and corrected </w:t>
      </w:r>
      <w:r w:rsidR="00A63DD5" w:rsidRPr="007E0165">
        <w:rPr>
          <w:rFonts w:asciiTheme="majorBidi" w:hAnsiTheme="majorBidi" w:cstheme="majorBidi"/>
          <w:lang w:val="en-US"/>
        </w:rPr>
        <w:t>artifacts</w:t>
      </w:r>
      <w:r w:rsidR="00DC74EC" w:rsidRPr="007E0165">
        <w:rPr>
          <w:rFonts w:asciiTheme="majorBidi" w:hAnsiTheme="majorBidi" w:cstheme="majorBidi"/>
          <w:lang w:val="en-US"/>
        </w:rPr>
        <w:t>. This enhancement is vital for making therapeutic decisions in the field of oncology, where PET imaging plays a central role in diagnosing, planning treatments, and evaluating responses. By using Dyn-</w:t>
      </w:r>
      <w:proofErr w:type="spellStart"/>
      <w:r w:rsidR="00DC74EC" w:rsidRPr="007E0165">
        <w:rPr>
          <w:rFonts w:asciiTheme="majorBidi" w:hAnsiTheme="majorBidi" w:cstheme="majorBidi"/>
          <w:lang w:val="en-US"/>
        </w:rPr>
        <w:t>Unet</w:t>
      </w:r>
      <w:proofErr w:type="spellEnd"/>
      <w:r w:rsidR="00DC74EC" w:rsidRPr="007E0165">
        <w:rPr>
          <w:rFonts w:asciiTheme="majorBidi" w:hAnsiTheme="majorBidi" w:cstheme="majorBidi"/>
          <w:lang w:val="en-US"/>
        </w:rPr>
        <w:t xml:space="preserve"> architecture and other advanced </w:t>
      </w:r>
      <w:del w:id="589" w:author="Samane Shahpouri" w:date="2024-07-10T20:40:00Z" w16du:dateUtc="2024-07-10T18:40:00Z">
        <w:r w:rsidR="00DC74EC" w:rsidRPr="007E0165" w:rsidDel="00F66353">
          <w:rPr>
            <w:rFonts w:asciiTheme="majorBidi" w:hAnsiTheme="majorBidi" w:cstheme="majorBidi"/>
            <w:lang w:val="en-US"/>
          </w:rPr>
          <w:delText>deep learning</w:delText>
        </w:r>
      </w:del>
      <w:ins w:id="590" w:author="Samane Shahpouri" w:date="2024-07-10T20:40:00Z" w16du:dateUtc="2024-07-10T18:40:00Z">
        <w:r w:rsidR="00F66353">
          <w:rPr>
            <w:rFonts w:asciiTheme="majorBidi" w:hAnsiTheme="majorBidi" w:cstheme="majorBidi"/>
            <w:lang w:val="en-US"/>
          </w:rPr>
          <w:t>DL</w:t>
        </w:r>
      </w:ins>
      <w:r w:rsidR="00DC74EC" w:rsidRPr="007E0165">
        <w:rPr>
          <w:rFonts w:asciiTheme="majorBidi" w:hAnsiTheme="majorBidi" w:cstheme="majorBidi"/>
          <w:lang w:val="en-US"/>
        </w:rPr>
        <w:t xml:space="preserve"> techniques, our method has not only improved image quality but also greatly decreased the appearance of common art</w:t>
      </w:r>
      <w:r w:rsidR="00A63DD5" w:rsidRPr="007E0165">
        <w:rPr>
          <w:rFonts w:asciiTheme="majorBidi" w:hAnsiTheme="majorBidi" w:cstheme="majorBidi"/>
          <w:lang w:val="en-US"/>
        </w:rPr>
        <w:t>ifacts like halo and mismatch arti</w:t>
      </w:r>
      <w:r w:rsidR="00DC74EC" w:rsidRPr="007E0165">
        <w:rPr>
          <w:rFonts w:asciiTheme="majorBidi" w:hAnsiTheme="majorBidi" w:cstheme="majorBidi"/>
          <w:lang w:val="en-US"/>
        </w:rPr>
        <w:t xml:space="preserve">facts, especially in </w:t>
      </w:r>
      <w:r w:rsidR="00DC74EC" w:rsidRPr="007E0165">
        <w:rPr>
          <w:rFonts w:asciiTheme="majorBidi" w:hAnsiTheme="majorBidi" w:cstheme="majorBidi"/>
          <w:vertAlign w:val="superscript"/>
          <w:lang w:val="en-US"/>
        </w:rPr>
        <w:t>68</w:t>
      </w:r>
      <w:r w:rsidR="00DC74EC" w:rsidRPr="007E0165">
        <w:rPr>
          <w:rFonts w:asciiTheme="majorBidi" w:hAnsiTheme="majorBidi" w:cstheme="majorBidi"/>
          <w:lang w:val="en-US"/>
        </w:rPr>
        <w:t>Ga-PET imaging. The effective implementation of our models in different cent</w:t>
      </w:r>
      <w:r w:rsidR="00A63DD5" w:rsidRPr="007E0165">
        <w:rPr>
          <w:rFonts w:asciiTheme="majorBidi" w:hAnsiTheme="majorBidi" w:cstheme="majorBidi"/>
          <w:lang w:val="en-US"/>
        </w:rPr>
        <w:t>er</w:t>
      </w:r>
      <w:r w:rsidR="00DC74EC" w:rsidRPr="007E0165">
        <w:rPr>
          <w:rFonts w:asciiTheme="majorBidi" w:hAnsiTheme="majorBidi" w:cstheme="majorBidi"/>
          <w:lang w:val="en-US"/>
        </w:rPr>
        <w:t>s highlights their resilience and flexibility, which are essential for general acceptance in clinical settings.</w:t>
      </w:r>
    </w:p>
    <w:p w14:paraId="2443F264" w14:textId="77777777" w:rsidR="000F5605" w:rsidRDefault="000F5605" w:rsidP="00D804A5">
      <w:pPr>
        <w:rPr>
          <w:rFonts w:asciiTheme="majorBidi" w:hAnsiTheme="majorBidi" w:cstheme="majorBidi"/>
          <w:lang w:val="en-US"/>
        </w:rPr>
      </w:pPr>
    </w:p>
    <w:p w14:paraId="3D42D70F" w14:textId="77777777" w:rsidR="000F5605" w:rsidRPr="000F5605" w:rsidRDefault="000F5605" w:rsidP="000F5605">
      <w:pPr>
        <w:pStyle w:val="Heading1"/>
        <w:rPr>
          <w:lang w:val="en-US"/>
        </w:rPr>
      </w:pPr>
      <w:bookmarkStart w:id="591" w:name="_Toc171278834"/>
      <w:r w:rsidRPr="000F5605">
        <w:rPr>
          <w:lang w:val="en-US"/>
        </w:rPr>
        <w:t>Declaration</w:t>
      </w:r>
      <w:bookmarkEnd w:id="591"/>
    </w:p>
    <w:p w14:paraId="48412022" w14:textId="77777777" w:rsidR="000F5605" w:rsidRPr="000F5605" w:rsidRDefault="000F5605" w:rsidP="000F5605">
      <w:pPr>
        <w:rPr>
          <w:rFonts w:asciiTheme="majorBidi" w:hAnsiTheme="majorBidi" w:cstheme="majorBidi"/>
          <w:lang w:val="en-US"/>
        </w:rPr>
      </w:pPr>
    </w:p>
    <w:p w14:paraId="5D8074F8" w14:textId="4F018967" w:rsidR="00164586" w:rsidRDefault="000F5605" w:rsidP="000F5605">
      <w:pPr>
        <w:rPr>
          <w:rFonts w:asciiTheme="majorBidi" w:hAnsiTheme="majorBidi" w:cstheme="majorBidi"/>
          <w:lang w:val="en-US"/>
        </w:rPr>
      </w:pPr>
      <w:r w:rsidRPr="000F5605">
        <w:rPr>
          <w:rFonts w:asciiTheme="majorBidi" w:hAnsiTheme="majorBidi" w:cstheme="majorBidi"/>
          <w:lang w:val="en-US"/>
        </w:rPr>
        <w:t xml:space="preserve"> I acknowledge the use of OpenAI's ChatGPT for assistance in rewriting initial sentences to be more professional and grammatically correct. All content has been reviewed and edited to ensure accuracy and relevance</w:t>
      </w:r>
      <w:r w:rsidR="00655172">
        <w:rPr>
          <w:rFonts w:asciiTheme="majorBidi" w:hAnsiTheme="majorBidi" w:cstheme="majorBidi"/>
          <w:lang w:val="en-US"/>
        </w:rPr>
        <w:t>.</w:t>
      </w:r>
    </w:p>
    <w:p w14:paraId="64F4F098" w14:textId="77777777" w:rsidR="00164586" w:rsidRDefault="00164586" w:rsidP="00164586">
      <w:pPr>
        <w:rPr>
          <w:rFonts w:asciiTheme="majorBidi" w:hAnsiTheme="majorBidi" w:cstheme="majorBidi"/>
          <w:lang w:val="en-US"/>
        </w:rPr>
      </w:pPr>
    </w:p>
    <w:p w14:paraId="25E06DBF" w14:textId="77777777" w:rsidR="00655172" w:rsidRDefault="00655172" w:rsidP="00655172">
      <w:pPr>
        <w:pStyle w:val="Heading1"/>
      </w:pPr>
      <w:bookmarkStart w:id="592" w:name="_Toc171278835"/>
      <w:r>
        <w:t>Code availability</w:t>
      </w:r>
      <w:bookmarkEnd w:id="592"/>
    </w:p>
    <w:p w14:paraId="5646FA6B" w14:textId="65924849" w:rsidR="000D13F0" w:rsidRDefault="00655172" w:rsidP="000F5605">
      <w:pPr>
        <w:rPr>
          <w:rFonts w:asciiTheme="majorBidi" w:hAnsiTheme="majorBidi" w:cstheme="majorBidi"/>
          <w:lang w:val="en-US"/>
        </w:rPr>
      </w:pPr>
      <w:r>
        <w:t xml:space="preserve">The source code is available on GitHub with this </w:t>
      </w:r>
      <w:hyperlink r:id="rId87" w:history="1">
        <w:r w:rsidRPr="00655172">
          <w:rPr>
            <w:rStyle w:val="Hyperlink"/>
          </w:rPr>
          <w:t>link</w:t>
        </w:r>
      </w:hyperlink>
      <w:r>
        <w:t>. Please note that this repository is private, and access is restricted to authorized individuals only.</w:t>
      </w:r>
      <w:r w:rsidR="000D13F0" w:rsidRPr="007E0165">
        <w:rPr>
          <w:rFonts w:asciiTheme="majorBidi" w:hAnsiTheme="majorBidi" w:cstheme="majorBidi"/>
          <w:lang w:val="en-US"/>
        </w:rPr>
        <w:br w:type="page"/>
      </w:r>
    </w:p>
    <w:p w14:paraId="07E4EAB2" w14:textId="77777777" w:rsidR="00655172" w:rsidRPr="007E0165" w:rsidRDefault="00655172" w:rsidP="000F5605">
      <w:pPr>
        <w:rPr>
          <w:rFonts w:asciiTheme="majorBidi" w:hAnsiTheme="majorBidi" w:cstheme="majorBidi"/>
          <w:lang w:val="en-US"/>
        </w:rPr>
      </w:pPr>
    </w:p>
    <w:p w14:paraId="6382F758" w14:textId="3257D871" w:rsidR="000D13F0" w:rsidRPr="007E0165" w:rsidRDefault="002E237A" w:rsidP="001E0755">
      <w:pPr>
        <w:pStyle w:val="Heading1"/>
        <w:rPr>
          <w:rFonts w:asciiTheme="majorBidi" w:hAnsiTheme="majorBidi" w:cstheme="majorBidi"/>
          <w:lang w:val="en-US"/>
        </w:rPr>
      </w:pPr>
      <w:bookmarkStart w:id="593" w:name="_Toc168472935"/>
      <w:bookmarkStart w:id="594" w:name="_Toc171278836"/>
      <w:r w:rsidRPr="007E0165">
        <w:rPr>
          <w:rFonts w:asciiTheme="majorBidi" w:hAnsiTheme="majorBidi" w:cstheme="majorBidi"/>
          <w:lang w:val="en-US"/>
        </w:rPr>
        <w:t>References</w:t>
      </w:r>
      <w:bookmarkEnd w:id="593"/>
      <w:bookmarkEnd w:id="594"/>
    </w:p>
    <w:sdt>
      <w:sdtPr>
        <w:rPr>
          <w:rFonts w:asciiTheme="majorBidi" w:hAnsiTheme="majorBidi" w:cstheme="majorBidi"/>
          <w:lang w:val="en-US"/>
        </w:rPr>
        <w:tag w:val="MENDELEY_BIBLIOGRAPHY"/>
        <w:id w:val="517819267"/>
        <w:placeholder>
          <w:docPart w:val="9B0043A122914F25BF0A8546B1F0498B"/>
        </w:placeholder>
      </w:sdtPr>
      <w:sdtContent>
        <w:p w14:paraId="5AE39143" w14:textId="77777777" w:rsidR="00922503" w:rsidRDefault="00922503">
          <w:pPr>
            <w:autoSpaceDE w:val="0"/>
            <w:autoSpaceDN w:val="0"/>
            <w:ind w:hanging="640"/>
            <w:divId w:val="1790515364"/>
            <w:rPr>
              <w:ins w:id="595" w:author="Samane Shahpouri" w:date="2024-07-10T21:17:00Z" w16du:dateUtc="2024-07-10T19:17:00Z"/>
              <w:rFonts w:eastAsia="Times New Roman"/>
              <w:sz w:val="24"/>
              <w:szCs w:val="24"/>
            </w:rPr>
          </w:pPr>
          <w:ins w:id="596" w:author="Samane Shahpouri" w:date="2024-07-10T21:17:00Z" w16du:dateUtc="2024-07-10T19:17:00Z">
            <w:r>
              <w:rPr>
                <w:rFonts w:eastAsia="Times New Roman"/>
              </w:rPr>
              <w:t>1.</w:t>
            </w:r>
            <w:r>
              <w:rPr>
                <w:rFonts w:eastAsia="Times New Roman"/>
              </w:rPr>
              <w:tab/>
              <w:t xml:space="preserve">Cerqueira MD. Cardiac SPECT or </w:t>
            </w:r>
            <w:proofErr w:type="gramStart"/>
            <w:r>
              <w:rPr>
                <w:rFonts w:eastAsia="Times New Roman"/>
              </w:rPr>
              <w:t>PET?:</w:t>
            </w:r>
            <w:proofErr w:type="gramEnd"/>
            <w:r>
              <w:rPr>
                <w:rFonts w:eastAsia="Times New Roman"/>
              </w:rPr>
              <w:t xml:space="preserve"> Is there still a debate? Vol. 29, Journal of Nuclear Cardiology. 2022. </w:t>
            </w:r>
          </w:ins>
        </w:p>
        <w:p w14:paraId="6748B0CC" w14:textId="77777777" w:rsidR="00922503" w:rsidRDefault="00922503">
          <w:pPr>
            <w:autoSpaceDE w:val="0"/>
            <w:autoSpaceDN w:val="0"/>
            <w:ind w:hanging="640"/>
            <w:divId w:val="836573053"/>
            <w:rPr>
              <w:ins w:id="597" w:author="Samane Shahpouri" w:date="2024-07-10T21:17:00Z" w16du:dateUtc="2024-07-10T19:17:00Z"/>
              <w:rFonts w:eastAsia="Times New Roman"/>
            </w:rPr>
          </w:pPr>
          <w:ins w:id="598" w:author="Samane Shahpouri" w:date="2024-07-10T21:17:00Z" w16du:dateUtc="2024-07-10T19:17:00Z">
            <w:r>
              <w:rPr>
                <w:rFonts w:eastAsia="Times New Roman"/>
              </w:rPr>
              <w:t>2.</w:t>
            </w:r>
            <w:r>
              <w:rPr>
                <w:rFonts w:eastAsia="Times New Roman"/>
              </w:rPr>
              <w:tab/>
              <w:t xml:space="preserve">Sarikaya I. Cardiac applications of PET. </w:t>
            </w:r>
            <w:proofErr w:type="spellStart"/>
            <w:r>
              <w:rPr>
                <w:rFonts w:eastAsia="Times New Roman"/>
              </w:rPr>
              <w:t>Nucl</w:t>
            </w:r>
            <w:proofErr w:type="spellEnd"/>
            <w:r>
              <w:rPr>
                <w:rFonts w:eastAsia="Times New Roman"/>
              </w:rPr>
              <w:t xml:space="preserve"> Med </w:t>
            </w:r>
            <w:proofErr w:type="spellStart"/>
            <w:r>
              <w:rPr>
                <w:rFonts w:eastAsia="Times New Roman"/>
              </w:rPr>
              <w:t>Commun</w:t>
            </w:r>
            <w:proofErr w:type="spellEnd"/>
            <w:r>
              <w:rPr>
                <w:rFonts w:eastAsia="Times New Roman"/>
              </w:rPr>
              <w:t xml:space="preserve"> [Internet]. 2015 Oct;36(10):971–85. Available from: https://journals.lww.com/00006231-201510000-00002</w:t>
            </w:r>
          </w:ins>
        </w:p>
        <w:p w14:paraId="6AB36CCE" w14:textId="77777777" w:rsidR="00922503" w:rsidRDefault="00922503">
          <w:pPr>
            <w:autoSpaceDE w:val="0"/>
            <w:autoSpaceDN w:val="0"/>
            <w:ind w:hanging="640"/>
            <w:divId w:val="878006669"/>
            <w:rPr>
              <w:ins w:id="599" w:author="Samane Shahpouri" w:date="2024-07-10T21:17:00Z" w16du:dateUtc="2024-07-10T19:17:00Z"/>
              <w:rFonts w:eastAsia="Times New Roman"/>
            </w:rPr>
          </w:pPr>
          <w:ins w:id="600" w:author="Samane Shahpouri" w:date="2024-07-10T21:17:00Z" w16du:dateUtc="2024-07-10T19:17:00Z">
            <w:r>
              <w:rPr>
                <w:rFonts w:eastAsia="Times New Roman"/>
              </w:rPr>
              <w:t>3.</w:t>
            </w:r>
            <w:r>
              <w:rPr>
                <w:rFonts w:eastAsia="Times New Roman"/>
              </w:rPr>
              <w:tab/>
              <w:t xml:space="preserve">Catana C, </w:t>
            </w:r>
            <w:proofErr w:type="spellStart"/>
            <w:r>
              <w:rPr>
                <w:rFonts w:eastAsia="Times New Roman"/>
              </w:rPr>
              <w:t>Procissi</w:t>
            </w:r>
            <w:proofErr w:type="spellEnd"/>
            <w:r>
              <w:rPr>
                <w:rFonts w:eastAsia="Times New Roman"/>
              </w:rPr>
              <w:t xml:space="preserve"> D, Wu Y, </w:t>
            </w:r>
            <w:proofErr w:type="spellStart"/>
            <w:r>
              <w:rPr>
                <w:rFonts w:eastAsia="Times New Roman"/>
              </w:rPr>
              <w:t>Judenhofer</w:t>
            </w:r>
            <w:proofErr w:type="spellEnd"/>
            <w:r>
              <w:rPr>
                <w:rFonts w:eastAsia="Times New Roman"/>
              </w:rPr>
              <w:t xml:space="preserve"> MS, Qi J, Pichler BJ, et al. Simultaneous in vivo positron emission tomography and magnetic resonance imaging. Proc Natl </w:t>
            </w:r>
            <w:proofErr w:type="spellStart"/>
            <w:r>
              <w:rPr>
                <w:rFonts w:eastAsia="Times New Roman"/>
              </w:rPr>
              <w:t>Acad</w:t>
            </w:r>
            <w:proofErr w:type="spellEnd"/>
            <w:r>
              <w:rPr>
                <w:rFonts w:eastAsia="Times New Roman"/>
              </w:rPr>
              <w:t xml:space="preserve"> Sci U S A. 2008;105(10). </w:t>
            </w:r>
          </w:ins>
        </w:p>
        <w:p w14:paraId="00620DDB" w14:textId="77777777" w:rsidR="00922503" w:rsidRDefault="00922503">
          <w:pPr>
            <w:autoSpaceDE w:val="0"/>
            <w:autoSpaceDN w:val="0"/>
            <w:ind w:hanging="640"/>
            <w:divId w:val="82649657"/>
            <w:rPr>
              <w:ins w:id="601" w:author="Samane Shahpouri" w:date="2024-07-10T21:17:00Z" w16du:dateUtc="2024-07-10T19:17:00Z"/>
              <w:rFonts w:eastAsia="Times New Roman"/>
            </w:rPr>
          </w:pPr>
          <w:ins w:id="602" w:author="Samane Shahpouri" w:date="2024-07-10T21:17:00Z" w16du:dateUtc="2024-07-10T19:17:00Z">
            <w:r>
              <w:rPr>
                <w:rFonts w:eastAsia="Times New Roman"/>
              </w:rPr>
              <w:t>4.</w:t>
            </w:r>
            <w:r>
              <w:rPr>
                <w:rFonts w:eastAsia="Times New Roman"/>
              </w:rPr>
              <w:tab/>
            </w:r>
            <w:proofErr w:type="spellStart"/>
            <w:r>
              <w:rPr>
                <w:rFonts w:eastAsia="Times New Roman"/>
              </w:rPr>
              <w:t>Boellaard</w:t>
            </w:r>
            <w:proofErr w:type="spellEnd"/>
            <w:r>
              <w:rPr>
                <w:rFonts w:eastAsia="Times New Roman"/>
              </w:rPr>
              <w:t xml:space="preserve"> R, Delgado-Bolton R, Oyen WJG, </w:t>
            </w:r>
            <w:proofErr w:type="spellStart"/>
            <w:r>
              <w:rPr>
                <w:rFonts w:eastAsia="Times New Roman"/>
              </w:rPr>
              <w:t>Giammarile</w:t>
            </w:r>
            <w:proofErr w:type="spellEnd"/>
            <w:r>
              <w:rPr>
                <w:rFonts w:eastAsia="Times New Roman"/>
              </w:rPr>
              <w:t xml:space="preserve"> F, Tatsch K, Eschner W, et al. FDG PET/CT: EANM procedure guidelines for tumour imaging: version 2.0. Vol. 42, European Journal of Nuclear Medicine and Molecular Imaging. 2015. </w:t>
            </w:r>
          </w:ins>
        </w:p>
        <w:p w14:paraId="4CBA3711" w14:textId="77777777" w:rsidR="00922503" w:rsidRDefault="00922503">
          <w:pPr>
            <w:autoSpaceDE w:val="0"/>
            <w:autoSpaceDN w:val="0"/>
            <w:ind w:hanging="640"/>
            <w:divId w:val="1257441704"/>
            <w:rPr>
              <w:ins w:id="603" w:author="Samane Shahpouri" w:date="2024-07-10T21:17:00Z" w16du:dateUtc="2024-07-10T19:17:00Z"/>
              <w:rFonts w:eastAsia="Times New Roman"/>
            </w:rPr>
          </w:pPr>
          <w:ins w:id="604" w:author="Samane Shahpouri" w:date="2024-07-10T21:17:00Z" w16du:dateUtc="2024-07-10T19:17:00Z">
            <w:r>
              <w:rPr>
                <w:rFonts w:eastAsia="Times New Roman"/>
              </w:rPr>
              <w:t>5.</w:t>
            </w:r>
            <w:r>
              <w:rPr>
                <w:rFonts w:eastAsia="Times New Roman"/>
              </w:rPr>
              <w:tab/>
              <w:t xml:space="preserve">Karakatsanis NA, Fokou E, </w:t>
            </w:r>
            <w:proofErr w:type="spellStart"/>
            <w:r>
              <w:rPr>
                <w:rFonts w:eastAsia="Times New Roman"/>
              </w:rPr>
              <w:t>Tsoumpas</w:t>
            </w:r>
            <w:proofErr w:type="spellEnd"/>
            <w:r>
              <w:rPr>
                <w:rFonts w:eastAsia="Times New Roman"/>
              </w:rPr>
              <w:t xml:space="preserve"> C. Dosage optimization in positron emission tomography: state-of-the-art methods and </w:t>
            </w:r>
            <w:proofErr w:type="gramStart"/>
            <w:r>
              <w:rPr>
                <w:rFonts w:eastAsia="Times New Roman"/>
              </w:rPr>
              <w:t>future prospects</w:t>
            </w:r>
            <w:proofErr w:type="gramEnd"/>
            <w:r>
              <w:rPr>
                <w:rFonts w:eastAsia="Times New Roman"/>
              </w:rPr>
              <w:t xml:space="preserve">. Am J </w:t>
            </w:r>
            <w:proofErr w:type="spellStart"/>
            <w:r>
              <w:rPr>
                <w:rFonts w:eastAsia="Times New Roman"/>
              </w:rPr>
              <w:t>Nucl</w:t>
            </w:r>
            <w:proofErr w:type="spellEnd"/>
            <w:r>
              <w:rPr>
                <w:rFonts w:eastAsia="Times New Roman"/>
              </w:rPr>
              <w:t xml:space="preserve"> Med Mol Imaging. 2015;5(5). </w:t>
            </w:r>
          </w:ins>
        </w:p>
        <w:p w14:paraId="1EDF5CF9" w14:textId="77777777" w:rsidR="00922503" w:rsidRDefault="00922503">
          <w:pPr>
            <w:autoSpaceDE w:val="0"/>
            <w:autoSpaceDN w:val="0"/>
            <w:ind w:hanging="640"/>
            <w:divId w:val="482232999"/>
            <w:rPr>
              <w:ins w:id="605" w:author="Samane Shahpouri" w:date="2024-07-10T21:17:00Z" w16du:dateUtc="2024-07-10T19:17:00Z"/>
              <w:rFonts w:eastAsia="Times New Roman"/>
            </w:rPr>
          </w:pPr>
          <w:ins w:id="606" w:author="Samane Shahpouri" w:date="2024-07-10T21:17:00Z" w16du:dateUtc="2024-07-10T19:17:00Z">
            <w:r>
              <w:rPr>
                <w:rFonts w:eastAsia="Times New Roman"/>
              </w:rPr>
              <w:t>6.</w:t>
            </w:r>
            <w:r>
              <w:rPr>
                <w:rFonts w:eastAsia="Times New Roman"/>
              </w:rPr>
              <w:tab/>
              <w:t xml:space="preserve">Fahey FH, Treves ST, Adelstein SJ. Minimizing and communicating radiation risk in </w:t>
            </w:r>
            <w:proofErr w:type="spellStart"/>
            <w:r>
              <w:rPr>
                <w:rFonts w:eastAsia="Times New Roman"/>
              </w:rPr>
              <w:t>pediatric</w:t>
            </w:r>
            <w:proofErr w:type="spellEnd"/>
            <w:r>
              <w:rPr>
                <w:rFonts w:eastAsia="Times New Roman"/>
              </w:rPr>
              <w:t xml:space="preserve"> nuclear medicine. J </w:t>
            </w:r>
            <w:proofErr w:type="spellStart"/>
            <w:r>
              <w:rPr>
                <w:rFonts w:eastAsia="Times New Roman"/>
              </w:rPr>
              <w:t>Nucl</w:t>
            </w:r>
            <w:proofErr w:type="spellEnd"/>
            <w:r>
              <w:rPr>
                <w:rFonts w:eastAsia="Times New Roman"/>
              </w:rPr>
              <w:t xml:space="preserve"> Med Technol. 2012;40(1). </w:t>
            </w:r>
          </w:ins>
        </w:p>
        <w:p w14:paraId="79FE7D7E" w14:textId="77777777" w:rsidR="00922503" w:rsidRDefault="00922503">
          <w:pPr>
            <w:autoSpaceDE w:val="0"/>
            <w:autoSpaceDN w:val="0"/>
            <w:ind w:hanging="640"/>
            <w:divId w:val="1698309608"/>
            <w:rPr>
              <w:ins w:id="607" w:author="Samane Shahpouri" w:date="2024-07-10T21:17:00Z" w16du:dateUtc="2024-07-10T19:17:00Z"/>
              <w:rFonts w:eastAsia="Times New Roman"/>
            </w:rPr>
          </w:pPr>
          <w:ins w:id="608" w:author="Samane Shahpouri" w:date="2024-07-10T21:17:00Z" w16du:dateUtc="2024-07-10T19:17:00Z">
            <w:r>
              <w:rPr>
                <w:rFonts w:eastAsia="Times New Roman"/>
              </w:rPr>
              <w:t>7.</w:t>
            </w:r>
            <w:r>
              <w:rPr>
                <w:rFonts w:eastAsia="Times New Roman"/>
              </w:rPr>
              <w:tab/>
              <w:t>Zaidi H, MML. Scatter Compensation Techniques in PET. PET clinics. PET Clin [Internet]. 2007 [cited 2023 Nov 20];2(2):219–34. Available from: https://doi.org/10.1016/j.cpet.2007.10.003</w:t>
            </w:r>
          </w:ins>
        </w:p>
        <w:p w14:paraId="33213E17" w14:textId="77777777" w:rsidR="00922503" w:rsidRDefault="00922503">
          <w:pPr>
            <w:autoSpaceDE w:val="0"/>
            <w:autoSpaceDN w:val="0"/>
            <w:ind w:hanging="640"/>
            <w:divId w:val="510337685"/>
            <w:rPr>
              <w:ins w:id="609" w:author="Samane Shahpouri" w:date="2024-07-10T21:17:00Z" w16du:dateUtc="2024-07-10T19:17:00Z"/>
              <w:rFonts w:eastAsia="Times New Roman"/>
            </w:rPr>
          </w:pPr>
          <w:ins w:id="610" w:author="Samane Shahpouri" w:date="2024-07-10T21:17:00Z" w16du:dateUtc="2024-07-10T19:17:00Z">
            <w:r>
              <w:rPr>
                <w:rFonts w:eastAsia="Times New Roman"/>
              </w:rPr>
              <w:t>8.</w:t>
            </w:r>
            <w:r>
              <w:rPr>
                <w:rFonts w:eastAsia="Times New Roman"/>
              </w:rPr>
              <w:tab/>
              <w:t xml:space="preserve">Baer M, </w:t>
            </w:r>
            <w:proofErr w:type="spellStart"/>
            <w:r>
              <w:rPr>
                <w:rFonts w:eastAsia="Times New Roman"/>
              </w:rPr>
              <w:t>Kachelrie</w:t>
            </w:r>
            <w:proofErr w:type="spellEnd"/>
            <w:r>
              <w:rPr>
                <w:rFonts w:eastAsia="Times New Roman"/>
              </w:rPr>
              <w:t xml:space="preserve"> M. Hybrid scatter correction for CT imaging. Phys Med Biol. 2012;57(21). </w:t>
            </w:r>
          </w:ins>
        </w:p>
        <w:p w14:paraId="1D57C0D0" w14:textId="77777777" w:rsidR="00922503" w:rsidRDefault="00922503">
          <w:pPr>
            <w:autoSpaceDE w:val="0"/>
            <w:autoSpaceDN w:val="0"/>
            <w:ind w:hanging="640"/>
            <w:divId w:val="1182671836"/>
            <w:rPr>
              <w:ins w:id="611" w:author="Samane Shahpouri" w:date="2024-07-10T21:17:00Z" w16du:dateUtc="2024-07-10T19:17:00Z"/>
              <w:rFonts w:eastAsia="Times New Roman"/>
            </w:rPr>
          </w:pPr>
          <w:ins w:id="612" w:author="Samane Shahpouri" w:date="2024-07-10T21:17:00Z" w16du:dateUtc="2024-07-10T19:17:00Z">
            <w:r>
              <w:rPr>
                <w:rFonts w:eastAsia="Times New Roman"/>
              </w:rPr>
              <w:t>9.</w:t>
            </w:r>
            <w:r>
              <w:rPr>
                <w:rFonts w:eastAsia="Times New Roman"/>
              </w:rPr>
              <w:tab/>
              <w:t xml:space="preserve">Watson CC, Casey ME, Michel C, </w:t>
            </w:r>
            <w:proofErr w:type="spellStart"/>
            <w:r>
              <w:rPr>
                <w:rFonts w:eastAsia="Times New Roman"/>
              </w:rPr>
              <w:t>Bendriem</w:t>
            </w:r>
            <w:proofErr w:type="spellEnd"/>
            <w:r>
              <w:rPr>
                <w:rFonts w:eastAsia="Times New Roman"/>
              </w:rPr>
              <w:t xml:space="preserve"> B. Advances in scatter correction for 3D PET/CT. In: IEEE Nuclear Science Symposium Conference Record. 2004. </w:t>
            </w:r>
          </w:ins>
        </w:p>
        <w:p w14:paraId="4A8CB7D7" w14:textId="77777777" w:rsidR="00922503" w:rsidRDefault="00922503">
          <w:pPr>
            <w:autoSpaceDE w:val="0"/>
            <w:autoSpaceDN w:val="0"/>
            <w:ind w:hanging="640"/>
            <w:divId w:val="1986086678"/>
            <w:rPr>
              <w:ins w:id="613" w:author="Samane Shahpouri" w:date="2024-07-10T21:17:00Z" w16du:dateUtc="2024-07-10T19:17:00Z"/>
              <w:rFonts w:eastAsia="Times New Roman"/>
            </w:rPr>
          </w:pPr>
          <w:ins w:id="614" w:author="Samane Shahpouri" w:date="2024-07-10T21:17:00Z" w16du:dateUtc="2024-07-10T19:17:00Z">
            <w:r>
              <w:rPr>
                <w:rFonts w:eastAsia="Times New Roman"/>
              </w:rPr>
              <w:t>10.</w:t>
            </w:r>
            <w:r>
              <w:rPr>
                <w:rFonts w:eastAsia="Times New Roman"/>
              </w:rPr>
              <w:tab/>
              <w:t xml:space="preserve">Zaidi H, Koral KF. Scatter modelling and compensation in emission tomography. Vol. 31, European Journal of Nuclear Medicine and Molecular Imaging. 2004. </w:t>
            </w:r>
          </w:ins>
        </w:p>
        <w:p w14:paraId="13758980" w14:textId="77777777" w:rsidR="00922503" w:rsidRDefault="00922503">
          <w:pPr>
            <w:autoSpaceDE w:val="0"/>
            <w:autoSpaceDN w:val="0"/>
            <w:ind w:hanging="640"/>
            <w:divId w:val="558174313"/>
            <w:rPr>
              <w:ins w:id="615" w:author="Samane Shahpouri" w:date="2024-07-10T21:17:00Z" w16du:dateUtc="2024-07-10T19:17:00Z"/>
              <w:rFonts w:eastAsia="Times New Roman"/>
            </w:rPr>
          </w:pPr>
          <w:ins w:id="616" w:author="Samane Shahpouri" w:date="2024-07-10T21:17:00Z" w16du:dateUtc="2024-07-10T19:17:00Z">
            <w:r>
              <w:rPr>
                <w:rFonts w:eastAsia="Times New Roman"/>
              </w:rPr>
              <w:t>11.</w:t>
            </w:r>
            <w:r>
              <w:rPr>
                <w:rFonts w:eastAsia="Times New Roman"/>
              </w:rPr>
              <w:tab/>
              <w:t xml:space="preserve">Pettinato C, Nanni C, Farsad M, Castellucci P, Sarnelli A, </w:t>
            </w:r>
            <w:proofErr w:type="spellStart"/>
            <w:r>
              <w:rPr>
                <w:rFonts w:eastAsia="Times New Roman"/>
              </w:rPr>
              <w:t>Civollani</w:t>
            </w:r>
            <w:proofErr w:type="spellEnd"/>
            <w:r>
              <w:rPr>
                <w:rFonts w:eastAsia="Times New Roman"/>
              </w:rPr>
              <w:t xml:space="preserve"> S, et al. Artefacts of PET/CT images. Biomed Imaging </w:t>
            </w:r>
            <w:proofErr w:type="spellStart"/>
            <w:r>
              <w:rPr>
                <w:rFonts w:eastAsia="Times New Roman"/>
              </w:rPr>
              <w:t>Interv</w:t>
            </w:r>
            <w:proofErr w:type="spellEnd"/>
            <w:r>
              <w:rPr>
                <w:rFonts w:eastAsia="Times New Roman"/>
              </w:rPr>
              <w:t xml:space="preserve"> J. 2006;2(4). </w:t>
            </w:r>
          </w:ins>
        </w:p>
        <w:p w14:paraId="1F28B78A" w14:textId="77777777" w:rsidR="00922503" w:rsidRDefault="00922503">
          <w:pPr>
            <w:autoSpaceDE w:val="0"/>
            <w:autoSpaceDN w:val="0"/>
            <w:ind w:hanging="640"/>
            <w:divId w:val="1567031908"/>
            <w:rPr>
              <w:ins w:id="617" w:author="Samane Shahpouri" w:date="2024-07-10T21:17:00Z" w16du:dateUtc="2024-07-10T19:17:00Z"/>
              <w:rFonts w:eastAsia="Times New Roman"/>
            </w:rPr>
          </w:pPr>
          <w:ins w:id="618" w:author="Samane Shahpouri" w:date="2024-07-10T21:17:00Z" w16du:dateUtc="2024-07-10T19:17:00Z">
            <w:r>
              <w:rPr>
                <w:rFonts w:eastAsia="Times New Roman"/>
              </w:rPr>
              <w:t>12.</w:t>
            </w:r>
            <w:r>
              <w:rPr>
                <w:rFonts w:eastAsia="Times New Roman"/>
              </w:rPr>
              <w:tab/>
            </w:r>
            <w:proofErr w:type="spellStart"/>
            <w:r>
              <w:rPr>
                <w:rFonts w:eastAsia="Times New Roman"/>
              </w:rPr>
              <w:t>Lammertsma</w:t>
            </w:r>
            <w:proofErr w:type="spellEnd"/>
            <w:r>
              <w:rPr>
                <w:rFonts w:eastAsia="Times New Roman"/>
              </w:rPr>
              <w:t xml:space="preserve"> AA. Forward to the past: The case for quantitative PET imaging. Vol. 58, Journal of Nuclear Medicine. 2017. </w:t>
            </w:r>
          </w:ins>
        </w:p>
        <w:p w14:paraId="7815D9E8" w14:textId="77777777" w:rsidR="00922503" w:rsidRDefault="00922503">
          <w:pPr>
            <w:autoSpaceDE w:val="0"/>
            <w:autoSpaceDN w:val="0"/>
            <w:ind w:hanging="640"/>
            <w:divId w:val="608198972"/>
            <w:rPr>
              <w:ins w:id="619" w:author="Samane Shahpouri" w:date="2024-07-10T21:17:00Z" w16du:dateUtc="2024-07-10T19:17:00Z"/>
              <w:rFonts w:eastAsia="Times New Roman"/>
            </w:rPr>
          </w:pPr>
          <w:ins w:id="620" w:author="Samane Shahpouri" w:date="2024-07-10T21:17:00Z" w16du:dateUtc="2024-07-10T19:17:00Z">
            <w:r>
              <w:rPr>
                <w:rFonts w:eastAsia="Times New Roman"/>
              </w:rPr>
              <w:t>13.</w:t>
            </w:r>
            <w:r>
              <w:rPr>
                <w:rFonts w:eastAsia="Times New Roman"/>
              </w:rPr>
              <w:tab/>
              <w:t xml:space="preserve">Hasegawa BH, Gingold EL, Reilly SM, Liew SC, </w:t>
            </w:r>
            <w:proofErr w:type="spellStart"/>
            <w:r>
              <w:rPr>
                <w:rFonts w:eastAsia="Times New Roman"/>
              </w:rPr>
              <w:t>Cann</w:t>
            </w:r>
            <w:proofErr w:type="spellEnd"/>
            <w:r>
              <w:rPr>
                <w:rFonts w:eastAsia="Times New Roman"/>
              </w:rPr>
              <w:t xml:space="preserve"> CE. Description of a simultaneous emission-transmission CT system. In: Medical Imaging IV: Image Formation. 1990. </w:t>
            </w:r>
          </w:ins>
        </w:p>
        <w:p w14:paraId="7955A2FF" w14:textId="77777777" w:rsidR="00922503" w:rsidRDefault="00922503">
          <w:pPr>
            <w:autoSpaceDE w:val="0"/>
            <w:autoSpaceDN w:val="0"/>
            <w:ind w:hanging="640"/>
            <w:divId w:val="772164201"/>
            <w:rPr>
              <w:ins w:id="621" w:author="Samane Shahpouri" w:date="2024-07-10T21:17:00Z" w16du:dateUtc="2024-07-10T19:17:00Z"/>
              <w:rFonts w:eastAsia="Times New Roman"/>
            </w:rPr>
          </w:pPr>
          <w:ins w:id="622" w:author="Samane Shahpouri" w:date="2024-07-10T21:17:00Z" w16du:dateUtc="2024-07-10T19:17:00Z">
            <w:r>
              <w:rPr>
                <w:rFonts w:eastAsia="Times New Roman"/>
              </w:rPr>
              <w:t>14.</w:t>
            </w:r>
            <w:r>
              <w:rPr>
                <w:rFonts w:eastAsia="Times New Roman"/>
              </w:rPr>
              <w:tab/>
            </w:r>
            <w:proofErr w:type="spellStart"/>
            <w:r>
              <w:rPr>
                <w:rFonts w:eastAsia="Times New Roman"/>
              </w:rPr>
              <w:t>Presotto</w:t>
            </w:r>
            <w:proofErr w:type="spellEnd"/>
            <w:r>
              <w:rPr>
                <w:rFonts w:eastAsia="Times New Roman"/>
              </w:rPr>
              <w:t xml:space="preserve"> L, Busnardo E, </w:t>
            </w:r>
            <w:proofErr w:type="spellStart"/>
            <w:r>
              <w:rPr>
                <w:rFonts w:eastAsia="Times New Roman"/>
              </w:rPr>
              <w:t>Perani</w:t>
            </w:r>
            <w:proofErr w:type="spellEnd"/>
            <w:r>
              <w:rPr>
                <w:rFonts w:eastAsia="Times New Roman"/>
              </w:rPr>
              <w:t xml:space="preserve"> D, </w:t>
            </w:r>
            <w:proofErr w:type="spellStart"/>
            <w:r>
              <w:rPr>
                <w:rFonts w:eastAsia="Times New Roman"/>
              </w:rPr>
              <w:t>Gianolli</w:t>
            </w:r>
            <w:proofErr w:type="spellEnd"/>
            <w:r>
              <w:rPr>
                <w:rFonts w:eastAsia="Times New Roman"/>
              </w:rPr>
              <w:t xml:space="preserve"> L, Gilardi MC, </w:t>
            </w:r>
            <w:proofErr w:type="spellStart"/>
            <w:r>
              <w:rPr>
                <w:rFonts w:eastAsia="Times New Roman"/>
              </w:rPr>
              <w:t>Bettinardi</w:t>
            </w:r>
            <w:proofErr w:type="spellEnd"/>
            <w:r>
              <w:rPr>
                <w:rFonts w:eastAsia="Times New Roman"/>
              </w:rPr>
              <w:t xml:space="preserve"> V. Simultaneous reconstruction of attenuation and activity in cardiac PET can remove CT misalignment artifacts. Journal of Nuclear Cardiology. 2016;23(5). </w:t>
            </w:r>
          </w:ins>
        </w:p>
        <w:p w14:paraId="655B0B71" w14:textId="77777777" w:rsidR="00922503" w:rsidRDefault="00922503">
          <w:pPr>
            <w:autoSpaceDE w:val="0"/>
            <w:autoSpaceDN w:val="0"/>
            <w:ind w:hanging="640"/>
            <w:divId w:val="501819232"/>
            <w:rPr>
              <w:ins w:id="623" w:author="Samane Shahpouri" w:date="2024-07-10T21:17:00Z" w16du:dateUtc="2024-07-10T19:17:00Z"/>
              <w:rFonts w:eastAsia="Times New Roman"/>
            </w:rPr>
          </w:pPr>
          <w:ins w:id="624" w:author="Samane Shahpouri" w:date="2024-07-10T21:17:00Z" w16du:dateUtc="2024-07-10T19:17:00Z">
            <w:r>
              <w:rPr>
                <w:rFonts w:eastAsia="Times New Roman"/>
              </w:rPr>
              <w:t>15.</w:t>
            </w:r>
            <w:r>
              <w:rPr>
                <w:rFonts w:eastAsia="Times New Roman"/>
              </w:rPr>
              <w:tab/>
            </w:r>
            <w:proofErr w:type="spellStart"/>
            <w:r>
              <w:rPr>
                <w:rFonts w:eastAsia="Times New Roman"/>
              </w:rPr>
              <w:t>Mostafapour</w:t>
            </w:r>
            <w:proofErr w:type="spellEnd"/>
            <w:r>
              <w:rPr>
                <w:rFonts w:eastAsia="Times New Roman"/>
              </w:rPr>
              <w:t xml:space="preserve"> S, Greuter M, van Snick JH, Brouwers AH, Dierckx RAJO, van Sluis J, et al. Ultra-low dose CT scanning for PET/CT. Med Phys. 2024;51(1). </w:t>
            </w:r>
          </w:ins>
        </w:p>
        <w:p w14:paraId="70D2E329" w14:textId="77777777" w:rsidR="00922503" w:rsidRDefault="00922503">
          <w:pPr>
            <w:autoSpaceDE w:val="0"/>
            <w:autoSpaceDN w:val="0"/>
            <w:ind w:hanging="640"/>
            <w:divId w:val="837384851"/>
            <w:rPr>
              <w:ins w:id="625" w:author="Samane Shahpouri" w:date="2024-07-10T21:17:00Z" w16du:dateUtc="2024-07-10T19:17:00Z"/>
              <w:rFonts w:eastAsia="Times New Roman"/>
            </w:rPr>
          </w:pPr>
          <w:ins w:id="626" w:author="Samane Shahpouri" w:date="2024-07-10T21:17:00Z" w16du:dateUtc="2024-07-10T19:17:00Z">
            <w:r>
              <w:rPr>
                <w:rFonts w:eastAsia="Times New Roman"/>
              </w:rPr>
              <w:lastRenderedPageBreak/>
              <w:t>16.</w:t>
            </w:r>
            <w:r>
              <w:rPr>
                <w:rFonts w:eastAsia="Times New Roman"/>
              </w:rPr>
              <w:tab/>
              <w:t xml:space="preserve">Beyer T, Townsend DW, Brun T, Kinahan PE, Charron M, Roddy R, et al. A combined PET/CT scanner for clinical oncology. Journal of Nuclear Medicine. 2000;41(8). </w:t>
            </w:r>
          </w:ins>
        </w:p>
        <w:p w14:paraId="6561986C" w14:textId="77777777" w:rsidR="00922503" w:rsidRDefault="00922503">
          <w:pPr>
            <w:autoSpaceDE w:val="0"/>
            <w:autoSpaceDN w:val="0"/>
            <w:ind w:hanging="640"/>
            <w:divId w:val="439103171"/>
            <w:rPr>
              <w:ins w:id="627" w:author="Samane Shahpouri" w:date="2024-07-10T21:17:00Z" w16du:dateUtc="2024-07-10T19:17:00Z"/>
              <w:rFonts w:eastAsia="Times New Roman"/>
            </w:rPr>
          </w:pPr>
          <w:ins w:id="628" w:author="Samane Shahpouri" w:date="2024-07-10T21:17:00Z" w16du:dateUtc="2024-07-10T19:17:00Z">
            <w:r>
              <w:rPr>
                <w:rFonts w:eastAsia="Times New Roman"/>
              </w:rPr>
              <w:t>17.</w:t>
            </w:r>
            <w:r>
              <w:rPr>
                <w:rFonts w:eastAsia="Times New Roman"/>
              </w:rPr>
              <w:tab/>
              <w:t xml:space="preserve">Townsend DW. Physical principles and technology of clinical PET imaging. Vol. 33, Annals of the Academy of Medicine Singapore. 2004. </w:t>
            </w:r>
          </w:ins>
        </w:p>
        <w:p w14:paraId="6C21633D" w14:textId="77777777" w:rsidR="00922503" w:rsidRDefault="00922503">
          <w:pPr>
            <w:autoSpaceDE w:val="0"/>
            <w:autoSpaceDN w:val="0"/>
            <w:ind w:hanging="640"/>
            <w:divId w:val="1724134954"/>
            <w:rPr>
              <w:ins w:id="629" w:author="Samane Shahpouri" w:date="2024-07-10T21:17:00Z" w16du:dateUtc="2024-07-10T19:17:00Z"/>
              <w:rFonts w:eastAsia="Times New Roman"/>
            </w:rPr>
          </w:pPr>
          <w:ins w:id="630" w:author="Samane Shahpouri" w:date="2024-07-10T21:17:00Z" w16du:dateUtc="2024-07-10T19:17:00Z">
            <w:r>
              <w:rPr>
                <w:rFonts w:eastAsia="Times New Roman"/>
              </w:rPr>
              <w:t>18.</w:t>
            </w:r>
            <w:r>
              <w:rPr>
                <w:rFonts w:eastAsia="Times New Roman"/>
              </w:rPr>
              <w:tab/>
              <w:t xml:space="preserve">Kinahan PE, Townsend DW, Beyer T, Sashin D. Attenuation correction for a combined 3D PET/CT scanner. Med Phys. 1998;25(10). </w:t>
            </w:r>
          </w:ins>
        </w:p>
        <w:p w14:paraId="57E90C9A" w14:textId="77777777" w:rsidR="00922503" w:rsidRDefault="00922503">
          <w:pPr>
            <w:autoSpaceDE w:val="0"/>
            <w:autoSpaceDN w:val="0"/>
            <w:ind w:hanging="640"/>
            <w:divId w:val="1460611985"/>
            <w:rPr>
              <w:ins w:id="631" w:author="Samane Shahpouri" w:date="2024-07-10T21:17:00Z" w16du:dateUtc="2024-07-10T19:17:00Z"/>
              <w:rFonts w:eastAsia="Times New Roman"/>
            </w:rPr>
          </w:pPr>
          <w:ins w:id="632" w:author="Samane Shahpouri" w:date="2024-07-10T21:17:00Z" w16du:dateUtc="2024-07-10T19:17:00Z">
            <w:r>
              <w:rPr>
                <w:rFonts w:eastAsia="Times New Roman"/>
              </w:rPr>
              <w:t>19.</w:t>
            </w:r>
            <w:r>
              <w:rPr>
                <w:rFonts w:eastAsia="Times New Roman"/>
              </w:rPr>
              <w:tab/>
              <w:t xml:space="preserve">Kuttner S, Lassen ML, Øen SK, </w:t>
            </w:r>
            <w:proofErr w:type="spellStart"/>
            <w:r>
              <w:rPr>
                <w:rFonts w:eastAsia="Times New Roman"/>
              </w:rPr>
              <w:t>Sundset</w:t>
            </w:r>
            <w:proofErr w:type="spellEnd"/>
            <w:r>
              <w:rPr>
                <w:rFonts w:eastAsia="Times New Roman"/>
              </w:rPr>
              <w:t xml:space="preserve"> R, Beyer T, Eikenes L. Quantitative PET/MR imaging of lung cancer in the presence of artifacts in the MR-based attenuation correction maps. Acta </w:t>
            </w:r>
            <w:proofErr w:type="spellStart"/>
            <w:r>
              <w:rPr>
                <w:rFonts w:eastAsia="Times New Roman"/>
              </w:rPr>
              <w:t>radiol</w:t>
            </w:r>
            <w:proofErr w:type="spellEnd"/>
            <w:r>
              <w:rPr>
                <w:rFonts w:eastAsia="Times New Roman"/>
              </w:rPr>
              <w:t xml:space="preserve">. 2020;61(1). </w:t>
            </w:r>
          </w:ins>
        </w:p>
        <w:p w14:paraId="22954A16" w14:textId="77777777" w:rsidR="00922503" w:rsidRDefault="00922503">
          <w:pPr>
            <w:autoSpaceDE w:val="0"/>
            <w:autoSpaceDN w:val="0"/>
            <w:ind w:hanging="640"/>
            <w:divId w:val="369764405"/>
            <w:rPr>
              <w:ins w:id="633" w:author="Samane Shahpouri" w:date="2024-07-10T21:17:00Z" w16du:dateUtc="2024-07-10T19:17:00Z"/>
              <w:rFonts w:eastAsia="Times New Roman"/>
            </w:rPr>
          </w:pPr>
          <w:ins w:id="634" w:author="Samane Shahpouri" w:date="2024-07-10T21:17:00Z" w16du:dateUtc="2024-07-10T19:17:00Z">
            <w:r>
              <w:rPr>
                <w:rFonts w:eastAsia="Times New Roman"/>
              </w:rPr>
              <w:t>20.</w:t>
            </w:r>
            <w:r>
              <w:rPr>
                <w:rFonts w:eastAsia="Times New Roman"/>
              </w:rPr>
              <w:tab/>
              <w:t xml:space="preserve">Wagenknecht G, Kaiser HJ, </w:t>
            </w:r>
            <w:proofErr w:type="spellStart"/>
            <w:r>
              <w:rPr>
                <w:rFonts w:eastAsia="Times New Roman"/>
              </w:rPr>
              <w:t>Mottaghy</w:t>
            </w:r>
            <w:proofErr w:type="spellEnd"/>
            <w:r>
              <w:rPr>
                <w:rFonts w:eastAsia="Times New Roman"/>
              </w:rPr>
              <w:t xml:space="preserve"> FM, Herzog H. MRI for attenuation correction in PET: Methods and challenges. Vol. 26, Magnetic Resonance Materials in Physics, Biology and Medicine. 2013. </w:t>
            </w:r>
          </w:ins>
        </w:p>
        <w:p w14:paraId="5447F52C" w14:textId="77777777" w:rsidR="00922503" w:rsidRDefault="00922503">
          <w:pPr>
            <w:autoSpaceDE w:val="0"/>
            <w:autoSpaceDN w:val="0"/>
            <w:ind w:hanging="640"/>
            <w:divId w:val="1879004626"/>
            <w:rPr>
              <w:ins w:id="635" w:author="Samane Shahpouri" w:date="2024-07-10T21:17:00Z" w16du:dateUtc="2024-07-10T19:17:00Z"/>
              <w:rFonts w:eastAsia="Times New Roman"/>
            </w:rPr>
          </w:pPr>
          <w:ins w:id="636" w:author="Samane Shahpouri" w:date="2024-07-10T21:17:00Z" w16du:dateUtc="2024-07-10T19:17:00Z">
            <w:r>
              <w:rPr>
                <w:rFonts w:eastAsia="Times New Roman"/>
              </w:rPr>
              <w:t>21.</w:t>
            </w:r>
            <w:r>
              <w:rPr>
                <w:rFonts w:eastAsia="Times New Roman"/>
              </w:rPr>
              <w:tab/>
              <w:t xml:space="preserve">Hofmann M, Pichler B, </w:t>
            </w:r>
            <w:proofErr w:type="spellStart"/>
            <w:r>
              <w:rPr>
                <w:rFonts w:eastAsia="Times New Roman"/>
              </w:rPr>
              <w:t>Schölkopf</w:t>
            </w:r>
            <w:proofErr w:type="spellEnd"/>
            <w:r>
              <w:rPr>
                <w:rFonts w:eastAsia="Times New Roman"/>
              </w:rPr>
              <w:t xml:space="preserve"> B, Beyer T. Towards quantitative PET/MRI: A review of MR-based attenuation correction techniques.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2009;36(SUPPL. 1). </w:t>
            </w:r>
          </w:ins>
        </w:p>
        <w:p w14:paraId="67958840" w14:textId="77777777" w:rsidR="00922503" w:rsidRDefault="00922503">
          <w:pPr>
            <w:autoSpaceDE w:val="0"/>
            <w:autoSpaceDN w:val="0"/>
            <w:ind w:hanging="640"/>
            <w:divId w:val="266276211"/>
            <w:rPr>
              <w:ins w:id="637" w:author="Samane Shahpouri" w:date="2024-07-10T21:17:00Z" w16du:dateUtc="2024-07-10T19:17:00Z"/>
              <w:rFonts w:eastAsia="Times New Roman"/>
            </w:rPr>
          </w:pPr>
          <w:ins w:id="638" w:author="Samane Shahpouri" w:date="2024-07-10T21:17:00Z" w16du:dateUtc="2024-07-10T19:17:00Z">
            <w:r>
              <w:rPr>
                <w:rFonts w:eastAsia="Times New Roman"/>
              </w:rPr>
              <w:t>22.</w:t>
            </w:r>
            <w:r>
              <w:rPr>
                <w:rFonts w:eastAsia="Times New Roman"/>
              </w:rPr>
              <w:tab/>
              <w:t xml:space="preserve">Catana C, Van Der Kouwe A, Benner T, Michel CJ, Hamm M, Fenchel M, et al. Toward implementing an MRI-based PET attenuation-correction method for neurologic studies on the MR-PET brain prototype. Journal of Nuclear Medicine. 2010;51(9). </w:t>
            </w:r>
          </w:ins>
        </w:p>
        <w:p w14:paraId="6E98F556" w14:textId="77777777" w:rsidR="00922503" w:rsidRDefault="00922503">
          <w:pPr>
            <w:autoSpaceDE w:val="0"/>
            <w:autoSpaceDN w:val="0"/>
            <w:ind w:hanging="640"/>
            <w:divId w:val="1911652211"/>
            <w:rPr>
              <w:ins w:id="639" w:author="Samane Shahpouri" w:date="2024-07-10T21:17:00Z" w16du:dateUtc="2024-07-10T19:17:00Z"/>
              <w:rFonts w:eastAsia="Times New Roman"/>
            </w:rPr>
          </w:pPr>
          <w:ins w:id="640" w:author="Samane Shahpouri" w:date="2024-07-10T21:17:00Z" w16du:dateUtc="2024-07-10T19:17:00Z">
            <w:r>
              <w:rPr>
                <w:rFonts w:eastAsia="Times New Roman"/>
              </w:rPr>
              <w:t>23.</w:t>
            </w:r>
            <w:r>
              <w:rPr>
                <w:rFonts w:eastAsia="Times New Roman"/>
              </w:rPr>
              <w:tab/>
            </w:r>
            <w:proofErr w:type="spellStart"/>
            <w:r>
              <w:rPr>
                <w:rFonts w:eastAsia="Times New Roman"/>
              </w:rPr>
              <w:t>Keereman</w:t>
            </w:r>
            <w:proofErr w:type="spellEnd"/>
            <w:r>
              <w:rPr>
                <w:rFonts w:eastAsia="Times New Roman"/>
              </w:rPr>
              <w:t xml:space="preserve"> V, Mollet P, Berker Y, Schulz V, Vandenberghe S. Challenges and current methods for attenuation correction in PET/MR. Vol. 26, Magnetic Resonance Materials in Physics, Biology and Medicine. 2013. </w:t>
            </w:r>
          </w:ins>
        </w:p>
        <w:p w14:paraId="7D08C845" w14:textId="77777777" w:rsidR="00922503" w:rsidRDefault="00922503">
          <w:pPr>
            <w:autoSpaceDE w:val="0"/>
            <w:autoSpaceDN w:val="0"/>
            <w:ind w:hanging="640"/>
            <w:divId w:val="927036215"/>
            <w:rPr>
              <w:ins w:id="641" w:author="Samane Shahpouri" w:date="2024-07-10T21:17:00Z" w16du:dateUtc="2024-07-10T19:17:00Z"/>
              <w:rFonts w:eastAsia="Times New Roman"/>
            </w:rPr>
          </w:pPr>
          <w:ins w:id="642" w:author="Samane Shahpouri" w:date="2024-07-10T21:17:00Z" w16du:dateUtc="2024-07-10T19:17:00Z">
            <w:r>
              <w:rPr>
                <w:rFonts w:eastAsia="Times New Roman"/>
              </w:rPr>
              <w:t>24.</w:t>
            </w:r>
            <w:r>
              <w:rPr>
                <w:rFonts w:eastAsia="Times New Roman"/>
              </w:rPr>
              <w:tab/>
              <w:t xml:space="preserve">Martinez-Moller A, </w:t>
            </w:r>
            <w:proofErr w:type="spellStart"/>
            <w:r>
              <w:rPr>
                <w:rFonts w:eastAsia="Times New Roman"/>
              </w:rPr>
              <w:t>Souvatzoglou</w:t>
            </w:r>
            <w:proofErr w:type="spellEnd"/>
            <w:r>
              <w:rPr>
                <w:rFonts w:eastAsia="Times New Roman"/>
              </w:rPr>
              <w:t xml:space="preserve"> M, Delso G, Bundschuh RA, </w:t>
            </w:r>
            <w:proofErr w:type="spellStart"/>
            <w:r>
              <w:rPr>
                <w:rFonts w:eastAsia="Times New Roman"/>
              </w:rPr>
              <w:t>Chefd’Hotel</w:t>
            </w:r>
            <w:proofErr w:type="spellEnd"/>
            <w:r>
              <w:rPr>
                <w:rFonts w:eastAsia="Times New Roman"/>
              </w:rPr>
              <w:t xml:space="preserve"> C, Ziegler SI, et al. Tissue classification as a potential approach for attenuation correction in whole-body PET/MRI: Evaluation with PET/CT data. Journal of Nuclear Medicine. 2009;50(4). </w:t>
            </w:r>
          </w:ins>
        </w:p>
        <w:p w14:paraId="54F7EBC9" w14:textId="77777777" w:rsidR="00922503" w:rsidRDefault="00922503">
          <w:pPr>
            <w:autoSpaceDE w:val="0"/>
            <w:autoSpaceDN w:val="0"/>
            <w:ind w:hanging="640"/>
            <w:divId w:val="152528988"/>
            <w:rPr>
              <w:ins w:id="643" w:author="Samane Shahpouri" w:date="2024-07-10T21:17:00Z" w16du:dateUtc="2024-07-10T19:17:00Z"/>
              <w:rFonts w:eastAsia="Times New Roman"/>
            </w:rPr>
          </w:pPr>
          <w:ins w:id="644" w:author="Samane Shahpouri" w:date="2024-07-10T21:17:00Z" w16du:dateUtc="2024-07-10T19:17:00Z">
            <w:r>
              <w:rPr>
                <w:rFonts w:eastAsia="Times New Roman"/>
              </w:rPr>
              <w:t>25.</w:t>
            </w:r>
            <w:r>
              <w:rPr>
                <w:rFonts w:eastAsia="Times New Roman"/>
              </w:rPr>
              <w:tab/>
              <w:t xml:space="preserve">Sureshbabu W, </w:t>
            </w:r>
            <w:proofErr w:type="spellStart"/>
            <w:r>
              <w:rPr>
                <w:rFonts w:eastAsia="Times New Roman"/>
              </w:rPr>
              <w:t>Mawlawi</w:t>
            </w:r>
            <w:proofErr w:type="spellEnd"/>
            <w:r>
              <w:rPr>
                <w:rFonts w:eastAsia="Times New Roman"/>
              </w:rPr>
              <w:t xml:space="preserve"> O. PET/CT Imaging Artifacts* [Internet]. Vol. 33, J </w:t>
            </w:r>
            <w:proofErr w:type="spellStart"/>
            <w:r>
              <w:rPr>
                <w:rFonts w:eastAsia="Times New Roman"/>
              </w:rPr>
              <w:t>Nucl</w:t>
            </w:r>
            <w:proofErr w:type="spellEnd"/>
            <w:r>
              <w:rPr>
                <w:rFonts w:eastAsia="Times New Roman"/>
              </w:rPr>
              <w:t xml:space="preserve"> Med Technol. 2005. Available from: http://www.snm.org/ce_online</w:t>
            </w:r>
          </w:ins>
        </w:p>
        <w:p w14:paraId="461D6D70" w14:textId="77777777" w:rsidR="00922503" w:rsidRDefault="00922503">
          <w:pPr>
            <w:autoSpaceDE w:val="0"/>
            <w:autoSpaceDN w:val="0"/>
            <w:ind w:hanging="640"/>
            <w:divId w:val="867986933"/>
            <w:rPr>
              <w:ins w:id="645" w:author="Samane Shahpouri" w:date="2024-07-10T21:17:00Z" w16du:dateUtc="2024-07-10T19:17:00Z"/>
              <w:rFonts w:eastAsia="Times New Roman"/>
            </w:rPr>
          </w:pPr>
          <w:ins w:id="646" w:author="Samane Shahpouri" w:date="2024-07-10T21:17:00Z" w16du:dateUtc="2024-07-10T19:17:00Z">
            <w:r>
              <w:rPr>
                <w:rFonts w:eastAsia="Times New Roman"/>
              </w:rPr>
              <w:t>26.</w:t>
            </w:r>
            <w:r>
              <w:rPr>
                <w:rFonts w:eastAsia="Times New Roman"/>
              </w:rPr>
              <w:tab/>
            </w:r>
            <w:proofErr w:type="spellStart"/>
            <w:r>
              <w:rPr>
                <w:rFonts w:eastAsia="Times New Roman"/>
              </w:rPr>
              <w:t>Mawlawi</w:t>
            </w:r>
            <w:proofErr w:type="spellEnd"/>
            <w:r>
              <w:rPr>
                <w:rFonts w:eastAsia="Times New Roman"/>
              </w:rPr>
              <w:t xml:space="preserve"> O, Pan T, Macapinlac HA. PET/CT Imaging Techniques, Considerations, and Artifacts. J </w:t>
            </w:r>
            <w:proofErr w:type="spellStart"/>
            <w:r>
              <w:rPr>
                <w:rFonts w:eastAsia="Times New Roman"/>
              </w:rPr>
              <w:t>Thorac</w:t>
            </w:r>
            <w:proofErr w:type="spellEnd"/>
            <w:r>
              <w:rPr>
                <w:rFonts w:eastAsia="Times New Roman"/>
              </w:rPr>
              <w:t xml:space="preserve"> Imaging [Internet]. 2006;21(2). Available from: https://journals.lww.com/thoracicimaging/fulltext/2006/05000/pet_ct_imaging_techniques,_considerations,_and.2.aspx</w:t>
            </w:r>
          </w:ins>
        </w:p>
        <w:p w14:paraId="71FC3F58" w14:textId="77777777" w:rsidR="00922503" w:rsidRDefault="00922503">
          <w:pPr>
            <w:autoSpaceDE w:val="0"/>
            <w:autoSpaceDN w:val="0"/>
            <w:ind w:hanging="640"/>
            <w:divId w:val="1149177895"/>
            <w:rPr>
              <w:ins w:id="647" w:author="Samane Shahpouri" w:date="2024-07-10T21:17:00Z" w16du:dateUtc="2024-07-10T19:17:00Z"/>
              <w:rFonts w:eastAsia="Times New Roman"/>
            </w:rPr>
          </w:pPr>
          <w:ins w:id="648" w:author="Samane Shahpouri" w:date="2024-07-10T21:17:00Z" w16du:dateUtc="2024-07-10T19:17:00Z">
            <w:r>
              <w:rPr>
                <w:rFonts w:eastAsia="Times New Roman"/>
              </w:rPr>
              <w:t>27.</w:t>
            </w:r>
            <w:r>
              <w:rPr>
                <w:rFonts w:eastAsia="Times New Roman"/>
              </w:rPr>
              <w:tab/>
              <w:t xml:space="preserve">Shiri I, Salimi Y, </w:t>
            </w:r>
            <w:proofErr w:type="spellStart"/>
            <w:r>
              <w:rPr>
                <w:rFonts w:eastAsia="Times New Roman"/>
              </w:rPr>
              <w:t>Maghsudi</w:t>
            </w:r>
            <w:proofErr w:type="spellEnd"/>
            <w:r>
              <w:rPr>
                <w:rFonts w:eastAsia="Times New Roman"/>
              </w:rPr>
              <w:t xml:space="preserve"> M, </w:t>
            </w:r>
            <w:proofErr w:type="spellStart"/>
            <w:r>
              <w:rPr>
                <w:rFonts w:eastAsia="Times New Roman"/>
              </w:rPr>
              <w:t>Jenabi</w:t>
            </w:r>
            <w:proofErr w:type="spellEnd"/>
            <w:r>
              <w:rPr>
                <w:rFonts w:eastAsia="Times New Roman"/>
              </w:rPr>
              <w:t xml:space="preserve"> E, Harsini S, </w:t>
            </w:r>
            <w:proofErr w:type="spellStart"/>
            <w:r>
              <w:rPr>
                <w:rFonts w:eastAsia="Times New Roman"/>
              </w:rPr>
              <w:t>Razeghi</w:t>
            </w:r>
            <w:proofErr w:type="spellEnd"/>
            <w:r>
              <w:rPr>
                <w:rFonts w:eastAsia="Times New Roman"/>
              </w:rPr>
              <w:t xml:space="preserve"> B, et al. Differential privacy preserved federated transfer learning for multi-institutional 68Ga-PET image artefact detection and disentanglement.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w:t>
            </w:r>
            <w:proofErr w:type="gramStart"/>
            <w:r>
              <w:rPr>
                <w:rFonts w:eastAsia="Times New Roman"/>
              </w:rPr>
              <w:t>2023;</w:t>
            </w:r>
            <w:proofErr w:type="gramEnd"/>
            <w:r>
              <w:rPr>
                <w:rFonts w:eastAsia="Times New Roman"/>
              </w:rPr>
              <w:t xml:space="preserve"> </w:t>
            </w:r>
          </w:ins>
        </w:p>
        <w:p w14:paraId="7517151E" w14:textId="77777777" w:rsidR="00922503" w:rsidRDefault="00922503">
          <w:pPr>
            <w:autoSpaceDE w:val="0"/>
            <w:autoSpaceDN w:val="0"/>
            <w:ind w:hanging="640"/>
            <w:divId w:val="1691450747"/>
            <w:rPr>
              <w:ins w:id="649" w:author="Samane Shahpouri" w:date="2024-07-10T21:17:00Z" w16du:dateUtc="2024-07-10T19:17:00Z"/>
              <w:rFonts w:eastAsia="Times New Roman"/>
            </w:rPr>
          </w:pPr>
          <w:ins w:id="650" w:author="Samane Shahpouri" w:date="2024-07-10T21:17:00Z" w16du:dateUtc="2024-07-10T19:17:00Z">
            <w:r>
              <w:rPr>
                <w:rFonts w:eastAsia="Times New Roman"/>
              </w:rPr>
              <w:t>28.</w:t>
            </w:r>
            <w:r>
              <w:rPr>
                <w:rFonts w:eastAsia="Times New Roman"/>
              </w:rPr>
              <w:tab/>
              <w:t xml:space="preserve">Shiri I, Salimi Y, </w:t>
            </w:r>
            <w:proofErr w:type="spellStart"/>
            <w:r>
              <w:rPr>
                <w:rFonts w:eastAsia="Times New Roman"/>
              </w:rPr>
              <w:t>Hervier</w:t>
            </w:r>
            <w:proofErr w:type="spellEnd"/>
            <w:r>
              <w:rPr>
                <w:rFonts w:eastAsia="Times New Roman"/>
              </w:rPr>
              <w:t xml:space="preserve"> E, </w:t>
            </w:r>
            <w:proofErr w:type="spellStart"/>
            <w:r>
              <w:rPr>
                <w:rFonts w:eastAsia="Times New Roman"/>
              </w:rPr>
              <w:t>Pezzoni</w:t>
            </w:r>
            <w:proofErr w:type="spellEnd"/>
            <w:r>
              <w:rPr>
                <w:rFonts w:eastAsia="Times New Roman"/>
              </w:rPr>
              <w:t xml:space="preserve"> A, </w:t>
            </w:r>
            <w:proofErr w:type="spellStart"/>
            <w:r>
              <w:rPr>
                <w:rFonts w:eastAsia="Times New Roman"/>
              </w:rPr>
              <w:t>Sanaat</w:t>
            </w:r>
            <w:proofErr w:type="spellEnd"/>
            <w:r>
              <w:rPr>
                <w:rFonts w:eastAsia="Times New Roman"/>
              </w:rPr>
              <w:t xml:space="preserve"> A, Mostafaei S, et al. Artificial Intelligence-Driven Single-Shot PET Image Artifact Detection and Disentanglement: Toward Routine Clinical Image Quality Assurance. Clin </w:t>
            </w:r>
            <w:proofErr w:type="spellStart"/>
            <w:r>
              <w:rPr>
                <w:rFonts w:eastAsia="Times New Roman"/>
              </w:rPr>
              <w:t>Nucl</w:t>
            </w:r>
            <w:proofErr w:type="spellEnd"/>
            <w:r>
              <w:rPr>
                <w:rFonts w:eastAsia="Times New Roman"/>
              </w:rPr>
              <w:t xml:space="preserve"> Med. 2023 Dec 1;48(12):1035–46. </w:t>
            </w:r>
          </w:ins>
        </w:p>
        <w:p w14:paraId="11920D5F" w14:textId="77777777" w:rsidR="00922503" w:rsidRDefault="00922503">
          <w:pPr>
            <w:autoSpaceDE w:val="0"/>
            <w:autoSpaceDN w:val="0"/>
            <w:ind w:hanging="640"/>
            <w:divId w:val="1412503957"/>
            <w:rPr>
              <w:ins w:id="651" w:author="Samane Shahpouri" w:date="2024-07-10T21:17:00Z" w16du:dateUtc="2024-07-10T19:17:00Z"/>
              <w:rFonts w:eastAsia="Times New Roman"/>
            </w:rPr>
          </w:pPr>
          <w:ins w:id="652" w:author="Samane Shahpouri" w:date="2024-07-10T21:17:00Z" w16du:dateUtc="2024-07-10T19:17:00Z">
            <w:r>
              <w:rPr>
                <w:rFonts w:eastAsia="Times New Roman"/>
              </w:rPr>
              <w:t>29.</w:t>
            </w:r>
            <w:r>
              <w:rPr>
                <w:rFonts w:eastAsia="Times New Roman"/>
              </w:rPr>
              <w:tab/>
              <w:t xml:space="preserve">Abdoli M, Dierckx RAJO, Zaidi H. Metal artifact reduction strategies for improved attenuation correction in hybrid PET/CT imaging. Vol. 39, Medical Physics. 2012. </w:t>
            </w:r>
          </w:ins>
        </w:p>
        <w:p w14:paraId="2B17B786" w14:textId="77777777" w:rsidR="00922503" w:rsidRDefault="00922503">
          <w:pPr>
            <w:autoSpaceDE w:val="0"/>
            <w:autoSpaceDN w:val="0"/>
            <w:ind w:hanging="640"/>
            <w:divId w:val="832642648"/>
            <w:rPr>
              <w:ins w:id="653" w:author="Samane Shahpouri" w:date="2024-07-10T21:17:00Z" w16du:dateUtc="2024-07-10T19:17:00Z"/>
              <w:rFonts w:eastAsia="Times New Roman"/>
            </w:rPr>
          </w:pPr>
          <w:ins w:id="654" w:author="Samane Shahpouri" w:date="2024-07-10T21:17:00Z" w16du:dateUtc="2024-07-10T19:17:00Z">
            <w:r>
              <w:rPr>
                <w:rFonts w:eastAsia="Times New Roman"/>
              </w:rPr>
              <w:t>30.</w:t>
            </w:r>
            <w:r>
              <w:rPr>
                <w:rFonts w:eastAsia="Times New Roman"/>
              </w:rPr>
              <w:tab/>
            </w:r>
            <w:proofErr w:type="spellStart"/>
            <w:r>
              <w:rPr>
                <w:rFonts w:eastAsia="Times New Roman"/>
              </w:rPr>
              <w:t>Ghafarian</w:t>
            </w:r>
            <w:proofErr w:type="spellEnd"/>
            <w:r>
              <w:rPr>
                <w:rFonts w:eastAsia="Times New Roman"/>
              </w:rPr>
              <w:t xml:space="preserve"> P, Aghamiri SMR, Ay MR, </w:t>
            </w:r>
            <w:proofErr w:type="spellStart"/>
            <w:r>
              <w:rPr>
                <w:rFonts w:eastAsia="Times New Roman"/>
              </w:rPr>
              <w:t>Rahmim</w:t>
            </w:r>
            <w:proofErr w:type="spellEnd"/>
            <w:r>
              <w:rPr>
                <w:rFonts w:eastAsia="Times New Roman"/>
              </w:rPr>
              <w:t xml:space="preserve"> A, Schindler TH, Ratib O, et al. Is metal artefact reduction mandatory in cardiac PET/CT imaging in the presence of pacemaker and implantable cardioverter defibrillator leads?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2011;38(2). </w:t>
            </w:r>
          </w:ins>
        </w:p>
        <w:p w14:paraId="47E86A7E" w14:textId="77777777" w:rsidR="00922503" w:rsidRDefault="00922503">
          <w:pPr>
            <w:autoSpaceDE w:val="0"/>
            <w:autoSpaceDN w:val="0"/>
            <w:ind w:hanging="640"/>
            <w:divId w:val="454107740"/>
            <w:rPr>
              <w:ins w:id="655" w:author="Samane Shahpouri" w:date="2024-07-10T21:17:00Z" w16du:dateUtc="2024-07-10T19:17:00Z"/>
              <w:rFonts w:eastAsia="Times New Roman"/>
            </w:rPr>
          </w:pPr>
          <w:ins w:id="656" w:author="Samane Shahpouri" w:date="2024-07-10T21:17:00Z" w16du:dateUtc="2024-07-10T19:17:00Z">
            <w:r>
              <w:rPr>
                <w:rFonts w:eastAsia="Times New Roman"/>
              </w:rPr>
              <w:lastRenderedPageBreak/>
              <w:t>31.</w:t>
            </w:r>
            <w:r>
              <w:rPr>
                <w:rFonts w:eastAsia="Times New Roman"/>
              </w:rPr>
              <w:tab/>
              <w:t xml:space="preserve">Lindemann ME, </w:t>
            </w:r>
            <w:proofErr w:type="spellStart"/>
            <w:r>
              <w:rPr>
                <w:rFonts w:eastAsia="Times New Roman"/>
              </w:rPr>
              <w:t>Nensa</w:t>
            </w:r>
            <w:proofErr w:type="spellEnd"/>
            <w:r>
              <w:rPr>
                <w:rFonts w:eastAsia="Times New Roman"/>
              </w:rPr>
              <w:t xml:space="preserve"> F, Quick HH. Impact of improved attenuation correction on 18F-FDG PET/MR hybrid imaging of the heart. </w:t>
            </w:r>
            <w:proofErr w:type="spellStart"/>
            <w:r>
              <w:rPr>
                <w:rFonts w:eastAsia="Times New Roman"/>
              </w:rPr>
              <w:t>PLoS</w:t>
            </w:r>
            <w:proofErr w:type="spellEnd"/>
            <w:r>
              <w:rPr>
                <w:rFonts w:eastAsia="Times New Roman"/>
              </w:rPr>
              <w:t xml:space="preserve"> One. 2019;14(3). </w:t>
            </w:r>
          </w:ins>
        </w:p>
        <w:p w14:paraId="3A4A434F" w14:textId="77777777" w:rsidR="00922503" w:rsidRDefault="00922503">
          <w:pPr>
            <w:autoSpaceDE w:val="0"/>
            <w:autoSpaceDN w:val="0"/>
            <w:ind w:hanging="640"/>
            <w:divId w:val="1919367141"/>
            <w:rPr>
              <w:ins w:id="657" w:author="Samane Shahpouri" w:date="2024-07-10T21:17:00Z" w16du:dateUtc="2024-07-10T19:17:00Z"/>
              <w:rFonts w:eastAsia="Times New Roman"/>
            </w:rPr>
          </w:pPr>
          <w:ins w:id="658" w:author="Samane Shahpouri" w:date="2024-07-10T21:17:00Z" w16du:dateUtc="2024-07-10T19:17:00Z">
            <w:r>
              <w:rPr>
                <w:rFonts w:eastAsia="Times New Roman"/>
              </w:rPr>
              <w:t>32.</w:t>
            </w:r>
            <w:r>
              <w:rPr>
                <w:rFonts w:eastAsia="Times New Roman"/>
              </w:rPr>
              <w:tab/>
              <w:t xml:space="preserve">McQuaid SJ, Hutton BF. Sources of attenuation-correction artefacts in cardiac PET/CT and SPECT/CT.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2008;35(6). </w:t>
            </w:r>
          </w:ins>
        </w:p>
        <w:p w14:paraId="4E04F7E1" w14:textId="77777777" w:rsidR="00922503" w:rsidRDefault="00922503">
          <w:pPr>
            <w:autoSpaceDE w:val="0"/>
            <w:autoSpaceDN w:val="0"/>
            <w:ind w:hanging="640"/>
            <w:divId w:val="139420269"/>
            <w:rPr>
              <w:ins w:id="659" w:author="Samane Shahpouri" w:date="2024-07-10T21:17:00Z" w16du:dateUtc="2024-07-10T19:17:00Z"/>
              <w:rFonts w:eastAsia="Times New Roman"/>
            </w:rPr>
          </w:pPr>
          <w:ins w:id="660" w:author="Samane Shahpouri" w:date="2024-07-10T21:17:00Z" w16du:dateUtc="2024-07-10T19:17:00Z">
            <w:r>
              <w:rPr>
                <w:rFonts w:eastAsia="Times New Roman"/>
              </w:rPr>
              <w:t>33.</w:t>
            </w:r>
            <w:r>
              <w:rPr>
                <w:rFonts w:eastAsia="Times New Roman"/>
              </w:rPr>
              <w:tab/>
              <w:t xml:space="preserve">Fendler WP, Schmidt DF, </w:t>
            </w:r>
            <w:proofErr w:type="spellStart"/>
            <w:r>
              <w:rPr>
                <w:rFonts w:eastAsia="Times New Roman"/>
              </w:rPr>
              <w:t>Wenter</w:t>
            </w:r>
            <w:proofErr w:type="spellEnd"/>
            <w:r>
              <w:rPr>
                <w:rFonts w:eastAsia="Times New Roman"/>
              </w:rPr>
              <w:t xml:space="preserve"> V, Thierfelder KM, Zach C, Stief C, et al. 68Ga-PSMA PET/CT detects the location and extent of primary prostate cancer. Journal of Nuclear Medicine. 2016;57(11). </w:t>
            </w:r>
          </w:ins>
        </w:p>
        <w:p w14:paraId="2FA645D6" w14:textId="77777777" w:rsidR="00922503" w:rsidRDefault="00922503">
          <w:pPr>
            <w:autoSpaceDE w:val="0"/>
            <w:autoSpaceDN w:val="0"/>
            <w:ind w:hanging="640"/>
            <w:divId w:val="2027562039"/>
            <w:rPr>
              <w:ins w:id="661" w:author="Samane Shahpouri" w:date="2024-07-10T21:17:00Z" w16du:dateUtc="2024-07-10T19:17:00Z"/>
              <w:rFonts w:eastAsia="Times New Roman"/>
            </w:rPr>
          </w:pPr>
          <w:ins w:id="662" w:author="Samane Shahpouri" w:date="2024-07-10T21:17:00Z" w16du:dateUtc="2024-07-10T19:17:00Z">
            <w:r>
              <w:rPr>
                <w:rFonts w:eastAsia="Times New Roman"/>
              </w:rPr>
              <w:t>34.</w:t>
            </w:r>
            <w:r>
              <w:rPr>
                <w:rFonts w:eastAsia="Times New Roman"/>
              </w:rPr>
              <w:tab/>
              <w:t>Afshar-</w:t>
            </w:r>
            <w:proofErr w:type="spellStart"/>
            <w:r>
              <w:rPr>
                <w:rFonts w:eastAsia="Times New Roman"/>
              </w:rPr>
              <w:t>Oromieh</w:t>
            </w:r>
            <w:proofErr w:type="spellEnd"/>
            <w:r>
              <w:rPr>
                <w:rFonts w:eastAsia="Times New Roman"/>
              </w:rPr>
              <w:t xml:space="preserve"> A, </w:t>
            </w:r>
            <w:proofErr w:type="spellStart"/>
            <w:r>
              <w:rPr>
                <w:rFonts w:eastAsia="Times New Roman"/>
              </w:rPr>
              <w:t>Hetzheim</w:t>
            </w:r>
            <w:proofErr w:type="spellEnd"/>
            <w:r>
              <w:rPr>
                <w:rFonts w:eastAsia="Times New Roman"/>
              </w:rPr>
              <w:t xml:space="preserve"> H, Kratochwil C, </w:t>
            </w:r>
            <w:proofErr w:type="spellStart"/>
            <w:r>
              <w:rPr>
                <w:rFonts w:eastAsia="Times New Roman"/>
              </w:rPr>
              <w:t>Benesova</w:t>
            </w:r>
            <w:proofErr w:type="spellEnd"/>
            <w:r>
              <w:rPr>
                <w:rFonts w:eastAsia="Times New Roman"/>
              </w:rPr>
              <w:t xml:space="preserve"> M, Eder M, Neels OC, et al. The </w:t>
            </w:r>
            <w:proofErr w:type="spellStart"/>
            <w:r>
              <w:rPr>
                <w:rFonts w:eastAsia="Times New Roman"/>
              </w:rPr>
              <w:t>theranostic</w:t>
            </w:r>
            <w:proofErr w:type="spellEnd"/>
            <w:r>
              <w:rPr>
                <w:rFonts w:eastAsia="Times New Roman"/>
              </w:rPr>
              <w:t xml:space="preserve"> PSMA ligand PSMA-617 in the diagnosis of prostate cancer by PET/CT: Biodistribution in humans, radiation dosimetry, and first evaluation of </w:t>
            </w:r>
            <w:proofErr w:type="spellStart"/>
            <w:r>
              <w:rPr>
                <w:rFonts w:eastAsia="Times New Roman"/>
              </w:rPr>
              <w:t>tumor</w:t>
            </w:r>
            <w:proofErr w:type="spellEnd"/>
            <w:r>
              <w:rPr>
                <w:rFonts w:eastAsia="Times New Roman"/>
              </w:rPr>
              <w:t xml:space="preserve"> lesions. Journal of Nuclear Medicine. 2015;56(11). </w:t>
            </w:r>
          </w:ins>
        </w:p>
        <w:p w14:paraId="18D1E714" w14:textId="77777777" w:rsidR="00922503" w:rsidRDefault="00922503">
          <w:pPr>
            <w:autoSpaceDE w:val="0"/>
            <w:autoSpaceDN w:val="0"/>
            <w:ind w:hanging="640"/>
            <w:divId w:val="454367384"/>
            <w:rPr>
              <w:ins w:id="663" w:author="Samane Shahpouri" w:date="2024-07-10T21:17:00Z" w16du:dateUtc="2024-07-10T19:17:00Z"/>
              <w:rFonts w:eastAsia="Times New Roman"/>
            </w:rPr>
          </w:pPr>
          <w:ins w:id="664" w:author="Samane Shahpouri" w:date="2024-07-10T21:17:00Z" w16du:dateUtc="2024-07-10T19:17:00Z">
            <w:r>
              <w:rPr>
                <w:rFonts w:eastAsia="Times New Roman"/>
              </w:rPr>
              <w:t>35.</w:t>
            </w:r>
            <w:r>
              <w:rPr>
                <w:rFonts w:eastAsia="Times New Roman"/>
              </w:rPr>
              <w:tab/>
              <w:t xml:space="preserve">Rauscher I, Maurer T, Beer AJ, Graner FP, Haller B, Weirich G, et al. Value of 68Ga-PSMA HBED-CC PET for the assessment of lymph node metastases in prostate cancer patients with biochemical recurrence: Comparison with histopathology after salvage lymphadenectomy. Journal of Nuclear Medicine. 2016;57(11). </w:t>
            </w:r>
          </w:ins>
        </w:p>
        <w:p w14:paraId="479AB6EB" w14:textId="77777777" w:rsidR="00922503" w:rsidRDefault="00922503">
          <w:pPr>
            <w:autoSpaceDE w:val="0"/>
            <w:autoSpaceDN w:val="0"/>
            <w:ind w:hanging="640"/>
            <w:divId w:val="1166941768"/>
            <w:rPr>
              <w:ins w:id="665" w:author="Samane Shahpouri" w:date="2024-07-10T21:17:00Z" w16du:dateUtc="2024-07-10T19:17:00Z"/>
              <w:rFonts w:eastAsia="Times New Roman"/>
            </w:rPr>
          </w:pPr>
          <w:ins w:id="666" w:author="Samane Shahpouri" w:date="2024-07-10T21:17:00Z" w16du:dateUtc="2024-07-10T19:17:00Z">
            <w:r>
              <w:rPr>
                <w:rFonts w:eastAsia="Times New Roman"/>
              </w:rPr>
              <w:t>36.</w:t>
            </w:r>
            <w:r>
              <w:rPr>
                <w:rFonts w:eastAsia="Times New Roman"/>
              </w:rPr>
              <w:tab/>
            </w:r>
            <w:proofErr w:type="spellStart"/>
            <w:r>
              <w:rPr>
                <w:rFonts w:eastAsia="Times New Roman"/>
              </w:rPr>
              <w:t>Heußer</w:t>
            </w:r>
            <w:proofErr w:type="spellEnd"/>
            <w:r>
              <w:rPr>
                <w:rFonts w:eastAsia="Times New Roman"/>
              </w:rPr>
              <w:t xml:space="preserve"> T, Mann P, Rank CM, Schäfer M, Dimitrakopoulou-Strauss A, Schlemmer HP, et al. Investigation of the halo-artifact in 68Ga-PSMA-11-PET/MRI. </w:t>
            </w:r>
            <w:proofErr w:type="spellStart"/>
            <w:r>
              <w:rPr>
                <w:rFonts w:eastAsia="Times New Roman"/>
              </w:rPr>
              <w:t>PLoS</w:t>
            </w:r>
            <w:proofErr w:type="spellEnd"/>
            <w:r>
              <w:rPr>
                <w:rFonts w:eastAsia="Times New Roman"/>
              </w:rPr>
              <w:t xml:space="preserve"> One. 2017;12(8). </w:t>
            </w:r>
          </w:ins>
        </w:p>
        <w:p w14:paraId="1568283F" w14:textId="77777777" w:rsidR="00922503" w:rsidRDefault="00922503">
          <w:pPr>
            <w:autoSpaceDE w:val="0"/>
            <w:autoSpaceDN w:val="0"/>
            <w:ind w:hanging="640"/>
            <w:divId w:val="459307190"/>
            <w:rPr>
              <w:ins w:id="667" w:author="Samane Shahpouri" w:date="2024-07-10T21:17:00Z" w16du:dateUtc="2024-07-10T19:17:00Z"/>
              <w:rFonts w:eastAsia="Times New Roman"/>
            </w:rPr>
          </w:pPr>
          <w:ins w:id="668" w:author="Samane Shahpouri" w:date="2024-07-10T21:17:00Z" w16du:dateUtc="2024-07-10T19:17:00Z">
            <w:r>
              <w:rPr>
                <w:rFonts w:eastAsia="Times New Roman"/>
              </w:rPr>
              <w:t>37.</w:t>
            </w:r>
            <w:r>
              <w:rPr>
                <w:rFonts w:eastAsia="Times New Roman"/>
              </w:rPr>
              <w:tab/>
            </w:r>
            <w:proofErr w:type="spellStart"/>
            <w:r>
              <w:rPr>
                <w:rFonts w:eastAsia="Times New Roman"/>
              </w:rPr>
              <w:t>Magota</w:t>
            </w:r>
            <w:proofErr w:type="spellEnd"/>
            <w:r>
              <w:rPr>
                <w:rFonts w:eastAsia="Times New Roman"/>
              </w:rPr>
              <w:t xml:space="preserve"> K, Numata N, Shinyama D, </w:t>
            </w:r>
            <w:proofErr w:type="spellStart"/>
            <w:r>
              <w:rPr>
                <w:rFonts w:eastAsia="Times New Roman"/>
              </w:rPr>
              <w:t>Katahata</w:t>
            </w:r>
            <w:proofErr w:type="spellEnd"/>
            <w:r>
              <w:rPr>
                <w:rFonts w:eastAsia="Times New Roman"/>
              </w:rPr>
              <w:t xml:space="preserve"> J, Munakata Y, </w:t>
            </w:r>
            <w:proofErr w:type="spellStart"/>
            <w:r>
              <w:rPr>
                <w:rFonts w:eastAsia="Times New Roman"/>
              </w:rPr>
              <w:t>Maniawski</w:t>
            </w:r>
            <w:proofErr w:type="spellEnd"/>
            <w:r>
              <w:rPr>
                <w:rFonts w:eastAsia="Times New Roman"/>
              </w:rPr>
              <w:t xml:space="preserve"> PJ, et al. Halo artifacts of indwelling urinary catheter by inaccurate scatter correction in 18F-FDG PET/CT imaging: incidence, mechanism, and solutions. EJNMMI Phys. 2020;7(1). </w:t>
            </w:r>
          </w:ins>
        </w:p>
        <w:p w14:paraId="57DCA851" w14:textId="77777777" w:rsidR="00922503" w:rsidRDefault="00922503">
          <w:pPr>
            <w:autoSpaceDE w:val="0"/>
            <w:autoSpaceDN w:val="0"/>
            <w:ind w:hanging="640"/>
            <w:divId w:val="1496919513"/>
            <w:rPr>
              <w:ins w:id="669" w:author="Samane Shahpouri" w:date="2024-07-10T21:17:00Z" w16du:dateUtc="2024-07-10T19:17:00Z"/>
              <w:rFonts w:eastAsia="Times New Roman"/>
            </w:rPr>
          </w:pPr>
          <w:ins w:id="670" w:author="Samane Shahpouri" w:date="2024-07-10T21:17:00Z" w16du:dateUtc="2024-07-10T19:17:00Z">
            <w:r>
              <w:rPr>
                <w:rFonts w:eastAsia="Times New Roman"/>
              </w:rPr>
              <w:t>38.</w:t>
            </w:r>
            <w:r>
              <w:rPr>
                <w:rFonts w:eastAsia="Times New Roman"/>
              </w:rPr>
              <w:tab/>
              <w:t xml:space="preserve">Fourquet A, Lahmi L, Rusu T, Belkacemi Y, </w:t>
            </w:r>
            <w:proofErr w:type="spellStart"/>
            <w:r>
              <w:rPr>
                <w:rFonts w:eastAsia="Times New Roman"/>
              </w:rPr>
              <w:t>Créhange</w:t>
            </w:r>
            <w:proofErr w:type="spellEnd"/>
            <w:r>
              <w:rPr>
                <w:rFonts w:eastAsia="Times New Roman"/>
              </w:rPr>
              <w:t xml:space="preserve"> G, de la Taille A, et al. Restaging the biochemical recurrence of prostate cancer with [68</w:t>
            </w:r>
            <w:proofErr w:type="gramStart"/>
            <w:r>
              <w:rPr>
                <w:rFonts w:eastAsia="Times New Roman"/>
              </w:rPr>
              <w:t>Ga]Ga</w:t>
            </w:r>
            <w:proofErr w:type="gramEnd"/>
            <w:r>
              <w:rPr>
                <w:rFonts w:eastAsia="Times New Roman"/>
              </w:rPr>
              <w:t xml:space="preserve">-PSMA-11 PET/CT: Diagnostic performance and impact on patient disease management. Cancers (Basel). 2021;13(7). </w:t>
            </w:r>
          </w:ins>
        </w:p>
        <w:p w14:paraId="47320471" w14:textId="77777777" w:rsidR="00922503" w:rsidRDefault="00922503">
          <w:pPr>
            <w:autoSpaceDE w:val="0"/>
            <w:autoSpaceDN w:val="0"/>
            <w:ind w:hanging="640"/>
            <w:divId w:val="99490089"/>
            <w:rPr>
              <w:ins w:id="671" w:author="Samane Shahpouri" w:date="2024-07-10T21:17:00Z" w16du:dateUtc="2024-07-10T19:17:00Z"/>
              <w:rFonts w:eastAsia="Times New Roman"/>
            </w:rPr>
          </w:pPr>
          <w:ins w:id="672" w:author="Samane Shahpouri" w:date="2024-07-10T21:17:00Z" w16du:dateUtc="2024-07-10T19:17:00Z">
            <w:r>
              <w:rPr>
                <w:rFonts w:eastAsia="Times New Roman"/>
              </w:rPr>
              <w:t>39.</w:t>
            </w:r>
            <w:r>
              <w:rPr>
                <w:rFonts w:eastAsia="Times New Roman"/>
              </w:rPr>
              <w:tab/>
              <w:t>Afshar-</w:t>
            </w:r>
            <w:proofErr w:type="spellStart"/>
            <w:r>
              <w:rPr>
                <w:rFonts w:eastAsia="Times New Roman"/>
              </w:rPr>
              <w:t>Oromieh</w:t>
            </w:r>
            <w:proofErr w:type="spellEnd"/>
            <w:r>
              <w:rPr>
                <w:rFonts w:eastAsia="Times New Roman"/>
              </w:rPr>
              <w:t xml:space="preserve"> A, Wolf M, Haberkorn U, </w:t>
            </w:r>
            <w:proofErr w:type="spellStart"/>
            <w:r>
              <w:rPr>
                <w:rFonts w:eastAsia="Times New Roman"/>
              </w:rPr>
              <w:t>Kachelrieß</w:t>
            </w:r>
            <w:proofErr w:type="spellEnd"/>
            <w:r>
              <w:rPr>
                <w:rFonts w:eastAsia="Times New Roman"/>
              </w:rPr>
              <w:t xml:space="preserve"> M, </w:t>
            </w:r>
            <w:proofErr w:type="spellStart"/>
            <w:r>
              <w:rPr>
                <w:rFonts w:eastAsia="Times New Roman"/>
              </w:rPr>
              <w:t>Gnirs</w:t>
            </w:r>
            <w:proofErr w:type="spellEnd"/>
            <w:r>
              <w:rPr>
                <w:rFonts w:eastAsia="Times New Roman"/>
              </w:rPr>
              <w:t xml:space="preserve"> R, Kopka K, et al. Effects of arm truncation on the appearance of the halo artifact in 68Ga-PSMA-11 (HBED-CC) PET/MRI.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2017;44(10). </w:t>
            </w:r>
          </w:ins>
        </w:p>
        <w:p w14:paraId="64E134CC" w14:textId="77777777" w:rsidR="00922503" w:rsidRDefault="00922503">
          <w:pPr>
            <w:autoSpaceDE w:val="0"/>
            <w:autoSpaceDN w:val="0"/>
            <w:ind w:hanging="640"/>
            <w:divId w:val="527525935"/>
            <w:rPr>
              <w:ins w:id="673" w:author="Samane Shahpouri" w:date="2024-07-10T21:17:00Z" w16du:dateUtc="2024-07-10T19:17:00Z"/>
              <w:rFonts w:eastAsia="Times New Roman"/>
            </w:rPr>
          </w:pPr>
          <w:ins w:id="674" w:author="Samane Shahpouri" w:date="2024-07-10T21:17:00Z" w16du:dateUtc="2024-07-10T19:17:00Z">
            <w:r>
              <w:rPr>
                <w:rFonts w:eastAsia="Times New Roman"/>
              </w:rPr>
              <w:t>40.</w:t>
            </w:r>
            <w:r>
              <w:rPr>
                <w:rFonts w:eastAsia="Times New Roman"/>
              </w:rPr>
              <w:tab/>
              <w:t xml:space="preserve">Sarikaya I, Sarikaya A. PET/CT Image Artifacts Caused by the Arms. J </w:t>
            </w:r>
            <w:proofErr w:type="spellStart"/>
            <w:r>
              <w:rPr>
                <w:rFonts w:eastAsia="Times New Roman"/>
              </w:rPr>
              <w:t>Nucl</w:t>
            </w:r>
            <w:proofErr w:type="spellEnd"/>
            <w:r>
              <w:rPr>
                <w:rFonts w:eastAsia="Times New Roman"/>
              </w:rPr>
              <w:t xml:space="preserve"> Med Technol. 2021;49(1). </w:t>
            </w:r>
          </w:ins>
        </w:p>
        <w:p w14:paraId="2EB35678" w14:textId="77777777" w:rsidR="00922503" w:rsidRDefault="00922503">
          <w:pPr>
            <w:autoSpaceDE w:val="0"/>
            <w:autoSpaceDN w:val="0"/>
            <w:ind w:hanging="640"/>
            <w:divId w:val="2048332077"/>
            <w:rPr>
              <w:ins w:id="675" w:author="Samane Shahpouri" w:date="2024-07-10T21:17:00Z" w16du:dateUtc="2024-07-10T19:17:00Z"/>
              <w:rFonts w:eastAsia="Times New Roman"/>
            </w:rPr>
          </w:pPr>
          <w:ins w:id="676" w:author="Samane Shahpouri" w:date="2024-07-10T21:17:00Z" w16du:dateUtc="2024-07-10T19:17:00Z">
            <w:r>
              <w:rPr>
                <w:rFonts w:eastAsia="Times New Roman"/>
              </w:rPr>
              <w:t>41.</w:t>
            </w:r>
            <w:r>
              <w:rPr>
                <w:rFonts w:eastAsia="Times New Roman"/>
              </w:rPr>
              <w:tab/>
              <w:t xml:space="preserve">Lodge MA, Mhlanga JC, Cho SY, Wahl RL. Effect of patient arm motion in whole-body PET/CT. Journal of Nuclear Medicine. 2011;52(12). </w:t>
            </w:r>
          </w:ins>
        </w:p>
        <w:p w14:paraId="310903B3" w14:textId="77777777" w:rsidR="00922503" w:rsidRDefault="00922503">
          <w:pPr>
            <w:autoSpaceDE w:val="0"/>
            <w:autoSpaceDN w:val="0"/>
            <w:ind w:hanging="640"/>
            <w:divId w:val="945160921"/>
            <w:rPr>
              <w:ins w:id="677" w:author="Samane Shahpouri" w:date="2024-07-10T21:17:00Z" w16du:dateUtc="2024-07-10T19:17:00Z"/>
              <w:rFonts w:eastAsia="Times New Roman"/>
            </w:rPr>
          </w:pPr>
          <w:ins w:id="678" w:author="Samane Shahpouri" w:date="2024-07-10T21:17:00Z" w16du:dateUtc="2024-07-10T19:17:00Z">
            <w:r>
              <w:rPr>
                <w:rFonts w:eastAsia="Times New Roman"/>
              </w:rPr>
              <w:t>42.</w:t>
            </w:r>
            <w:r>
              <w:rPr>
                <w:rFonts w:eastAsia="Times New Roman"/>
              </w:rPr>
              <w:tab/>
              <w:t xml:space="preserve">Dinges J, </w:t>
            </w:r>
            <w:proofErr w:type="spellStart"/>
            <w:r>
              <w:rPr>
                <w:rFonts w:eastAsia="Times New Roman"/>
              </w:rPr>
              <w:t>Nekolla</w:t>
            </w:r>
            <w:proofErr w:type="spellEnd"/>
            <w:r>
              <w:rPr>
                <w:rFonts w:eastAsia="Times New Roman"/>
              </w:rPr>
              <w:t xml:space="preserve"> SG, Bundschuh RA. Motion artifacts in oncological and cardiac PET imaging. Vol. 8, PET Clinics. 2013. </w:t>
            </w:r>
          </w:ins>
        </w:p>
        <w:p w14:paraId="41DFB628" w14:textId="77777777" w:rsidR="00922503" w:rsidRDefault="00922503">
          <w:pPr>
            <w:autoSpaceDE w:val="0"/>
            <w:autoSpaceDN w:val="0"/>
            <w:ind w:hanging="640"/>
            <w:divId w:val="822308083"/>
            <w:rPr>
              <w:ins w:id="679" w:author="Samane Shahpouri" w:date="2024-07-10T21:17:00Z" w16du:dateUtc="2024-07-10T19:17:00Z"/>
              <w:rFonts w:eastAsia="Times New Roman"/>
            </w:rPr>
          </w:pPr>
          <w:ins w:id="680" w:author="Samane Shahpouri" w:date="2024-07-10T21:17:00Z" w16du:dateUtc="2024-07-10T19:17:00Z">
            <w:r>
              <w:rPr>
                <w:rFonts w:eastAsia="Times New Roman"/>
              </w:rPr>
              <w:t>43.</w:t>
            </w:r>
            <w:r>
              <w:rPr>
                <w:rFonts w:eastAsia="Times New Roman"/>
              </w:rPr>
              <w:tab/>
            </w:r>
            <w:proofErr w:type="spellStart"/>
            <w:r>
              <w:rPr>
                <w:rFonts w:eastAsia="Times New Roman"/>
              </w:rPr>
              <w:t>Presotto</w:t>
            </w:r>
            <w:proofErr w:type="spellEnd"/>
            <w:r>
              <w:rPr>
                <w:rFonts w:eastAsia="Times New Roman"/>
              </w:rPr>
              <w:t xml:space="preserve"> L. The long fight against motion artifacts in cardiac PET. Vol. 29, Journal of Nuclear Cardiology. 2022. </w:t>
            </w:r>
          </w:ins>
        </w:p>
        <w:p w14:paraId="3E5BE4FD" w14:textId="77777777" w:rsidR="00922503" w:rsidRDefault="00922503">
          <w:pPr>
            <w:autoSpaceDE w:val="0"/>
            <w:autoSpaceDN w:val="0"/>
            <w:ind w:hanging="640"/>
            <w:divId w:val="490372283"/>
            <w:rPr>
              <w:ins w:id="681" w:author="Samane Shahpouri" w:date="2024-07-10T21:17:00Z" w16du:dateUtc="2024-07-10T19:17:00Z"/>
              <w:rFonts w:eastAsia="Times New Roman"/>
            </w:rPr>
          </w:pPr>
          <w:ins w:id="682" w:author="Samane Shahpouri" w:date="2024-07-10T21:17:00Z" w16du:dateUtc="2024-07-10T19:17:00Z">
            <w:r>
              <w:rPr>
                <w:rFonts w:eastAsia="Times New Roman"/>
              </w:rPr>
              <w:t>44.</w:t>
            </w:r>
            <w:r>
              <w:rPr>
                <w:rFonts w:eastAsia="Times New Roman"/>
              </w:rPr>
              <w:tab/>
            </w:r>
            <w:proofErr w:type="spellStart"/>
            <w:r>
              <w:rPr>
                <w:rFonts w:eastAsia="Times New Roman"/>
              </w:rPr>
              <w:t>Piccinelli</w:t>
            </w:r>
            <w:proofErr w:type="spellEnd"/>
            <w:r>
              <w:rPr>
                <w:rFonts w:eastAsia="Times New Roman"/>
              </w:rPr>
              <w:t xml:space="preserve"> M, Votaw JR, Garcia E V. Motion Correction and Its Impact on Absolute Myocardial Blood Flow Measures with PET. Vol. 20, Current Cardiology Reports. 2018. </w:t>
            </w:r>
          </w:ins>
        </w:p>
        <w:p w14:paraId="666C8A2F" w14:textId="77777777" w:rsidR="00922503" w:rsidRDefault="00922503">
          <w:pPr>
            <w:autoSpaceDE w:val="0"/>
            <w:autoSpaceDN w:val="0"/>
            <w:ind w:hanging="640"/>
            <w:divId w:val="1045644306"/>
            <w:rPr>
              <w:ins w:id="683" w:author="Samane Shahpouri" w:date="2024-07-10T21:17:00Z" w16du:dateUtc="2024-07-10T19:17:00Z"/>
              <w:rFonts w:eastAsia="Times New Roman"/>
            </w:rPr>
          </w:pPr>
          <w:ins w:id="684" w:author="Samane Shahpouri" w:date="2024-07-10T21:17:00Z" w16du:dateUtc="2024-07-10T19:17:00Z">
            <w:r>
              <w:rPr>
                <w:rFonts w:eastAsia="Times New Roman"/>
              </w:rPr>
              <w:t>45.</w:t>
            </w:r>
            <w:r>
              <w:rPr>
                <w:rFonts w:eastAsia="Times New Roman"/>
              </w:rPr>
              <w:tab/>
              <w:t xml:space="preserve">Mehranian A, Zaidi H. Joint Estimation of Activity and Attenuation in Whole-Body TOF PET/MRI Using Constrained Gaussian Mixture Models. IEEE Trans Med Imaging. 2015;34(9). </w:t>
            </w:r>
          </w:ins>
        </w:p>
        <w:p w14:paraId="6CFE29D4" w14:textId="77777777" w:rsidR="00922503" w:rsidRDefault="00922503">
          <w:pPr>
            <w:autoSpaceDE w:val="0"/>
            <w:autoSpaceDN w:val="0"/>
            <w:ind w:hanging="640"/>
            <w:divId w:val="1014920589"/>
            <w:rPr>
              <w:ins w:id="685" w:author="Samane Shahpouri" w:date="2024-07-10T21:17:00Z" w16du:dateUtc="2024-07-10T19:17:00Z"/>
              <w:rFonts w:eastAsia="Times New Roman"/>
            </w:rPr>
          </w:pPr>
          <w:ins w:id="686" w:author="Samane Shahpouri" w:date="2024-07-10T21:17:00Z" w16du:dateUtc="2024-07-10T19:17:00Z">
            <w:r>
              <w:rPr>
                <w:rFonts w:eastAsia="Times New Roman"/>
              </w:rPr>
              <w:lastRenderedPageBreak/>
              <w:t>46.</w:t>
            </w:r>
            <w:r>
              <w:rPr>
                <w:rFonts w:eastAsia="Times New Roman"/>
              </w:rPr>
              <w:tab/>
              <w:t xml:space="preserve">Chun SY, Kim KY, Lee JS, </w:t>
            </w:r>
            <w:proofErr w:type="spellStart"/>
            <w:r>
              <w:rPr>
                <w:rFonts w:eastAsia="Times New Roman"/>
              </w:rPr>
              <w:t>Fessier</w:t>
            </w:r>
            <w:proofErr w:type="spellEnd"/>
            <w:r>
              <w:rPr>
                <w:rFonts w:eastAsia="Times New Roman"/>
              </w:rPr>
              <w:t xml:space="preserve"> JA. Joint estimation of activity distribution and attenuation map for TOF-PET using alternating direction method of multiplier. In: Proceedings - International Symposium on Biomedical Imaging. 2016. </w:t>
            </w:r>
          </w:ins>
        </w:p>
        <w:p w14:paraId="6D979469" w14:textId="77777777" w:rsidR="00922503" w:rsidRDefault="00922503">
          <w:pPr>
            <w:autoSpaceDE w:val="0"/>
            <w:autoSpaceDN w:val="0"/>
            <w:ind w:hanging="640"/>
            <w:divId w:val="1254783990"/>
            <w:rPr>
              <w:ins w:id="687" w:author="Samane Shahpouri" w:date="2024-07-10T21:17:00Z" w16du:dateUtc="2024-07-10T19:17:00Z"/>
              <w:rFonts w:eastAsia="Times New Roman"/>
            </w:rPr>
          </w:pPr>
          <w:ins w:id="688" w:author="Samane Shahpouri" w:date="2024-07-10T21:17:00Z" w16du:dateUtc="2024-07-10T19:17:00Z">
            <w:r>
              <w:rPr>
                <w:rFonts w:eastAsia="Times New Roman"/>
              </w:rPr>
              <w:t>47.</w:t>
            </w:r>
            <w:r>
              <w:rPr>
                <w:rFonts w:eastAsia="Times New Roman"/>
              </w:rPr>
              <w:tab/>
              <w:t xml:space="preserve">Mehranian A, Arabi H, Zaidi H. Vision 20/20: Magnetic resonance imaging-guided attenuation correction in PET/MRI: Challenges, solutions, and opportunities. Med Phys. 2016;43(3). </w:t>
            </w:r>
          </w:ins>
        </w:p>
        <w:p w14:paraId="6B257DA6" w14:textId="77777777" w:rsidR="00922503" w:rsidRDefault="00922503">
          <w:pPr>
            <w:autoSpaceDE w:val="0"/>
            <w:autoSpaceDN w:val="0"/>
            <w:ind w:hanging="640"/>
            <w:divId w:val="599722673"/>
            <w:rPr>
              <w:ins w:id="689" w:author="Samane Shahpouri" w:date="2024-07-10T21:17:00Z" w16du:dateUtc="2024-07-10T19:17:00Z"/>
              <w:rFonts w:eastAsia="Times New Roman"/>
            </w:rPr>
          </w:pPr>
          <w:ins w:id="690" w:author="Samane Shahpouri" w:date="2024-07-10T21:17:00Z" w16du:dateUtc="2024-07-10T19:17:00Z">
            <w:r>
              <w:rPr>
                <w:rFonts w:eastAsia="Times New Roman"/>
              </w:rPr>
              <w:t>48.</w:t>
            </w:r>
            <w:r>
              <w:rPr>
                <w:rFonts w:eastAsia="Times New Roman"/>
              </w:rPr>
              <w:tab/>
              <w:t xml:space="preserve">Li S, Wang G. Modified kernel MLAA using autoencoder for PET-enabled dual-energy CT. Philosophical Transactions of the Royal Society A: Mathematical, Physical and Engineering Sciences. 2021;379(2204). </w:t>
            </w:r>
          </w:ins>
        </w:p>
        <w:p w14:paraId="18522CBD" w14:textId="77777777" w:rsidR="00922503" w:rsidRDefault="00922503">
          <w:pPr>
            <w:autoSpaceDE w:val="0"/>
            <w:autoSpaceDN w:val="0"/>
            <w:ind w:hanging="640"/>
            <w:divId w:val="1670525872"/>
            <w:rPr>
              <w:ins w:id="691" w:author="Samane Shahpouri" w:date="2024-07-10T21:17:00Z" w16du:dateUtc="2024-07-10T19:17:00Z"/>
              <w:rFonts w:eastAsia="Times New Roman"/>
            </w:rPr>
          </w:pPr>
          <w:ins w:id="692" w:author="Samane Shahpouri" w:date="2024-07-10T21:17:00Z" w16du:dateUtc="2024-07-10T19:17:00Z">
            <w:r>
              <w:rPr>
                <w:rFonts w:eastAsia="Times New Roman"/>
              </w:rPr>
              <w:t>49.</w:t>
            </w:r>
            <w:r>
              <w:rPr>
                <w:rFonts w:eastAsia="Times New Roman"/>
              </w:rPr>
              <w:tab/>
              <w:t xml:space="preserve">Carney JPJ, Townsend DW, Rappoport V, </w:t>
            </w:r>
            <w:proofErr w:type="spellStart"/>
            <w:r>
              <w:rPr>
                <w:rFonts w:eastAsia="Times New Roman"/>
              </w:rPr>
              <w:t>Bendriem</w:t>
            </w:r>
            <w:proofErr w:type="spellEnd"/>
            <w:r>
              <w:rPr>
                <w:rFonts w:eastAsia="Times New Roman"/>
              </w:rPr>
              <w:t xml:space="preserve"> B. Method for transforming CT images for attenuation correction in PET/CT imaging. Med Phys. 2006;33(4). </w:t>
            </w:r>
          </w:ins>
        </w:p>
        <w:p w14:paraId="238B03A3" w14:textId="77777777" w:rsidR="00922503" w:rsidRDefault="00922503">
          <w:pPr>
            <w:autoSpaceDE w:val="0"/>
            <w:autoSpaceDN w:val="0"/>
            <w:ind w:hanging="640"/>
            <w:divId w:val="2087074245"/>
            <w:rPr>
              <w:ins w:id="693" w:author="Samane Shahpouri" w:date="2024-07-10T21:17:00Z" w16du:dateUtc="2024-07-10T19:17:00Z"/>
              <w:rFonts w:eastAsia="Times New Roman"/>
            </w:rPr>
          </w:pPr>
          <w:ins w:id="694" w:author="Samane Shahpouri" w:date="2024-07-10T21:17:00Z" w16du:dateUtc="2024-07-10T19:17:00Z">
            <w:r>
              <w:rPr>
                <w:rFonts w:eastAsia="Times New Roman"/>
              </w:rPr>
              <w:t>50.</w:t>
            </w:r>
            <w:r>
              <w:rPr>
                <w:rFonts w:eastAsia="Times New Roman"/>
              </w:rPr>
              <w:tab/>
              <w:t xml:space="preserve">Alessio AM, Kohlmyer S, Branch K, Chen G, Caldwell J, Kinahan P. Cine CT for attenuation correction in cardiac PET/CT. Journal of Nuclear Medicine. 2007;48(5). </w:t>
            </w:r>
          </w:ins>
        </w:p>
        <w:p w14:paraId="271747CD" w14:textId="77777777" w:rsidR="00922503" w:rsidRDefault="00922503">
          <w:pPr>
            <w:autoSpaceDE w:val="0"/>
            <w:autoSpaceDN w:val="0"/>
            <w:ind w:hanging="640"/>
            <w:divId w:val="421224395"/>
            <w:rPr>
              <w:ins w:id="695" w:author="Samane Shahpouri" w:date="2024-07-10T21:17:00Z" w16du:dateUtc="2024-07-10T19:17:00Z"/>
              <w:rFonts w:eastAsia="Times New Roman"/>
            </w:rPr>
          </w:pPr>
          <w:ins w:id="696" w:author="Samane Shahpouri" w:date="2024-07-10T21:17:00Z" w16du:dateUtc="2024-07-10T19:17:00Z">
            <w:r>
              <w:rPr>
                <w:rFonts w:eastAsia="Times New Roman"/>
              </w:rPr>
              <w:t>51.</w:t>
            </w:r>
            <w:r>
              <w:rPr>
                <w:rFonts w:eastAsia="Times New Roman"/>
              </w:rPr>
              <w:tab/>
              <w:t xml:space="preserve">Alberts I, Hünermund JN, Prenosil G, </w:t>
            </w:r>
            <w:proofErr w:type="spellStart"/>
            <w:r>
              <w:rPr>
                <w:rFonts w:eastAsia="Times New Roman"/>
              </w:rPr>
              <w:t>Mingels</w:t>
            </w:r>
            <w:proofErr w:type="spellEnd"/>
            <w:r>
              <w:rPr>
                <w:rFonts w:eastAsia="Times New Roman"/>
              </w:rPr>
              <w:t xml:space="preserve"> C, Bohn KP, Viscione M, et al. Clinical performance of long axial field of view PET/CT: a head-to-head intra-individual comparison of the Biograph Vision Quadra with the Biograph Vision PET/CT.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2021;48(8). </w:t>
            </w:r>
          </w:ins>
        </w:p>
        <w:p w14:paraId="432A572B" w14:textId="77777777" w:rsidR="00922503" w:rsidRDefault="00922503">
          <w:pPr>
            <w:autoSpaceDE w:val="0"/>
            <w:autoSpaceDN w:val="0"/>
            <w:ind w:hanging="640"/>
            <w:divId w:val="1713991374"/>
            <w:rPr>
              <w:ins w:id="697" w:author="Samane Shahpouri" w:date="2024-07-10T21:17:00Z" w16du:dateUtc="2024-07-10T19:17:00Z"/>
              <w:rFonts w:eastAsia="Times New Roman"/>
            </w:rPr>
          </w:pPr>
          <w:ins w:id="698" w:author="Samane Shahpouri" w:date="2024-07-10T21:17:00Z" w16du:dateUtc="2024-07-10T19:17:00Z">
            <w:r>
              <w:rPr>
                <w:rFonts w:eastAsia="Times New Roman"/>
              </w:rPr>
              <w:t>52.</w:t>
            </w:r>
            <w:r>
              <w:rPr>
                <w:rFonts w:eastAsia="Times New Roman"/>
              </w:rPr>
              <w:tab/>
              <w:t xml:space="preserve">Guo R, Xue S, Hu J, Sari H, </w:t>
            </w:r>
            <w:proofErr w:type="spellStart"/>
            <w:r>
              <w:rPr>
                <w:rFonts w:eastAsia="Times New Roman"/>
              </w:rPr>
              <w:t>Mingels</w:t>
            </w:r>
            <w:proofErr w:type="spellEnd"/>
            <w:r>
              <w:rPr>
                <w:rFonts w:eastAsia="Times New Roman"/>
              </w:rPr>
              <w:t xml:space="preserve"> C, </w:t>
            </w:r>
            <w:proofErr w:type="spellStart"/>
            <w:r>
              <w:rPr>
                <w:rFonts w:eastAsia="Times New Roman"/>
              </w:rPr>
              <w:t>Zeimpekis</w:t>
            </w:r>
            <w:proofErr w:type="spellEnd"/>
            <w:r>
              <w:rPr>
                <w:rFonts w:eastAsia="Times New Roman"/>
              </w:rPr>
              <w:t xml:space="preserve"> K, et al. Using domain knowledge for robust and generalizable deep learning-based CT-free PET attenuation and scatter correction. Nat </w:t>
            </w:r>
            <w:proofErr w:type="spellStart"/>
            <w:r>
              <w:rPr>
                <w:rFonts w:eastAsia="Times New Roman"/>
              </w:rPr>
              <w:t>Commun</w:t>
            </w:r>
            <w:proofErr w:type="spellEnd"/>
            <w:r>
              <w:rPr>
                <w:rFonts w:eastAsia="Times New Roman"/>
              </w:rPr>
              <w:t xml:space="preserve">. 2022 Dec 1;13(1). </w:t>
            </w:r>
          </w:ins>
        </w:p>
        <w:p w14:paraId="4A5EE257" w14:textId="77777777" w:rsidR="00922503" w:rsidRDefault="00922503">
          <w:pPr>
            <w:autoSpaceDE w:val="0"/>
            <w:autoSpaceDN w:val="0"/>
            <w:ind w:hanging="640"/>
            <w:divId w:val="2078278618"/>
            <w:rPr>
              <w:ins w:id="699" w:author="Samane Shahpouri" w:date="2024-07-10T21:17:00Z" w16du:dateUtc="2024-07-10T19:17:00Z"/>
              <w:rFonts w:eastAsia="Times New Roman"/>
            </w:rPr>
          </w:pPr>
          <w:ins w:id="700" w:author="Samane Shahpouri" w:date="2024-07-10T21:17:00Z" w16du:dateUtc="2024-07-10T19:17:00Z">
            <w:r>
              <w:rPr>
                <w:rFonts w:eastAsia="Times New Roman"/>
              </w:rPr>
              <w:t>53.</w:t>
            </w:r>
            <w:r>
              <w:rPr>
                <w:rFonts w:eastAsia="Times New Roman"/>
              </w:rPr>
              <w:tab/>
              <w:t xml:space="preserve">Yang J, Sohn JH, Behr SC, Gullberg GT, Seo Y. Ct-less direct correction of attenuation and scatter in the image space using deep learning for whole-body </w:t>
            </w:r>
            <w:proofErr w:type="spellStart"/>
            <w:r>
              <w:rPr>
                <w:rFonts w:eastAsia="Times New Roman"/>
              </w:rPr>
              <w:t>fdg</w:t>
            </w:r>
            <w:proofErr w:type="spellEnd"/>
            <w:r>
              <w:rPr>
                <w:rFonts w:eastAsia="Times New Roman"/>
              </w:rPr>
              <w:t xml:space="preserve"> pet: Potential benefits and pitfalls. </w:t>
            </w:r>
            <w:proofErr w:type="spellStart"/>
            <w:r>
              <w:rPr>
                <w:rFonts w:eastAsia="Times New Roman"/>
              </w:rPr>
              <w:t>Radiol</w:t>
            </w:r>
            <w:proofErr w:type="spellEnd"/>
            <w:r>
              <w:rPr>
                <w:rFonts w:eastAsia="Times New Roman"/>
              </w:rPr>
              <w:t xml:space="preserve"> </w:t>
            </w:r>
            <w:proofErr w:type="spellStart"/>
            <w:r>
              <w:rPr>
                <w:rFonts w:eastAsia="Times New Roman"/>
              </w:rPr>
              <w:t>Artif</w:t>
            </w:r>
            <w:proofErr w:type="spellEnd"/>
            <w:r>
              <w:rPr>
                <w:rFonts w:eastAsia="Times New Roman"/>
              </w:rPr>
              <w:t xml:space="preserve"> </w:t>
            </w:r>
            <w:proofErr w:type="spellStart"/>
            <w:r>
              <w:rPr>
                <w:rFonts w:eastAsia="Times New Roman"/>
              </w:rPr>
              <w:t>Intell</w:t>
            </w:r>
            <w:proofErr w:type="spellEnd"/>
            <w:r>
              <w:rPr>
                <w:rFonts w:eastAsia="Times New Roman"/>
              </w:rPr>
              <w:t xml:space="preserve">. 2021 Mar 1;3(2). </w:t>
            </w:r>
          </w:ins>
        </w:p>
        <w:p w14:paraId="351DF5A7" w14:textId="77777777" w:rsidR="00922503" w:rsidRDefault="00922503">
          <w:pPr>
            <w:autoSpaceDE w:val="0"/>
            <w:autoSpaceDN w:val="0"/>
            <w:ind w:hanging="640"/>
            <w:divId w:val="822896407"/>
            <w:rPr>
              <w:ins w:id="701" w:author="Samane Shahpouri" w:date="2024-07-10T21:17:00Z" w16du:dateUtc="2024-07-10T19:17:00Z"/>
              <w:rFonts w:eastAsia="Times New Roman"/>
            </w:rPr>
          </w:pPr>
          <w:ins w:id="702" w:author="Samane Shahpouri" w:date="2024-07-10T21:17:00Z" w16du:dateUtc="2024-07-10T19:17:00Z">
            <w:r>
              <w:rPr>
                <w:rFonts w:eastAsia="Times New Roman"/>
              </w:rPr>
              <w:t>54.</w:t>
            </w:r>
            <w:r>
              <w:rPr>
                <w:rFonts w:eastAsia="Times New Roman"/>
              </w:rPr>
              <w:tab/>
              <w:t xml:space="preserve">Shiri I, </w:t>
            </w:r>
            <w:proofErr w:type="spellStart"/>
            <w:r>
              <w:rPr>
                <w:rFonts w:eastAsia="Times New Roman"/>
              </w:rPr>
              <w:t>Ghafarian</w:t>
            </w:r>
            <w:proofErr w:type="spellEnd"/>
            <w:r>
              <w:rPr>
                <w:rFonts w:eastAsia="Times New Roman"/>
              </w:rPr>
              <w:t xml:space="preserve"> P, </w:t>
            </w:r>
            <w:proofErr w:type="spellStart"/>
            <w:r>
              <w:rPr>
                <w:rFonts w:eastAsia="Times New Roman"/>
              </w:rPr>
              <w:t>Geramifar</w:t>
            </w:r>
            <w:proofErr w:type="spellEnd"/>
            <w:r>
              <w:rPr>
                <w:rFonts w:eastAsia="Times New Roman"/>
              </w:rPr>
              <w:t xml:space="preserve"> P, Leung KHY, </w:t>
            </w:r>
            <w:proofErr w:type="spellStart"/>
            <w:r>
              <w:rPr>
                <w:rFonts w:eastAsia="Times New Roman"/>
              </w:rPr>
              <w:t>Ghelichoghli</w:t>
            </w:r>
            <w:proofErr w:type="spellEnd"/>
            <w:r>
              <w:rPr>
                <w:rFonts w:eastAsia="Times New Roman"/>
              </w:rPr>
              <w:t xml:space="preserve"> M, </w:t>
            </w:r>
            <w:proofErr w:type="spellStart"/>
            <w:r>
              <w:rPr>
                <w:rFonts w:eastAsia="Times New Roman"/>
              </w:rPr>
              <w:t>Oveisi</w:t>
            </w:r>
            <w:proofErr w:type="spellEnd"/>
            <w:r>
              <w:rPr>
                <w:rFonts w:eastAsia="Times New Roman"/>
              </w:rPr>
              <w:t xml:space="preserve"> M, et al. Direct attenuation correction of brain PET images using only emission data via a deep convolutional encoder-decoder (Deep-DAC).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2019 Dec 1;29(12):6867–79. </w:t>
            </w:r>
          </w:ins>
        </w:p>
        <w:p w14:paraId="5965DD89" w14:textId="77777777" w:rsidR="00922503" w:rsidRDefault="00922503">
          <w:pPr>
            <w:autoSpaceDE w:val="0"/>
            <w:autoSpaceDN w:val="0"/>
            <w:ind w:hanging="640"/>
            <w:divId w:val="1721897405"/>
            <w:rPr>
              <w:ins w:id="703" w:author="Samane Shahpouri" w:date="2024-07-10T21:17:00Z" w16du:dateUtc="2024-07-10T19:17:00Z"/>
              <w:rFonts w:eastAsia="Times New Roman"/>
            </w:rPr>
          </w:pPr>
          <w:ins w:id="704" w:author="Samane Shahpouri" w:date="2024-07-10T21:17:00Z" w16du:dateUtc="2024-07-10T19:17:00Z">
            <w:r>
              <w:rPr>
                <w:rFonts w:eastAsia="Times New Roman"/>
              </w:rPr>
              <w:t>55.</w:t>
            </w:r>
            <w:r>
              <w:rPr>
                <w:rFonts w:eastAsia="Times New Roman"/>
              </w:rPr>
              <w:tab/>
              <w:t xml:space="preserve">Lee JS. A Review of Deep-Learning-Based Approaches for Attenuation Correction in Positron Emission Tomography. Vol. 5, IEEE Transactions on Radiation and Plasma Medical Sciences. 2021. </w:t>
            </w:r>
          </w:ins>
        </w:p>
        <w:p w14:paraId="33F0B0C1" w14:textId="77777777" w:rsidR="00922503" w:rsidRDefault="00922503">
          <w:pPr>
            <w:autoSpaceDE w:val="0"/>
            <w:autoSpaceDN w:val="0"/>
            <w:ind w:hanging="640"/>
            <w:divId w:val="53551199"/>
            <w:rPr>
              <w:ins w:id="705" w:author="Samane Shahpouri" w:date="2024-07-10T21:17:00Z" w16du:dateUtc="2024-07-10T19:17:00Z"/>
              <w:rFonts w:eastAsia="Times New Roman"/>
            </w:rPr>
          </w:pPr>
          <w:ins w:id="706" w:author="Samane Shahpouri" w:date="2024-07-10T21:17:00Z" w16du:dateUtc="2024-07-10T19:17:00Z">
            <w:r>
              <w:rPr>
                <w:rFonts w:eastAsia="Times New Roman"/>
              </w:rPr>
              <w:t>56.</w:t>
            </w:r>
            <w:r>
              <w:rPr>
                <w:rFonts w:eastAsia="Times New Roman"/>
              </w:rPr>
              <w:tab/>
              <w:t xml:space="preserve">Qian H, Rui X, Ahn S. Deep Learning Models for PET Scatter Estimations. In: 2017 IEEE Nuclear Science Symposium and Medical Imaging Conference (NSS/MIC). 2017. p. 1–5. </w:t>
            </w:r>
          </w:ins>
        </w:p>
        <w:p w14:paraId="33B9A9BD" w14:textId="77777777" w:rsidR="00922503" w:rsidRDefault="00922503">
          <w:pPr>
            <w:autoSpaceDE w:val="0"/>
            <w:autoSpaceDN w:val="0"/>
            <w:ind w:hanging="640"/>
            <w:divId w:val="142476601"/>
            <w:rPr>
              <w:ins w:id="707" w:author="Samane Shahpouri" w:date="2024-07-10T21:17:00Z" w16du:dateUtc="2024-07-10T19:17:00Z"/>
              <w:rFonts w:eastAsia="Times New Roman"/>
            </w:rPr>
          </w:pPr>
          <w:ins w:id="708" w:author="Samane Shahpouri" w:date="2024-07-10T21:17:00Z" w16du:dateUtc="2024-07-10T19:17:00Z">
            <w:r>
              <w:rPr>
                <w:rFonts w:eastAsia="Times New Roman"/>
              </w:rPr>
              <w:t>57.</w:t>
            </w:r>
            <w:r>
              <w:rPr>
                <w:rFonts w:eastAsia="Times New Roman"/>
              </w:rPr>
              <w:tab/>
              <w:t>Liu F, Jang H, Kijowski R, Zhao G, Bradshaw T, McMillan AB. A deep learning approach for18 f-</w:t>
            </w:r>
            <w:proofErr w:type="spellStart"/>
            <w:r>
              <w:rPr>
                <w:rFonts w:eastAsia="Times New Roman"/>
              </w:rPr>
              <w:t>fdg</w:t>
            </w:r>
            <w:proofErr w:type="spellEnd"/>
            <w:r>
              <w:rPr>
                <w:rFonts w:eastAsia="Times New Roman"/>
              </w:rPr>
              <w:t xml:space="preserve"> pet attenuation correction. EJNMMI Phys. 2018;5(1). </w:t>
            </w:r>
          </w:ins>
        </w:p>
        <w:p w14:paraId="74B19864" w14:textId="77777777" w:rsidR="00922503" w:rsidRDefault="00922503">
          <w:pPr>
            <w:autoSpaceDE w:val="0"/>
            <w:autoSpaceDN w:val="0"/>
            <w:ind w:hanging="640"/>
            <w:divId w:val="977565676"/>
            <w:rPr>
              <w:ins w:id="709" w:author="Samane Shahpouri" w:date="2024-07-10T21:17:00Z" w16du:dateUtc="2024-07-10T19:17:00Z"/>
              <w:rFonts w:eastAsia="Times New Roman"/>
            </w:rPr>
          </w:pPr>
          <w:ins w:id="710" w:author="Samane Shahpouri" w:date="2024-07-10T21:17:00Z" w16du:dateUtc="2024-07-10T19:17:00Z">
            <w:r>
              <w:rPr>
                <w:rFonts w:eastAsia="Times New Roman"/>
              </w:rPr>
              <w:t>58.</w:t>
            </w:r>
            <w:r>
              <w:rPr>
                <w:rFonts w:eastAsia="Times New Roman"/>
              </w:rPr>
              <w:tab/>
              <w:t xml:space="preserve">Wu X, Sahoo D, Hoi SCH. Recent advances in deep learning for object detection. Neurocomputing. 2020;396. </w:t>
            </w:r>
          </w:ins>
        </w:p>
        <w:p w14:paraId="5C302146" w14:textId="77777777" w:rsidR="00922503" w:rsidRDefault="00922503">
          <w:pPr>
            <w:autoSpaceDE w:val="0"/>
            <w:autoSpaceDN w:val="0"/>
            <w:ind w:hanging="640"/>
            <w:divId w:val="1035623198"/>
            <w:rPr>
              <w:ins w:id="711" w:author="Samane Shahpouri" w:date="2024-07-10T21:17:00Z" w16du:dateUtc="2024-07-10T19:17:00Z"/>
              <w:rFonts w:eastAsia="Times New Roman"/>
            </w:rPr>
          </w:pPr>
          <w:ins w:id="712" w:author="Samane Shahpouri" w:date="2024-07-10T21:17:00Z" w16du:dateUtc="2024-07-10T19:17:00Z">
            <w:r>
              <w:rPr>
                <w:rFonts w:eastAsia="Times New Roman"/>
              </w:rPr>
              <w:t>59.</w:t>
            </w:r>
            <w:r>
              <w:rPr>
                <w:rFonts w:eastAsia="Times New Roman"/>
              </w:rPr>
              <w:tab/>
              <w:t xml:space="preserve">Zhao ZQ, Zheng P, Xu ST, Wu X. Object Detection with Deep Learning: A Review. Vol. 30, IEEE Transactions on Neural Networks and Learning Systems. 2019. </w:t>
            </w:r>
          </w:ins>
        </w:p>
        <w:p w14:paraId="3D795877" w14:textId="77777777" w:rsidR="00922503" w:rsidRDefault="00922503">
          <w:pPr>
            <w:autoSpaceDE w:val="0"/>
            <w:autoSpaceDN w:val="0"/>
            <w:ind w:hanging="640"/>
            <w:divId w:val="304436159"/>
            <w:rPr>
              <w:ins w:id="713" w:author="Samane Shahpouri" w:date="2024-07-10T21:17:00Z" w16du:dateUtc="2024-07-10T19:17:00Z"/>
              <w:rFonts w:eastAsia="Times New Roman"/>
            </w:rPr>
          </w:pPr>
          <w:ins w:id="714" w:author="Samane Shahpouri" w:date="2024-07-10T21:17:00Z" w16du:dateUtc="2024-07-10T19:17:00Z">
            <w:r>
              <w:rPr>
                <w:rFonts w:eastAsia="Times New Roman"/>
              </w:rPr>
              <w:t>60.</w:t>
            </w:r>
            <w:r>
              <w:rPr>
                <w:rFonts w:eastAsia="Times New Roman"/>
              </w:rPr>
              <w:tab/>
              <w:t xml:space="preserve">Ma X, Wu J, Xue S, Yang J, Zhou C, Sheng QZ, et al. A Comprehensive Survey on Graph Anomaly Detection </w:t>
            </w:r>
            <w:proofErr w:type="gramStart"/>
            <w:r>
              <w:rPr>
                <w:rFonts w:eastAsia="Times New Roman"/>
              </w:rPr>
              <w:t>With</w:t>
            </w:r>
            <w:proofErr w:type="gramEnd"/>
            <w:r>
              <w:rPr>
                <w:rFonts w:eastAsia="Times New Roman"/>
              </w:rPr>
              <w:t xml:space="preserve"> Deep Learning. IEEE Trans </w:t>
            </w:r>
            <w:proofErr w:type="spellStart"/>
            <w:r>
              <w:rPr>
                <w:rFonts w:eastAsia="Times New Roman"/>
              </w:rPr>
              <w:t>Knowl</w:t>
            </w:r>
            <w:proofErr w:type="spellEnd"/>
            <w:r>
              <w:rPr>
                <w:rFonts w:eastAsia="Times New Roman"/>
              </w:rPr>
              <w:t xml:space="preserve"> Data Eng. 2023;35(12). </w:t>
            </w:r>
          </w:ins>
        </w:p>
        <w:p w14:paraId="7343A57E" w14:textId="77777777" w:rsidR="00922503" w:rsidRDefault="00922503">
          <w:pPr>
            <w:autoSpaceDE w:val="0"/>
            <w:autoSpaceDN w:val="0"/>
            <w:ind w:hanging="640"/>
            <w:divId w:val="1393428982"/>
            <w:rPr>
              <w:ins w:id="715" w:author="Samane Shahpouri" w:date="2024-07-10T21:17:00Z" w16du:dateUtc="2024-07-10T19:17:00Z"/>
              <w:rFonts w:eastAsia="Times New Roman"/>
            </w:rPr>
          </w:pPr>
          <w:ins w:id="716" w:author="Samane Shahpouri" w:date="2024-07-10T21:17:00Z" w16du:dateUtc="2024-07-10T19:17:00Z">
            <w:r>
              <w:rPr>
                <w:rFonts w:eastAsia="Times New Roman"/>
              </w:rPr>
              <w:t>61.</w:t>
            </w:r>
            <w:r>
              <w:rPr>
                <w:rFonts w:eastAsia="Times New Roman"/>
              </w:rPr>
              <w:tab/>
            </w:r>
            <w:proofErr w:type="spellStart"/>
            <w:r>
              <w:rPr>
                <w:rFonts w:eastAsia="Times New Roman"/>
              </w:rPr>
              <w:t>McLeavy</w:t>
            </w:r>
            <w:proofErr w:type="spellEnd"/>
            <w:r>
              <w:rPr>
                <w:rFonts w:eastAsia="Times New Roman"/>
              </w:rPr>
              <w:t xml:space="preserve"> CM, </w:t>
            </w:r>
            <w:proofErr w:type="spellStart"/>
            <w:r>
              <w:rPr>
                <w:rFonts w:eastAsia="Times New Roman"/>
              </w:rPr>
              <w:t>Chunara</w:t>
            </w:r>
            <w:proofErr w:type="spellEnd"/>
            <w:r>
              <w:rPr>
                <w:rFonts w:eastAsia="Times New Roman"/>
              </w:rPr>
              <w:t xml:space="preserve"> MH, Gravell RJ, Rauf A, Cushnie A, Staley Talbot C, et al. The future of CT: deep learning reconstruction. Vol. 76, Clinical Radiology. 2021. </w:t>
            </w:r>
          </w:ins>
        </w:p>
        <w:p w14:paraId="0530D1EE" w14:textId="77777777" w:rsidR="00922503" w:rsidRDefault="00922503">
          <w:pPr>
            <w:autoSpaceDE w:val="0"/>
            <w:autoSpaceDN w:val="0"/>
            <w:ind w:hanging="640"/>
            <w:divId w:val="1126973177"/>
            <w:rPr>
              <w:ins w:id="717" w:author="Samane Shahpouri" w:date="2024-07-10T21:17:00Z" w16du:dateUtc="2024-07-10T19:17:00Z"/>
              <w:rFonts w:eastAsia="Times New Roman"/>
            </w:rPr>
          </w:pPr>
          <w:ins w:id="718" w:author="Samane Shahpouri" w:date="2024-07-10T21:17:00Z" w16du:dateUtc="2024-07-10T19:17:00Z">
            <w:r>
              <w:rPr>
                <w:rFonts w:eastAsia="Times New Roman"/>
              </w:rPr>
              <w:lastRenderedPageBreak/>
              <w:t>62.</w:t>
            </w:r>
            <w:r>
              <w:rPr>
                <w:rFonts w:eastAsia="Times New Roman"/>
              </w:rPr>
              <w:tab/>
              <w:t xml:space="preserve">Ahishakiye E, Van </w:t>
            </w:r>
            <w:proofErr w:type="spellStart"/>
            <w:r>
              <w:rPr>
                <w:rFonts w:eastAsia="Times New Roman"/>
              </w:rPr>
              <w:t>Gijzen</w:t>
            </w:r>
            <w:proofErr w:type="spellEnd"/>
            <w:r>
              <w:rPr>
                <w:rFonts w:eastAsia="Times New Roman"/>
              </w:rPr>
              <w:t xml:space="preserve"> MB, </w:t>
            </w:r>
            <w:proofErr w:type="spellStart"/>
            <w:r>
              <w:rPr>
                <w:rFonts w:eastAsia="Times New Roman"/>
              </w:rPr>
              <w:t>Tumwiine</w:t>
            </w:r>
            <w:proofErr w:type="spellEnd"/>
            <w:r>
              <w:rPr>
                <w:rFonts w:eastAsia="Times New Roman"/>
              </w:rPr>
              <w:t xml:space="preserve"> J, Wario R, </w:t>
            </w:r>
            <w:proofErr w:type="spellStart"/>
            <w:r>
              <w:rPr>
                <w:rFonts w:eastAsia="Times New Roman"/>
              </w:rPr>
              <w:t>Obungoloch</w:t>
            </w:r>
            <w:proofErr w:type="spellEnd"/>
            <w:r>
              <w:rPr>
                <w:rFonts w:eastAsia="Times New Roman"/>
              </w:rPr>
              <w:t xml:space="preserve"> J. A survey on deep learning in medical image reconstruction. Vol. 1, Intelligent Medicine. 2021. </w:t>
            </w:r>
          </w:ins>
        </w:p>
        <w:p w14:paraId="3CF25461" w14:textId="77777777" w:rsidR="00922503" w:rsidRDefault="00922503">
          <w:pPr>
            <w:autoSpaceDE w:val="0"/>
            <w:autoSpaceDN w:val="0"/>
            <w:ind w:hanging="640"/>
            <w:divId w:val="1307706332"/>
            <w:rPr>
              <w:ins w:id="719" w:author="Samane Shahpouri" w:date="2024-07-10T21:17:00Z" w16du:dateUtc="2024-07-10T19:17:00Z"/>
              <w:rFonts w:eastAsia="Times New Roman"/>
            </w:rPr>
          </w:pPr>
          <w:ins w:id="720" w:author="Samane Shahpouri" w:date="2024-07-10T21:17:00Z" w16du:dateUtc="2024-07-10T19:17:00Z">
            <w:r>
              <w:rPr>
                <w:rFonts w:eastAsia="Times New Roman"/>
              </w:rPr>
              <w:t>63.</w:t>
            </w:r>
            <w:r>
              <w:rPr>
                <w:rFonts w:eastAsia="Times New Roman"/>
              </w:rPr>
              <w:tab/>
              <w:t xml:space="preserve">Kim SH, Choi YH, Lee JS, Lee SB, Cho YJ, Lee SH, et al. Deep learning reconstruction in </w:t>
            </w:r>
            <w:proofErr w:type="spellStart"/>
            <w:r>
              <w:rPr>
                <w:rFonts w:eastAsia="Times New Roman"/>
              </w:rPr>
              <w:t>pediatric</w:t>
            </w:r>
            <w:proofErr w:type="spellEnd"/>
            <w:r>
              <w:rPr>
                <w:rFonts w:eastAsia="Times New Roman"/>
              </w:rPr>
              <w:t xml:space="preserve"> brain MRI: comparison of image quality with conventional T2-weighted MRI. Neuroradiology. 2023;65(1). </w:t>
            </w:r>
          </w:ins>
        </w:p>
        <w:p w14:paraId="379BDA91" w14:textId="77777777" w:rsidR="00922503" w:rsidRDefault="00922503">
          <w:pPr>
            <w:autoSpaceDE w:val="0"/>
            <w:autoSpaceDN w:val="0"/>
            <w:ind w:hanging="640"/>
            <w:divId w:val="1393191793"/>
            <w:rPr>
              <w:ins w:id="721" w:author="Samane Shahpouri" w:date="2024-07-10T21:17:00Z" w16du:dateUtc="2024-07-10T19:17:00Z"/>
              <w:rFonts w:eastAsia="Times New Roman"/>
            </w:rPr>
          </w:pPr>
          <w:ins w:id="722" w:author="Samane Shahpouri" w:date="2024-07-10T21:17:00Z" w16du:dateUtc="2024-07-10T19:17:00Z">
            <w:r>
              <w:rPr>
                <w:rFonts w:eastAsia="Times New Roman"/>
              </w:rPr>
              <w:t>64.</w:t>
            </w:r>
            <w:r>
              <w:rPr>
                <w:rFonts w:eastAsia="Times New Roman"/>
              </w:rPr>
              <w:tab/>
            </w:r>
            <w:proofErr w:type="spellStart"/>
            <w:r>
              <w:rPr>
                <w:rFonts w:eastAsia="Times New Roman"/>
              </w:rPr>
              <w:t>Jebur</w:t>
            </w:r>
            <w:proofErr w:type="spellEnd"/>
            <w:r>
              <w:rPr>
                <w:rFonts w:eastAsia="Times New Roman"/>
              </w:rPr>
              <w:t xml:space="preserve"> RS, Zabil MHBM, </w:t>
            </w:r>
            <w:proofErr w:type="spellStart"/>
            <w:r>
              <w:rPr>
                <w:rFonts w:eastAsia="Times New Roman"/>
              </w:rPr>
              <w:t>Hammood</w:t>
            </w:r>
            <w:proofErr w:type="spellEnd"/>
            <w:r>
              <w:rPr>
                <w:rFonts w:eastAsia="Times New Roman"/>
              </w:rPr>
              <w:t xml:space="preserve"> DA, Cheng LK. A comprehensive review of image denoising in deep learning. </w:t>
            </w:r>
            <w:proofErr w:type="spellStart"/>
            <w:r>
              <w:rPr>
                <w:rFonts w:eastAsia="Times New Roman"/>
              </w:rPr>
              <w:t>Multimed</w:t>
            </w:r>
            <w:proofErr w:type="spellEnd"/>
            <w:r>
              <w:rPr>
                <w:rFonts w:eastAsia="Times New Roman"/>
              </w:rPr>
              <w:t xml:space="preserve"> Tools Appl. </w:t>
            </w:r>
            <w:proofErr w:type="gramStart"/>
            <w:r>
              <w:rPr>
                <w:rFonts w:eastAsia="Times New Roman"/>
              </w:rPr>
              <w:t>2023;</w:t>
            </w:r>
            <w:proofErr w:type="gramEnd"/>
            <w:r>
              <w:rPr>
                <w:rFonts w:eastAsia="Times New Roman"/>
              </w:rPr>
              <w:t xml:space="preserve"> </w:t>
            </w:r>
          </w:ins>
        </w:p>
        <w:p w14:paraId="711CB188" w14:textId="77777777" w:rsidR="00922503" w:rsidRDefault="00922503">
          <w:pPr>
            <w:autoSpaceDE w:val="0"/>
            <w:autoSpaceDN w:val="0"/>
            <w:ind w:hanging="640"/>
            <w:divId w:val="956566950"/>
            <w:rPr>
              <w:ins w:id="723" w:author="Samane Shahpouri" w:date="2024-07-10T21:17:00Z" w16du:dateUtc="2024-07-10T19:17:00Z"/>
              <w:rFonts w:eastAsia="Times New Roman"/>
            </w:rPr>
          </w:pPr>
          <w:ins w:id="724" w:author="Samane Shahpouri" w:date="2024-07-10T21:17:00Z" w16du:dateUtc="2024-07-10T19:17:00Z">
            <w:r>
              <w:rPr>
                <w:rFonts w:eastAsia="Times New Roman"/>
              </w:rPr>
              <w:t>65.</w:t>
            </w:r>
            <w:r>
              <w:rPr>
                <w:rFonts w:eastAsia="Times New Roman"/>
              </w:rPr>
              <w:tab/>
              <w:t xml:space="preserve">Tian C, Fei L, Zheng W, Xu Y, Zuo W, Lin CW. Deep learning on image denoising: An overview. Vol. 131, Neural Networks. 2020. </w:t>
            </w:r>
          </w:ins>
        </w:p>
        <w:p w14:paraId="74D3ABD5" w14:textId="77777777" w:rsidR="00922503" w:rsidRDefault="00922503">
          <w:pPr>
            <w:autoSpaceDE w:val="0"/>
            <w:autoSpaceDN w:val="0"/>
            <w:ind w:hanging="640"/>
            <w:divId w:val="375588197"/>
            <w:rPr>
              <w:ins w:id="725" w:author="Samane Shahpouri" w:date="2024-07-10T21:17:00Z" w16du:dateUtc="2024-07-10T19:17:00Z"/>
              <w:rFonts w:eastAsia="Times New Roman"/>
            </w:rPr>
          </w:pPr>
          <w:ins w:id="726" w:author="Samane Shahpouri" w:date="2024-07-10T21:17:00Z" w16du:dateUtc="2024-07-10T19:17:00Z">
            <w:r>
              <w:rPr>
                <w:rFonts w:eastAsia="Times New Roman"/>
              </w:rPr>
              <w:t>66.</w:t>
            </w:r>
            <w:r>
              <w:rPr>
                <w:rFonts w:eastAsia="Times New Roman"/>
              </w:rPr>
              <w:tab/>
              <w:t xml:space="preserve">Wu H, Liu Y, Wang J. Review of text classification methods on deep learning. Vol. 63, Computers, Materials and Continua. 2020. </w:t>
            </w:r>
          </w:ins>
        </w:p>
        <w:p w14:paraId="77740D47" w14:textId="77777777" w:rsidR="00922503" w:rsidRDefault="00922503">
          <w:pPr>
            <w:autoSpaceDE w:val="0"/>
            <w:autoSpaceDN w:val="0"/>
            <w:ind w:hanging="640"/>
            <w:divId w:val="1839690871"/>
            <w:rPr>
              <w:ins w:id="727" w:author="Samane Shahpouri" w:date="2024-07-10T21:17:00Z" w16du:dateUtc="2024-07-10T19:17:00Z"/>
              <w:rFonts w:eastAsia="Times New Roman"/>
            </w:rPr>
          </w:pPr>
          <w:ins w:id="728" w:author="Samane Shahpouri" w:date="2024-07-10T21:17:00Z" w16du:dateUtc="2024-07-10T19:17:00Z">
            <w:r>
              <w:rPr>
                <w:rFonts w:eastAsia="Times New Roman"/>
              </w:rPr>
              <w:t>67.</w:t>
            </w:r>
            <w:r>
              <w:rPr>
                <w:rFonts w:eastAsia="Times New Roman"/>
              </w:rPr>
              <w:tab/>
              <w:t xml:space="preserve">Ibrahim DM, </w:t>
            </w:r>
            <w:proofErr w:type="spellStart"/>
            <w:r>
              <w:rPr>
                <w:rFonts w:eastAsia="Times New Roman"/>
              </w:rPr>
              <w:t>Elshennawy</w:t>
            </w:r>
            <w:proofErr w:type="spellEnd"/>
            <w:r>
              <w:rPr>
                <w:rFonts w:eastAsia="Times New Roman"/>
              </w:rPr>
              <w:t xml:space="preserve"> NM, Sarhan AM. Deep-chest: Multi-classification deep learning model for diagnosing COVID-19, pneumonia, and lung cancer chest diseases. </w:t>
            </w:r>
            <w:proofErr w:type="spellStart"/>
            <w:r>
              <w:rPr>
                <w:rFonts w:eastAsia="Times New Roman"/>
              </w:rPr>
              <w:t>Comput</w:t>
            </w:r>
            <w:proofErr w:type="spellEnd"/>
            <w:r>
              <w:rPr>
                <w:rFonts w:eastAsia="Times New Roman"/>
              </w:rPr>
              <w:t xml:space="preserve"> </w:t>
            </w:r>
            <w:proofErr w:type="spellStart"/>
            <w:r>
              <w:rPr>
                <w:rFonts w:eastAsia="Times New Roman"/>
              </w:rPr>
              <w:t>Biol</w:t>
            </w:r>
            <w:proofErr w:type="spellEnd"/>
            <w:r>
              <w:rPr>
                <w:rFonts w:eastAsia="Times New Roman"/>
              </w:rPr>
              <w:t xml:space="preserve"> Med. 2021;132. </w:t>
            </w:r>
          </w:ins>
        </w:p>
        <w:p w14:paraId="3A2E4338" w14:textId="77777777" w:rsidR="00922503" w:rsidRDefault="00922503">
          <w:pPr>
            <w:autoSpaceDE w:val="0"/>
            <w:autoSpaceDN w:val="0"/>
            <w:ind w:hanging="640"/>
            <w:divId w:val="303855795"/>
            <w:rPr>
              <w:ins w:id="729" w:author="Samane Shahpouri" w:date="2024-07-10T21:17:00Z" w16du:dateUtc="2024-07-10T19:17:00Z"/>
              <w:rFonts w:eastAsia="Times New Roman"/>
            </w:rPr>
          </w:pPr>
          <w:ins w:id="730" w:author="Samane Shahpouri" w:date="2024-07-10T21:17:00Z" w16du:dateUtc="2024-07-10T19:17:00Z">
            <w:r>
              <w:rPr>
                <w:rFonts w:eastAsia="Times New Roman"/>
              </w:rPr>
              <w:t>68.</w:t>
            </w:r>
            <w:r>
              <w:rPr>
                <w:rFonts w:eastAsia="Times New Roman"/>
              </w:rPr>
              <w:tab/>
              <w:t xml:space="preserve">Krishna MM, Neelima M, Harshali M, Rao MVG. Image classification using Deep learning. International Journal of Engineering and </w:t>
            </w:r>
            <w:proofErr w:type="gramStart"/>
            <w:r>
              <w:rPr>
                <w:rFonts w:eastAsia="Times New Roman"/>
              </w:rPr>
              <w:t>Technology(</w:t>
            </w:r>
            <w:proofErr w:type="gramEnd"/>
            <w:r>
              <w:rPr>
                <w:rFonts w:eastAsia="Times New Roman"/>
              </w:rPr>
              <w:t xml:space="preserve">UAE). 2018;7. </w:t>
            </w:r>
          </w:ins>
        </w:p>
        <w:p w14:paraId="1BD5A0E0" w14:textId="77777777" w:rsidR="00922503" w:rsidRDefault="00922503">
          <w:pPr>
            <w:autoSpaceDE w:val="0"/>
            <w:autoSpaceDN w:val="0"/>
            <w:ind w:hanging="640"/>
            <w:divId w:val="1404373298"/>
            <w:rPr>
              <w:ins w:id="731" w:author="Samane Shahpouri" w:date="2024-07-10T21:17:00Z" w16du:dateUtc="2024-07-10T19:17:00Z"/>
              <w:rFonts w:eastAsia="Times New Roman"/>
            </w:rPr>
          </w:pPr>
          <w:ins w:id="732" w:author="Samane Shahpouri" w:date="2024-07-10T21:17:00Z" w16du:dateUtc="2024-07-10T19:17:00Z">
            <w:r>
              <w:rPr>
                <w:rFonts w:eastAsia="Times New Roman"/>
              </w:rPr>
              <w:t>69.</w:t>
            </w:r>
            <w:r>
              <w:rPr>
                <w:rFonts w:eastAsia="Times New Roman"/>
              </w:rPr>
              <w:tab/>
              <w:t xml:space="preserve">Liu X, Song L, Liu S, Zhang Y. A review of deep-learning-based medical image segmentation methods. Sustainability (Switzerland). 2021;13(3). </w:t>
            </w:r>
          </w:ins>
        </w:p>
        <w:p w14:paraId="6D896992" w14:textId="77777777" w:rsidR="00922503" w:rsidRDefault="00922503">
          <w:pPr>
            <w:autoSpaceDE w:val="0"/>
            <w:autoSpaceDN w:val="0"/>
            <w:ind w:hanging="640"/>
            <w:divId w:val="1573345569"/>
            <w:rPr>
              <w:ins w:id="733" w:author="Samane Shahpouri" w:date="2024-07-10T21:17:00Z" w16du:dateUtc="2024-07-10T19:17:00Z"/>
              <w:rFonts w:eastAsia="Times New Roman"/>
            </w:rPr>
          </w:pPr>
          <w:ins w:id="734" w:author="Samane Shahpouri" w:date="2024-07-10T21:17:00Z" w16du:dateUtc="2024-07-10T19:17:00Z">
            <w:r>
              <w:rPr>
                <w:rFonts w:eastAsia="Times New Roman"/>
              </w:rPr>
              <w:t>70.</w:t>
            </w:r>
            <w:r>
              <w:rPr>
                <w:rFonts w:eastAsia="Times New Roman"/>
              </w:rPr>
              <w:tab/>
              <w:t xml:space="preserve">Wang R, Lei T, Cui R, Zhang B, Meng H, Nandi AK. Medical image segmentation using deep learning: A survey. IET Image Process. 2022;16(5). </w:t>
            </w:r>
          </w:ins>
        </w:p>
        <w:p w14:paraId="4BA3E8B8" w14:textId="77777777" w:rsidR="00922503" w:rsidRDefault="00922503">
          <w:pPr>
            <w:autoSpaceDE w:val="0"/>
            <w:autoSpaceDN w:val="0"/>
            <w:ind w:hanging="640"/>
            <w:divId w:val="1838350756"/>
            <w:rPr>
              <w:ins w:id="735" w:author="Samane Shahpouri" w:date="2024-07-10T21:17:00Z" w16du:dateUtc="2024-07-10T19:17:00Z"/>
              <w:rFonts w:eastAsia="Times New Roman"/>
            </w:rPr>
          </w:pPr>
          <w:ins w:id="736" w:author="Samane Shahpouri" w:date="2024-07-10T21:17:00Z" w16du:dateUtc="2024-07-10T19:17:00Z">
            <w:r>
              <w:rPr>
                <w:rFonts w:eastAsia="Times New Roman"/>
              </w:rPr>
              <w:t>71.</w:t>
            </w:r>
            <w:r>
              <w:rPr>
                <w:rFonts w:eastAsia="Times New Roman"/>
              </w:rPr>
              <w:tab/>
            </w:r>
            <w:proofErr w:type="spellStart"/>
            <w:r>
              <w:rPr>
                <w:rFonts w:eastAsia="Times New Roman"/>
              </w:rPr>
              <w:t>Minaee</w:t>
            </w:r>
            <w:proofErr w:type="spellEnd"/>
            <w:r>
              <w:rPr>
                <w:rFonts w:eastAsia="Times New Roman"/>
              </w:rPr>
              <w:t xml:space="preserve"> S, Boykov Y, </w:t>
            </w:r>
            <w:proofErr w:type="spellStart"/>
            <w:r>
              <w:rPr>
                <w:rFonts w:eastAsia="Times New Roman"/>
              </w:rPr>
              <w:t>Porikli</w:t>
            </w:r>
            <w:proofErr w:type="spellEnd"/>
            <w:r>
              <w:rPr>
                <w:rFonts w:eastAsia="Times New Roman"/>
              </w:rPr>
              <w:t xml:space="preserve"> F, Plaza A, </w:t>
            </w:r>
            <w:proofErr w:type="spellStart"/>
            <w:r>
              <w:rPr>
                <w:rFonts w:eastAsia="Times New Roman"/>
              </w:rPr>
              <w:t>Kehtarnavaz</w:t>
            </w:r>
            <w:proofErr w:type="spellEnd"/>
            <w:r>
              <w:rPr>
                <w:rFonts w:eastAsia="Times New Roman"/>
              </w:rPr>
              <w:t xml:space="preserve"> N, </w:t>
            </w:r>
            <w:proofErr w:type="spellStart"/>
            <w:r>
              <w:rPr>
                <w:rFonts w:eastAsia="Times New Roman"/>
              </w:rPr>
              <w:t>Terzopoulos</w:t>
            </w:r>
            <w:proofErr w:type="spellEnd"/>
            <w:r>
              <w:rPr>
                <w:rFonts w:eastAsia="Times New Roman"/>
              </w:rPr>
              <w:t xml:space="preserve"> D. Image Segmentation Using Deep Learning: A Survey. IEEE Trans Pattern Anal Mach </w:t>
            </w:r>
            <w:proofErr w:type="spellStart"/>
            <w:r>
              <w:rPr>
                <w:rFonts w:eastAsia="Times New Roman"/>
              </w:rPr>
              <w:t>Intell</w:t>
            </w:r>
            <w:proofErr w:type="spellEnd"/>
            <w:r>
              <w:rPr>
                <w:rFonts w:eastAsia="Times New Roman"/>
              </w:rPr>
              <w:t xml:space="preserve">. 2022;44(7). </w:t>
            </w:r>
          </w:ins>
        </w:p>
        <w:p w14:paraId="6A23BD39" w14:textId="77777777" w:rsidR="00922503" w:rsidRDefault="00922503">
          <w:pPr>
            <w:autoSpaceDE w:val="0"/>
            <w:autoSpaceDN w:val="0"/>
            <w:ind w:hanging="640"/>
            <w:divId w:val="709693979"/>
            <w:rPr>
              <w:ins w:id="737" w:author="Samane Shahpouri" w:date="2024-07-10T21:17:00Z" w16du:dateUtc="2024-07-10T19:17:00Z"/>
              <w:rFonts w:eastAsia="Times New Roman"/>
            </w:rPr>
          </w:pPr>
          <w:ins w:id="738" w:author="Samane Shahpouri" w:date="2024-07-10T21:17:00Z" w16du:dateUtc="2024-07-10T19:17:00Z">
            <w:r>
              <w:rPr>
                <w:rFonts w:eastAsia="Times New Roman"/>
              </w:rPr>
              <w:t>72.</w:t>
            </w:r>
            <w:r>
              <w:rPr>
                <w:rFonts w:eastAsia="Times New Roman"/>
              </w:rPr>
              <w:tab/>
              <w:t xml:space="preserve">Xia T, Alessio AM, Kinahan PE. Limits of ultra-low dose CT attenuation correction for PET/CT. In: IEEE Nuclear Science Symposium Conference Record. 2009. </w:t>
            </w:r>
          </w:ins>
        </w:p>
        <w:p w14:paraId="781F2080" w14:textId="77777777" w:rsidR="00922503" w:rsidRDefault="00922503">
          <w:pPr>
            <w:autoSpaceDE w:val="0"/>
            <w:autoSpaceDN w:val="0"/>
            <w:ind w:hanging="640"/>
            <w:divId w:val="287013466"/>
            <w:rPr>
              <w:ins w:id="739" w:author="Samane Shahpouri" w:date="2024-07-10T21:17:00Z" w16du:dateUtc="2024-07-10T19:17:00Z"/>
              <w:rFonts w:eastAsia="Times New Roman"/>
            </w:rPr>
          </w:pPr>
          <w:ins w:id="740" w:author="Samane Shahpouri" w:date="2024-07-10T21:17:00Z" w16du:dateUtc="2024-07-10T19:17:00Z">
            <w:r>
              <w:rPr>
                <w:rFonts w:eastAsia="Times New Roman"/>
              </w:rPr>
              <w:t>73.</w:t>
            </w:r>
            <w:r>
              <w:rPr>
                <w:rFonts w:eastAsia="Times New Roman"/>
              </w:rPr>
              <w:tab/>
              <w:t>Prieto E, García-</w:t>
            </w:r>
            <w:proofErr w:type="spellStart"/>
            <w:r>
              <w:rPr>
                <w:rFonts w:eastAsia="Times New Roman"/>
              </w:rPr>
              <w:t>Velloso</w:t>
            </w:r>
            <w:proofErr w:type="spellEnd"/>
            <w:r>
              <w:rPr>
                <w:rFonts w:eastAsia="Times New Roman"/>
              </w:rPr>
              <w:t xml:space="preserve"> MJ, </w:t>
            </w:r>
            <w:proofErr w:type="spellStart"/>
            <w:r>
              <w:rPr>
                <w:rFonts w:eastAsia="Times New Roman"/>
              </w:rPr>
              <w:t>Aquerreta</w:t>
            </w:r>
            <w:proofErr w:type="spellEnd"/>
            <w:r>
              <w:rPr>
                <w:rFonts w:eastAsia="Times New Roman"/>
              </w:rPr>
              <w:t xml:space="preserve"> JD, Rosales JJ, Bastidas JF, Soriano I, et al. Ultra-low dose whole-body CT for attenuation correction in a dual tracer PET/CT protocol for multiple myeloma. </w:t>
            </w:r>
            <w:proofErr w:type="spellStart"/>
            <w:r>
              <w:rPr>
                <w:rFonts w:eastAsia="Times New Roman"/>
              </w:rPr>
              <w:t>Physica</w:t>
            </w:r>
            <w:proofErr w:type="spellEnd"/>
            <w:r>
              <w:rPr>
                <w:rFonts w:eastAsia="Times New Roman"/>
              </w:rPr>
              <w:t xml:space="preserve"> Medica. 2021;84. </w:t>
            </w:r>
          </w:ins>
        </w:p>
        <w:p w14:paraId="5D2EC4CF" w14:textId="77777777" w:rsidR="00922503" w:rsidRDefault="00922503">
          <w:pPr>
            <w:autoSpaceDE w:val="0"/>
            <w:autoSpaceDN w:val="0"/>
            <w:ind w:hanging="640"/>
            <w:divId w:val="1340347469"/>
            <w:rPr>
              <w:ins w:id="741" w:author="Samane Shahpouri" w:date="2024-07-10T21:17:00Z" w16du:dateUtc="2024-07-10T19:17:00Z"/>
              <w:rFonts w:eastAsia="Times New Roman"/>
            </w:rPr>
          </w:pPr>
          <w:ins w:id="742" w:author="Samane Shahpouri" w:date="2024-07-10T21:17:00Z" w16du:dateUtc="2024-07-10T19:17:00Z">
            <w:r>
              <w:rPr>
                <w:rFonts w:eastAsia="Times New Roman"/>
              </w:rPr>
              <w:t>74.</w:t>
            </w:r>
            <w:r>
              <w:rPr>
                <w:rFonts w:eastAsia="Times New Roman"/>
              </w:rPr>
              <w:tab/>
            </w:r>
            <w:proofErr w:type="spellStart"/>
            <w:r>
              <w:rPr>
                <w:rFonts w:eastAsia="Times New Roman"/>
              </w:rPr>
              <w:t>Wafa</w:t>
            </w:r>
            <w:proofErr w:type="spellEnd"/>
            <w:r>
              <w:rPr>
                <w:rFonts w:eastAsia="Times New Roman"/>
              </w:rPr>
              <w:t xml:space="preserve"> B, Moussaoui A. A review on methods to estimate a CT from MRI data in the context of MRI-alone RT. Medical Technologies Journal. 2018;2(1). </w:t>
            </w:r>
          </w:ins>
        </w:p>
        <w:p w14:paraId="66413235" w14:textId="77777777" w:rsidR="00922503" w:rsidRDefault="00922503">
          <w:pPr>
            <w:autoSpaceDE w:val="0"/>
            <w:autoSpaceDN w:val="0"/>
            <w:ind w:hanging="640"/>
            <w:divId w:val="1246915924"/>
            <w:rPr>
              <w:ins w:id="743" w:author="Samane Shahpouri" w:date="2024-07-10T21:17:00Z" w16du:dateUtc="2024-07-10T19:17:00Z"/>
              <w:rFonts w:eastAsia="Times New Roman"/>
            </w:rPr>
          </w:pPr>
          <w:ins w:id="744" w:author="Samane Shahpouri" w:date="2024-07-10T21:17:00Z" w16du:dateUtc="2024-07-10T19:17:00Z">
            <w:r>
              <w:rPr>
                <w:rFonts w:eastAsia="Times New Roman"/>
              </w:rPr>
              <w:t>75.</w:t>
            </w:r>
            <w:r>
              <w:rPr>
                <w:rFonts w:eastAsia="Times New Roman"/>
              </w:rPr>
              <w:tab/>
              <w:t xml:space="preserve">Lindemann ME, Gratz M, Blumhagen JO, Jakoby B, Quick HH. MR-based truncation correction using an advanced HUGE method to improve attenuation correction in PET/MR imaging of obese patients. Med Phys. 2022;49(2). </w:t>
            </w:r>
          </w:ins>
        </w:p>
        <w:p w14:paraId="6E300281" w14:textId="77777777" w:rsidR="00922503" w:rsidRDefault="00922503">
          <w:pPr>
            <w:autoSpaceDE w:val="0"/>
            <w:autoSpaceDN w:val="0"/>
            <w:ind w:hanging="640"/>
            <w:divId w:val="1553688222"/>
            <w:rPr>
              <w:ins w:id="745" w:author="Samane Shahpouri" w:date="2024-07-10T21:17:00Z" w16du:dateUtc="2024-07-10T19:17:00Z"/>
              <w:rFonts w:eastAsia="Times New Roman"/>
            </w:rPr>
          </w:pPr>
          <w:ins w:id="746" w:author="Samane Shahpouri" w:date="2024-07-10T21:17:00Z" w16du:dateUtc="2024-07-10T19:17:00Z">
            <w:r>
              <w:rPr>
                <w:rFonts w:eastAsia="Times New Roman"/>
              </w:rPr>
              <w:t>76.</w:t>
            </w:r>
            <w:r>
              <w:rPr>
                <w:rFonts w:eastAsia="Times New Roman"/>
              </w:rPr>
              <w:tab/>
              <w:t>Sun H, Xi Q, Fan R, Sun J, Xie K, Ni X, et al. Synthesis of pseudo-CT images from pelvic MRI images based on an MD-</w:t>
            </w:r>
            <w:proofErr w:type="spellStart"/>
            <w:r>
              <w:rPr>
                <w:rFonts w:eastAsia="Times New Roman"/>
              </w:rPr>
              <w:t>CycleGAN</w:t>
            </w:r>
            <w:proofErr w:type="spellEnd"/>
            <w:r>
              <w:rPr>
                <w:rFonts w:eastAsia="Times New Roman"/>
              </w:rPr>
              <w:t xml:space="preserve"> model for radiotherapy. Phys Med Biol. 2022;67(3). </w:t>
            </w:r>
          </w:ins>
        </w:p>
        <w:p w14:paraId="42DCF43E" w14:textId="77777777" w:rsidR="00922503" w:rsidRDefault="00922503">
          <w:pPr>
            <w:autoSpaceDE w:val="0"/>
            <w:autoSpaceDN w:val="0"/>
            <w:ind w:hanging="640"/>
            <w:divId w:val="1311246418"/>
            <w:rPr>
              <w:ins w:id="747" w:author="Samane Shahpouri" w:date="2024-07-10T21:17:00Z" w16du:dateUtc="2024-07-10T19:17:00Z"/>
              <w:rFonts w:eastAsia="Times New Roman"/>
            </w:rPr>
          </w:pPr>
          <w:ins w:id="748" w:author="Samane Shahpouri" w:date="2024-07-10T21:17:00Z" w16du:dateUtc="2024-07-10T19:17:00Z">
            <w:r>
              <w:rPr>
                <w:rFonts w:eastAsia="Times New Roman"/>
              </w:rPr>
              <w:t>77.</w:t>
            </w:r>
            <w:r>
              <w:rPr>
                <w:rFonts w:eastAsia="Times New Roman"/>
              </w:rPr>
              <w:tab/>
              <w:t xml:space="preserve">Wang T, Manohar N, Lei Y, </w:t>
            </w:r>
            <w:proofErr w:type="spellStart"/>
            <w:r>
              <w:rPr>
                <w:rFonts w:eastAsia="Times New Roman"/>
              </w:rPr>
              <w:t>Dhabaan</w:t>
            </w:r>
            <w:proofErr w:type="spellEnd"/>
            <w:r>
              <w:rPr>
                <w:rFonts w:eastAsia="Times New Roman"/>
              </w:rPr>
              <w:t xml:space="preserve"> A, Shu HK, Liu T, et al. MRI-based treatment planning for brain stereotactic radiosurgery: </w:t>
            </w:r>
            <w:proofErr w:type="spellStart"/>
            <w:r>
              <w:rPr>
                <w:rFonts w:eastAsia="Times New Roman"/>
              </w:rPr>
              <w:t>Dosimetric</w:t>
            </w:r>
            <w:proofErr w:type="spellEnd"/>
            <w:r>
              <w:rPr>
                <w:rFonts w:eastAsia="Times New Roman"/>
              </w:rPr>
              <w:t xml:space="preserve"> validation of a learning-based pseudo-CT generation method. Medical Dosimetry. 2019;44(3). </w:t>
            </w:r>
          </w:ins>
        </w:p>
        <w:p w14:paraId="3192BF39" w14:textId="77777777" w:rsidR="00922503" w:rsidRDefault="00922503">
          <w:pPr>
            <w:autoSpaceDE w:val="0"/>
            <w:autoSpaceDN w:val="0"/>
            <w:ind w:hanging="640"/>
            <w:divId w:val="506528626"/>
            <w:rPr>
              <w:ins w:id="749" w:author="Samane Shahpouri" w:date="2024-07-10T21:17:00Z" w16du:dateUtc="2024-07-10T19:17:00Z"/>
              <w:rFonts w:eastAsia="Times New Roman"/>
            </w:rPr>
          </w:pPr>
          <w:ins w:id="750" w:author="Samane Shahpouri" w:date="2024-07-10T21:17:00Z" w16du:dateUtc="2024-07-10T19:17:00Z">
            <w:r>
              <w:rPr>
                <w:rFonts w:eastAsia="Times New Roman"/>
              </w:rPr>
              <w:t>78.</w:t>
            </w:r>
            <w:r>
              <w:rPr>
                <w:rFonts w:eastAsia="Times New Roman"/>
              </w:rPr>
              <w:tab/>
            </w:r>
            <w:proofErr w:type="spellStart"/>
            <w:r>
              <w:rPr>
                <w:rFonts w:eastAsia="Times New Roman"/>
              </w:rPr>
              <w:t>Jabbarpour</w:t>
            </w:r>
            <w:proofErr w:type="spellEnd"/>
            <w:r>
              <w:rPr>
                <w:rFonts w:eastAsia="Times New Roman"/>
              </w:rPr>
              <w:t xml:space="preserve"> A, Mahdavi SR, </w:t>
            </w:r>
            <w:proofErr w:type="spellStart"/>
            <w:r>
              <w:rPr>
                <w:rFonts w:eastAsia="Times New Roman"/>
              </w:rPr>
              <w:t>Vafaei</w:t>
            </w:r>
            <w:proofErr w:type="spellEnd"/>
            <w:r>
              <w:rPr>
                <w:rFonts w:eastAsia="Times New Roman"/>
              </w:rPr>
              <w:t xml:space="preserve"> Sadr A, Esmaili G, Shiri I, Zaidi H. Unsupervised </w:t>
            </w:r>
            <w:proofErr w:type="gramStart"/>
            <w:r>
              <w:rPr>
                <w:rFonts w:eastAsia="Times New Roman"/>
              </w:rPr>
              <w:t>pseudo CT</w:t>
            </w:r>
            <w:proofErr w:type="gramEnd"/>
            <w:r>
              <w:rPr>
                <w:rFonts w:eastAsia="Times New Roman"/>
              </w:rPr>
              <w:t xml:space="preserve"> generation using heterogenous multicentric CT/MR images and </w:t>
            </w:r>
            <w:proofErr w:type="spellStart"/>
            <w:r>
              <w:rPr>
                <w:rFonts w:eastAsia="Times New Roman"/>
              </w:rPr>
              <w:t>CycleGAN</w:t>
            </w:r>
            <w:proofErr w:type="spellEnd"/>
            <w:r>
              <w:rPr>
                <w:rFonts w:eastAsia="Times New Roman"/>
              </w:rPr>
              <w:t xml:space="preserve">: </w:t>
            </w:r>
            <w:proofErr w:type="spellStart"/>
            <w:r>
              <w:rPr>
                <w:rFonts w:eastAsia="Times New Roman"/>
              </w:rPr>
              <w:t>Dosimetric</w:t>
            </w:r>
            <w:proofErr w:type="spellEnd"/>
            <w:r>
              <w:rPr>
                <w:rFonts w:eastAsia="Times New Roman"/>
              </w:rPr>
              <w:t xml:space="preserve"> assessment for 3D conformal radiotherapy. </w:t>
            </w:r>
            <w:proofErr w:type="spellStart"/>
            <w:r>
              <w:rPr>
                <w:rFonts w:eastAsia="Times New Roman"/>
              </w:rPr>
              <w:t>Comput</w:t>
            </w:r>
            <w:proofErr w:type="spellEnd"/>
            <w:r>
              <w:rPr>
                <w:rFonts w:eastAsia="Times New Roman"/>
              </w:rPr>
              <w:t xml:space="preserve"> </w:t>
            </w:r>
            <w:proofErr w:type="spellStart"/>
            <w:r>
              <w:rPr>
                <w:rFonts w:eastAsia="Times New Roman"/>
              </w:rPr>
              <w:t>Biol</w:t>
            </w:r>
            <w:proofErr w:type="spellEnd"/>
            <w:r>
              <w:rPr>
                <w:rFonts w:eastAsia="Times New Roman"/>
              </w:rPr>
              <w:t xml:space="preserve"> Med. 2022;143. </w:t>
            </w:r>
          </w:ins>
        </w:p>
        <w:p w14:paraId="65BEB93C" w14:textId="77777777" w:rsidR="00922503" w:rsidRDefault="00922503">
          <w:pPr>
            <w:autoSpaceDE w:val="0"/>
            <w:autoSpaceDN w:val="0"/>
            <w:ind w:hanging="640"/>
            <w:divId w:val="686910205"/>
            <w:rPr>
              <w:ins w:id="751" w:author="Samane Shahpouri" w:date="2024-07-10T21:17:00Z" w16du:dateUtc="2024-07-10T19:17:00Z"/>
              <w:rFonts w:eastAsia="Times New Roman"/>
            </w:rPr>
          </w:pPr>
          <w:ins w:id="752" w:author="Samane Shahpouri" w:date="2024-07-10T21:17:00Z" w16du:dateUtc="2024-07-10T19:17:00Z">
            <w:r>
              <w:rPr>
                <w:rFonts w:eastAsia="Times New Roman"/>
              </w:rPr>
              <w:lastRenderedPageBreak/>
              <w:t>79.</w:t>
            </w:r>
            <w:r>
              <w:rPr>
                <w:rFonts w:eastAsia="Times New Roman"/>
              </w:rPr>
              <w:tab/>
              <w:t xml:space="preserve">Shiri I, Arabi H, </w:t>
            </w:r>
            <w:proofErr w:type="spellStart"/>
            <w:r>
              <w:rPr>
                <w:rFonts w:eastAsia="Times New Roman"/>
              </w:rPr>
              <w:t>Geramifar</w:t>
            </w:r>
            <w:proofErr w:type="spellEnd"/>
            <w:r>
              <w:rPr>
                <w:rFonts w:eastAsia="Times New Roman"/>
              </w:rPr>
              <w:t xml:space="preserve"> P, </w:t>
            </w:r>
            <w:proofErr w:type="spellStart"/>
            <w:r>
              <w:rPr>
                <w:rFonts w:eastAsia="Times New Roman"/>
              </w:rPr>
              <w:t>Hajianfar</w:t>
            </w:r>
            <w:proofErr w:type="spellEnd"/>
            <w:r>
              <w:rPr>
                <w:rFonts w:eastAsia="Times New Roman"/>
              </w:rPr>
              <w:t xml:space="preserve"> G, </w:t>
            </w:r>
            <w:proofErr w:type="spellStart"/>
            <w:r>
              <w:rPr>
                <w:rFonts w:eastAsia="Times New Roman"/>
              </w:rPr>
              <w:t>Ghafarian</w:t>
            </w:r>
            <w:proofErr w:type="spellEnd"/>
            <w:r>
              <w:rPr>
                <w:rFonts w:eastAsia="Times New Roman"/>
              </w:rPr>
              <w:t xml:space="preserve"> P, </w:t>
            </w:r>
            <w:proofErr w:type="spellStart"/>
            <w:r>
              <w:rPr>
                <w:rFonts w:eastAsia="Times New Roman"/>
              </w:rPr>
              <w:t>Rahmim</w:t>
            </w:r>
            <w:proofErr w:type="spellEnd"/>
            <w:r>
              <w:rPr>
                <w:rFonts w:eastAsia="Times New Roman"/>
              </w:rPr>
              <w:t xml:space="preserve"> A, et al. Deep-JASC: joint attenuation and scatter correction in whole-body 18F-FDG PET using a deep residual network.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2020 Oct 1;47(11):2533–48. </w:t>
            </w:r>
          </w:ins>
        </w:p>
        <w:p w14:paraId="60D5103B" w14:textId="77777777" w:rsidR="00922503" w:rsidRDefault="00922503">
          <w:pPr>
            <w:autoSpaceDE w:val="0"/>
            <w:autoSpaceDN w:val="0"/>
            <w:ind w:hanging="640"/>
            <w:divId w:val="698896354"/>
            <w:rPr>
              <w:ins w:id="753" w:author="Samane Shahpouri" w:date="2024-07-10T21:17:00Z" w16du:dateUtc="2024-07-10T19:17:00Z"/>
              <w:rFonts w:eastAsia="Times New Roman"/>
            </w:rPr>
          </w:pPr>
          <w:ins w:id="754" w:author="Samane Shahpouri" w:date="2024-07-10T21:17:00Z" w16du:dateUtc="2024-07-10T19:17:00Z">
            <w:r>
              <w:rPr>
                <w:rFonts w:eastAsia="Times New Roman"/>
              </w:rPr>
              <w:t>80.</w:t>
            </w:r>
            <w:r>
              <w:rPr>
                <w:rFonts w:eastAsia="Times New Roman"/>
              </w:rPr>
              <w:tab/>
              <w:t xml:space="preserve">Liu F, Jang H, Kijowski R, Bradshaw T, McMillan AB. Deep learning MR imaging-based attenuation correction for PET/MR imaging. Radiology. 2018;286(2). </w:t>
            </w:r>
          </w:ins>
        </w:p>
        <w:p w14:paraId="68DC94AD" w14:textId="77777777" w:rsidR="00922503" w:rsidRDefault="00922503">
          <w:pPr>
            <w:autoSpaceDE w:val="0"/>
            <w:autoSpaceDN w:val="0"/>
            <w:ind w:hanging="640"/>
            <w:divId w:val="1998681820"/>
            <w:rPr>
              <w:ins w:id="755" w:author="Samane Shahpouri" w:date="2024-07-10T21:17:00Z" w16du:dateUtc="2024-07-10T19:17:00Z"/>
              <w:rFonts w:eastAsia="Times New Roman"/>
            </w:rPr>
          </w:pPr>
          <w:ins w:id="756" w:author="Samane Shahpouri" w:date="2024-07-10T21:17:00Z" w16du:dateUtc="2024-07-10T19:17:00Z">
            <w:r>
              <w:rPr>
                <w:rFonts w:eastAsia="Times New Roman"/>
              </w:rPr>
              <w:t>81.</w:t>
            </w:r>
            <w:r>
              <w:rPr>
                <w:rFonts w:eastAsia="Times New Roman"/>
              </w:rPr>
              <w:tab/>
              <w:t xml:space="preserve">Arabi H, Zaidi H. Deep learning–based metal artefact reduction in PET/CT imaging. </w:t>
            </w:r>
            <w:proofErr w:type="spellStart"/>
            <w:r>
              <w:rPr>
                <w:rFonts w:eastAsia="Times New Roman"/>
              </w:rPr>
              <w:t>Eur</w:t>
            </w:r>
            <w:proofErr w:type="spellEnd"/>
            <w:r>
              <w:rPr>
                <w:rFonts w:eastAsia="Times New Roman"/>
              </w:rPr>
              <w:t xml:space="preserve"> </w:t>
            </w:r>
            <w:proofErr w:type="spellStart"/>
            <w:r>
              <w:rPr>
                <w:rFonts w:eastAsia="Times New Roman"/>
              </w:rPr>
              <w:t>Radiol</w:t>
            </w:r>
            <w:proofErr w:type="spellEnd"/>
            <w:r>
              <w:rPr>
                <w:rFonts w:eastAsia="Times New Roman"/>
              </w:rPr>
              <w:t xml:space="preserve">. 2021;31(8). </w:t>
            </w:r>
          </w:ins>
        </w:p>
        <w:p w14:paraId="7140AA9A" w14:textId="77777777" w:rsidR="00922503" w:rsidRDefault="00922503">
          <w:pPr>
            <w:autoSpaceDE w:val="0"/>
            <w:autoSpaceDN w:val="0"/>
            <w:ind w:hanging="640"/>
            <w:divId w:val="1245455274"/>
            <w:rPr>
              <w:ins w:id="757" w:author="Samane Shahpouri" w:date="2024-07-10T21:17:00Z" w16du:dateUtc="2024-07-10T19:17:00Z"/>
              <w:rFonts w:eastAsia="Times New Roman"/>
            </w:rPr>
          </w:pPr>
          <w:ins w:id="758" w:author="Samane Shahpouri" w:date="2024-07-10T21:17:00Z" w16du:dateUtc="2024-07-10T19:17:00Z">
            <w:r>
              <w:rPr>
                <w:rFonts w:eastAsia="Times New Roman"/>
              </w:rPr>
              <w:t>82.</w:t>
            </w:r>
            <w:r>
              <w:rPr>
                <w:rFonts w:eastAsia="Times New Roman"/>
              </w:rPr>
              <w:tab/>
              <w:t xml:space="preserve">Arabi H, Zaidi H. Truncation compensation and metallic dental implant artefact reduction in PET/MRI attenuation correction using deep learning-based object completion. Phys Med Biol. 2020;65(19). </w:t>
            </w:r>
          </w:ins>
        </w:p>
        <w:p w14:paraId="58DDDC84" w14:textId="77777777" w:rsidR="00922503" w:rsidRDefault="00922503">
          <w:pPr>
            <w:autoSpaceDE w:val="0"/>
            <w:autoSpaceDN w:val="0"/>
            <w:ind w:hanging="640"/>
            <w:divId w:val="1231843526"/>
            <w:rPr>
              <w:ins w:id="759" w:author="Samane Shahpouri" w:date="2024-07-10T21:17:00Z" w16du:dateUtc="2024-07-10T19:17:00Z"/>
              <w:rFonts w:eastAsia="Times New Roman"/>
            </w:rPr>
          </w:pPr>
          <w:ins w:id="760" w:author="Samane Shahpouri" w:date="2024-07-10T21:17:00Z" w16du:dateUtc="2024-07-10T19:17:00Z">
            <w:r>
              <w:rPr>
                <w:rFonts w:eastAsia="Times New Roman"/>
              </w:rPr>
              <w:t>83.</w:t>
            </w:r>
            <w:r>
              <w:rPr>
                <w:rFonts w:eastAsia="Times New Roman"/>
              </w:rPr>
              <w:tab/>
              <w:t xml:space="preserve">Topol EJ. High-performance medicine: the convergence of human and artificial intelligence. Vol. 25, Nature Medicine. 2019. </w:t>
            </w:r>
          </w:ins>
        </w:p>
        <w:p w14:paraId="5261967C" w14:textId="77777777" w:rsidR="00922503" w:rsidRDefault="00922503">
          <w:pPr>
            <w:autoSpaceDE w:val="0"/>
            <w:autoSpaceDN w:val="0"/>
            <w:ind w:hanging="640"/>
            <w:divId w:val="1799838151"/>
            <w:rPr>
              <w:ins w:id="761" w:author="Samane Shahpouri" w:date="2024-07-10T21:17:00Z" w16du:dateUtc="2024-07-10T19:17:00Z"/>
              <w:rFonts w:eastAsia="Times New Roman"/>
            </w:rPr>
          </w:pPr>
          <w:ins w:id="762" w:author="Samane Shahpouri" w:date="2024-07-10T21:17:00Z" w16du:dateUtc="2024-07-10T19:17:00Z">
            <w:r>
              <w:rPr>
                <w:rFonts w:eastAsia="Times New Roman"/>
              </w:rPr>
              <w:t>84.</w:t>
            </w:r>
            <w:r>
              <w:rPr>
                <w:rFonts w:eastAsia="Times New Roman"/>
              </w:rPr>
              <w:tab/>
              <w:t xml:space="preserve">Zhou SK, Greenspan H, </w:t>
            </w:r>
            <w:proofErr w:type="spellStart"/>
            <w:r>
              <w:rPr>
                <w:rFonts w:eastAsia="Times New Roman"/>
              </w:rPr>
              <w:t>Davatzikos</w:t>
            </w:r>
            <w:proofErr w:type="spellEnd"/>
            <w:r>
              <w:rPr>
                <w:rFonts w:eastAsia="Times New Roman"/>
              </w:rPr>
              <w:t xml:space="preserve"> C, Duncan JS, Van Ginneken B, </w:t>
            </w:r>
            <w:proofErr w:type="spellStart"/>
            <w:r>
              <w:rPr>
                <w:rFonts w:eastAsia="Times New Roman"/>
              </w:rPr>
              <w:t>Madabhushi</w:t>
            </w:r>
            <w:proofErr w:type="spellEnd"/>
            <w:r>
              <w:rPr>
                <w:rFonts w:eastAsia="Times New Roman"/>
              </w:rPr>
              <w:t xml:space="preserve"> A, et al. A Review of Deep Learning in Medical Imaging: Imaging Traits, Technology Trends, Case Studies with Progress Highlights, and Future Promises. Proceedings of the IEEE. 2021;109(5). </w:t>
            </w:r>
          </w:ins>
        </w:p>
        <w:p w14:paraId="04D6E76C" w14:textId="77777777" w:rsidR="00922503" w:rsidRDefault="00922503">
          <w:pPr>
            <w:autoSpaceDE w:val="0"/>
            <w:autoSpaceDN w:val="0"/>
            <w:ind w:hanging="640"/>
            <w:divId w:val="1408917391"/>
            <w:rPr>
              <w:ins w:id="763" w:author="Samane Shahpouri" w:date="2024-07-10T21:17:00Z" w16du:dateUtc="2024-07-10T19:17:00Z"/>
              <w:rFonts w:eastAsia="Times New Roman"/>
            </w:rPr>
          </w:pPr>
          <w:ins w:id="764" w:author="Samane Shahpouri" w:date="2024-07-10T21:17:00Z" w16du:dateUtc="2024-07-10T19:17:00Z">
            <w:r>
              <w:rPr>
                <w:rFonts w:eastAsia="Times New Roman"/>
              </w:rPr>
              <w:t>85.</w:t>
            </w:r>
            <w:r>
              <w:rPr>
                <w:rFonts w:eastAsia="Times New Roman"/>
              </w:rPr>
              <w:tab/>
              <w:t xml:space="preserve">Scott IA, Cook D, </w:t>
            </w:r>
            <w:proofErr w:type="spellStart"/>
            <w:r>
              <w:rPr>
                <w:rFonts w:eastAsia="Times New Roman"/>
              </w:rPr>
              <w:t>Coiera</w:t>
            </w:r>
            <w:proofErr w:type="spellEnd"/>
            <w:r>
              <w:rPr>
                <w:rFonts w:eastAsia="Times New Roman"/>
              </w:rPr>
              <w:t xml:space="preserve"> EW, Richards B. Machine learning in clinical practice: prospects and pitfalls. Medical Journal of Australia. 2019;211(5). </w:t>
            </w:r>
          </w:ins>
        </w:p>
        <w:p w14:paraId="4378BB94" w14:textId="77777777" w:rsidR="00922503" w:rsidRDefault="00922503">
          <w:pPr>
            <w:autoSpaceDE w:val="0"/>
            <w:autoSpaceDN w:val="0"/>
            <w:ind w:hanging="640"/>
            <w:divId w:val="931203018"/>
            <w:rPr>
              <w:ins w:id="765" w:author="Samane Shahpouri" w:date="2024-07-10T21:17:00Z" w16du:dateUtc="2024-07-10T19:17:00Z"/>
              <w:rFonts w:eastAsia="Times New Roman"/>
            </w:rPr>
          </w:pPr>
          <w:ins w:id="766" w:author="Samane Shahpouri" w:date="2024-07-10T21:17:00Z" w16du:dateUtc="2024-07-10T19:17:00Z">
            <w:r>
              <w:rPr>
                <w:rFonts w:eastAsia="Times New Roman"/>
              </w:rPr>
              <w:t>86.</w:t>
            </w:r>
            <w:r>
              <w:rPr>
                <w:rFonts w:eastAsia="Times New Roman"/>
              </w:rPr>
              <w:tab/>
            </w:r>
            <w:proofErr w:type="spellStart"/>
            <w:r>
              <w:rPr>
                <w:rFonts w:eastAsia="Times New Roman"/>
              </w:rPr>
              <w:t>Saboury</w:t>
            </w:r>
            <w:proofErr w:type="spellEnd"/>
            <w:r>
              <w:rPr>
                <w:rFonts w:eastAsia="Times New Roman"/>
              </w:rPr>
              <w:t xml:space="preserve"> B, Bradshaw T, </w:t>
            </w:r>
            <w:proofErr w:type="spellStart"/>
            <w:r>
              <w:rPr>
                <w:rFonts w:eastAsia="Times New Roman"/>
              </w:rPr>
              <w:t>Boellaard</w:t>
            </w:r>
            <w:proofErr w:type="spellEnd"/>
            <w:r>
              <w:rPr>
                <w:rFonts w:eastAsia="Times New Roman"/>
              </w:rPr>
              <w:t xml:space="preserve"> R, </w:t>
            </w:r>
            <w:proofErr w:type="spellStart"/>
            <w:r>
              <w:rPr>
                <w:rFonts w:eastAsia="Times New Roman"/>
              </w:rPr>
              <w:t>Buvat</w:t>
            </w:r>
            <w:proofErr w:type="spellEnd"/>
            <w:r>
              <w:rPr>
                <w:rFonts w:eastAsia="Times New Roman"/>
              </w:rPr>
              <w:t xml:space="preserve"> I, Dutta J, Hatt M, et al. Artificial Intelligence in Nuclear Medicine: Opportunities, Challenges, and Responsibilities Toward a Trustworthy Ecosystem. Journal of Nuclear Medicine. 2023;64(2). </w:t>
            </w:r>
          </w:ins>
        </w:p>
        <w:p w14:paraId="09C0F017" w14:textId="77777777" w:rsidR="00922503" w:rsidRDefault="00922503">
          <w:pPr>
            <w:autoSpaceDE w:val="0"/>
            <w:autoSpaceDN w:val="0"/>
            <w:ind w:hanging="640"/>
            <w:divId w:val="290208617"/>
            <w:rPr>
              <w:ins w:id="767" w:author="Samane Shahpouri" w:date="2024-07-10T21:17:00Z" w16du:dateUtc="2024-07-10T19:17:00Z"/>
              <w:rFonts w:eastAsia="Times New Roman"/>
            </w:rPr>
          </w:pPr>
          <w:ins w:id="768" w:author="Samane Shahpouri" w:date="2024-07-10T21:17:00Z" w16du:dateUtc="2024-07-10T19:17:00Z">
            <w:r>
              <w:rPr>
                <w:rFonts w:eastAsia="Times New Roman"/>
              </w:rPr>
              <w:t>87.</w:t>
            </w:r>
            <w:r>
              <w:rPr>
                <w:rFonts w:eastAsia="Times New Roman"/>
              </w:rPr>
              <w:tab/>
              <w:t xml:space="preserve">Shiri I, </w:t>
            </w:r>
            <w:proofErr w:type="spellStart"/>
            <w:r>
              <w:rPr>
                <w:rFonts w:eastAsia="Times New Roman"/>
              </w:rPr>
              <w:t>Vafaei</w:t>
            </w:r>
            <w:proofErr w:type="spellEnd"/>
            <w:r>
              <w:rPr>
                <w:rFonts w:eastAsia="Times New Roman"/>
              </w:rPr>
              <w:t xml:space="preserve"> Sadr A, Akhavan A, Salimi Y, </w:t>
            </w:r>
            <w:proofErr w:type="spellStart"/>
            <w:r>
              <w:rPr>
                <w:rFonts w:eastAsia="Times New Roman"/>
              </w:rPr>
              <w:t>Sanaat</w:t>
            </w:r>
            <w:proofErr w:type="spellEnd"/>
            <w:r>
              <w:rPr>
                <w:rFonts w:eastAsia="Times New Roman"/>
              </w:rPr>
              <w:t xml:space="preserve"> A, Amini M, et al. Decentralized collaborative multi-institutional PET attenuation and scatter correction using federated deep learning. </w:t>
            </w:r>
            <w:proofErr w:type="spellStart"/>
            <w:r>
              <w:rPr>
                <w:rFonts w:eastAsia="Times New Roman"/>
              </w:rPr>
              <w:t>Eur</w:t>
            </w:r>
            <w:proofErr w:type="spellEnd"/>
            <w:r>
              <w:rPr>
                <w:rFonts w:eastAsia="Times New Roman"/>
              </w:rPr>
              <w:t xml:space="preserve"> J </w:t>
            </w:r>
            <w:proofErr w:type="spellStart"/>
            <w:r>
              <w:rPr>
                <w:rFonts w:eastAsia="Times New Roman"/>
              </w:rPr>
              <w:t>Nucl</w:t>
            </w:r>
            <w:proofErr w:type="spellEnd"/>
            <w:r>
              <w:rPr>
                <w:rFonts w:eastAsia="Times New Roman"/>
              </w:rPr>
              <w:t xml:space="preserve"> Med Mol Imaging. 2023 Mar 1;50(4):1034–50. </w:t>
            </w:r>
          </w:ins>
        </w:p>
        <w:p w14:paraId="49C7553B" w14:textId="77777777" w:rsidR="00922503" w:rsidRDefault="00922503">
          <w:pPr>
            <w:autoSpaceDE w:val="0"/>
            <w:autoSpaceDN w:val="0"/>
            <w:ind w:hanging="640"/>
            <w:divId w:val="411240120"/>
            <w:rPr>
              <w:ins w:id="769" w:author="Samane Shahpouri" w:date="2024-07-10T21:17:00Z" w16du:dateUtc="2024-07-10T19:17:00Z"/>
              <w:rFonts w:eastAsia="Times New Roman"/>
            </w:rPr>
          </w:pPr>
          <w:ins w:id="770" w:author="Samane Shahpouri" w:date="2024-07-10T21:17:00Z" w16du:dateUtc="2024-07-10T19:17:00Z">
            <w:r>
              <w:rPr>
                <w:rFonts w:eastAsia="Times New Roman"/>
              </w:rPr>
              <w:t>88.</w:t>
            </w:r>
            <w:r>
              <w:rPr>
                <w:rFonts w:eastAsia="Times New Roman"/>
              </w:rPr>
              <w:tab/>
              <w:t xml:space="preserve">Shiri I, Sadr A V, </w:t>
            </w:r>
            <w:proofErr w:type="spellStart"/>
            <w:r>
              <w:rPr>
                <w:rFonts w:eastAsia="Times New Roman"/>
              </w:rPr>
              <w:t>Sanaat</w:t>
            </w:r>
            <w:proofErr w:type="spellEnd"/>
            <w:r>
              <w:rPr>
                <w:rFonts w:eastAsia="Times New Roman"/>
              </w:rPr>
              <w:t xml:space="preserve"> A, Ferdowsi S, Arabi H, Zaidi H. Federated Learning-based Deep Learning Model for PET Attenuation and Scatter Correction: A Multi-</w:t>
            </w:r>
            <w:proofErr w:type="spellStart"/>
            <w:r>
              <w:rPr>
                <w:rFonts w:eastAsia="Times New Roman"/>
              </w:rPr>
              <w:t>Center</w:t>
            </w:r>
            <w:proofErr w:type="spellEnd"/>
            <w:r>
              <w:rPr>
                <w:rFonts w:eastAsia="Times New Roman"/>
              </w:rPr>
              <w:t xml:space="preserve"> Study. In: 2021 IEEE Nuclear Science Symposium and Medical Imaging Conference (NSS/MIC). 2021. p. 1–3. </w:t>
            </w:r>
          </w:ins>
        </w:p>
        <w:p w14:paraId="7F1D9F15" w14:textId="77777777" w:rsidR="00922503" w:rsidRDefault="00922503">
          <w:pPr>
            <w:autoSpaceDE w:val="0"/>
            <w:autoSpaceDN w:val="0"/>
            <w:ind w:hanging="640"/>
            <w:divId w:val="1652369581"/>
            <w:rPr>
              <w:ins w:id="771" w:author="Samane Shahpouri" w:date="2024-07-10T21:17:00Z" w16du:dateUtc="2024-07-10T19:17:00Z"/>
              <w:rFonts w:eastAsia="Times New Roman"/>
            </w:rPr>
          </w:pPr>
          <w:ins w:id="772" w:author="Samane Shahpouri" w:date="2024-07-10T21:17:00Z" w16du:dateUtc="2024-07-10T19:17:00Z">
            <w:r>
              <w:rPr>
                <w:rFonts w:eastAsia="Times New Roman"/>
              </w:rPr>
              <w:t>89.</w:t>
            </w:r>
            <w:r>
              <w:rPr>
                <w:rFonts w:eastAsia="Times New Roman"/>
              </w:rPr>
              <w:tab/>
              <w:t xml:space="preserve">Isensee F, Petersen J, Klein A, Zimmerer D, Jaeger PF, Kohl S, et al. </w:t>
            </w:r>
            <w:proofErr w:type="spellStart"/>
            <w:r>
              <w:rPr>
                <w:rFonts w:eastAsia="Times New Roman"/>
              </w:rPr>
              <w:t>nnU</w:t>
            </w:r>
            <w:proofErr w:type="spellEnd"/>
            <w:r>
              <w:rPr>
                <w:rFonts w:eastAsia="Times New Roman"/>
              </w:rPr>
              <w:t xml:space="preserve">-Net: Self-adapting Framework for U-Net-Based Medical Image Segmentation. In: </w:t>
            </w:r>
            <w:proofErr w:type="spellStart"/>
            <w:r>
              <w:rPr>
                <w:rFonts w:eastAsia="Times New Roman"/>
              </w:rPr>
              <w:t>Informatik</w:t>
            </w:r>
            <w:proofErr w:type="spellEnd"/>
            <w:r>
              <w:rPr>
                <w:rFonts w:eastAsia="Times New Roman"/>
              </w:rPr>
              <w:t xml:space="preserve"> </w:t>
            </w:r>
            <w:proofErr w:type="spellStart"/>
            <w:r>
              <w:rPr>
                <w:rFonts w:eastAsia="Times New Roman"/>
              </w:rPr>
              <w:t>aktuell</w:t>
            </w:r>
            <w:proofErr w:type="spellEnd"/>
            <w:r>
              <w:rPr>
                <w:rFonts w:eastAsia="Times New Roman"/>
              </w:rPr>
              <w:t xml:space="preserve">. 2019. </w:t>
            </w:r>
          </w:ins>
        </w:p>
        <w:p w14:paraId="2E6CE2FD" w14:textId="77777777" w:rsidR="00922503" w:rsidRDefault="00922503">
          <w:pPr>
            <w:autoSpaceDE w:val="0"/>
            <w:autoSpaceDN w:val="0"/>
            <w:ind w:hanging="640"/>
            <w:divId w:val="509216898"/>
            <w:rPr>
              <w:ins w:id="773" w:author="Samane Shahpouri" w:date="2024-07-10T21:17:00Z" w16du:dateUtc="2024-07-10T19:17:00Z"/>
              <w:rFonts w:eastAsia="Times New Roman"/>
            </w:rPr>
          </w:pPr>
          <w:ins w:id="774" w:author="Samane Shahpouri" w:date="2024-07-10T21:17:00Z" w16du:dateUtc="2024-07-10T19:17:00Z">
            <w:r>
              <w:rPr>
                <w:rFonts w:eastAsia="Times New Roman"/>
              </w:rPr>
              <w:t>90.</w:t>
            </w:r>
            <w:r>
              <w:rPr>
                <w:rFonts w:eastAsia="Times New Roman"/>
              </w:rPr>
              <w:tab/>
              <w:t xml:space="preserve">Isensee F, Jaeger PF, Kohl SAA, Petersen J, Maier-Hein KH. </w:t>
            </w:r>
            <w:proofErr w:type="spellStart"/>
            <w:r>
              <w:rPr>
                <w:rFonts w:eastAsia="Times New Roman"/>
              </w:rPr>
              <w:t>nnU</w:t>
            </w:r>
            <w:proofErr w:type="spellEnd"/>
            <w:r>
              <w:rPr>
                <w:rFonts w:eastAsia="Times New Roman"/>
              </w:rPr>
              <w:t xml:space="preserve">-Net: Breaking the Spell on Successful Medical Image Segmentation Fabian. Nat Methods. 2021;18(2). </w:t>
            </w:r>
          </w:ins>
        </w:p>
        <w:p w14:paraId="224CCF37" w14:textId="77777777" w:rsidR="00922503" w:rsidRDefault="00922503">
          <w:pPr>
            <w:autoSpaceDE w:val="0"/>
            <w:autoSpaceDN w:val="0"/>
            <w:ind w:hanging="640"/>
            <w:divId w:val="1453207850"/>
            <w:rPr>
              <w:ins w:id="775" w:author="Samane Shahpouri" w:date="2024-07-10T21:17:00Z" w16du:dateUtc="2024-07-10T19:17:00Z"/>
              <w:rFonts w:eastAsia="Times New Roman"/>
            </w:rPr>
          </w:pPr>
          <w:ins w:id="776" w:author="Samane Shahpouri" w:date="2024-07-10T21:17:00Z" w16du:dateUtc="2024-07-10T19:17:00Z">
            <w:r>
              <w:rPr>
                <w:rFonts w:eastAsia="Times New Roman"/>
              </w:rPr>
              <w:t>91.</w:t>
            </w:r>
            <w:r>
              <w:rPr>
                <w:rFonts w:eastAsia="Times New Roman"/>
              </w:rPr>
              <w:tab/>
              <w:t xml:space="preserve">Wang Z, Bovik AC, Sheikh HR, Simoncelli EP. Image quality assessment: From error visibility to structural similarity. IEEE Transactions on Image Processing. 2004;13(4). </w:t>
            </w:r>
          </w:ins>
        </w:p>
        <w:p w14:paraId="77B63982" w14:textId="77777777" w:rsidR="00922503" w:rsidRDefault="00922503">
          <w:pPr>
            <w:autoSpaceDE w:val="0"/>
            <w:autoSpaceDN w:val="0"/>
            <w:ind w:hanging="640"/>
            <w:divId w:val="1157844275"/>
            <w:rPr>
              <w:ins w:id="777" w:author="Samane Shahpouri" w:date="2024-07-10T21:17:00Z" w16du:dateUtc="2024-07-10T19:17:00Z"/>
              <w:rFonts w:eastAsia="Times New Roman"/>
            </w:rPr>
          </w:pPr>
          <w:ins w:id="778" w:author="Samane Shahpouri" w:date="2024-07-10T21:17:00Z" w16du:dateUtc="2024-07-10T19:17:00Z">
            <w:r>
              <w:rPr>
                <w:rFonts w:eastAsia="Times New Roman"/>
              </w:rPr>
              <w:t>92.</w:t>
            </w:r>
            <w:r>
              <w:rPr>
                <w:rFonts w:eastAsia="Times New Roman"/>
              </w:rPr>
              <w:tab/>
              <w:t xml:space="preserve">Hwang D, Kang SK, Kim KY, Seo S, Paeng JC, Lee DS, et al. Generation of PET attenuation map for whole-body time-of-flight 18F-FDG PET/MRI using a deep neural network trained with simultaneously reconstructed activity and attenuation maps. Journal of Nuclear Medicine. 2019;60(8). </w:t>
            </w:r>
          </w:ins>
        </w:p>
        <w:p w14:paraId="24C929D6" w14:textId="77777777" w:rsidR="00922503" w:rsidRDefault="00922503">
          <w:pPr>
            <w:autoSpaceDE w:val="0"/>
            <w:autoSpaceDN w:val="0"/>
            <w:ind w:hanging="640"/>
            <w:divId w:val="1491630480"/>
            <w:rPr>
              <w:ins w:id="779" w:author="Samane Shahpouri" w:date="2024-07-10T21:17:00Z" w16du:dateUtc="2024-07-10T19:17:00Z"/>
              <w:rFonts w:eastAsia="Times New Roman"/>
            </w:rPr>
          </w:pPr>
          <w:ins w:id="780" w:author="Samane Shahpouri" w:date="2024-07-10T21:17:00Z" w16du:dateUtc="2024-07-10T19:17:00Z">
            <w:r>
              <w:rPr>
                <w:rFonts w:eastAsia="Times New Roman"/>
              </w:rPr>
              <w:t>93.</w:t>
            </w:r>
            <w:r>
              <w:rPr>
                <w:rFonts w:eastAsia="Times New Roman"/>
              </w:rPr>
              <w:tab/>
              <w:t xml:space="preserve">McMillan AB, Bradshaw TJ. Artificial Intelligence–Based Data Corrections for Attenuation and Scatter in Position Emission Tomography and Single-Photon Emission Computed Tomography. Vol. 16, PET Clinics. W.B. Saunders; 2021. p. 543–52. </w:t>
            </w:r>
          </w:ins>
        </w:p>
        <w:p w14:paraId="5456C916" w14:textId="77777777" w:rsidR="00922503" w:rsidRDefault="00922503">
          <w:pPr>
            <w:autoSpaceDE w:val="0"/>
            <w:autoSpaceDN w:val="0"/>
            <w:ind w:hanging="640"/>
            <w:divId w:val="451020620"/>
            <w:rPr>
              <w:ins w:id="781" w:author="Samane Shahpouri" w:date="2024-07-10T21:17:00Z" w16du:dateUtc="2024-07-10T19:17:00Z"/>
              <w:rFonts w:eastAsia="Times New Roman"/>
            </w:rPr>
          </w:pPr>
          <w:ins w:id="782" w:author="Samane Shahpouri" w:date="2024-07-10T21:17:00Z" w16du:dateUtc="2024-07-10T19:17:00Z">
            <w:r>
              <w:rPr>
                <w:rFonts w:eastAsia="Times New Roman"/>
              </w:rPr>
              <w:lastRenderedPageBreak/>
              <w:t>94.</w:t>
            </w:r>
            <w:r>
              <w:rPr>
                <w:rFonts w:eastAsia="Times New Roman"/>
              </w:rPr>
              <w:tab/>
              <w:t xml:space="preserve">Arabi H, Zaidi H. Magnetic resonance imaging-guided attenuation correction in whole-body PET/MRI using a sorted atlas approach. Med Image Anal. 2016;31. </w:t>
            </w:r>
          </w:ins>
        </w:p>
        <w:p w14:paraId="206D42BC" w14:textId="77777777" w:rsidR="00922503" w:rsidRDefault="00922503">
          <w:pPr>
            <w:autoSpaceDE w:val="0"/>
            <w:autoSpaceDN w:val="0"/>
            <w:ind w:hanging="640"/>
            <w:divId w:val="2060788597"/>
            <w:rPr>
              <w:ins w:id="783" w:author="Samane Shahpouri" w:date="2024-07-10T21:17:00Z" w16du:dateUtc="2024-07-10T19:17:00Z"/>
              <w:rFonts w:eastAsia="Times New Roman"/>
            </w:rPr>
          </w:pPr>
          <w:ins w:id="784" w:author="Samane Shahpouri" w:date="2024-07-10T21:17:00Z" w16du:dateUtc="2024-07-10T19:17:00Z">
            <w:r>
              <w:rPr>
                <w:rFonts w:eastAsia="Times New Roman"/>
              </w:rPr>
              <w:t>95.</w:t>
            </w:r>
            <w:r>
              <w:rPr>
                <w:rFonts w:eastAsia="Times New Roman"/>
              </w:rPr>
              <w:tab/>
              <w:t xml:space="preserve">Akbarzadeh A, Ay MR, Ahmadian A, Riahi Alam N, Zaidi H. MRI-guided attenuation correction in whole-body PET/MR: Assessment of the effect of bone attenuation. Ann </w:t>
            </w:r>
            <w:proofErr w:type="spellStart"/>
            <w:r>
              <w:rPr>
                <w:rFonts w:eastAsia="Times New Roman"/>
              </w:rPr>
              <w:t>Nucl</w:t>
            </w:r>
            <w:proofErr w:type="spellEnd"/>
            <w:r>
              <w:rPr>
                <w:rFonts w:eastAsia="Times New Roman"/>
              </w:rPr>
              <w:t xml:space="preserve"> Med. 2013;27(2). </w:t>
            </w:r>
          </w:ins>
        </w:p>
        <w:p w14:paraId="1AA5F5CC" w14:textId="77777777" w:rsidR="00922503" w:rsidRDefault="00922503">
          <w:pPr>
            <w:autoSpaceDE w:val="0"/>
            <w:autoSpaceDN w:val="0"/>
            <w:ind w:hanging="640"/>
            <w:divId w:val="359815505"/>
            <w:rPr>
              <w:ins w:id="785" w:author="Samane Shahpouri" w:date="2024-07-10T21:17:00Z" w16du:dateUtc="2024-07-10T19:17:00Z"/>
              <w:rFonts w:eastAsia="Times New Roman"/>
            </w:rPr>
          </w:pPr>
          <w:ins w:id="786" w:author="Samane Shahpouri" w:date="2024-07-10T21:17:00Z" w16du:dateUtc="2024-07-10T19:17:00Z">
            <w:r>
              <w:rPr>
                <w:rFonts w:eastAsia="Times New Roman"/>
              </w:rPr>
              <w:t>96.</w:t>
            </w:r>
            <w:r>
              <w:rPr>
                <w:rFonts w:eastAsia="Times New Roman"/>
              </w:rPr>
              <w:tab/>
              <w:t xml:space="preserve">Armanious K, Hepp T, </w:t>
            </w:r>
            <w:proofErr w:type="spellStart"/>
            <w:r>
              <w:rPr>
                <w:rFonts w:eastAsia="Times New Roman"/>
              </w:rPr>
              <w:t>Küstner</w:t>
            </w:r>
            <w:proofErr w:type="spellEnd"/>
            <w:r>
              <w:rPr>
                <w:rFonts w:eastAsia="Times New Roman"/>
              </w:rPr>
              <w:t xml:space="preserve"> T, Dittmann H, Nikolaou K, La Fougère C, et al. Independent attenuation correction of whole body [18</w:t>
            </w:r>
            <w:proofErr w:type="gramStart"/>
            <w:r>
              <w:rPr>
                <w:rFonts w:eastAsia="Times New Roman"/>
              </w:rPr>
              <w:t>F]FDG</w:t>
            </w:r>
            <w:proofErr w:type="gramEnd"/>
            <w:r>
              <w:rPr>
                <w:rFonts w:eastAsia="Times New Roman"/>
              </w:rPr>
              <w:t xml:space="preserve">-PET using a deep learning approach with Generative Adversarial Networks. EJNMMI Res. 2020;10(1). </w:t>
            </w:r>
          </w:ins>
        </w:p>
        <w:p w14:paraId="6BD3623B" w14:textId="77777777" w:rsidR="00922503" w:rsidRDefault="00922503">
          <w:pPr>
            <w:autoSpaceDE w:val="0"/>
            <w:autoSpaceDN w:val="0"/>
            <w:ind w:hanging="640"/>
            <w:divId w:val="251741726"/>
            <w:rPr>
              <w:ins w:id="787" w:author="Samane Shahpouri" w:date="2024-07-10T21:17:00Z" w16du:dateUtc="2024-07-10T19:17:00Z"/>
              <w:rFonts w:eastAsia="Times New Roman"/>
            </w:rPr>
          </w:pPr>
          <w:ins w:id="788" w:author="Samane Shahpouri" w:date="2024-07-10T21:17:00Z" w16du:dateUtc="2024-07-10T19:17:00Z">
            <w:r>
              <w:rPr>
                <w:rFonts w:eastAsia="Times New Roman"/>
              </w:rPr>
              <w:t>97.</w:t>
            </w:r>
            <w:r>
              <w:rPr>
                <w:rFonts w:eastAsia="Times New Roman"/>
              </w:rPr>
              <w:tab/>
              <w:t xml:space="preserve">Izadi S, Shiri I, F. Uribe C, </w:t>
            </w:r>
            <w:proofErr w:type="spellStart"/>
            <w:r>
              <w:rPr>
                <w:rFonts w:eastAsia="Times New Roman"/>
              </w:rPr>
              <w:t>Geramifar</w:t>
            </w:r>
            <w:proofErr w:type="spellEnd"/>
            <w:r>
              <w:rPr>
                <w:rFonts w:eastAsia="Times New Roman"/>
              </w:rPr>
              <w:t xml:space="preserve"> P, Zaidi H, </w:t>
            </w:r>
            <w:proofErr w:type="spellStart"/>
            <w:r>
              <w:rPr>
                <w:rFonts w:eastAsia="Times New Roman"/>
              </w:rPr>
              <w:t>Rahmim</w:t>
            </w:r>
            <w:proofErr w:type="spellEnd"/>
            <w:r>
              <w:rPr>
                <w:rFonts w:eastAsia="Times New Roman"/>
              </w:rPr>
              <w:t xml:space="preserve"> A, et al. Enhanced direct joint attenuation and scatter correction of whole-body PET images via context-aware deep networks. Z Med Phys. </w:t>
            </w:r>
            <w:proofErr w:type="gramStart"/>
            <w:r>
              <w:rPr>
                <w:rFonts w:eastAsia="Times New Roman"/>
              </w:rPr>
              <w:t>2024;</w:t>
            </w:r>
            <w:proofErr w:type="gramEnd"/>
            <w:r>
              <w:rPr>
                <w:rFonts w:eastAsia="Times New Roman"/>
              </w:rPr>
              <w:t xml:space="preserve"> </w:t>
            </w:r>
          </w:ins>
        </w:p>
        <w:p w14:paraId="276C6A72" w14:textId="77777777" w:rsidR="00922503" w:rsidRDefault="00922503">
          <w:pPr>
            <w:autoSpaceDE w:val="0"/>
            <w:autoSpaceDN w:val="0"/>
            <w:ind w:hanging="640"/>
            <w:divId w:val="1526558186"/>
            <w:rPr>
              <w:ins w:id="789" w:author="Samane Shahpouri" w:date="2024-07-10T21:17:00Z" w16du:dateUtc="2024-07-10T19:17:00Z"/>
              <w:rFonts w:eastAsia="Times New Roman"/>
            </w:rPr>
          </w:pPr>
          <w:ins w:id="790" w:author="Samane Shahpouri" w:date="2024-07-10T21:17:00Z" w16du:dateUtc="2024-07-10T19:17:00Z">
            <w:r>
              <w:rPr>
                <w:rFonts w:eastAsia="Times New Roman"/>
              </w:rPr>
              <w:t>98.</w:t>
            </w:r>
            <w:r>
              <w:rPr>
                <w:rFonts w:eastAsia="Times New Roman"/>
              </w:rPr>
              <w:tab/>
              <w:t xml:space="preserve">Shi L, Zhang J, Toyonaga T, Shao D, Onofrey JA, Lu Y. Deep learning-based attenuation map generation with simultaneously reconstructed PET activity and attenuation and low-dose application. Phys Med Biol. 2023;68(3). </w:t>
            </w:r>
          </w:ins>
        </w:p>
        <w:p w14:paraId="053C5861" w14:textId="77777777" w:rsidR="00922503" w:rsidRDefault="00922503">
          <w:pPr>
            <w:autoSpaceDE w:val="0"/>
            <w:autoSpaceDN w:val="0"/>
            <w:ind w:hanging="640"/>
            <w:divId w:val="816652228"/>
            <w:rPr>
              <w:ins w:id="791" w:author="Samane Shahpouri" w:date="2024-07-10T21:17:00Z" w16du:dateUtc="2024-07-10T19:17:00Z"/>
              <w:rFonts w:eastAsia="Times New Roman"/>
            </w:rPr>
          </w:pPr>
          <w:ins w:id="792" w:author="Samane Shahpouri" w:date="2024-07-10T21:17:00Z" w16du:dateUtc="2024-07-10T19:17:00Z">
            <w:r>
              <w:rPr>
                <w:rFonts w:eastAsia="Times New Roman"/>
              </w:rPr>
              <w:t>99.</w:t>
            </w:r>
            <w:r>
              <w:rPr>
                <w:rFonts w:eastAsia="Times New Roman"/>
              </w:rPr>
              <w:tab/>
              <w:t xml:space="preserve">Hwang D, Kim KY, Kang SK, Seo S, Paeng JC, Lee DS, et al. Improving the accuracy of simultaneously reconstructed activity and attenuation maps using deep learning. Journal of Nuclear Medicine. 2018;59(10). </w:t>
            </w:r>
          </w:ins>
        </w:p>
        <w:p w14:paraId="77174738" w14:textId="77777777" w:rsidR="00922503" w:rsidRDefault="00922503">
          <w:pPr>
            <w:autoSpaceDE w:val="0"/>
            <w:autoSpaceDN w:val="0"/>
            <w:ind w:hanging="640"/>
            <w:divId w:val="1718820270"/>
            <w:rPr>
              <w:ins w:id="793" w:author="Samane Shahpouri" w:date="2024-07-10T21:17:00Z" w16du:dateUtc="2024-07-10T19:17:00Z"/>
              <w:rFonts w:eastAsia="Times New Roman"/>
            </w:rPr>
          </w:pPr>
          <w:ins w:id="794" w:author="Samane Shahpouri" w:date="2024-07-10T21:17:00Z" w16du:dateUtc="2024-07-10T19:17:00Z">
            <w:r>
              <w:rPr>
                <w:rFonts w:eastAsia="Times New Roman"/>
              </w:rPr>
              <w:t>100.</w:t>
            </w:r>
            <w:r>
              <w:rPr>
                <w:rFonts w:eastAsia="Times New Roman"/>
              </w:rPr>
              <w:tab/>
              <w:t xml:space="preserve">Hong I, </w:t>
            </w:r>
            <w:proofErr w:type="spellStart"/>
            <w:r>
              <w:rPr>
                <w:rFonts w:eastAsia="Times New Roman"/>
              </w:rPr>
              <w:t>Nekolla</w:t>
            </w:r>
            <w:proofErr w:type="spellEnd"/>
            <w:r>
              <w:rPr>
                <w:rFonts w:eastAsia="Times New Roman"/>
              </w:rPr>
              <w:t xml:space="preserve"> SG, Michel C. Improving Scatter Correction for Ga-68 PSMA PET Studies. In: 2017 IEEE Nuclear Science Symposium and Medical Imaging Conference, NSS/MIC 2017 - Conference Proceedings. 2018. </w:t>
            </w:r>
          </w:ins>
        </w:p>
        <w:p w14:paraId="53142235" w14:textId="77777777" w:rsidR="00922503" w:rsidRDefault="00922503">
          <w:pPr>
            <w:autoSpaceDE w:val="0"/>
            <w:autoSpaceDN w:val="0"/>
            <w:ind w:hanging="640"/>
            <w:divId w:val="326640227"/>
            <w:rPr>
              <w:ins w:id="795" w:author="Samane Shahpouri" w:date="2024-07-10T21:17:00Z" w16du:dateUtc="2024-07-10T19:17:00Z"/>
              <w:rFonts w:eastAsia="Times New Roman"/>
            </w:rPr>
          </w:pPr>
          <w:ins w:id="796" w:author="Samane Shahpouri" w:date="2024-07-10T21:17:00Z" w16du:dateUtc="2024-07-10T19:17:00Z">
            <w:r>
              <w:rPr>
                <w:rFonts w:eastAsia="Times New Roman"/>
              </w:rPr>
              <w:t>101.</w:t>
            </w:r>
            <w:r>
              <w:rPr>
                <w:rFonts w:eastAsia="Times New Roman"/>
              </w:rPr>
              <w:tab/>
              <w:t xml:space="preserve">Shiri I, Salimi Y, </w:t>
            </w:r>
            <w:proofErr w:type="spellStart"/>
            <w:r>
              <w:rPr>
                <w:rFonts w:eastAsia="Times New Roman"/>
              </w:rPr>
              <w:t>Sanaat</w:t>
            </w:r>
            <w:proofErr w:type="spellEnd"/>
            <w:r>
              <w:rPr>
                <w:rFonts w:eastAsia="Times New Roman"/>
              </w:rPr>
              <w:t xml:space="preserve"> A, Saberi A, Amini M, </w:t>
            </w:r>
            <w:proofErr w:type="spellStart"/>
            <w:r>
              <w:rPr>
                <w:rFonts w:eastAsia="Times New Roman"/>
              </w:rPr>
              <w:t>Akhavanallaf</w:t>
            </w:r>
            <w:proofErr w:type="spellEnd"/>
            <w:r>
              <w:rPr>
                <w:rFonts w:eastAsia="Times New Roman"/>
              </w:rPr>
              <w:t xml:space="preserve"> A, et al. Fully Automated PET Image Artifacts Detection and Correction Using Deep Neural Networks &amp;</w:t>
            </w:r>
            <w:proofErr w:type="spellStart"/>
            <w:r>
              <w:rPr>
                <w:rFonts w:eastAsia="Times New Roman"/>
              </w:rPr>
              <w:t>lt</w:t>
            </w:r>
            <w:proofErr w:type="spellEnd"/>
            <w:r>
              <w:rPr>
                <w:rFonts w:eastAsia="Times New Roman"/>
              </w:rPr>
              <w:t>;/</w:t>
            </w:r>
            <w:proofErr w:type="spellStart"/>
            <w:r>
              <w:rPr>
                <w:rFonts w:eastAsia="Times New Roman"/>
              </w:rPr>
              <w:t>strong&amp;gt</w:t>
            </w:r>
            <w:proofErr w:type="spellEnd"/>
            <w:r>
              <w:rPr>
                <w:rFonts w:eastAsia="Times New Roman"/>
              </w:rPr>
              <w:t>; Journal of Nuclear Medicine [Internet]. 2022 Jun 1;63(supplement 2):3218. Available from: http://jnm.snmjournals.org/content/63/supplement_2/3218.abstract</w:t>
            </w:r>
          </w:ins>
        </w:p>
        <w:p w14:paraId="467136A0" w14:textId="77777777" w:rsidR="00922503" w:rsidRDefault="00922503">
          <w:pPr>
            <w:autoSpaceDE w:val="0"/>
            <w:autoSpaceDN w:val="0"/>
            <w:ind w:hanging="640"/>
            <w:divId w:val="1337422507"/>
            <w:rPr>
              <w:ins w:id="797" w:author="Samane Shahpouri" w:date="2024-07-10T21:17:00Z" w16du:dateUtc="2024-07-10T19:17:00Z"/>
              <w:rFonts w:eastAsia="Times New Roman"/>
            </w:rPr>
          </w:pPr>
          <w:ins w:id="798" w:author="Samane Shahpouri" w:date="2024-07-10T21:17:00Z" w16du:dateUtc="2024-07-10T19:17:00Z">
            <w:r>
              <w:rPr>
                <w:rFonts w:eastAsia="Times New Roman"/>
              </w:rPr>
              <w:t>102.</w:t>
            </w:r>
            <w:r>
              <w:rPr>
                <w:rFonts w:eastAsia="Times New Roman"/>
              </w:rPr>
              <w:tab/>
              <w:t xml:space="preserve">Shiri I, </w:t>
            </w:r>
            <w:proofErr w:type="spellStart"/>
            <w:r>
              <w:rPr>
                <w:rFonts w:eastAsia="Times New Roman"/>
              </w:rPr>
              <w:t>Sanaat</w:t>
            </w:r>
            <w:proofErr w:type="spellEnd"/>
            <w:r>
              <w:rPr>
                <w:rFonts w:eastAsia="Times New Roman"/>
              </w:rPr>
              <w:t xml:space="preserve"> A, Salimi Y, </w:t>
            </w:r>
            <w:proofErr w:type="spellStart"/>
            <w:r>
              <w:rPr>
                <w:rFonts w:eastAsia="Times New Roman"/>
              </w:rPr>
              <w:t>Akhavanallaf</w:t>
            </w:r>
            <w:proofErr w:type="spellEnd"/>
            <w:r>
              <w:rPr>
                <w:rFonts w:eastAsia="Times New Roman"/>
              </w:rPr>
              <w:t xml:space="preserve"> A, Arabi H, </w:t>
            </w:r>
            <w:proofErr w:type="spellStart"/>
            <w:r>
              <w:rPr>
                <w:rFonts w:eastAsia="Times New Roman"/>
              </w:rPr>
              <w:t>Rahmim</w:t>
            </w:r>
            <w:proofErr w:type="spellEnd"/>
            <w:r>
              <w:rPr>
                <w:rFonts w:eastAsia="Times New Roman"/>
              </w:rPr>
              <w:t xml:space="preserve"> A, et al. PET-QA-Net: Towards Routine PET Image Artifact Detection and Correction using Deep Convolutional Neural Networks. In: 2021 IEEE Nuclear Science Symposium and Medical Imaging Conference (NSS/MIC). 2021. p. 1–3. </w:t>
            </w:r>
          </w:ins>
        </w:p>
        <w:p w14:paraId="00497D22" w14:textId="77777777" w:rsidR="00922503" w:rsidRDefault="00922503">
          <w:pPr>
            <w:autoSpaceDE w:val="0"/>
            <w:autoSpaceDN w:val="0"/>
            <w:ind w:hanging="640"/>
            <w:divId w:val="154882842"/>
            <w:rPr>
              <w:ins w:id="799" w:author="Samane Shahpouri" w:date="2024-07-10T21:17:00Z" w16du:dateUtc="2024-07-10T19:17:00Z"/>
              <w:rFonts w:eastAsia="Times New Roman"/>
            </w:rPr>
          </w:pPr>
          <w:ins w:id="800" w:author="Samane Shahpouri" w:date="2024-07-10T21:17:00Z" w16du:dateUtc="2024-07-10T19:17:00Z">
            <w:r>
              <w:rPr>
                <w:rFonts w:eastAsia="Times New Roman"/>
              </w:rPr>
              <w:t>103.</w:t>
            </w:r>
            <w:r>
              <w:rPr>
                <w:rFonts w:eastAsia="Times New Roman"/>
              </w:rPr>
              <w:tab/>
              <w:t xml:space="preserve">Loshchilov I, Hutter F. Decoupled weight decay regularization. In: 7th International Conference on Learning Representations, ICLR 2019. 2019. </w:t>
            </w:r>
          </w:ins>
        </w:p>
        <w:p w14:paraId="1E522F23" w14:textId="77777777" w:rsidR="00922503" w:rsidRDefault="00922503">
          <w:pPr>
            <w:autoSpaceDE w:val="0"/>
            <w:autoSpaceDN w:val="0"/>
            <w:ind w:hanging="640"/>
            <w:divId w:val="473378044"/>
            <w:rPr>
              <w:ins w:id="801" w:author="Samane Shahpouri" w:date="2024-07-10T21:17:00Z" w16du:dateUtc="2024-07-10T19:17:00Z"/>
              <w:rFonts w:eastAsia="Times New Roman"/>
            </w:rPr>
          </w:pPr>
          <w:ins w:id="802" w:author="Samane Shahpouri" w:date="2024-07-10T21:17:00Z" w16du:dateUtc="2024-07-10T19:17:00Z">
            <w:r>
              <w:rPr>
                <w:rFonts w:eastAsia="Times New Roman"/>
              </w:rPr>
              <w:t>104.</w:t>
            </w:r>
            <w:r>
              <w:rPr>
                <w:rFonts w:eastAsia="Times New Roman"/>
              </w:rPr>
              <w:tab/>
              <w:t xml:space="preserve">Kingma DP, Ba JL. Adam: A method for stochastic optimization. In: 3rd International Conference on Learning Representations, ICLR 2015 - Conference Track Proceedings. 2015. </w:t>
            </w:r>
          </w:ins>
        </w:p>
        <w:p w14:paraId="51E70484" w14:textId="77777777" w:rsidR="00922503" w:rsidRDefault="00922503">
          <w:pPr>
            <w:autoSpaceDE w:val="0"/>
            <w:autoSpaceDN w:val="0"/>
            <w:ind w:hanging="640"/>
            <w:divId w:val="1759600625"/>
            <w:rPr>
              <w:ins w:id="803" w:author="Samane Shahpouri" w:date="2024-07-10T21:17:00Z" w16du:dateUtc="2024-07-10T19:17:00Z"/>
              <w:rFonts w:eastAsia="Times New Roman"/>
            </w:rPr>
          </w:pPr>
          <w:ins w:id="804" w:author="Samane Shahpouri" w:date="2024-07-10T21:17:00Z" w16du:dateUtc="2024-07-10T19:17:00Z">
            <w:r>
              <w:rPr>
                <w:rFonts w:eastAsia="Times New Roman"/>
              </w:rPr>
              <w:t>105.</w:t>
            </w:r>
            <w:r>
              <w:rPr>
                <w:rFonts w:eastAsia="Times New Roman"/>
              </w:rPr>
              <w:tab/>
              <w:t xml:space="preserve">Tieleman, T., &amp; Hinton G. Divide the gradient by a running average of its recent magnitude. Human and Machine Hearing. 2012;4(2). </w:t>
            </w:r>
          </w:ins>
        </w:p>
        <w:p w14:paraId="26A52A06" w14:textId="77777777" w:rsidR="00922503" w:rsidRDefault="00922503">
          <w:pPr>
            <w:autoSpaceDE w:val="0"/>
            <w:autoSpaceDN w:val="0"/>
            <w:ind w:hanging="640"/>
            <w:divId w:val="1453327281"/>
            <w:rPr>
              <w:ins w:id="805" w:author="Samane Shahpouri" w:date="2024-07-10T21:17:00Z" w16du:dateUtc="2024-07-10T19:17:00Z"/>
              <w:rFonts w:eastAsia="Times New Roman"/>
            </w:rPr>
          </w:pPr>
          <w:ins w:id="806" w:author="Samane Shahpouri" w:date="2024-07-10T21:17:00Z" w16du:dateUtc="2024-07-10T19:17:00Z">
            <w:r>
              <w:rPr>
                <w:rFonts w:eastAsia="Times New Roman"/>
              </w:rPr>
              <w:t>106.</w:t>
            </w:r>
            <w:r>
              <w:rPr>
                <w:rFonts w:eastAsia="Times New Roman"/>
              </w:rPr>
              <w:tab/>
            </w:r>
            <w:proofErr w:type="spellStart"/>
            <w:r>
              <w:rPr>
                <w:rFonts w:eastAsia="Times New Roman"/>
              </w:rPr>
              <w:t>Dozat</w:t>
            </w:r>
            <w:proofErr w:type="spellEnd"/>
            <w:r>
              <w:rPr>
                <w:rFonts w:eastAsia="Times New Roman"/>
              </w:rPr>
              <w:t xml:space="preserve"> T. Incorporating Nesterov Momentum into Adam. ICLR Workshop. 2016;(1). </w:t>
            </w:r>
          </w:ins>
        </w:p>
        <w:p w14:paraId="2949FB80" w14:textId="77777777" w:rsidR="00922503" w:rsidRDefault="00922503">
          <w:pPr>
            <w:autoSpaceDE w:val="0"/>
            <w:autoSpaceDN w:val="0"/>
            <w:ind w:hanging="640"/>
            <w:divId w:val="1404638482"/>
            <w:rPr>
              <w:ins w:id="807" w:author="Samane Shahpouri" w:date="2024-07-10T21:17:00Z" w16du:dateUtc="2024-07-10T19:17:00Z"/>
              <w:rFonts w:eastAsia="Times New Roman"/>
            </w:rPr>
          </w:pPr>
          <w:ins w:id="808" w:author="Samane Shahpouri" w:date="2024-07-10T21:17:00Z" w16du:dateUtc="2024-07-10T19:17:00Z">
            <w:r>
              <w:rPr>
                <w:rFonts w:eastAsia="Times New Roman"/>
              </w:rPr>
              <w:t>107.</w:t>
            </w:r>
            <w:r>
              <w:rPr>
                <w:rFonts w:eastAsia="Times New Roman"/>
              </w:rPr>
              <w:tab/>
              <w:t xml:space="preserve">Akiba T, Sano S, Yanase T, Ohta T, Koyama M. </w:t>
            </w:r>
            <w:proofErr w:type="spellStart"/>
            <w:r>
              <w:rPr>
                <w:rFonts w:eastAsia="Times New Roman"/>
              </w:rPr>
              <w:t>Optuna</w:t>
            </w:r>
            <w:proofErr w:type="spellEnd"/>
            <w:r>
              <w:rPr>
                <w:rFonts w:eastAsia="Times New Roman"/>
              </w:rPr>
              <w:t xml:space="preserve">: A Next-generation Hyperparameter Optimization Framework. In: Proceedings of the ACM SIGKDD International Conference on Knowledge Discovery and Data Mining. 2019. </w:t>
            </w:r>
          </w:ins>
        </w:p>
        <w:p w14:paraId="0123A862" w14:textId="164236BE" w:rsidR="00164586" w:rsidDel="00FD2892" w:rsidRDefault="00922503">
          <w:pPr>
            <w:autoSpaceDE w:val="0"/>
            <w:autoSpaceDN w:val="0"/>
            <w:ind w:hanging="640"/>
            <w:divId w:val="1530219330"/>
            <w:rPr>
              <w:del w:id="809" w:author="Samane Shahpouri" w:date="2024-07-10T19:47:00Z" w16du:dateUtc="2024-07-10T17:47:00Z"/>
              <w:rFonts w:eastAsia="Times New Roman"/>
              <w:sz w:val="24"/>
              <w:szCs w:val="24"/>
            </w:rPr>
          </w:pPr>
          <w:ins w:id="810" w:author="Samane Shahpouri" w:date="2024-07-10T21:17:00Z" w16du:dateUtc="2024-07-10T19:17:00Z">
            <w:r>
              <w:rPr>
                <w:rFonts w:eastAsia="Times New Roman"/>
              </w:rPr>
              <w:t> </w:t>
            </w:r>
          </w:ins>
          <w:del w:id="811" w:author="Samane Shahpouri" w:date="2024-07-10T19:47:00Z" w16du:dateUtc="2024-07-10T17:47:00Z">
            <w:r w:rsidR="00164586" w:rsidDel="00FD2892">
              <w:rPr>
                <w:rFonts w:eastAsia="Times New Roman"/>
              </w:rPr>
              <w:delText>1.</w:delText>
            </w:r>
            <w:r w:rsidR="00164586" w:rsidDel="00FD2892">
              <w:rPr>
                <w:rFonts w:eastAsia="Times New Roman"/>
              </w:rPr>
              <w:tab/>
              <w:delText xml:space="preserve">Cerqueira MD. Cardiac SPECT or PET?: Is there still a debate? Vol. 29, Journal of Nuclear Cardiology. 2022. </w:delText>
            </w:r>
          </w:del>
        </w:p>
        <w:p w14:paraId="4FFF60E3" w14:textId="4920D6FF" w:rsidR="00164586" w:rsidDel="00FD2892" w:rsidRDefault="00164586">
          <w:pPr>
            <w:autoSpaceDE w:val="0"/>
            <w:autoSpaceDN w:val="0"/>
            <w:ind w:hanging="640"/>
            <w:divId w:val="928192741"/>
            <w:rPr>
              <w:del w:id="812" w:author="Samane Shahpouri" w:date="2024-07-10T19:47:00Z" w16du:dateUtc="2024-07-10T17:47:00Z"/>
              <w:rFonts w:eastAsia="Times New Roman"/>
            </w:rPr>
          </w:pPr>
          <w:del w:id="813" w:author="Samane Shahpouri" w:date="2024-07-10T19:47:00Z" w16du:dateUtc="2024-07-10T17:47:00Z">
            <w:r w:rsidDel="00FD2892">
              <w:rPr>
                <w:rFonts w:eastAsia="Times New Roman"/>
              </w:rPr>
              <w:delText>2.</w:delText>
            </w:r>
            <w:r w:rsidDel="00FD2892">
              <w:rPr>
                <w:rFonts w:eastAsia="Times New Roman"/>
              </w:rPr>
              <w:tab/>
              <w:delText>Sarikaya I. Cardiac applications of PET. Nucl Med Commun [Internet]. 2015 Oct;36(10):971–85. Available from: https://journals.lww.com/00006231-201510000-00002</w:delText>
            </w:r>
          </w:del>
        </w:p>
        <w:p w14:paraId="1334C188" w14:textId="61FA8533" w:rsidR="00164586" w:rsidDel="00FD2892" w:rsidRDefault="00164586">
          <w:pPr>
            <w:autoSpaceDE w:val="0"/>
            <w:autoSpaceDN w:val="0"/>
            <w:ind w:hanging="640"/>
            <w:divId w:val="145247018"/>
            <w:rPr>
              <w:del w:id="814" w:author="Samane Shahpouri" w:date="2024-07-10T19:47:00Z" w16du:dateUtc="2024-07-10T17:47:00Z"/>
              <w:rFonts w:eastAsia="Times New Roman"/>
            </w:rPr>
          </w:pPr>
          <w:del w:id="815" w:author="Samane Shahpouri" w:date="2024-07-10T19:47:00Z" w16du:dateUtc="2024-07-10T17:47:00Z">
            <w:r w:rsidDel="00FD2892">
              <w:rPr>
                <w:rFonts w:eastAsia="Times New Roman"/>
              </w:rPr>
              <w:delText>3.</w:delText>
            </w:r>
            <w:r w:rsidDel="00FD2892">
              <w:rPr>
                <w:rFonts w:eastAsia="Times New Roman"/>
              </w:rPr>
              <w:tab/>
              <w:delText xml:space="preserve">Catana C, Procissi D, Wu Y, Judenhofer MS, Qi J, Pichler BJ, et al. Simultaneous in vivo positron emission tomography and magnetic resonance imaging. Proc Natl Acad Sci U S A. 2008;105(10). </w:delText>
            </w:r>
          </w:del>
        </w:p>
        <w:p w14:paraId="69F12DE9" w14:textId="1C9F32BB" w:rsidR="00164586" w:rsidDel="00FD2892" w:rsidRDefault="00164586">
          <w:pPr>
            <w:autoSpaceDE w:val="0"/>
            <w:autoSpaceDN w:val="0"/>
            <w:ind w:hanging="640"/>
            <w:divId w:val="836774635"/>
            <w:rPr>
              <w:del w:id="816" w:author="Samane Shahpouri" w:date="2024-07-10T19:47:00Z" w16du:dateUtc="2024-07-10T17:47:00Z"/>
              <w:rFonts w:eastAsia="Times New Roman"/>
            </w:rPr>
          </w:pPr>
          <w:del w:id="817" w:author="Samane Shahpouri" w:date="2024-07-10T19:47:00Z" w16du:dateUtc="2024-07-10T17:47:00Z">
            <w:r w:rsidDel="00FD2892">
              <w:rPr>
                <w:rFonts w:eastAsia="Times New Roman"/>
              </w:rPr>
              <w:delText>4.</w:delText>
            </w:r>
            <w:r w:rsidDel="00FD2892">
              <w:rPr>
                <w:rFonts w:eastAsia="Times New Roman"/>
              </w:rPr>
              <w:tab/>
              <w:delText xml:space="preserve">Boellaard R, Delgado-Bolton R, Oyen WJG, Giammarile F, Tatsch K, Eschner W, et al. FDG PET/CT: EANM procedure guidelines for tumour imaging: version 2.0. Vol. 42, European Journal of Nuclear Medicine and Molecular Imaging. 2015. </w:delText>
            </w:r>
          </w:del>
        </w:p>
        <w:p w14:paraId="647B23A0" w14:textId="5739D74B" w:rsidR="00164586" w:rsidDel="00FD2892" w:rsidRDefault="00164586">
          <w:pPr>
            <w:autoSpaceDE w:val="0"/>
            <w:autoSpaceDN w:val="0"/>
            <w:ind w:hanging="640"/>
            <w:divId w:val="986396197"/>
            <w:rPr>
              <w:del w:id="818" w:author="Samane Shahpouri" w:date="2024-07-10T19:47:00Z" w16du:dateUtc="2024-07-10T17:47:00Z"/>
              <w:rFonts w:eastAsia="Times New Roman"/>
            </w:rPr>
          </w:pPr>
          <w:del w:id="819" w:author="Samane Shahpouri" w:date="2024-07-10T19:47:00Z" w16du:dateUtc="2024-07-10T17:47:00Z">
            <w:r w:rsidDel="00FD2892">
              <w:rPr>
                <w:rFonts w:eastAsia="Times New Roman"/>
              </w:rPr>
              <w:delText>5.</w:delText>
            </w:r>
            <w:r w:rsidDel="00FD2892">
              <w:rPr>
                <w:rFonts w:eastAsia="Times New Roman"/>
              </w:rPr>
              <w:tab/>
              <w:delText xml:space="preserve">Karakatsanis NA, Fokou E, Tsoumpas C. Dosage optimization in positron emission tomography: state-of-the-art methods and future prospects. Am J Nucl Med Mol Imaging. 2015;5(5). </w:delText>
            </w:r>
          </w:del>
        </w:p>
        <w:p w14:paraId="6312A51D" w14:textId="2061FC07" w:rsidR="00164586" w:rsidDel="00FD2892" w:rsidRDefault="00164586">
          <w:pPr>
            <w:autoSpaceDE w:val="0"/>
            <w:autoSpaceDN w:val="0"/>
            <w:ind w:hanging="640"/>
            <w:divId w:val="854467716"/>
            <w:rPr>
              <w:del w:id="820" w:author="Samane Shahpouri" w:date="2024-07-10T19:47:00Z" w16du:dateUtc="2024-07-10T17:47:00Z"/>
              <w:rFonts w:eastAsia="Times New Roman"/>
            </w:rPr>
          </w:pPr>
          <w:del w:id="821" w:author="Samane Shahpouri" w:date="2024-07-10T19:47:00Z" w16du:dateUtc="2024-07-10T17:47:00Z">
            <w:r w:rsidDel="00FD2892">
              <w:rPr>
                <w:rFonts w:eastAsia="Times New Roman"/>
              </w:rPr>
              <w:delText>6.</w:delText>
            </w:r>
            <w:r w:rsidDel="00FD2892">
              <w:rPr>
                <w:rFonts w:eastAsia="Times New Roman"/>
              </w:rPr>
              <w:tab/>
              <w:delText xml:space="preserve">Fahey FH, Treves ST, Adelstein SJ. Minimizing and communicating radiation risk in pediatric nuclear medicine. J Nucl Med Technol. 2012;40(1). </w:delText>
            </w:r>
          </w:del>
        </w:p>
        <w:p w14:paraId="5D552A44" w14:textId="435E9847" w:rsidR="00164586" w:rsidDel="00FD2892" w:rsidRDefault="00164586">
          <w:pPr>
            <w:autoSpaceDE w:val="0"/>
            <w:autoSpaceDN w:val="0"/>
            <w:ind w:hanging="640"/>
            <w:divId w:val="1213885372"/>
            <w:rPr>
              <w:del w:id="822" w:author="Samane Shahpouri" w:date="2024-07-10T19:47:00Z" w16du:dateUtc="2024-07-10T17:47:00Z"/>
              <w:rFonts w:eastAsia="Times New Roman"/>
            </w:rPr>
          </w:pPr>
          <w:del w:id="823" w:author="Samane Shahpouri" w:date="2024-07-10T19:47:00Z" w16du:dateUtc="2024-07-10T17:47:00Z">
            <w:r w:rsidDel="00FD2892">
              <w:rPr>
                <w:rFonts w:eastAsia="Times New Roman"/>
              </w:rPr>
              <w:delText>7.</w:delText>
            </w:r>
            <w:r w:rsidDel="00FD2892">
              <w:rPr>
                <w:rFonts w:eastAsia="Times New Roman"/>
              </w:rPr>
              <w:tab/>
              <w:delText>Zaidi H, MML. Scatter Compensation Techniques in PET. PET clinics. PET Clin [Internet]. 2007 [cited 2023 Nov 20];2(2):219–34. Available from: https://doi.org/10.1016/j.cpet.2007.10.003</w:delText>
            </w:r>
          </w:del>
        </w:p>
        <w:p w14:paraId="27435FA7" w14:textId="14DB00F4" w:rsidR="00164586" w:rsidDel="00FD2892" w:rsidRDefault="00164586">
          <w:pPr>
            <w:autoSpaceDE w:val="0"/>
            <w:autoSpaceDN w:val="0"/>
            <w:ind w:hanging="640"/>
            <w:divId w:val="193084542"/>
            <w:rPr>
              <w:del w:id="824" w:author="Samane Shahpouri" w:date="2024-07-10T19:47:00Z" w16du:dateUtc="2024-07-10T17:47:00Z"/>
              <w:rFonts w:eastAsia="Times New Roman"/>
            </w:rPr>
          </w:pPr>
          <w:del w:id="825" w:author="Samane Shahpouri" w:date="2024-07-10T19:47:00Z" w16du:dateUtc="2024-07-10T17:47:00Z">
            <w:r w:rsidDel="00FD2892">
              <w:rPr>
                <w:rFonts w:eastAsia="Times New Roman"/>
              </w:rPr>
              <w:delText>8.</w:delText>
            </w:r>
            <w:r w:rsidDel="00FD2892">
              <w:rPr>
                <w:rFonts w:eastAsia="Times New Roman"/>
              </w:rPr>
              <w:tab/>
              <w:delText xml:space="preserve">Baer M, Kachelrie M. Hybrid scatter correction for CT imaging. Phys Med Biol. 2012;57(21). </w:delText>
            </w:r>
          </w:del>
        </w:p>
        <w:p w14:paraId="5EB94130" w14:textId="5E54DE4A" w:rsidR="00164586" w:rsidDel="00FD2892" w:rsidRDefault="00164586">
          <w:pPr>
            <w:autoSpaceDE w:val="0"/>
            <w:autoSpaceDN w:val="0"/>
            <w:ind w:hanging="640"/>
            <w:divId w:val="1798908725"/>
            <w:rPr>
              <w:del w:id="826" w:author="Samane Shahpouri" w:date="2024-07-10T19:47:00Z" w16du:dateUtc="2024-07-10T17:47:00Z"/>
              <w:rFonts w:eastAsia="Times New Roman"/>
            </w:rPr>
          </w:pPr>
          <w:del w:id="827" w:author="Samane Shahpouri" w:date="2024-07-10T19:47:00Z" w16du:dateUtc="2024-07-10T17:47:00Z">
            <w:r w:rsidDel="00FD2892">
              <w:rPr>
                <w:rFonts w:eastAsia="Times New Roman"/>
              </w:rPr>
              <w:delText>9.</w:delText>
            </w:r>
            <w:r w:rsidDel="00FD2892">
              <w:rPr>
                <w:rFonts w:eastAsia="Times New Roman"/>
              </w:rPr>
              <w:tab/>
              <w:delText xml:space="preserve">Watson CC, Casey ME, Michel C, Bendriem B. Advances in scatter correction for 3D PET/CT. In: IEEE Nuclear Science Symposium Conference Record. 2004. </w:delText>
            </w:r>
          </w:del>
        </w:p>
        <w:p w14:paraId="0406BF22" w14:textId="5C1CBC34" w:rsidR="00164586" w:rsidDel="00FD2892" w:rsidRDefault="00164586">
          <w:pPr>
            <w:autoSpaceDE w:val="0"/>
            <w:autoSpaceDN w:val="0"/>
            <w:ind w:hanging="640"/>
            <w:divId w:val="1065957586"/>
            <w:rPr>
              <w:del w:id="828" w:author="Samane Shahpouri" w:date="2024-07-10T19:47:00Z" w16du:dateUtc="2024-07-10T17:47:00Z"/>
              <w:rFonts w:eastAsia="Times New Roman"/>
            </w:rPr>
          </w:pPr>
          <w:del w:id="829" w:author="Samane Shahpouri" w:date="2024-07-10T19:47:00Z" w16du:dateUtc="2024-07-10T17:47:00Z">
            <w:r w:rsidDel="00FD2892">
              <w:rPr>
                <w:rFonts w:eastAsia="Times New Roman"/>
              </w:rPr>
              <w:delText>10.</w:delText>
            </w:r>
            <w:r w:rsidDel="00FD2892">
              <w:rPr>
                <w:rFonts w:eastAsia="Times New Roman"/>
              </w:rPr>
              <w:tab/>
              <w:delText xml:space="preserve">Zaidi H, Koral KF. Scatter modelling and compensation in emission tomography. Vol. 31, European Journal of Nuclear Medicine and Molecular Imaging. 2004. </w:delText>
            </w:r>
          </w:del>
        </w:p>
        <w:p w14:paraId="11DF3606" w14:textId="52026915" w:rsidR="00164586" w:rsidDel="00FD2892" w:rsidRDefault="00164586">
          <w:pPr>
            <w:autoSpaceDE w:val="0"/>
            <w:autoSpaceDN w:val="0"/>
            <w:ind w:hanging="640"/>
            <w:divId w:val="1015309152"/>
            <w:rPr>
              <w:del w:id="830" w:author="Samane Shahpouri" w:date="2024-07-10T19:47:00Z" w16du:dateUtc="2024-07-10T17:47:00Z"/>
              <w:rFonts w:eastAsia="Times New Roman"/>
            </w:rPr>
          </w:pPr>
          <w:del w:id="831" w:author="Samane Shahpouri" w:date="2024-07-10T19:47:00Z" w16du:dateUtc="2024-07-10T17:47:00Z">
            <w:r w:rsidDel="00FD2892">
              <w:rPr>
                <w:rFonts w:eastAsia="Times New Roman"/>
              </w:rPr>
              <w:delText>11.</w:delText>
            </w:r>
            <w:r w:rsidDel="00FD2892">
              <w:rPr>
                <w:rFonts w:eastAsia="Times New Roman"/>
              </w:rPr>
              <w:tab/>
              <w:delText xml:space="preserve">Pettinato C, Nanni C, Farsad M, Castellucci P, Sarnelli A, Civollani S, et al. Artefacts of PET/CT images. Biomed Imaging Interv J. 2006;2(4). </w:delText>
            </w:r>
          </w:del>
        </w:p>
        <w:p w14:paraId="3B284046" w14:textId="55DAF71B" w:rsidR="00164586" w:rsidDel="00FD2892" w:rsidRDefault="00164586">
          <w:pPr>
            <w:autoSpaceDE w:val="0"/>
            <w:autoSpaceDN w:val="0"/>
            <w:ind w:hanging="640"/>
            <w:divId w:val="1043795949"/>
            <w:rPr>
              <w:del w:id="832" w:author="Samane Shahpouri" w:date="2024-07-10T19:47:00Z" w16du:dateUtc="2024-07-10T17:47:00Z"/>
              <w:rFonts w:eastAsia="Times New Roman"/>
            </w:rPr>
          </w:pPr>
          <w:del w:id="833" w:author="Samane Shahpouri" w:date="2024-07-10T19:47:00Z" w16du:dateUtc="2024-07-10T17:47:00Z">
            <w:r w:rsidDel="00FD2892">
              <w:rPr>
                <w:rFonts w:eastAsia="Times New Roman"/>
              </w:rPr>
              <w:delText>12.</w:delText>
            </w:r>
            <w:r w:rsidDel="00FD2892">
              <w:rPr>
                <w:rFonts w:eastAsia="Times New Roman"/>
              </w:rPr>
              <w:tab/>
              <w:delText xml:space="preserve">Lammertsma AA. Forward to the past: The case for quantitative PET imaging. Vol. 58, Journal of Nuclear Medicine. 2017. </w:delText>
            </w:r>
          </w:del>
        </w:p>
        <w:p w14:paraId="12368AD5" w14:textId="4C5FD40C" w:rsidR="00164586" w:rsidDel="00FD2892" w:rsidRDefault="00164586">
          <w:pPr>
            <w:autoSpaceDE w:val="0"/>
            <w:autoSpaceDN w:val="0"/>
            <w:ind w:hanging="640"/>
            <w:divId w:val="1603608259"/>
            <w:rPr>
              <w:del w:id="834" w:author="Samane Shahpouri" w:date="2024-07-10T19:47:00Z" w16du:dateUtc="2024-07-10T17:47:00Z"/>
              <w:rFonts w:eastAsia="Times New Roman"/>
            </w:rPr>
          </w:pPr>
          <w:del w:id="835" w:author="Samane Shahpouri" w:date="2024-07-10T19:47:00Z" w16du:dateUtc="2024-07-10T17:47:00Z">
            <w:r w:rsidDel="00FD2892">
              <w:rPr>
                <w:rFonts w:eastAsia="Times New Roman"/>
              </w:rPr>
              <w:delText>13.</w:delText>
            </w:r>
            <w:r w:rsidDel="00FD2892">
              <w:rPr>
                <w:rFonts w:eastAsia="Times New Roman"/>
              </w:rPr>
              <w:tab/>
              <w:delText xml:space="preserve">Presotto L, Busnardo E, Perani D, Gianolli L, Gilardi MC, Bettinardi V. Simultaneous reconstruction of attenuation and activity in cardiac PET can remove CT misalignment artifacts. Journal of Nuclear Cardiology. 2016;23(5). </w:delText>
            </w:r>
          </w:del>
        </w:p>
        <w:p w14:paraId="5178D935" w14:textId="5E52CA51" w:rsidR="00164586" w:rsidDel="00FD2892" w:rsidRDefault="00164586">
          <w:pPr>
            <w:autoSpaceDE w:val="0"/>
            <w:autoSpaceDN w:val="0"/>
            <w:ind w:hanging="640"/>
            <w:divId w:val="2131128084"/>
            <w:rPr>
              <w:del w:id="836" w:author="Samane Shahpouri" w:date="2024-07-10T19:47:00Z" w16du:dateUtc="2024-07-10T17:47:00Z"/>
              <w:rFonts w:eastAsia="Times New Roman"/>
            </w:rPr>
          </w:pPr>
          <w:del w:id="837" w:author="Samane Shahpouri" w:date="2024-07-10T19:47:00Z" w16du:dateUtc="2024-07-10T17:47:00Z">
            <w:r w:rsidDel="00FD2892">
              <w:rPr>
                <w:rFonts w:eastAsia="Times New Roman"/>
              </w:rPr>
              <w:delText>14.</w:delText>
            </w:r>
            <w:r w:rsidDel="00FD2892">
              <w:rPr>
                <w:rFonts w:eastAsia="Times New Roman"/>
              </w:rPr>
              <w:tab/>
              <w:delText xml:space="preserve">Mostafapour S, Greuter M, van Snick JH, Brouwers AH, Dierckx RAJO, van Sluis J, et al. Ultra-low dose CT scanning for PET/CT. Med Phys. 2024;51(1). </w:delText>
            </w:r>
          </w:del>
        </w:p>
        <w:p w14:paraId="24319934" w14:textId="0E3475DC" w:rsidR="00164586" w:rsidDel="00FD2892" w:rsidRDefault="00164586">
          <w:pPr>
            <w:autoSpaceDE w:val="0"/>
            <w:autoSpaceDN w:val="0"/>
            <w:ind w:hanging="640"/>
            <w:divId w:val="855536921"/>
            <w:rPr>
              <w:del w:id="838" w:author="Samane Shahpouri" w:date="2024-07-10T19:47:00Z" w16du:dateUtc="2024-07-10T17:47:00Z"/>
              <w:rFonts w:eastAsia="Times New Roman"/>
            </w:rPr>
          </w:pPr>
          <w:del w:id="839" w:author="Samane Shahpouri" w:date="2024-07-10T19:47:00Z" w16du:dateUtc="2024-07-10T17:47:00Z">
            <w:r w:rsidDel="00FD2892">
              <w:rPr>
                <w:rFonts w:eastAsia="Times New Roman"/>
              </w:rPr>
              <w:delText>15.</w:delText>
            </w:r>
            <w:r w:rsidDel="00FD2892">
              <w:rPr>
                <w:rFonts w:eastAsia="Times New Roman"/>
              </w:rPr>
              <w:tab/>
              <w:delText>Sureshbabu W, Mawlawi O. PET/CT Imaging Artifacts* [Internet]. Vol. 33, J Nucl Med Technol. 2005. Available from: http://www.snm.org/ce_online</w:delText>
            </w:r>
          </w:del>
        </w:p>
        <w:p w14:paraId="1DCF164A" w14:textId="7E83657D" w:rsidR="00164586" w:rsidDel="00FD2892" w:rsidRDefault="00164586">
          <w:pPr>
            <w:autoSpaceDE w:val="0"/>
            <w:autoSpaceDN w:val="0"/>
            <w:ind w:hanging="640"/>
            <w:divId w:val="374743530"/>
            <w:rPr>
              <w:del w:id="840" w:author="Samane Shahpouri" w:date="2024-07-10T19:47:00Z" w16du:dateUtc="2024-07-10T17:47:00Z"/>
              <w:rFonts w:eastAsia="Times New Roman"/>
            </w:rPr>
          </w:pPr>
          <w:del w:id="841" w:author="Samane Shahpouri" w:date="2024-07-10T19:47:00Z" w16du:dateUtc="2024-07-10T17:47:00Z">
            <w:r w:rsidRPr="001E7DB7" w:rsidDel="00FD2892">
              <w:rPr>
                <w:rFonts w:eastAsia="Times New Roman"/>
                <w:lang w:val="it-IT"/>
              </w:rPr>
              <w:delText>16.</w:delText>
            </w:r>
            <w:r w:rsidRPr="001E7DB7" w:rsidDel="00FD2892">
              <w:rPr>
                <w:rFonts w:eastAsia="Times New Roman"/>
                <w:lang w:val="it-IT"/>
              </w:rPr>
              <w:tab/>
              <w:delText xml:space="preserve">Mawlawi O, Pan T, Macapinlac HA. </w:delText>
            </w:r>
            <w:r w:rsidDel="00FD2892">
              <w:rPr>
                <w:rFonts w:eastAsia="Times New Roman"/>
              </w:rPr>
              <w:delText>PET/CT Imaging Techniques, Considerations, and Artifacts. J Thorac Imaging [Internet]. 2006;21(2). Available from: https://journals.lww.com/thoracicimaging/fulltext/2006/05000/pet_ct_imaging_techniques,_considerations,_and.2.aspx</w:delText>
            </w:r>
          </w:del>
        </w:p>
        <w:p w14:paraId="2C96E9C7" w14:textId="18928007" w:rsidR="00164586" w:rsidRPr="001E7DB7" w:rsidDel="00FD2892" w:rsidRDefault="00164586">
          <w:pPr>
            <w:autoSpaceDE w:val="0"/>
            <w:autoSpaceDN w:val="0"/>
            <w:ind w:hanging="640"/>
            <w:divId w:val="1231380633"/>
            <w:rPr>
              <w:del w:id="842" w:author="Samane Shahpouri" w:date="2024-07-10T19:47:00Z" w16du:dateUtc="2024-07-10T17:47:00Z"/>
              <w:rFonts w:eastAsia="Times New Roman"/>
              <w:lang w:val="it-IT"/>
            </w:rPr>
          </w:pPr>
          <w:del w:id="843" w:author="Samane Shahpouri" w:date="2024-07-10T19:47:00Z" w16du:dateUtc="2024-07-10T17:47:00Z">
            <w:r w:rsidRPr="001E7DB7" w:rsidDel="00FD2892">
              <w:rPr>
                <w:rFonts w:eastAsia="Times New Roman"/>
                <w:lang w:val="it-IT"/>
              </w:rPr>
              <w:delText>17.</w:delText>
            </w:r>
            <w:r w:rsidRPr="001E7DB7" w:rsidDel="00FD2892">
              <w:rPr>
                <w:rFonts w:eastAsia="Times New Roman"/>
                <w:lang w:val="it-IT"/>
              </w:rPr>
              <w:tab/>
              <w:delText xml:space="preserve">Shiri I, Salimi Y, Maghsudi M, Jenabi E, Harsini S, Razeghi B, et al. </w:delText>
            </w:r>
            <w:r w:rsidDel="00FD2892">
              <w:rPr>
                <w:rFonts w:eastAsia="Times New Roman"/>
              </w:rPr>
              <w:delText xml:space="preserve">Differential privacy preserved federated transfer learning for multi-institutional 68Ga-PET image artefact detection and disentanglement. </w:delText>
            </w:r>
            <w:r w:rsidRPr="001E7DB7" w:rsidDel="00FD2892">
              <w:rPr>
                <w:rFonts w:eastAsia="Times New Roman"/>
                <w:lang w:val="it-IT"/>
              </w:rPr>
              <w:delText xml:space="preserve">Eur J Nucl Med Mol Imaging. 2023; </w:delText>
            </w:r>
          </w:del>
        </w:p>
        <w:p w14:paraId="3493496A" w14:textId="0C0D8551" w:rsidR="00164586" w:rsidDel="00FD2892" w:rsidRDefault="00164586">
          <w:pPr>
            <w:autoSpaceDE w:val="0"/>
            <w:autoSpaceDN w:val="0"/>
            <w:ind w:hanging="640"/>
            <w:divId w:val="1681812726"/>
            <w:rPr>
              <w:del w:id="844" w:author="Samane Shahpouri" w:date="2024-07-10T19:47:00Z" w16du:dateUtc="2024-07-10T17:47:00Z"/>
              <w:rFonts w:eastAsia="Times New Roman"/>
            </w:rPr>
          </w:pPr>
          <w:del w:id="845" w:author="Samane Shahpouri" w:date="2024-07-10T19:47:00Z" w16du:dateUtc="2024-07-10T17:47:00Z">
            <w:r w:rsidRPr="001E7DB7" w:rsidDel="00FD2892">
              <w:rPr>
                <w:rFonts w:eastAsia="Times New Roman"/>
                <w:lang w:val="it-IT"/>
              </w:rPr>
              <w:delText>18.</w:delText>
            </w:r>
            <w:r w:rsidRPr="001E7DB7" w:rsidDel="00FD2892">
              <w:rPr>
                <w:rFonts w:eastAsia="Times New Roman"/>
                <w:lang w:val="it-IT"/>
              </w:rPr>
              <w:tab/>
              <w:delText xml:space="preserve">Shiri I, Salimi Y, Hervier E, Pezzoni A, Sanaat A, Mostafaei S, et al. </w:delText>
            </w:r>
            <w:r w:rsidDel="00FD2892">
              <w:rPr>
                <w:rFonts w:eastAsia="Times New Roman"/>
              </w:rPr>
              <w:delText xml:space="preserve">Artificial Intelligence-Driven Single-Shot PET Image Artifact Detection and Disentanglement: Toward Routine Clinical Image Quality Assurance. Clin Nucl Med. 2023 Dec 1;48(12):1035–46. </w:delText>
            </w:r>
          </w:del>
        </w:p>
        <w:p w14:paraId="11744459" w14:textId="4EED246B" w:rsidR="00164586" w:rsidDel="00FD2892" w:rsidRDefault="00164586">
          <w:pPr>
            <w:autoSpaceDE w:val="0"/>
            <w:autoSpaceDN w:val="0"/>
            <w:ind w:hanging="640"/>
            <w:divId w:val="1276910152"/>
            <w:rPr>
              <w:del w:id="846" w:author="Samane Shahpouri" w:date="2024-07-10T19:47:00Z" w16du:dateUtc="2024-07-10T17:47:00Z"/>
              <w:rFonts w:eastAsia="Times New Roman"/>
            </w:rPr>
          </w:pPr>
          <w:del w:id="847" w:author="Samane Shahpouri" w:date="2024-07-10T19:47:00Z" w16du:dateUtc="2024-07-10T17:47:00Z">
            <w:r w:rsidDel="00FD2892">
              <w:rPr>
                <w:rFonts w:eastAsia="Times New Roman"/>
              </w:rPr>
              <w:delText>19.</w:delText>
            </w:r>
            <w:r w:rsidDel="00FD2892">
              <w:rPr>
                <w:rFonts w:eastAsia="Times New Roman"/>
              </w:rPr>
              <w:tab/>
              <w:delText xml:space="preserve">Abdoli M, Dierckx RAJO, Zaidi H. Metal artifact reduction strategies for improved attenuation correction in hybrid PET/CT imaging. Vol. 39, Medical Physics. 2012. </w:delText>
            </w:r>
          </w:del>
        </w:p>
        <w:p w14:paraId="346EBFD5" w14:textId="26DD6B72" w:rsidR="00164586" w:rsidDel="00FD2892" w:rsidRDefault="00164586">
          <w:pPr>
            <w:autoSpaceDE w:val="0"/>
            <w:autoSpaceDN w:val="0"/>
            <w:ind w:hanging="640"/>
            <w:divId w:val="2045785943"/>
            <w:rPr>
              <w:del w:id="848" w:author="Samane Shahpouri" w:date="2024-07-10T19:47:00Z" w16du:dateUtc="2024-07-10T17:47:00Z"/>
              <w:rFonts w:eastAsia="Times New Roman"/>
            </w:rPr>
          </w:pPr>
          <w:del w:id="849" w:author="Samane Shahpouri" w:date="2024-07-10T19:47:00Z" w16du:dateUtc="2024-07-10T17:47:00Z">
            <w:r w:rsidDel="00FD2892">
              <w:rPr>
                <w:rFonts w:eastAsia="Times New Roman"/>
              </w:rPr>
              <w:delText>20.</w:delText>
            </w:r>
            <w:r w:rsidDel="00FD2892">
              <w:rPr>
                <w:rFonts w:eastAsia="Times New Roman"/>
              </w:rPr>
              <w:tab/>
              <w:delText xml:space="preserve">Ghafarian P, Aghamiri SMR, Ay MR, Rahmim A, Schindler TH, Ratib O, et al. Is metal artefact reduction mandatory in cardiac PET/CT imaging in the presence of pacemaker and implantable cardioverter defibrillator leads? Eur J Nucl Med Mol Imaging. 2011;38(2). </w:delText>
            </w:r>
          </w:del>
        </w:p>
        <w:p w14:paraId="17C21C62" w14:textId="33D30D1E" w:rsidR="00164586" w:rsidDel="00FD2892" w:rsidRDefault="00164586">
          <w:pPr>
            <w:autoSpaceDE w:val="0"/>
            <w:autoSpaceDN w:val="0"/>
            <w:ind w:hanging="640"/>
            <w:divId w:val="412625695"/>
            <w:rPr>
              <w:del w:id="850" w:author="Samane Shahpouri" w:date="2024-07-10T19:47:00Z" w16du:dateUtc="2024-07-10T17:47:00Z"/>
              <w:rFonts w:eastAsia="Times New Roman"/>
            </w:rPr>
          </w:pPr>
          <w:del w:id="851" w:author="Samane Shahpouri" w:date="2024-07-10T19:47:00Z" w16du:dateUtc="2024-07-10T17:47:00Z">
            <w:r w:rsidDel="00FD2892">
              <w:rPr>
                <w:rFonts w:eastAsia="Times New Roman"/>
              </w:rPr>
              <w:delText>21.</w:delText>
            </w:r>
            <w:r w:rsidDel="00FD2892">
              <w:rPr>
                <w:rFonts w:eastAsia="Times New Roman"/>
              </w:rPr>
              <w:tab/>
              <w:delText xml:space="preserve">Lindemann ME, Nensa F, Quick HH. Impact of improved attenuation correction on 18F-FDG PET/MR hybrid imaging of the heart. PLoS One. 2019;14(3). </w:delText>
            </w:r>
          </w:del>
        </w:p>
        <w:p w14:paraId="0CC79274" w14:textId="38418C6B" w:rsidR="00164586" w:rsidDel="00FD2892" w:rsidRDefault="00164586">
          <w:pPr>
            <w:autoSpaceDE w:val="0"/>
            <w:autoSpaceDN w:val="0"/>
            <w:ind w:hanging="640"/>
            <w:divId w:val="13771677"/>
            <w:rPr>
              <w:del w:id="852" w:author="Samane Shahpouri" w:date="2024-07-10T19:47:00Z" w16du:dateUtc="2024-07-10T17:47:00Z"/>
              <w:rFonts w:eastAsia="Times New Roman"/>
            </w:rPr>
          </w:pPr>
          <w:del w:id="853" w:author="Samane Shahpouri" w:date="2024-07-10T19:47:00Z" w16du:dateUtc="2024-07-10T17:47:00Z">
            <w:r w:rsidDel="00FD2892">
              <w:rPr>
                <w:rFonts w:eastAsia="Times New Roman"/>
              </w:rPr>
              <w:delText>22.</w:delText>
            </w:r>
            <w:r w:rsidDel="00FD2892">
              <w:rPr>
                <w:rFonts w:eastAsia="Times New Roman"/>
              </w:rPr>
              <w:tab/>
              <w:delText xml:space="preserve">McQuaid SJ, Hutton BF. Sources of attenuation-correction artefacts in cardiac PET/CT and SPECT/CT. Eur J Nucl Med Mol Imaging. 2008;35(6). </w:delText>
            </w:r>
          </w:del>
        </w:p>
        <w:p w14:paraId="5F4A1E1E" w14:textId="2C20CD06" w:rsidR="00164586" w:rsidRPr="001E7DB7" w:rsidDel="00FD2892" w:rsidRDefault="00164586">
          <w:pPr>
            <w:autoSpaceDE w:val="0"/>
            <w:autoSpaceDN w:val="0"/>
            <w:ind w:hanging="640"/>
            <w:divId w:val="1371808084"/>
            <w:rPr>
              <w:del w:id="854" w:author="Samane Shahpouri" w:date="2024-07-10T19:47:00Z" w16du:dateUtc="2024-07-10T17:47:00Z"/>
              <w:rFonts w:eastAsia="Times New Roman"/>
              <w:lang w:val="de-CH"/>
            </w:rPr>
          </w:pPr>
          <w:del w:id="855" w:author="Samane Shahpouri" w:date="2024-07-10T19:47:00Z" w16du:dateUtc="2024-07-10T17:47:00Z">
            <w:r w:rsidDel="00FD2892">
              <w:rPr>
                <w:rFonts w:eastAsia="Times New Roman"/>
              </w:rPr>
              <w:delText>23.</w:delText>
            </w:r>
            <w:r w:rsidDel="00FD2892">
              <w:rPr>
                <w:rFonts w:eastAsia="Times New Roman"/>
              </w:rPr>
              <w:tab/>
              <w:delText xml:space="preserve">Magota K, Numata N, Shinyama D, Katahata J, Munakata Y, Maniawski PJ, et al. Halo artifacts of indwelling urinary catheter by inaccurate scatter correction in 18F-FDG PET/CT imaging: incidence, mechanism, and solutions. </w:delText>
            </w:r>
            <w:r w:rsidRPr="001E7DB7" w:rsidDel="00FD2892">
              <w:rPr>
                <w:rFonts w:eastAsia="Times New Roman"/>
                <w:lang w:val="de-CH"/>
              </w:rPr>
              <w:delText xml:space="preserve">EJNMMI Phys. 2020;7(1). </w:delText>
            </w:r>
          </w:del>
        </w:p>
        <w:p w14:paraId="397244A8" w14:textId="64459FFD" w:rsidR="00164586" w:rsidDel="00FD2892" w:rsidRDefault="00164586">
          <w:pPr>
            <w:autoSpaceDE w:val="0"/>
            <w:autoSpaceDN w:val="0"/>
            <w:ind w:hanging="640"/>
            <w:divId w:val="1100760854"/>
            <w:rPr>
              <w:del w:id="856" w:author="Samane Shahpouri" w:date="2024-07-10T19:47:00Z" w16du:dateUtc="2024-07-10T17:47:00Z"/>
              <w:rFonts w:eastAsia="Times New Roman"/>
            </w:rPr>
          </w:pPr>
          <w:del w:id="857" w:author="Samane Shahpouri" w:date="2024-07-10T19:47:00Z" w16du:dateUtc="2024-07-10T17:47:00Z">
            <w:r w:rsidRPr="001E7DB7" w:rsidDel="00FD2892">
              <w:rPr>
                <w:rFonts w:eastAsia="Times New Roman"/>
                <w:lang w:val="de-CH"/>
              </w:rPr>
              <w:delText>24.</w:delText>
            </w:r>
            <w:r w:rsidRPr="001E7DB7" w:rsidDel="00FD2892">
              <w:rPr>
                <w:rFonts w:eastAsia="Times New Roman"/>
                <w:lang w:val="de-CH"/>
              </w:rPr>
              <w:tab/>
              <w:delText xml:space="preserve">Heußer T, Mann P, Rank CM, Schäfer M, Dimitrakopoulou-Strauss A, Schlemmer HP, et al. </w:delText>
            </w:r>
            <w:r w:rsidDel="00FD2892">
              <w:rPr>
                <w:rFonts w:eastAsia="Times New Roman"/>
              </w:rPr>
              <w:delText xml:space="preserve">Investigation of the halo-artifact in 68Ga-PSMA-11-PET/MRI. PLoS One. 2017;12(8). </w:delText>
            </w:r>
          </w:del>
        </w:p>
        <w:p w14:paraId="6FC0C01D" w14:textId="48655C3D" w:rsidR="00164586" w:rsidDel="00FD2892" w:rsidRDefault="00164586">
          <w:pPr>
            <w:autoSpaceDE w:val="0"/>
            <w:autoSpaceDN w:val="0"/>
            <w:ind w:hanging="640"/>
            <w:divId w:val="947154533"/>
            <w:rPr>
              <w:del w:id="858" w:author="Samane Shahpouri" w:date="2024-07-10T19:47:00Z" w16du:dateUtc="2024-07-10T17:47:00Z"/>
              <w:rFonts w:eastAsia="Times New Roman"/>
            </w:rPr>
          </w:pPr>
          <w:del w:id="859" w:author="Samane Shahpouri" w:date="2024-07-10T19:47:00Z" w16du:dateUtc="2024-07-10T17:47:00Z">
            <w:r w:rsidDel="00FD2892">
              <w:rPr>
                <w:rFonts w:eastAsia="Times New Roman"/>
              </w:rPr>
              <w:delText>25.</w:delText>
            </w:r>
            <w:r w:rsidDel="00FD2892">
              <w:rPr>
                <w:rFonts w:eastAsia="Times New Roman"/>
              </w:rPr>
              <w:tab/>
              <w:delText xml:space="preserve">Afshar-Oromieh A, Wolf M, Haberkorn U, Kachelrieß M, Gnirs R, Kopka K, et al. Effects of arm truncation on the appearance of the halo artifact in 68Ga-PSMA-11 (HBED-CC) PET/MRI. Eur J Nucl Med Mol Imaging. 2017;44(10). </w:delText>
            </w:r>
          </w:del>
        </w:p>
        <w:p w14:paraId="509705A1" w14:textId="775C4CB8" w:rsidR="00164586" w:rsidDel="00FD2892" w:rsidRDefault="00164586">
          <w:pPr>
            <w:autoSpaceDE w:val="0"/>
            <w:autoSpaceDN w:val="0"/>
            <w:ind w:hanging="640"/>
            <w:divId w:val="836193756"/>
            <w:rPr>
              <w:del w:id="860" w:author="Samane Shahpouri" w:date="2024-07-10T19:47:00Z" w16du:dateUtc="2024-07-10T17:47:00Z"/>
              <w:rFonts w:eastAsia="Times New Roman"/>
            </w:rPr>
          </w:pPr>
          <w:del w:id="861" w:author="Samane Shahpouri" w:date="2024-07-10T19:47:00Z" w16du:dateUtc="2024-07-10T17:47:00Z">
            <w:r w:rsidDel="00FD2892">
              <w:rPr>
                <w:rFonts w:eastAsia="Times New Roman"/>
              </w:rPr>
              <w:delText>26.</w:delText>
            </w:r>
            <w:r w:rsidDel="00FD2892">
              <w:rPr>
                <w:rFonts w:eastAsia="Times New Roman"/>
              </w:rPr>
              <w:tab/>
              <w:delText xml:space="preserve">Sarikaya I, Sarikaya A. PET/CT Image Artifacts Caused by the Arms. J Nucl Med Technol. 2021;49(1). </w:delText>
            </w:r>
          </w:del>
        </w:p>
        <w:p w14:paraId="4CBFDD4F" w14:textId="0C62E602" w:rsidR="00164586" w:rsidDel="00FD2892" w:rsidRDefault="00164586">
          <w:pPr>
            <w:autoSpaceDE w:val="0"/>
            <w:autoSpaceDN w:val="0"/>
            <w:ind w:hanging="640"/>
            <w:divId w:val="690641856"/>
            <w:rPr>
              <w:del w:id="862" w:author="Samane Shahpouri" w:date="2024-07-10T19:47:00Z" w16du:dateUtc="2024-07-10T17:47:00Z"/>
              <w:rFonts w:eastAsia="Times New Roman"/>
            </w:rPr>
          </w:pPr>
          <w:del w:id="863" w:author="Samane Shahpouri" w:date="2024-07-10T19:47:00Z" w16du:dateUtc="2024-07-10T17:47:00Z">
            <w:r w:rsidDel="00FD2892">
              <w:rPr>
                <w:rFonts w:eastAsia="Times New Roman"/>
              </w:rPr>
              <w:delText>27.</w:delText>
            </w:r>
            <w:r w:rsidDel="00FD2892">
              <w:rPr>
                <w:rFonts w:eastAsia="Times New Roman"/>
              </w:rPr>
              <w:tab/>
              <w:delText xml:space="preserve">Lodge MA, Mhlanga JC, Cho SY, Wahl RL. Effect of patient arm motion in whole-body PET/CT. Journal of Nuclear Medicine. 2011;52(12). </w:delText>
            </w:r>
          </w:del>
        </w:p>
        <w:p w14:paraId="779A0825" w14:textId="3239E9F9" w:rsidR="00164586" w:rsidDel="00FD2892" w:rsidRDefault="00164586">
          <w:pPr>
            <w:autoSpaceDE w:val="0"/>
            <w:autoSpaceDN w:val="0"/>
            <w:ind w:hanging="640"/>
            <w:divId w:val="1497763037"/>
            <w:rPr>
              <w:del w:id="864" w:author="Samane Shahpouri" w:date="2024-07-10T19:47:00Z" w16du:dateUtc="2024-07-10T17:47:00Z"/>
              <w:rFonts w:eastAsia="Times New Roman"/>
            </w:rPr>
          </w:pPr>
          <w:del w:id="865" w:author="Samane Shahpouri" w:date="2024-07-10T19:47:00Z" w16du:dateUtc="2024-07-10T17:47:00Z">
            <w:r w:rsidDel="00FD2892">
              <w:rPr>
                <w:rFonts w:eastAsia="Times New Roman"/>
              </w:rPr>
              <w:delText>28.</w:delText>
            </w:r>
            <w:r w:rsidDel="00FD2892">
              <w:rPr>
                <w:rFonts w:eastAsia="Times New Roman"/>
              </w:rPr>
              <w:tab/>
              <w:delText xml:space="preserve">Dinges J, Nekolla SG, Bundschuh RA. Motion artifacts in oncological and cardiac PET imaging. Vol. 8, PET Clinics. 2013. </w:delText>
            </w:r>
          </w:del>
        </w:p>
        <w:p w14:paraId="6B377B95" w14:textId="72C5EDEA" w:rsidR="00164586" w:rsidDel="00FD2892" w:rsidRDefault="00164586">
          <w:pPr>
            <w:autoSpaceDE w:val="0"/>
            <w:autoSpaceDN w:val="0"/>
            <w:ind w:hanging="640"/>
            <w:divId w:val="854883705"/>
            <w:rPr>
              <w:del w:id="866" w:author="Samane Shahpouri" w:date="2024-07-10T19:47:00Z" w16du:dateUtc="2024-07-10T17:47:00Z"/>
              <w:rFonts w:eastAsia="Times New Roman"/>
            </w:rPr>
          </w:pPr>
          <w:del w:id="867" w:author="Samane Shahpouri" w:date="2024-07-10T19:47:00Z" w16du:dateUtc="2024-07-10T17:47:00Z">
            <w:r w:rsidDel="00FD2892">
              <w:rPr>
                <w:rFonts w:eastAsia="Times New Roman"/>
              </w:rPr>
              <w:delText>29.</w:delText>
            </w:r>
            <w:r w:rsidDel="00FD2892">
              <w:rPr>
                <w:rFonts w:eastAsia="Times New Roman"/>
              </w:rPr>
              <w:tab/>
              <w:delText xml:space="preserve">Presotto L. The long fight against motion artifacts in cardiac PET. Vol. 29, Journal of Nuclear Cardiology. 2022. </w:delText>
            </w:r>
          </w:del>
        </w:p>
        <w:p w14:paraId="4A8D04FB" w14:textId="2A215D07" w:rsidR="00164586" w:rsidDel="00FD2892" w:rsidRDefault="00164586">
          <w:pPr>
            <w:autoSpaceDE w:val="0"/>
            <w:autoSpaceDN w:val="0"/>
            <w:ind w:hanging="640"/>
            <w:divId w:val="1105344741"/>
            <w:rPr>
              <w:del w:id="868" w:author="Samane Shahpouri" w:date="2024-07-10T19:47:00Z" w16du:dateUtc="2024-07-10T17:47:00Z"/>
              <w:rFonts w:eastAsia="Times New Roman"/>
            </w:rPr>
          </w:pPr>
          <w:del w:id="869" w:author="Samane Shahpouri" w:date="2024-07-10T19:47:00Z" w16du:dateUtc="2024-07-10T17:47:00Z">
            <w:r w:rsidDel="00FD2892">
              <w:rPr>
                <w:rFonts w:eastAsia="Times New Roman"/>
              </w:rPr>
              <w:delText>30.</w:delText>
            </w:r>
            <w:r w:rsidDel="00FD2892">
              <w:rPr>
                <w:rFonts w:eastAsia="Times New Roman"/>
              </w:rPr>
              <w:tab/>
              <w:delText xml:space="preserve">Piccinelli M, Votaw JR, Garcia E V. Motion Correction and Its Impact on Absolute Myocardial Blood Flow Measures with PET. Vol. 20, Current Cardiology Reports. 2018. </w:delText>
            </w:r>
          </w:del>
        </w:p>
        <w:p w14:paraId="1F04E2C8" w14:textId="14D15AB0" w:rsidR="00164586" w:rsidDel="00FD2892" w:rsidRDefault="00164586">
          <w:pPr>
            <w:autoSpaceDE w:val="0"/>
            <w:autoSpaceDN w:val="0"/>
            <w:ind w:hanging="640"/>
            <w:divId w:val="407969916"/>
            <w:rPr>
              <w:del w:id="870" w:author="Samane Shahpouri" w:date="2024-07-10T19:47:00Z" w16du:dateUtc="2024-07-10T17:47:00Z"/>
              <w:rFonts w:eastAsia="Times New Roman"/>
            </w:rPr>
          </w:pPr>
          <w:del w:id="871" w:author="Samane Shahpouri" w:date="2024-07-10T19:47:00Z" w16du:dateUtc="2024-07-10T17:47:00Z">
            <w:r w:rsidDel="00FD2892">
              <w:rPr>
                <w:rFonts w:eastAsia="Times New Roman"/>
              </w:rPr>
              <w:delText>31.</w:delText>
            </w:r>
            <w:r w:rsidDel="00FD2892">
              <w:rPr>
                <w:rFonts w:eastAsia="Times New Roman"/>
              </w:rPr>
              <w:tab/>
              <w:delText xml:space="preserve">Chun SY, Kim KY, Lee JS, Fessier JA. Joint estimation of activity distribution and attenuation map for TOF-PET using alternating direction method of multiplier. In: Proceedings - International Symposium on Biomedical Imaging. 2016. </w:delText>
            </w:r>
          </w:del>
        </w:p>
        <w:p w14:paraId="197CE514" w14:textId="52542C4B" w:rsidR="00164586" w:rsidDel="00FD2892" w:rsidRDefault="00164586">
          <w:pPr>
            <w:autoSpaceDE w:val="0"/>
            <w:autoSpaceDN w:val="0"/>
            <w:ind w:hanging="640"/>
            <w:divId w:val="845169383"/>
            <w:rPr>
              <w:del w:id="872" w:author="Samane Shahpouri" w:date="2024-07-10T19:47:00Z" w16du:dateUtc="2024-07-10T17:47:00Z"/>
              <w:rFonts w:eastAsia="Times New Roman"/>
            </w:rPr>
          </w:pPr>
          <w:del w:id="873" w:author="Samane Shahpouri" w:date="2024-07-10T19:47:00Z" w16du:dateUtc="2024-07-10T17:47:00Z">
            <w:r w:rsidDel="00FD2892">
              <w:rPr>
                <w:rFonts w:eastAsia="Times New Roman"/>
              </w:rPr>
              <w:delText>32.</w:delText>
            </w:r>
            <w:r w:rsidDel="00FD2892">
              <w:rPr>
                <w:rFonts w:eastAsia="Times New Roman"/>
              </w:rPr>
              <w:tab/>
              <w:delText xml:space="preserve">Mehranian A, Arabi H, Zaidi H. Vision 20/20: Magnetic resonance imaging-guided attenuation correction in PET/MRI: Challenges, solutions, and opportunities. Med Phys. 2016;43(3). </w:delText>
            </w:r>
          </w:del>
        </w:p>
        <w:p w14:paraId="676D029C" w14:textId="2234AB85" w:rsidR="00164586" w:rsidDel="00FD2892" w:rsidRDefault="00164586">
          <w:pPr>
            <w:autoSpaceDE w:val="0"/>
            <w:autoSpaceDN w:val="0"/>
            <w:ind w:hanging="640"/>
            <w:divId w:val="1735422863"/>
            <w:rPr>
              <w:del w:id="874" w:author="Samane Shahpouri" w:date="2024-07-10T19:47:00Z" w16du:dateUtc="2024-07-10T17:47:00Z"/>
              <w:rFonts w:eastAsia="Times New Roman"/>
            </w:rPr>
          </w:pPr>
          <w:del w:id="875" w:author="Samane Shahpouri" w:date="2024-07-10T19:47:00Z" w16du:dateUtc="2024-07-10T17:47:00Z">
            <w:r w:rsidDel="00FD2892">
              <w:rPr>
                <w:rFonts w:eastAsia="Times New Roman"/>
              </w:rPr>
              <w:delText>33.</w:delText>
            </w:r>
            <w:r w:rsidDel="00FD2892">
              <w:rPr>
                <w:rFonts w:eastAsia="Times New Roman"/>
              </w:rPr>
              <w:tab/>
              <w:delText xml:space="preserve">Li S, Wang G. Modified kernel MLAA using autoencoder for PET-enabled dual-energy CT. Philosophical Transactions of the Royal Society A: Mathematical, Physical and Engineering Sciences. 2021;379(2204). </w:delText>
            </w:r>
          </w:del>
        </w:p>
        <w:p w14:paraId="5C0A0C69" w14:textId="2470474A" w:rsidR="00164586" w:rsidDel="00FD2892" w:rsidRDefault="00164586">
          <w:pPr>
            <w:autoSpaceDE w:val="0"/>
            <w:autoSpaceDN w:val="0"/>
            <w:ind w:hanging="640"/>
            <w:divId w:val="1394739155"/>
            <w:rPr>
              <w:del w:id="876" w:author="Samane Shahpouri" w:date="2024-07-10T19:47:00Z" w16du:dateUtc="2024-07-10T17:47:00Z"/>
              <w:rFonts w:eastAsia="Times New Roman"/>
            </w:rPr>
          </w:pPr>
          <w:del w:id="877" w:author="Samane Shahpouri" w:date="2024-07-10T19:47:00Z" w16du:dateUtc="2024-07-10T17:47:00Z">
            <w:r w:rsidDel="00FD2892">
              <w:rPr>
                <w:rFonts w:eastAsia="Times New Roman"/>
              </w:rPr>
              <w:delText>34.</w:delText>
            </w:r>
            <w:r w:rsidDel="00FD2892">
              <w:rPr>
                <w:rFonts w:eastAsia="Times New Roman"/>
              </w:rPr>
              <w:tab/>
              <w:delText xml:space="preserve">Carney JPJ, Townsend DW, Rappoport V, Bendriem B. Method for transforming CT images for attenuation correction in PET/CT imaging. Med Phys. 2006;33(4). </w:delText>
            </w:r>
          </w:del>
        </w:p>
        <w:p w14:paraId="088B0E03" w14:textId="75CEEAC3" w:rsidR="00164586" w:rsidDel="00FD2892" w:rsidRDefault="00164586">
          <w:pPr>
            <w:autoSpaceDE w:val="0"/>
            <w:autoSpaceDN w:val="0"/>
            <w:ind w:hanging="640"/>
            <w:divId w:val="1681422487"/>
            <w:rPr>
              <w:del w:id="878" w:author="Samane Shahpouri" w:date="2024-07-10T19:47:00Z" w16du:dateUtc="2024-07-10T17:47:00Z"/>
              <w:rFonts w:eastAsia="Times New Roman"/>
            </w:rPr>
          </w:pPr>
          <w:del w:id="879" w:author="Samane Shahpouri" w:date="2024-07-10T19:47:00Z" w16du:dateUtc="2024-07-10T17:47:00Z">
            <w:r w:rsidDel="00FD2892">
              <w:rPr>
                <w:rFonts w:eastAsia="Times New Roman"/>
              </w:rPr>
              <w:delText>35.</w:delText>
            </w:r>
            <w:r w:rsidDel="00FD2892">
              <w:rPr>
                <w:rFonts w:eastAsia="Times New Roman"/>
              </w:rPr>
              <w:tab/>
              <w:delText xml:space="preserve">Kinahan PE, Townsend DW, Beyer T, Sashin D. Attenuation correction for a combined 3D PET/CT scanner. Med Phys. 1998;25(10). </w:delText>
            </w:r>
          </w:del>
        </w:p>
        <w:p w14:paraId="59A531D9" w14:textId="13BD1893" w:rsidR="00164586" w:rsidDel="00FD2892" w:rsidRDefault="00164586">
          <w:pPr>
            <w:autoSpaceDE w:val="0"/>
            <w:autoSpaceDN w:val="0"/>
            <w:ind w:hanging="640"/>
            <w:divId w:val="603997897"/>
            <w:rPr>
              <w:del w:id="880" w:author="Samane Shahpouri" w:date="2024-07-10T19:47:00Z" w16du:dateUtc="2024-07-10T17:47:00Z"/>
              <w:rFonts w:eastAsia="Times New Roman"/>
            </w:rPr>
          </w:pPr>
          <w:del w:id="881" w:author="Samane Shahpouri" w:date="2024-07-10T19:47:00Z" w16du:dateUtc="2024-07-10T17:47:00Z">
            <w:r w:rsidDel="00FD2892">
              <w:rPr>
                <w:rFonts w:eastAsia="Times New Roman"/>
              </w:rPr>
              <w:delText>36.</w:delText>
            </w:r>
            <w:r w:rsidDel="00FD2892">
              <w:rPr>
                <w:rFonts w:eastAsia="Times New Roman"/>
              </w:rPr>
              <w:tab/>
              <w:delText xml:space="preserve">Alessio AM, Kohlmyer S, Branch K, Chen G, Caldwell J, Kinahan P. Cine CT for attenuation correction in cardiac PET/CT. Journal of Nuclear Medicine. 2007;48(5). </w:delText>
            </w:r>
          </w:del>
        </w:p>
        <w:p w14:paraId="31764AD8" w14:textId="2124CD13" w:rsidR="00164586" w:rsidDel="00FD2892" w:rsidRDefault="00164586">
          <w:pPr>
            <w:autoSpaceDE w:val="0"/>
            <w:autoSpaceDN w:val="0"/>
            <w:ind w:hanging="640"/>
            <w:divId w:val="1039747556"/>
            <w:rPr>
              <w:del w:id="882" w:author="Samane Shahpouri" w:date="2024-07-10T19:47:00Z" w16du:dateUtc="2024-07-10T17:47:00Z"/>
              <w:rFonts w:eastAsia="Times New Roman"/>
            </w:rPr>
          </w:pPr>
          <w:del w:id="883" w:author="Samane Shahpouri" w:date="2024-07-10T19:47:00Z" w16du:dateUtc="2024-07-10T17:47:00Z">
            <w:r w:rsidDel="00FD2892">
              <w:rPr>
                <w:rFonts w:eastAsia="Times New Roman"/>
              </w:rPr>
              <w:delText>37.</w:delText>
            </w:r>
            <w:r w:rsidDel="00FD2892">
              <w:rPr>
                <w:rFonts w:eastAsia="Times New Roman"/>
              </w:rPr>
              <w:tab/>
              <w:delText xml:space="preserve">Alberts I, Hünermund JN, Prenosil G, Mingels C, Bohn KP, Viscione M, et al. Clinical performance of long axial field of view PET/CT: a head-to-head intra-individual comparison of the Biograph Vision Quadra with the Biograph Vision PET/CT. Eur J Nucl Med Mol Imaging. 2021;48(8). </w:delText>
            </w:r>
          </w:del>
        </w:p>
        <w:p w14:paraId="2222015C" w14:textId="5DF7D878" w:rsidR="00164586" w:rsidDel="00FD2892" w:rsidRDefault="00164586">
          <w:pPr>
            <w:autoSpaceDE w:val="0"/>
            <w:autoSpaceDN w:val="0"/>
            <w:ind w:hanging="640"/>
            <w:divId w:val="1598903311"/>
            <w:rPr>
              <w:del w:id="884" w:author="Samane Shahpouri" w:date="2024-07-10T19:47:00Z" w16du:dateUtc="2024-07-10T17:47:00Z"/>
              <w:rFonts w:eastAsia="Times New Roman"/>
            </w:rPr>
          </w:pPr>
          <w:del w:id="885" w:author="Samane Shahpouri" w:date="2024-07-10T19:47:00Z" w16du:dateUtc="2024-07-10T17:47:00Z">
            <w:r w:rsidDel="00FD2892">
              <w:rPr>
                <w:rFonts w:eastAsia="Times New Roman"/>
              </w:rPr>
              <w:delText>38.</w:delText>
            </w:r>
            <w:r w:rsidDel="00FD2892">
              <w:rPr>
                <w:rFonts w:eastAsia="Times New Roman"/>
              </w:rPr>
              <w:tab/>
              <w:delText xml:space="preserve">Guo R, Xue S, Hu J, Sari H, Mingels C, Zeimpekis K, et al. Using domain knowledge for robust and generalizable deep learning-based CT-free PET attenuation and scatter correction. Nat Commun. 2022 Dec 1;13(1). </w:delText>
            </w:r>
          </w:del>
        </w:p>
        <w:p w14:paraId="0D9AE571" w14:textId="74D6D7C9" w:rsidR="00164586" w:rsidDel="00FD2892" w:rsidRDefault="00164586">
          <w:pPr>
            <w:autoSpaceDE w:val="0"/>
            <w:autoSpaceDN w:val="0"/>
            <w:ind w:hanging="640"/>
            <w:divId w:val="523327609"/>
            <w:rPr>
              <w:del w:id="886" w:author="Samane Shahpouri" w:date="2024-07-10T19:47:00Z" w16du:dateUtc="2024-07-10T17:47:00Z"/>
              <w:rFonts w:eastAsia="Times New Roman"/>
            </w:rPr>
          </w:pPr>
          <w:del w:id="887" w:author="Samane Shahpouri" w:date="2024-07-10T19:47:00Z" w16du:dateUtc="2024-07-10T17:47:00Z">
            <w:r w:rsidDel="00FD2892">
              <w:rPr>
                <w:rFonts w:eastAsia="Times New Roman"/>
              </w:rPr>
              <w:delText>39.</w:delText>
            </w:r>
            <w:r w:rsidDel="00FD2892">
              <w:rPr>
                <w:rFonts w:eastAsia="Times New Roman"/>
              </w:rPr>
              <w:tab/>
              <w:delText xml:space="preserve">Yang J, Sohn JH, Behr SC, Gullberg GT, Seo Y. Ct-less direct correction of attenuation and scatter in the image space using deep learning for whole-body fdg pet: Potential benefits and pitfalls. Radiol Artif Intell. 2021 Mar 1;3(2). </w:delText>
            </w:r>
          </w:del>
        </w:p>
        <w:p w14:paraId="0A60CA50" w14:textId="1F25D819" w:rsidR="00164586" w:rsidDel="00FD2892" w:rsidRDefault="00164586">
          <w:pPr>
            <w:autoSpaceDE w:val="0"/>
            <w:autoSpaceDN w:val="0"/>
            <w:ind w:hanging="640"/>
            <w:divId w:val="143862044"/>
            <w:rPr>
              <w:del w:id="888" w:author="Samane Shahpouri" w:date="2024-07-10T19:47:00Z" w16du:dateUtc="2024-07-10T17:47:00Z"/>
              <w:rFonts w:eastAsia="Times New Roman"/>
            </w:rPr>
          </w:pPr>
          <w:del w:id="889" w:author="Samane Shahpouri" w:date="2024-07-10T19:47:00Z" w16du:dateUtc="2024-07-10T17:47:00Z">
            <w:r w:rsidDel="00FD2892">
              <w:rPr>
                <w:rFonts w:eastAsia="Times New Roman"/>
              </w:rPr>
              <w:delText>40.</w:delText>
            </w:r>
            <w:r w:rsidDel="00FD2892">
              <w:rPr>
                <w:rFonts w:eastAsia="Times New Roman"/>
              </w:rPr>
              <w:tab/>
              <w:delText xml:space="preserve">Shiri I, Ghafarian P, Geramifar P, Leung KHY, Ghelichoghli M, Oveisi M, et al. Direct attenuation correction of brain PET images using only emission data via a deep convolutional encoder-decoder (Deep-DAC). Eur Radiol. 2019 Dec 1;29(12):6867–79. </w:delText>
            </w:r>
          </w:del>
        </w:p>
        <w:p w14:paraId="3E3E239F" w14:textId="72974F2E" w:rsidR="00164586" w:rsidDel="00FD2892" w:rsidRDefault="00164586">
          <w:pPr>
            <w:autoSpaceDE w:val="0"/>
            <w:autoSpaceDN w:val="0"/>
            <w:ind w:hanging="640"/>
            <w:divId w:val="885408192"/>
            <w:rPr>
              <w:del w:id="890" w:author="Samane Shahpouri" w:date="2024-07-10T19:47:00Z" w16du:dateUtc="2024-07-10T17:47:00Z"/>
              <w:rFonts w:eastAsia="Times New Roman"/>
            </w:rPr>
          </w:pPr>
          <w:del w:id="891" w:author="Samane Shahpouri" w:date="2024-07-10T19:47:00Z" w16du:dateUtc="2024-07-10T17:47:00Z">
            <w:r w:rsidDel="00FD2892">
              <w:rPr>
                <w:rFonts w:eastAsia="Times New Roman"/>
              </w:rPr>
              <w:delText>41.</w:delText>
            </w:r>
            <w:r w:rsidDel="00FD2892">
              <w:rPr>
                <w:rFonts w:eastAsia="Times New Roman"/>
              </w:rPr>
              <w:tab/>
              <w:delText xml:space="preserve">Lee JS. A Review of Deep-Learning-Based Approaches for Attenuation Correction in Positron Emission Tomography. Vol. 5, IEEE Transactions on Radiation and Plasma Medical Sciences. 2021. </w:delText>
            </w:r>
          </w:del>
        </w:p>
        <w:p w14:paraId="70E96C51" w14:textId="04EBB78D" w:rsidR="00164586" w:rsidDel="00FD2892" w:rsidRDefault="00164586">
          <w:pPr>
            <w:autoSpaceDE w:val="0"/>
            <w:autoSpaceDN w:val="0"/>
            <w:ind w:hanging="640"/>
            <w:divId w:val="1103258655"/>
            <w:rPr>
              <w:del w:id="892" w:author="Samane Shahpouri" w:date="2024-07-10T19:47:00Z" w16du:dateUtc="2024-07-10T17:47:00Z"/>
              <w:rFonts w:eastAsia="Times New Roman"/>
            </w:rPr>
          </w:pPr>
          <w:del w:id="893" w:author="Samane Shahpouri" w:date="2024-07-10T19:47:00Z" w16du:dateUtc="2024-07-10T17:47:00Z">
            <w:r w:rsidDel="00FD2892">
              <w:rPr>
                <w:rFonts w:eastAsia="Times New Roman"/>
              </w:rPr>
              <w:delText>42.</w:delText>
            </w:r>
            <w:r w:rsidDel="00FD2892">
              <w:rPr>
                <w:rFonts w:eastAsia="Times New Roman"/>
              </w:rPr>
              <w:tab/>
              <w:delText xml:space="preserve">Qian H, Rui X, Ahn S. Deep Learning Models for PET Scatter Estimations. In: 2017 IEEE Nuclear Science Symposium and Medical Imaging Conference (NSS/MIC). 2017. p. 1–5. </w:delText>
            </w:r>
          </w:del>
        </w:p>
        <w:p w14:paraId="45ED4C4C" w14:textId="66792CA6" w:rsidR="00164586" w:rsidDel="00FD2892" w:rsidRDefault="00164586">
          <w:pPr>
            <w:autoSpaceDE w:val="0"/>
            <w:autoSpaceDN w:val="0"/>
            <w:ind w:hanging="640"/>
            <w:divId w:val="855384927"/>
            <w:rPr>
              <w:del w:id="894" w:author="Samane Shahpouri" w:date="2024-07-10T19:47:00Z" w16du:dateUtc="2024-07-10T17:47:00Z"/>
              <w:rFonts w:eastAsia="Times New Roman"/>
            </w:rPr>
          </w:pPr>
          <w:del w:id="895" w:author="Samane Shahpouri" w:date="2024-07-10T19:47:00Z" w16du:dateUtc="2024-07-10T17:47:00Z">
            <w:r w:rsidRPr="001E7DB7" w:rsidDel="00FD2892">
              <w:rPr>
                <w:rFonts w:eastAsia="Times New Roman"/>
                <w:lang w:val="de-CH"/>
              </w:rPr>
              <w:delText>43.</w:delText>
            </w:r>
            <w:r w:rsidRPr="001E7DB7" w:rsidDel="00FD2892">
              <w:rPr>
                <w:rFonts w:eastAsia="Times New Roman"/>
                <w:lang w:val="de-CH"/>
              </w:rPr>
              <w:tab/>
              <w:delText xml:space="preserve">Liu F, Jang H, Kijowski R, Zhao G, Bradshaw T, McMillan AB. </w:delText>
            </w:r>
            <w:r w:rsidDel="00FD2892">
              <w:rPr>
                <w:rFonts w:eastAsia="Times New Roman"/>
              </w:rPr>
              <w:delText xml:space="preserve">A deep learning approach for18 f-fdg pet attenuation correction. EJNMMI Phys. 2018;5(1). </w:delText>
            </w:r>
          </w:del>
        </w:p>
        <w:p w14:paraId="3B94D69A" w14:textId="5469486B" w:rsidR="00164586" w:rsidDel="00FD2892" w:rsidRDefault="00164586">
          <w:pPr>
            <w:autoSpaceDE w:val="0"/>
            <w:autoSpaceDN w:val="0"/>
            <w:ind w:hanging="640"/>
            <w:divId w:val="464927874"/>
            <w:rPr>
              <w:del w:id="896" w:author="Samane Shahpouri" w:date="2024-07-10T19:47:00Z" w16du:dateUtc="2024-07-10T17:47:00Z"/>
              <w:rFonts w:eastAsia="Times New Roman"/>
            </w:rPr>
          </w:pPr>
          <w:del w:id="897" w:author="Samane Shahpouri" w:date="2024-07-10T19:47:00Z" w16du:dateUtc="2024-07-10T17:47:00Z">
            <w:r w:rsidDel="00FD2892">
              <w:rPr>
                <w:rFonts w:eastAsia="Times New Roman"/>
              </w:rPr>
              <w:delText>44.</w:delText>
            </w:r>
            <w:r w:rsidDel="00FD2892">
              <w:rPr>
                <w:rFonts w:eastAsia="Times New Roman"/>
              </w:rPr>
              <w:tab/>
              <w:delText xml:space="preserve">Wu X, Sahoo D, Hoi SCH. Recent advances in deep learning for object detection. Neurocomputing. 2020;396. </w:delText>
            </w:r>
          </w:del>
        </w:p>
        <w:p w14:paraId="57F9A75D" w14:textId="765181CE" w:rsidR="00164586" w:rsidDel="00FD2892" w:rsidRDefault="00164586">
          <w:pPr>
            <w:autoSpaceDE w:val="0"/>
            <w:autoSpaceDN w:val="0"/>
            <w:ind w:hanging="640"/>
            <w:divId w:val="1999186948"/>
            <w:rPr>
              <w:del w:id="898" w:author="Samane Shahpouri" w:date="2024-07-10T19:47:00Z" w16du:dateUtc="2024-07-10T17:47:00Z"/>
              <w:rFonts w:eastAsia="Times New Roman"/>
            </w:rPr>
          </w:pPr>
          <w:del w:id="899" w:author="Samane Shahpouri" w:date="2024-07-10T19:47:00Z" w16du:dateUtc="2024-07-10T17:47:00Z">
            <w:r w:rsidDel="00FD2892">
              <w:rPr>
                <w:rFonts w:eastAsia="Times New Roman"/>
              </w:rPr>
              <w:delText>45.</w:delText>
            </w:r>
            <w:r w:rsidDel="00FD2892">
              <w:rPr>
                <w:rFonts w:eastAsia="Times New Roman"/>
              </w:rPr>
              <w:tab/>
              <w:delText xml:space="preserve">Zhao ZQ, Zheng P, Xu ST, Wu X. Object Detection with Deep Learning: A Review. Vol. 30, IEEE Transactions on Neural Networks and Learning Systems. 2019. </w:delText>
            </w:r>
          </w:del>
        </w:p>
        <w:p w14:paraId="1F967753" w14:textId="4C4E34A8" w:rsidR="00164586" w:rsidDel="00FD2892" w:rsidRDefault="00164586">
          <w:pPr>
            <w:autoSpaceDE w:val="0"/>
            <w:autoSpaceDN w:val="0"/>
            <w:ind w:hanging="640"/>
            <w:divId w:val="1142650083"/>
            <w:rPr>
              <w:del w:id="900" w:author="Samane Shahpouri" w:date="2024-07-10T19:47:00Z" w16du:dateUtc="2024-07-10T17:47:00Z"/>
              <w:rFonts w:eastAsia="Times New Roman"/>
            </w:rPr>
          </w:pPr>
          <w:del w:id="901" w:author="Samane Shahpouri" w:date="2024-07-10T19:47:00Z" w16du:dateUtc="2024-07-10T17:47:00Z">
            <w:r w:rsidDel="00FD2892">
              <w:rPr>
                <w:rFonts w:eastAsia="Times New Roman"/>
              </w:rPr>
              <w:delText>46.</w:delText>
            </w:r>
            <w:r w:rsidDel="00FD2892">
              <w:rPr>
                <w:rFonts w:eastAsia="Times New Roman"/>
              </w:rPr>
              <w:tab/>
              <w:delText xml:space="preserve">Ma X, Wu J, Xue S, Yang J, Zhou C, Sheng QZ, et al. A Comprehensive Survey on Graph Anomaly Detection With Deep Learning. IEEE Trans Knowl Data Eng. 2023;35(12). </w:delText>
            </w:r>
          </w:del>
        </w:p>
        <w:p w14:paraId="6A6C6B24" w14:textId="1195BD31" w:rsidR="00164586" w:rsidDel="00FD2892" w:rsidRDefault="00164586">
          <w:pPr>
            <w:autoSpaceDE w:val="0"/>
            <w:autoSpaceDN w:val="0"/>
            <w:ind w:hanging="640"/>
            <w:divId w:val="1991057519"/>
            <w:rPr>
              <w:del w:id="902" w:author="Samane Shahpouri" w:date="2024-07-10T19:47:00Z" w16du:dateUtc="2024-07-10T17:47:00Z"/>
              <w:rFonts w:eastAsia="Times New Roman"/>
            </w:rPr>
          </w:pPr>
          <w:del w:id="903" w:author="Samane Shahpouri" w:date="2024-07-10T19:47:00Z" w16du:dateUtc="2024-07-10T17:47:00Z">
            <w:r w:rsidDel="00FD2892">
              <w:rPr>
                <w:rFonts w:eastAsia="Times New Roman"/>
              </w:rPr>
              <w:delText>47.</w:delText>
            </w:r>
            <w:r w:rsidDel="00FD2892">
              <w:rPr>
                <w:rFonts w:eastAsia="Times New Roman"/>
              </w:rPr>
              <w:tab/>
              <w:delText xml:space="preserve">McLeavy CM, Chunara MH, Gravell RJ, Rauf A, Cushnie A, Staley Talbot C, et al. The future of CT: deep learning reconstruction. Vol. 76, Clinical Radiology. 2021. </w:delText>
            </w:r>
          </w:del>
        </w:p>
        <w:p w14:paraId="5C572290" w14:textId="4A130E58" w:rsidR="00164586" w:rsidDel="00FD2892" w:rsidRDefault="00164586">
          <w:pPr>
            <w:autoSpaceDE w:val="0"/>
            <w:autoSpaceDN w:val="0"/>
            <w:ind w:hanging="640"/>
            <w:divId w:val="554239611"/>
            <w:rPr>
              <w:del w:id="904" w:author="Samane Shahpouri" w:date="2024-07-10T19:47:00Z" w16du:dateUtc="2024-07-10T17:47:00Z"/>
              <w:rFonts w:eastAsia="Times New Roman"/>
            </w:rPr>
          </w:pPr>
          <w:del w:id="905" w:author="Samane Shahpouri" w:date="2024-07-10T19:47:00Z" w16du:dateUtc="2024-07-10T17:47:00Z">
            <w:r w:rsidDel="00FD2892">
              <w:rPr>
                <w:rFonts w:eastAsia="Times New Roman"/>
              </w:rPr>
              <w:delText>48.</w:delText>
            </w:r>
            <w:r w:rsidDel="00FD2892">
              <w:rPr>
                <w:rFonts w:eastAsia="Times New Roman"/>
              </w:rPr>
              <w:tab/>
              <w:delText xml:space="preserve">Ahishakiye E, Van Gijzen MB, Tumwiine J, Wario R, Obungoloch J. A survey on deep learning in medical image reconstruction. Vol. 1, Intelligent Medicine. 2021. </w:delText>
            </w:r>
          </w:del>
        </w:p>
        <w:p w14:paraId="15D5CA07" w14:textId="7BD32A6C" w:rsidR="00164586" w:rsidDel="00FD2892" w:rsidRDefault="00164586">
          <w:pPr>
            <w:autoSpaceDE w:val="0"/>
            <w:autoSpaceDN w:val="0"/>
            <w:ind w:hanging="640"/>
            <w:divId w:val="1137642403"/>
            <w:rPr>
              <w:del w:id="906" w:author="Samane Shahpouri" w:date="2024-07-10T19:47:00Z" w16du:dateUtc="2024-07-10T17:47:00Z"/>
              <w:rFonts w:eastAsia="Times New Roman"/>
            </w:rPr>
          </w:pPr>
          <w:del w:id="907" w:author="Samane Shahpouri" w:date="2024-07-10T19:47:00Z" w16du:dateUtc="2024-07-10T17:47:00Z">
            <w:r w:rsidDel="00FD2892">
              <w:rPr>
                <w:rFonts w:eastAsia="Times New Roman"/>
              </w:rPr>
              <w:delText>49.</w:delText>
            </w:r>
            <w:r w:rsidDel="00FD2892">
              <w:rPr>
                <w:rFonts w:eastAsia="Times New Roman"/>
              </w:rPr>
              <w:tab/>
              <w:delText xml:space="preserve">Kim SH, Choi YH, Lee JS, Lee SB, Cho YJ, Lee SH, et al. Deep learning reconstruction in pediatric brain MRI: comparison of image quality with conventional T2-weighted MRI. Neuroradiology. 2023;65(1). </w:delText>
            </w:r>
          </w:del>
        </w:p>
        <w:p w14:paraId="45B42E9B" w14:textId="096BC069" w:rsidR="00164586" w:rsidDel="00FD2892" w:rsidRDefault="00164586">
          <w:pPr>
            <w:autoSpaceDE w:val="0"/>
            <w:autoSpaceDN w:val="0"/>
            <w:ind w:hanging="640"/>
            <w:divId w:val="1227454118"/>
            <w:rPr>
              <w:del w:id="908" w:author="Samane Shahpouri" w:date="2024-07-10T19:47:00Z" w16du:dateUtc="2024-07-10T17:47:00Z"/>
              <w:rFonts w:eastAsia="Times New Roman"/>
            </w:rPr>
          </w:pPr>
          <w:del w:id="909" w:author="Samane Shahpouri" w:date="2024-07-10T19:47:00Z" w16du:dateUtc="2024-07-10T17:47:00Z">
            <w:r w:rsidDel="00FD2892">
              <w:rPr>
                <w:rFonts w:eastAsia="Times New Roman"/>
              </w:rPr>
              <w:delText>50.</w:delText>
            </w:r>
            <w:r w:rsidDel="00FD2892">
              <w:rPr>
                <w:rFonts w:eastAsia="Times New Roman"/>
              </w:rPr>
              <w:tab/>
              <w:delText xml:space="preserve">Jebur RS, Zabil MHBM, Hammood DA, Cheng LK. A comprehensive review of image denoising in deep learning. Multimed Tools Appl. 2023; </w:delText>
            </w:r>
          </w:del>
        </w:p>
        <w:p w14:paraId="2C6CD5C3" w14:textId="61F5F9C8" w:rsidR="00164586" w:rsidDel="00FD2892" w:rsidRDefault="00164586">
          <w:pPr>
            <w:autoSpaceDE w:val="0"/>
            <w:autoSpaceDN w:val="0"/>
            <w:ind w:hanging="640"/>
            <w:divId w:val="280115159"/>
            <w:rPr>
              <w:del w:id="910" w:author="Samane Shahpouri" w:date="2024-07-10T19:47:00Z" w16du:dateUtc="2024-07-10T17:47:00Z"/>
              <w:rFonts w:eastAsia="Times New Roman"/>
            </w:rPr>
          </w:pPr>
          <w:del w:id="911" w:author="Samane Shahpouri" w:date="2024-07-10T19:47:00Z" w16du:dateUtc="2024-07-10T17:47:00Z">
            <w:r w:rsidDel="00FD2892">
              <w:rPr>
                <w:rFonts w:eastAsia="Times New Roman"/>
              </w:rPr>
              <w:delText>51.</w:delText>
            </w:r>
            <w:r w:rsidDel="00FD2892">
              <w:rPr>
                <w:rFonts w:eastAsia="Times New Roman"/>
              </w:rPr>
              <w:tab/>
              <w:delText xml:space="preserve">Tian C, Fei L, Zheng W, Xu Y, Zuo W, Lin CW. Deep learning on image denoising: An overview. Vol. 131, Neural Networks. 2020. </w:delText>
            </w:r>
          </w:del>
        </w:p>
        <w:p w14:paraId="6651716E" w14:textId="21DAA1C3" w:rsidR="00164586" w:rsidDel="00FD2892" w:rsidRDefault="00164586">
          <w:pPr>
            <w:autoSpaceDE w:val="0"/>
            <w:autoSpaceDN w:val="0"/>
            <w:ind w:hanging="640"/>
            <w:divId w:val="1673487838"/>
            <w:rPr>
              <w:del w:id="912" w:author="Samane Shahpouri" w:date="2024-07-10T19:47:00Z" w16du:dateUtc="2024-07-10T17:47:00Z"/>
              <w:rFonts w:eastAsia="Times New Roman"/>
            </w:rPr>
          </w:pPr>
          <w:del w:id="913" w:author="Samane Shahpouri" w:date="2024-07-10T19:47:00Z" w16du:dateUtc="2024-07-10T17:47:00Z">
            <w:r w:rsidDel="00FD2892">
              <w:rPr>
                <w:rFonts w:eastAsia="Times New Roman"/>
              </w:rPr>
              <w:delText>52.</w:delText>
            </w:r>
            <w:r w:rsidDel="00FD2892">
              <w:rPr>
                <w:rFonts w:eastAsia="Times New Roman"/>
              </w:rPr>
              <w:tab/>
              <w:delText xml:space="preserve">Wu H, Liu Y, Wang J. Review of text classification methods on deep learning. Vol. 63, Computers, Materials and Continua. 2020. </w:delText>
            </w:r>
          </w:del>
        </w:p>
        <w:p w14:paraId="5D796FC3" w14:textId="53EBC008" w:rsidR="00164586" w:rsidDel="00FD2892" w:rsidRDefault="00164586">
          <w:pPr>
            <w:autoSpaceDE w:val="0"/>
            <w:autoSpaceDN w:val="0"/>
            <w:ind w:hanging="640"/>
            <w:divId w:val="1381636966"/>
            <w:rPr>
              <w:del w:id="914" w:author="Samane Shahpouri" w:date="2024-07-10T19:47:00Z" w16du:dateUtc="2024-07-10T17:47:00Z"/>
              <w:rFonts w:eastAsia="Times New Roman"/>
            </w:rPr>
          </w:pPr>
          <w:del w:id="915" w:author="Samane Shahpouri" w:date="2024-07-10T19:47:00Z" w16du:dateUtc="2024-07-10T17:47:00Z">
            <w:r w:rsidDel="00FD2892">
              <w:rPr>
                <w:rFonts w:eastAsia="Times New Roman"/>
              </w:rPr>
              <w:delText>53.</w:delText>
            </w:r>
            <w:r w:rsidDel="00FD2892">
              <w:rPr>
                <w:rFonts w:eastAsia="Times New Roman"/>
              </w:rPr>
              <w:tab/>
              <w:delText xml:space="preserve">Ibrahim DM, Elshennawy NM, Sarhan AM. Deep-chest: Multi-classification deep learning model for diagnosing COVID-19, pneumonia, and lung cancer chest diseases. Comput Biol Med. 2021;132. </w:delText>
            </w:r>
          </w:del>
        </w:p>
        <w:p w14:paraId="16C16DC6" w14:textId="347E3D3A" w:rsidR="00164586" w:rsidDel="00FD2892" w:rsidRDefault="00164586">
          <w:pPr>
            <w:autoSpaceDE w:val="0"/>
            <w:autoSpaceDN w:val="0"/>
            <w:ind w:hanging="640"/>
            <w:divId w:val="952442154"/>
            <w:rPr>
              <w:del w:id="916" w:author="Samane Shahpouri" w:date="2024-07-10T19:47:00Z" w16du:dateUtc="2024-07-10T17:47:00Z"/>
              <w:rFonts w:eastAsia="Times New Roman"/>
            </w:rPr>
          </w:pPr>
          <w:del w:id="917" w:author="Samane Shahpouri" w:date="2024-07-10T19:47:00Z" w16du:dateUtc="2024-07-10T17:47:00Z">
            <w:r w:rsidDel="00FD2892">
              <w:rPr>
                <w:rFonts w:eastAsia="Times New Roman"/>
              </w:rPr>
              <w:delText>54.</w:delText>
            </w:r>
            <w:r w:rsidDel="00FD2892">
              <w:rPr>
                <w:rFonts w:eastAsia="Times New Roman"/>
              </w:rPr>
              <w:tab/>
              <w:delText xml:space="preserve">Krishna MM, Neelima M, Harshali M, Rao MVG. Image classification using Deep learning. International Journal of Engineering and Technology(UAE). 2018;7. </w:delText>
            </w:r>
          </w:del>
        </w:p>
        <w:p w14:paraId="159D07EB" w14:textId="0E4A49FD" w:rsidR="00164586" w:rsidDel="00FD2892" w:rsidRDefault="00164586">
          <w:pPr>
            <w:autoSpaceDE w:val="0"/>
            <w:autoSpaceDN w:val="0"/>
            <w:ind w:hanging="640"/>
            <w:divId w:val="47463077"/>
            <w:rPr>
              <w:del w:id="918" w:author="Samane Shahpouri" w:date="2024-07-10T19:47:00Z" w16du:dateUtc="2024-07-10T17:47:00Z"/>
              <w:rFonts w:eastAsia="Times New Roman"/>
            </w:rPr>
          </w:pPr>
          <w:del w:id="919" w:author="Samane Shahpouri" w:date="2024-07-10T19:47:00Z" w16du:dateUtc="2024-07-10T17:47:00Z">
            <w:r w:rsidDel="00FD2892">
              <w:rPr>
                <w:rFonts w:eastAsia="Times New Roman"/>
              </w:rPr>
              <w:delText>55.</w:delText>
            </w:r>
            <w:r w:rsidDel="00FD2892">
              <w:rPr>
                <w:rFonts w:eastAsia="Times New Roman"/>
              </w:rPr>
              <w:tab/>
              <w:delText xml:space="preserve">Liu X, Song L, Liu S, Zhang Y. A review of deep-learning-based medical image segmentation methods. Sustainability (Switzerland). 2021;13(3). </w:delText>
            </w:r>
          </w:del>
        </w:p>
        <w:p w14:paraId="444584AF" w14:textId="07A31A87" w:rsidR="00164586" w:rsidDel="00FD2892" w:rsidRDefault="00164586">
          <w:pPr>
            <w:autoSpaceDE w:val="0"/>
            <w:autoSpaceDN w:val="0"/>
            <w:ind w:hanging="640"/>
            <w:divId w:val="1124927613"/>
            <w:rPr>
              <w:del w:id="920" w:author="Samane Shahpouri" w:date="2024-07-10T19:47:00Z" w16du:dateUtc="2024-07-10T17:47:00Z"/>
              <w:rFonts w:eastAsia="Times New Roman"/>
            </w:rPr>
          </w:pPr>
          <w:del w:id="921" w:author="Samane Shahpouri" w:date="2024-07-10T19:47:00Z" w16du:dateUtc="2024-07-10T17:47:00Z">
            <w:r w:rsidDel="00FD2892">
              <w:rPr>
                <w:rFonts w:eastAsia="Times New Roman"/>
              </w:rPr>
              <w:delText>56.</w:delText>
            </w:r>
            <w:r w:rsidDel="00FD2892">
              <w:rPr>
                <w:rFonts w:eastAsia="Times New Roman"/>
              </w:rPr>
              <w:tab/>
              <w:delText xml:space="preserve">Wang R, Lei T, Cui R, Zhang B, Meng H, Nandi AK. Medical image segmentation using deep learning: A survey. IET Image Process. 2022;16(5). </w:delText>
            </w:r>
          </w:del>
        </w:p>
        <w:p w14:paraId="39FFFDE6" w14:textId="29227AB0" w:rsidR="00164586" w:rsidDel="00FD2892" w:rsidRDefault="00164586">
          <w:pPr>
            <w:autoSpaceDE w:val="0"/>
            <w:autoSpaceDN w:val="0"/>
            <w:ind w:hanging="640"/>
            <w:divId w:val="1582908499"/>
            <w:rPr>
              <w:del w:id="922" w:author="Samane Shahpouri" w:date="2024-07-10T19:47:00Z" w16du:dateUtc="2024-07-10T17:47:00Z"/>
              <w:rFonts w:eastAsia="Times New Roman"/>
            </w:rPr>
          </w:pPr>
          <w:del w:id="923" w:author="Samane Shahpouri" w:date="2024-07-10T19:47:00Z" w16du:dateUtc="2024-07-10T17:47:00Z">
            <w:r w:rsidDel="00FD2892">
              <w:rPr>
                <w:rFonts w:eastAsia="Times New Roman"/>
              </w:rPr>
              <w:delText>57.</w:delText>
            </w:r>
            <w:r w:rsidDel="00FD2892">
              <w:rPr>
                <w:rFonts w:eastAsia="Times New Roman"/>
              </w:rPr>
              <w:tab/>
              <w:delText xml:space="preserve">Minaee S, Boykov Y, Porikli F, Plaza A, Kehtarnavaz N, Terzopoulos D. Image Segmentation Using Deep Learning: A Survey. IEEE Trans Pattern Anal Mach Intell. 2022;44(7). </w:delText>
            </w:r>
          </w:del>
        </w:p>
        <w:p w14:paraId="2CBC2F9B" w14:textId="0E9FDE84" w:rsidR="00164586" w:rsidDel="00FD2892" w:rsidRDefault="00164586">
          <w:pPr>
            <w:autoSpaceDE w:val="0"/>
            <w:autoSpaceDN w:val="0"/>
            <w:ind w:hanging="640"/>
            <w:divId w:val="2122258258"/>
            <w:rPr>
              <w:del w:id="924" w:author="Samane Shahpouri" w:date="2024-07-10T19:47:00Z" w16du:dateUtc="2024-07-10T17:47:00Z"/>
              <w:rFonts w:eastAsia="Times New Roman"/>
            </w:rPr>
          </w:pPr>
          <w:del w:id="925" w:author="Samane Shahpouri" w:date="2024-07-10T19:47:00Z" w16du:dateUtc="2024-07-10T17:47:00Z">
            <w:r w:rsidDel="00FD2892">
              <w:rPr>
                <w:rFonts w:eastAsia="Times New Roman"/>
              </w:rPr>
              <w:delText>58.</w:delText>
            </w:r>
            <w:r w:rsidDel="00FD2892">
              <w:rPr>
                <w:rFonts w:eastAsia="Times New Roman"/>
              </w:rPr>
              <w:tab/>
              <w:delText xml:space="preserve">Xia T, Alessio AM, Kinahan PE. Limits of ultra-low dose CT attenuation correction for PET/CT. In: IEEE Nuclear Science Symposium Conference Record. 2009. </w:delText>
            </w:r>
          </w:del>
        </w:p>
        <w:p w14:paraId="4A7B18FC" w14:textId="6BD6B34C" w:rsidR="00164586" w:rsidDel="00FD2892" w:rsidRDefault="00164586">
          <w:pPr>
            <w:autoSpaceDE w:val="0"/>
            <w:autoSpaceDN w:val="0"/>
            <w:ind w:hanging="640"/>
            <w:divId w:val="1881042776"/>
            <w:rPr>
              <w:del w:id="926" w:author="Samane Shahpouri" w:date="2024-07-10T19:47:00Z" w16du:dateUtc="2024-07-10T17:47:00Z"/>
              <w:rFonts w:eastAsia="Times New Roman"/>
            </w:rPr>
          </w:pPr>
          <w:del w:id="927" w:author="Samane Shahpouri" w:date="2024-07-10T19:47:00Z" w16du:dateUtc="2024-07-10T17:47:00Z">
            <w:r w:rsidDel="00FD2892">
              <w:rPr>
                <w:rFonts w:eastAsia="Times New Roman"/>
              </w:rPr>
              <w:delText>59.</w:delText>
            </w:r>
            <w:r w:rsidDel="00FD2892">
              <w:rPr>
                <w:rFonts w:eastAsia="Times New Roman"/>
              </w:rPr>
              <w:tab/>
              <w:delText xml:space="preserve">Prieto E, García-Velloso MJ, Aquerreta JD, Rosales JJ, Bastidas JF, Soriano I, et al. Ultra-low dose whole-body CT for attenuation correction in a dual tracer PET/CT protocol for multiple myeloma. Physica Medica. 2021;84. </w:delText>
            </w:r>
          </w:del>
        </w:p>
        <w:p w14:paraId="6F7A66EB" w14:textId="47C4D550" w:rsidR="00164586" w:rsidDel="00FD2892" w:rsidRDefault="00164586">
          <w:pPr>
            <w:autoSpaceDE w:val="0"/>
            <w:autoSpaceDN w:val="0"/>
            <w:ind w:hanging="640"/>
            <w:divId w:val="1793554962"/>
            <w:rPr>
              <w:del w:id="928" w:author="Samane Shahpouri" w:date="2024-07-10T19:47:00Z" w16du:dateUtc="2024-07-10T17:47:00Z"/>
              <w:rFonts w:eastAsia="Times New Roman"/>
            </w:rPr>
          </w:pPr>
          <w:del w:id="929" w:author="Samane Shahpouri" w:date="2024-07-10T19:47:00Z" w16du:dateUtc="2024-07-10T17:47:00Z">
            <w:r w:rsidDel="00FD2892">
              <w:rPr>
                <w:rFonts w:eastAsia="Times New Roman"/>
              </w:rPr>
              <w:delText>60.</w:delText>
            </w:r>
            <w:r w:rsidDel="00FD2892">
              <w:rPr>
                <w:rFonts w:eastAsia="Times New Roman"/>
              </w:rPr>
              <w:tab/>
              <w:delText xml:space="preserve">Wafa B, Moussaoui A. A review on methods to estimate a CT from MRI data in the context of MRI-alone RT. Medical Technologies Journal. 2018;2(1). </w:delText>
            </w:r>
          </w:del>
        </w:p>
        <w:p w14:paraId="45CB2A60" w14:textId="399D00E4" w:rsidR="00164586" w:rsidDel="00FD2892" w:rsidRDefault="00164586">
          <w:pPr>
            <w:autoSpaceDE w:val="0"/>
            <w:autoSpaceDN w:val="0"/>
            <w:ind w:hanging="640"/>
            <w:divId w:val="2114126476"/>
            <w:rPr>
              <w:del w:id="930" w:author="Samane Shahpouri" w:date="2024-07-10T19:47:00Z" w16du:dateUtc="2024-07-10T17:47:00Z"/>
              <w:rFonts w:eastAsia="Times New Roman"/>
            </w:rPr>
          </w:pPr>
          <w:del w:id="931" w:author="Samane Shahpouri" w:date="2024-07-10T19:47:00Z" w16du:dateUtc="2024-07-10T17:47:00Z">
            <w:r w:rsidDel="00FD2892">
              <w:rPr>
                <w:rFonts w:eastAsia="Times New Roman"/>
              </w:rPr>
              <w:delText>61.</w:delText>
            </w:r>
            <w:r w:rsidDel="00FD2892">
              <w:rPr>
                <w:rFonts w:eastAsia="Times New Roman"/>
              </w:rPr>
              <w:tab/>
              <w:delText xml:space="preserve">Lindemann ME, Gratz M, Blumhagen JO, Jakoby B, Quick HH. MR-based truncation correction using an advanced HUGE method to improve attenuation correction in PET/MR imaging of obese patients. Med Phys. 2022;49(2). </w:delText>
            </w:r>
          </w:del>
        </w:p>
        <w:p w14:paraId="1E257906" w14:textId="6B36FBF6" w:rsidR="00164586" w:rsidDel="00FD2892" w:rsidRDefault="00164586">
          <w:pPr>
            <w:autoSpaceDE w:val="0"/>
            <w:autoSpaceDN w:val="0"/>
            <w:ind w:hanging="640"/>
            <w:divId w:val="1168984027"/>
            <w:rPr>
              <w:del w:id="932" w:author="Samane Shahpouri" w:date="2024-07-10T19:47:00Z" w16du:dateUtc="2024-07-10T17:47:00Z"/>
              <w:rFonts w:eastAsia="Times New Roman"/>
            </w:rPr>
          </w:pPr>
          <w:del w:id="933" w:author="Samane Shahpouri" w:date="2024-07-10T19:47:00Z" w16du:dateUtc="2024-07-10T17:47:00Z">
            <w:r w:rsidDel="00FD2892">
              <w:rPr>
                <w:rFonts w:eastAsia="Times New Roman"/>
              </w:rPr>
              <w:delText>62.</w:delText>
            </w:r>
            <w:r w:rsidDel="00FD2892">
              <w:rPr>
                <w:rFonts w:eastAsia="Times New Roman"/>
              </w:rPr>
              <w:tab/>
              <w:delText xml:space="preserve">Sun H, Xi Q, Fan R, Sun J, Xie K, Ni X, et al. Synthesis of pseudo-CT images from pelvic MRI images based on an MD-CycleGAN model for radiotherapy. Phys Med Biol. 2022;67(3). </w:delText>
            </w:r>
          </w:del>
        </w:p>
        <w:p w14:paraId="1EA08DFC" w14:textId="69D37976" w:rsidR="00164586" w:rsidDel="00FD2892" w:rsidRDefault="00164586">
          <w:pPr>
            <w:autoSpaceDE w:val="0"/>
            <w:autoSpaceDN w:val="0"/>
            <w:ind w:hanging="640"/>
            <w:divId w:val="709692367"/>
            <w:rPr>
              <w:del w:id="934" w:author="Samane Shahpouri" w:date="2024-07-10T19:47:00Z" w16du:dateUtc="2024-07-10T17:47:00Z"/>
              <w:rFonts w:eastAsia="Times New Roman"/>
            </w:rPr>
          </w:pPr>
          <w:del w:id="935" w:author="Samane Shahpouri" w:date="2024-07-10T19:47:00Z" w16du:dateUtc="2024-07-10T17:47:00Z">
            <w:r w:rsidDel="00FD2892">
              <w:rPr>
                <w:rFonts w:eastAsia="Times New Roman"/>
              </w:rPr>
              <w:delText>63.</w:delText>
            </w:r>
            <w:r w:rsidDel="00FD2892">
              <w:rPr>
                <w:rFonts w:eastAsia="Times New Roman"/>
              </w:rPr>
              <w:tab/>
              <w:delText xml:space="preserve">Wang T, Manohar N, Lei Y, Dhabaan A, Shu HK, Liu T, et al. MRI-based treatment planning for brain stereotactic radiosurgery: Dosimetric validation of a learning-based pseudo-CT generation method. Medical Dosimetry. 2019;44(3). </w:delText>
            </w:r>
          </w:del>
        </w:p>
        <w:p w14:paraId="1073B5DF" w14:textId="7F5D916D" w:rsidR="00164586" w:rsidDel="00FD2892" w:rsidRDefault="00164586">
          <w:pPr>
            <w:autoSpaceDE w:val="0"/>
            <w:autoSpaceDN w:val="0"/>
            <w:ind w:hanging="640"/>
            <w:divId w:val="732509914"/>
            <w:rPr>
              <w:del w:id="936" w:author="Samane Shahpouri" w:date="2024-07-10T19:47:00Z" w16du:dateUtc="2024-07-10T17:47:00Z"/>
              <w:rFonts w:eastAsia="Times New Roman"/>
            </w:rPr>
          </w:pPr>
          <w:del w:id="937" w:author="Samane Shahpouri" w:date="2024-07-10T19:47:00Z" w16du:dateUtc="2024-07-10T17:47:00Z">
            <w:r w:rsidDel="00FD2892">
              <w:rPr>
                <w:rFonts w:eastAsia="Times New Roman"/>
              </w:rPr>
              <w:delText>64.</w:delText>
            </w:r>
            <w:r w:rsidDel="00FD2892">
              <w:rPr>
                <w:rFonts w:eastAsia="Times New Roman"/>
              </w:rPr>
              <w:tab/>
              <w:delText xml:space="preserve">Jabbarpour A, Mahdavi SR, Vafaei Sadr A, Esmaili G, Shiri I, Zaidi H. Unsupervised pseudo CT generation using heterogenous multicentric CT/MR images and CycleGAN: Dosimetric assessment for 3D conformal radiotherapy. Comput Biol Med. 2022;143. </w:delText>
            </w:r>
          </w:del>
        </w:p>
        <w:p w14:paraId="4214DDC4" w14:textId="1299485C" w:rsidR="00164586" w:rsidDel="00FD2892" w:rsidRDefault="00164586">
          <w:pPr>
            <w:autoSpaceDE w:val="0"/>
            <w:autoSpaceDN w:val="0"/>
            <w:ind w:hanging="640"/>
            <w:divId w:val="88235738"/>
            <w:rPr>
              <w:del w:id="938" w:author="Samane Shahpouri" w:date="2024-07-10T19:47:00Z" w16du:dateUtc="2024-07-10T17:47:00Z"/>
              <w:rFonts w:eastAsia="Times New Roman"/>
            </w:rPr>
          </w:pPr>
          <w:del w:id="939" w:author="Samane Shahpouri" w:date="2024-07-10T19:47:00Z" w16du:dateUtc="2024-07-10T17:47:00Z">
            <w:r w:rsidDel="00FD2892">
              <w:rPr>
                <w:rFonts w:eastAsia="Times New Roman"/>
              </w:rPr>
              <w:delText>65.</w:delText>
            </w:r>
            <w:r w:rsidDel="00FD2892">
              <w:rPr>
                <w:rFonts w:eastAsia="Times New Roman"/>
              </w:rPr>
              <w:tab/>
              <w:delText xml:space="preserve">Shiri I, Arabi H, Geramifar P, Hajianfar G, Ghafarian P, Rahmim A, et al. Deep-JASC: joint attenuation and scatter correction in whole-body 18F-FDG PET using a deep residual network. Eur J Nucl Med Mol Imaging. 2020 Oct 1;47(11):2533–48. </w:delText>
            </w:r>
          </w:del>
        </w:p>
        <w:p w14:paraId="358C730F" w14:textId="6235D501" w:rsidR="00164586" w:rsidDel="00FD2892" w:rsidRDefault="00164586">
          <w:pPr>
            <w:autoSpaceDE w:val="0"/>
            <w:autoSpaceDN w:val="0"/>
            <w:ind w:hanging="640"/>
            <w:divId w:val="1677465335"/>
            <w:rPr>
              <w:del w:id="940" w:author="Samane Shahpouri" w:date="2024-07-10T19:47:00Z" w16du:dateUtc="2024-07-10T17:47:00Z"/>
              <w:rFonts w:eastAsia="Times New Roman"/>
            </w:rPr>
          </w:pPr>
          <w:del w:id="941" w:author="Samane Shahpouri" w:date="2024-07-10T19:47:00Z" w16du:dateUtc="2024-07-10T17:47:00Z">
            <w:r w:rsidDel="00FD2892">
              <w:rPr>
                <w:rFonts w:eastAsia="Times New Roman"/>
              </w:rPr>
              <w:delText>66.</w:delText>
            </w:r>
            <w:r w:rsidDel="00FD2892">
              <w:rPr>
                <w:rFonts w:eastAsia="Times New Roman"/>
              </w:rPr>
              <w:tab/>
              <w:delText xml:space="preserve">Liu F, Jang H, Kijowski R, Bradshaw T, McMillan AB. Deep learning MR imaging-based attenuation correction for PET/MR imaging. Radiology. 2018;286(2). </w:delText>
            </w:r>
          </w:del>
        </w:p>
        <w:p w14:paraId="6826CB88" w14:textId="25A89328" w:rsidR="00164586" w:rsidDel="00FD2892" w:rsidRDefault="00164586">
          <w:pPr>
            <w:autoSpaceDE w:val="0"/>
            <w:autoSpaceDN w:val="0"/>
            <w:ind w:hanging="640"/>
            <w:divId w:val="427042559"/>
            <w:rPr>
              <w:del w:id="942" w:author="Samane Shahpouri" w:date="2024-07-10T19:47:00Z" w16du:dateUtc="2024-07-10T17:47:00Z"/>
              <w:rFonts w:eastAsia="Times New Roman"/>
            </w:rPr>
          </w:pPr>
          <w:del w:id="943" w:author="Samane Shahpouri" w:date="2024-07-10T19:47:00Z" w16du:dateUtc="2024-07-10T17:47:00Z">
            <w:r w:rsidDel="00FD2892">
              <w:rPr>
                <w:rFonts w:eastAsia="Times New Roman"/>
              </w:rPr>
              <w:delText>67.</w:delText>
            </w:r>
            <w:r w:rsidDel="00FD2892">
              <w:rPr>
                <w:rFonts w:eastAsia="Times New Roman"/>
              </w:rPr>
              <w:tab/>
              <w:delText xml:space="preserve">Arabi H, Zaidi H. Deep learning–based metal artefact reduction in PET/CT imaging. Eur Radiol. 2021;31(8). </w:delText>
            </w:r>
          </w:del>
        </w:p>
        <w:p w14:paraId="335B0C61" w14:textId="6AA1CDD6" w:rsidR="00164586" w:rsidDel="00FD2892" w:rsidRDefault="00164586">
          <w:pPr>
            <w:autoSpaceDE w:val="0"/>
            <w:autoSpaceDN w:val="0"/>
            <w:ind w:hanging="640"/>
            <w:divId w:val="11929476"/>
            <w:rPr>
              <w:del w:id="944" w:author="Samane Shahpouri" w:date="2024-07-10T19:47:00Z" w16du:dateUtc="2024-07-10T17:47:00Z"/>
              <w:rFonts w:eastAsia="Times New Roman"/>
            </w:rPr>
          </w:pPr>
          <w:del w:id="945" w:author="Samane Shahpouri" w:date="2024-07-10T19:47:00Z" w16du:dateUtc="2024-07-10T17:47:00Z">
            <w:r w:rsidDel="00FD2892">
              <w:rPr>
                <w:rFonts w:eastAsia="Times New Roman"/>
              </w:rPr>
              <w:delText>68.</w:delText>
            </w:r>
            <w:r w:rsidDel="00FD2892">
              <w:rPr>
                <w:rFonts w:eastAsia="Times New Roman"/>
              </w:rPr>
              <w:tab/>
              <w:delText xml:space="preserve">Arabi H, Zaidi H. Truncation compensation and metallic dental implant artefact reduction in PET/MRI attenuation correction using deep learning-based object completion. Phys Med Biol. 2020;65(19). </w:delText>
            </w:r>
          </w:del>
        </w:p>
        <w:p w14:paraId="46F6B543" w14:textId="47D8C15C" w:rsidR="00164586" w:rsidDel="00FD2892" w:rsidRDefault="00164586">
          <w:pPr>
            <w:autoSpaceDE w:val="0"/>
            <w:autoSpaceDN w:val="0"/>
            <w:ind w:hanging="640"/>
            <w:divId w:val="1787965162"/>
            <w:rPr>
              <w:del w:id="946" w:author="Samane Shahpouri" w:date="2024-07-10T19:47:00Z" w16du:dateUtc="2024-07-10T17:47:00Z"/>
              <w:rFonts w:eastAsia="Times New Roman"/>
            </w:rPr>
          </w:pPr>
          <w:del w:id="947" w:author="Samane Shahpouri" w:date="2024-07-10T19:47:00Z" w16du:dateUtc="2024-07-10T17:47:00Z">
            <w:r w:rsidDel="00FD2892">
              <w:rPr>
                <w:rFonts w:eastAsia="Times New Roman"/>
              </w:rPr>
              <w:delText>69.</w:delText>
            </w:r>
            <w:r w:rsidDel="00FD2892">
              <w:rPr>
                <w:rFonts w:eastAsia="Times New Roman"/>
              </w:rPr>
              <w:tab/>
              <w:delText xml:space="preserve">Shiri I, Vafaei Sadr A, Akhavan A, Salimi Y, Sanaat A, Amini M, et al. Decentralized collaborative multi-institutional PET attenuation and scatter correction using federated deep learning. Eur J Nucl Med Mol Imaging. 2023 Mar 1;50(4):1034–50. </w:delText>
            </w:r>
          </w:del>
        </w:p>
        <w:p w14:paraId="0194A4E2" w14:textId="54D3D0D5" w:rsidR="00164586" w:rsidDel="00FD2892" w:rsidRDefault="00164586">
          <w:pPr>
            <w:autoSpaceDE w:val="0"/>
            <w:autoSpaceDN w:val="0"/>
            <w:ind w:hanging="640"/>
            <w:divId w:val="1147236739"/>
            <w:rPr>
              <w:del w:id="948" w:author="Samane Shahpouri" w:date="2024-07-10T19:47:00Z" w16du:dateUtc="2024-07-10T17:47:00Z"/>
              <w:rFonts w:eastAsia="Times New Roman"/>
            </w:rPr>
          </w:pPr>
          <w:del w:id="949" w:author="Samane Shahpouri" w:date="2024-07-10T19:47:00Z" w16du:dateUtc="2024-07-10T17:47:00Z">
            <w:r w:rsidDel="00FD2892">
              <w:rPr>
                <w:rFonts w:eastAsia="Times New Roman"/>
              </w:rPr>
              <w:delText>70.</w:delText>
            </w:r>
            <w:r w:rsidDel="00FD2892">
              <w:rPr>
                <w:rFonts w:eastAsia="Times New Roman"/>
              </w:rPr>
              <w:tab/>
              <w:delText xml:space="preserve">Shiri I, Sadr A V, Sanaat A, Ferdowsi S, Arabi H, Zaidi H. Federated Learning-based Deep Learning Model for PET Attenuation and Scatter Correction: A Multi-Center Study. In: 2021 IEEE Nuclear Science Symposium and Medical Imaging Conference (NSS/MIC). 2021. p. 1–3. </w:delText>
            </w:r>
          </w:del>
        </w:p>
        <w:p w14:paraId="3E8627E7" w14:textId="4C15E443" w:rsidR="00164586" w:rsidDel="00FD2892" w:rsidRDefault="00164586">
          <w:pPr>
            <w:autoSpaceDE w:val="0"/>
            <w:autoSpaceDN w:val="0"/>
            <w:ind w:hanging="640"/>
            <w:divId w:val="897934409"/>
            <w:rPr>
              <w:del w:id="950" w:author="Samane Shahpouri" w:date="2024-07-10T19:47:00Z" w16du:dateUtc="2024-07-10T17:47:00Z"/>
              <w:rFonts w:eastAsia="Times New Roman"/>
            </w:rPr>
          </w:pPr>
          <w:del w:id="951" w:author="Samane Shahpouri" w:date="2024-07-10T19:47:00Z" w16du:dateUtc="2024-07-10T17:47:00Z">
            <w:r w:rsidDel="00FD2892">
              <w:rPr>
                <w:rFonts w:eastAsia="Times New Roman"/>
              </w:rPr>
              <w:delText>71.</w:delText>
            </w:r>
            <w:r w:rsidDel="00FD2892">
              <w:rPr>
                <w:rFonts w:eastAsia="Times New Roman"/>
              </w:rPr>
              <w:tab/>
              <w:delText xml:space="preserve">Isensee F, Petersen J, Klein A, Zimmerer D, Jaeger PF, Kohl S, et al. nnU-Net: Self-adapting Framework for U-Net-Based Medical Image Segmentation. In: Informatik aktuell. 2019. </w:delText>
            </w:r>
          </w:del>
        </w:p>
        <w:p w14:paraId="3BB58C6E" w14:textId="5D1F1318" w:rsidR="00164586" w:rsidDel="00FD2892" w:rsidRDefault="00164586">
          <w:pPr>
            <w:autoSpaceDE w:val="0"/>
            <w:autoSpaceDN w:val="0"/>
            <w:ind w:hanging="640"/>
            <w:divId w:val="280964135"/>
            <w:rPr>
              <w:del w:id="952" w:author="Samane Shahpouri" w:date="2024-07-10T19:47:00Z" w16du:dateUtc="2024-07-10T17:47:00Z"/>
              <w:rFonts w:eastAsia="Times New Roman"/>
            </w:rPr>
          </w:pPr>
          <w:del w:id="953" w:author="Samane Shahpouri" w:date="2024-07-10T19:47:00Z" w16du:dateUtc="2024-07-10T17:47:00Z">
            <w:r w:rsidDel="00FD2892">
              <w:rPr>
                <w:rFonts w:eastAsia="Times New Roman"/>
              </w:rPr>
              <w:delText>72.</w:delText>
            </w:r>
            <w:r w:rsidDel="00FD2892">
              <w:rPr>
                <w:rFonts w:eastAsia="Times New Roman"/>
              </w:rPr>
              <w:tab/>
              <w:delText xml:space="preserve">Isensee F, Jaeger PF, Kohl SAA, Petersen J, Maier-Hein KH. nnU-Net: Breaking the Spell on Successful Medical Image Segmentation Fabian. Nat Methods. 2021;18(2). </w:delText>
            </w:r>
          </w:del>
        </w:p>
        <w:p w14:paraId="3ED93027" w14:textId="1E51BF28" w:rsidR="00164586" w:rsidDel="00FD2892" w:rsidRDefault="00164586">
          <w:pPr>
            <w:autoSpaceDE w:val="0"/>
            <w:autoSpaceDN w:val="0"/>
            <w:ind w:hanging="640"/>
            <w:divId w:val="1374038473"/>
            <w:rPr>
              <w:del w:id="954" w:author="Samane Shahpouri" w:date="2024-07-10T19:47:00Z" w16du:dateUtc="2024-07-10T17:47:00Z"/>
              <w:rFonts w:eastAsia="Times New Roman"/>
            </w:rPr>
          </w:pPr>
          <w:del w:id="955" w:author="Samane Shahpouri" w:date="2024-07-10T19:47:00Z" w16du:dateUtc="2024-07-10T17:47:00Z">
            <w:r w:rsidDel="00FD2892">
              <w:rPr>
                <w:rFonts w:eastAsia="Times New Roman"/>
              </w:rPr>
              <w:delText>73.</w:delText>
            </w:r>
            <w:r w:rsidDel="00FD2892">
              <w:rPr>
                <w:rFonts w:eastAsia="Times New Roman"/>
              </w:rPr>
              <w:tab/>
              <w:delText xml:space="preserve">Hwang D, Kang SK, Kim KY, Seo S, Paeng JC, Lee DS, et al. Generation of PET attenuation map for whole-body time-of-flight 18F-FDG PET/MRI using a deep neural network trained with simultaneously reconstructed activity and attenuation maps. Journal of Nuclear Medicine. 2019;60(8). </w:delText>
            </w:r>
          </w:del>
        </w:p>
        <w:p w14:paraId="2D1919FE" w14:textId="163D9CB3" w:rsidR="00164586" w:rsidDel="00FD2892" w:rsidRDefault="00164586">
          <w:pPr>
            <w:autoSpaceDE w:val="0"/>
            <w:autoSpaceDN w:val="0"/>
            <w:ind w:hanging="640"/>
            <w:divId w:val="868761621"/>
            <w:rPr>
              <w:del w:id="956" w:author="Samane Shahpouri" w:date="2024-07-10T19:47:00Z" w16du:dateUtc="2024-07-10T17:47:00Z"/>
              <w:rFonts w:eastAsia="Times New Roman"/>
            </w:rPr>
          </w:pPr>
          <w:del w:id="957" w:author="Samane Shahpouri" w:date="2024-07-10T19:47:00Z" w16du:dateUtc="2024-07-10T17:47:00Z">
            <w:r w:rsidDel="00FD2892">
              <w:rPr>
                <w:rFonts w:eastAsia="Times New Roman"/>
              </w:rPr>
              <w:delText>74.</w:delText>
            </w:r>
            <w:r w:rsidDel="00FD2892">
              <w:rPr>
                <w:rFonts w:eastAsia="Times New Roman"/>
              </w:rPr>
              <w:tab/>
              <w:delText xml:space="preserve">McMillan AB, Bradshaw TJ. Artificial Intelligence–Based Data Corrections for Attenuation and Scatter in Position Emission Tomography and Single-Photon Emission Computed Tomography. Vol. 16, PET Clinics. W.B. Saunders; 2021. p. 543–52. </w:delText>
            </w:r>
          </w:del>
        </w:p>
        <w:p w14:paraId="3706E63D" w14:textId="2FAB90DA" w:rsidR="00164586" w:rsidDel="00FD2892" w:rsidRDefault="00164586">
          <w:pPr>
            <w:autoSpaceDE w:val="0"/>
            <w:autoSpaceDN w:val="0"/>
            <w:ind w:hanging="640"/>
            <w:divId w:val="1804805569"/>
            <w:rPr>
              <w:del w:id="958" w:author="Samane Shahpouri" w:date="2024-07-10T19:47:00Z" w16du:dateUtc="2024-07-10T17:47:00Z"/>
              <w:rFonts w:eastAsia="Times New Roman"/>
            </w:rPr>
          </w:pPr>
          <w:del w:id="959" w:author="Samane Shahpouri" w:date="2024-07-10T19:47:00Z" w16du:dateUtc="2024-07-10T17:47:00Z">
            <w:r w:rsidDel="00FD2892">
              <w:rPr>
                <w:rFonts w:eastAsia="Times New Roman"/>
              </w:rPr>
              <w:delText>75.</w:delText>
            </w:r>
            <w:r w:rsidDel="00FD2892">
              <w:rPr>
                <w:rFonts w:eastAsia="Times New Roman"/>
              </w:rPr>
              <w:tab/>
              <w:delText xml:space="preserve">Armanious K, Hepp T, Küstner T, Dittmann H, Nikolaou K, La Fougère C, et al. Independent attenuation correction of whole body [18F]FDG-PET using a deep learning approach with Generative Adversarial Networks. EJNMMI Res. 2020;10(1). </w:delText>
            </w:r>
          </w:del>
        </w:p>
        <w:p w14:paraId="1EBB7825" w14:textId="10DE8E6C" w:rsidR="00164586" w:rsidDel="00FD2892" w:rsidRDefault="00164586">
          <w:pPr>
            <w:autoSpaceDE w:val="0"/>
            <w:autoSpaceDN w:val="0"/>
            <w:ind w:hanging="640"/>
            <w:divId w:val="343552722"/>
            <w:rPr>
              <w:del w:id="960" w:author="Samane Shahpouri" w:date="2024-07-10T19:47:00Z" w16du:dateUtc="2024-07-10T17:47:00Z"/>
              <w:rFonts w:eastAsia="Times New Roman"/>
            </w:rPr>
          </w:pPr>
          <w:del w:id="961" w:author="Samane Shahpouri" w:date="2024-07-10T19:47:00Z" w16du:dateUtc="2024-07-10T17:47:00Z">
            <w:r w:rsidRPr="001E7DB7" w:rsidDel="00FD2892">
              <w:rPr>
                <w:rFonts w:eastAsia="Times New Roman"/>
                <w:lang w:val="it-IT"/>
              </w:rPr>
              <w:delText>76.</w:delText>
            </w:r>
            <w:r w:rsidRPr="001E7DB7" w:rsidDel="00FD2892">
              <w:rPr>
                <w:rFonts w:eastAsia="Times New Roman"/>
                <w:lang w:val="it-IT"/>
              </w:rPr>
              <w:tab/>
              <w:delText xml:space="preserve">Izadi S, Shiri I, F. Uribe C, Geramifar P, Zaidi H, Rahmim A, et al. </w:delText>
            </w:r>
            <w:r w:rsidDel="00FD2892">
              <w:rPr>
                <w:rFonts w:eastAsia="Times New Roman"/>
              </w:rPr>
              <w:delText xml:space="preserve">Enhanced direct joint attenuation and scatter correction of whole-body PET images via context-aware deep networks. Z Med Phys. 2024; </w:delText>
            </w:r>
          </w:del>
        </w:p>
        <w:p w14:paraId="18FCEFF2" w14:textId="3E0AACB0" w:rsidR="00164586" w:rsidDel="00FD2892" w:rsidRDefault="00164586">
          <w:pPr>
            <w:autoSpaceDE w:val="0"/>
            <w:autoSpaceDN w:val="0"/>
            <w:ind w:hanging="640"/>
            <w:divId w:val="1234200881"/>
            <w:rPr>
              <w:del w:id="962" w:author="Samane Shahpouri" w:date="2024-07-10T19:47:00Z" w16du:dateUtc="2024-07-10T17:47:00Z"/>
              <w:rFonts w:eastAsia="Times New Roman"/>
            </w:rPr>
          </w:pPr>
          <w:del w:id="963" w:author="Samane Shahpouri" w:date="2024-07-10T19:47:00Z" w16du:dateUtc="2024-07-10T17:47:00Z">
            <w:r w:rsidDel="00FD2892">
              <w:rPr>
                <w:rFonts w:eastAsia="Times New Roman"/>
              </w:rPr>
              <w:delText>77.</w:delText>
            </w:r>
            <w:r w:rsidDel="00FD2892">
              <w:rPr>
                <w:rFonts w:eastAsia="Times New Roman"/>
              </w:rPr>
              <w:tab/>
              <w:delText xml:space="preserve">Shi L, Zhang J, Toyonaga T, Shao D, Onofrey JA, Lu Y. Deep learning-based attenuation map generation with simultaneously reconstructed PET activity and attenuation and low-dose application. Phys Med Biol. 2023;68(3). </w:delText>
            </w:r>
          </w:del>
        </w:p>
        <w:p w14:paraId="3A8DDBD9" w14:textId="32D94C06" w:rsidR="00164586" w:rsidDel="00FD2892" w:rsidRDefault="00164586">
          <w:pPr>
            <w:autoSpaceDE w:val="0"/>
            <w:autoSpaceDN w:val="0"/>
            <w:ind w:hanging="640"/>
            <w:divId w:val="2082213821"/>
            <w:rPr>
              <w:del w:id="964" w:author="Samane Shahpouri" w:date="2024-07-10T19:47:00Z" w16du:dateUtc="2024-07-10T17:47:00Z"/>
              <w:rFonts w:eastAsia="Times New Roman"/>
            </w:rPr>
          </w:pPr>
          <w:del w:id="965" w:author="Samane Shahpouri" w:date="2024-07-10T19:47:00Z" w16du:dateUtc="2024-07-10T17:47:00Z">
            <w:r w:rsidDel="00FD2892">
              <w:rPr>
                <w:rFonts w:eastAsia="Times New Roman"/>
              </w:rPr>
              <w:delText>78.</w:delText>
            </w:r>
            <w:r w:rsidDel="00FD2892">
              <w:rPr>
                <w:rFonts w:eastAsia="Times New Roman"/>
              </w:rPr>
              <w:tab/>
              <w:delText xml:space="preserve">Hwang D, Kim KY, Kang SK, Seo S, Paeng JC, Lee DS, et al. Improving the accuracy of simultaneously reconstructed activity and attenuation maps using deep learning. Journal of Nuclear Medicine. 2018;59(10). </w:delText>
            </w:r>
          </w:del>
        </w:p>
        <w:p w14:paraId="6F37F1DD" w14:textId="03FDA341" w:rsidR="00164586" w:rsidDel="00FD2892" w:rsidRDefault="00164586">
          <w:pPr>
            <w:autoSpaceDE w:val="0"/>
            <w:autoSpaceDN w:val="0"/>
            <w:ind w:hanging="640"/>
            <w:divId w:val="327902233"/>
            <w:rPr>
              <w:del w:id="966" w:author="Samane Shahpouri" w:date="2024-07-10T19:47:00Z" w16du:dateUtc="2024-07-10T17:47:00Z"/>
              <w:rFonts w:eastAsia="Times New Roman"/>
            </w:rPr>
          </w:pPr>
          <w:del w:id="967" w:author="Samane Shahpouri" w:date="2024-07-10T19:47:00Z" w16du:dateUtc="2024-07-10T17:47:00Z">
            <w:r w:rsidDel="00FD2892">
              <w:rPr>
                <w:rFonts w:eastAsia="Times New Roman"/>
              </w:rPr>
              <w:delText>79.</w:delText>
            </w:r>
            <w:r w:rsidDel="00FD2892">
              <w:rPr>
                <w:rFonts w:eastAsia="Times New Roman"/>
              </w:rPr>
              <w:tab/>
              <w:delText>Shiri I, Salimi Y, Sanaat A, Saberi A, Amini M, Akhavanallaf A, et al. Fully Automated PET Image Artifacts Detection and Correction Using Deep Neural Networks &amp;lt;/strong&amp;gt; Journal of Nuclear Medicine [Internet]. 2022 Jun 1;63(supplement 2):3218. Available from: http://jnm.snmjournals.org/content/63/supplement_2/3218.abstract</w:delText>
            </w:r>
          </w:del>
        </w:p>
        <w:p w14:paraId="5046A9EA" w14:textId="7975CA08" w:rsidR="00164586" w:rsidDel="00FD2892" w:rsidRDefault="00164586">
          <w:pPr>
            <w:autoSpaceDE w:val="0"/>
            <w:autoSpaceDN w:val="0"/>
            <w:ind w:hanging="640"/>
            <w:divId w:val="457338361"/>
            <w:rPr>
              <w:del w:id="968" w:author="Samane Shahpouri" w:date="2024-07-10T19:47:00Z" w16du:dateUtc="2024-07-10T17:47:00Z"/>
              <w:rFonts w:eastAsia="Times New Roman"/>
            </w:rPr>
          </w:pPr>
          <w:del w:id="969" w:author="Samane Shahpouri" w:date="2024-07-10T19:47:00Z" w16du:dateUtc="2024-07-10T17:47:00Z">
            <w:r w:rsidRPr="001E7DB7" w:rsidDel="00FD2892">
              <w:rPr>
                <w:rFonts w:eastAsia="Times New Roman"/>
                <w:lang w:val="it-IT"/>
              </w:rPr>
              <w:delText>80.</w:delText>
            </w:r>
            <w:r w:rsidRPr="001E7DB7" w:rsidDel="00FD2892">
              <w:rPr>
                <w:rFonts w:eastAsia="Times New Roman"/>
                <w:lang w:val="it-IT"/>
              </w:rPr>
              <w:tab/>
              <w:delText xml:space="preserve">Shiri I, Sanaat A, Salimi Y, Akhavanallaf A, Arabi H, Rahmim A, et al. </w:delText>
            </w:r>
            <w:r w:rsidDel="00FD2892">
              <w:rPr>
                <w:rFonts w:eastAsia="Times New Roman"/>
              </w:rPr>
              <w:delText xml:space="preserve">PET-QA-Net: Towards Routine PET Image Artifact Detection and Correction using Deep Convolutional Neural Networks. In: 2021 IEEE Nuclear Science Symposium and Medical Imaging Conference (NSS/MIC). 2021. p. 1–3. </w:delText>
            </w:r>
          </w:del>
        </w:p>
        <w:p w14:paraId="045296FD" w14:textId="36D480F4" w:rsidR="00250867" w:rsidRPr="00ED2812" w:rsidRDefault="00164586" w:rsidP="00010B81">
          <w:pPr>
            <w:autoSpaceDE w:val="0"/>
            <w:autoSpaceDN w:val="0"/>
            <w:ind w:hanging="567"/>
            <w:divId w:val="1857116429"/>
            <w:rPr>
              <w:rFonts w:eastAsia="Times New Roman"/>
            </w:rPr>
          </w:pPr>
          <w:del w:id="970" w:author="Samane Shahpouri" w:date="2024-07-10T19:47:00Z" w16du:dateUtc="2024-07-10T17:47:00Z">
            <w:r w:rsidDel="00FD2892">
              <w:rPr>
                <w:rFonts w:eastAsia="Times New Roman"/>
              </w:rPr>
              <w:delText> </w:delText>
            </w:r>
          </w:del>
        </w:p>
      </w:sdtContent>
    </w:sdt>
    <w:p w14:paraId="1F869886" w14:textId="5CB67D67" w:rsidR="00825001" w:rsidRPr="007E0165" w:rsidRDefault="00250867" w:rsidP="00B83AEA">
      <w:pPr>
        <w:jc w:val="left"/>
        <w:rPr>
          <w:rFonts w:asciiTheme="majorBidi" w:hAnsiTheme="majorBidi" w:cstheme="majorBidi"/>
          <w:lang w:val="en-US"/>
        </w:rPr>
      </w:pPr>
      <w:r w:rsidRPr="007E0165">
        <w:rPr>
          <w:rFonts w:asciiTheme="majorBidi" w:hAnsiTheme="majorBidi" w:cstheme="majorBidi"/>
          <w:lang w:val="en-US"/>
        </w:rPr>
        <w:br w:type="page"/>
      </w:r>
    </w:p>
    <w:p w14:paraId="2964934F" w14:textId="77777777" w:rsidR="00250867" w:rsidRPr="007E0165" w:rsidRDefault="00250867" w:rsidP="00250867">
      <w:pPr>
        <w:pStyle w:val="Heading1"/>
        <w:rPr>
          <w:rFonts w:asciiTheme="majorBidi" w:hAnsiTheme="majorBidi" w:cstheme="majorBidi"/>
          <w:lang w:val="en-US"/>
        </w:rPr>
      </w:pPr>
      <w:bookmarkStart w:id="971" w:name="_Hlk166474244"/>
      <w:bookmarkStart w:id="972" w:name="_Toc168472936"/>
      <w:bookmarkStart w:id="973" w:name="_Toc171278837"/>
      <w:bookmarkStart w:id="974" w:name="_Hlk166878241"/>
      <w:bookmarkEnd w:id="971"/>
      <w:r w:rsidRPr="007E0165">
        <w:rPr>
          <w:rFonts w:asciiTheme="majorBidi" w:hAnsiTheme="majorBidi" w:cstheme="majorBidi"/>
          <w:lang w:val="en-US"/>
        </w:rPr>
        <w:lastRenderedPageBreak/>
        <w:t>Supplementary Material 1</w:t>
      </w:r>
      <w:bookmarkEnd w:id="972"/>
      <w:bookmarkEnd w:id="973"/>
    </w:p>
    <w:p w14:paraId="127414D8" w14:textId="3FE84DE5" w:rsidR="00250867" w:rsidRPr="007E0165" w:rsidRDefault="002D0C43" w:rsidP="00250867">
      <w:pPr>
        <w:pStyle w:val="Heading2"/>
        <w:rPr>
          <w:rFonts w:asciiTheme="majorBidi" w:hAnsiTheme="majorBidi" w:cstheme="majorBidi"/>
          <w:lang w:val="en-US"/>
        </w:rPr>
      </w:pPr>
      <w:bookmarkStart w:id="975" w:name="_Toc168472937"/>
      <w:bookmarkStart w:id="976" w:name="_Toc171278838"/>
      <w:bookmarkEnd w:id="974"/>
      <w:r>
        <w:rPr>
          <w:rFonts w:asciiTheme="majorBidi" w:hAnsiTheme="majorBidi" w:cstheme="majorBidi"/>
          <w:lang w:val="en-US"/>
        </w:rPr>
        <w:t>The initial</w:t>
      </w:r>
      <w:r w:rsidR="00250867" w:rsidRPr="007E0165">
        <w:rPr>
          <w:rFonts w:asciiTheme="majorBidi" w:hAnsiTheme="majorBidi" w:cstheme="majorBidi"/>
          <w:lang w:val="en-US"/>
        </w:rPr>
        <w:t xml:space="preserve"> Step from </w:t>
      </w:r>
      <w:r>
        <w:rPr>
          <w:rFonts w:asciiTheme="majorBidi" w:hAnsiTheme="majorBidi" w:cstheme="majorBidi"/>
          <w:lang w:val="en-US"/>
        </w:rPr>
        <w:t xml:space="preserve">the </w:t>
      </w:r>
      <w:r w:rsidR="00250867" w:rsidRPr="007E0165">
        <w:rPr>
          <w:rFonts w:asciiTheme="majorBidi" w:hAnsiTheme="majorBidi" w:cstheme="majorBidi"/>
          <w:lang w:val="en-US"/>
        </w:rPr>
        <w:t xml:space="preserve">Segmentation task to </w:t>
      </w:r>
      <w:r>
        <w:rPr>
          <w:rFonts w:asciiTheme="majorBidi" w:hAnsiTheme="majorBidi" w:cstheme="majorBidi"/>
          <w:lang w:val="en-US"/>
        </w:rPr>
        <w:t xml:space="preserve">the </w:t>
      </w:r>
      <w:proofErr w:type="gramStart"/>
      <w:r>
        <w:rPr>
          <w:rFonts w:asciiTheme="majorBidi" w:hAnsiTheme="majorBidi" w:cstheme="majorBidi"/>
          <w:lang w:val="en-US"/>
        </w:rPr>
        <w:t>image to image</w:t>
      </w:r>
      <w:proofErr w:type="gramEnd"/>
      <w:r>
        <w:rPr>
          <w:rFonts w:asciiTheme="majorBidi" w:hAnsiTheme="majorBidi" w:cstheme="majorBidi"/>
          <w:lang w:val="en-US"/>
        </w:rPr>
        <w:t xml:space="preserve"> </w:t>
      </w:r>
      <w:r w:rsidR="00250867" w:rsidRPr="007E0165">
        <w:rPr>
          <w:rFonts w:asciiTheme="majorBidi" w:hAnsiTheme="majorBidi" w:cstheme="majorBidi"/>
          <w:lang w:val="en-US"/>
        </w:rPr>
        <w:t>translation</w:t>
      </w:r>
      <w:bookmarkEnd w:id="975"/>
      <w:bookmarkEnd w:id="976"/>
    </w:p>
    <w:p w14:paraId="0A505F77" w14:textId="77777777" w:rsidR="00250867" w:rsidRPr="007E0165" w:rsidRDefault="00250867" w:rsidP="00250867">
      <w:pPr>
        <w:pStyle w:val="HTMLPreformatted"/>
        <w:spacing w:line="244" w:lineRule="atLeast"/>
        <w:rPr>
          <w:rFonts w:asciiTheme="majorBidi" w:eastAsiaTheme="minorHAnsi" w:hAnsiTheme="majorBidi" w:cstheme="majorBidi"/>
          <w:sz w:val="22"/>
          <w:szCs w:val="22"/>
          <w:lang w:val="en-US"/>
        </w:rPr>
      </w:pPr>
    </w:p>
    <w:p w14:paraId="486B0629" w14:textId="18AAC7DA"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r w:rsidRPr="002D0C43">
        <w:rPr>
          <w:rFonts w:asciiTheme="majorBidi" w:eastAsiaTheme="minorHAnsi" w:hAnsiTheme="majorBidi" w:cstheme="majorBidi"/>
          <w:sz w:val="22"/>
          <w:szCs w:val="22"/>
          <w:lang w:val="en-US"/>
        </w:rPr>
        <w:t xml:space="preserve">The </w:t>
      </w:r>
      <w:r w:rsidR="000F5605">
        <w:rPr>
          <w:rFonts w:asciiTheme="majorBidi" w:eastAsiaTheme="minorHAnsi" w:hAnsiTheme="majorBidi" w:cstheme="majorBidi"/>
          <w:sz w:val="22"/>
          <w:szCs w:val="22"/>
          <w:lang w:val="en-US"/>
        </w:rPr>
        <w:t>basic</w:t>
      </w:r>
      <w:r w:rsidRPr="002D0C43">
        <w:rPr>
          <w:rFonts w:asciiTheme="majorBidi" w:eastAsiaTheme="minorHAnsi" w:hAnsiTheme="majorBidi" w:cstheme="majorBidi"/>
          <w:sz w:val="22"/>
          <w:szCs w:val="22"/>
          <w:lang w:val="en-US"/>
        </w:rPr>
        <w:t xml:space="preserve"> idea is that if a </w:t>
      </w:r>
      <w:del w:id="977" w:author="Samane Shahpouri" w:date="2024-07-10T20:40:00Z" w16du:dateUtc="2024-07-10T18:40:00Z">
        <w:r w:rsidRPr="002D0C43" w:rsidDel="00F66353">
          <w:rPr>
            <w:rFonts w:asciiTheme="majorBidi" w:eastAsiaTheme="minorHAnsi" w:hAnsiTheme="majorBidi" w:cstheme="majorBidi"/>
            <w:sz w:val="22"/>
            <w:szCs w:val="22"/>
            <w:lang w:val="en-US"/>
          </w:rPr>
          <w:delText>deep learning</w:delText>
        </w:r>
      </w:del>
      <w:ins w:id="978" w:author="Samane Shahpouri" w:date="2024-07-10T20:40:00Z" w16du:dateUtc="2024-07-10T18:40:00Z">
        <w:r w:rsidR="00F66353">
          <w:rPr>
            <w:rFonts w:asciiTheme="majorBidi" w:eastAsiaTheme="minorHAnsi" w:hAnsiTheme="majorBidi" w:cstheme="majorBidi"/>
            <w:sz w:val="22"/>
            <w:szCs w:val="22"/>
            <w:lang w:val="en-US"/>
          </w:rPr>
          <w:t>DL</w:t>
        </w:r>
      </w:ins>
      <w:r w:rsidRPr="002D0C43">
        <w:rPr>
          <w:rFonts w:asciiTheme="majorBidi" w:eastAsiaTheme="minorHAnsi" w:hAnsiTheme="majorBidi" w:cstheme="majorBidi"/>
          <w:sz w:val="22"/>
          <w:szCs w:val="22"/>
          <w:lang w:val="en-US"/>
        </w:rPr>
        <w:t xml:space="preserve"> model </w:t>
      </w:r>
      <w:r w:rsidR="002D0C43">
        <w:rPr>
          <w:rFonts w:asciiTheme="majorBidi" w:eastAsiaTheme="minorHAnsi" w:hAnsiTheme="majorBidi" w:cstheme="majorBidi"/>
          <w:sz w:val="22"/>
          <w:szCs w:val="22"/>
          <w:lang w:val="en-US"/>
        </w:rPr>
        <w:t>can accurately identify and position</w:t>
      </w:r>
      <w:r w:rsidRPr="002D0C43">
        <w:rPr>
          <w:rFonts w:asciiTheme="majorBidi" w:eastAsiaTheme="minorHAnsi" w:hAnsiTheme="majorBidi" w:cstheme="majorBidi"/>
          <w:sz w:val="22"/>
          <w:szCs w:val="22"/>
          <w:lang w:val="en-US"/>
        </w:rPr>
        <w:t xml:space="preserve"> organs for segmentation, then it could </w:t>
      </w:r>
      <w:r w:rsidR="000F5605">
        <w:rPr>
          <w:rFonts w:asciiTheme="majorBidi" w:eastAsiaTheme="minorHAnsi" w:hAnsiTheme="majorBidi" w:cstheme="majorBidi"/>
          <w:sz w:val="22"/>
          <w:szCs w:val="22"/>
          <w:lang w:val="en-US"/>
        </w:rPr>
        <w:t>supposedly</w:t>
      </w:r>
      <w:r w:rsidRPr="002D0C43">
        <w:rPr>
          <w:rFonts w:asciiTheme="majorBidi" w:eastAsiaTheme="minorHAnsi" w:hAnsiTheme="majorBidi" w:cstheme="majorBidi"/>
          <w:sz w:val="22"/>
          <w:szCs w:val="22"/>
          <w:lang w:val="en-US"/>
        </w:rPr>
        <w:t xml:space="preserve"> learn to correct an image in </w:t>
      </w:r>
      <w:r w:rsidR="002D0C43">
        <w:rPr>
          <w:rFonts w:asciiTheme="majorBidi" w:eastAsiaTheme="minorHAnsi" w:hAnsiTheme="majorBidi" w:cstheme="majorBidi"/>
          <w:sz w:val="22"/>
          <w:szCs w:val="22"/>
          <w:lang w:val="en-US"/>
        </w:rPr>
        <w:t>the desired</w:t>
      </w:r>
      <w:r w:rsidRPr="002D0C43">
        <w:rPr>
          <w:rFonts w:asciiTheme="majorBidi" w:eastAsiaTheme="minorHAnsi" w:hAnsiTheme="majorBidi" w:cstheme="majorBidi"/>
          <w:sz w:val="22"/>
          <w:szCs w:val="22"/>
          <w:lang w:val="en-US"/>
        </w:rPr>
        <w:t xml:space="preserve"> style by </w:t>
      </w:r>
      <w:r w:rsidR="000F5605">
        <w:rPr>
          <w:rFonts w:asciiTheme="majorBidi" w:eastAsiaTheme="minorHAnsi" w:hAnsiTheme="majorBidi" w:cstheme="majorBidi"/>
          <w:sz w:val="22"/>
          <w:szCs w:val="22"/>
          <w:lang w:val="en-US"/>
        </w:rPr>
        <w:t xml:space="preserve">using </w:t>
      </w:r>
      <w:r w:rsidRPr="002D0C43">
        <w:rPr>
          <w:rFonts w:asciiTheme="majorBidi" w:eastAsiaTheme="minorHAnsi" w:hAnsiTheme="majorBidi" w:cstheme="majorBidi"/>
          <w:sz w:val="22"/>
          <w:szCs w:val="22"/>
          <w:lang w:val="en-US"/>
        </w:rPr>
        <w:t xml:space="preserve">the </w:t>
      </w:r>
      <w:r w:rsidR="000F5605">
        <w:rPr>
          <w:rFonts w:asciiTheme="majorBidi" w:eastAsiaTheme="minorHAnsi" w:hAnsiTheme="majorBidi" w:cstheme="majorBidi"/>
          <w:sz w:val="22"/>
          <w:szCs w:val="22"/>
          <w:lang w:val="en-US"/>
        </w:rPr>
        <w:t>correct</w:t>
      </w:r>
      <w:r w:rsidRPr="002D0C43">
        <w:rPr>
          <w:rFonts w:asciiTheme="majorBidi" w:eastAsiaTheme="minorHAnsi" w:hAnsiTheme="majorBidi" w:cstheme="majorBidi"/>
          <w:sz w:val="22"/>
          <w:szCs w:val="22"/>
          <w:lang w:val="en-US"/>
        </w:rPr>
        <w:t xml:space="preserve"> activation functions, loss functions, and an appropriate architectural design. So, for the first step</w:t>
      </w:r>
      <w:r w:rsidR="000F5605">
        <w:rPr>
          <w:rFonts w:asciiTheme="majorBidi" w:eastAsiaTheme="minorHAnsi" w:hAnsiTheme="majorBidi" w:cstheme="majorBidi"/>
          <w:sz w:val="22"/>
          <w:szCs w:val="22"/>
          <w:lang w:val="en-US"/>
        </w:rPr>
        <w:t xml:space="preserve">, we tried to find the answer </w:t>
      </w:r>
      <w:del w:id="979" w:author="Isaac" w:date="2024-07-10T19:16:00Z" w16du:dateUtc="2024-07-10T17:16:00Z">
        <w:r w:rsidR="000F5605" w:rsidDel="00DA565A">
          <w:rPr>
            <w:rFonts w:asciiTheme="majorBidi" w:eastAsiaTheme="minorHAnsi" w:hAnsiTheme="majorBidi" w:cstheme="majorBidi"/>
            <w:sz w:val="22"/>
            <w:szCs w:val="22"/>
            <w:lang w:val="en-US"/>
          </w:rPr>
          <w:delText>for this question: “</w:delText>
        </w:r>
        <w:r w:rsidRPr="002D0C43" w:rsidDel="00DA565A">
          <w:rPr>
            <w:rFonts w:asciiTheme="majorBidi" w:eastAsiaTheme="minorHAnsi" w:hAnsiTheme="majorBidi" w:cstheme="majorBidi"/>
            <w:sz w:val="22"/>
            <w:szCs w:val="22"/>
            <w:lang w:val="en-US"/>
          </w:rPr>
          <w:delText xml:space="preserve">Could a model, trained on </w:delText>
        </w:r>
        <w:r w:rsidR="000F5605" w:rsidRPr="000F5605" w:rsidDel="00DA565A">
          <w:rPr>
            <w:rFonts w:asciiTheme="majorBidi" w:eastAsiaTheme="minorHAnsi" w:hAnsiTheme="majorBidi" w:cstheme="majorBidi"/>
            <w:sz w:val="22"/>
            <w:szCs w:val="22"/>
            <w:lang w:val="en-US"/>
          </w:rPr>
          <w:delText xml:space="preserve">arbitrary </w:delText>
        </w:r>
        <w:r w:rsidRPr="002D0C43" w:rsidDel="00DA565A">
          <w:rPr>
            <w:rFonts w:asciiTheme="majorBidi" w:eastAsiaTheme="minorHAnsi" w:hAnsiTheme="majorBidi" w:cstheme="majorBidi"/>
            <w:sz w:val="22"/>
            <w:szCs w:val="22"/>
            <w:lang w:val="en-US"/>
          </w:rPr>
          <w:delText>images,</w:delText>
        </w:r>
      </w:del>
      <w:ins w:id="980" w:author="Isaac" w:date="2024-07-10T19:16:00Z" w16du:dateUtc="2024-07-10T17:16:00Z">
        <w:r w:rsidR="00DA565A">
          <w:rPr>
            <w:rFonts w:asciiTheme="majorBidi" w:eastAsiaTheme="minorHAnsi" w:hAnsiTheme="majorBidi" w:cstheme="majorBidi"/>
            <w:sz w:val="22"/>
            <w:szCs w:val="22"/>
            <w:lang w:val="en-US"/>
          </w:rPr>
          <w:t>to this question: “Could a model trained on arbitrary images</w:t>
        </w:r>
      </w:ins>
      <w:r w:rsidRPr="002D0C43">
        <w:rPr>
          <w:rFonts w:asciiTheme="majorBidi" w:eastAsiaTheme="minorHAnsi" w:hAnsiTheme="majorBidi" w:cstheme="majorBidi"/>
          <w:sz w:val="22"/>
          <w:szCs w:val="22"/>
          <w:lang w:val="en-US"/>
        </w:rPr>
        <w:t xml:space="preserve"> learn to produce an acceptable output by using the same image as both input and target</w:t>
      </w:r>
      <w:r w:rsidR="000F5605">
        <w:rPr>
          <w:rFonts w:asciiTheme="majorBidi" w:eastAsiaTheme="minorHAnsi" w:hAnsiTheme="majorBidi" w:cstheme="majorBidi"/>
          <w:sz w:val="22"/>
          <w:szCs w:val="22"/>
          <w:lang w:val="en-US"/>
        </w:rPr>
        <w:t>?”</w:t>
      </w:r>
      <w:r w:rsidRPr="002D0C43">
        <w:rPr>
          <w:rFonts w:asciiTheme="majorBidi" w:eastAsiaTheme="minorHAnsi" w:hAnsiTheme="majorBidi" w:cstheme="majorBidi"/>
          <w:sz w:val="22"/>
          <w:szCs w:val="22"/>
          <w:lang w:val="en-US"/>
        </w:rPr>
        <w:t xml:space="preserve"> </w:t>
      </w:r>
      <w:r w:rsidR="000F5605">
        <w:rPr>
          <w:rFonts w:asciiTheme="majorBidi" w:eastAsiaTheme="minorHAnsi" w:hAnsiTheme="majorBidi" w:cstheme="majorBidi"/>
          <w:sz w:val="22"/>
          <w:szCs w:val="22"/>
          <w:lang w:val="en-US"/>
        </w:rPr>
        <w:t>We</w:t>
      </w:r>
      <w:del w:id="981" w:author="Isaac" w:date="2024-07-10T19:16:00Z" w16du:dateUtc="2024-07-10T17:16:00Z">
        <w:r w:rsidR="000F5605" w:rsidDel="00DA565A">
          <w:rPr>
            <w:rFonts w:asciiTheme="majorBidi" w:eastAsiaTheme="minorHAnsi" w:hAnsiTheme="majorBidi" w:cstheme="majorBidi"/>
            <w:sz w:val="22"/>
            <w:szCs w:val="22"/>
            <w:lang w:val="en-US"/>
          </w:rPr>
          <w:delText>,</w:delText>
        </w:r>
      </w:del>
      <w:r w:rsidR="000F5605">
        <w:rPr>
          <w:rFonts w:asciiTheme="majorBidi" w:eastAsiaTheme="minorHAnsi" w:hAnsiTheme="majorBidi" w:cstheme="majorBidi"/>
          <w:sz w:val="22"/>
          <w:szCs w:val="22"/>
          <w:lang w:val="en-US"/>
        </w:rPr>
        <w:t xml:space="preserve"> first </w:t>
      </w:r>
      <w:r w:rsidRPr="002D0C43">
        <w:rPr>
          <w:rFonts w:asciiTheme="majorBidi" w:eastAsiaTheme="minorHAnsi" w:hAnsiTheme="majorBidi" w:cstheme="majorBidi"/>
          <w:sz w:val="22"/>
          <w:szCs w:val="22"/>
          <w:lang w:val="en-US"/>
        </w:rPr>
        <w:t>focus</w:t>
      </w:r>
      <w:r w:rsidR="000F5605">
        <w:rPr>
          <w:rFonts w:asciiTheme="majorBidi" w:eastAsiaTheme="minorHAnsi" w:hAnsiTheme="majorBidi" w:cstheme="majorBidi"/>
          <w:sz w:val="22"/>
          <w:szCs w:val="22"/>
          <w:lang w:val="en-US"/>
        </w:rPr>
        <w:t>ed</w:t>
      </w:r>
      <w:r w:rsidRPr="002D0C43">
        <w:rPr>
          <w:rFonts w:asciiTheme="majorBidi" w:eastAsiaTheme="minorHAnsi" w:hAnsiTheme="majorBidi" w:cstheme="majorBidi"/>
          <w:sz w:val="22"/>
          <w:szCs w:val="22"/>
          <w:lang w:val="en-US"/>
        </w:rPr>
        <w:t xml:space="preserve"> on visual acceptability rather than quantitative metrics</w:t>
      </w:r>
      <w:r w:rsidR="002D0C43">
        <w:rPr>
          <w:rFonts w:asciiTheme="majorBidi" w:eastAsiaTheme="minorHAnsi" w:hAnsiTheme="majorBidi" w:cstheme="majorBidi"/>
          <w:sz w:val="22"/>
          <w:szCs w:val="22"/>
          <w:lang w:val="en-US"/>
        </w:rPr>
        <w:t>.</w:t>
      </w:r>
    </w:p>
    <w:p w14:paraId="4CD839FF" w14:textId="77777777"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p>
    <w:p w14:paraId="1E35C315" w14:textId="0CF72E5E"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r w:rsidRPr="008A4B4F">
        <w:rPr>
          <w:rFonts w:asciiTheme="majorBidi" w:eastAsiaTheme="minorHAnsi" w:hAnsiTheme="majorBidi" w:cstheme="majorBidi"/>
          <w:sz w:val="22"/>
          <w:szCs w:val="22"/>
          <w:lang w:val="en-US"/>
        </w:rPr>
        <w:t xml:space="preserve">We utilized CT images as samples before accessing the original data. The experimental setup involved using these images as both the training inputs and </w:t>
      </w:r>
      <w:r w:rsidR="002D0C43">
        <w:rPr>
          <w:rFonts w:asciiTheme="majorBidi" w:eastAsiaTheme="minorHAnsi" w:hAnsiTheme="majorBidi" w:cstheme="majorBidi"/>
          <w:sz w:val="22"/>
          <w:szCs w:val="22"/>
          <w:lang w:val="en-US"/>
        </w:rPr>
        <w:t>target</w:t>
      </w:r>
      <w:r w:rsidRPr="008A4B4F">
        <w:rPr>
          <w:rFonts w:asciiTheme="majorBidi" w:eastAsiaTheme="minorHAnsi" w:hAnsiTheme="majorBidi" w:cstheme="majorBidi"/>
          <w:sz w:val="22"/>
          <w:szCs w:val="22"/>
          <w:lang w:val="en-US"/>
        </w:rPr>
        <w:t xml:space="preserve"> inputs, aiming to fine-tune the model’s hyperparameters to achieve visually satisfactory outputs. This stage was primarily about understanding the influence of various parameters on the initial results and was not concerned with the precision of error metrics.</w:t>
      </w:r>
    </w:p>
    <w:p w14:paraId="0F89AF22" w14:textId="77777777"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p>
    <w:p w14:paraId="30106F2A" w14:textId="427F8D26"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r w:rsidRPr="008A4B4F">
        <w:rPr>
          <w:rFonts w:asciiTheme="majorBidi" w:eastAsiaTheme="minorHAnsi" w:hAnsiTheme="majorBidi" w:cstheme="majorBidi"/>
          <w:sz w:val="22"/>
          <w:szCs w:val="22"/>
          <w:lang w:val="en-US"/>
        </w:rPr>
        <w:t xml:space="preserve">Fig </w:t>
      </w:r>
      <w:r w:rsidR="003F7A74">
        <w:rPr>
          <w:rFonts w:asciiTheme="majorBidi" w:eastAsiaTheme="minorHAnsi" w:hAnsiTheme="majorBidi" w:cstheme="majorBidi"/>
          <w:sz w:val="22"/>
          <w:szCs w:val="22"/>
          <w:lang w:val="en-US"/>
        </w:rPr>
        <w:t>1</w:t>
      </w:r>
      <w:r w:rsidRPr="008A4B4F">
        <w:rPr>
          <w:rFonts w:asciiTheme="majorBidi" w:eastAsiaTheme="minorHAnsi" w:hAnsiTheme="majorBidi" w:cstheme="majorBidi"/>
          <w:sz w:val="22"/>
          <w:szCs w:val="22"/>
          <w:lang w:val="en-US"/>
        </w:rPr>
        <w:t xml:space="preserve"> in this supplementary section </w:t>
      </w:r>
      <w:del w:id="982" w:author="Isaac" w:date="2024-07-10T19:16:00Z" w16du:dateUtc="2024-07-10T17:16:00Z">
        <w:r w:rsidR="00790DE4" w:rsidRPr="00790DE4" w:rsidDel="00DA565A">
          <w:rPr>
            <w:rFonts w:asciiTheme="majorBidi" w:eastAsiaTheme="minorHAnsi" w:hAnsiTheme="majorBidi" w:cstheme="majorBidi"/>
            <w:sz w:val="22"/>
            <w:szCs w:val="22"/>
            <w:lang w:val="en-US"/>
          </w:rPr>
          <w:delText>illustrate</w:delText>
        </w:r>
        <w:r w:rsidRPr="008A4B4F" w:rsidDel="00DA565A">
          <w:rPr>
            <w:rFonts w:asciiTheme="majorBidi" w:eastAsiaTheme="minorHAnsi" w:hAnsiTheme="majorBidi" w:cstheme="majorBidi"/>
            <w:sz w:val="22"/>
            <w:szCs w:val="22"/>
            <w:lang w:val="en-US"/>
          </w:rPr>
          <w:delText xml:space="preserve"> </w:delText>
        </w:r>
      </w:del>
      <w:ins w:id="983" w:author="Isaac" w:date="2024-07-10T19:16:00Z" w16du:dateUtc="2024-07-10T17:16:00Z">
        <w:r w:rsidR="00DA565A">
          <w:rPr>
            <w:rFonts w:asciiTheme="majorBidi" w:eastAsiaTheme="minorHAnsi" w:hAnsiTheme="majorBidi" w:cstheme="majorBidi"/>
            <w:sz w:val="22"/>
            <w:szCs w:val="22"/>
            <w:lang w:val="en-US"/>
          </w:rPr>
          <w:t>illustrates</w:t>
        </w:r>
        <w:r w:rsidR="00DA565A" w:rsidRPr="008A4B4F">
          <w:rPr>
            <w:rFonts w:asciiTheme="majorBidi" w:eastAsiaTheme="minorHAnsi" w:hAnsiTheme="majorBidi" w:cstheme="majorBidi"/>
            <w:sz w:val="22"/>
            <w:szCs w:val="22"/>
            <w:lang w:val="en-US"/>
          </w:rPr>
          <w:t xml:space="preserve"> </w:t>
        </w:r>
      </w:ins>
      <w:r w:rsidRPr="008A4B4F">
        <w:rPr>
          <w:rFonts w:asciiTheme="majorBidi" w:eastAsiaTheme="minorHAnsi" w:hAnsiTheme="majorBidi" w:cstheme="majorBidi"/>
          <w:sz w:val="22"/>
          <w:szCs w:val="22"/>
          <w:lang w:val="en-US"/>
        </w:rPr>
        <w:t xml:space="preserve">some of the outputs. This stage served an educational purpose, helping us to understand the foundational dynamics of </w:t>
      </w:r>
      <w:del w:id="984" w:author="Samane Shahpouri" w:date="2024-07-10T20:40:00Z" w16du:dateUtc="2024-07-10T18:40:00Z">
        <w:r w:rsidRPr="008A4B4F" w:rsidDel="00F66353">
          <w:rPr>
            <w:rFonts w:asciiTheme="majorBidi" w:eastAsiaTheme="minorHAnsi" w:hAnsiTheme="majorBidi" w:cstheme="majorBidi"/>
            <w:sz w:val="22"/>
            <w:szCs w:val="22"/>
            <w:lang w:val="en-US"/>
          </w:rPr>
          <w:delText>deep learning</w:delText>
        </w:r>
      </w:del>
      <w:ins w:id="985" w:author="Samane Shahpouri" w:date="2024-07-10T20:40:00Z" w16du:dateUtc="2024-07-10T18:40:00Z">
        <w:r w:rsidR="00F66353">
          <w:rPr>
            <w:rFonts w:asciiTheme="majorBidi" w:eastAsiaTheme="minorHAnsi" w:hAnsiTheme="majorBidi" w:cstheme="majorBidi"/>
            <w:sz w:val="22"/>
            <w:szCs w:val="22"/>
            <w:lang w:val="en-US"/>
          </w:rPr>
          <w:t>DL</w:t>
        </w:r>
      </w:ins>
      <w:r w:rsidRPr="008A4B4F">
        <w:rPr>
          <w:rFonts w:asciiTheme="majorBidi" w:eastAsiaTheme="minorHAnsi" w:hAnsiTheme="majorBidi" w:cstheme="majorBidi"/>
          <w:sz w:val="22"/>
          <w:szCs w:val="22"/>
          <w:lang w:val="en-US"/>
        </w:rPr>
        <w:t xml:space="preserve"> applications in corrected images.</w:t>
      </w:r>
    </w:p>
    <w:p w14:paraId="01856080" w14:textId="77777777" w:rsidR="00250867" w:rsidRPr="008A4B4F" w:rsidRDefault="00250867" w:rsidP="00250867">
      <w:pPr>
        <w:pStyle w:val="HTMLPreformatted"/>
        <w:spacing w:line="244" w:lineRule="atLeast"/>
        <w:rPr>
          <w:rFonts w:asciiTheme="majorBidi" w:eastAsiaTheme="minorHAnsi" w:hAnsiTheme="majorBidi" w:cstheme="majorBidi"/>
          <w:sz w:val="22"/>
          <w:szCs w:val="22"/>
          <w:lang w:val="en-US"/>
        </w:rPr>
      </w:pPr>
    </w:p>
    <w:p w14:paraId="4F71889D" w14:textId="2D063BA5" w:rsidR="00B375AC" w:rsidRDefault="00B375AC" w:rsidP="00250867">
      <w:pPr>
        <w:rPr>
          <w:rFonts w:asciiTheme="majorBidi" w:hAnsiTheme="majorBidi" w:cstheme="majorBidi"/>
          <w:noProof/>
          <w:lang w:val="en-US"/>
        </w:rPr>
      </w:pPr>
      <w:r>
        <w:rPr>
          <w:rFonts w:asciiTheme="majorBidi" w:hAnsiTheme="majorBidi" w:cstheme="majorBidi"/>
          <w:noProof/>
          <w:shd w:val="clear" w:color="auto" w:fill="auto"/>
          <w:lang w:val="en-US"/>
        </w:rPr>
        <mc:AlternateContent>
          <mc:Choice Requires="wpg">
            <w:drawing>
              <wp:anchor distT="0" distB="0" distL="114300" distR="114300" simplePos="0" relativeHeight="251675648" behindDoc="0" locked="0" layoutInCell="1" allowOverlap="1" wp14:anchorId="6046B79C" wp14:editId="3B6A4F5B">
                <wp:simplePos x="0" y="0"/>
                <wp:positionH relativeFrom="column">
                  <wp:posOffset>0</wp:posOffset>
                </wp:positionH>
                <wp:positionV relativeFrom="paragraph">
                  <wp:posOffset>76486</wp:posOffset>
                </wp:positionV>
                <wp:extent cx="4097655" cy="1400142"/>
                <wp:effectExtent l="0" t="0" r="9525" b="5080"/>
                <wp:wrapThrough wrapText="bothSides">
                  <wp:wrapPolygon edited="0">
                    <wp:start x="0" y="0"/>
                    <wp:lineTo x="0" y="21169"/>
                    <wp:lineTo x="21289" y="21169"/>
                    <wp:lineTo x="21490" y="1176"/>
                    <wp:lineTo x="21490" y="0"/>
                    <wp:lineTo x="0" y="0"/>
                  </wp:wrapPolygon>
                </wp:wrapThrough>
                <wp:docPr id="1483268779" name="Group 6"/>
                <wp:cNvGraphicFramePr/>
                <a:graphic xmlns:a="http://schemas.openxmlformats.org/drawingml/2006/main">
                  <a:graphicData uri="http://schemas.microsoft.com/office/word/2010/wordprocessingGroup">
                    <wpg:wgp>
                      <wpg:cNvGrpSpPr/>
                      <wpg:grpSpPr>
                        <a:xfrm>
                          <a:off x="0" y="0"/>
                          <a:ext cx="4097655" cy="1400142"/>
                          <a:chOff x="0" y="0"/>
                          <a:chExt cx="4097655" cy="1400142"/>
                        </a:xfrm>
                      </wpg:grpSpPr>
                      <pic:pic xmlns:pic="http://schemas.openxmlformats.org/drawingml/2006/picture">
                        <pic:nvPicPr>
                          <pic:cNvPr id="431433858" name="Picture 2" descr="A close-up of an x-ray&#10;&#10;Description automatically generated"/>
                          <pic:cNvPicPr>
                            <a:picLocks noChangeAspect="1"/>
                          </pic:cNvPicPr>
                        </pic:nvPicPr>
                        <pic:blipFill rotWithShape="1">
                          <a:blip r:embed="rId88" cstate="print">
                            <a:extLst>
                              <a:ext uri="{28A0092B-C50C-407E-A947-70E740481C1C}">
                                <a14:useLocalDpi xmlns:a14="http://schemas.microsoft.com/office/drawing/2010/main" val="0"/>
                              </a:ext>
                            </a:extLst>
                          </a:blip>
                          <a:srcRect b="93688"/>
                          <a:stretch/>
                        </pic:blipFill>
                        <pic:spPr bwMode="auto">
                          <a:xfrm>
                            <a:off x="0" y="0"/>
                            <a:ext cx="4097655" cy="84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5245069" name="Picture 1" descr="A close-up of an x-ray&#10;&#10;Description automatically generated"/>
                          <pic:cNvPicPr>
                            <a:picLocks noChangeAspect="1"/>
                          </pic:cNvPicPr>
                        </pic:nvPicPr>
                        <pic:blipFill rotWithShape="1">
                          <a:blip r:embed="rId89">
                            <a:extLst>
                              <a:ext uri="{28A0092B-C50C-407E-A947-70E740481C1C}">
                                <a14:useLocalDpi xmlns:a14="http://schemas.microsoft.com/office/drawing/2010/main" val="0"/>
                              </a:ext>
                            </a:extLst>
                          </a:blip>
                          <a:srcRect t="9741"/>
                          <a:stretch/>
                        </pic:blipFill>
                        <pic:spPr bwMode="auto">
                          <a:xfrm>
                            <a:off x="0" y="211422"/>
                            <a:ext cx="4015740" cy="11887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BE169CE" id="Group 6" o:spid="_x0000_s1026" style="position:absolute;margin-left:0;margin-top:6pt;width:322.65pt;height:110.25pt;z-index:251675648;mso-width-relative:margin;mso-height-relative:margin" coordsize="40976,14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">
                <v:shape id="Picture 2" o:spid="_x0000_s1027" type="#_x0000_t75" alt="A close-up of an x-ray&#10;&#10;Description automatically generated" style="position:absolute;width:4097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">
                  <v:imagedata r:id="rId90" o:title="A close-up of an x-ray&#10;&#10;Description automatically generated" cropbottom="61399f"/>
                </v:shape>
                <v:shape id="Picture 1" o:spid="_x0000_s1028" type="#_x0000_t75" alt="A close-up of an x-ray&#10;&#10;Description automatically generated" style="position:absolute;top:2114;width:40157;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">
                  <v:imagedata r:id="rId91" o:title="A close-up of an x-ray&#10;&#10;Description automatically generated" croptop="6384f"/>
                </v:shape>
                <w10:wrap type="through"/>
              </v:group>
            </w:pict>
          </mc:Fallback>
        </mc:AlternateContent>
      </w:r>
    </w:p>
    <w:p w14:paraId="5545F856" w14:textId="56A3362A" w:rsidR="009A0FB7" w:rsidRPr="00B375AC" w:rsidRDefault="00B375AC" w:rsidP="00B375AC">
      <w:pPr>
        <w:rPr>
          <w:rFonts w:asciiTheme="majorBidi" w:hAnsiTheme="majorBidi" w:cstheme="majorBidi"/>
          <w:lang w:val="en-US"/>
        </w:rPr>
      </w:pPr>
      <w:r w:rsidRPr="008A4B4F">
        <w:rPr>
          <w:rFonts w:asciiTheme="majorBidi" w:hAnsiTheme="majorBidi" w:cstheme="majorBidi"/>
          <w:noProof/>
          <w:lang w:val="en-US"/>
        </w:rPr>
        <w:drawing>
          <wp:inline distT="0" distB="0" distL="0" distR="0" wp14:anchorId="51AE947E" wp14:editId="52672FA7">
            <wp:extent cx="1082056" cy="1146964"/>
            <wp:effectExtent l="0" t="0" r="3810" b="0"/>
            <wp:docPr id="1090299715" name="Picture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9715" name="Picture 1" descr="A graph of loss and loss&#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47896"/>
                    <a:stretch/>
                  </pic:blipFill>
                  <pic:spPr bwMode="auto">
                    <a:xfrm>
                      <a:off x="0" y="0"/>
                      <a:ext cx="1082056" cy="1146964"/>
                    </a:xfrm>
                    <a:prstGeom prst="rect">
                      <a:avLst/>
                    </a:prstGeom>
                    <a:noFill/>
                    <a:ln>
                      <a:noFill/>
                    </a:ln>
                    <a:extLst>
                      <a:ext uri="{53640926-AAD7-44D8-BBD7-CCE9431645EC}">
                        <a14:shadowObscured xmlns:a14="http://schemas.microsoft.com/office/drawing/2010/main"/>
                      </a:ext>
                    </a:extLst>
                  </pic:spPr>
                </pic:pic>
              </a:graphicData>
            </a:graphic>
          </wp:inline>
        </w:drawing>
      </w:r>
    </w:p>
    <w:p w14:paraId="6366D62D" w14:textId="3AB35391" w:rsidR="00B375AC" w:rsidRDefault="009A0FB7" w:rsidP="001E7DB7">
      <w:pPr>
        <w:pStyle w:val="Caption"/>
      </w:pPr>
      <w:r>
        <w:t xml:space="preserve">Fig </w:t>
      </w:r>
      <w:r>
        <w:rPr>
          <w:i w:val="0"/>
          <w:iCs w:val="0"/>
        </w:rPr>
        <w:fldChar w:fldCharType="begin"/>
      </w:r>
      <w:r>
        <w:instrText xml:space="preserve"> SEQ Fig \* ARABIC </w:instrText>
      </w:r>
      <w:r>
        <w:rPr>
          <w:i w:val="0"/>
          <w:iCs w:val="0"/>
        </w:rPr>
        <w:fldChar w:fldCharType="separate"/>
      </w:r>
      <w:r w:rsidR="002D33BF">
        <w:rPr>
          <w:noProof/>
        </w:rPr>
        <w:t>1</w:t>
      </w:r>
      <w:r>
        <w:rPr>
          <w:i w:val="0"/>
          <w:iCs w:val="0"/>
        </w:rPr>
        <w:fldChar w:fldCharType="end"/>
      </w:r>
      <w:r>
        <w:t xml:space="preserve">: </w:t>
      </w:r>
      <w:r w:rsidRPr="00B83AEA">
        <w:t>One slice of output and raining loss, from the left to right: input, target and output of the model.</w:t>
      </w:r>
    </w:p>
    <w:p w14:paraId="7FEACE27" w14:textId="77777777" w:rsidR="00B375AC" w:rsidRPr="008A4B4F" w:rsidRDefault="00B375AC" w:rsidP="00B375AC">
      <w:pPr>
        <w:rPr>
          <w:lang w:val="en-US"/>
        </w:rPr>
      </w:pPr>
    </w:p>
    <w:p w14:paraId="243D46B7" w14:textId="77777777" w:rsidR="00250867" w:rsidRPr="008A4B4F" w:rsidRDefault="00250867" w:rsidP="00250867">
      <w:pPr>
        <w:pStyle w:val="Heading2"/>
        <w:rPr>
          <w:rFonts w:asciiTheme="majorBidi" w:hAnsiTheme="majorBidi" w:cstheme="majorBidi"/>
          <w:lang w:val="en-US"/>
        </w:rPr>
      </w:pPr>
      <w:bookmarkStart w:id="986" w:name="_Toc168472938"/>
      <w:bookmarkStart w:id="987" w:name="_Toc171278839"/>
      <w:r w:rsidRPr="008A4B4F">
        <w:rPr>
          <w:rFonts w:asciiTheme="majorBidi" w:hAnsiTheme="majorBidi" w:cstheme="majorBidi"/>
          <w:lang w:val="en-US"/>
        </w:rPr>
        <w:t>Different Models</w:t>
      </w:r>
      <w:bookmarkEnd w:id="986"/>
      <w:bookmarkEnd w:id="987"/>
    </w:p>
    <w:p w14:paraId="5DCE9A51" w14:textId="77777777" w:rsidR="00250867" w:rsidRPr="008A4B4F" w:rsidRDefault="00250867" w:rsidP="00250867">
      <w:pPr>
        <w:pStyle w:val="Heading3"/>
        <w:rPr>
          <w:rFonts w:asciiTheme="majorBidi" w:hAnsiTheme="majorBidi" w:cstheme="majorBidi"/>
          <w:lang w:val="en-US"/>
        </w:rPr>
      </w:pPr>
      <w:bookmarkStart w:id="988" w:name="_Toc168472939"/>
      <w:bookmarkStart w:id="989" w:name="_Toc171278840"/>
      <w:r w:rsidRPr="008A4B4F">
        <w:rPr>
          <w:rFonts w:asciiTheme="majorBidi" w:hAnsiTheme="majorBidi" w:cstheme="majorBidi"/>
          <w:lang w:val="en-US"/>
        </w:rPr>
        <w:t>3D-Unet-Model</w:t>
      </w:r>
      <w:bookmarkEnd w:id="988"/>
      <w:bookmarkEnd w:id="989"/>
    </w:p>
    <w:p w14:paraId="273C1AD8" w14:textId="35C483C5" w:rsidR="00250867" w:rsidRPr="008A4B4F" w:rsidRDefault="00250867" w:rsidP="009F544A">
      <w:pPr>
        <w:rPr>
          <w:rFonts w:asciiTheme="majorBidi" w:hAnsiTheme="majorBidi" w:cstheme="majorBidi"/>
          <w:lang w:val="en-US" w:bidi="fa-IR"/>
        </w:rPr>
      </w:pPr>
      <w:r w:rsidRPr="008A4B4F">
        <w:rPr>
          <w:rFonts w:asciiTheme="majorBidi" w:hAnsiTheme="majorBidi" w:cstheme="majorBidi"/>
          <w:lang w:val="en-US"/>
        </w:rPr>
        <w:t xml:space="preserve">Following the initial phase, we progressed to applying the developed model to the </w:t>
      </w:r>
      <w:r w:rsidR="00732A46" w:rsidRPr="008A4B4F">
        <w:rPr>
          <w:rFonts w:asciiTheme="majorBidi" w:hAnsiTheme="majorBidi" w:cstheme="majorBidi"/>
          <w:vertAlign w:val="superscript"/>
          <w:lang w:val="en-US"/>
        </w:rPr>
        <w:t>68</w:t>
      </w:r>
      <w:r w:rsidRPr="008A4B4F">
        <w:rPr>
          <w:rFonts w:asciiTheme="majorBidi" w:hAnsiTheme="majorBidi" w:cstheme="majorBidi"/>
          <w:lang w:val="en-US"/>
        </w:rPr>
        <w:t xml:space="preserve">Ga dataset. To adapt the model for our dataset, several transformations and optimization of hyperparameters tuned to better process the specific profiles of </w:t>
      </w:r>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790DE4" w:rsidRPr="00790DE4" w:rsidDel="00790DE4">
        <w:rPr>
          <w:rFonts w:asciiTheme="majorBidi" w:hAnsiTheme="majorBidi" w:cstheme="majorBidi"/>
          <w:lang w:val="en-US"/>
        </w:rPr>
        <w:t xml:space="preserve"> </w:t>
      </w:r>
      <w:r w:rsidRPr="008A4B4F">
        <w:rPr>
          <w:rFonts w:asciiTheme="majorBidi" w:hAnsiTheme="majorBidi" w:cstheme="majorBidi"/>
          <w:lang w:val="en-US"/>
        </w:rPr>
        <w:t xml:space="preserve">images. First, we checked the model </w:t>
      </w:r>
      <w:del w:id="990" w:author="Isaac" w:date="2024-07-10T19:16:00Z" w16du:dateUtc="2024-07-10T17:16:00Z">
        <w:r w:rsidRPr="008A4B4F" w:rsidDel="00DA565A">
          <w:rPr>
            <w:rFonts w:asciiTheme="majorBidi" w:hAnsiTheme="majorBidi" w:cstheme="majorBidi"/>
            <w:lang w:val="en-US"/>
          </w:rPr>
          <w:delText>just for one patient</w:delText>
        </w:r>
      </w:del>
      <w:ins w:id="991" w:author="Isaac" w:date="2024-07-10T19:16:00Z" w16du:dateUtc="2024-07-10T17:16:00Z">
        <w:r w:rsidR="00DA565A">
          <w:rPr>
            <w:rFonts w:asciiTheme="majorBidi" w:hAnsiTheme="majorBidi" w:cstheme="majorBidi"/>
            <w:lang w:val="en-US"/>
          </w:rPr>
          <w:t>for just one patient's</w:t>
        </w:r>
      </w:ins>
      <w:r w:rsidRPr="008A4B4F">
        <w:rPr>
          <w:rFonts w:asciiTheme="majorBidi" w:hAnsiTheme="majorBidi" w:cstheme="majorBidi"/>
          <w:lang w:val="en-US"/>
        </w:rPr>
        <w:t xml:space="preserve"> data.</w:t>
      </w:r>
      <w:r w:rsidR="009F544A">
        <w:rPr>
          <w:rFonts w:asciiTheme="majorBidi" w:hAnsiTheme="majorBidi" w:cstheme="majorBidi"/>
          <w:lang w:val="en-US"/>
        </w:rPr>
        <w:t xml:space="preserve"> </w:t>
      </w:r>
      <w:r w:rsidRPr="008A4B4F">
        <w:rPr>
          <w:rFonts w:asciiTheme="majorBidi" w:hAnsiTheme="majorBidi" w:cstheme="majorBidi"/>
          <w:lang w:val="en-US"/>
        </w:rPr>
        <w:t xml:space="preserve">Fig 2 this section </w:t>
      </w:r>
      <w:r w:rsidR="003F7A74">
        <w:rPr>
          <w:rFonts w:asciiTheme="majorBidi" w:hAnsiTheme="majorBidi" w:cstheme="majorBidi"/>
          <w:lang w:val="en-US"/>
        </w:rPr>
        <w:t>shows the</w:t>
      </w:r>
      <w:r w:rsidRPr="008A4B4F">
        <w:rPr>
          <w:rFonts w:asciiTheme="majorBidi" w:hAnsiTheme="majorBidi" w:cstheme="majorBidi"/>
          <w:lang w:val="en-US"/>
        </w:rPr>
        <w:t xml:space="preserve"> outputs from this phase of the project.</w:t>
      </w:r>
    </w:p>
    <w:p w14:paraId="47DE969A" w14:textId="77777777" w:rsidR="00250867" w:rsidRPr="008A4B4F" w:rsidRDefault="00250867" w:rsidP="00250867">
      <w:pPr>
        <w:rPr>
          <w:rFonts w:asciiTheme="majorBidi" w:hAnsiTheme="majorBidi" w:cstheme="majorBidi"/>
          <w:noProof/>
          <w:lang w:val="en-US"/>
        </w:rPr>
      </w:pPr>
    </w:p>
    <w:p w14:paraId="41446C62" w14:textId="77777777" w:rsidR="00250867" w:rsidRPr="008A4B4F" w:rsidRDefault="00250867" w:rsidP="001E7DB7">
      <w:pPr>
        <w:jc w:val="center"/>
        <w:rPr>
          <w:rFonts w:asciiTheme="majorBidi" w:hAnsiTheme="majorBidi" w:cstheme="majorBidi"/>
          <w:lang w:val="en-US" w:bidi="fa-IR"/>
        </w:rPr>
      </w:pPr>
      <w:r w:rsidRPr="008A4B4F">
        <w:rPr>
          <w:rFonts w:asciiTheme="majorBidi" w:hAnsiTheme="majorBidi" w:cstheme="majorBidi"/>
          <w:noProof/>
          <w:lang w:val="en-US"/>
        </w:rPr>
        <w:drawing>
          <wp:inline distT="0" distB="0" distL="0" distR="0" wp14:anchorId="49BEF639" wp14:editId="0C36A1C4">
            <wp:extent cx="3594782" cy="1700213"/>
            <wp:effectExtent l="0" t="0" r="5715" b="0"/>
            <wp:docPr id="309375547" name="Picture 7"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5547" name="Picture 7" descr="A graph showing a line graph&#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23144" cy="1713628"/>
                    </a:xfrm>
                    <a:prstGeom prst="rect">
                      <a:avLst/>
                    </a:prstGeom>
                    <a:noFill/>
                    <a:ln>
                      <a:noFill/>
                    </a:ln>
                  </pic:spPr>
                </pic:pic>
              </a:graphicData>
            </a:graphic>
          </wp:inline>
        </w:drawing>
      </w:r>
    </w:p>
    <w:p w14:paraId="2FCBAB43" w14:textId="3B102166" w:rsidR="00B375AC" w:rsidRDefault="00B375AC" w:rsidP="001E7DB7">
      <w:pPr>
        <w:keepNext/>
        <w:jc w:val="center"/>
      </w:pPr>
      <w:r>
        <w:rPr>
          <w:noProof/>
        </w:rPr>
        <w:lastRenderedPageBreak/>
        <w:drawing>
          <wp:inline distT="0" distB="0" distL="0" distR="0" wp14:anchorId="36DB6D1A" wp14:editId="1B226DB9">
            <wp:extent cx="3969324" cy="1290638"/>
            <wp:effectExtent l="0" t="0" r="0" b="5080"/>
            <wp:docPr id="4" name="Picture 4" descr="A graph with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a circle&#10;&#10;Description automatically generated"/>
                    <pic:cNvPicPr>
                      <a:picLocks noChangeAspect="1" noChangeArrowheads="1"/>
                    </pic:cNvPicPr>
                  </pic:nvPicPr>
                  <pic:blipFill>
                    <a:blip r:embed="rId94">
                      <a:extLst>
                        <a:ext uri="{BEBA8EAE-BF5A-486C-A8C5-ECC9F3942E4B}">
                          <a14:imgProps xmlns:a14="http://schemas.microsoft.com/office/drawing/2010/main">
                            <a14:imgLayer r:embed="rId9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012727" cy="1304750"/>
                    </a:xfrm>
                    <a:prstGeom prst="rect">
                      <a:avLst/>
                    </a:prstGeom>
                    <a:noFill/>
                    <a:ln>
                      <a:noFill/>
                    </a:ln>
                  </pic:spPr>
                </pic:pic>
              </a:graphicData>
            </a:graphic>
          </wp:inline>
        </w:drawing>
      </w:r>
    </w:p>
    <w:p w14:paraId="5B37C79E" w14:textId="5D758892" w:rsidR="00250867" w:rsidRDefault="00B375AC" w:rsidP="00B375AC">
      <w:pPr>
        <w:pStyle w:val="Caption"/>
        <w:rPr>
          <w:lang w:bidi="fa-IR"/>
        </w:rPr>
      </w:pPr>
      <w:r>
        <w:t xml:space="preserve">Fig </w:t>
      </w:r>
      <w:r>
        <w:fldChar w:fldCharType="begin"/>
      </w:r>
      <w:r>
        <w:instrText xml:space="preserve"> SEQ Fig \* ARABIC </w:instrText>
      </w:r>
      <w:r>
        <w:fldChar w:fldCharType="separate"/>
      </w:r>
      <w:r w:rsidR="002D33BF">
        <w:rPr>
          <w:noProof/>
        </w:rPr>
        <w:t>2</w:t>
      </w:r>
      <w:r>
        <w:fldChar w:fldCharType="end"/>
      </w:r>
      <w:r>
        <w:t xml:space="preserve">: </w:t>
      </w:r>
      <w:r w:rsidRPr="00B83AEA">
        <w:t xml:space="preserve">top: Training and validation loss for </w:t>
      </w:r>
      <w:ins w:id="992" w:author="Isaac" w:date="2024-07-10T19:16:00Z" w16du:dateUtc="2024-07-10T17:16:00Z">
        <w:r w:rsidR="00DA565A">
          <w:t xml:space="preserve">the </w:t>
        </w:r>
      </w:ins>
      <w:r w:rsidRPr="00B83AEA">
        <w:t xml:space="preserve">3D-Unet model, bottom: One slice of </w:t>
      </w:r>
      <w:proofErr w:type="spellStart"/>
      <w:proofErr w:type="gramStart"/>
      <w:r w:rsidRPr="00B83AEA">
        <w:t>output.</w:t>
      </w:r>
      <w:r w:rsidRPr="00B83AEA">
        <w:rPr>
          <w:lang w:bidi="fa-IR"/>
        </w:rPr>
        <w:t>And</w:t>
      </w:r>
      <w:proofErr w:type="spellEnd"/>
      <w:proofErr w:type="gramEnd"/>
      <w:r w:rsidRPr="00B83AEA">
        <w:rPr>
          <w:lang w:bidi="fa-IR"/>
        </w:rPr>
        <w:t xml:space="preserve"> then we tried it for a portion of </w:t>
      </w:r>
      <w:ins w:id="993" w:author="Isaac" w:date="2024-07-10T19:16:00Z" w16du:dateUtc="2024-07-10T17:16:00Z">
        <w:r w:rsidR="00DA565A">
          <w:rPr>
            <w:lang w:bidi="fa-IR"/>
          </w:rPr>
          <w:t xml:space="preserve">the </w:t>
        </w:r>
      </w:ins>
      <w:r w:rsidRPr="00B83AEA">
        <w:rPr>
          <w:lang w:bidi="fa-IR"/>
        </w:rPr>
        <w:t xml:space="preserve">data (20 </w:t>
      </w:r>
      <w:del w:id="994" w:author="Isaac" w:date="2024-07-10T19:16:00Z" w16du:dateUtc="2024-07-10T17:16:00Z">
        <w:r w:rsidRPr="00B83AEA" w:rsidDel="00DA565A">
          <w:rPr>
            <w:lang w:bidi="fa-IR"/>
          </w:rPr>
          <w:delText>patient</w:delText>
        </w:r>
      </w:del>
      <w:ins w:id="995" w:author="Isaac" w:date="2024-07-10T19:16:00Z" w16du:dateUtc="2024-07-10T17:16:00Z">
        <w:r w:rsidR="00DA565A">
          <w:rPr>
            <w:lang w:bidi="fa-IR"/>
          </w:rPr>
          <w:t>patients</w:t>
        </w:r>
      </w:ins>
      <w:r w:rsidRPr="00B83AEA">
        <w:rPr>
          <w:lang w:bidi="fa-IR"/>
        </w:rPr>
        <w:t>)</w:t>
      </w:r>
    </w:p>
    <w:p w14:paraId="446E4CC2" w14:textId="77777777" w:rsidR="00B375AC" w:rsidRPr="008A4B4F" w:rsidRDefault="00B375AC" w:rsidP="00B375AC">
      <w:pPr>
        <w:rPr>
          <w:lang w:val="en" w:bidi="fa-IR"/>
        </w:rPr>
      </w:pPr>
    </w:p>
    <w:p w14:paraId="1AB50278" w14:textId="0DB78D2F" w:rsidR="00250867" w:rsidRPr="008A4B4F" w:rsidDel="00DA565A" w:rsidRDefault="00250867" w:rsidP="00250867">
      <w:pPr>
        <w:rPr>
          <w:del w:id="996" w:author="Isaac" w:date="2024-07-10T19:16:00Z" w16du:dateUtc="2024-07-10T17:16:00Z"/>
          <w:rFonts w:asciiTheme="majorBidi" w:hAnsiTheme="majorBidi" w:cstheme="majorBidi"/>
          <w:lang w:val="en-US" w:bidi="fa-IR"/>
        </w:rPr>
      </w:pPr>
      <w:del w:id="997" w:author="Isaac" w:date="2024-07-10T19:16:00Z" w16du:dateUtc="2024-07-10T17:16:00Z">
        <w:r w:rsidRPr="008A4B4F" w:rsidDel="00DA565A">
          <w:rPr>
            <w:rFonts w:asciiTheme="majorBidi" w:hAnsiTheme="majorBidi" w:cstheme="majorBidi"/>
            <w:lang w:val="en-US" w:bidi="fa-IR"/>
          </w:rPr>
          <w:delText>As it is obvious there was still some patch pattern on the image, and it</w:delText>
        </w:r>
      </w:del>
      <w:ins w:id="998" w:author="Isaac" w:date="2024-07-10T19:16:00Z" w16du:dateUtc="2024-07-10T17:16:00Z">
        <w:r w:rsidR="00DA565A">
          <w:rPr>
            <w:rFonts w:asciiTheme="majorBidi" w:hAnsiTheme="majorBidi" w:cstheme="majorBidi"/>
            <w:lang w:val="en-US" w:bidi="fa-IR"/>
          </w:rPr>
          <w:t>It is obvious that there was still some patch pattern on the image, which</w:t>
        </w:r>
      </w:ins>
      <w:r w:rsidRPr="008A4B4F">
        <w:rPr>
          <w:rFonts w:asciiTheme="majorBidi" w:hAnsiTheme="majorBidi" w:cstheme="majorBidi"/>
          <w:lang w:val="en-US" w:bidi="fa-IR"/>
        </w:rPr>
        <w:t xml:space="preserve"> means there are </w:t>
      </w:r>
      <w:r w:rsidR="003F7A74" w:rsidRPr="008A4B4F">
        <w:rPr>
          <w:rFonts w:asciiTheme="majorBidi" w:hAnsiTheme="majorBidi" w:cstheme="majorBidi"/>
          <w:lang w:val="en-US" w:bidi="fa-IR"/>
        </w:rPr>
        <w:t>parameters that</w:t>
      </w:r>
      <w:r w:rsidRPr="008A4B4F">
        <w:rPr>
          <w:rFonts w:asciiTheme="majorBidi" w:hAnsiTheme="majorBidi" w:cstheme="majorBidi"/>
          <w:lang w:val="en-US" w:bidi="fa-IR"/>
        </w:rPr>
        <w:t xml:space="preserve"> need to be changed.</w:t>
      </w:r>
    </w:p>
    <w:p w14:paraId="2D2C853E" w14:textId="19B95891" w:rsidR="00250867" w:rsidRPr="008A4B4F" w:rsidRDefault="00DA565A" w:rsidP="00250867">
      <w:pPr>
        <w:rPr>
          <w:rFonts w:asciiTheme="majorBidi" w:hAnsiTheme="majorBidi" w:cstheme="majorBidi"/>
          <w:lang w:val="en-US" w:bidi="fa-IR"/>
        </w:rPr>
      </w:pPr>
      <w:ins w:id="999" w:author="Isaac" w:date="2024-07-10T19:16:00Z" w16du:dateUtc="2024-07-10T17:16:00Z">
        <w:r>
          <w:rPr>
            <w:rFonts w:asciiTheme="majorBidi" w:hAnsiTheme="majorBidi" w:cstheme="majorBidi"/>
            <w:lang w:val="en-US" w:bidi="fa-IR"/>
          </w:rPr>
          <w:t xml:space="preserve"> </w:t>
        </w:r>
      </w:ins>
      <w:del w:id="1000" w:author="Isaac" w:date="2024-07-10T19:16:00Z" w16du:dateUtc="2024-07-10T17:16:00Z">
        <w:r w:rsidR="003F7A74" w:rsidDel="00DA565A">
          <w:rPr>
            <w:rFonts w:asciiTheme="majorBidi" w:hAnsiTheme="majorBidi" w:cstheme="majorBidi"/>
            <w:lang w:val="en-US" w:bidi="fa-IR"/>
          </w:rPr>
          <w:delText>After</w:delText>
        </w:r>
        <w:r w:rsidR="00250867" w:rsidRPr="008A4B4F" w:rsidDel="00DA565A">
          <w:rPr>
            <w:rFonts w:asciiTheme="majorBidi" w:hAnsiTheme="majorBidi" w:cstheme="majorBidi"/>
            <w:lang w:val="en-US" w:bidi="fa-IR"/>
          </w:rPr>
          <w:delText xml:space="preserve"> adapting the spacing, dimensions and other parameters for loading the data appropriate for our dataset, and using all dataset, </w:delText>
        </w:r>
        <w:r w:rsidR="003F7A74" w:rsidRPr="008A4B4F" w:rsidDel="00DA565A">
          <w:rPr>
            <w:rFonts w:asciiTheme="majorBidi" w:hAnsiTheme="majorBidi" w:cstheme="majorBidi"/>
            <w:lang w:val="en-US" w:bidi="fa-IR"/>
          </w:rPr>
          <w:delText>Fig</w:delText>
        </w:r>
        <w:r w:rsidR="00250867" w:rsidRPr="008A4B4F" w:rsidDel="00DA565A">
          <w:rPr>
            <w:rFonts w:asciiTheme="majorBidi" w:hAnsiTheme="majorBidi" w:cstheme="majorBidi"/>
            <w:lang w:val="en-US" w:bidi="fa-IR"/>
          </w:rPr>
          <w:delText xml:space="preserve"> </w:delText>
        </w:r>
        <w:r w:rsidR="003F7A74" w:rsidDel="00DA565A">
          <w:rPr>
            <w:rFonts w:asciiTheme="majorBidi" w:hAnsiTheme="majorBidi" w:cstheme="majorBidi"/>
            <w:lang w:val="en-US" w:bidi="fa-IR"/>
          </w:rPr>
          <w:delText>3</w:delText>
        </w:r>
        <w:r w:rsidR="003F7A74" w:rsidRPr="008A4B4F" w:rsidDel="00DA565A">
          <w:rPr>
            <w:rFonts w:asciiTheme="majorBidi" w:hAnsiTheme="majorBidi" w:cstheme="majorBidi"/>
            <w:lang w:val="en-US" w:bidi="fa-IR"/>
          </w:rPr>
          <w:delText xml:space="preserve"> </w:delText>
        </w:r>
        <w:r w:rsidR="00250867" w:rsidRPr="008A4B4F" w:rsidDel="00DA565A">
          <w:rPr>
            <w:rFonts w:asciiTheme="majorBidi" w:hAnsiTheme="majorBidi" w:cstheme="majorBidi"/>
            <w:lang w:val="en-US" w:bidi="fa-IR"/>
          </w:rPr>
          <w:delText>concluded</w:delText>
        </w:r>
      </w:del>
      <w:ins w:id="1001" w:author="Isaac" w:date="2024-07-10T19:16:00Z" w16du:dateUtc="2024-07-10T17:16:00Z">
        <w:r>
          <w:rPr>
            <w:rFonts w:asciiTheme="majorBidi" w:hAnsiTheme="majorBidi" w:cstheme="majorBidi"/>
            <w:lang w:val="en-US" w:bidi="fa-IR"/>
          </w:rPr>
          <w:t>Fig 3 concluded after adapting the spacing, dimensions, and other parameters for loading the data appropriate for our dataset and using all datasets</w:t>
        </w:r>
      </w:ins>
      <w:r w:rsidR="00250867" w:rsidRPr="008A4B4F">
        <w:rPr>
          <w:rFonts w:asciiTheme="majorBidi" w:hAnsiTheme="majorBidi" w:cstheme="majorBidi"/>
          <w:lang w:val="en-US" w:bidi="fa-IR"/>
        </w:rPr>
        <w:t>.</w:t>
      </w:r>
    </w:p>
    <w:p w14:paraId="1390E06B" w14:textId="377E0306" w:rsidR="00B375AC" w:rsidRDefault="00250867" w:rsidP="001E7DB7">
      <w:pPr>
        <w:pStyle w:val="NormalWeb"/>
        <w:keepNext/>
        <w:jc w:val="center"/>
      </w:pPr>
      <w:r w:rsidRPr="008A4B4F">
        <w:rPr>
          <w:rFonts w:asciiTheme="majorBidi" w:hAnsiTheme="majorBidi" w:cstheme="majorBidi"/>
          <w:noProof/>
          <w:lang w:val="en-US"/>
        </w:rPr>
        <w:drawing>
          <wp:inline distT="0" distB="0" distL="0" distR="0" wp14:anchorId="78FCE025" wp14:editId="427BEF74">
            <wp:extent cx="4306686" cy="2038350"/>
            <wp:effectExtent l="0" t="0" r="0" b="0"/>
            <wp:docPr id="1987945437" name="Picture 15"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5437" name="Picture 15" descr="A graph of a pers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100" cy="2046592"/>
                    </a:xfrm>
                    <a:prstGeom prst="rect">
                      <a:avLst/>
                    </a:prstGeom>
                    <a:noFill/>
                    <a:ln>
                      <a:noFill/>
                    </a:ln>
                  </pic:spPr>
                </pic:pic>
              </a:graphicData>
            </a:graphic>
          </wp:inline>
        </w:drawing>
      </w:r>
      <w:r w:rsidRPr="008A4B4F">
        <w:rPr>
          <w:rFonts w:asciiTheme="majorBidi" w:hAnsiTheme="majorBidi" w:cstheme="majorBidi"/>
          <w:noProof/>
          <w:lang w:val="en-US"/>
        </w:rPr>
        <w:drawing>
          <wp:inline distT="0" distB="0" distL="0" distR="0" wp14:anchorId="0028396F" wp14:editId="28537FB6">
            <wp:extent cx="4193788" cy="1809750"/>
            <wp:effectExtent l="0" t="0" r="0" b="0"/>
            <wp:docPr id="1627778323" name="Picture 14" descr="A close-up of several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323" name="Picture 14" descr="A close-up of several images of a person's body&#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65489" cy="1840691"/>
                    </a:xfrm>
                    <a:prstGeom prst="rect">
                      <a:avLst/>
                    </a:prstGeom>
                    <a:noFill/>
                    <a:ln>
                      <a:noFill/>
                    </a:ln>
                  </pic:spPr>
                </pic:pic>
              </a:graphicData>
            </a:graphic>
          </wp:inline>
        </w:drawing>
      </w:r>
    </w:p>
    <w:p w14:paraId="5C431A05" w14:textId="3227D3EF" w:rsidR="00250867" w:rsidRPr="008A4B4F" w:rsidRDefault="00B375AC" w:rsidP="001E7DB7">
      <w:pPr>
        <w:pStyle w:val="Caption"/>
        <w:jc w:val="center"/>
        <w:rPr>
          <w:lang w:val="en-US"/>
        </w:rPr>
      </w:pPr>
      <w:r>
        <w:t xml:space="preserve">Fig </w:t>
      </w:r>
      <w:r>
        <w:fldChar w:fldCharType="begin"/>
      </w:r>
      <w:r>
        <w:instrText xml:space="preserve"> SEQ Fig \* ARABIC </w:instrText>
      </w:r>
      <w:r>
        <w:fldChar w:fldCharType="separate"/>
      </w:r>
      <w:r w:rsidR="002D33BF">
        <w:rPr>
          <w:noProof/>
        </w:rPr>
        <w:t>3</w:t>
      </w:r>
      <w:r>
        <w:fldChar w:fldCharType="end"/>
      </w:r>
      <w:r>
        <w:t xml:space="preserve">: </w:t>
      </w:r>
      <w:r w:rsidRPr="008A4B4F">
        <w:rPr>
          <w:lang w:val="en-US"/>
        </w:rPr>
        <w:t>top: Training and validation loss for 3D-Unet model, bottom: One slice of output.</w:t>
      </w:r>
    </w:p>
    <w:p w14:paraId="154A1C5E" w14:textId="77777777" w:rsidR="00250867" w:rsidRPr="008A4B4F" w:rsidRDefault="00250867" w:rsidP="00250867">
      <w:pPr>
        <w:pStyle w:val="NormalWeb"/>
        <w:rPr>
          <w:rFonts w:asciiTheme="majorBidi" w:hAnsiTheme="majorBidi" w:cstheme="majorBidi"/>
          <w:lang w:val="en-US"/>
        </w:rPr>
      </w:pPr>
    </w:p>
    <w:p w14:paraId="572F00DD" w14:textId="76B30D1A" w:rsidR="00250867" w:rsidRPr="008A4B4F" w:rsidRDefault="00250867" w:rsidP="00250867">
      <w:pPr>
        <w:pStyle w:val="Heading3"/>
        <w:rPr>
          <w:rFonts w:asciiTheme="majorBidi" w:hAnsiTheme="majorBidi" w:cstheme="majorBidi"/>
          <w:lang w:val="en-US"/>
        </w:rPr>
      </w:pPr>
      <w:bookmarkStart w:id="1002" w:name="_Toc168472940"/>
      <w:bookmarkStart w:id="1003" w:name="_Toc171278841"/>
      <w:r w:rsidRPr="008A4B4F">
        <w:rPr>
          <w:rFonts w:asciiTheme="majorBidi" w:hAnsiTheme="majorBidi" w:cstheme="majorBidi"/>
          <w:lang w:val="en-US"/>
        </w:rPr>
        <w:t>Patched-3D U</w:t>
      </w:r>
      <w:r w:rsidR="002D0C43">
        <w:rPr>
          <w:rFonts w:asciiTheme="majorBidi" w:hAnsiTheme="majorBidi" w:cstheme="majorBidi"/>
          <w:lang w:val="en-US"/>
        </w:rPr>
        <w:t>-</w:t>
      </w:r>
      <w:r w:rsidRPr="008A4B4F">
        <w:rPr>
          <w:rFonts w:asciiTheme="majorBidi" w:hAnsiTheme="majorBidi" w:cstheme="majorBidi"/>
          <w:lang w:val="en-US"/>
        </w:rPr>
        <w:t>net:</w:t>
      </w:r>
      <w:bookmarkEnd w:id="1002"/>
      <w:bookmarkEnd w:id="1003"/>
    </w:p>
    <w:p w14:paraId="4140F966" w14:textId="634116F2" w:rsidR="00250867" w:rsidRPr="008A4B4F" w:rsidDel="00DA565A" w:rsidRDefault="00250867" w:rsidP="00250867">
      <w:pPr>
        <w:pStyle w:val="NormalWeb"/>
        <w:rPr>
          <w:del w:id="1004" w:author="Isaac" w:date="2024-07-10T19:16:00Z" w16du:dateUtc="2024-07-10T17:16:00Z"/>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In the initial phase of our research, we attempted to use full-body 3D PET data as single inputs for training our </w:t>
      </w:r>
      <w:del w:id="1005" w:author="Samane Shahpouri" w:date="2024-07-10T20:40:00Z" w16du:dateUtc="2024-07-10T18:40:00Z">
        <w:r w:rsidRPr="008A4B4F" w:rsidDel="00F66353">
          <w:rPr>
            <w:rFonts w:asciiTheme="majorBidi" w:eastAsiaTheme="minorHAnsi" w:hAnsiTheme="majorBidi" w:cstheme="majorBidi"/>
            <w:sz w:val="22"/>
            <w:szCs w:val="22"/>
            <w:lang w:val="en-US" w:bidi="fa-IR"/>
          </w:rPr>
          <w:delText>deep learning</w:delText>
        </w:r>
      </w:del>
      <w:ins w:id="1006" w:author="Samane Shahpouri" w:date="2024-07-10T20:40:00Z" w16du:dateUtc="2024-07-10T18:40:00Z">
        <w:r w:rsidR="00F66353">
          <w:rPr>
            <w:rFonts w:asciiTheme="majorBidi" w:eastAsiaTheme="minorHAnsi" w:hAnsiTheme="majorBidi" w:cstheme="majorBidi"/>
            <w:sz w:val="22"/>
            <w:szCs w:val="22"/>
            <w:lang w:val="en-US" w:bidi="fa-IR"/>
          </w:rPr>
          <w:t>DL</w:t>
        </w:r>
      </w:ins>
      <w:r w:rsidRPr="008A4B4F">
        <w:rPr>
          <w:rFonts w:asciiTheme="majorBidi" w:eastAsiaTheme="minorHAnsi" w:hAnsiTheme="majorBidi" w:cstheme="majorBidi"/>
          <w:sz w:val="22"/>
          <w:szCs w:val="22"/>
          <w:lang w:val="en-US" w:bidi="fa-IR"/>
        </w:rPr>
        <w:t xml:space="preserve"> model. This approach, however, presented significant challenges. The </w:t>
      </w:r>
      <w:r w:rsidR="002D0C43">
        <w:rPr>
          <w:rFonts w:asciiTheme="majorBidi" w:eastAsiaTheme="minorHAnsi" w:hAnsiTheme="majorBidi" w:cstheme="majorBidi"/>
          <w:sz w:val="22"/>
          <w:szCs w:val="22"/>
          <w:lang w:val="en-US" w:bidi="fa-IR"/>
        </w:rPr>
        <w:t>limited number of available data and the limited</w:t>
      </w:r>
      <w:r w:rsidRPr="008A4B4F">
        <w:rPr>
          <w:rFonts w:asciiTheme="majorBidi" w:eastAsiaTheme="minorHAnsi" w:hAnsiTheme="majorBidi" w:cstheme="majorBidi"/>
          <w:sz w:val="22"/>
          <w:szCs w:val="22"/>
          <w:lang w:val="en-US" w:bidi="fa-IR"/>
        </w:rPr>
        <w:t xml:space="preserve"> computational resources required to process full-body 3D data.</w:t>
      </w:r>
    </w:p>
    <w:p w14:paraId="18BC67D3" w14:textId="16327BB0" w:rsidR="00250867" w:rsidRPr="008A4B4F" w:rsidRDefault="00DA565A" w:rsidP="003F7A74">
      <w:pPr>
        <w:pStyle w:val="NormalWeb"/>
        <w:rPr>
          <w:rFonts w:asciiTheme="majorBidi" w:eastAsiaTheme="minorHAnsi" w:hAnsiTheme="majorBidi" w:cstheme="majorBidi"/>
          <w:sz w:val="22"/>
          <w:szCs w:val="22"/>
          <w:lang w:val="en-US" w:bidi="fa-IR"/>
        </w:rPr>
      </w:pPr>
      <w:ins w:id="1007" w:author="Isaac" w:date="2024-07-10T19:16:00Z" w16du:dateUtc="2024-07-10T17:16:00Z">
        <w:r>
          <w:rPr>
            <w:rFonts w:asciiTheme="majorBidi" w:eastAsiaTheme="minorHAnsi" w:hAnsiTheme="majorBidi" w:cstheme="majorBidi"/>
            <w:sz w:val="22"/>
            <w:szCs w:val="22"/>
            <w:lang w:val="en-US" w:bidi="fa-IR"/>
          </w:rPr>
          <w:t xml:space="preserve"> </w:t>
        </w:r>
      </w:ins>
      <w:r w:rsidR="00250867" w:rsidRPr="008A4B4F">
        <w:rPr>
          <w:rFonts w:asciiTheme="majorBidi" w:eastAsiaTheme="minorHAnsi" w:hAnsiTheme="majorBidi" w:cstheme="majorBidi"/>
          <w:sz w:val="22"/>
          <w:szCs w:val="22"/>
          <w:lang w:val="en-US" w:bidi="fa-IR"/>
        </w:rPr>
        <w:t xml:space="preserve">Most researchers in this field typically use a 2D slice-wise approach using data-frame images, which significantly reduces the computational demand. Others utilize a smaller section of the </w:t>
      </w:r>
      <w:r w:rsidR="002D0C43">
        <w:rPr>
          <w:rFonts w:asciiTheme="majorBidi" w:eastAsiaTheme="minorHAnsi" w:hAnsiTheme="majorBidi" w:cstheme="majorBidi"/>
          <w:sz w:val="22"/>
          <w:szCs w:val="22"/>
          <w:lang w:val="en-US" w:bidi="fa-IR"/>
        </w:rPr>
        <w:t>data frame</w:t>
      </w:r>
      <w:r w:rsidR="00250867" w:rsidRPr="008A4B4F">
        <w:rPr>
          <w:rFonts w:asciiTheme="majorBidi" w:eastAsiaTheme="minorHAnsi" w:hAnsiTheme="majorBidi" w:cstheme="majorBidi"/>
          <w:sz w:val="22"/>
          <w:szCs w:val="22"/>
          <w:lang w:val="en-US" w:bidi="fa-IR"/>
        </w:rPr>
        <w:t>, training their models patch-wise to manage resource constraints effectively. Considering these factors, we opted to focus on using image patches exclusively in the axial direction</w:t>
      </w:r>
      <w:r w:rsidR="002D0C43">
        <w:rPr>
          <w:rFonts w:asciiTheme="majorBidi" w:eastAsiaTheme="minorHAnsi" w:hAnsiTheme="majorBidi" w:cstheme="majorBidi"/>
          <w:sz w:val="22"/>
          <w:szCs w:val="22"/>
          <w:lang w:val="en-US" w:bidi="fa-IR"/>
        </w:rPr>
        <w:t xml:space="preserve"> and fixed boundaries in the </w:t>
      </w:r>
      <w:r w:rsidR="002D0C43">
        <w:rPr>
          <w:rFonts w:asciiTheme="majorBidi" w:eastAsiaTheme="minorHAnsi" w:hAnsiTheme="majorBidi" w:cstheme="majorBidi"/>
          <w:sz w:val="22"/>
          <w:szCs w:val="22"/>
          <w:lang w:val="en-US" w:bidi="fa-IR"/>
        </w:rPr>
        <w:lastRenderedPageBreak/>
        <w:t>coronal and sagittal dimensions 168 and 168,</w:t>
      </w:r>
      <w:r w:rsidR="00250867" w:rsidRPr="008A4B4F">
        <w:rPr>
          <w:rFonts w:asciiTheme="majorBidi" w:eastAsiaTheme="minorHAnsi" w:hAnsiTheme="majorBidi" w:cstheme="majorBidi"/>
          <w:sz w:val="22"/>
          <w:szCs w:val="22"/>
          <w:lang w:val="en-US" w:bidi="fa-IR"/>
        </w:rPr>
        <w:t xml:space="preserve"> with each patch containing 32 axial slices. This approach effectively increased our data </w:t>
      </w:r>
      <w:proofErr w:type="spellStart"/>
      <w:proofErr w:type="gramStart"/>
      <w:r w:rsidR="00250867" w:rsidRPr="008A4B4F">
        <w:rPr>
          <w:rFonts w:asciiTheme="majorBidi" w:eastAsiaTheme="minorHAnsi" w:hAnsiTheme="majorBidi" w:cstheme="majorBidi"/>
          <w:sz w:val="22"/>
          <w:szCs w:val="22"/>
          <w:lang w:val="en-US" w:bidi="fa-IR"/>
        </w:rPr>
        <w:t>ten</w:t>
      </w:r>
      <w:ins w:id="1008" w:author="Isaac" w:date="2024-07-10T19:17:00Z" w16du:dateUtc="2024-07-10T17:17:00Z">
        <w:r>
          <w:rPr>
            <w:rFonts w:asciiTheme="majorBidi" w:eastAsiaTheme="minorHAnsi" w:hAnsiTheme="majorBidi" w:cstheme="majorBidi"/>
            <w:sz w:val="22"/>
            <w:szCs w:val="22"/>
            <w:lang w:val="en-US" w:bidi="fa-IR"/>
          </w:rPr>
          <w:t xml:space="preserve"> </w:t>
        </w:r>
      </w:ins>
      <w:r w:rsidR="00250867" w:rsidRPr="008A4B4F">
        <w:rPr>
          <w:rFonts w:asciiTheme="majorBidi" w:eastAsiaTheme="minorHAnsi" w:hAnsiTheme="majorBidi" w:cstheme="majorBidi"/>
          <w:sz w:val="22"/>
          <w:szCs w:val="22"/>
          <w:lang w:val="en-US" w:bidi="fa-IR"/>
        </w:rPr>
        <w:t>fold</w:t>
      </w:r>
      <w:proofErr w:type="spellEnd"/>
      <w:proofErr w:type="gramEnd"/>
      <w:r w:rsidR="00250867" w:rsidRPr="008A4B4F">
        <w:rPr>
          <w:rFonts w:asciiTheme="majorBidi" w:eastAsiaTheme="minorHAnsi" w:hAnsiTheme="majorBidi" w:cstheme="majorBidi"/>
          <w:sz w:val="22"/>
          <w:szCs w:val="22"/>
          <w:lang w:val="en-US" w:bidi="fa-IR"/>
        </w:rPr>
        <w:t>, facilitating more extensive training under limited resource conditions.</w:t>
      </w:r>
      <w:r w:rsidR="009F544A">
        <w:rPr>
          <w:rFonts w:asciiTheme="majorBidi" w:eastAsiaTheme="minorHAnsi" w:hAnsiTheme="majorBidi" w:cstheme="majorBidi"/>
          <w:sz w:val="22"/>
          <w:szCs w:val="22"/>
          <w:lang w:val="en-US" w:bidi="fa-IR"/>
        </w:rPr>
        <w:t xml:space="preserve"> </w:t>
      </w:r>
      <w:r w:rsidR="00250867" w:rsidRPr="008A4B4F">
        <w:rPr>
          <w:rFonts w:asciiTheme="majorBidi" w:eastAsiaTheme="minorHAnsi" w:hAnsiTheme="majorBidi" w:cstheme="majorBidi"/>
          <w:sz w:val="22"/>
          <w:szCs w:val="22"/>
          <w:lang w:val="en-US" w:bidi="fa-IR"/>
        </w:rPr>
        <w:t>The outcomes of this method</w:t>
      </w:r>
      <w:r w:rsidR="002D0C43">
        <w:rPr>
          <w:rFonts w:asciiTheme="majorBidi" w:eastAsiaTheme="minorHAnsi" w:hAnsiTheme="majorBidi" w:cstheme="majorBidi"/>
          <w:sz w:val="22"/>
          <w:szCs w:val="22"/>
          <w:lang w:val="en-US" w:bidi="fa-IR"/>
        </w:rPr>
        <w:t xml:space="preserve"> are </w:t>
      </w:r>
      <w:r w:rsidR="00250867" w:rsidRPr="008A4B4F">
        <w:rPr>
          <w:rFonts w:asciiTheme="majorBidi" w:eastAsiaTheme="minorHAnsi" w:hAnsiTheme="majorBidi" w:cstheme="majorBidi"/>
          <w:sz w:val="22"/>
          <w:szCs w:val="22"/>
          <w:lang w:val="en-US" w:bidi="fa-IR"/>
        </w:rPr>
        <w:t xml:space="preserve">presented in Fig </w:t>
      </w:r>
      <w:r w:rsidR="00AC5C2E">
        <w:rPr>
          <w:rFonts w:asciiTheme="majorBidi" w:eastAsiaTheme="minorHAnsi" w:hAnsiTheme="majorBidi" w:cstheme="majorBidi"/>
          <w:sz w:val="22"/>
          <w:szCs w:val="22"/>
          <w:lang w:val="en-US" w:bidi="fa-IR"/>
        </w:rPr>
        <w:t>4</w:t>
      </w:r>
      <w:r w:rsidR="00250867" w:rsidRPr="008A4B4F">
        <w:rPr>
          <w:rFonts w:asciiTheme="majorBidi" w:eastAsiaTheme="minorHAnsi" w:hAnsiTheme="majorBidi" w:cstheme="majorBidi"/>
          <w:sz w:val="22"/>
          <w:szCs w:val="22"/>
          <w:lang w:val="en-US" w:bidi="fa-IR"/>
        </w:rPr>
        <w:t>. These results underline the adaptability of our approach in optimizing data usage and computational resources while still enabling robust model training.</w:t>
      </w:r>
    </w:p>
    <w:p w14:paraId="2316AB15" w14:textId="77777777" w:rsidR="00250867" w:rsidRPr="008A4B4F" w:rsidRDefault="00250867" w:rsidP="001E7DB7">
      <w:pPr>
        <w:pStyle w:val="NormalWeb"/>
        <w:jc w:val="center"/>
        <w:rPr>
          <w:rFonts w:asciiTheme="majorBidi" w:hAnsiTheme="majorBidi" w:cstheme="majorBidi"/>
          <w:lang w:val="en-US" w:bidi="fa-IR"/>
        </w:rPr>
      </w:pPr>
      <w:r w:rsidRPr="008A4B4F">
        <w:rPr>
          <w:rFonts w:asciiTheme="majorBidi" w:hAnsiTheme="majorBidi" w:cstheme="majorBidi"/>
          <w:noProof/>
          <w:lang w:val="en-US"/>
        </w:rPr>
        <w:drawing>
          <wp:inline distT="0" distB="0" distL="0" distR="0" wp14:anchorId="2A7F709A" wp14:editId="4013CB33">
            <wp:extent cx="3987489" cy="1885950"/>
            <wp:effectExtent l="0" t="0" r="0" b="0"/>
            <wp:docPr id="1726706594" name="Picture 1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6594" name="Picture 19" descr="A graph with blue and orange lines&#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075790" cy="1927714"/>
                    </a:xfrm>
                    <a:prstGeom prst="rect">
                      <a:avLst/>
                    </a:prstGeom>
                    <a:noFill/>
                    <a:ln>
                      <a:noFill/>
                    </a:ln>
                  </pic:spPr>
                </pic:pic>
              </a:graphicData>
            </a:graphic>
          </wp:inline>
        </w:drawing>
      </w:r>
    </w:p>
    <w:p w14:paraId="2D3FB002" w14:textId="7032811A" w:rsidR="00B375AC" w:rsidRDefault="00250867" w:rsidP="001E7DB7">
      <w:pPr>
        <w:pStyle w:val="NormalWeb"/>
        <w:keepNext/>
        <w:jc w:val="center"/>
      </w:pPr>
      <w:r w:rsidRPr="008A4B4F">
        <w:rPr>
          <w:rFonts w:asciiTheme="majorBidi" w:hAnsiTheme="majorBidi" w:cstheme="majorBidi"/>
          <w:noProof/>
          <w:lang w:val="en-US"/>
        </w:rPr>
        <w:drawing>
          <wp:inline distT="0" distB="0" distL="0" distR="0" wp14:anchorId="4D2B3BF6" wp14:editId="48596BD3">
            <wp:extent cx="2453953" cy="1100138"/>
            <wp:effectExtent l="0" t="0" r="3810" b="5080"/>
            <wp:docPr id="1417956782" name="Picture 17"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6782" name="Picture 17" descr="A group of images of a person's body&#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13759" cy="1126950"/>
                    </a:xfrm>
                    <a:prstGeom prst="rect">
                      <a:avLst/>
                    </a:prstGeom>
                    <a:noFill/>
                    <a:ln>
                      <a:noFill/>
                    </a:ln>
                  </pic:spPr>
                </pic:pic>
              </a:graphicData>
            </a:graphic>
          </wp:inline>
        </w:drawing>
      </w:r>
      <w:r w:rsidR="00B375AC" w:rsidRPr="008A4B4F">
        <w:rPr>
          <w:rFonts w:asciiTheme="majorBidi" w:hAnsiTheme="majorBidi" w:cstheme="majorBidi"/>
          <w:noProof/>
          <w:lang w:val="en-US"/>
        </w:rPr>
        <w:drawing>
          <wp:inline distT="0" distB="0" distL="0" distR="0" wp14:anchorId="5C8FAC51" wp14:editId="75955A8A">
            <wp:extent cx="2529341" cy="1138238"/>
            <wp:effectExtent l="0" t="0" r="4445" b="5080"/>
            <wp:docPr id="1890205692" name="Picture 18"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05692" name="Picture 18" descr="A group of images of a person's body&#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08225" cy="1173737"/>
                    </a:xfrm>
                    <a:prstGeom prst="rect">
                      <a:avLst/>
                    </a:prstGeom>
                    <a:noFill/>
                    <a:ln>
                      <a:noFill/>
                    </a:ln>
                  </pic:spPr>
                </pic:pic>
              </a:graphicData>
            </a:graphic>
          </wp:inline>
        </w:drawing>
      </w:r>
    </w:p>
    <w:p w14:paraId="761728F4" w14:textId="7C82351D" w:rsidR="00250867" w:rsidRPr="00F42AA9" w:rsidRDefault="00B375AC" w:rsidP="001E7DB7">
      <w:pPr>
        <w:pStyle w:val="Caption"/>
        <w:jc w:val="center"/>
      </w:pPr>
      <w:r>
        <w:t xml:space="preserve">Fig </w:t>
      </w:r>
      <w:r>
        <w:fldChar w:fldCharType="begin"/>
      </w:r>
      <w:r>
        <w:instrText xml:space="preserve"> SEQ Fig \* ARABIC </w:instrText>
      </w:r>
      <w:r>
        <w:fldChar w:fldCharType="separate"/>
      </w:r>
      <w:r w:rsidR="002D33BF">
        <w:rPr>
          <w:noProof/>
        </w:rPr>
        <w:t>4</w:t>
      </w:r>
      <w:r>
        <w:fldChar w:fldCharType="end"/>
      </w:r>
      <w:r>
        <w:t xml:space="preserve">: </w:t>
      </w:r>
      <w:r w:rsidRPr="008A4B4F">
        <w:rPr>
          <w:lang w:val="en-US"/>
        </w:rPr>
        <w:t>top: Training and validation loss for 3D-Unet model, bottom: Two sample slices of outputs, Best Metric: 0.2328, Epoch: 148</w:t>
      </w:r>
    </w:p>
    <w:p w14:paraId="718B1C70" w14:textId="77777777" w:rsidR="00250867" w:rsidRPr="008A4B4F" w:rsidRDefault="00250867" w:rsidP="00D804A5">
      <w:pPr>
        <w:pStyle w:val="Heading3"/>
        <w:rPr>
          <w:color w:val="auto"/>
          <w:lang w:val="en-US" w:bidi="fa-IR"/>
        </w:rPr>
      </w:pPr>
      <w:bookmarkStart w:id="1009" w:name="_Toc168472941"/>
      <w:bookmarkStart w:id="1010" w:name="_Toc171278842"/>
      <w:r w:rsidRPr="008A4B4F">
        <w:rPr>
          <w:lang w:val="en-US" w:bidi="fa-IR"/>
        </w:rPr>
        <w:t>2D-Unet</w:t>
      </w:r>
      <w:bookmarkEnd w:id="1009"/>
      <w:bookmarkEnd w:id="1010"/>
    </w:p>
    <w:p w14:paraId="7B03843D" w14:textId="286A2AD0" w:rsidR="00250867" w:rsidRPr="008A4B4F" w:rsidRDefault="00250867" w:rsidP="001E7DB7">
      <w:pPr>
        <w:pStyle w:val="NormalWeb"/>
        <w:rPr>
          <w:lang w:val="en-US"/>
        </w:rPr>
      </w:pPr>
      <w:r w:rsidRPr="008A4B4F">
        <w:rPr>
          <w:rFonts w:asciiTheme="majorBidi" w:eastAsiaTheme="minorHAnsi" w:hAnsiTheme="majorBidi" w:cstheme="majorBidi"/>
          <w:sz w:val="22"/>
          <w:szCs w:val="22"/>
          <w:lang w:val="en-US" w:bidi="fa-IR"/>
        </w:rPr>
        <w:t xml:space="preserve">In addition to </w:t>
      </w:r>
      <w:r w:rsidR="0007700A" w:rsidRPr="008A4B4F">
        <w:rPr>
          <w:rFonts w:asciiTheme="majorBidi" w:eastAsiaTheme="minorHAnsi" w:hAnsiTheme="majorBidi" w:cstheme="majorBidi"/>
          <w:sz w:val="22"/>
          <w:szCs w:val="22"/>
          <w:lang w:val="en-US" w:bidi="fa-IR"/>
        </w:rPr>
        <w:t>searching</w:t>
      </w:r>
      <w:r w:rsidRPr="008A4B4F">
        <w:rPr>
          <w:rFonts w:asciiTheme="majorBidi" w:eastAsiaTheme="minorHAnsi" w:hAnsiTheme="majorBidi" w:cstheme="majorBidi"/>
          <w:sz w:val="22"/>
          <w:szCs w:val="22"/>
          <w:lang w:val="en-US" w:bidi="fa-IR"/>
        </w:rPr>
        <w:t xml:space="preserve"> for the best match model to get lower loss and better quality of images, we evaluated a 2D-Unet model training approach.</w:t>
      </w:r>
      <w:r w:rsidR="009F544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 xml:space="preserve">This 2D U-Net architecture was mostly </w:t>
      </w:r>
      <w:r w:rsidR="0007700A" w:rsidRPr="008A4B4F">
        <w:rPr>
          <w:rFonts w:asciiTheme="majorBidi" w:eastAsiaTheme="minorHAnsi" w:hAnsiTheme="majorBidi" w:cstheme="majorBidi"/>
          <w:sz w:val="22"/>
          <w:szCs w:val="22"/>
          <w:lang w:val="en-US" w:bidi="fa-IR"/>
        </w:rPr>
        <w:t>like</w:t>
      </w:r>
      <w:r w:rsidRPr="008A4B4F">
        <w:rPr>
          <w:rFonts w:asciiTheme="majorBidi" w:eastAsiaTheme="minorHAnsi" w:hAnsiTheme="majorBidi" w:cstheme="majorBidi"/>
          <w:sz w:val="22"/>
          <w:szCs w:val="22"/>
          <w:lang w:val="en-US" w:bidi="fa-IR"/>
        </w:rPr>
        <w:t xml:space="preserve"> the previous model. The model training was optimized using an Adam optimizer with a specifically </w:t>
      </w:r>
      <w:commentRangeStart w:id="1011"/>
      <w:commentRangeStart w:id="1012"/>
      <w:commentRangeStart w:id="1013"/>
      <w:del w:id="1014" w:author="Samane Shahpouri" w:date="2024-07-10T19:43:00Z" w16du:dateUtc="2024-07-10T17:43:00Z">
        <w:r w:rsidRPr="008A4B4F" w:rsidDel="00FD2892">
          <w:rPr>
            <w:rFonts w:asciiTheme="majorBidi" w:eastAsiaTheme="minorHAnsi" w:hAnsiTheme="majorBidi" w:cstheme="majorBidi"/>
            <w:sz w:val="22"/>
            <w:szCs w:val="22"/>
            <w:lang w:val="en-US" w:bidi="fa-IR"/>
          </w:rPr>
          <w:delText xml:space="preserve">tailored </w:delText>
        </w:r>
      </w:del>
      <w:commentRangeEnd w:id="1011"/>
      <w:ins w:id="1015" w:author="Samane Shahpouri" w:date="2024-07-10T19:43:00Z" w16du:dateUtc="2024-07-10T17:43:00Z">
        <w:r w:rsidR="00FD2892">
          <w:rPr>
            <w:rFonts w:asciiTheme="majorBidi" w:eastAsiaTheme="minorHAnsi" w:hAnsiTheme="majorBidi" w:cstheme="majorBidi"/>
            <w:sz w:val="22"/>
            <w:szCs w:val="22"/>
            <w:lang w:val="en-US" w:bidi="fa-IR"/>
          </w:rPr>
          <w:t>customized plan</w:t>
        </w:r>
        <w:r w:rsidR="00FD2892" w:rsidRPr="008A4B4F">
          <w:rPr>
            <w:rFonts w:asciiTheme="majorBidi" w:eastAsiaTheme="minorHAnsi" w:hAnsiTheme="majorBidi" w:cstheme="majorBidi"/>
            <w:sz w:val="22"/>
            <w:szCs w:val="22"/>
            <w:lang w:val="en-US" w:bidi="fa-IR"/>
          </w:rPr>
          <w:t xml:space="preserve"> </w:t>
        </w:r>
      </w:ins>
      <w:r w:rsidR="00DA565A">
        <w:rPr>
          <w:rStyle w:val="CommentReference"/>
          <w:rFonts w:eastAsiaTheme="minorHAnsi"/>
        </w:rPr>
        <w:commentReference w:id="1011"/>
      </w:r>
      <w:commentRangeEnd w:id="1012"/>
      <w:r w:rsidR="00DA565A">
        <w:rPr>
          <w:rStyle w:val="CommentReference"/>
          <w:rFonts w:eastAsiaTheme="minorHAnsi"/>
        </w:rPr>
        <w:commentReference w:id="1012"/>
      </w:r>
      <w:commentRangeEnd w:id="1013"/>
      <w:r w:rsidR="00FD2892">
        <w:rPr>
          <w:rStyle w:val="CommentReference"/>
          <w:rFonts w:eastAsiaTheme="minorHAnsi"/>
        </w:rPr>
        <w:commentReference w:id="1013"/>
      </w:r>
      <w:r w:rsidRPr="008A4B4F">
        <w:rPr>
          <w:rFonts w:asciiTheme="majorBidi" w:eastAsiaTheme="minorHAnsi" w:hAnsiTheme="majorBidi" w:cstheme="majorBidi"/>
          <w:sz w:val="22"/>
          <w:szCs w:val="22"/>
          <w:lang w:val="en-US" w:bidi="fa-IR"/>
        </w:rPr>
        <w:t>learning rate</w:t>
      </w:r>
      <w:del w:id="1016" w:author="Samane Shahpouri" w:date="2024-07-10T19:43:00Z" w16du:dateUtc="2024-07-10T17:43:00Z">
        <w:r w:rsidRPr="008A4B4F" w:rsidDel="00FD2892">
          <w:rPr>
            <w:rFonts w:asciiTheme="majorBidi" w:eastAsiaTheme="minorHAnsi" w:hAnsiTheme="majorBidi" w:cstheme="majorBidi"/>
            <w:sz w:val="22"/>
            <w:szCs w:val="22"/>
            <w:lang w:val="en-US" w:bidi="fa-IR"/>
          </w:rPr>
          <w:delText xml:space="preserve"> schedule</w:delText>
        </w:r>
      </w:del>
      <w:r w:rsidRPr="008A4B4F">
        <w:rPr>
          <w:rFonts w:asciiTheme="majorBidi" w:eastAsiaTheme="minorHAnsi" w:hAnsiTheme="majorBidi" w:cstheme="majorBidi"/>
          <w:sz w:val="22"/>
          <w:szCs w:val="22"/>
          <w:lang w:val="en-US" w:bidi="fa-IR"/>
        </w:rPr>
        <w:t>, which adjusted the learning rate based on the epoch count to enhance training stability and performance.</w:t>
      </w:r>
      <w:r w:rsidR="009F544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 xml:space="preserve">Some key variables and results </w:t>
      </w:r>
      <w:r w:rsidR="0007700A" w:rsidRPr="008A4B4F">
        <w:rPr>
          <w:rFonts w:asciiTheme="majorBidi" w:eastAsiaTheme="minorHAnsi" w:hAnsiTheme="majorBidi" w:cstheme="majorBidi"/>
          <w:sz w:val="22"/>
          <w:szCs w:val="22"/>
          <w:lang w:val="en-US" w:bidi="fa-IR"/>
        </w:rPr>
        <w:t>are detailed</w:t>
      </w:r>
      <w:r w:rsidRPr="008A4B4F">
        <w:rPr>
          <w:rFonts w:asciiTheme="majorBidi" w:eastAsiaTheme="minorHAnsi" w:hAnsiTheme="majorBidi" w:cstheme="majorBidi"/>
          <w:sz w:val="22"/>
          <w:szCs w:val="22"/>
          <w:lang w:val="en-US" w:bidi="fa-IR"/>
        </w:rPr>
        <w:t xml:space="preserve"> in Fig </w:t>
      </w:r>
      <w:r w:rsidR="00164586">
        <w:rPr>
          <w:rFonts w:asciiTheme="majorBidi" w:eastAsiaTheme="minorHAnsi" w:hAnsiTheme="majorBidi" w:cstheme="majorBidi"/>
          <w:sz w:val="22"/>
          <w:szCs w:val="22"/>
          <w:lang w:val="en-US" w:bidi="fa-IR"/>
        </w:rPr>
        <w:t>5</w:t>
      </w:r>
      <w:r w:rsidRPr="008A4B4F">
        <w:rPr>
          <w:rFonts w:asciiTheme="majorBidi" w:eastAsiaTheme="minorHAnsi" w:hAnsiTheme="majorBidi" w:cstheme="majorBidi"/>
          <w:sz w:val="22"/>
          <w:szCs w:val="22"/>
          <w:lang w:val="en-US" w:bidi="fa-IR"/>
        </w:rPr>
        <w:t>.</w:t>
      </w:r>
    </w:p>
    <w:p w14:paraId="19A10275" w14:textId="77777777" w:rsidR="00B375AC" w:rsidRDefault="00250867" w:rsidP="001E7DB7">
      <w:pPr>
        <w:pStyle w:val="NormalWeb"/>
        <w:keepNext/>
        <w:jc w:val="center"/>
      </w:pPr>
      <w:r w:rsidRPr="008A4B4F">
        <w:rPr>
          <w:rFonts w:asciiTheme="majorBidi" w:hAnsiTheme="majorBidi" w:cstheme="majorBidi"/>
          <w:lang w:val="en-US" w:bidi="fa-IR"/>
        </w:rPr>
        <w:lastRenderedPageBreak/>
        <w:br/>
      </w:r>
      <w:r w:rsidRPr="008A4B4F">
        <w:rPr>
          <w:rFonts w:asciiTheme="majorBidi" w:hAnsiTheme="majorBidi" w:cstheme="majorBidi"/>
          <w:noProof/>
          <w:lang w:val="en-US"/>
        </w:rPr>
        <w:drawing>
          <wp:inline distT="0" distB="0" distL="0" distR="0" wp14:anchorId="7ABFB214" wp14:editId="23A96242">
            <wp:extent cx="4045607" cy="1385887"/>
            <wp:effectExtent l="0" t="0" r="0" b="5080"/>
            <wp:docPr id="406901342" name="Picture 2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1342" name="Picture 21" descr="A close-up of a brai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093086" cy="1402152"/>
                    </a:xfrm>
                    <a:prstGeom prst="rect">
                      <a:avLst/>
                    </a:prstGeom>
                    <a:noFill/>
                    <a:ln>
                      <a:noFill/>
                    </a:ln>
                  </pic:spPr>
                </pic:pic>
              </a:graphicData>
            </a:graphic>
          </wp:inline>
        </w:drawing>
      </w:r>
      <w:r w:rsidRPr="008A4B4F">
        <w:rPr>
          <w:rFonts w:asciiTheme="majorBidi" w:hAnsiTheme="majorBidi" w:cstheme="majorBidi"/>
          <w:noProof/>
          <w:lang w:val="en-US"/>
        </w:rPr>
        <w:drawing>
          <wp:inline distT="0" distB="0" distL="0" distR="0" wp14:anchorId="05956842" wp14:editId="39BDC3F8">
            <wp:extent cx="4209016" cy="1990725"/>
            <wp:effectExtent l="0" t="0" r="1270" b="0"/>
            <wp:docPr id="948340237"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0237" name="Picture 20" descr="A graph of a graph&#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8704" cy="2009496"/>
                    </a:xfrm>
                    <a:prstGeom prst="rect">
                      <a:avLst/>
                    </a:prstGeom>
                    <a:noFill/>
                    <a:ln>
                      <a:noFill/>
                    </a:ln>
                  </pic:spPr>
                </pic:pic>
              </a:graphicData>
            </a:graphic>
          </wp:inline>
        </w:drawing>
      </w:r>
    </w:p>
    <w:p w14:paraId="61DF49B6" w14:textId="2BCEF6FF" w:rsidR="00250867" w:rsidRPr="008A4B4F" w:rsidRDefault="00B375AC" w:rsidP="001E7DB7">
      <w:pPr>
        <w:pStyle w:val="Caption"/>
        <w:jc w:val="center"/>
        <w:rPr>
          <w:lang w:val="en-US"/>
        </w:rPr>
      </w:pPr>
      <w:r>
        <w:t xml:space="preserve">Fig </w:t>
      </w:r>
      <w:r>
        <w:fldChar w:fldCharType="begin"/>
      </w:r>
      <w:r>
        <w:instrText xml:space="preserve"> SEQ Fig \* ARABIC </w:instrText>
      </w:r>
      <w:r>
        <w:fldChar w:fldCharType="separate"/>
      </w:r>
      <w:r w:rsidR="002D33BF">
        <w:rPr>
          <w:noProof/>
        </w:rPr>
        <w:t>5</w:t>
      </w:r>
      <w:r>
        <w:fldChar w:fldCharType="end"/>
      </w:r>
      <w:r>
        <w:t xml:space="preserve">: </w:t>
      </w:r>
      <w:r w:rsidRPr="008A4B4F">
        <w:rPr>
          <w:lang w:val="en-US"/>
        </w:rPr>
        <w:t>top: Training and validation loss for 2D-Unet model, bottom: Sample slice of output, Best Metric: 0.206, Epoch: 48</w:t>
      </w:r>
    </w:p>
    <w:p w14:paraId="4E1BB85D" w14:textId="77777777" w:rsidR="00250867" w:rsidRPr="008A4B4F" w:rsidRDefault="00250867" w:rsidP="00250867">
      <w:pPr>
        <w:pStyle w:val="Heading3"/>
        <w:rPr>
          <w:rFonts w:asciiTheme="majorBidi" w:hAnsiTheme="majorBidi" w:cstheme="majorBidi"/>
          <w:lang w:val="en-US" w:bidi="fa-IR"/>
        </w:rPr>
      </w:pPr>
      <w:bookmarkStart w:id="1017" w:name="_Toc168472942"/>
      <w:bookmarkStart w:id="1018" w:name="_Toc171278843"/>
      <w:proofErr w:type="spellStart"/>
      <w:r w:rsidRPr="008A4B4F">
        <w:rPr>
          <w:rFonts w:asciiTheme="majorBidi" w:hAnsiTheme="majorBidi" w:cstheme="majorBidi"/>
          <w:lang w:val="en-US" w:bidi="fa-IR"/>
        </w:rPr>
        <w:t>DyUnet</w:t>
      </w:r>
      <w:proofErr w:type="spellEnd"/>
      <w:r w:rsidRPr="008A4B4F">
        <w:rPr>
          <w:rFonts w:asciiTheme="majorBidi" w:hAnsiTheme="majorBidi" w:cstheme="majorBidi"/>
          <w:lang w:val="en-US" w:bidi="fa-IR"/>
        </w:rPr>
        <w:t>:</w:t>
      </w:r>
      <w:bookmarkEnd w:id="1017"/>
      <w:bookmarkEnd w:id="1018"/>
    </w:p>
    <w:p w14:paraId="187C9B2F"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In parallel with 2D evaluation, we implemented the </w:t>
      </w:r>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architecture, an advanced and dynamic variant of the traditional U-Net designed specifically for biomedical image segmentation.</w:t>
      </w:r>
    </w:p>
    <w:p w14:paraId="4A1E725D" w14:textId="777A72B4" w:rsidR="00250867" w:rsidRPr="008A4B4F" w:rsidRDefault="00250867" w:rsidP="00164586">
      <w:pPr>
        <w:pStyle w:val="NormalWeb"/>
        <w:rPr>
          <w:rFonts w:asciiTheme="majorBidi" w:eastAsiaTheme="minorHAnsi" w:hAnsiTheme="majorBidi" w:cstheme="majorBidi"/>
          <w:sz w:val="22"/>
          <w:szCs w:val="22"/>
          <w:lang w:val="en-US" w:bidi="fa-IR"/>
        </w:rPr>
      </w:pPr>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introduces several key enhancements over the standard U-Net, including the option for deep supervision. This feature allows the network to output additional intermediate layers' predictions and facilitate the learning process by ensuring that gradients are effectively propagated back through the network, enhancing the training dynamics and enabling the model to learn detailed representations without significant overfitting.</w:t>
      </w:r>
      <w:r w:rsidR="009F544A">
        <w:rPr>
          <w:rFonts w:asciiTheme="majorBidi" w:eastAsiaTheme="minorHAnsi" w:hAnsiTheme="majorBidi" w:cstheme="majorBidi"/>
          <w:sz w:val="22"/>
          <w:szCs w:val="22"/>
          <w:lang w:val="en-US" w:bidi="fa-IR"/>
        </w:rPr>
        <w:t xml:space="preserve"> </w:t>
      </w:r>
      <w:r w:rsidRPr="008A4B4F">
        <w:rPr>
          <w:rFonts w:asciiTheme="majorBidi" w:eastAsiaTheme="minorHAnsi" w:hAnsiTheme="majorBidi" w:cstheme="majorBidi"/>
          <w:sz w:val="22"/>
          <w:szCs w:val="22"/>
          <w:lang w:val="en-US" w:bidi="fa-IR"/>
        </w:rPr>
        <w:t xml:space="preserve">With compatible configurations of kernel sizes and strides and depth of </w:t>
      </w:r>
      <w:r w:rsidR="003F7A74" w:rsidRPr="008A4B4F">
        <w:rPr>
          <w:rFonts w:asciiTheme="majorBidi" w:eastAsiaTheme="minorHAnsi" w:hAnsiTheme="majorBidi" w:cstheme="majorBidi"/>
          <w:sz w:val="22"/>
          <w:szCs w:val="22"/>
          <w:lang w:val="en-US" w:bidi="fa-IR"/>
        </w:rPr>
        <w:t>architecture</w:t>
      </w:r>
      <w:r w:rsidRPr="008A4B4F">
        <w:rPr>
          <w:rFonts w:asciiTheme="majorBidi" w:eastAsiaTheme="minorHAnsi" w:hAnsiTheme="majorBidi" w:cstheme="majorBidi"/>
          <w:sz w:val="22"/>
          <w:szCs w:val="22"/>
          <w:lang w:val="en-US" w:bidi="fa-IR"/>
        </w:rPr>
        <w:t xml:space="preserve">, </w:t>
      </w:r>
      <w:r w:rsidR="003F7A74" w:rsidRPr="008A4B4F">
        <w:rPr>
          <w:rFonts w:asciiTheme="majorBidi" w:eastAsiaTheme="minorHAnsi" w:hAnsiTheme="majorBidi" w:cstheme="majorBidi"/>
          <w:sz w:val="22"/>
          <w:szCs w:val="22"/>
          <w:lang w:val="en-US" w:bidi="fa-IR"/>
        </w:rPr>
        <w:t xml:space="preserve">models </w:t>
      </w:r>
      <w:proofErr w:type="gramStart"/>
      <w:r w:rsidR="003F7A74" w:rsidRPr="008A4B4F">
        <w:rPr>
          <w:rFonts w:asciiTheme="majorBidi" w:eastAsiaTheme="minorHAnsi" w:hAnsiTheme="majorBidi" w:cstheme="majorBidi"/>
          <w:sz w:val="22"/>
          <w:szCs w:val="22"/>
          <w:lang w:val="en-US" w:bidi="fa-IR"/>
        </w:rPr>
        <w:t>enable</w:t>
      </w:r>
      <w:proofErr w:type="gramEnd"/>
      <w:r w:rsidRPr="008A4B4F">
        <w:rPr>
          <w:rFonts w:asciiTheme="majorBidi" w:eastAsiaTheme="minorHAnsi" w:hAnsiTheme="majorBidi" w:cstheme="majorBidi"/>
          <w:sz w:val="22"/>
          <w:szCs w:val="22"/>
          <w:lang w:val="en-US" w:bidi="fa-IR"/>
        </w:rPr>
        <w:t xml:space="preserve"> to effectively capture relevant features at different scales. Key configuration parameters of </w:t>
      </w:r>
      <w:proofErr w:type="spellStart"/>
      <w:r w:rsidRPr="008A4B4F">
        <w:rPr>
          <w:rFonts w:asciiTheme="majorBidi" w:eastAsiaTheme="minorHAnsi" w:hAnsiTheme="majorBidi" w:cstheme="majorBidi"/>
          <w:sz w:val="22"/>
          <w:szCs w:val="22"/>
          <w:lang w:val="en-US" w:bidi="fa-IR"/>
        </w:rPr>
        <w:t>DynUNet</w:t>
      </w:r>
      <w:proofErr w:type="spellEnd"/>
      <w:r w:rsidRPr="008A4B4F">
        <w:rPr>
          <w:rFonts w:asciiTheme="majorBidi" w:eastAsiaTheme="minorHAnsi" w:hAnsiTheme="majorBidi" w:cstheme="majorBidi"/>
          <w:sz w:val="22"/>
          <w:szCs w:val="22"/>
          <w:lang w:val="en-US" w:bidi="fa-IR"/>
        </w:rPr>
        <w:t xml:space="preserve"> are listed in </w:t>
      </w:r>
      <w:r w:rsidR="003F7A74" w:rsidRPr="003F7A74">
        <w:rPr>
          <w:rFonts w:asciiTheme="majorBidi" w:eastAsiaTheme="minorHAnsi" w:hAnsiTheme="majorBidi" w:cstheme="majorBidi"/>
          <w:sz w:val="22"/>
          <w:szCs w:val="22"/>
          <w:lang w:val="en-US" w:bidi="fa-IR"/>
        </w:rPr>
        <w:t>Table 2</w:t>
      </w:r>
      <w:r w:rsidRPr="008A4B4F">
        <w:rPr>
          <w:rFonts w:asciiTheme="majorBidi" w:eastAsiaTheme="minorHAnsi" w:hAnsiTheme="majorBidi" w:cstheme="majorBidi"/>
          <w:sz w:val="22"/>
          <w:szCs w:val="22"/>
          <w:lang w:val="en-US" w:bidi="fa-IR"/>
        </w:rPr>
        <w:t xml:space="preserve"> and there is one sample output from </w:t>
      </w:r>
      <w:r w:rsidR="003F7A74" w:rsidRPr="008A4B4F">
        <w:rPr>
          <w:rFonts w:asciiTheme="majorBidi" w:eastAsiaTheme="minorHAnsi" w:hAnsiTheme="majorBidi" w:cstheme="majorBidi"/>
          <w:sz w:val="22"/>
          <w:szCs w:val="22"/>
          <w:lang w:val="en-US" w:bidi="fa-IR"/>
        </w:rPr>
        <w:t>our</w:t>
      </w:r>
      <w:r w:rsidRPr="008A4B4F">
        <w:rPr>
          <w:rFonts w:asciiTheme="majorBidi" w:eastAsiaTheme="minorHAnsi" w:hAnsiTheme="majorBidi" w:cstheme="majorBidi"/>
          <w:sz w:val="22"/>
          <w:szCs w:val="22"/>
          <w:lang w:val="en-US" w:bidi="fa-IR"/>
        </w:rPr>
        <w:t xml:space="preserve"> initial implementation in </w:t>
      </w:r>
      <w:proofErr w:type="gramStart"/>
      <w:r w:rsidRPr="008A4B4F">
        <w:rPr>
          <w:rFonts w:asciiTheme="majorBidi" w:eastAsiaTheme="minorHAnsi" w:hAnsiTheme="majorBidi" w:cstheme="majorBidi"/>
          <w:sz w:val="22"/>
          <w:szCs w:val="22"/>
          <w:lang w:val="en-US" w:bidi="fa-IR"/>
        </w:rPr>
        <w:t>the Fig</w:t>
      </w:r>
      <w:proofErr w:type="gramEnd"/>
      <w:r w:rsidRPr="008A4B4F">
        <w:rPr>
          <w:rFonts w:asciiTheme="majorBidi" w:eastAsiaTheme="minorHAnsi" w:hAnsiTheme="majorBidi" w:cstheme="majorBidi"/>
          <w:sz w:val="22"/>
          <w:szCs w:val="22"/>
          <w:lang w:val="en-US" w:bidi="fa-IR"/>
        </w:rPr>
        <w:t xml:space="preserve"> </w:t>
      </w:r>
      <w:r w:rsidR="00164586">
        <w:rPr>
          <w:rFonts w:asciiTheme="majorBidi" w:eastAsiaTheme="minorHAnsi" w:hAnsiTheme="majorBidi" w:cstheme="majorBidi"/>
          <w:sz w:val="22"/>
          <w:szCs w:val="22"/>
          <w:lang w:val="en-US" w:bidi="fa-IR"/>
        </w:rPr>
        <w:t>6</w:t>
      </w:r>
      <w:r w:rsidRPr="008A4B4F">
        <w:rPr>
          <w:rFonts w:asciiTheme="majorBidi" w:eastAsiaTheme="minorHAnsi" w:hAnsiTheme="majorBidi" w:cstheme="majorBidi"/>
          <w:sz w:val="22"/>
          <w:szCs w:val="22"/>
          <w:lang w:val="en-US" w:bidi="fa-IR"/>
        </w:rPr>
        <w:t>.</w:t>
      </w:r>
    </w:p>
    <w:p w14:paraId="6F34A833" w14:textId="2F8F6CCF" w:rsidR="009A0FB7" w:rsidRPr="009A0FB7" w:rsidRDefault="00250867" w:rsidP="00B375AC">
      <w:pPr>
        <w:pStyle w:val="Caption"/>
      </w:pPr>
      <w:r w:rsidRPr="00B83AEA">
        <w:t xml:space="preserve">Table </w:t>
      </w:r>
      <w:r w:rsidRPr="00B83AEA">
        <w:fldChar w:fldCharType="begin"/>
      </w:r>
      <w:r w:rsidRPr="00B83AEA">
        <w:instrText xml:space="preserve"> SEQ Table \* ARABIC </w:instrText>
      </w:r>
      <w:r w:rsidRPr="00B83AEA">
        <w:fldChar w:fldCharType="separate"/>
      </w:r>
      <w:r w:rsidR="003F7A74">
        <w:rPr>
          <w:noProof/>
        </w:rPr>
        <w:t>2</w:t>
      </w:r>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753"/>
        <w:gridCol w:w="7263"/>
      </w:tblGrid>
      <w:tr w:rsidR="00250867" w:rsidRPr="00B653BA" w14:paraId="11668F84" w14:textId="77777777" w:rsidTr="00496EF7">
        <w:tc>
          <w:tcPr>
            <w:tcW w:w="1753" w:type="dxa"/>
          </w:tcPr>
          <w:p w14:paraId="261B0611"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patch_size</w:t>
            </w:r>
            <w:proofErr w:type="spellEnd"/>
          </w:p>
        </w:tc>
        <w:tc>
          <w:tcPr>
            <w:tcW w:w="7263" w:type="dxa"/>
          </w:tcPr>
          <w:p w14:paraId="75C493C9"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[168, 168, 16]</w:t>
            </w:r>
          </w:p>
        </w:tc>
      </w:tr>
      <w:tr w:rsidR="00250867" w:rsidRPr="00B653BA" w14:paraId="1A42A5C0" w14:textId="77777777" w:rsidTr="00496EF7">
        <w:tc>
          <w:tcPr>
            <w:tcW w:w="1753" w:type="dxa"/>
          </w:tcPr>
          <w:p w14:paraId="269C7A6B"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 xml:space="preserve">spacing </w:t>
            </w:r>
          </w:p>
        </w:tc>
        <w:tc>
          <w:tcPr>
            <w:tcW w:w="7263" w:type="dxa"/>
          </w:tcPr>
          <w:p w14:paraId="5C112EF0"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[4.07, 4.07, 3.00]</w:t>
            </w:r>
          </w:p>
        </w:tc>
      </w:tr>
      <w:tr w:rsidR="00250867" w:rsidRPr="00B653BA" w14:paraId="39F4C9DF" w14:textId="77777777" w:rsidTr="00496EF7">
        <w:tc>
          <w:tcPr>
            <w:tcW w:w="1753" w:type="dxa"/>
          </w:tcPr>
          <w:p w14:paraId="09DD7432"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spatial_size</w:t>
            </w:r>
            <w:proofErr w:type="spellEnd"/>
          </w:p>
        </w:tc>
        <w:tc>
          <w:tcPr>
            <w:tcW w:w="7263" w:type="dxa"/>
          </w:tcPr>
          <w:p w14:paraId="0FBF538C"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(168, 168, 320)</w:t>
            </w:r>
          </w:p>
        </w:tc>
      </w:tr>
      <w:tr w:rsidR="00250867" w:rsidRPr="00B653BA" w14:paraId="23E6A742" w14:textId="77777777" w:rsidTr="00496EF7">
        <w:tc>
          <w:tcPr>
            <w:tcW w:w="1753" w:type="dxa"/>
          </w:tcPr>
          <w:p w14:paraId="7EF149B3"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train_transforms</w:t>
            </w:r>
            <w:proofErr w:type="spellEnd"/>
          </w:p>
        </w:tc>
        <w:tc>
          <w:tcPr>
            <w:tcW w:w="7263" w:type="dxa"/>
          </w:tcPr>
          <w:p w14:paraId="09A54221" w14:textId="60BBB47D"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Spacingd</w:t>
            </w:r>
            <w:proofErr w:type="spellEnd"/>
            <w:r w:rsidRPr="008A4B4F">
              <w:rPr>
                <w:rStyle w:val="n"/>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 xml:space="preserve">keys=["image", "target"], </w:t>
            </w:r>
            <w:proofErr w:type="spellStart"/>
            <w:r w:rsidRPr="008A4B4F">
              <w:rPr>
                <w:rStyle w:val="n"/>
                <w:rFonts w:asciiTheme="majorBidi" w:eastAsiaTheme="majorEastAsia" w:hAnsiTheme="majorBidi" w:cstheme="majorBidi"/>
                <w:color w:val="212121"/>
                <w:sz w:val="16"/>
                <w:szCs w:val="16"/>
                <w:lang w:val="en-US"/>
              </w:rPr>
              <w:t>pixdim</w:t>
            </w:r>
            <w:proofErr w:type="spellEnd"/>
            <w:r w:rsidRPr="008A4B4F">
              <w:rPr>
                <w:rStyle w:val="n"/>
                <w:rFonts w:asciiTheme="majorBidi" w:eastAsiaTheme="majorEastAsia" w:hAnsiTheme="majorBidi" w:cstheme="majorBidi"/>
                <w:color w:val="212121"/>
                <w:sz w:val="16"/>
                <w:szCs w:val="16"/>
                <w:lang w:val="en-US"/>
              </w:rPr>
              <w:t>= spacing, mode= 'trilinear'),</w:t>
            </w:r>
            <w:proofErr w:type="spellStart"/>
            <w:r w:rsidRPr="008A4B4F">
              <w:rPr>
                <w:rStyle w:val="n"/>
                <w:rFonts w:asciiTheme="majorBidi" w:eastAsiaTheme="majorEastAsia" w:hAnsiTheme="majorBidi" w:cstheme="majorBidi"/>
                <w:color w:val="212121"/>
                <w:sz w:val="16"/>
                <w:szCs w:val="16"/>
                <w:lang w:val="en-US"/>
              </w:rPr>
              <w:t>SpatialPadd</w:t>
            </w:r>
            <w:proofErr w:type="spellEnd"/>
            <w:r w:rsidRPr="008A4B4F">
              <w:rPr>
                <w:rStyle w:val="n"/>
                <w:rFonts w:asciiTheme="majorBidi" w:eastAsiaTheme="majorEastAsia" w:hAnsiTheme="majorBidi" w:cstheme="majorBidi"/>
                <w:color w:val="212121"/>
                <w:sz w:val="16"/>
                <w:szCs w:val="16"/>
                <w:lang w:val="en-US"/>
              </w:rPr>
              <w:t>(keys=["</w:t>
            </w:r>
            <w:proofErr w:type="spellStart"/>
            <w:r w:rsidRPr="008A4B4F">
              <w:rPr>
                <w:rStyle w:val="n"/>
                <w:rFonts w:asciiTheme="majorBidi" w:eastAsiaTheme="majorEastAsia" w:hAnsiTheme="majorBidi" w:cstheme="majorBidi"/>
                <w:color w:val="212121"/>
                <w:sz w:val="16"/>
                <w:szCs w:val="16"/>
                <w:lang w:val="en-US"/>
              </w:rPr>
              <w:t>image","target</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spatial_size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spatial_size</w:t>
            </w:r>
            <w:proofErr w:type="spellEnd"/>
            <w:r w:rsidRPr="008A4B4F">
              <w:rPr>
                <w:rStyle w:val="n"/>
                <w:rFonts w:asciiTheme="majorBidi" w:eastAsiaTheme="majorEastAsia" w:hAnsiTheme="majorBidi" w:cstheme="majorBidi"/>
                <w:color w:val="212121"/>
                <w:sz w:val="16"/>
                <w:szCs w:val="16"/>
                <w:lang w:val="en-US"/>
              </w:rPr>
              <w:t xml:space="preserve">, mode='constant'),RandSpatialCropSamplesd(keys=["image","target"], </w:t>
            </w:r>
            <w:proofErr w:type="spellStart"/>
            <w:r w:rsidRPr="008A4B4F">
              <w:rPr>
                <w:rStyle w:val="n"/>
                <w:rFonts w:asciiTheme="majorBidi" w:eastAsiaTheme="majorEastAsia" w:hAnsiTheme="majorBidi" w:cstheme="majorBidi"/>
                <w:color w:val="212121"/>
                <w:sz w:val="16"/>
                <w:szCs w:val="16"/>
                <w:lang w:val="en-US"/>
              </w:rPr>
              <w:t>roi_size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self.patch_size</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num_samples</w:t>
            </w:r>
            <w:proofErr w:type="spellEnd"/>
            <w:r w:rsidRPr="008A4B4F">
              <w:rPr>
                <w:rStyle w:val="n"/>
                <w:rFonts w:asciiTheme="majorBidi" w:eastAsiaTheme="majorEastAsia" w:hAnsiTheme="majorBidi" w:cstheme="majorBidi"/>
                <w:color w:val="212121"/>
                <w:sz w:val="16"/>
                <w:szCs w:val="16"/>
                <w:lang w:val="en-US"/>
              </w:rPr>
              <w:t>=4),</w:t>
            </w:r>
          </w:p>
        </w:tc>
      </w:tr>
      <w:tr w:rsidR="00250867" w:rsidRPr="00B653BA" w14:paraId="1058E604" w14:textId="77777777" w:rsidTr="00496EF7">
        <w:tc>
          <w:tcPr>
            <w:tcW w:w="1753" w:type="dxa"/>
          </w:tcPr>
          <w:p w14:paraId="62AB5C73"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proofErr w:type="spellStart"/>
            <w:r w:rsidRPr="008A4B4F">
              <w:rPr>
                <w:rStyle w:val="n"/>
                <w:rFonts w:asciiTheme="majorBidi" w:eastAsiaTheme="majorEastAsia" w:hAnsiTheme="majorBidi" w:cstheme="majorBidi"/>
                <w:color w:val="212121"/>
                <w:sz w:val="16"/>
                <w:szCs w:val="16"/>
                <w:lang w:val="en-US"/>
              </w:rPr>
              <w:t>val_transforms</w:t>
            </w:r>
            <w:proofErr w:type="spellEnd"/>
          </w:p>
        </w:tc>
        <w:tc>
          <w:tcPr>
            <w:tcW w:w="7263" w:type="dxa"/>
          </w:tcPr>
          <w:p w14:paraId="6306A0EF"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CenterSpatialCropd</w:t>
            </w:r>
            <w:proofErr w:type="spellEnd"/>
            <w:r w:rsidRPr="008A4B4F">
              <w:rPr>
                <w:rStyle w:val="n"/>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 xml:space="preserve">keys=["image", "target"], </w:t>
            </w:r>
            <w:proofErr w:type="spellStart"/>
            <w:r w:rsidRPr="008A4B4F">
              <w:rPr>
                <w:rStyle w:val="n"/>
                <w:rFonts w:asciiTheme="majorBidi" w:eastAsiaTheme="majorEastAsia" w:hAnsiTheme="majorBidi" w:cstheme="majorBidi"/>
                <w:color w:val="212121"/>
                <w:sz w:val="16"/>
                <w:szCs w:val="16"/>
                <w:lang w:val="en-US"/>
              </w:rPr>
              <w:t>roi_size</w:t>
            </w:r>
            <w:proofErr w:type="spellEnd"/>
            <w:r w:rsidRPr="008A4B4F">
              <w:rPr>
                <w:rStyle w:val="n"/>
                <w:rFonts w:asciiTheme="majorBidi" w:eastAsiaTheme="majorEastAsia" w:hAnsiTheme="majorBidi" w:cstheme="majorBidi"/>
                <w:color w:val="212121"/>
                <w:sz w:val="16"/>
                <w:szCs w:val="16"/>
                <w:lang w:val="en-US"/>
              </w:rPr>
              <w:t>=</w:t>
            </w:r>
            <w:proofErr w:type="spellStart"/>
            <w:r w:rsidRPr="008A4B4F">
              <w:rPr>
                <w:rStyle w:val="n"/>
                <w:rFonts w:asciiTheme="majorBidi" w:eastAsiaTheme="majorEastAsia" w:hAnsiTheme="majorBidi" w:cstheme="majorBidi"/>
                <w:color w:val="212121"/>
                <w:sz w:val="16"/>
                <w:szCs w:val="16"/>
                <w:lang w:val="en-US"/>
              </w:rPr>
              <w:t>self.spatial_size</w:t>
            </w:r>
            <w:proofErr w:type="spellEnd"/>
            <w:r w:rsidRPr="008A4B4F">
              <w:rPr>
                <w:rStyle w:val="n"/>
                <w:rFonts w:asciiTheme="majorBidi" w:eastAsiaTheme="majorEastAsia" w:hAnsiTheme="majorBidi" w:cstheme="majorBidi"/>
                <w:color w:val="212121"/>
                <w:sz w:val="16"/>
                <w:szCs w:val="16"/>
                <w:lang w:val="en-US"/>
              </w:rPr>
              <w:t>)</w:t>
            </w:r>
          </w:p>
        </w:tc>
      </w:tr>
      <w:tr w:rsidR="00250867" w:rsidRPr="00B653BA" w14:paraId="3C2A5AEE" w14:textId="77777777" w:rsidTr="00496EF7">
        <w:tc>
          <w:tcPr>
            <w:tcW w:w="1753" w:type="dxa"/>
          </w:tcPr>
          <w:p w14:paraId="3D7CDE3A" w14:textId="77777777" w:rsidR="00250867" w:rsidRPr="008A4B4F" w:rsidRDefault="00250867" w:rsidP="00496EF7">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 xml:space="preserve">Model </w:t>
            </w:r>
          </w:p>
        </w:tc>
        <w:tc>
          <w:tcPr>
            <w:tcW w:w="7263" w:type="dxa"/>
          </w:tcPr>
          <w:p w14:paraId="7A662870" w14:textId="1B62A1D5"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spellStart"/>
            <w:proofErr w:type="gramStart"/>
            <w:r w:rsidRPr="008A4B4F">
              <w:rPr>
                <w:rStyle w:val="n"/>
                <w:rFonts w:asciiTheme="majorBidi" w:eastAsiaTheme="majorEastAsia" w:hAnsiTheme="majorBidi" w:cstheme="majorBidi"/>
                <w:color w:val="212121"/>
                <w:sz w:val="16"/>
                <w:szCs w:val="16"/>
                <w:lang w:val="en-US"/>
              </w:rPr>
              <w:t>DynUNet</w:t>
            </w:r>
            <w:proofErr w:type="spellEnd"/>
            <w:r w:rsidRPr="008A4B4F">
              <w:rPr>
                <w:rStyle w:val="n"/>
                <w:rFonts w:asciiTheme="majorBidi" w:eastAsiaTheme="majorEastAsia" w:hAnsiTheme="majorBidi" w:cstheme="majorBidi"/>
                <w:color w:val="212121"/>
                <w:sz w:val="16"/>
                <w:szCs w:val="16"/>
                <w:lang w:val="en-US"/>
              </w:rPr>
              <w:t xml:space="preserve">( </w:t>
            </w:r>
            <w:proofErr w:type="spellStart"/>
            <w:r w:rsidRPr="008A4B4F">
              <w:rPr>
                <w:rStyle w:val="n"/>
                <w:rFonts w:asciiTheme="majorBidi" w:eastAsiaTheme="majorEastAsia" w:hAnsiTheme="majorBidi" w:cstheme="majorBidi"/>
                <w:color w:val="212121"/>
                <w:sz w:val="16"/>
                <w:szCs w:val="16"/>
                <w:lang w:val="en-US"/>
              </w:rPr>
              <w:t>spatial</w:t>
            </w:r>
            <w:proofErr w:type="gramEnd"/>
            <w:r w:rsidRPr="008A4B4F">
              <w:rPr>
                <w:rStyle w:val="n"/>
                <w:rFonts w:asciiTheme="majorBidi" w:eastAsiaTheme="majorEastAsia" w:hAnsiTheme="majorBidi" w:cstheme="majorBidi"/>
                <w:color w:val="212121"/>
                <w:sz w:val="16"/>
                <w:szCs w:val="16"/>
                <w:lang w:val="en-US"/>
              </w:rPr>
              <w:t>_dims</w:t>
            </w:r>
            <w:proofErr w:type="spellEnd"/>
            <w:r w:rsidRPr="008A4B4F">
              <w:rPr>
                <w:rStyle w:val="n"/>
                <w:rFonts w:asciiTheme="majorBidi" w:eastAsiaTheme="majorEastAsia" w:hAnsiTheme="majorBidi" w:cstheme="majorBidi"/>
                <w:color w:val="212121"/>
                <w:sz w:val="16"/>
                <w:szCs w:val="16"/>
                <w:lang w:val="en-US"/>
              </w:rPr>
              <w:t xml:space="preserve">=3,    </w:t>
            </w:r>
            <w:proofErr w:type="spellStart"/>
            <w:r w:rsidRPr="008A4B4F">
              <w:rPr>
                <w:rStyle w:val="n"/>
                <w:rFonts w:asciiTheme="majorBidi" w:eastAsiaTheme="majorEastAsia" w:hAnsiTheme="majorBidi" w:cstheme="majorBidi"/>
                <w:color w:val="212121"/>
                <w:sz w:val="16"/>
                <w:szCs w:val="16"/>
                <w:lang w:val="en-US"/>
              </w:rPr>
              <w:t>in_channels</w:t>
            </w:r>
            <w:proofErr w:type="spellEnd"/>
            <w:r w:rsidRPr="008A4B4F">
              <w:rPr>
                <w:rStyle w:val="n"/>
                <w:rFonts w:asciiTheme="majorBidi" w:eastAsiaTheme="majorEastAsia" w:hAnsiTheme="majorBidi" w:cstheme="majorBidi"/>
                <w:color w:val="212121"/>
                <w:sz w:val="16"/>
                <w:szCs w:val="16"/>
                <w:lang w:val="en-US"/>
              </w:rPr>
              <w:t xml:space="preserve">=1,  </w:t>
            </w:r>
            <w:proofErr w:type="spellStart"/>
            <w:r w:rsidRPr="008A4B4F">
              <w:rPr>
                <w:rStyle w:val="n"/>
                <w:rFonts w:asciiTheme="majorBidi" w:eastAsiaTheme="majorEastAsia" w:hAnsiTheme="majorBidi" w:cstheme="majorBidi"/>
                <w:color w:val="212121"/>
                <w:sz w:val="16"/>
                <w:szCs w:val="16"/>
                <w:lang w:val="en-US"/>
              </w:rPr>
              <w:t>out_channels</w:t>
            </w:r>
            <w:proofErr w:type="spellEnd"/>
            <w:r w:rsidRPr="008A4B4F">
              <w:rPr>
                <w:rStyle w:val="n"/>
                <w:rFonts w:asciiTheme="majorBidi" w:eastAsiaTheme="majorEastAsia" w:hAnsiTheme="majorBidi" w:cstheme="majorBidi"/>
                <w:color w:val="212121"/>
                <w:sz w:val="16"/>
                <w:szCs w:val="16"/>
                <w:lang w:val="en-US"/>
              </w:rPr>
              <w:t xml:space="preserve">=1,    </w:t>
            </w:r>
            <w:proofErr w:type="spellStart"/>
            <w:r w:rsidRPr="008A4B4F">
              <w:rPr>
                <w:rStyle w:val="n"/>
                <w:rFonts w:asciiTheme="majorBidi" w:eastAsiaTheme="majorEastAsia" w:hAnsiTheme="majorBidi" w:cstheme="majorBidi"/>
                <w:color w:val="212121"/>
                <w:sz w:val="16"/>
                <w:szCs w:val="16"/>
                <w:lang w:val="en-US"/>
              </w:rPr>
              <w:t>kernel_size</w:t>
            </w:r>
            <w:proofErr w:type="spellEnd"/>
            <w:r w:rsidRPr="008A4B4F">
              <w:rPr>
                <w:rStyle w:val="n"/>
                <w:rFonts w:asciiTheme="majorBidi" w:eastAsiaTheme="majorEastAsia" w:hAnsiTheme="majorBidi" w:cstheme="majorBidi"/>
                <w:color w:val="212121"/>
                <w:sz w:val="16"/>
                <w:szCs w:val="16"/>
                <w:lang w:val="en-US"/>
              </w:rPr>
              <w:t xml:space="preserve">=kernels,  strides=strides,     </w:t>
            </w:r>
            <w:proofErr w:type="spellStart"/>
            <w:r w:rsidRPr="008A4B4F">
              <w:rPr>
                <w:rStyle w:val="n"/>
                <w:rFonts w:asciiTheme="majorBidi" w:eastAsiaTheme="majorEastAsia" w:hAnsiTheme="majorBidi" w:cstheme="majorBidi"/>
                <w:color w:val="212121"/>
                <w:sz w:val="16"/>
                <w:szCs w:val="16"/>
                <w:lang w:val="en-US"/>
              </w:rPr>
              <w:t>upsample_kernel_size</w:t>
            </w:r>
            <w:proofErr w:type="spellEnd"/>
            <w:r w:rsidRPr="008A4B4F">
              <w:rPr>
                <w:rStyle w:val="n"/>
                <w:rFonts w:asciiTheme="majorBidi" w:eastAsiaTheme="majorEastAsia" w:hAnsiTheme="majorBidi" w:cstheme="majorBidi"/>
                <w:color w:val="212121"/>
                <w:sz w:val="16"/>
                <w:szCs w:val="16"/>
                <w:lang w:val="en-US"/>
              </w:rPr>
              <w:t xml:space="preserve">=strides[1:], </w:t>
            </w:r>
            <w:proofErr w:type="spellStart"/>
            <w:r w:rsidRPr="008A4B4F">
              <w:rPr>
                <w:rStyle w:val="n"/>
                <w:rFonts w:asciiTheme="majorBidi" w:eastAsiaTheme="majorEastAsia" w:hAnsiTheme="majorBidi" w:cstheme="majorBidi"/>
                <w:color w:val="212121"/>
                <w:sz w:val="16"/>
                <w:szCs w:val="16"/>
                <w:lang w:val="en-US"/>
              </w:rPr>
              <w:t>norm_name</w:t>
            </w:r>
            <w:proofErr w:type="spellEnd"/>
            <w:r w:rsidRPr="008A4B4F">
              <w:rPr>
                <w:rStyle w:val="n"/>
                <w:rFonts w:asciiTheme="majorBidi" w:eastAsiaTheme="majorEastAsia" w:hAnsiTheme="majorBidi" w:cstheme="majorBidi"/>
                <w:color w:val="212121"/>
                <w:sz w:val="16"/>
                <w:szCs w:val="16"/>
                <w:lang w:val="en-US"/>
              </w:rPr>
              <w:t xml:space="preserve">="INSTANCE",     </w:t>
            </w:r>
            <w:proofErr w:type="spellStart"/>
            <w:r w:rsidRPr="008A4B4F">
              <w:rPr>
                <w:rStyle w:val="n"/>
                <w:rFonts w:asciiTheme="majorBidi" w:eastAsiaTheme="majorEastAsia" w:hAnsiTheme="majorBidi" w:cstheme="majorBidi"/>
                <w:color w:val="212121"/>
                <w:sz w:val="16"/>
                <w:szCs w:val="16"/>
                <w:lang w:val="en-US"/>
              </w:rPr>
              <w:t>deep_supervision</w:t>
            </w:r>
            <w:proofErr w:type="spellEnd"/>
            <w:r w:rsidRPr="008A4B4F">
              <w:rPr>
                <w:rStyle w:val="n"/>
                <w:rFonts w:asciiTheme="majorBidi" w:eastAsiaTheme="majorEastAsia" w:hAnsiTheme="majorBidi" w:cstheme="majorBidi"/>
                <w:color w:val="212121"/>
                <w:sz w:val="16"/>
                <w:szCs w:val="16"/>
                <w:lang w:val="en-US"/>
              </w:rPr>
              <w:t xml:space="preserve">=True, </w:t>
            </w:r>
            <w:proofErr w:type="spellStart"/>
            <w:r w:rsidRPr="008A4B4F">
              <w:rPr>
                <w:rStyle w:val="n"/>
                <w:rFonts w:asciiTheme="majorBidi" w:eastAsiaTheme="majorEastAsia" w:hAnsiTheme="majorBidi" w:cstheme="majorBidi"/>
                <w:color w:val="212121"/>
                <w:sz w:val="16"/>
                <w:szCs w:val="16"/>
                <w:lang w:val="en-US"/>
              </w:rPr>
              <w:t>deep_supr_num</w:t>
            </w:r>
            <w:proofErr w:type="spellEnd"/>
            <w:r w:rsidRPr="008A4B4F">
              <w:rPr>
                <w:rStyle w:val="n"/>
                <w:rFonts w:asciiTheme="majorBidi" w:eastAsiaTheme="majorEastAsia" w:hAnsiTheme="majorBidi" w:cstheme="majorBidi"/>
                <w:color w:val="212121"/>
                <w:sz w:val="16"/>
                <w:szCs w:val="16"/>
                <w:lang w:val="en-US"/>
              </w:rPr>
              <w:t>=2,)</w:t>
            </w:r>
          </w:p>
        </w:tc>
      </w:tr>
    </w:tbl>
    <w:p w14:paraId="57C0B11C" w14:textId="72EA7604" w:rsidR="00250867" w:rsidRPr="008A4B4F" w:rsidRDefault="00250867" w:rsidP="00830DCF">
      <w:pPr>
        <w:pStyle w:val="NormalWeb"/>
        <w:rPr>
          <w:rFonts w:asciiTheme="majorBidi" w:hAnsiTheme="majorBidi" w:cstheme="majorBidi"/>
          <w:lang w:val="en-US"/>
        </w:rPr>
      </w:pPr>
      <w:r w:rsidRPr="008A4B4F">
        <w:rPr>
          <w:rFonts w:asciiTheme="majorBidi" w:eastAsiaTheme="minorHAnsi" w:hAnsiTheme="majorBidi" w:cstheme="majorBidi"/>
          <w:sz w:val="22"/>
          <w:szCs w:val="22"/>
          <w:lang w:val="en-US" w:bidi="fa-IR"/>
        </w:rPr>
        <w:t xml:space="preserve">After these improvements, </w:t>
      </w:r>
      <w:r w:rsidR="00157BC4">
        <w:rPr>
          <w:rFonts w:asciiTheme="majorBidi" w:eastAsiaTheme="minorHAnsi" w:hAnsiTheme="majorBidi" w:cstheme="majorBidi"/>
          <w:sz w:val="22"/>
          <w:szCs w:val="22"/>
          <w:lang w:val="en-US" w:bidi="fa-IR"/>
        </w:rPr>
        <w:t xml:space="preserve">we could finally </w:t>
      </w:r>
      <w:r w:rsidR="00830DCF">
        <w:rPr>
          <w:rFonts w:asciiTheme="majorBidi" w:eastAsiaTheme="minorHAnsi" w:hAnsiTheme="majorBidi" w:cstheme="majorBidi"/>
          <w:sz w:val="22"/>
          <w:szCs w:val="22"/>
          <w:lang w:val="en-US" w:bidi="fa-IR"/>
        </w:rPr>
        <w:t xml:space="preserve">decrease the validation loss from around 0.2 at the initial trials to </w:t>
      </w:r>
      <w:r w:rsidRPr="008A4B4F">
        <w:rPr>
          <w:rFonts w:asciiTheme="majorBidi" w:eastAsiaTheme="minorHAnsi" w:hAnsiTheme="majorBidi" w:cstheme="majorBidi"/>
          <w:sz w:val="22"/>
          <w:szCs w:val="22"/>
          <w:lang w:val="en-US" w:bidi="fa-IR"/>
        </w:rPr>
        <w:t xml:space="preserve">0.0664. </w:t>
      </w:r>
      <w:r w:rsidRPr="00830DCF">
        <w:rPr>
          <w:rFonts w:asciiTheme="majorBidi" w:hAnsiTheme="majorBidi" w:cstheme="majorBidi"/>
          <w:lang w:val="en-US"/>
        </w:rPr>
        <w:t>To enhance the robustness of our model, we implemented specific data augmentations. These included adding rotations of ±15 degrees and increasing the number of samples per patient from 4 to 20.</w:t>
      </w:r>
    </w:p>
    <w:p w14:paraId="1657551E" w14:textId="77777777" w:rsidR="00250867" w:rsidRPr="008A4B4F" w:rsidRDefault="00250867" w:rsidP="00250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heme="majorBidi" w:eastAsia="Times New Roman" w:hAnsiTheme="majorBidi" w:cstheme="majorBidi"/>
          <w:sz w:val="20"/>
          <w:szCs w:val="20"/>
          <w:lang w:val="en-US"/>
        </w:rPr>
      </w:pPr>
      <w:r w:rsidRPr="008A4B4F">
        <w:rPr>
          <w:rFonts w:asciiTheme="majorBidi" w:hAnsiTheme="majorBidi" w:cstheme="majorBidi"/>
          <w:noProof/>
          <w:lang w:val="en-US"/>
        </w:rPr>
        <w:lastRenderedPageBreak/>
        <w:drawing>
          <wp:anchor distT="0" distB="0" distL="114300" distR="114300" simplePos="0" relativeHeight="251661312" behindDoc="0" locked="0" layoutInCell="1" allowOverlap="1" wp14:anchorId="13A024A7" wp14:editId="19826331">
            <wp:simplePos x="0" y="0"/>
            <wp:positionH relativeFrom="margin">
              <wp:posOffset>1482725</wp:posOffset>
            </wp:positionH>
            <wp:positionV relativeFrom="paragraph">
              <wp:posOffset>440690</wp:posOffset>
            </wp:positionV>
            <wp:extent cx="3168015" cy="1391285"/>
            <wp:effectExtent l="0" t="0" r="0" b="0"/>
            <wp:wrapThrough wrapText="bothSides">
              <wp:wrapPolygon edited="0">
                <wp:start x="0" y="0"/>
                <wp:lineTo x="0" y="21294"/>
                <wp:lineTo x="21431" y="21294"/>
                <wp:lineTo x="21431" y="0"/>
                <wp:lineTo x="0" y="0"/>
              </wp:wrapPolygon>
            </wp:wrapThrough>
            <wp:docPr id="1007719730" name="Picture 24" descr="A graph of a person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19730" name="Picture 24" descr="A graph of a person with blue and orange lines&#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276" t="5246" b="4008"/>
                    <a:stretch/>
                  </pic:blipFill>
                  <pic:spPr bwMode="auto">
                    <a:xfrm>
                      <a:off x="0" y="0"/>
                      <a:ext cx="3168015" cy="139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4B4F">
        <w:rPr>
          <w:rFonts w:asciiTheme="majorBidi" w:hAnsiTheme="majorBidi" w:cstheme="majorBidi"/>
          <w:noProof/>
          <w:lang w:val="en-US"/>
        </w:rPr>
        <w:drawing>
          <wp:anchor distT="0" distB="0" distL="114300" distR="114300" simplePos="0" relativeHeight="251667456" behindDoc="1" locked="0" layoutInCell="1" allowOverlap="1" wp14:anchorId="1379332C" wp14:editId="33E3804C">
            <wp:simplePos x="0" y="0"/>
            <wp:positionH relativeFrom="column">
              <wp:posOffset>123052</wp:posOffset>
            </wp:positionH>
            <wp:positionV relativeFrom="paragraph">
              <wp:posOffset>272857</wp:posOffset>
            </wp:positionV>
            <wp:extent cx="4583927" cy="2193947"/>
            <wp:effectExtent l="0" t="0" r="7620" b="0"/>
            <wp:wrapNone/>
            <wp:docPr id="204879426" name="Picture 23"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6496" name="Picture 23" descr="A graph with a number of lines&#10;&#10;Description automatically generated with medium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83927" cy="21939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1422C" w14:textId="77777777" w:rsidR="00B375AC" w:rsidRDefault="00250867" w:rsidP="001E7DB7">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jc w:val="center"/>
      </w:pPr>
      <w:r w:rsidRPr="008A4B4F">
        <w:rPr>
          <w:rFonts w:asciiTheme="majorBidi" w:hAnsiTheme="majorBidi" w:cstheme="majorBidi"/>
          <w:noProof/>
          <w:lang w:val="en-US"/>
        </w:rPr>
        <w:drawing>
          <wp:inline distT="0" distB="0" distL="0" distR="0" wp14:anchorId="22B0A369" wp14:editId="0DF4A451">
            <wp:extent cx="4048125" cy="2228127"/>
            <wp:effectExtent l="0" t="0" r="0" b="1270"/>
            <wp:docPr id="416095396" name="Picture 22" descr="A collage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5396" name="Picture 22" descr="A collage of images of a person's body&#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97451" cy="2255277"/>
                    </a:xfrm>
                    <a:prstGeom prst="rect">
                      <a:avLst/>
                    </a:prstGeom>
                    <a:noFill/>
                    <a:ln>
                      <a:noFill/>
                    </a:ln>
                  </pic:spPr>
                </pic:pic>
              </a:graphicData>
            </a:graphic>
          </wp:inline>
        </w:drawing>
      </w:r>
    </w:p>
    <w:p w14:paraId="6F1024EA" w14:textId="6CA58190" w:rsidR="00250867" w:rsidRPr="008A4B4F" w:rsidRDefault="00B375AC" w:rsidP="001E7DB7">
      <w:pPr>
        <w:pStyle w:val="Caption"/>
        <w:jc w:val="center"/>
        <w:rPr>
          <w:color w:val="auto"/>
          <w:lang w:val="en-US"/>
        </w:rPr>
      </w:pPr>
      <w:r>
        <w:t xml:space="preserve">Fig </w:t>
      </w:r>
      <w:r>
        <w:fldChar w:fldCharType="begin"/>
      </w:r>
      <w:r>
        <w:instrText xml:space="preserve"> SEQ Fig \* ARABIC </w:instrText>
      </w:r>
      <w:r>
        <w:fldChar w:fldCharType="separate"/>
      </w:r>
      <w:r w:rsidR="002D33BF">
        <w:rPr>
          <w:noProof/>
        </w:rPr>
        <w:t>6</w:t>
      </w:r>
      <w:r>
        <w:fldChar w:fldCharType="end"/>
      </w:r>
      <w:r>
        <w:t xml:space="preserve">: </w:t>
      </w:r>
      <w:r w:rsidRPr="008A4B4F">
        <w:rPr>
          <w:lang w:val="en-US"/>
        </w:rPr>
        <w:t>top: Training and validation loss for 2D-Unet model, bottom: Sample slice of output, Best Metric: 0.206, Epoch: 48</w:t>
      </w:r>
    </w:p>
    <w:p w14:paraId="5965061D"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Here are some other metric errors from the beginning of this research:</w:t>
      </w:r>
    </w:p>
    <w:tbl>
      <w:tblPr>
        <w:tblStyle w:val="TableGrid"/>
        <w:tblW w:w="0" w:type="auto"/>
        <w:tblLook w:val="04A0" w:firstRow="1" w:lastRow="0" w:firstColumn="1" w:lastColumn="0" w:noHBand="0" w:noVBand="1"/>
      </w:tblPr>
      <w:tblGrid>
        <w:gridCol w:w="2263"/>
        <w:gridCol w:w="4820"/>
      </w:tblGrid>
      <w:tr w:rsidR="00250867" w:rsidRPr="00B653BA" w14:paraId="6B5A0A6B" w14:textId="77777777" w:rsidTr="001E7DB7">
        <w:tc>
          <w:tcPr>
            <w:tcW w:w="2263" w:type="dxa"/>
          </w:tcPr>
          <w:p w14:paraId="13A86FF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At early stage</w:t>
            </w:r>
          </w:p>
        </w:tc>
        <w:tc>
          <w:tcPr>
            <w:tcW w:w="4820" w:type="dxa"/>
          </w:tcPr>
          <w:p w14:paraId="3FDBF9A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 0.64</w:t>
            </w:r>
          </w:p>
          <w:p w14:paraId="75052181"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MAE: 0.95</w:t>
            </w:r>
          </w:p>
          <w:p w14:paraId="60E347A6"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RE: 193.7%</w:t>
            </w:r>
          </w:p>
          <w:p w14:paraId="0A4099D4"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ARE: 199.0%</w:t>
            </w:r>
          </w:p>
        </w:tc>
      </w:tr>
      <w:tr w:rsidR="00250867" w:rsidRPr="00B653BA" w14:paraId="680652EB" w14:textId="77777777" w:rsidTr="001E7DB7">
        <w:tc>
          <w:tcPr>
            <w:tcW w:w="2263" w:type="dxa"/>
          </w:tcPr>
          <w:p w14:paraId="784E91BF"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Using </w:t>
            </w:r>
            <w:proofErr w:type="spellStart"/>
            <w:r w:rsidRPr="008A4B4F">
              <w:rPr>
                <w:rFonts w:asciiTheme="majorBidi" w:hAnsiTheme="majorBidi" w:cstheme="majorBidi"/>
                <w:sz w:val="18"/>
                <w:szCs w:val="18"/>
                <w:lang w:val="en-US"/>
              </w:rPr>
              <w:t>Unet</w:t>
            </w:r>
            <w:proofErr w:type="spellEnd"/>
          </w:p>
        </w:tc>
        <w:tc>
          <w:tcPr>
            <w:tcW w:w="4820" w:type="dxa"/>
          </w:tcPr>
          <w:p w14:paraId="793A355C"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Error (SUV): -0.32 ± 0.1032</w:t>
            </w:r>
          </w:p>
          <w:p w14:paraId="491DF6B1"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Mean </w:t>
            </w: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Error (SUV): 0.33 ± 0.0868</w:t>
            </w:r>
          </w:p>
          <w:p w14:paraId="1D8DD046"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Relative Error (SUV%): -55.49 ± 15.6193</w:t>
            </w:r>
          </w:p>
          <w:p w14:paraId="647BDD74"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Relative Error (SUV%): 56.98 ± 13.3306</w:t>
            </w:r>
          </w:p>
          <w:p w14:paraId="7EEB84AD"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Root Mean Squared Error: 0.48 ± 0.1741</w:t>
            </w:r>
          </w:p>
          <w:p w14:paraId="2C4DE360"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Peak Signal-to-Noise Ratio: 23.92 ± 6.4356</w:t>
            </w:r>
          </w:p>
          <w:p w14:paraId="43189D89"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Structual</w:t>
            </w:r>
            <w:proofErr w:type="spellEnd"/>
            <w:r w:rsidRPr="008A4B4F">
              <w:rPr>
                <w:rFonts w:asciiTheme="majorBidi" w:hAnsiTheme="majorBidi" w:cstheme="majorBidi"/>
                <w:sz w:val="18"/>
                <w:szCs w:val="18"/>
                <w:lang w:val="en-US"/>
              </w:rPr>
              <w:t xml:space="preserve"> Similarity Index: 0.63 ± 0.1537</w:t>
            </w:r>
          </w:p>
          <w:p w14:paraId="22606B6F"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
        </w:tc>
      </w:tr>
      <w:tr w:rsidR="00250867" w:rsidRPr="00B653BA" w14:paraId="7B3BABA0" w14:textId="77777777" w:rsidTr="001E7DB7">
        <w:tc>
          <w:tcPr>
            <w:tcW w:w="2263" w:type="dxa"/>
          </w:tcPr>
          <w:p w14:paraId="55A7FA28"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Using </w:t>
            </w:r>
            <w:proofErr w:type="spellStart"/>
            <w:r w:rsidRPr="008A4B4F">
              <w:rPr>
                <w:rFonts w:asciiTheme="majorBidi" w:hAnsiTheme="majorBidi" w:cstheme="majorBidi"/>
                <w:sz w:val="18"/>
                <w:szCs w:val="18"/>
                <w:lang w:val="en-US"/>
              </w:rPr>
              <w:t>DynUnet</w:t>
            </w:r>
            <w:proofErr w:type="spellEnd"/>
          </w:p>
        </w:tc>
        <w:tc>
          <w:tcPr>
            <w:tcW w:w="4820" w:type="dxa"/>
          </w:tcPr>
          <w:p w14:paraId="2834A2E1"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mean_error</w:t>
            </w:r>
            <w:proofErr w:type="spellEnd"/>
            <w:r w:rsidRPr="008A4B4F">
              <w:rPr>
                <w:rFonts w:asciiTheme="majorBidi" w:hAnsiTheme="majorBidi" w:cstheme="majorBidi"/>
                <w:sz w:val="18"/>
                <w:szCs w:val="18"/>
                <w:lang w:val="en-US"/>
              </w:rPr>
              <w:t>: -0.43 ± 0.3433</w:t>
            </w:r>
          </w:p>
          <w:p w14:paraId="06595D1F"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mean_absolute_error</w:t>
            </w:r>
            <w:proofErr w:type="spellEnd"/>
            <w:r w:rsidRPr="008A4B4F">
              <w:rPr>
                <w:rFonts w:asciiTheme="majorBidi" w:hAnsiTheme="majorBidi" w:cstheme="majorBidi"/>
                <w:sz w:val="18"/>
                <w:szCs w:val="18"/>
                <w:lang w:val="en-US"/>
              </w:rPr>
              <w:t>: 0.54 ± 0.2896</w:t>
            </w:r>
          </w:p>
          <w:p w14:paraId="2D561766"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relative_error</w:t>
            </w:r>
            <w:proofErr w:type="spellEnd"/>
            <w:r w:rsidRPr="008A4B4F">
              <w:rPr>
                <w:rFonts w:asciiTheme="majorBidi" w:hAnsiTheme="majorBidi" w:cstheme="majorBidi"/>
                <w:sz w:val="18"/>
                <w:szCs w:val="18"/>
                <w:lang w:val="en-US"/>
              </w:rPr>
              <w:t>: -23.92 ± 14.8091</w:t>
            </w:r>
          </w:p>
          <w:p w14:paraId="5ACC732D"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absolute_relative_error</w:t>
            </w:r>
            <w:proofErr w:type="spellEnd"/>
            <w:r w:rsidRPr="008A4B4F">
              <w:rPr>
                <w:rFonts w:asciiTheme="majorBidi" w:hAnsiTheme="majorBidi" w:cstheme="majorBidi"/>
                <w:sz w:val="18"/>
                <w:szCs w:val="18"/>
                <w:lang w:val="en-US"/>
              </w:rPr>
              <w:t>: 35.36 ± 7.7831</w:t>
            </w:r>
          </w:p>
          <w:p w14:paraId="706B7E5B"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rmse</w:t>
            </w:r>
            <w:proofErr w:type="spellEnd"/>
            <w:r w:rsidRPr="008A4B4F">
              <w:rPr>
                <w:rFonts w:asciiTheme="majorBidi" w:hAnsiTheme="majorBidi" w:cstheme="majorBidi"/>
                <w:sz w:val="18"/>
                <w:szCs w:val="18"/>
                <w:lang w:val="en-US"/>
              </w:rPr>
              <w:t>: 1.13 ± 0.8008</w:t>
            </w:r>
          </w:p>
          <w:p w14:paraId="66DB504F"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psnr</w:t>
            </w:r>
            <w:proofErr w:type="spellEnd"/>
            <w:r w:rsidRPr="008A4B4F">
              <w:rPr>
                <w:rFonts w:asciiTheme="majorBidi" w:hAnsiTheme="majorBidi" w:cstheme="majorBidi"/>
                <w:sz w:val="18"/>
                <w:szCs w:val="18"/>
                <w:lang w:val="en-US"/>
              </w:rPr>
              <w:t>: 32.57 ± 4.2616</w:t>
            </w:r>
          </w:p>
          <w:p w14:paraId="06A4CC3B"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ssim</w:t>
            </w:r>
            <w:proofErr w:type="spellEnd"/>
            <w:r w:rsidRPr="008A4B4F">
              <w:rPr>
                <w:rFonts w:asciiTheme="majorBidi" w:hAnsiTheme="majorBidi" w:cstheme="majorBidi"/>
                <w:sz w:val="18"/>
                <w:szCs w:val="18"/>
                <w:lang w:val="en-US"/>
              </w:rPr>
              <w:t>: 0.87 ± 0.0568</w:t>
            </w:r>
          </w:p>
        </w:tc>
      </w:tr>
      <w:tr w:rsidR="00250867" w:rsidRPr="00B653BA" w14:paraId="7C236753" w14:textId="77777777" w:rsidTr="001E7DB7">
        <w:tc>
          <w:tcPr>
            <w:tcW w:w="2263" w:type="dxa"/>
          </w:tcPr>
          <w:p w14:paraId="3B34222B" w14:textId="77777777" w:rsidR="00250867" w:rsidRPr="008A4B4F" w:rsidRDefault="00250867" w:rsidP="00496EF7">
            <w:pPr>
              <w:pStyle w:val="NormalWeb"/>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DynUnet</w:t>
            </w:r>
            <w:proofErr w:type="spellEnd"/>
            <w:r w:rsidRPr="008A4B4F">
              <w:rPr>
                <w:rFonts w:asciiTheme="majorBidi" w:hAnsiTheme="majorBidi" w:cstheme="majorBidi"/>
                <w:sz w:val="18"/>
                <w:szCs w:val="18"/>
                <w:lang w:val="en-US"/>
              </w:rPr>
              <w:t>, ADCM method</w:t>
            </w:r>
          </w:p>
        </w:tc>
        <w:tc>
          <w:tcPr>
            <w:tcW w:w="4820" w:type="dxa"/>
          </w:tcPr>
          <w:p w14:paraId="5A0FAE00"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Error (SUV): -0.42 ± 0.0783</w:t>
            </w:r>
          </w:p>
          <w:p w14:paraId="269322CC"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Mean </w:t>
            </w: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Error (SUV): 0.42 ± 0.0767</w:t>
            </w:r>
          </w:p>
          <w:p w14:paraId="75AABC0E"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Relative Error (SUV%): -72.41 ± 10.2247 </w:t>
            </w:r>
          </w:p>
          <w:p w14:paraId="31FD5E05"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Absolure</w:t>
            </w:r>
            <w:proofErr w:type="spellEnd"/>
            <w:r w:rsidRPr="008A4B4F">
              <w:rPr>
                <w:rFonts w:asciiTheme="majorBidi" w:hAnsiTheme="majorBidi" w:cstheme="majorBidi"/>
                <w:sz w:val="18"/>
                <w:szCs w:val="18"/>
                <w:lang w:val="en-US"/>
              </w:rPr>
              <w:t xml:space="preserve"> Relative Error (SUV%): 72.65 ± 9.9125 </w:t>
            </w:r>
          </w:p>
          <w:p w14:paraId="600CC63F"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Root Mean Squared Error: 0.57 ± 0.1856 </w:t>
            </w:r>
          </w:p>
          <w:p w14:paraId="651E5652"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Peak Signal-to-Noise Ratio: 22.53 ± 6.7792 </w:t>
            </w:r>
          </w:p>
          <w:p w14:paraId="57E27628" w14:textId="77777777" w:rsidR="00250867" w:rsidRPr="008A4B4F" w:rsidRDefault="00250867" w:rsidP="00496EF7">
            <w:pPr>
              <w:pStyle w:val="NormalWeb"/>
              <w:shd w:val="clear" w:color="auto" w:fill="FFFFFF"/>
              <w:spacing w:before="0" w:beforeAutospacing="0" w:after="0" w:afterAutospacing="0"/>
              <w:ind w:left="-57" w:right="57"/>
              <w:rPr>
                <w:rFonts w:asciiTheme="majorBidi" w:hAnsiTheme="majorBidi" w:cstheme="majorBidi"/>
                <w:sz w:val="18"/>
                <w:szCs w:val="18"/>
                <w:lang w:val="en-US"/>
              </w:rPr>
            </w:pPr>
            <w:proofErr w:type="spellStart"/>
            <w:r w:rsidRPr="008A4B4F">
              <w:rPr>
                <w:rFonts w:asciiTheme="majorBidi" w:hAnsiTheme="majorBidi" w:cstheme="majorBidi"/>
                <w:sz w:val="18"/>
                <w:szCs w:val="18"/>
                <w:lang w:val="en-US"/>
              </w:rPr>
              <w:t>Structual</w:t>
            </w:r>
            <w:proofErr w:type="spellEnd"/>
            <w:r w:rsidRPr="008A4B4F">
              <w:rPr>
                <w:rFonts w:asciiTheme="majorBidi" w:hAnsiTheme="majorBidi" w:cstheme="majorBidi"/>
                <w:sz w:val="18"/>
                <w:szCs w:val="18"/>
                <w:lang w:val="en-US"/>
              </w:rPr>
              <w:t xml:space="preserve"> Similarity Index: 0.44 ± 0.1617</w:t>
            </w:r>
          </w:p>
          <w:p w14:paraId="25DBCBBA" w14:textId="77777777" w:rsidR="00250867" w:rsidRPr="008A4B4F" w:rsidRDefault="00250867" w:rsidP="00496EF7">
            <w:pPr>
              <w:pStyle w:val="HTMLPreformatted"/>
              <w:shd w:val="clear" w:color="auto" w:fill="FFFFFF"/>
              <w:ind w:left="-57" w:right="57"/>
              <w:rPr>
                <w:rFonts w:asciiTheme="majorBidi" w:hAnsiTheme="majorBidi" w:cstheme="majorBidi"/>
                <w:sz w:val="18"/>
                <w:szCs w:val="18"/>
                <w:lang w:val="en-US"/>
              </w:rPr>
            </w:pPr>
          </w:p>
        </w:tc>
      </w:tr>
    </w:tbl>
    <w:p w14:paraId="425DA8E6" w14:textId="2C4E2023" w:rsidR="00250867" w:rsidRPr="008A4B4F" w:rsidRDefault="00250867">
      <w:pPr>
        <w:jc w:val="left"/>
        <w:rPr>
          <w:rFonts w:asciiTheme="majorBidi" w:hAnsiTheme="majorBidi" w:cstheme="majorBidi"/>
          <w:lang w:val="en-US"/>
        </w:rPr>
      </w:pPr>
    </w:p>
    <w:p w14:paraId="1E9E6FE9" w14:textId="77777777" w:rsidR="00250867" w:rsidRPr="008A4B4F" w:rsidRDefault="00250867" w:rsidP="00250867">
      <w:pPr>
        <w:pStyle w:val="Heading1"/>
        <w:rPr>
          <w:rFonts w:asciiTheme="majorBidi" w:hAnsiTheme="majorBidi" w:cstheme="majorBidi"/>
          <w:lang w:val="en-US"/>
        </w:rPr>
      </w:pPr>
      <w:bookmarkStart w:id="1019" w:name="_Toc168472943"/>
      <w:bookmarkStart w:id="1020" w:name="_Toc171278844"/>
      <w:r w:rsidRPr="008A4B4F">
        <w:rPr>
          <w:rFonts w:asciiTheme="majorBidi" w:hAnsiTheme="majorBidi" w:cstheme="majorBidi"/>
          <w:lang w:val="en-US"/>
        </w:rPr>
        <w:t>Supplementary Material 2</w:t>
      </w:r>
      <w:bookmarkEnd w:id="1019"/>
      <w:bookmarkEnd w:id="1020"/>
    </w:p>
    <w:p w14:paraId="3F37FE4F" w14:textId="77777777" w:rsidR="00250867" w:rsidRPr="008A4B4F" w:rsidRDefault="00250867" w:rsidP="00250867">
      <w:pPr>
        <w:rPr>
          <w:rFonts w:asciiTheme="majorBidi" w:hAnsiTheme="majorBidi" w:cstheme="majorBidi"/>
          <w:lang w:val="en-US"/>
        </w:rPr>
      </w:pPr>
    </w:p>
    <w:tbl>
      <w:tblPr>
        <w:tblStyle w:val="TableGrid"/>
        <w:tblpPr w:leftFromText="180" w:rightFromText="180" w:vertAnchor="text" w:horzAnchor="page" w:tblpX="2029" w:tblpY="-2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250867" w:rsidRPr="00B653BA" w14:paraId="3BA94CE5" w14:textId="77777777" w:rsidTr="00B83AEA">
        <w:trPr>
          <w:trHeight w:val="2419"/>
        </w:trPr>
        <w:tc>
          <w:tcPr>
            <w:tcW w:w="3777" w:type="dxa"/>
          </w:tcPr>
          <w:p w14:paraId="6223ED2C"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1609981B" wp14:editId="091CF796">
                  <wp:extent cx="2261538" cy="1800000"/>
                  <wp:effectExtent l="0" t="0" r="0" b="0"/>
                  <wp:docPr id="1329387141"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7141" name="Picture 1" descr="A chart with different colored squares&#10;&#10;Description automatically generated"/>
                          <pic:cNvPicPr/>
                        </pic:nvPicPr>
                        <pic:blipFill>
                          <a:blip r:embed="rId106"/>
                          <a:stretch>
                            <a:fillRect/>
                          </a:stretch>
                        </pic:blipFill>
                        <pic:spPr>
                          <a:xfrm>
                            <a:off x="0" y="0"/>
                            <a:ext cx="2261538" cy="1800000"/>
                          </a:xfrm>
                          <a:prstGeom prst="rect">
                            <a:avLst/>
                          </a:prstGeom>
                        </pic:spPr>
                      </pic:pic>
                    </a:graphicData>
                  </a:graphic>
                </wp:inline>
              </w:drawing>
            </w:r>
          </w:p>
        </w:tc>
        <w:tc>
          <w:tcPr>
            <w:tcW w:w="3777" w:type="dxa"/>
          </w:tcPr>
          <w:p w14:paraId="174E8DF9"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3752FCAD" wp14:editId="05B441C2">
                  <wp:extent cx="2261538" cy="1800000"/>
                  <wp:effectExtent l="0" t="0" r="0" b="0"/>
                  <wp:docPr id="174422766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7668" name="Picture 1" descr="A chart with different colored squares&#10;&#10;Description automatically generated"/>
                          <pic:cNvPicPr/>
                        </pic:nvPicPr>
                        <pic:blipFill>
                          <a:blip r:embed="rId107"/>
                          <a:stretch>
                            <a:fillRect/>
                          </a:stretch>
                        </pic:blipFill>
                        <pic:spPr>
                          <a:xfrm>
                            <a:off x="0" y="0"/>
                            <a:ext cx="2261538" cy="1800000"/>
                          </a:xfrm>
                          <a:prstGeom prst="rect">
                            <a:avLst/>
                          </a:prstGeom>
                        </pic:spPr>
                      </pic:pic>
                    </a:graphicData>
                  </a:graphic>
                </wp:inline>
              </w:drawing>
            </w:r>
          </w:p>
        </w:tc>
      </w:tr>
      <w:tr w:rsidR="00250867" w:rsidRPr="00B653BA" w14:paraId="6391DF75" w14:textId="77777777" w:rsidTr="00B83AEA">
        <w:trPr>
          <w:trHeight w:val="2424"/>
        </w:trPr>
        <w:tc>
          <w:tcPr>
            <w:tcW w:w="3777" w:type="dxa"/>
          </w:tcPr>
          <w:p w14:paraId="68F7B2F3"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6F4B58D6" wp14:editId="389BEDC6">
                  <wp:extent cx="2261538" cy="1800000"/>
                  <wp:effectExtent l="0" t="0" r="0" b="0"/>
                  <wp:docPr id="1195495079" name="Picture 1" descr="A graph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5079" name="Picture 1" descr="A graph of different colored boxes&#10;&#10;Description automatically generated"/>
                          <pic:cNvPicPr/>
                        </pic:nvPicPr>
                        <pic:blipFill>
                          <a:blip r:embed="rId108"/>
                          <a:stretch>
                            <a:fillRect/>
                          </a:stretch>
                        </pic:blipFill>
                        <pic:spPr>
                          <a:xfrm>
                            <a:off x="0" y="0"/>
                            <a:ext cx="2261538" cy="1800000"/>
                          </a:xfrm>
                          <a:prstGeom prst="rect">
                            <a:avLst/>
                          </a:prstGeom>
                        </pic:spPr>
                      </pic:pic>
                    </a:graphicData>
                  </a:graphic>
                </wp:inline>
              </w:drawing>
            </w:r>
          </w:p>
        </w:tc>
        <w:tc>
          <w:tcPr>
            <w:tcW w:w="3777" w:type="dxa"/>
          </w:tcPr>
          <w:p w14:paraId="0198F23E"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50FD8B49" wp14:editId="29D55EDD">
                  <wp:extent cx="2261538" cy="1800000"/>
                  <wp:effectExtent l="0" t="0" r="0" b="0"/>
                  <wp:docPr id="980027048" name="Picture 1" descr="A chart with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7048" name="Picture 1" descr="A chart with yellow and blue squares&#10;&#10;Description automatically generated"/>
                          <pic:cNvPicPr/>
                        </pic:nvPicPr>
                        <pic:blipFill>
                          <a:blip r:embed="rId109"/>
                          <a:stretch>
                            <a:fillRect/>
                          </a:stretch>
                        </pic:blipFill>
                        <pic:spPr>
                          <a:xfrm>
                            <a:off x="0" y="0"/>
                            <a:ext cx="2261538" cy="1800000"/>
                          </a:xfrm>
                          <a:prstGeom prst="rect">
                            <a:avLst/>
                          </a:prstGeom>
                        </pic:spPr>
                      </pic:pic>
                    </a:graphicData>
                  </a:graphic>
                </wp:inline>
              </w:drawing>
            </w:r>
          </w:p>
        </w:tc>
      </w:tr>
      <w:tr w:rsidR="00250867" w:rsidRPr="00B653BA" w14:paraId="0702D8B4" w14:textId="77777777" w:rsidTr="00B83AEA">
        <w:trPr>
          <w:trHeight w:val="2419"/>
        </w:trPr>
        <w:tc>
          <w:tcPr>
            <w:tcW w:w="3777" w:type="dxa"/>
          </w:tcPr>
          <w:p w14:paraId="6E36686A"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79A51AF9" wp14:editId="4E08C8BA">
                  <wp:extent cx="2261538" cy="1800000"/>
                  <wp:effectExtent l="0" t="0" r="0" b="0"/>
                  <wp:docPr id="781797491" name="Picture 1" descr="A diagram of a variety of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7491" name="Picture 1" descr="A diagram of a variety of colored boxes&#10;&#10;Description automatically generated"/>
                          <pic:cNvPicPr/>
                        </pic:nvPicPr>
                        <pic:blipFill>
                          <a:blip r:embed="rId110"/>
                          <a:stretch>
                            <a:fillRect/>
                          </a:stretch>
                        </pic:blipFill>
                        <pic:spPr>
                          <a:xfrm>
                            <a:off x="0" y="0"/>
                            <a:ext cx="2261538" cy="1800000"/>
                          </a:xfrm>
                          <a:prstGeom prst="rect">
                            <a:avLst/>
                          </a:prstGeom>
                        </pic:spPr>
                      </pic:pic>
                    </a:graphicData>
                  </a:graphic>
                </wp:inline>
              </w:drawing>
            </w:r>
          </w:p>
        </w:tc>
        <w:tc>
          <w:tcPr>
            <w:tcW w:w="3777" w:type="dxa"/>
          </w:tcPr>
          <w:p w14:paraId="385098CE" w14:textId="77777777" w:rsidR="00250867" w:rsidRPr="00B83AEA" w:rsidRDefault="00250867" w:rsidP="00496EF7">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42097497" wp14:editId="7FCAA9B5">
                  <wp:extent cx="2261538" cy="1800000"/>
                  <wp:effectExtent l="0" t="0" r="0" b="0"/>
                  <wp:docPr id="651796928"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6928" name="Picture 1" descr="A chart with different colored boxes&#10;&#10;Description automatically generated"/>
                          <pic:cNvPicPr/>
                        </pic:nvPicPr>
                        <pic:blipFill>
                          <a:blip r:embed="rId111"/>
                          <a:stretch>
                            <a:fillRect/>
                          </a:stretch>
                        </pic:blipFill>
                        <pic:spPr>
                          <a:xfrm>
                            <a:off x="0" y="0"/>
                            <a:ext cx="2261538" cy="1800000"/>
                          </a:xfrm>
                          <a:prstGeom prst="rect">
                            <a:avLst/>
                          </a:prstGeom>
                        </pic:spPr>
                      </pic:pic>
                    </a:graphicData>
                  </a:graphic>
                </wp:inline>
              </w:drawing>
            </w:r>
          </w:p>
        </w:tc>
      </w:tr>
    </w:tbl>
    <w:p w14:paraId="134017E8" w14:textId="77777777" w:rsidR="00250867" w:rsidRPr="00C25452" w:rsidRDefault="00250867" w:rsidP="00507D2D">
      <w:pPr>
        <w:pStyle w:val="Caption"/>
        <w:rPr>
          <w:lang w:val="en-US"/>
        </w:rPr>
      </w:pPr>
    </w:p>
    <w:p w14:paraId="1CE1E0B2" w14:textId="77777777" w:rsidR="00250867" w:rsidRPr="00C25452" w:rsidRDefault="00250867" w:rsidP="00507D2D">
      <w:pPr>
        <w:pStyle w:val="Caption"/>
        <w:rPr>
          <w:lang w:val="en-US"/>
        </w:rPr>
      </w:pPr>
    </w:p>
    <w:p w14:paraId="2075D619" w14:textId="77777777" w:rsidR="00250867" w:rsidRPr="00C25452" w:rsidRDefault="00250867" w:rsidP="00507D2D">
      <w:pPr>
        <w:pStyle w:val="Caption"/>
        <w:rPr>
          <w:lang w:val="en-US"/>
        </w:rPr>
      </w:pPr>
    </w:p>
    <w:p w14:paraId="63A330DB" w14:textId="77777777" w:rsidR="00250867" w:rsidRPr="00C25452" w:rsidRDefault="00250867" w:rsidP="00507D2D">
      <w:pPr>
        <w:pStyle w:val="Caption"/>
        <w:rPr>
          <w:lang w:val="en-US"/>
        </w:rPr>
      </w:pPr>
    </w:p>
    <w:p w14:paraId="06962F1C" w14:textId="77777777" w:rsidR="00250867" w:rsidRPr="00C25452" w:rsidRDefault="00250867" w:rsidP="00507D2D">
      <w:pPr>
        <w:pStyle w:val="Caption"/>
        <w:rPr>
          <w:lang w:val="en-US"/>
        </w:rPr>
      </w:pPr>
    </w:p>
    <w:p w14:paraId="4A99E7B7" w14:textId="77777777" w:rsidR="00250867" w:rsidRPr="00C25452" w:rsidRDefault="00250867" w:rsidP="00507D2D">
      <w:pPr>
        <w:pStyle w:val="Caption"/>
        <w:rPr>
          <w:lang w:val="en-US"/>
        </w:rPr>
      </w:pPr>
    </w:p>
    <w:p w14:paraId="0D5B2735" w14:textId="77777777" w:rsidR="00250867" w:rsidRPr="00C25452" w:rsidRDefault="00250867" w:rsidP="00507D2D">
      <w:pPr>
        <w:pStyle w:val="Caption"/>
        <w:rPr>
          <w:lang w:val="en-US"/>
        </w:rPr>
      </w:pPr>
    </w:p>
    <w:p w14:paraId="7CFBD9EB" w14:textId="77777777" w:rsidR="00250867" w:rsidRPr="00C25452" w:rsidRDefault="00250867" w:rsidP="00507D2D">
      <w:pPr>
        <w:pStyle w:val="Caption"/>
        <w:rPr>
          <w:lang w:val="en-US"/>
        </w:rPr>
      </w:pPr>
    </w:p>
    <w:p w14:paraId="64E3F904" w14:textId="77777777" w:rsidR="00250867" w:rsidRPr="00C25452" w:rsidRDefault="00250867" w:rsidP="00507D2D">
      <w:pPr>
        <w:pStyle w:val="Caption"/>
        <w:rPr>
          <w:lang w:val="en-US"/>
        </w:rPr>
      </w:pPr>
    </w:p>
    <w:p w14:paraId="18D4F6FB" w14:textId="77777777" w:rsidR="00250867" w:rsidRPr="00C25452" w:rsidRDefault="00250867" w:rsidP="00507D2D">
      <w:pPr>
        <w:pStyle w:val="Caption"/>
        <w:rPr>
          <w:lang w:val="en-US"/>
        </w:rPr>
      </w:pPr>
    </w:p>
    <w:p w14:paraId="3D13BD92" w14:textId="77777777" w:rsidR="00250867" w:rsidRPr="00C25452" w:rsidRDefault="00250867" w:rsidP="00507D2D">
      <w:pPr>
        <w:pStyle w:val="Caption"/>
        <w:rPr>
          <w:lang w:val="en-US"/>
        </w:rPr>
      </w:pPr>
    </w:p>
    <w:p w14:paraId="395C6155" w14:textId="77777777" w:rsidR="00250867" w:rsidRPr="00C25452" w:rsidRDefault="00250867" w:rsidP="00507D2D">
      <w:pPr>
        <w:pStyle w:val="Caption"/>
        <w:rPr>
          <w:lang w:val="en-US"/>
        </w:rPr>
      </w:pPr>
    </w:p>
    <w:p w14:paraId="280EC4CF" w14:textId="77777777" w:rsidR="00250867" w:rsidRPr="00C25452" w:rsidRDefault="00250867" w:rsidP="00507D2D">
      <w:pPr>
        <w:pStyle w:val="Caption"/>
        <w:rPr>
          <w:lang w:val="en-US"/>
        </w:rPr>
      </w:pPr>
    </w:p>
    <w:p w14:paraId="59A10540" w14:textId="77777777" w:rsidR="00250867" w:rsidRPr="00C25452" w:rsidRDefault="00250867" w:rsidP="00507D2D">
      <w:pPr>
        <w:pStyle w:val="Caption"/>
        <w:rPr>
          <w:lang w:val="en-US"/>
        </w:rPr>
      </w:pPr>
    </w:p>
    <w:p w14:paraId="1153501B" w14:textId="77777777" w:rsidR="00250867" w:rsidRPr="00C25452" w:rsidRDefault="00250867" w:rsidP="00507D2D">
      <w:pPr>
        <w:pStyle w:val="Caption"/>
        <w:rPr>
          <w:lang w:val="en-US"/>
        </w:rPr>
      </w:pPr>
    </w:p>
    <w:p w14:paraId="4434C5D8" w14:textId="77777777" w:rsidR="00250867" w:rsidRPr="00C25452" w:rsidRDefault="00250867" w:rsidP="00507D2D">
      <w:pPr>
        <w:pStyle w:val="Caption"/>
        <w:rPr>
          <w:lang w:val="en-US"/>
        </w:rPr>
      </w:pPr>
    </w:p>
    <w:p w14:paraId="3796C57D" w14:textId="77777777" w:rsidR="00250867" w:rsidRPr="00C25452" w:rsidRDefault="00250867" w:rsidP="00507D2D">
      <w:pPr>
        <w:pStyle w:val="Caption"/>
        <w:rPr>
          <w:lang w:val="en-US"/>
        </w:rPr>
      </w:pPr>
    </w:p>
    <w:p w14:paraId="2E2313F8" w14:textId="77777777" w:rsidR="00250867" w:rsidRPr="00C25452" w:rsidRDefault="00250867" w:rsidP="00507D2D">
      <w:pPr>
        <w:pStyle w:val="Caption"/>
        <w:rPr>
          <w:lang w:val="en-US"/>
        </w:rPr>
      </w:pPr>
    </w:p>
    <w:p w14:paraId="12C1D67B" w14:textId="77777777" w:rsidR="00250867" w:rsidRPr="00C25452" w:rsidRDefault="00250867" w:rsidP="00507D2D">
      <w:pPr>
        <w:pStyle w:val="Caption"/>
        <w:rPr>
          <w:lang w:val="en-US"/>
        </w:rPr>
      </w:pPr>
    </w:p>
    <w:p w14:paraId="314DE7CE" w14:textId="77777777" w:rsidR="00250867" w:rsidRPr="00C25452" w:rsidRDefault="00250867" w:rsidP="00507D2D">
      <w:pPr>
        <w:pStyle w:val="Caption"/>
        <w:rPr>
          <w:lang w:val="en-US"/>
        </w:rPr>
      </w:pPr>
    </w:p>
    <w:p w14:paraId="2B35DC26" w14:textId="77777777" w:rsidR="00B83AEA" w:rsidRDefault="00B83AEA" w:rsidP="00B375AC">
      <w:pPr>
        <w:pStyle w:val="Caption"/>
      </w:pPr>
    </w:p>
    <w:p w14:paraId="14C28961" w14:textId="66E9AC3A" w:rsidR="00250867" w:rsidRPr="00C25452" w:rsidRDefault="00B375AC" w:rsidP="00B375AC">
      <w:pPr>
        <w:pStyle w:val="Caption"/>
        <w:rPr>
          <w:lang w:val="en-US"/>
        </w:rPr>
      </w:pPr>
      <w:r>
        <w:t xml:space="preserve">Fig </w:t>
      </w:r>
      <w:r>
        <w:fldChar w:fldCharType="begin"/>
      </w:r>
      <w:r>
        <w:instrText xml:space="preserve"> SEQ Fig \* ARABIC </w:instrText>
      </w:r>
      <w:r>
        <w:fldChar w:fldCharType="separate"/>
      </w:r>
      <w:r w:rsidR="002D33BF">
        <w:rPr>
          <w:noProof/>
        </w:rPr>
        <w:t>7</w:t>
      </w:r>
      <w:r>
        <w:fldChar w:fldCharType="end"/>
      </w:r>
      <w:r>
        <w:t xml:space="preserve">: </w:t>
      </w:r>
      <w:r w:rsidRPr="00C25452">
        <w:rPr>
          <w:lang w:val="en-US"/>
        </w:rPr>
        <w:t>Performance Metrics of IMCM and ADCM Across Cent</w:t>
      </w:r>
      <w:r w:rsidRPr="009239C2">
        <w:rPr>
          <w:lang w:val="en-US"/>
        </w:rPr>
        <w:t>er</w:t>
      </w:r>
      <w:r w:rsidRPr="00C25452">
        <w:rPr>
          <w:lang w:val="en-US"/>
        </w:rPr>
        <w:t>s C1 to C5</w:t>
      </w:r>
    </w:p>
    <w:p w14:paraId="061D02EB" w14:textId="77777777" w:rsidR="00250867" w:rsidRPr="00C25452" w:rsidRDefault="00250867" w:rsidP="00250867">
      <w:pPr>
        <w:rPr>
          <w:rFonts w:asciiTheme="majorBidi" w:hAnsiTheme="majorBidi" w:cstheme="majorBidi"/>
          <w:lang w:val="en-US"/>
        </w:rPr>
      </w:pPr>
    </w:p>
    <w:p w14:paraId="48B1DF61" w14:textId="01F12B14"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7</w:t>
      </w:r>
      <w:r w:rsidRPr="00C25452">
        <w:rPr>
          <w:lang w:val="en-US"/>
        </w:rPr>
        <w:fldChar w:fldCharType="end"/>
      </w:r>
      <w:r w:rsidRPr="00C25452">
        <w:rPr>
          <w:lang w:val="en-US"/>
        </w:rPr>
        <w:t>: Summary statistics of quantitative parameters for different approaches on cross center (Ga dataset)</w:t>
      </w:r>
    </w:p>
    <w:tbl>
      <w:tblPr>
        <w:tblStyle w:val="TableGrid"/>
        <w:tblpPr w:leftFromText="180" w:rightFromText="180" w:vertAnchor="text" w:horzAnchor="margin" w:tblpXSpec="center" w:tblpY="-25"/>
        <w:tblW w:w="10178" w:type="dxa"/>
        <w:tblLook w:val="04A0" w:firstRow="1" w:lastRow="0" w:firstColumn="1" w:lastColumn="0" w:noHBand="0" w:noVBand="1"/>
      </w:tblPr>
      <w:tblGrid>
        <w:gridCol w:w="902"/>
        <w:gridCol w:w="974"/>
        <w:gridCol w:w="1106"/>
        <w:gridCol w:w="1110"/>
        <w:gridCol w:w="1312"/>
        <w:gridCol w:w="1314"/>
        <w:gridCol w:w="1088"/>
        <w:gridCol w:w="1189"/>
        <w:gridCol w:w="1183"/>
      </w:tblGrid>
      <w:tr w:rsidR="00250867" w:rsidRPr="00B653BA" w14:paraId="3935AA0F" w14:textId="77777777" w:rsidTr="009A0FB7">
        <w:trPr>
          <w:trHeight w:val="393"/>
        </w:trPr>
        <w:tc>
          <w:tcPr>
            <w:tcW w:w="902" w:type="dxa"/>
          </w:tcPr>
          <w:p w14:paraId="4BCE9ECF" w14:textId="77777777" w:rsidR="00250867" w:rsidRPr="00C25452" w:rsidRDefault="00250867" w:rsidP="00496EF7">
            <w:pPr>
              <w:rPr>
                <w:rFonts w:asciiTheme="majorBidi" w:hAnsiTheme="majorBidi" w:cstheme="majorBidi"/>
                <w:sz w:val="18"/>
                <w:szCs w:val="18"/>
                <w:lang w:val="en-US"/>
              </w:rPr>
            </w:pPr>
          </w:p>
        </w:tc>
        <w:tc>
          <w:tcPr>
            <w:tcW w:w="974" w:type="dxa"/>
            <w:vAlign w:val="center"/>
          </w:tcPr>
          <w:p w14:paraId="50AF3F6B"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Method</w:t>
            </w:r>
          </w:p>
        </w:tc>
        <w:tc>
          <w:tcPr>
            <w:tcW w:w="1106" w:type="dxa"/>
            <w:vAlign w:val="center"/>
          </w:tcPr>
          <w:p w14:paraId="6E20CC00"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110" w:type="dxa"/>
            <w:vAlign w:val="center"/>
          </w:tcPr>
          <w:p w14:paraId="7B3F1DEC"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MAE</w:t>
            </w:r>
          </w:p>
        </w:tc>
        <w:tc>
          <w:tcPr>
            <w:tcW w:w="1312" w:type="dxa"/>
            <w:vAlign w:val="center"/>
          </w:tcPr>
          <w:p w14:paraId="3F6BE5BD"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RE</w:t>
            </w:r>
          </w:p>
        </w:tc>
        <w:tc>
          <w:tcPr>
            <w:tcW w:w="1314" w:type="dxa"/>
            <w:vAlign w:val="center"/>
          </w:tcPr>
          <w:p w14:paraId="29595901"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ARE</w:t>
            </w:r>
          </w:p>
        </w:tc>
        <w:tc>
          <w:tcPr>
            <w:tcW w:w="1088" w:type="dxa"/>
            <w:vAlign w:val="center"/>
          </w:tcPr>
          <w:p w14:paraId="63B850EE"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RMSE</w:t>
            </w:r>
          </w:p>
        </w:tc>
        <w:tc>
          <w:tcPr>
            <w:tcW w:w="1189" w:type="dxa"/>
            <w:vAlign w:val="center"/>
          </w:tcPr>
          <w:p w14:paraId="3105A4EF"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PSNR</w:t>
            </w:r>
          </w:p>
        </w:tc>
        <w:tc>
          <w:tcPr>
            <w:tcW w:w="1183" w:type="dxa"/>
            <w:vAlign w:val="center"/>
          </w:tcPr>
          <w:p w14:paraId="409542EF"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SSI</w:t>
            </w:r>
          </w:p>
        </w:tc>
      </w:tr>
      <w:tr w:rsidR="00250867" w:rsidRPr="00B653BA" w14:paraId="46FEE7CD" w14:textId="77777777" w:rsidTr="009A0FB7">
        <w:trPr>
          <w:trHeight w:val="567"/>
        </w:trPr>
        <w:tc>
          <w:tcPr>
            <w:tcW w:w="902" w:type="dxa"/>
            <w:vMerge w:val="restart"/>
            <w:vAlign w:val="center"/>
          </w:tcPr>
          <w:p w14:paraId="5AC9D61E"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74" w:type="dxa"/>
            <w:vAlign w:val="center"/>
          </w:tcPr>
          <w:p w14:paraId="0C28207B"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7A72D184"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0.67 ± 1.10</w:t>
            </w:r>
          </w:p>
        </w:tc>
        <w:tc>
          <w:tcPr>
            <w:tcW w:w="1110" w:type="dxa"/>
            <w:vAlign w:val="center"/>
          </w:tcPr>
          <w:p w14:paraId="21DCB60F"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2.87 ± 0.75</w:t>
            </w:r>
          </w:p>
        </w:tc>
        <w:tc>
          <w:tcPr>
            <w:tcW w:w="1312" w:type="dxa"/>
            <w:vAlign w:val="center"/>
          </w:tcPr>
          <w:p w14:paraId="2B410FBA"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-2.17 ± 20.85</w:t>
            </w:r>
          </w:p>
        </w:tc>
        <w:tc>
          <w:tcPr>
            <w:tcW w:w="1314" w:type="dxa"/>
            <w:vAlign w:val="center"/>
          </w:tcPr>
          <w:p w14:paraId="7A0527D6"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57.23 ± 7.41</w:t>
            </w:r>
          </w:p>
        </w:tc>
        <w:tc>
          <w:tcPr>
            <w:tcW w:w="1088" w:type="dxa"/>
            <w:vAlign w:val="center"/>
          </w:tcPr>
          <w:p w14:paraId="32D631B5"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11.79 ± 7.03</w:t>
            </w:r>
          </w:p>
        </w:tc>
        <w:tc>
          <w:tcPr>
            <w:tcW w:w="1189" w:type="dxa"/>
            <w:vAlign w:val="center"/>
          </w:tcPr>
          <w:p w14:paraId="5E3DB50F"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36.83 ± 3.17</w:t>
            </w:r>
          </w:p>
        </w:tc>
        <w:tc>
          <w:tcPr>
            <w:tcW w:w="1183" w:type="dxa"/>
            <w:vAlign w:val="center"/>
          </w:tcPr>
          <w:p w14:paraId="0057E52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0.85 ± 0.03</w:t>
            </w:r>
          </w:p>
        </w:tc>
      </w:tr>
      <w:tr w:rsidR="00250867" w:rsidRPr="00B653BA" w14:paraId="365BE63C" w14:textId="77777777" w:rsidTr="009A0FB7">
        <w:trPr>
          <w:trHeight w:val="567"/>
        </w:trPr>
        <w:tc>
          <w:tcPr>
            <w:tcW w:w="902" w:type="dxa"/>
            <w:vMerge/>
            <w:vAlign w:val="center"/>
          </w:tcPr>
          <w:p w14:paraId="3C0F8D20" w14:textId="77777777" w:rsidR="00250867" w:rsidRPr="00C25452" w:rsidRDefault="00250867" w:rsidP="00496EF7">
            <w:pPr>
              <w:jc w:val="center"/>
              <w:rPr>
                <w:rFonts w:asciiTheme="majorBidi" w:hAnsiTheme="majorBidi" w:cstheme="majorBidi"/>
                <w:b/>
                <w:bCs/>
                <w:lang w:val="en-US"/>
              </w:rPr>
            </w:pPr>
          </w:p>
        </w:tc>
        <w:tc>
          <w:tcPr>
            <w:tcW w:w="974" w:type="dxa"/>
            <w:vAlign w:val="center"/>
          </w:tcPr>
          <w:p w14:paraId="3BA5CAD5"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62632EC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-1.38 ± 0.93</w:t>
            </w:r>
          </w:p>
        </w:tc>
        <w:tc>
          <w:tcPr>
            <w:tcW w:w="1110" w:type="dxa"/>
            <w:vAlign w:val="center"/>
          </w:tcPr>
          <w:p w14:paraId="1206B3F5"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1.94 ± 0.83</w:t>
            </w:r>
          </w:p>
        </w:tc>
        <w:tc>
          <w:tcPr>
            <w:tcW w:w="1312" w:type="dxa"/>
            <w:vAlign w:val="center"/>
          </w:tcPr>
          <w:p w14:paraId="263276CD"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-12.38 ± 20.98</w:t>
            </w:r>
          </w:p>
        </w:tc>
        <w:tc>
          <w:tcPr>
            <w:tcW w:w="1314" w:type="dxa"/>
            <w:vAlign w:val="center"/>
          </w:tcPr>
          <w:p w14:paraId="7904642C"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43.62 ± 11.56</w:t>
            </w:r>
          </w:p>
        </w:tc>
        <w:tc>
          <w:tcPr>
            <w:tcW w:w="1088" w:type="dxa"/>
            <w:vAlign w:val="center"/>
          </w:tcPr>
          <w:p w14:paraId="3883D3B0"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4.40 ± 2.66</w:t>
            </w:r>
          </w:p>
        </w:tc>
        <w:tc>
          <w:tcPr>
            <w:tcW w:w="1189" w:type="dxa"/>
            <w:vAlign w:val="center"/>
          </w:tcPr>
          <w:p w14:paraId="345CC966"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34.42 ± 3.92</w:t>
            </w:r>
          </w:p>
        </w:tc>
        <w:tc>
          <w:tcPr>
            <w:tcW w:w="1183" w:type="dxa"/>
            <w:vAlign w:val="center"/>
          </w:tcPr>
          <w:p w14:paraId="66A72C50"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0.91 ± 0.04</w:t>
            </w:r>
          </w:p>
        </w:tc>
      </w:tr>
      <w:tr w:rsidR="00250867" w:rsidRPr="00B653BA" w14:paraId="78757116" w14:textId="77777777" w:rsidTr="009A0FB7">
        <w:trPr>
          <w:trHeight w:val="567"/>
        </w:trPr>
        <w:tc>
          <w:tcPr>
            <w:tcW w:w="902" w:type="dxa"/>
            <w:vMerge w:val="restart"/>
            <w:vAlign w:val="center"/>
          </w:tcPr>
          <w:p w14:paraId="7E9C5838"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74" w:type="dxa"/>
            <w:vAlign w:val="center"/>
          </w:tcPr>
          <w:p w14:paraId="4EF16709"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1E0AA68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[0.15, 1.18]</w:t>
            </w:r>
          </w:p>
        </w:tc>
        <w:tc>
          <w:tcPr>
            <w:tcW w:w="1110" w:type="dxa"/>
            <w:vAlign w:val="center"/>
          </w:tcPr>
          <w:p w14:paraId="19A25B5D"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[2.52, 3.22]</w:t>
            </w:r>
          </w:p>
        </w:tc>
        <w:tc>
          <w:tcPr>
            <w:tcW w:w="1312" w:type="dxa"/>
            <w:vAlign w:val="center"/>
          </w:tcPr>
          <w:p w14:paraId="0497B09E"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[-11.93, 7.59]</w:t>
            </w:r>
          </w:p>
        </w:tc>
        <w:tc>
          <w:tcPr>
            <w:tcW w:w="1314" w:type="dxa"/>
            <w:vAlign w:val="center"/>
          </w:tcPr>
          <w:p w14:paraId="4A5F48DB"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[53.77, 60.70]</w:t>
            </w:r>
          </w:p>
        </w:tc>
        <w:tc>
          <w:tcPr>
            <w:tcW w:w="1088" w:type="dxa"/>
            <w:vAlign w:val="center"/>
          </w:tcPr>
          <w:p w14:paraId="447AE0E2"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[8.50, 15.08]</w:t>
            </w:r>
          </w:p>
        </w:tc>
        <w:tc>
          <w:tcPr>
            <w:tcW w:w="1189" w:type="dxa"/>
            <w:vAlign w:val="center"/>
          </w:tcPr>
          <w:p w14:paraId="39122A73"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[35.35, 38.31]</w:t>
            </w:r>
          </w:p>
        </w:tc>
        <w:tc>
          <w:tcPr>
            <w:tcW w:w="1183" w:type="dxa"/>
            <w:vAlign w:val="center"/>
          </w:tcPr>
          <w:p w14:paraId="08F34A4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[0.84, 0.86]</w:t>
            </w:r>
          </w:p>
        </w:tc>
      </w:tr>
      <w:tr w:rsidR="00250867" w:rsidRPr="00B653BA" w14:paraId="0100B2D3" w14:textId="77777777" w:rsidTr="009A0FB7">
        <w:trPr>
          <w:trHeight w:val="567"/>
        </w:trPr>
        <w:tc>
          <w:tcPr>
            <w:tcW w:w="902" w:type="dxa"/>
            <w:vMerge/>
          </w:tcPr>
          <w:p w14:paraId="4C805D64" w14:textId="77777777" w:rsidR="00250867" w:rsidRPr="00C25452" w:rsidRDefault="00250867" w:rsidP="00496EF7">
            <w:pPr>
              <w:rPr>
                <w:rFonts w:asciiTheme="majorBidi" w:hAnsiTheme="majorBidi" w:cstheme="majorBidi"/>
                <w:sz w:val="18"/>
                <w:szCs w:val="18"/>
                <w:lang w:val="en-US"/>
              </w:rPr>
            </w:pPr>
          </w:p>
        </w:tc>
        <w:tc>
          <w:tcPr>
            <w:tcW w:w="974" w:type="dxa"/>
            <w:vAlign w:val="center"/>
          </w:tcPr>
          <w:p w14:paraId="738B9DAA"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4E2C88E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[-1.81, -0.94]</w:t>
            </w:r>
          </w:p>
        </w:tc>
        <w:tc>
          <w:tcPr>
            <w:tcW w:w="1110" w:type="dxa"/>
            <w:vAlign w:val="center"/>
          </w:tcPr>
          <w:p w14:paraId="1D8BFEF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[1.55, 2.33]</w:t>
            </w:r>
          </w:p>
        </w:tc>
        <w:tc>
          <w:tcPr>
            <w:tcW w:w="1312" w:type="dxa"/>
            <w:vAlign w:val="center"/>
          </w:tcPr>
          <w:p w14:paraId="1EC16B21"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[-22.20, -2.56]</w:t>
            </w:r>
          </w:p>
        </w:tc>
        <w:tc>
          <w:tcPr>
            <w:tcW w:w="1314" w:type="dxa"/>
            <w:vAlign w:val="center"/>
          </w:tcPr>
          <w:p w14:paraId="7D378E34"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[38.21, 49.04]</w:t>
            </w:r>
          </w:p>
        </w:tc>
        <w:tc>
          <w:tcPr>
            <w:tcW w:w="1088" w:type="dxa"/>
            <w:vAlign w:val="center"/>
          </w:tcPr>
          <w:p w14:paraId="57574A17"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[3.16, 5.65]</w:t>
            </w:r>
          </w:p>
        </w:tc>
        <w:tc>
          <w:tcPr>
            <w:tcW w:w="1189" w:type="dxa"/>
            <w:vAlign w:val="center"/>
          </w:tcPr>
          <w:p w14:paraId="4AC22F18"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[32.58, 36.25]</w:t>
            </w:r>
          </w:p>
        </w:tc>
        <w:tc>
          <w:tcPr>
            <w:tcW w:w="1183" w:type="dxa"/>
            <w:vAlign w:val="center"/>
          </w:tcPr>
          <w:p w14:paraId="16958449" w14:textId="77777777" w:rsidR="00250867" w:rsidRPr="00C25452" w:rsidRDefault="00250867" w:rsidP="00496EF7">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[0.89, 0.92]</w:t>
            </w:r>
          </w:p>
        </w:tc>
      </w:tr>
    </w:tbl>
    <w:p w14:paraId="12D8F503" w14:textId="77777777" w:rsidR="00250867" w:rsidRPr="00C25452" w:rsidRDefault="00250867" w:rsidP="00250867">
      <w:pPr>
        <w:rPr>
          <w:rFonts w:asciiTheme="majorBidi" w:hAnsiTheme="majorBidi" w:cstheme="majorBidi"/>
          <w:lang w:val="en-US"/>
        </w:rPr>
      </w:pPr>
    </w:p>
    <w:p w14:paraId="283C3BF3" w14:textId="77777777" w:rsidR="00250867" w:rsidRPr="00C25452" w:rsidRDefault="00250867" w:rsidP="00D804A5">
      <w:pPr>
        <w:pStyle w:val="Heading2"/>
        <w:rPr>
          <w:rFonts w:asciiTheme="majorBidi" w:hAnsiTheme="majorBidi" w:cstheme="majorBidi"/>
          <w:b w:val="0"/>
          <w:bCs w:val="0"/>
          <w:lang w:val="en-US"/>
        </w:rPr>
      </w:pPr>
      <w:bookmarkStart w:id="1021" w:name="_Hlk166106832"/>
      <w:bookmarkStart w:id="1022" w:name="_Toc168472944"/>
      <w:bookmarkStart w:id="1023" w:name="_Toc171278845"/>
      <w:r w:rsidRPr="00C25452">
        <w:rPr>
          <w:rFonts w:asciiTheme="majorBidi" w:hAnsiTheme="majorBidi" w:cstheme="majorBidi"/>
          <w:lang w:val="en-US"/>
        </w:rPr>
        <w:t>Statistical tests</w:t>
      </w:r>
      <w:bookmarkEnd w:id="1021"/>
      <w:bookmarkEnd w:id="1022"/>
      <w:bookmarkEnd w:id="1023"/>
    </w:p>
    <w:p w14:paraId="29D49FAD" w14:textId="77777777" w:rsidR="00250867" w:rsidRPr="00C25452" w:rsidRDefault="00250867" w:rsidP="00D804A5">
      <w:pPr>
        <w:pStyle w:val="Heading3"/>
        <w:rPr>
          <w:rFonts w:asciiTheme="majorBidi" w:hAnsiTheme="majorBidi" w:cstheme="majorBidi"/>
          <w:b w:val="0"/>
          <w:bCs w:val="0"/>
          <w:lang w:val="en-US"/>
        </w:rPr>
      </w:pPr>
      <w:bookmarkStart w:id="1024" w:name="_Toc168472945"/>
      <w:bookmarkStart w:id="1025" w:name="_Toc171278846"/>
      <w:r w:rsidRPr="00C25452">
        <w:rPr>
          <w:rFonts w:asciiTheme="majorBidi" w:hAnsiTheme="majorBidi" w:cstheme="majorBidi"/>
          <w:lang w:val="en-US"/>
        </w:rPr>
        <w:t>Normality Testing</w:t>
      </w:r>
      <w:bookmarkEnd w:id="1024"/>
      <w:bookmarkEnd w:id="1025"/>
    </w:p>
    <w:p w14:paraId="4522DE88" w14:textId="4C339783" w:rsidR="00250867" w:rsidRPr="00C25452" w:rsidRDefault="00250867" w:rsidP="00164586">
      <w:pPr>
        <w:rPr>
          <w:rFonts w:asciiTheme="majorBidi" w:hAnsiTheme="majorBidi" w:cstheme="majorBidi"/>
          <w:lang w:val="en-US"/>
        </w:rPr>
      </w:pPr>
      <w:r w:rsidRPr="00C25452">
        <w:rPr>
          <w:rFonts w:asciiTheme="majorBidi" w:hAnsiTheme="majorBidi" w:cstheme="majorBidi"/>
          <w:lang w:val="en-US"/>
        </w:rPr>
        <w:t>Before selecting an appropriate statistical test for our analysis, we first assessed the normality of the distribution of each metric within both datasets using the Shapiro-Wilk test. This step was crucial to determine whether parametric or non-parametric statistical methods were suitable. Our findings indicated that several metrics did not follow a normal distribution, particularly in the IMCM dataset</w:t>
      </w:r>
      <w:r w:rsidR="00157BC4">
        <w:rPr>
          <w:rFonts w:asciiTheme="majorBidi" w:hAnsiTheme="majorBidi" w:cstheme="majorBidi"/>
          <w:lang w:val="en-US"/>
        </w:rPr>
        <w:t>,</w:t>
      </w:r>
      <w:r w:rsidRPr="00C25452">
        <w:rPr>
          <w:rFonts w:asciiTheme="majorBidi" w:hAnsiTheme="majorBidi" w:cstheme="majorBidi"/>
          <w:lang w:val="en-US"/>
        </w:rPr>
        <w:t xml:space="preserve"> where metrics such as Relative Error (SUV%) and Absolute Relative Error (SUV%) showed significant deviations from normality with p-values below 0.05. Similarly, Root Mean Squared Error and Peak Signal-to-Noise Ratio in the ADCM dataset also deviated significantly from a normal distribution.</w:t>
      </w:r>
    </w:p>
    <w:p w14:paraId="0249E396" w14:textId="39E1BAF3"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8</w:t>
      </w:r>
      <w:r w:rsidRPr="00C25452">
        <w:rPr>
          <w:lang w:val="en-US"/>
        </w:rPr>
        <w:fldChar w:fldCharType="end"/>
      </w:r>
      <w:r w:rsidRPr="00C25452">
        <w:rPr>
          <w:lang w:val="en-US"/>
        </w:rPr>
        <w:t>: Evaluation of normality of all metric variables across both ADCM and IMCM datasets by performing a Shapiro-Wilk test for each metric.</w:t>
      </w:r>
    </w:p>
    <w:tbl>
      <w:tblPr>
        <w:tblW w:w="93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54"/>
        <w:gridCol w:w="3043"/>
        <w:gridCol w:w="1430"/>
        <w:gridCol w:w="1689"/>
        <w:gridCol w:w="1422"/>
        <w:gridCol w:w="1413"/>
      </w:tblGrid>
      <w:tr w:rsidR="00250867" w:rsidRPr="00B653BA" w14:paraId="07AD39DA" w14:textId="77777777" w:rsidTr="00496EF7">
        <w:trPr>
          <w:tblHeader/>
        </w:trPr>
        <w:tc>
          <w:tcPr>
            <w:tcW w:w="0" w:type="auto"/>
            <w:tcBorders>
              <w:top w:val="nil"/>
              <w:left w:val="nil"/>
            </w:tcBorders>
            <w:tcMar>
              <w:top w:w="60" w:type="dxa"/>
              <w:left w:w="120" w:type="dxa"/>
              <w:bottom w:w="60" w:type="dxa"/>
              <w:right w:w="120" w:type="dxa"/>
            </w:tcMar>
            <w:vAlign w:val="center"/>
            <w:hideMark/>
          </w:tcPr>
          <w:p w14:paraId="0C67C89D" w14:textId="77777777" w:rsidR="00250867" w:rsidRPr="00C25452" w:rsidRDefault="00250867" w:rsidP="00496EF7">
            <w:pPr>
              <w:spacing w:after="0" w:line="240" w:lineRule="auto"/>
              <w:jc w:val="right"/>
              <w:rPr>
                <w:rFonts w:asciiTheme="majorBidi" w:eastAsia="Times New Roman" w:hAnsiTheme="majorBidi" w:cstheme="majorBidi"/>
                <w:b/>
                <w:bCs/>
                <w:sz w:val="21"/>
                <w:szCs w:val="21"/>
                <w:lang w:val="en-US"/>
              </w:rPr>
            </w:pPr>
            <w:r w:rsidRPr="00C25452">
              <w:rPr>
                <w:rFonts w:asciiTheme="majorBidi" w:eastAsia="Times New Roman" w:hAnsiTheme="majorBidi" w:cstheme="majorBidi"/>
                <w:b/>
                <w:bCs/>
                <w:sz w:val="21"/>
                <w:szCs w:val="21"/>
                <w:lang w:val="en-US"/>
              </w:rPr>
              <w:br/>
            </w:r>
          </w:p>
        </w:tc>
        <w:tc>
          <w:tcPr>
            <w:tcW w:w="0" w:type="auto"/>
            <w:tcMar>
              <w:top w:w="60" w:type="dxa"/>
              <w:left w:w="120" w:type="dxa"/>
              <w:bottom w:w="60" w:type="dxa"/>
              <w:right w:w="120" w:type="dxa"/>
            </w:tcMar>
            <w:vAlign w:val="center"/>
            <w:hideMark/>
          </w:tcPr>
          <w:p w14:paraId="0487F5FF"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Metric</w:t>
            </w:r>
          </w:p>
        </w:tc>
        <w:tc>
          <w:tcPr>
            <w:tcW w:w="0" w:type="auto"/>
            <w:tcMar>
              <w:top w:w="60" w:type="dxa"/>
              <w:left w:w="120" w:type="dxa"/>
              <w:bottom w:w="60" w:type="dxa"/>
              <w:right w:w="120" w:type="dxa"/>
            </w:tcMar>
            <w:vAlign w:val="center"/>
            <w:hideMark/>
          </w:tcPr>
          <w:p w14:paraId="6EF4EBA2"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Statistic</w:t>
            </w:r>
          </w:p>
        </w:tc>
        <w:tc>
          <w:tcPr>
            <w:tcW w:w="1689" w:type="dxa"/>
            <w:tcMar>
              <w:top w:w="60" w:type="dxa"/>
              <w:left w:w="120" w:type="dxa"/>
              <w:bottom w:w="60" w:type="dxa"/>
              <w:right w:w="120" w:type="dxa"/>
            </w:tcMar>
            <w:vAlign w:val="center"/>
            <w:hideMark/>
          </w:tcPr>
          <w:p w14:paraId="4500A84D"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P-value</w:t>
            </w:r>
          </w:p>
        </w:tc>
        <w:tc>
          <w:tcPr>
            <w:tcW w:w="1422" w:type="dxa"/>
            <w:tcMar>
              <w:top w:w="60" w:type="dxa"/>
              <w:left w:w="120" w:type="dxa"/>
              <w:bottom w:w="60" w:type="dxa"/>
              <w:right w:w="120" w:type="dxa"/>
            </w:tcMar>
            <w:vAlign w:val="center"/>
            <w:hideMark/>
          </w:tcPr>
          <w:p w14:paraId="454574F4" w14:textId="77777777" w:rsidR="00250867" w:rsidRPr="00C25452" w:rsidRDefault="00250867" w:rsidP="00496EF7">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IMCM Statistic</w:t>
            </w:r>
          </w:p>
        </w:tc>
        <w:tc>
          <w:tcPr>
            <w:tcW w:w="1413" w:type="dxa"/>
            <w:tcBorders>
              <w:top w:val="single" w:sz="4" w:space="0" w:color="auto"/>
              <w:bottom w:val="single" w:sz="4" w:space="0" w:color="auto"/>
              <w:right w:val="single" w:sz="4" w:space="0" w:color="auto"/>
            </w:tcBorders>
            <w:shd w:val="clear" w:color="auto" w:fill="auto"/>
            <w:vAlign w:val="center"/>
          </w:tcPr>
          <w:p w14:paraId="14A48C76" w14:textId="77777777" w:rsidR="00250867" w:rsidRPr="00C25452" w:rsidRDefault="00250867" w:rsidP="00496EF7">
            <w:pPr>
              <w:jc w:val="center"/>
              <w:rPr>
                <w:rFonts w:asciiTheme="majorBidi" w:eastAsia="Times New Roman" w:hAnsiTheme="majorBidi" w:cstheme="majorBidi"/>
                <w:sz w:val="20"/>
                <w:szCs w:val="20"/>
                <w:lang w:val="en-US"/>
              </w:rPr>
            </w:pPr>
            <w:r w:rsidRPr="00C25452">
              <w:rPr>
                <w:rFonts w:asciiTheme="majorBidi" w:eastAsia="Times New Roman" w:hAnsiTheme="majorBidi" w:cstheme="majorBidi"/>
                <w:b/>
                <w:bCs/>
                <w:sz w:val="20"/>
                <w:szCs w:val="20"/>
                <w:lang w:val="en-US"/>
              </w:rPr>
              <w:t>IMCM P-value</w:t>
            </w:r>
          </w:p>
        </w:tc>
      </w:tr>
      <w:tr w:rsidR="00250867" w:rsidRPr="00B653BA" w14:paraId="1DB6EB51" w14:textId="77777777" w:rsidTr="00496EF7">
        <w:tc>
          <w:tcPr>
            <w:tcW w:w="0" w:type="auto"/>
            <w:tcMar>
              <w:top w:w="60" w:type="dxa"/>
              <w:left w:w="120" w:type="dxa"/>
              <w:bottom w:w="60" w:type="dxa"/>
              <w:right w:w="120" w:type="dxa"/>
            </w:tcMar>
            <w:vAlign w:val="center"/>
            <w:hideMark/>
          </w:tcPr>
          <w:p w14:paraId="1B910F67"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w:t>
            </w:r>
          </w:p>
        </w:tc>
        <w:tc>
          <w:tcPr>
            <w:tcW w:w="3043" w:type="dxa"/>
            <w:tcMar>
              <w:top w:w="60" w:type="dxa"/>
              <w:left w:w="120" w:type="dxa"/>
              <w:bottom w:w="60" w:type="dxa"/>
              <w:right w:w="120" w:type="dxa"/>
            </w:tcMar>
            <w:vAlign w:val="center"/>
            <w:hideMark/>
          </w:tcPr>
          <w:p w14:paraId="2708A688"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Mean Error (SUV)</w:t>
            </w:r>
          </w:p>
        </w:tc>
        <w:tc>
          <w:tcPr>
            <w:tcW w:w="1430" w:type="dxa"/>
            <w:tcMar>
              <w:top w:w="60" w:type="dxa"/>
              <w:left w:w="120" w:type="dxa"/>
              <w:bottom w:w="60" w:type="dxa"/>
              <w:right w:w="120" w:type="dxa"/>
            </w:tcMar>
            <w:vAlign w:val="center"/>
            <w:hideMark/>
          </w:tcPr>
          <w:p w14:paraId="11E9672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0.962684</w:t>
            </w:r>
          </w:p>
        </w:tc>
        <w:tc>
          <w:tcPr>
            <w:tcW w:w="1689" w:type="dxa"/>
            <w:tcMar>
              <w:top w:w="60" w:type="dxa"/>
              <w:left w:w="120" w:type="dxa"/>
              <w:bottom w:w="60" w:type="dxa"/>
              <w:right w:w="120" w:type="dxa"/>
            </w:tcMar>
            <w:vAlign w:val="center"/>
            <w:hideMark/>
          </w:tcPr>
          <w:p w14:paraId="4227226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0.598745</w:t>
            </w:r>
          </w:p>
        </w:tc>
        <w:tc>
          <w:tcPr>
            <w:tcW w:w="1422" w:type="dxa"/>
            <w:tcMar>
              <w:top w:w="60" w:type="dxa"/>
              <w:left w:w="120" w:type="dxa"/>
              <w:bottom w:w="60" w:type="dxa"/>
              <w:right w:w="120" w:type="dxa"/>
            </w:tcMar>
            <w:vAlign w:val="center"/>
            <w:hideMark/>
          </w:tcPr>
          <w:p w14:paraId="725F9E1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0.964505</w:t>
            </w:r>
          </w:p>
        </w:tc>
        <w:tc>
          <w:tcPr>
            <w:tcW w:w="1413" w:type="dxa"/>
            <w:tcMar>
              <w:top w:w="60" w:type="dxa"/>
              <w:left w:w="120" w:type="dxa"/>
              <w:bottom w:w="60" w:type="dxa"/>
              <w:right w:w="120" w:type="dxa"/>
            </w:tcMar>
            <w:vAlign w:val="center"/>
            <w:hideMark/>
          </w:tcPr>
          <w:p w14:paraId="5940959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0.637189</w:t>
            </w:r>
          </w:p>
        </w:tc>
      </w:tr>
      <w:tr w:rsidR="00250867" w:rsidRPr="00B653BA" w14:paraId="17E7CC1A" w14:textId="77777777" w:rsidTr="00496EF7">
        <w:tc>
          <w:tcPr>
            <w:tcW w:w="0" w:type="auto"/>
            <w:tcMar>
              <w:top w:w="60" w:type="dxa"/>
              <w:left w:w="120" w:type="dxa"/>
              <w:bottom w:w="60" w:type="dxa"/>
              <w:right w:w="120" w:type="dxa"/>
            </w:tcMar>
            <w:vAlign w:val="center"/>
            <w:hideMark/>
          </w:tcPr>
          <w:p w14:paraId="0D6E3DC6"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1</w:t>
            </w:r>
          </w:p>
        </w:tc>
        <w:tc>
          <w:tcPr>
            <w:tcW w:w="3043" w:type="dxa"/>
            <w:tcMar>
              <w:top w:w="60" w:type="dxa"/>
              <w:left w:w="120" w:type="dxa"/>
              <w:bottom w:w="60" w:type="dxa"/>
              <w:right w:w="120" w:type="dxa"/>
            </w:tcMar>
            <w:vAlign w:val="center"/>
            <w:hideMark/>
          </w:tcPr>
          <w:p w14:paraId="59448302"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 xml:space="preserve">Mean </w:t>
            </w:r>
            <w:proofErr w:type="spellStart"/>
            <w:r w:rsidRPr="00C25452">
              <w:rPr>
                <w:rFonts w:asciiTheme="majorBidi" w:eastAsia="Times New Roman" w:hAnsiTheme="majorBidi" w:cstheme="majorBidi"/>
                <w:sz w:val="20"/>
                <w:szCs w:val="20"/>
                <w:lang w:val="en-US"/>
              </w:rPr>
              <w:t>Absolure</w:t>
            </w:r>
            <w:proofErr w:type="spellEnd"/>
            <w:r w:rsidRPr="00C25452">
              <w:rPr>
                <w:rFonts w:asciiTheme="majorBidi" w:eastAsia="Times New Roman" w:hAnsiTheme="majorBidi" w:cstheme="majorBidi"/>
                <w:sz w:val="20"/>
                <w:szCs w:val="20"/>
                <w:lang w:val="en-US"/>
              </w:rPr>
              <w:t xml:space="preserve"> Error (SUV)</w:t>
            </w:r>
          </w:p>
        </w:tc>
        <w:tc>
          <w:tcPr>
            <w:tcW w:w="1430" w:type="dxa"/>
            <w:tcMar>
              <w:top w:w="60" w:type="dxa"/>
              <w:left w:w="120" w:type="dxa"/>
              <w:bottom w:w="60" w:type="dxa"/>
              <w:right w:w="120" w:type="dxa"/>
            </w:tcMar>
            <w:vAlign w:val="center"/>
            <w:hideMark/>
          </w:tcPr>
          <w:p w14:paraId="3462D8C4"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0.973161</w:t>
            </w:r>
          </w:p>
        </w:tc>
        <w:tc>
          <w:tcPr>
            <w:tcW w:w="1689" w:type="dxa"/>
            <w:tcMar>
              <w:top w:w="60" w:type="dxa"/>
              <w:left w:w="120" w:type="dxa"/>
              <w:bottom w:w="60" w:type="dxa"/>
              <w:right w:w="120" w:type="dxa"/>
            </w:tcMar>
            <w:vAlign w:val="center"/>
            <w:hideMark/>
          </w:tcPr>
          <w:p w14:paraId="4F22A66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0.819726</w:t>
            </w:r>
          </w:p>
        </w:tc>
        <w:tc>
          <w:tcPr>
            <w:tcW w:w="1422" w:type="dxa"/>
            <w:tcMar>
              <w:top w:w="60" w:type="dxa"/>
              <w:left w:w="120" w:type="dxa"/>
              <w:bottom w:w="60" w:type="dxa"/>
              <w:right w:w="120" w:type="dxa"/>
            </w:tcMar>
            <w:vAlign w:val="center"/>
            <w:hideMark/>
          </w:tcPr>
          <w:p w14:paraId="7F569707"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0.902938</w:t>
            </w:r>
          </w:p>
        </w:tc>
        <w:tc>
          <w:tcPr>
            <w:tcW w:w="1413" w:type="dxa"/>
            <w:tcMar>
              <w:top w:w="60" w:type="dxa"/>
              <w:left w:w="120" w:type="dxa"/>
              <w:bottom w:w="60" w:type="dxa"/>
              <w:right w:w="120" w:type="dxa"/>
            </w:tcMar>
            <w:vAlign w:val="center"/>
            <w:hideMark/>
          </w:tcPr>
          <w:p w14:paraId="37ECF10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0.046832</w:t>
            </w:r>
          </w:p>
        </w:tc>
      </w:tr>
      <w:tr w:rsidR="00250867" w:rsidRPr="00B653BA" w14:paraId="673EB5AE" w14:textId="77777777" w:rsidTr="00496EF7">
        <w:tc>
          <w:tcPr>
            <w:tcW w:w="0" w:type="auto"/>
            <w:tcMar>
              <w:top w:w="60" w:type="dxa"/>
              <w:left w:w="120" w:type="dxa"/>
              <w:bottom w:w="60" w:type="dxa"/>
              <w:right w:w="120" w:type="dxa"/>
            </w:tcMar>
            <w:vAlign w:val="center"/>
            <w:hideMark/>
          </w:tcPr>
          <w:p w14:paraId="328DAF27"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2</w:t>
            </w:r>
          </w:p>
        </w:tc>
        <w:tc>
          <w:tcPr>
            <w:tcW w:w="3043" w:type="dxa"/>
            <w:tcMar>
              <w:top w:w="60" w:type="dxa"/>
              <w:left w:w="120" w:type="dxa"/>
              <w:bottom w:w="60" w:type="dxa"/>
              <w:right w:w="120" w:type="dxa"/>
            </w:tcMar>
            <w:vAlign w:val="center"/>
            <w:hideMark/>
          </w:tcPr>
          <w:p w14:paraId="00853D5E"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Relative Error (SUV%)</w:t>
            </w:r>
          </w:p>
        </w:tc>
        <w:tc>
          <w:tcPr>
            <w:tcW w:w="1430" w:type="dxa"/>
            <w:tcMar>
              <w:top w:w="60" w:type="dxa"/>
              <w:left w:w="120" w:type="dxa"/>
              <w:bottom w:w="60" w:type="dxa"/>
              <w:right w:w="120" w:type="dxa"/>
            </w:tcMar>
            <w:vAlign w:val="center"/>
            <w:hideMark/>
          </w:tcPr>
          <w:p w14:paraId="128FFC9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0.926644</w:t>
            </w:r>
          </w:p>
        </w:tc>
        <w:tc>
          <w:tcPr>
            <w:tcW w:w="1689" w:type="dxa"/>
            <w:tcMar>
              <w:top w:w="60" w:type="dxa"/>
              <w:left w:w="120" w:type="dxa"/>
              <w:bottom w:w="60" w:type="dxa"/>
              <w:right w:w="120" w:type="dxa"/>
            </w:tcMar>
            <w:vAlign w:val="center"/>
            <w:hideMark/>
          </w:tcPr>
          <w:p w14:paraId="38DA0499"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0.133062</w:t>
            </w:r>
          </w:p>
        </w:tc>
        <w:tc>
          <w:tcPr>
            <w:tcW w:w="1422" w:type="dxa"/>
            <w:tcMar>
              <w:top w:w="60" w:type="dxa"/>
              <w:left w:w="120" w:type="dxa"/>
              <w:bottom w:w="60" w:type="dxa"/>
              <w:right w:w="120" w:type="dxa"/>
            </w:tcMar>
            <w:vAlign w:val="center"/>
            <w:hideMark/>
          </w:tcPr>
          <w:p w14:paraId="1EEF3B7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0.903215</w:t>
            </w:r>
          </w:p>
        </w:tc>
        <w:tc>
          <w:tcPr>
            <w:tcW w:w="1413" w:type="dxa"/>
            <w:tcMar>
              <w:top w:w="60" w:type="dxa"/>
              <w:left w:w="120" w:type="dxa"/>
              <w:bottom w:w="60" w:type="dxa"/>
              <w:right w:w="120" w:type="dxa"/>
            </w:tcMar>
            <w:vAlign w:val="center"/>
            <w:hideMark/>
          </w:tcPr>
          <w:p w14:paraId="5AC8DFCE"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0.047397</w:t>
            </w:r>
          </w:p>
        </w:tc>
      </w:tr>
      <w:tr w:rsidR="00250867" w:rsidRPr="00B653BA" w14:paraId="4B3AC31E" w14:textId="77777777" w:rsidTr="00496EF7">
        <w:tc>
          <w:tcPr>
            <w:tcW w:w="0" w:type="auto"/>
            <w:tcMar>
              <w:top w:w="60" w:type="dxa"/>
              <w:left w:w="120" w:type="dxa"/>
              <w:bottom w:w="60" w:type="dxa"/>
              <w:right w:w="120" w:type="dxa"/>
            </w:tcMar>
            <w:vAlign w:val="center"/>
            <w:hideMark/>
          </w:tcPr>
          <w:p w14:paraId="6BCCB7DD"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3</w:t>
            </w:r>
          </w:p>
        </w:tc>
        <w:tc>
          <w:tcPr>
            <w:tcW w:w="3043" w:type="dxa"/>
            <w:tcMar>
              <w:top w:w="60" w:type="dxa"/>
              <w:left w:w="120" w:type="dxa"/>
              <w:bottom w:w="60" w:type="dxa"/>
              <w:right w:w="120" w:type="dxa"/>
            </w:tcMar>
            <w:vAlign w:val="center"/>
            <w:hideMark/>
          </w:tcPr>
          <w:p w14:paraId="27B68974"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proofErr w:type="spellStart"/>
            <w:r w:rsidRPr="00C25452">
              <w:rPr>
                <w:rFonts w:asciiTheme="majorBidi" w:eastAsia="Times New Roman" w:hAnsiTheme="majorBidi" w:cstheme="majorBidi"/>
                <w:sz w:val="20"/>
                <w:szCs w:val="20"/>
                <w:lang w:val="en-US"/>
              </w:rPr>
              <w:t>Absolure</w:t>
            </w:r>
            <w:proofErr w:type="spellEnd"/>
            <w:r w:rsidRPr="00C25452">
              <w:rPr>
                <w:rFonts w:asciiTheme="majorBidi" w:eastAsia="Times New Roman" w:hAnsiTheme="majorBidi" w:cstheme="majorBidi"/>
                <w:sz w:val="20"/>
                <w:szCs w:val="20"/>
                <w:lang w:val="en-US"/>
              </w:rPr>
              <w:t xml:space="preserve"> Relative Error (SUV%)</w:t>
            </w:r>
          </w:p>
        </w:tc>
        <w:tc>
          <w:tcPr>
            <w:tcW w:w="1430" w:type="dxa"/>
            <w:tcMar>
              <w:top w:w="60" w:type="dxa"/>
              <w:left w:w="120" w:type="dxa"/>
              <w:bottom w:w="60" w:type="dxa"/>
              <w:right w:w="120" w:type="dxa"/>
            </w:tcMar>
            <w:vAlign w:val="center"/>
            <w:hideMark/>
          </w:tcPr>
          <w:p w14:paraId="20C3FDD6"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0.934748</w:t>
            </w:r>
          </w:p>
        </w:tc>
        <w:tc>
          <w:tcPr>
            <w:tcW w:w="1689" w:type="dxa"/>
            <w:tcMar>
              <w:top w:w="60" w:type="dxa"/>
              <w:left w:w="120" w:type="dxa"/>
              <w:bottom w:w="60" w:type="dxa"/>
              <w:right w:w="120" w:type="dxa"/>
            </w:tcMar>
            <w:vAlign w:val="center"/>
            <w:hideMark/>
          </w:tcPr>
          <w:p w14:paraId="19EDB44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0.190480</w:t>
            </w:r>
          </w:p>
        </w:tc>
        <w:tc>
          <w:tcPr>
            <w:tcW w:w="1422" w:type="dxa"/>
            <w:tcMar>
              <w:top w:w="60" w:type="dxa"/>
              <w:left w:w="120" w:type="dxa"/>
              <w:bottom w:w="60" w:type="dxa"/>
              <w:right w:w="120" w:type="dxa"/>
            </w:tcMar>
            <w:vAlign w:val="center"/>
            <w:hideMark/>
          </w:tcPr>
          <w:p w14:paraId="4F2A418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0.813324</w:t>
            </w:r>
          </w:p>
        </w:tc>
        <w:tc>
          <w:tcPr>
            <w:tcW w:w="1413" w:type="dxa"/>
            <w:tcMar>
              <w:top w:w="60" w:type="dxa"/>
              <w:left w:w="120" w:type="dxa"/>
              <w:bottom w:w="60" w:type="dxa"/>
              <w:right w:w="120" w:type="dxa"/>
            </w:tcMar>
            <w:vAlign w:val="center"/>
            <w:hideMark/>
          </w:tcPr>
          <w:p w14:paraId="23212FF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0.001375</w:t>
            </w:r>
          </w:p>
        </w:tc>
      </w:tr>
      <w:tr w:rsidR="00250867" w:rsidRPr="00B653BA" w14:paraId="0296B1B6" w14:textId="77777777" w:rsidTr="00496EF7">
        <w:tc>
          <w:tcPr>
            <w:tcW w:w="0" w:type="auto"/>
            <w:tcMar>
              <w:top w:w="60" w:type="dxa"/>
              <w:left w:w="120" w:type="dxa"/>
              <w:bottom w:w="60" w:type="dxa"/>
              <w:right w:w="120" w:type="dxa"/>
            </w:tcMar>
            <w:vAlign w:val="center"/>
            <w:hideMark/>
          </w:tcPr>
          <w:p w14:paraId="285C374F"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4</w:t>
            </w:r>
          </w:p>
        </w:tc>
        <w:tc>
          <w:tcPr>
            <w:tcW w:w="3043" w:type="dxa"/>
            <w:tcMar>
              <w:top w:w="60" w:type="dxa"/>
              <w:left w:w="120" w:type="dxa"/>
              <w:bottom w:w="60" w:type="dxa"/>
              <w:right w:w="120" w:type="dxa"/>
            </w:tcMar>
            <w:vAlign w:val="center"/>
            <w:hideMark/>
          </w:tcPr>
          <w:p w14:paraId="74C28A44"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Root Mean Squared Error</w:t>
            </w:r>
          </w:p>
        </w:tc>
        <w:tc>
          <w:tcPr>
            <w:tcW w:w="1430" w:type="dxa"/>
            <w:tcMar>
              <w:top w:w="60" w:type="dxa"/>
              <w:left w:w="120" w:type="dxa"/>
              <w:bottom w:w="60" w:type="dxa"/>
              <w:right w:w="120" w:type="dxa"/>
            </w:tcMar>
            <w:vAlign w:val="center"/>
            <w:hideMark/>
          </w:tcPr>
          <w:p w14:paraId="663F5839"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0.875041</w:t>
            </w:r>
          </w:p>
        </w:tc>
        <w:tc>
          <w:tcPr>
            <w:tcW w:w="1689" w:type="dxa"/>
            <w:tcMar>
              <w:top w:w="60" w:type="dxa"/>
              <w:left w:w="120" w:type="dxa"/>
              <w:bottom w:w="60" w:type="dxa"/>
              <w:right w:w="120" w:type="dxa"/>
            </w:tcMar>
            <w:vAlign w:val="center"/>
            <w:hideMark/>
          </w:tcPr>
          <w:p w14:paraId="272876EC"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0.014425</w:t>
            </w:r>
          </w:p>
        </w:tc>
        <w:tc>
          <w:tcPr>
            <w:tcW w:w="1422" w:type="dxa"/>
            <w:tcMar>
              <w:top w:w="60" w:type="dxa"/>
              <w:left w:w="120" w:type="dxa"/>
              <w:bottom w:w="60" w:type="dxa"/>
              <w:right w:w="120" w:type="dxa"/>
            </w:tcMar>
            <w:vAlign w:val="center"/>
            <w:hideMark/>
          </w:tcPr>
          <w:p w14:paraId="56670B0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0.670732</w:t>
            </w:r>
          </w:p>
        </w:tc>
        <w:tc>
          <w:tcPr>
            <w:tcW w:w="1413" w:type="dxa"/>
            <w:tcMar>
              <w:top w:w="60" w:type="dxa"/>
              <w:left w:w="120" w:type="dxa"/>
              <w:bottom w:w="60" w:type="dxa"/>
              <w:right w:w="120" w:type="dxa"/>
            </w:tcMar>
            <w:vAlign w:val="center"/>
            <w:hideMark/>
          </w:tcPr>
          <w:p w14:paraId="4A1E2C4F"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0.000018</w:t>
            </w:r>
          </w:p>
        </w:tc>
      </w:tr>
      <w:tr w:rsidR="00250867" w:rsidRPr="00B653BA" w14:paraId="1CAC8C85" w14:textId="77777777" w:rsidTr="00496EF7">
        <w:tc>
          <w:tcPr>
            <w:tcW w:w="0" w:type="auto"/>
            <w:tcMar>
              <w:top w:w="60" w:type="dxa"/>
              <w:left w:w="120" w:type="dxa"/>
              <w:bottom w:w="60" w:type="dxa"/>
              <w:right w:w="120" w:type="dxa"/>
            </w:tcMar>
            <w:vAlign w:val="center"/>
            <w:hideMark/>
          </w:tcPr>
          <w:p w14:paraId="6A2C52E1"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5</w:t>
            </w:r>
          </w:p>
        </w:tc>
        <w:tc>
          <w:tcPr>
            <w:tcW w:w="3043" w:type="dxa"/>
            <w:tcMar>
              <w:top w:w="60" w:type="dxa"/>
              <w:left w:w="120" w:type="dxa"/>
              <w:bottom w:w="60" w:type="dxa"/>
              <w:right w:w="120" w:type="dxa"/>
            </w:tcMar>
            <w:vAlign w:val="center"/>
            <w:hideMark/>
          </w:tcPr>
          <w:p w14:paraId="417471AF"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Peak Signal-to-Noise Ratio</w:t>
            </w:r>
          </w:p>
        </w:tc>
        <w:tc>
          <w:tcPr>
            <w:tcW w:w="1430" w:type="dxa"/>
            <w:tcMar>
              <w:top w:w="60" w:type="dxa"/>
              <w:left w:w="120" w:type="dxa"/>
              <w:bottom w:w="60" w:type="dxa"/>
              <w:right w:w="120" w:type="dxa"/>
            </w:tcMar>
            <w:vAlign w:val="center"/>
            <w:hideMark/>
          </w:tcPr>
          <w:p w14:paraId="2B3A1F4A"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0.826691</w:t>
            </w:r>
          </w:p>
        </w:tc>
        <w:tc>
          <w:tcPr>
            <w:tcW w:w="1689" w:type="dxa"/>
            <w:tcMar>
              <w:top w:w="60" w:type="dxa"/>
              <w:left w:w="120" w:type="dxa"/>
              <w:bottom w:w="60" w:type="dxa"/>
              <w:right w:w="120" w:type="dxa"/>
            </w:tcMar>
            <w:vAlign w:val="center"/>
            <w:hideMark/>
          </w:tcPr>
          <w:p w14:paraId="6FCF361E"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0.002222</w:t>
            </w:r>
          </w:p>
        </w:tc>
        <w:tc>
          <w:tcPr>
            <w:tcW w:w="1422" w:type="dxa"/>
            <w:tcMar>
              <w:top w:w="60" w:type="dxa"/>
              <w:left w:w="120" w:type="dxa"/>
              <w:bottom w:w="60" w:type="dxa"/>
              <w:right w:w="120" w:type="dxa"/>
            </w:tcMar>
            <w:vAlign w:val="center"/>
            <w:hideMark/>
          </w:tcPr>
          <w:p w14:paraId="7B5C0DB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0.944862</w:t>
            </w:r>
          </w:p>
        </w:tc>
        <w:tc>
          <w:tcPr>
            <w:tcW w:w="1413" w:type="dxa"/>
            <w:tcMar>
              <w:top w:w="60" w:type="dxa"/>
              <w:left w:w="120" w:type="dxa"/>
              <w:bottom w:w="60" w:type="dxa"/>
              <w:right w:w="120" w:type="dxa"/>
            </w:tcMar>
            <w:vAlign w:val="center"/>
            <w:hideMark/>
          </w:tcPr>
          <w:p w14:paraId="1587FAC8"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0.295736</w:t>
            </w:r>
          </w:p>
        </w:tc>
      </w:tr>
      <w:tr w:rsidR="00250867" w:rsidRPr="00B653BA" w14:paraId="3DCA752C" w14:textId="77777777" w:rsidTr="00496EF7">
        <w:tc>
          <w:tcPr>
            <w:tcW w:w="0" w:type="auto"/>
            <w:tcMar>
              <w:top w:w="60" w:type="dxa"/>
              <w:left w:w="120" w:type="dxa"/>
              <w:bottom w:w="60" w:type="dxa"/>
              <w:right w:w="120" w:type="dxa"/>
            </w:tcMar>
            <w:vAlign w:val="center"/>
            <w:hideMark/>
          </w:tcPr>
          <w:p w14:paraId="22979732" w14:textId="77777777" w:rsidR="00250867" w:rsidRPr="00C25452" w:rsidRDefault="00250867" w:rsidP="00496EF7">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6</w:t>
            </w:r>
          </w:p>
        </w:tc>
        <w:tc>
          <w:tcPr>
            <w:tcW w:w="3043" w:type="dxa"/>
            <w:tcMar>
              <w:top w:w="60" w:type="dxa"/>
              <w:left w:w="120" w:type="dxa"/>
              <w:bottom w:w="60" w:type="dxa"/>
              <w:right w:w="120" w:type="dxa"/>
            </w:tcMar>
            <w:vAlign w:val="center"/>
            <w:hideMark/>
          </w:tcPr>
          <w:p w14:paraId="2C901A94" w14:textId="77777777" w:rsidR="00250867" w:rsidRPr="00C25452" w:rsidRDefault="00250867" w:rsidP="00496EF7">
            <w:pPr>
              <w:spacing w:after="0" w:line="240" w:lineRule="auto"/>
              <w:rPr>
                <w:rFonts w:asciiTheme="majorBidi" w:eastAsia="Times New Roman" w:hAnsiTheme="majorBidi" w:cstheme="majorBidi"/>
                <w:sz w:val="20"/>
                <w:szCs w:val="20"/>
                <w:lang w:val="en-US"/>
              </w:rPr>
            </w:pPr>
            <w:proofErr w:type="spellStart"/>
            <w:r w:rsidRPr="00C25452">
              <w:rPr>
                <w:rFonts w:asciiTheme="majorBidi" w:eastAsia="Times New Roman" w:hAnsiTheme="majorBidi" w:cstheme="majorBidi"/>
                <w:sz w:val="20"/>
                <w:szCs w:val="20"/>
                <w:lang w:val="en-US"/>
              </w:rPr>
              <w:t>Structual</w:t>
            </w:r>
            <w:proofErr w:type="spellEnd"/>
            <w:r w:rsidRPr="00C25452">
              <w:rPr>
                <w:rFonts w:asciiTheme="majorBidi" w:eastAsia="Times New Roman" w:hAnsiTheme="majorBidi" w:cstheme="majorBidi"/>
                <w:sz w:val="20"/>
                <w:szCs w:val="20"/>
                <w:lang w:val="en-US"/>
              </w:rPr>
              <w:t xml:space="preserve"> Similarity Index</w:t>
            </w:r>
          </w:p>
        </w:tc>
        <w:tc>
          <w:tcPr>
            <w:tcW w:w="1430" w:type="dxa"/>
            <w:tcMar>
              <w:top w:w="60" w:type="dxa"/>
              <w:left w:w="120" w:type="dxa"/>
              <w:bottom w:w="60" w:type="dxa"/>
              <w:right w:w="120" w:type="dxa"/>
            </w:tcMar>
            <w:vAlign w:val="center"/>
            <w:hideMark/>
          </w:tcPr>
          <w:p w14:paraId="2F586932"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0.963606</w:t>
            </w:r>
          </w:p>
        </w:tc>
        <w:tc>
          <w:tcPr>
            <w:tcW w:w="1689" w:type="dxa"/>
            <w:tcMar>
              <w:top w:w="60" w:type="dxa"/>
              <w:left w:w="120" w:type="dxa"/>
              <w:bottom w:w="60" w:type="dxa"/>
              <w:right w:w="120" w:type="dxa"/>
            </w:tcMar>
            <w:vAlign w:val="center"/>
            <w:hideMark/>
          </w:tcPr>
          <w:p w14:paraId="6DC87D4D"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0.618108</w:t>
            </w:r>
          </w:p>
        </w:tc>
        <w:tc>
          <w:tcPr>
            <w:tcW w:w="1422" w:type="dxa"/>
            <w:tcMar>
              <w:top w:w="60" w:type="dxa"/>
              <w:left w:w="120" w:type="dxa"/>
              <w:bottom w:w="60" w:type="dxa"/>
              <w:right w:w="120" w:type="dxa"/>
            </w:tcMar>
            <w:vAlign w:val="center"/>
            <w:hideMark/>
          </w:tcPr>
          <w:p w14:paraId="3F7BE085"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0.973200</w:t>
            </w:r>
          </w:p>
        </w:tc>
        <w:tc>
          <w:tcPr>
            <w:tcW w:w="1413" w:type="dxa"/>
            <w:tcMar>
              <w:top w:w="60" w:type="dxa"/>
              <w:left w:w="120" w:type="dxa"/>
              <w:bottom w:w="60" w:type="dxa"/>
              <w:right w:w="120" w:type="dxa"/>
            </w:tcMar>
            <w:vAlign w:val="center"/>
            <w:hideMark/>
          </w:tcPr>
          <w:p w14:paraId="0E611760" w14:textId="77777777" w:rsidR="00250867" w:rsidRPr="00C25452" w:rsidRDefault="00250867" w:rsidP="00496EF7">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0.820480</w:t>
            </w:r>
          </w:p>
        </w:tc>
      </w:tr>
    </w:tbl>
    <w:p w14:paraId="1AFDF4C6" w14:textId="77777777" w:rsidR="00250867" w:rsidRPr="00C25452" w:rsidRDefault="00250867" w:rsidP="00250867">
      <w:pPr>
        <w:rPr>
          <w:rFonts w:asciiTheme="majorBidi" w:hAnsiTheme="majorBidi" w:cstheme="majorBidi"/>
          <w:lang w:val="en-US"/>
        </w:rPr>
      </w:pPr>
    </w:p>
    <w:p w14:paraId="1BA416F7" w14:textId="77777777" w:rsidR="00250867" w:rsidRPr="00C25452" w:rsidRDefault="00250867" w:rsidP="00D804A5">
      <w:pPr>
        <w:pStyle w:val="Heading3"/>
        <w:rPr>
          <w:rFonts w:asciiTheme="majorBidi" w:hAnsiTheme="majorBidi" w:cstheme="majorBidi"/>
          <w:b w:val="0"/>
          <w:bCs w:val="0"/>
          <w:lang w:val="en-US"/>
        </w:rPr>
      </w:pPr>
      <w:bookmarkStart w:id="1026" w:name="_Toc168472946"/>
      <w:bookmarkStart w:id="1027" w:name="_Toc171278847"/>
      <w:r w:rsidRPr="00C25452">
        <w:rPr>
          <w:rFonts w:asciiTheme="majorBidi" w:hAnsiTheme="majorBidi" w:cstheme="majorBidi"/>
          <w:lang w:val="en-US"/>
        </w:rPr>
        <w:t>Choice of Statistical Test</w:t>
      </w:r>
      <w:bookmarkEnd w:id="1026"/>
      <w:bookmarkEnd w:id="1027"/>
    </w:p>
    <w:p w14:paraId="0111BCB4" w14:textId="2E73ACD3" w:rsidR="00250867" w:rsidRPr="00C25452" w:rsidRDefault="00250867" w:rsidP="00250867">
      <w:pPr>
        <w:rPr>
          <w:rFonts w:asciiTheme="majorBidi" w:hAnsiTheme="majorBidi" w:cstheme="majorBidi"/>
          <w:lang w:val="en-US"/>
        </w:rPr>
      </w:pPr>
      <w:r w:rsidRPr="00C25452">
        <w:rPr>
          <w:rFonts w:asciiTheme="majorBidi" w:hAnsiTheme="majorBidi" w:cstheme="majorBidi"/>
          <w:lang w:val="en-US"/>
        </w:rPr>
        <w:t xml:space="preserve">Given the non-normality observed in several key metrics across the datasets, we opted to use the Wilcoxon signed-rank test, a non-parametric method, for our analysis. This test is particularly advantageous as it does not assume </w:t>
      </w:r>
      <w:r w:rsidR="001571AE">
        <w:rPr>
          <w:rFonts w:asciiTheme="majorBidi" w:hAnsiTheme="majorBidi" w:cstheme="majorBidi"/>
          <w:lang w:val="en-US"/>
        </w:rPr>
        <w:t xml:space="preserve">the </w:t>
      </w:r>
      <w:r w:rsidRPr="00C25452">
        <w:rPr>
          <w:rFonts w:asciiTheme="majorBidi" w:hAnsiTheme="majorBidi" w:cstheme="majorBidi"/>
          <w:lang w:val="en-US"/>
        </w:rPr>
        <w:t>normality of the data and is ideal for comparing two related samples or repeated measurements on a single sample. This choice was reinforced by the need to handle the paired nature of our data, where each cent</w:t>
      </w:r>
      <w:r w:rsidR="009239C2">
        <w:rPr>
          <w:rFonts w:asciiTheme="majorBidi" w:hAnsiTheme="majorBidi" w:cstheme="majorBidi"/>
          <w:sz w:val="24"/>
          <w:szCs w:val="24"/>
          <w:lang w:val="en-US"/>
        </w:rPr>
        <w:t>er</w:t>
      </w:r>
      <w:r w:rsidRPr="00C25452">
        <w:rPr>
          <w:rFonts w:asciiTheme="majorBidi" w:hAnsiTheme="majorBidi" w:cstheme="majorBidi"/>
          <w:lang w:val="en-US"/>
        </w:rPr>
        <w:t xml:space="preserve"> was </w:t>
      </w:r>
      <w:r w:rsidR="001571AE">
        <w:rPr>
          <w:rFonts w:asciiTheme="majorBidi" w:hAnsiTheme="majorBidi" w:cstheme="majorBidi"/>
          <w:lang w:val="en-US"/>
        </w:rPr>
        <w:t>analyzed</w:t>
      </w:r>
      <w:r w:rsidRPr="00C25452">
        <w:rPr>
          <w:rFonts w:asciiTheme="majorBidi" w:hAnsiTheme="majorBidi" w:cstheme="majorBidi"/>
          <w:lang w:val="en-US"/>
        </w:rPr>
        <w:t xml:space="preserve"> under both ADCM and IMCM conditions.</w:t>
      </w:r>
    </w:p>
    <w:p w14:paraId="0E90518F" w14:textId="72484A4A" w:rsidR="00250867" w:rsidRPr="00C25452" w:rsidRDefault="00250867" w:rsidP="00164586">
      <w:pPr>
        <w:rPr>
          <w:rFonts w:asciiTheme="majorBidi" w:hAnsiTheme="majorBidi" w:cstheme="majorBidi"/>
          <w:lang w:val="en-US"/>
        </w:rPr>
      </w:pPr>
      <w:r w:rsidRPr="00C25452">
        <w:rPr>
          <w:rFonts w:asciiTheme="majorBidi" w:hAnsiTheme="majorBidi" w:cstheme="majorBidi"/>
          <w:lang w:val="en-US"/>
        </w:rPr>
        <w:t xml:space="preserve">Our analysis revealed significant differences </w:t>
      </w:r>
      <w:r w:rsidR="001571AE">
        <w:rPr>
          <w:rFonts w:asciiTheme="majorBidi" w:hAnsiTheme="majorBidi" w:cstheme="majorBidi"/>
          <w:lang w:val="en-US"/>
        </w:rPr>
        <w:t>in several metrics between the ADCM and IMCM methodologies</w:t>
      </w:r>
      <w:r w:rsidRPr="00C25452">
        <w:rPr>
          <w:rFonts w:asciiTheme="majorBidi" w:hAnsiTheme="majorBidi" w:cstheme="majorBidi"/>
          <w:lang w:val="en-US"/>
        </w:rPr>
        <w:t xml:space="preserve">. Notably, the Mean Error (SUV) and Absolute Relative Error (SUV%) showed considerable variations, suggesting distinct impacts of the two methodologies on these </w:t>
      </w:r>
      <w:proofErr w:type="gramStart"/>
      <w:r w:rsidRPr="00C25452">
        <w:rPr>
          <w:rFonts w:asciiTheme="majorBidi" w:hAnsiTheme="majorBidi" w:cstheme="majorBidi"/>
          <w:lang w:val="en-US"/>
        </w:rPr>
        <w:t>particular metrics</w:t>
      </w:r>
      <w:proofErr w:type="gramEnd"/>
      <w:r w:rsidRPr="00C25452">
        <w:rPr>
          <w:rFonts w:asciiTheme="majorBidi" w:hAnsiTheme="majorBidi" w:cstheme="majorBidi"/>
          <w:lang w:val="en-US"/>
        </w:rPr>
        <w:t>. The Wilcoxon test results indicated statistically significant differences with low p-values, underscoring the effectiveness of one method over the other in specific conditions.</w:t>
      </w:r>
    </w:p>
    <w:p w14:paraId="1993A873" w14:textId="05CE9F0A"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9</w:t>
      </w:r>
      <w:r w:rsidRPr="00C25452">
        <w:rPr>
          <w:lang w:val="en-US"/>
        </w:rPr>
        <w:fldChar w:fldCharType="end"/>
      </w:r>
      <w:r w:rsidRPr="00C25452">
        <w:rPr>
          <w:lang w:val="en-US"/>
        </w:rPr>
        <w:t>: Summarized results of the Wilcoxon test with the False Discovery Rate (FDR) corrections applied to the p-values.</w:t>
      </w:r>
    </w:p>
    <w:tbl>
      <w:tblPr>
        <w:tblStyle w:val="TableGrid"/>
        <w:tblW w:w="7044" w:type="dxa"/>
        <w:tblLook w:val="04A0" w:firstRow="1" w:lastRow="0" w:firstColumn="1" w:lastColumn="0" w:noHBand="0" w:noVBand="1"/>
      </w:tblPr>
      <w:tblGrid>
        <w:gridCol w:w="4135"/>
        <w:gridCol w:w="1539"/>
        <w:gridCol w:w="1370"/>
      </w:tblGrid>
      <w:tr w:rsidR="00250867" w:rsidRPr="00B653BA" w14:paraId="01834A27" w14:textId="77777777" w:rsidTr="00496EF7">
        <w:tc>
          <w:tcPr>
            <w:tcW w:w="0" w:type="auto"/>
            <w:hideMark/>
          </w:tcPr>
          <w:p w14:paraId="715EEF03"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Metric</w:t>
            </w:r>
          </w:p>
        </w:tc>
        <w:tc>
          <w:tcPr>
            <w:tcW w:w="0" w:type="auto"/>
            <w:hideMark/>
          </w:tcPr>
          <w:p w14:paraId="620443F8"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U-statistic</w:t>
            </w:r>
          </w:p>
        </w:tc>
        <w:tc>
          <w:tcPr>
            <w:tcW w:w="0" w:type="auto"/>
            <w:hideMark/>
          </w:tcPr>
          <w:p w14:paraId="58B060ED" w14:textId="77777777" w:rsidR="00250867" w:rsidRPr="00C25452" w:rsidRDefault="00250867" w:rsidP="00496EF7">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P-value</w:t>
            </w:r>
          </w:p>
        </w:tc>
      </w:tr>
      <w:tr w:rsidR="00250867" w:rsidRPr="00B653BA" w14:paraId="1A87CCEF" w14:textId="77777777" w:rsidTr="00496EF7">
        <w:tc>
          <w:tcPr>
            <w:tcW w:w="0" w:type="auto"/>
            <w:hideMark/>
          </w:tcPr>
          <w:p w14:paraId="24C07CC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Error (SUV)</w:t>
            </w:r>
          </w:p>
        </w:tc>
        <w:tc>
          <w:tcPr>
            <w:tcW w:w="0" w:type="auto"/>
            <w:hideMark/>
          </w:tcPr>
          <w:p w14:paraId="077FCA7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371.0</w:t>
            </w:r>
          </w:p>
        </w:tc>
        <w:tc>
          <w:tcPr>
            <w:tcW w:w="0" w:type="auto"/>
            <w:hideMark/>
          </w:tcPr>
          <w:p w14:paraId="4C880DD7"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0.000039</w:t>
            </w:r>
          </w:p>
        </w:tc>
      </w:tr>
      <w:tr w:rsidR="00250867" w:rsidRPr="00B653BA" w14:paraId="61187F72" w14:textId="77777777" w:rsidTr="00496EF7">
        <w:tc>
          <w:tcPr>
            <w:tcW w:w="0" w:type="auto"/>
            <w:hideMark/>
          </w:tcPr>
          <w:p w14:paraId="66CDA41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Absolute Error (SUV)</w:t>
            </w:r>
          </w:p>
        </w:tc>
        <w:tc>
          <w:tcPr>
            <w:tcW w:w="0" w:type="auto"/>
            <w:hideMark/>
          </w:tcPr>
          <w:p w14:paraId="7A1E150C"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330.0</w:t>
            </w:r>
          </w:p>
        </w:tc>
        <w:tc>
          <w:tcPr>
            <w:tcW w:w="0" w:type="auto"/>
            <w:hideMark/>
          </w:tcPr>
          <w:p w14:paraId="6F1A5AC1"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0.000460</w:t>
            </w:r>
          </w:p>
        </w:tc>
      </w:tr>
      <w:tr w:rsidR="00250867" w:rsidRPr="00B653BA" w14:paraId="3031DA14" w14:textId="77777777" w:rsidTr="00496EF7">
        <w:tc>
          <w:tcPr>
            <w:tcW w:w="0" w:type="auto"/>
            <w:hideMark/>
          </w:tcPr>
          <w:p w14:paraId="03DE1075"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Relative Error (SUV%)</w:t>
            </w:r>
          </w:p>
        </w:tc>
        <w:tc>
          <w:tcPr>
            <w:tcW w:w="0" w:type="auto"/>
            <w:hideMark/>
          </w:tcPr>
          <w:p w14:paraId="792A1C63"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267.0</w:t>
            </w:r>
          </w:p>
        </w:tc>
        <w:tc>
          <w:tcPr>
            <w:tcW w:w="0" w:type="auto"/>
            <w:hideMark/>
          </w:tcPr>
          <w:p w14:paraId="5F8FF18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0.072045</w:t>
            </w:r>
          </w:p>
        </w:tc>
      </w:tr>
      <w:tr w:rsidR="00250867" w:rsidRPr="00B653BA" w14:paraId="39725CF4" w14:textId="77777777" w:rsidTr="00496EF7">
        <w:tc>
          <w:tcPr>
            <w:tcW w:w="0" w:type="auto"/>
            <w:hideMark/>
          </w:tcPr>
          <w:p w14:paraId="03880BC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Absolute Relative Error (SUV%)</w:t>
            </w:r>
          </w:p>
        </w:tc>
        <w:tc>
          <w:tcPr>
            <w:tcW w:w="0" w:type="auto"/>
            <w:hideMark/>
          </w:tcPr>
          <w:p w14:paraId="1538BB52"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357.0</w:t>
            </w:r>
          </w:p>
        </w:tc>
        <w:tc>
          <w:tcPr>
            <w:tcW w:w="0" w:type="auto"/>
            <w:hideMark/>
          </w:tcPr>
          <w:p w14:paraId="3C76ED17"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0.000023</w:t>
            </w:r>
          </w:p>
        </w:tc>
      </w:tr>
      <w:tr w:rsidR="00250867" w:rsidRPr="00B653BA" w14:paraId="23965FE0" w14:textId="77777777" w:rsidTr="00496EF7">
        <w:tc>
          <w:tcPr>
            <w:tcW w:w="0" w:type="auto"/>
            <w:hideMark/>
          </w:tcPr>
          <w:p w14:paraId="7364CF0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Root Mean Squared Error</w:t>
            </w:r>
          </w:p>
        </w:tc>
        <w:tc>
          <w:tcPr>
            <w:tcW w:w="0" w:type="auto"/>
            <w:hideMark/>
          </w:tcPr>
          <w:p w14:paraId="7D686B2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364.0</w:t>
            </w:r>
          </w:p>
        </w:tc>
        <w:tc>
          <w:tcPr>
            <w:tcW w:w="0" w:type="auto"/>
            <w:hideMark/>
          </w:tcPr>
          <w:p w14:paraId="29E3CF59"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0.000097</w:t>
            </w:r>
          </w:p>
        </w:tc>
      </w:tr>
      <w:tr w:rsidR="00250867" w:rsidRPr="00B653BA" w14:paraId="27DCF563" w14:textId="77777777" w:rsidTr="00496EF7">
        <w:tc>
          <w:tcPr>
            <w:tcW w:w="0" w:type="auto"/>
            <w:hideMark/>
          </w:tcPr>
          <w:p w14:paraId="5AE8E658"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Peak Signal-to-Noise Ratio</w:t>
            </w:r>
          </w:p>
        </w:tc>
        <w:tc>
          <w:tcPr>
            <w:tcW w:w="0" w:type="auto"/>
            <w:hideMark/>
          </w:tcPr>
          <w:p w14:paraId="33D9B33C"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286.0</w:t>
            </w:r>
          </w:p>
        </w:tc>
        <w:tc>
          <w:tcPr>
            <w:tcW w:w="0" w:type="auto"/>
            <w:hideMark/>
          </w:tcPr>
          <w:p w14:paraId="41BDC28A"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0.020734</w:t>
            </w:r>
          </w:p>
        </w:tc>
      </w:tr>
      <w:tr w:rsidR="00250867" w:rsidRPr="00B653BA" w14:paraId="51A0C3FE" w14:textId="77777777" w:rsidTr="00496EF7">
        <w:tc>
          <w:tcPr>
            <w:tcW w:w="0" w:type="auto"/>
            <w:hideMark/>
          </w:tcPr>
          <w:p w14:paraId="62BE94DB"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Structural Similarity Index</w:t>
            </w:r>
          </w:p>
        </w:tc>
        <w:tc>
          <w:tcPr>
            <w:tcW w:w="0" w:type="auto"/>
            <w:hideMark/>
          </w:tcPr>
          <w:p w14:paraId="446170BF"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42.0</w:t>
            </w:r>
          </w:p>
        </w:tc>
        <w:tc>
          <w:tcPr>
            <w:tcW w:w="0" w:type="auto"/>
            <w:hideMark/>
          </w:tcPr>
          <w:p w14:paraId="692F2B65" w14:textId="77777777" w:rsidR="00250867" w:rsidRPr="00C25452" w:rsidRDefault="00250867" w:rsidP="00496EF7">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0.000020</w:t>
            </w:r>
          </w:p>
        </w:tc>
      </w:tr>
    </w:tbl>
    <w:p w14:paraId="1F8BBC3F" w14:textId="77777777" w:rsidR="00250867" w:rsidRPr="00C25452" w:rsidRDefault="00250867" w:rsidP="00250867">
      <w:pPr>
        <w:rPr>
          <w:rFonts w:asciiTheme="majorBidi" w:hAnsiTheme="majorBidi" w:cstheme="majorBidi"/>
          <w:lang w:val="en-US"/>
        </w:rPr>
      </w:pPr>
    </w:p>
    <w:p w14:paraId="534D4BFC" w14:textId="2B96F8DB" w:rsidR="00250867" w:rsidRPr="00C25452" w:rsidRDefault="00250867" w:rsidP="00E24B0A">
      <w:pPr>
        <w:rPr>
          <w:rFonts w:asciiTheme="majorBidi" w:hAnsiTheme="majorBidi" w:cstheme="majorBidi"/>
          <w:lang w:val="en-US"/>
        </w:rPr>
      </w:pPr>
      <w:r w:rsidRPr="00C25452">
        <w:rPr>
          <w:rFonts w:asciiTheme="majorBidi" w:hAnsiTheme="majorBidi" w:cstheme="majorBidi"/>
          <w:lang w:val="en-US"/>
        </w:rPr>
        <w:lastRenderedPageBreak/>
        <w:t>The results from the Wilcoxon test show that there are statistically significant differences between the ADCM and IMCM datasets for most of the image-derived metrics, except for the "Relative Error (SUV%)" where the corrected p-value does not indicate a statistically significant difference.</w:t>
      </w:r>
    </w:p>
    <w:p w14:paraId="5768F376" w14:textId="77777777" w:rsidR="00250867" w:rsidRPr="00C25452" w:rsidRDefault="00250867" w:rsidP="00250867">
      <w:pPr>
        <w:rPr>
          <w:rFonts w:asciiTheme="majorBidi" w:hAnsiTheme="majorBidi" w:cstheme="majorBidi"/>
          <w:lang w:val="en-US"/>
        </w:rPr>
      </w:pPr>
    </w:p>
    <w:p w14:paraId="679787FA" w14:textId="0B87D91A"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10</w:t>
      </w:r>
      <w:r w:rsidRPr="00C25452">
        <w:rPr>
          <w:lang w:val="en-US"/>
        </w:rPr>
        <w:fldChar w:fldCharType="end"/>
      </w:r>
      <w:r w:rsidRPr="00C25452">
        <w:rPr>
          <w:lang w:val="en-US"/>
        </w:rPr>
        <w:t>: Summary statistics of quantitative parameters for different approaches on cross tracer (FDG dataset)</w:t>
      </w:r>
    </w:p>
    <w:tbl>
      <w:tblPr>
        <w:tblStyle w:val="TableGrid"/>
        <w:tblW w:w="10056" w:type="dxa"/>
        <w:tblInd w:w="-449" w:type="dxa"/>
        <w:tblLook w:val="04A0" w:firstRow="1" w:lastRow="0" w:firstColumn="1" w:lastColumn="0" w:noHBand="0" w:noVBand="1"/>
      </w:tblPr>
      <w:tblGrid>
        <w:gridCol w:w="901"/>
        <w:gridCol w:w="962"/>
        <w:gridCol w:w="1091"/>
        <w:gridCol w:w="1095"/>
        <w:gridCol w:w="1297"/>
        <w:gridCol w:w="1297"/>
        <w:gridCol w:w="1073"/>
        <w:gridCol w:w="1173"/>
        <w:gridCol w:w="1167"/>
      </w:tblGrid>
      <w:tr w:rsidR="00250867" w:rsidRPr="00B653BA" w14:paraId="290D3F1A" w14:textId="77777777" w:rsidTr="009A0FB7">
        <w:trPr>
          <w:trHeight w:val="388"/>
        </w:trPr>
        <w:tc>
          <w:tcPr>
            <w:tcW w:w="901" w:type="dxa"/>
          </w:tcPr>
          <w:p w14:paraId="6B7313ED" w14:textId="77777777" w:rsidR="00250867" w:rsidRPr="00C25452" w:rsidRDefault="00250867" w:rsidP="00496EF7">
            <w:pPr>
              <w:rPr>
                <w:rFonts w:asciiTheme="majorBidi" w:hAnsiTheme="majorBidi" w:cstheme="majorBidi"/>
                <w:sz w:val="18"/>
                <w:szCs w:val="18"/>
                <w:lang w:val="en-US"/>
              </w:rPr>
            </w:pPr>
          </w:p>
        </w:tc>
        <w:tc>
          <w:tcPr>
            <w:tcW w:w="962" w:type="dxa"/>
            <w:vAlign w:val="center"/>
          </w:tcPr>
          <w:p w14:paraId="38D06010"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Method</w:t>
            </w:r>
          </w:p>
        </w:tc>
        <w:tc>
          <w:tcPr>
            <w:tcW w:w="1091" w:type="dxa"/>
            <w:vAlign w:val="center"/>
          </w:tcPr>
          <w:p w14:paraId="2D020E1F"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095" w:type="dxa"/>
            <w:vAlign w:val="center"/>
          </w:tcPr>
          <w:p w14:paraId="42E4799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MAE</w:t>
            </w:r>
          </w:p>
        </w:tc>
        <w:tc>
          <w:tcPr>
            <w:tcW w:w="1297" w:type="dxa"/>
            <w:vAlign w:val="center"/>
          </w:tcPr>
          <w:p w14:paraId="5219E794"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RE</w:t>
            </w:r>
          </w:p>
        </w:tc>
        <w:tc>
          <w:tcPr>
            <w:tcW w:w="1297" w:type="dxa"/>
            <w:vAlign w:val="center"/>
          </w:tcPr>
          <w:p w14:paraId="46D6026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ARE</w:t>
            </w:r>
          </w:p>
        </w:tc>
        <w:tc>
          <w:tcPr>
            <w:tcW w:w="1073" w:type="dxa"/>
            <w:vAlign w:val="center"/>
          </w:tcPr>
          <w:p w14:paraId="1B277AB2"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RMSE</w:t>
            </w:r>
          </w:p>
        </w:tc>
        <w:tc>
          <w:tcPr>
            <w:tcW w:w="1173" w:type="dxa"/>
            <w:vAlign w:val="center"/>
          </w:tcPr>
          <w:p w14:paraId="549ABE81"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PSNR</w:t>
            </w:r>
          </w:p>
        </w:tc>
        <w:tc>
          <w:tcPr>
            <w:tcW w:w="1167" w:type="dxa"/>
            <w:vAlign w:val="center"/>
          </w:tcPr>
          <w:p w14:paraId="4F8B2B69"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SSI</w:t>
            </w:r>
          </w:p>
        </w:tc>
      </w:tr>
      <w:tr w:rsidR="00250867" w:rsidRPr="00B653BA" w14:paraId="7D21EA2D" w14:textId="77777777" w:rsidTr="009A0FB7">
        <w:trPr>
          <w:trHeight w:val="564"/>
        </w:trPr>
        <w:tc>
          <w:tcPr>
            <w:tcW w:w="901" w:type="dxa"/>
            <w:vMerge w:val="restart"/>
            <w:vAlign w:val="center"/>
          </w:tcPr>
          <w:p w14:paraId="7C3A87C2"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62" w:type="dxa"/>
            <w:vAlign w:val="center"/>
          </w:tcPr>
          <w:p w14:paraId="6C7709F8"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2DC66FE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0.29 ± 0.58</w:t>
            </w:r>
          </w:p>
        </w:tc>
        <w:tc>
          <w:tcPr>
            <w:tcW w:w="1095" w:type="dxa"/>
          </w:tcPr>
          <w:p w14:paraId="30BF875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1.08 ± 0.35</w:t>
            </w:r>
          </w:p>
        </w:tc>
        <w:tc>
          <w:tcPr>
            <w:tcW w:w="1297" w:type="dxa"/>
          </w:tcPr>
          <w:p w14:paraId="3EB73A8B"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34.08 ± 48.96</w:t>
            </w:r>
          </w:p>
        </w:tc>
        <w:tc>
          <w:tcPr>
            <w:tcW w:w="1297" w:type="dxa"/>
          </w:tcPr>
          <w:p w14:paraId="164DB39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80.22 ± 34.25</w:t>
            </w:r>
          </w:p>
        </w:tc>
        <w:tc>
          <w:tcPr>
            <w:tcW w:w="1073" w:type="dxa"/>
          </w:tcPr>
          <w:p w14:paraId="3DEFCAE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3.71 ± 4.14</w:t>
            </w:r>
          </w:p>
        </w:tc>
        <w:tc>
          <w:tcPr>
            <w:tcW w:w="1173" w:type="dxa"/>
          </w:tcPr>
          <w:p w14:paraId="3347BCFC"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37.38 ± 3.89</w:t>
            </w:r>
          </w:p>
        </w:tc>
        <w:tc>
          <w:tcPr>
            <w:tcW w:w="1167" w:type="dxa"/>
          </w:tcPr>
          <w:p w14:paraId="6229EACF"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0.77 ± 0.09</w:t>
            </w:r>
          </w:p>
        </w:tc>
      </w:tr>
      <w:tr w:rsidR="00250867" w:rsidRPr="00B653BA" w14:paraId="271D3457" w14:textId="77777777" w:rsidTr="009A0FB7">
        <w:trPr>
          <w:trHeight w:val="564"/>
        </w:trPr>
        <w:tc>
          <w:tcPr>
            <w:tcW w:w="901" w:type="dxa"/>
            <w:vMerge/>
            <w:vAlign w:val="center"/>
          </w:tcPr>
          <w:p w14:paraId="1921BE88" w14:textId="77777777" w:rsidR="00250867" w:rsidRPr="00C25452" w:rsidRDefault="00250867" w:rsidP="00496EF7">
            <w:pPr>
              <w:jc w:val="center"/>
              <w:rPr>
                <w:rFonts w:asciiTheme="majorBidi" w:hAnsiTheme="majorBidi" w:cstheme="majorBidi"/>
                <w:b/>
                <w:bCs/>
                <w:lang w:val="en-US"/>
              </w:rPr>
            </w:pPr>
          </w:p>
        </w:tc>
        <w:tc>
          <w:tcPr>
            <w:tcW w:w="962" w:type="dxa"/>
            <w:vAlign w:val="center"/>
          </w:tcPr>
          <w:p w14:paraId="3E971663"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4542A988"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-0.54 ± 0.15</w:t>
            </w:r>
          </w:p>
        </w:tc>
        <w:tc>
          <w:tcPr>
            <w:tcW w:w="1095" w:type="dxa"/>
          </w:tcPr>
          <w:p w14:paraId="296EB0E2"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0.69 ± 0.13</w:t>
            </w:r>
          </w:p>
        </w:tc>
        <w:tc>
          <w:tcPr>
            <w:tcW w:w="1297" w:type="dxa"/>
          </w:tcPr>
          <w:p w14:paraId="168485D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-39.70 ± 9.13</w:t>
            </w:r>
          </w:p>
        </w:tc>
        <w:tc>
          <w:tcPr>
            <w:tcW w:w="1297" w:type="dxa"/>
          </w:tcPr>
          <w:p w14:paraId="750FB51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52.11 ± 7.61</w:t>
            </w:r>
          </w:p>
        </w:tc>
        <w:tc>
          <w:tcPr>
            <w:tcW w:w="1073" w:type="dxa"/>
          </w:tcPr>
          <w:p w14:paraId="76A221D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 ± 0.61</w:t>
            </w:r>
          </w:p>
        </w:tc>
        <w:tc>
          <w:tcPr>
            <w:tcW w:w="1173" w:type="dxa"/>
          </w:tcPr>
          <w:p w14:paraId="44F93F3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35.27 ± 6.18</w:t>
            </w:r>
          </w:p>
        </w:tc>
        <w:tc>
          <w:tcPr>
            <w:tcW w:w="1167" w:type="dxa"/>
          </w:tcPr>
          <w:p w14:paraId="28FA586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0.78 ± 0.11</w:t>
            </w:r>
          </w:p>
        </w:tc>
      </w:tr>
      <w:tr w:rsidR="00250867" w:rsidRPr="00B653BA" w14:paraId="7A4EE1DC" w14:textId="77777777" w:rsidTr="009A0FB7">
        <w:trPr>
          <w:trHeight w:val="564"/>
        </w:trPr>
        <w:tc>
          <w:tcPr>
            <w:tcW w:w="901" w:type="dxa"/>
            <w:vMerge w:val="restart"/>
            <w:vAlign w:val="center"/>
          </w:tcPr>
          <w:p w14:paraId="266DC2CD" w14:textId="77777777" w:rsidR="00250867" w:rsidRPr="00C25452" w:rsidRDefault="00250867" w:rsidP="00496EF7">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62" w:type="dxa"/>
            <w:vAlign w:val="center"/>
          </w:tcPr>
          <w:p w14:paraId="5BD6FA1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6145AA29"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[0.02, 0.55]</w:t>
            </w:r>
          </w:p>
        </w:tc>
        <w:tc>
          <w:tcPr>
            <w:tcW w:w="1095" w:type="dxa"/>
          </w:tcPr>
          <w:p w14:paraId="489DC44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[0.92, 1.24]</w:t>
            </w:r>
          </w:p>
        </w:tc>
        <w:tc>
          <w:tcPr>
            <w:tcW w:w="1297" w:type="dxa"/>
          </w:tcPr>
          <w:p w14:paraId="677ED7E3"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[11.80, 56.37]</w:t>
            </w:r>
          </w:p>
        </w:tc>
        <w:tc>
          <w:tcPr>
            <w:tcW w:w="1297" w:type="dxa"/>
          </w:tcPr>
          <w:p w14:paraId="082D1D59"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[64.63, 95.81]</w:t>
            </w:r>
          </w:p>
        </w:tc>
        <w:tc>
          <w:tcPr>
            <w:tcW w:w="1073" w:type="dxa"/>
          </w:tcPr>
          <w:p w14:paraId="45CB98CD"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[1.82, 5.59]</w:t>
            </w:r>
          </w:p>
        </w:tc>
        <w:tc>
          <w:tcPr>
            <w:tcW w:w="1173" w:type="dxa"/>
          </w:tcPr>
          <w:p w14:paraId="2EB1D68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[35.61, 39.15]</w:t>
            </w:r>
          </w:p>
        </w:tc>
        <w:tc>
          <w:tcPr>
            <w:tcW w:w="1167" w:type="dxa"/>
          </w:tcPr>
          <w:p w14:paraId="777FBBA7"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[0.72, 0.81]</w:t>
            </w:r>
          </w:p>
        </w:tc>
      </w:tr>
      <w:tr w:rsidR="00250867" w:rsidRPr="00B653BA" w14:paraId="0BCC41A4" w14:textId="77777777" w:rsidTr="009A0FB7">
        <w:trPr>
          <w:trHeight w:val="564"/>
        </w:trPr>
        <w:tc>
          <w:tcPr>
            <w:tcW w:w="901" w:type="dxa"/>
            <w:vMerge/>
          </w:tcPr>
          <w:p w14:paraId="3F3BC037" w14:textId="77777777" w:rsidR="00250867" w:rsidRPr="00C25452" w:rsidRDefault="00250867" w:rsidP="00496EF7">
            <w:pPr>
              <w:rPr>
                <w:rFonts w:asciiTheme="majorBidi" w:hAnsiTheme="majorBidi" w:cstheme="majorBidi"/>
                <w:sz w:val="18"/>
                <w:szCs w:val="18"/>
                <w:lang w:val="en-US"/>
              </w:rPr>
            </w:pPr>
          </w:p>
        </w:tc>
        <w:tc>
          <w:tcPr>
            <w:tcW w:w="962" w:type="dxa"/>
            <w:vAlign w:val="center"/>
          </w:tcPr>
          <w:p w14:paraId="7249CB3B"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14067AB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[-0.60, -0.47]</w:t>
            </w:r>
          </w:p>
        </w:tc>
        <w:tc>
          <w:tcPr>
            <w:tcW w:w="1095" w:type="dxa"/>
          </w:tcPr>
          <w:p w14:paraId="579D8D46"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[0.63, 0.75]</w:t>
            </w:r>
          </w:p>
        </w:tc>
        <w:tc>
          <w:tcPr>
            <w:tcW w:w="1297" w:type="dxa"/>
          </w:tcPr>
          <w:p w14:paraId="5241A061"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[-43.86, -35.55]</w:t>
            </w:r>
          </w:p>
        </w:tc>
        <w:tc>
          <w:tcPr>
            <w:tcW w:w="1297" w:type="dxa"/>
          </w:tcPr>
          <w:p w14:paraId="3AB27CEF"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[48.64, 55.57]</w:t>
            </w:r>
          </w:p>
        </w:tc>
        <w:tc>
          <w:tcPr>
            <w:tcW w:w="1073" w:type="dxa"/>
          </w:tcPr>
          <w:p w14:paraId="6C6FB28A"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[0.91, 1.46]</w:t>
            </w:r>
          </w:p>
        </w:tc>
        <w:tc>
          <w:tcPr>
            <w:tcW w:w="1173" w:type="dxa"/>
          </w:tcPr>
          <w:p w14:paraId="1421508C"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[32.46, 38.09]</w:t>
            </w:r>
          </w:p>
        </w:tc>
        <w:tc>
          <w:tcPr>
            <w:tcW w:w="1167" w:type="dxa"/>
          </w:tcPr>
          <w:p w14:paraId="5D1BBA70" w14:textId="77777777" w:rsidR="00250867" w:rsidRPr="00C25452" w:rsidRDefault="00250867" w:rsidP="00496EF7">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[0.73, 0.83]</w:t>
            </w:r>
          </w:p>
        </w:tc>
      </w:tr>
    </w:tbl>
    <w:p w14:paraId="64AD0EAC" w14:textId="77777777" w:rsidR="00250867" w:rsidRPr="00C25452" w:rsidRDefault="00250867" w:rsidP="00250867">
      <w:pPr>
        <w:rPr>
          <w:rFonts w:asciiTheme="majorBidi" w:hAnsiTheme="majorBidi" w:cstheme="majorBidi"/>
          <w:lang w:val="en-US"/>
        </w:rPr>
      </w:pPr>
    </w:p>
    <w:p w14:paraId="38C9E23E" w14:textId="7701C71B"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11</w:t>
      </w:r>
      <w:r w:rsidRPr="00C25452">
        <w:rPr>
          <w:lang w:val="en-US"/>
        </w:rPr>
        <w:fldChar w:fldCharType="end"/>
      </w:r>
      <w:r w:rsidRPr="00C25452">
        <w:rPr>
          <w:lang w:val="en-US"/>
        </w:rPr>
        <w:t>: Summary statistics of quantitative parameters for different centers tuned for each radiotracer separately (TL-MC) and tested on all test sets (centers 1-7).</w:t>
      </w:r>
    </w:p>
    <w:tbl>
      <w:tblPr>
        <w:tblStyle w:val="TableGrid"/>
        <w:tblW w:w="9573" w:type="dxa"/>
        <w:tblInd w:w="-147" w:type="dxa"/>
        <w:tblLook w:val="04A0" w:firstRow="1" w:lastRow="0" w:firstColumn="1" w:lastColumn="0" w:noHBand="0" w:noVBand="1"/>
      </w:tblPr>
      <w:tblGrid>
        <w:gridCol w:w="1418"/>
        <w:gridCol w:w="1559"/>
        <w:gridCol w:w="1560"/>
        <w:gridCol w:w="1559"/>
        <w:gridCol w:w="1559"/>
        <w:gridCol w:w="1843"/>
        <w:gridCol w:w="75"/>
      </w:tblGrid>
      <w:tr w:rsidR="00250867" w:rsidRPr="00B653BA" w14:paraId="157157D4" w14:textId="77777777" w:rsidTr="00496EF7">
        <w:trPr>
          <w:trHeight w:val="19"/>
        </w:trPr>
        <w:tc>
          <w:tcPr>
            <w:tcW w:w="1418" w:type="dxa"/>
            <w:vAlign w:val="center"/>
          </w:tcPr>
          <w:p w14:paraId="79DFE8BA"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Quantitative metric</w:t>
            </w:r>
          </w:p>
        </w:tc>
        <w:tc>
          <w:tcPr>
            <w:tcW w:w="1559" w:type="dxa"/>
            <w:vAlign w:val="center"/>
          </w:tcPr>
          <w:p w14:paraId="1DF03077" w14:textId="4C4B66C9" w:rsidR="00250867" w:rsidRPr="00C25452" w:rsidRDefault="009239C2" w:rsidP="00496EF7">
            <w:pPr>
              <w:rPr>
                <w:rFonts w:asciiTheme="majorBidi" w:hAnsiTheme="majorBidi" w:cstheme="majorBidi"/>
                <w:b/>
                <w:bCs/>
                <w:lang w:val="en-US"/>
              </w:rPr>
            </w:pPr>
            <w:r w:rsidRPr="00C25452">
              <w:rPr>
                <w:rFonts w:asciiTheme="majorBidi" w:hAnsiTheme="majorBidi" w:cstheme="majorBidi"/>
                <w:b/>
                <w:bCs/>
                <w:lang w:val="en-US"/>
              </w:rPr>
              <w:t>Cent</w:t>
            </w:r>
            <w:r>
              <w:rPr>
                <w:rFonts w:asciiTheme="majorBidi" w:hAnsiTheme="majorBidi" w:cstheme="majorBidi"/>
                <w:b/>
                <w:bCs/>
                <w:lang w:val="en-US"/>
              </w:rPr>
              <w:t>er</w:t>
            </w:r>
            <w:r w:rsidRPr="00C25452">
              <w:rPr>
                <w:rFonts w:asciiTheme="majorBidi" w:hAnsiTheme="majorBidi" w:cstheme="majorBidi"/>
                <w:b/>
                <w:bCs/>
                <w:lang w:val="en-US"/>
              </w:rPr>
              <w:t xml:space="preserve"> </w:t>
            </w:r>
            <w:r w:rsidR="00250867" w:rsidRPr="00C25452">
              <w:rPr>
                <w:rFonts w:asciiTheme="majorBidi" w:hAnsiTheme="majorBidi" w:cstheme="majorBidi"/>
                <w:b/>
                <w:bCs/>
                <w:lang w:val="en-US"/>
              </w:rPr>
              <w:t>1-4</w:t>
            </w:r>
          </w:p>
        </w:tc>
        <w:tc>
          <w:tcPr>
            <w:tcW w:w="1560" w:type="dxa"/>
            <w:vAlign w:val="center"/>
          </w:tcPr>
          <w:p w14:paraId="228019AD" w14:textId="03B303B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5</w:t>
            </w:r>
          </w:p>
        </w:tc>
        <w:tc>
          <w:tcPr>
            <w:tcW w:w="1559" w:type="dxa"/>
            <w:vAlign w:val="center"/>
          </w:tcPr>
          <w:p w14:paraId="2765D086" w14:textId="05A23D0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6</w:t>
            </w:r>
          </w:p>
        </w:tc>
        <w:tc>
          <w:tcPr>
            <w:tcW w:w="1559" w:type="dxa"/>
            <w:vAlign w:val="center"/>
          </w:tcPr>
          <w:p w14:paraId="07FD73E2" w14:textId="3C0BFC33"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7</w:t>
            </w:r>
          </w:p>
        </w:tc>
        <w:tc>
          <w:tcPr>
            <w:tcW w:w="1918" w:type="dxa"/>
            <w:gridSpan w:val="2"/>
            <w:vAlign w:val="center"/>
          </w:tcPr>
          <w:p w14:paraId="2153585B"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All Test Set</w:t>
            </w:r>
          </w:p>
        </w:tc>
      </w:tr>
      <w:tr w:rsidR="00250867" w:rsidRPr="00B653BA" w14:paraId="5536C35B" w14:textId="77777777" w:rsidTr="00496EF7">
        <w:trPr>
          <w:trHeight w:val="397"/>
        </w:trPr>
        <w:tc>
          <w:tcPr>
            <w:tcW w:w="1418" w:type="dxa"/>
            <w:vAlign w:val="center"/>
          </w:tcPr>
          <w:p w14:paraId="38431F68"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ME</w:t>
            </w:r>
          </w:p>
        </w:tc>
        <w:tc>
          <w:tcPr>
            <w:tcW w:w="1559" w:type="dxa"/>
            <w:vAlign w:val="center"/>
          </w:tcPr>
          <w:p w14:paraId="0218A5E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-0.56 ± 0.74</w:t>
            </w:r>
          </w:p>
        </w:tc>
        <w:tc>
          <w:tcPr>
            <w:tcW w:w="1560" w:type="dxa"/>
            <w:vAlign w:val="center"/>
          </w:tcPr>
          <w:p w14:paraId="06A0A56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-1.92 ± 0.58</w:t>
            </w:r>
          </w:p>
        </w:tc>
        <w:tc>
          <w:tcPr>
            <w:tcW w:w="1559" w:type="dxa"/>
            <w:vAlign w:val="center"/>
          </w:tcPr>
          <w:p w14:paraId="5BF6DD4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-0.46 ± 0.16</w:t>
            </w:r>
          </w:p>
        </w:tc>
        <w:tc>
          <w:tcPr>
            <w:tcW w:w="1559" w:type="dxa"/>
            <w:vAlign w:val="center"/>
          </w:tcPr>
          <w:p w14:paraId="2894C53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-0.61 ± 0.09</w:t>
            </w:r>
          </w:p>
        </w:tc>
        <w:tc>
          <w:tcPr>
            <w:tcW w:w="1918" w:type="dxa"/>
            <w:gridSpan w:val="2"/>
            <w:vAlign w:val="center"/>
          </w:tcPr>
          <w:p w14:paraId="6E5F330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-0.95 ± 0.78</w:t>
            </w:r>
          </w:p>
        </w:tc>
      </w:tr>
      <w:tr w:rsidR="00250867" w:rsidRPr="00B653BA" w14:paraId="65A1E996" w14:textId="77777777" w:rsidTr="00496EF7">
        <w:trPr>
          <w:trHeight w:val="397"/>
        </w:trPr>
        <w:tc>
          <w:tcPr>
            <w:tcW w:w="1418" w:type="dxa"/>
            <w:vAlign w:val="center"/>
          </w:tcPr>
          <w:p w14:paraId="30F14C1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34017DA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1.28 ± 0.37</w:t>
            </w:r>
          </w:p>
        </w:tc>
        <w:tc>
          <w:tcPr>
            <w:tcW w:w="1560" w:type="dxa"/>
            <w:vAlign w:val="center"/>
          </w:tcPr>
          <w:p w14:paraId="383F35D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2.38 ± 0.76</w:t>
            </w:r>
          </w:p>
        </w:tc>
        <w:tc>
          <w:tcPr>
            <w:tcW w:w="1559" w:type="dxa"/>
            <w:vAlign w:val="center"/>
          </w:tcPr>
          <w:p w14:paraId="6C00FA0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0.64 ± 0.13</w:t>
            </w:r>
          </w:p>
        </w:tc>
        <w:tc>
          <w:tcPr>
            <w:tcW w:w="1559" w:type="dxa"/>
            <w:vAlign w:val="center"/>
          </w:tcPr>
          <w:p w14:paraId="7C83D91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0.73 ± 0.12</w:t>
            </w:r>
          </w:p>
        </w:tc>
        <w:tc>
          <w:tcPr>
            <w:tcW w:w="1918" w:type="dxa"/>
            <w:gridSpan w:val="2"/>
            <w:vAlign w:val="center"/>
          </w:tcPr>
          <w:p w14:paraId="692C5AB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1.30 ± 0.86</w:t>
            </w:r>
          </w:p>
        </w:tc>
      </w:tr>
      <w:tr w:rsidR="00250867" w:rsidRPr="00B653BA" w14:paraId="48F0E686" w14:textId="77777777" w:rsidTr="00496EF7">
        <w:trPr>
          <w:trHeight w:val="397"/>
        </w:trPr>
        <w:tc>
          <w:tcPr>
            <w:tcW w:w="1418" w:type="dxa"/>
            <w:vAlign w:val="center"/>
          </w:tcPr>
          <w:p w14:paraId="0F8B1309"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6565F73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-1.15 ± 18.77</w:t>
            </w:r>
          </w:p>
        </w:tc>
        <w:tc>
          <w:tcPr>
            <w:tcW w:w="1560" w:type="dxa"/>
            <w:vAlign w:val="center"/>
          </w:tcPr>
          <w:p w14:paraId="13C8F21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-19.87 ± 19.58</w:t>
            </w:r>
          </w:p>
        </w:tc>
        <w:tc>
          <w:tcPr>
            <w:tcW w:w="1559" w:type="dxa"/>
            <w:vAlign w:val="center"/>
          </w:tcPr>
          <w:p w14:paraId="1EFCF7D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-35.66 ± 11.69</w:t>
            </w:r>
          </w:p>
        </w:tc>
        <w:tc>
          <w:tcPr>
            <w:tcW w:w="1559" w:type="dxa"/>
            <w:vAlign w:val="center"/>
          </w:tcPr>
          <w:p w14:paraId="69BB9FA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-43.38 ± 3.55</w:t>
            </w:r>
          </w:p>
        </w:tc>
        <w:tc>
          <w:tcPr>
            <w:tcW w:w="1918" w:type="dxa"/>
            <w:gridSpan w:val="2"/>
            <w:vAlign w:val="center"/>
          </w:tcPr>
          <w:p w14:paraId="5DE8D99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-26.38 ± 21.03</w:t>
            </w:r>
          </w:p>
        </w:tc>
      </w:tr>
      <w:tr w:rsidR="00250867" w:rsidRPr="00B653BA" w14:paraId="13844317" w14:textId="77777777" w:rsidTr="00496EF7">
        <w:trPr>
          <w:trHeight w:val="397"/>
        </w:trPr>
        <w:tc>
          <w:tcPr>
            <w:tcW w:w="1418" w:type="dxa"/>
            <w:vAlign w:val="center"/>
          </w:tcPr>
          <w:p w14:paraId="5CC88D00"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14D62F8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36.38 ± 7.12</w:t>
            </w:r>
          </w:p>
        </w:tc>
        <w:tc>
          <w:tcPr>
            <w:tcW w:w="1560" w:type="dxa"/>
            <w:vAlign w:val="center"/>
          </w:tcPr>
          <w:p w14:paraId="77EA823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48.45 ± 11.62</w:t>
            </w:r>
          </w:p>
        </w:tc>
        <w:tc>
          <w:tcPr>
            <w:tcW w:w="1559" w:type="dxa"/>
            <w:vAlign w:val="center"/>
          </w:tcPr>
          <w:p w14:paraId="7A937E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49.56 ± 8.11</w:t>
            </w:r>
          </w:p>
        </w:tc>
        <w:tc>
          <w:tcPr>
            <w:tcW w:w="1559" w:type="dxa"/>
            <w:vAlign w:val="center"/>
          </w:tcPr>
          <w:p w14:paraId="07748F7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54.42 ± 6.64</w:t>
            </w:r>
          </w:p>
        </w:tc>
        <w:tc>
          <w:tcPr>
            <w:tcW w:w="1918" w:type="dxa"/>
            <w:gridSpan w:val="2"/>
            <w:vAlign w:val="center"/>
          </w:tcPr>
          <w:p w14:paraId="1DB067A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47.97 ± 10.53</w:t>
            </w:r>
          </w:p>
        </w:tc>
      </w:tr>
      <w:tr w:rsidR="00250867" w:rsidRPr="00B653BA" w14:paraId="6E15B770" w14:textId="77777777" w:rsidTr="00496EF7">
        <w:trPr>
          <w:trHeight w:val="397"/>
        </w:trPr>
        <w:tc>
          <w:tcPr>
            <w:tcW w:w="1418" w:type="dxa"/>
            <w:vAlign w:val="center"/>
          </w:tcPr>
          <w:p w14:paraId="540E744A"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499017C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2.90 ± 0.58</w:t>
            </w:r>
          </w:p>
        </w:tc>
        <w:tc>
          <w:tcPr>
            <w:tcW w:w="1560" w:type="dxa"/>
            <w:vAlign w:val="center"/>
          </w:tcPr>
          <w:p w14:paraId="37EDA99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5.41 ± 3.05</w:t>
            </w:r>
          </w:p>
        </w:tc>
        <w:tc>
          <w:tcPr>
            <w:tcW w:w="1559" w:type="dxa"/>
            <w:vAlign w:val="center"/>
          </w:tcPr>
          <w:p w14:paraId="338F5CA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1.00 ± 0.25</w:t>
            </w:r>
          </w:p>
        </w:tc>
        <w:tc>
          <w:tcPr>
            <w:tcW w:w="1559" w:type="dxa"/>
            <w:vAlign w:val="center"/>
          </w:tcPr>
          <w:p w14:paraId="1DE2038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1.35 ± 0.78</w:t>
            </w:r>
          </w:p>
        </w:tc>
        <w:tc>
          <w:tcPr>
            <w:tcW w:w="1918" w:type="dxa"/>
            <w:gridSpan w:val="2"/>
            <w:vAlign w:val="center"/>
          </w:tcPr>
          <w:p w14:paraId="02AE26D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2.75 ± 2.49</w:t>
            </w:r>
          </w:p>
        </w:tc>
      </w:tr>
      <w:tr w:rsidR="00250867" w:rsidRPr="00B653BA" w14:paraId="6CE56849" w14:textId="77777777" w:rsidTr="00496EF7">
        <w:trPr>
          <w:trHeight w:val="397"/>
        </w:trPr>
        <w:tc>
          <w:tcPr>
            <w:tcW w:w="1418" w:type="dxa"/>
            <w:vAlign w:val="center"/>
          </w:tcPr>
          <w:p w14:paraId="522B24A5"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5C29C08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37.66 ± 2.67</w:t>
            </w:r>
          </w:p>
        </w:tc>
        <w:tc>
          <w:tcPr>
            <w:tcW w:w="1560" w:type="dxa"/>
            <w:tcBorders>
              <w:right w:val="single" w:sz="4" w:space="0" w:color="000000"/>
            </w:tcBorders>
            <w:vAlign w:val="center"/>
          </w:tcPr>
          <w:p w14:paraId="48CB0AA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32.25 ± 3.04</w:t>
            </w:r>
          </w:p>
        </w:tc>
        <w:tc>
          <w:tcPr>
            <w:tcW w:w="1559" w:type="dxa"/>
            <w:tcBorders>
              <w:left w:val="single" w:sz="4" w:space="0" w:color="000000"/>
            </w:tcBorders>
            <w:vAlign w:val="center"/>
          </w:tcPr>
          <w:p w14:paraId="306470D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37.74 ± 6.59</w:t>
            </w:r>
          </w:p>
        </w:tc>
        <w:tc>
          <w:tcPr>
            <w:tcW w:w="1559" w:type="dxa"/>
            <w:vAlign w:val="center"/>
          </w:tcPr>
          <w:p w14:paraId="1849256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33.03 ± 5.07</w:t>
            </w:r>
          </w:p>
        </w:tc>
        <w:tc>
          <w:tcPr>
            <w:tcW w:w="1918" w:type="dxa"/>
            <w:gridSpan w:val="2"/>
            <w:vAlign w:val="center"/>
          </w:tcPr>
          <w:p w14:paraId="492D60B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34.86 ± 5.16</w:t>
            </w:r>
          </w:p>
        </w:tc>
      </w:tr>
      <w:tr w:rsidR="00250867" w:rsidRPr="00B653BA" w14:paraId="22DD77EA" w14:textId="77777777" w:rsidTr="00496EF7">
        <w:trPr>
          <w:trHeight w:val="397"/>
        </w:trPr>
        <w:tc>
          <w:tcPr>
            <w:tcW w:w="1418" w:type="dxa"/>
            <w:vAlign w:val="center"/>
          </w:tcPr>
          <w:p w14:paraId="37DE9DC0"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SSIM</w:t>
            </w:r>
          </w:p>
        </w:tc>
        <w:tc>
          <w:tcPr>
            <w:tcW w:w="1559" w:type="dxa"/>
            <w:tcBorders>
              <w:right w:val="single" w:sz="4" w:space="0" w:color="000000"/>
            </w:tcBorders>
            <w:vAlign w:val="center"/>
          </w:tcPr>
          <w:p w14:paraId="7256918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0.93 ± 0.03</w:t>
            </w:r>
          </w:p>
        </w:tc>
        <w:tc>
          <w:tcPr>
            <w:tcW w:w="1560" w:type="dxa"/>
            <w:tcBorders>
              <w:left w:val="single" w:sz="4" w:space="0" w:color="000000"/>
              <w:right w:val="single" w:sz="4" w:space="0" w:color="000000"/>
            </w:tcBorders>
            <w:vAlign w:val="center"/>
          </w:tcPr>
          <w:p w14:paraId="7E19225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0.89 ± 0.03</w:t>
            </w:r>
          </w:p>
        </w:tc>
        <w:tc>
          <w:tcPr>
            <w:tcW w:w="1559" w:type="dxa"/>
            <w:tcBorders>
              <w:left w:val="single" w:sz="4" w:space="0" w:color="000000"/>
            </w:tcBorders>
            <w:vAlign w:val="center"/>
          </w:tcPr>
          <w:p w14:paraId="2548004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0.80 ± 0.13</w:t>
            </w:r>
          </w:p>
        </w:tc>
        <w:tc>
          <w:tcPr>
            <w:tcW w:w="1559" w:type="dxa"/>
            <w:vAlign w:val="center"/>
          </w:tcPr>
          <w:p w14:paraId="563EBFE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0.76 ± 0.092</w:t>
            </w:r>
          </w:p>
        </w:tc>
        <w:tc>
          <w:tcPr>
            <w:tcW w:w="1918" w:type="dxa"/>
            <w:gridSpan w:val="2"/>
            <w:tcBorders>
              <w:right w:val="single" w:sz="4" w:space="0" w:color="000000"/>
            </w:tcBorders>
            <w:vAlign w:val="center"/>
          </w:tcPr>
          <w:p w14:paraId="405548FA"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0.84 ± 0.11</w:t>
            </w:r>
          </w:p>
        </w:tc>
      </w:tr>
      <w:tr w:rsidR="00250867" w:rsidRPr="00B653BA" w14:paraId="49147CDF" w14:textId="77777777" w:rsidTr="00496EF7">
        <w:trPr>
          <w:gridAfter w:val="1"/>
          <w:wAfter w:w="75" w:type="dxa"/>
          <w:trHeight w:val="397"/>
        </w:trPr>
        <w:tc>
          <w:tcPr>
            <w:tcW w:w="7655" w:type="dxa"/>
            <w:gridSpan w:val="5"/>
            <w:tcBorders>
              <w:left w:val="single" w:sz="4" w:space="0" w:color="FFFFFF" w:themeColor="background1"/>
              <w:right w:val="single" w:sz="4" w:space="0" w:color="FFFFFF" w:themeColor="background1"/>
            </w:tcBorders>
            <w:vAlign w:val="center"/>
          </w:tcPr>
          <w:p w14:paraId="254DFE5D" w14:textId="77777777" w:rsidR="00250867" w:rsidRPr="00C25452" w:rsidRDefault="00250867" w:rsidP="00496EF7">
            <w:pPr>
              <w:jc w:val="center"/>
              <w:rPr>
                <w:rFonts w:asciiTheme="majorBidi" w:hAnsiTheme="majorBidi" w:cstheme="majorBidi"/>
                <w:b/>
                <w:bCs/>
                <w:sz w:val="24"/>
                <w:szCs w:val="24"/>
                <w:lang w:val="en-US"/>
              </w:rPr>
            </w:pPr>
            <w:r w:rsidRPr="00C25452">
              <w:rPr>
                <w:rFonts w:asciiTheme="majorBidi" w:hAnsiTheme="majorBidi" w:cstheme="majorBidi"/>
                <w:b/>
                <w:bCs/>
                <w:sz w:val="24"/>
                <w:szCs w:val="24"/>
                <w:lang w:val="en-US"/>
              </w:rPr>
              <w:t xml:space="preserve">                             CI 95%</w:t>
            </w:r>
          </w:p>
        </w:tc>
        <w:tc>
          <w:tcPr>
            <w:tcW w:w="1843" w:type="dxa"/>
            <w:tcBorders>
              <w:left w:val="single" w:sz="4" w:space="0" w:color="FFFFFF" w:themeColor="background1"/>
              <w:right w:val="single" w:sz="4" w:space="0" w:color="FFFFFF" w:themeColor="background1"/>
            </w:tcBorders>
            <w:vAlign w:val="center"/>
          </w:tcPr>
          <w:p w14:paraId="3C23EBA9" w14:textId="77777777" w:rsidR="00250867" w:rsidRPr="00C25452" w:rsidRDefault="00250867" w:rsidP="00496EF7">
            <w:pPr>
              <w:jc w:val="center"/>
              <w:rPr>
                <w:rFonts w:asciiTheme="majorBidi" w:hAnsiTheme="majorBidi" w:cstheme="majorBidi"/>
                <w:b/>
                <w:bCs/>
                <w:sz w:val="24"/>
                <w:szCs w:val="24"/>
                <w:lang w:val="en-US"/>
              </w:rPr>
            </w:pPr>
          </w:p>
        </w:tc>
      </w:tr>
      <w:tr w:rsidR="00250867" w:rsidRPr="00B653BA" w14:paraId="4E58B917" w14:textId="77777777" w:rsidTr="00496EF7">
        <w:trPr>
          <w:trHeight w:val="397"/>
        </w:trPr>
        <w:tc>
          <w:tcPr>
            <w:tcW w:w="1418" w:type="dxa"/>
            <w:vAlign w:val="center"/>
          </w:tcPr>
          <w:p w14:paraId="320765F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ME</w:t>
            </w:r>
          </w:p>
        </w:tc>
        <w:tc>
          <w:tcPr>
            <w:tcW w:w="1559" w:type="dxa"/>
            <w:tcBorders>
              <w:right w:val="single" w:sz="4" w:space="0" w:color="000000"/>
            </w:tcBorders>
            <w:vAlign w:val="center"/>
          </w:tcPr>
          <w:p w14:paraId="60E0286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[-1.18, 0.06]</w:t>
            </w:r>
          </w:p>
        </w:tc>
        <w:tc>
          <w:tcPr>
            <w:tcW w:w="1560" w:type="dxa"/>
            <w:tcBorders>
              <w:left w:val="single" w:sz="4" w:space="0" w:color="000000"/>
              <w:right w:val="single" w:sz="4" w:space="0" w:color="000000"/>
            </w:tcBorders>
            <w:vAlign w:val="center"/>
          </w:tcPr>
          <w:p w14:paraId="127A9F3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[-2.29, -1.56]</w:t>
            </w:r>
          </w:p>
        </w:tc>
        <w:tc>
          <w:tcPr>
            <w:tcW w:w="1559" w:type="dxa"/>
            <w:tcBorders>
              <w:left w:val="single" w:sz="4" w:space="0" w:color="000000"/>
            </w:tcBorders>
            <w:vAlign w:val="center"/>
          </w:tcPr>
          <w:p w14:paraId="053A790B" w14:textId="77777777" w:rsidR="00250867" w:rsidRPr="00C25452" w:rsidRDefault="00250867" w:rsidP="00496EF7">
            <w:pPr>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[-0.57, -0.34]</w:t>
            </w:r>
          </w:p>
        </w:tc>
        <w:tc>
          <w:tcPr>
            <w:tcW w:w="1559" w:type="dxa"/>
            <w:vAlign w:val="center"/>
          </w:tcPr>
          <w:p w14:paraId="2F4244BC"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[-0.67, -0.55]</w:t>
            </w:r>
          </w:p>
        </w:tc>
        <w:tc>
          <w:tcPr>
            <w:tcW w:w="1918" w:type="dxa"/>
            <w:gridSpan w:val="2"/>
            <w:tcBorders>
              <w:right w:val="single" w:sz="4" w:space="0" w:color="000000"/>
            </w:tcBorders>
            <w:vAlign w:val="center"/>
          </w:tcPr>
          <w:p w14:paraId="1C539A7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[-1.19, -0.70]</w:t>
            </w:r>
          </w:p>
        </w:tc>
      </w:tr>
      <w:tr w:rsidR="00250867" w:rsidRPr="00B653BA" w14:paraId="156BA7F5" w14:textId="77777777" w:rsidTr="00496EF7">
        <w:trPr>
          <w:trHeight w:val="397"/>
        </w:trPr>
        <w:tc>
          <w:tcPr>
            <w:tcW w:w="1418" w:type="dxa"/>
            <w:vAlign w:val="center"/>
          </w:tcPr>
          <w:p w14:paraId="3CC1919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68FBB083"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[0.97, 1.59]</w:t>
            </w:r>
          </w:p>
        </w:tc>
        <w:tc>
          <w:tcPr>
            <w:tcW w:w="1560" w:type="dxa"/>
            <w:vAlign w:val="center"/>
          </w:tcPr>
          <w:p w14:paraId="1AAF7D3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[1.90, 2.87]</w:t>
            </w:r>
          </w:p>
        </w:tc>
        <w:tc>
          <w:tcPr>
            <w:tcW w:w="1559" w:type="dxa"/>
            <w:vAlign w:val="center"/>
          </w:tcPr>
          <w:p w14:paraId="59626DFB"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[0.55, 0.73]</w:t>
            </w:r>
          </w:p>
        </w:tc>
        <w:tc>
          <w:tcPr>
            <w:tcW w:w="1559" w:type="dxa"/>
            <w:vAlign w:val="center"/>
          </w:tcPr>
          <w:p w14:paraId="3022245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[0.65, 0.81]</w:t>
            </w:r>
          </w:p>
        </w:tc>
        <w:tc>
          <w:tcPr>
            <w:tcW w:w="1918" w:type="dxa"/>
            <w:gridSpan w:val="2"/>
            <w:vAlign w:val="center"/>
          </w:tcPr>
          <w:p w14:paraId="28D884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[1.03, 1.57]</w:t>
            </w:r>
          </w:p>
        </w:tc>
      </w:tr>
      <w:tr w:rsidR="00250867" w:rsidRPr="00B653BA" w14:paraId="68B60C4F" w14:textId="77777777" w:rsidTr="00496EF7">
        <w:trPr>
          <w:trHeight w:val="397"/>
        </w:trPr>
        <w:tc>
          <w:tcPr>
            <w:tcW w:w="1418" w:type="dxa"/>
            <w:vAlign w:val="center"/>
          </w:tcPr>
          <w:p w14:paraId="5E1722AA"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3899CA9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[-16.84, 14.55]</w:t>
            </w:r>
          </w:p>
        </w:tc>
        <w:tc>
          <w:tcPr>
            <w:tcW w:w="1560" w:type="dxa"/>
            <w:vAlign w:val="center"/>
          </w:tcPr>
          <w:p w14:paraId="7EFE0634"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[-32.31, -7.43]</w:t>
            </w:r>
          </w:p>
        </w:tc>
        <w:tc>
          <w:tcPr>
            <w:tcW w:w="1559" w:type="dxa"/>
            <w:vAlign w:val="center"/>
          </w:tcPr>
          <w:p w14:paraId="7240E2B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[-44.02, -27.29]</w:t>
            </w:r>
          </w:p>
        </w:tc>
        <w:tc>
          <w:tcPr>
            <w:tcW w:w="1559" w:type="dxa"/>
            <w:vAlign w:val="center"/>
          </w:tcPr>
          <w:p w14:paraId="3E45660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[-45.77, -41.00]</w:t>
            </w:r>
          </w:p>
        </w:tc>
        <w:tc>
          <w:tcPr>
            <w:tcW w:w="1918" w:type="dxa"/>
            <w:gridSpan w:val="2"/>
            <w:vAlign w:val="center"/>
          </w:tcPr>
          <w:p w14:paraId="07692B7D"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[-33.01, -19.74]</w:t>
            </w:r>
          </w:p>
        </w:tc>
      </w:tr>
      <w:tr w:rsidR="00250867" w:rsidRPr="00B653BA" w14:paraId="1FEC026D" w14:textId="77777777" w:rsidTr="00496EF7">
        <w:trPr>
          <w:trHeight w:val="397"/>
        </w:trPr>
        <w:tc>
          <w:tcPr>
            <w:tcW w:w="1418" w:type="dxa"/>
            <w:vAlign w:val="center"/>
          </w:tcPr>
          <w:p w14:paraId="2B0331DB"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349C5B6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[30.42, 42.34]</w:t>
            </w:r>
          </w:p>
        </w:tc>
        <w:tc>
          <w:tcPr>
            <w:tcW w:w="1560" w:type="dxa"/>
            <w:vAlign w:val="center"/>
          </w:tcPr>
          <w:p w14:paraId="6D6B44C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[41.07, 55.84]</w:t>
            </w:r>
          </w:p>
        </w:tc>
        <w:tc>
          <w:tcPr>
            <w:tcW w:w="1559" w:type="dxa"/>
            <w:vAlign w:val="center"/>
          </w:tcPr>
          <w:p w14:paraId="473A4F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[43.75, 55.37]</w:t>
            </w:r>
          </w:p>
        </w:tc>
        <w:tc>
          <w:tcPr>
            <w:tcW w:w="1559" w:type="dxa"/>
            <w:vAlign w:val="center"/>
          </w:tcPr>
          <w:p w14:paraId="230007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[49.96, 58.89]</w:t>
            </w:r>
          </w:p>
        </w:tc>
        <w:tc>
          <w:tcPr>
            <w:tcW w:w="1918" w:type="dxa"/>
            <w:gridSpan w:val="2"/>
            <w:vAlign w:val="center"/>
          </w:tcPr>
          <w:p w14:paraId="5323CFE9"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[44.65, 51.29]</w:t>
            </w:r>
          </w:p>
        </w:tc>
      </w:tr>
      <w:tr w:rsidR="00250867" w:rsidRPr="00B653BA" w14:paraId="20E1C73E" w14:textId="77777777" w:rsidTr="00496EF7">
        <w:trPr>
          <w:trHeight w:val="397"/>
        </w:trPr>
        <w:tc>
          <w:tcPr>
            <w:tcW w:w="1418" w:type="dxa"/>
            <w:vAlign w:val="center"/>
          </w:tcPr>
          <w:p w14:paraId="3C25CED6"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117CCD4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[2.42, 3.38]</w:t>
            </w:r>
          </w:p>
        </w:tc>
        <w:tc>
          <w:tcPr>
            <w:tcW w:w="1560" w:type="dxa"/>
            <w:vAlign w:val="center"/>
          </w:tcPr>
          <w:p w14:paraId="7BDBAE9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[3.47, 7.35]</w:t>
            </w:r>
          </w:p>
        </w:tc>
        <w:tc>
          <w:tcPr>
            <w:tcW w:w="1559" w:type="dxa"/>
            <w:vAlign w:val="center"/>
          </w:tcPr>
          <w:p w14:paraId="35C712C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[0.82, 1.18]</w:t>
            </w:r>
          </w:p>
        </w:tc>
        <w:tc>
          <w:tcPr>
            <w:tcW w:w="1559" w:type="dxa"/>
            <w:vAlign w:val="center"/>
          </w:tcPr>
          <w:p w14:paraId="31294B3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[0.83, 1.88]</w:t>
            </w:r>
          </w:p>
        </w:tc>
        <w:tc>
          <w:tcPr>
            <w:tcW w:w="1918" w:type="dxa"/>
            <w:gridSpan w:val="2"/>
            <w:vAlign w:val="center"/>
          </w:tcPr>
          <w:p w14:paraId="183769C7"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[1.97, 3.54]</w:t>
            </w:r>
          </w:p>
        </w:tc>
      </w:tr>
      <w:tr w:rsidR="00250867" w:rsidRPr="00B653BA" w14:paraId="0AEAA959" w14:textId="77777777" w:rsidTr="00496EF7">
        <w:trPr>
          <w:trHeight w:val="397"/>
        </w:trPr>
        <w:tc>
          <w:tcPr>
            <w:tcW w:w="1418" w:type="dxa"/>
            <w:vAlign w:val="center"/>
          </w:tcPr>
          <w:p w14:paraId="10A56819" w14:textId="77777777" w:rsidR="00250867" w:rsidRPr="00C25452" w:rsidRDefault="00250867" w:rsidP="00496EF7">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3497410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[35.43, 39.90]</w:t>
            </w:r>
          </w:p>
        </w:tc>
        <w:tc>
          <w:tcPr>
            <w:tcW w:w="1560" w:type="dxa"/>
            <w:vAlign w:val="center"/>
          </w:tcPr>
          <w:p w14:paraId="29A58680"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[30.32, 34.18]</w:t>
            </w:r>
          </w:p>
        </w:tc>
        <w:tc>
          <w:tcPr>
            <w:tcW w:w="1559" w:type="dxa"/>
            <w:vAlign w:val="center"/>
          </w:tcPr>
          <w:p w14:paraId="4E25ACBF"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[37.62, 37.85]</w:t>
            </w:r>
          </w:p>
        </w:tc>
        <w:tc>
          <w:tcPr>
            <w:tcW w:w="1559" w:type="dxa"/>
            <w:vAlign w:val="center"/>
          </w:tcPr>
          <w:p w14:paraId="166109D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32.97 to 33.09</w:t>
            </w:r>
          </w:p>
        </w:tc>
        <w:tc>
          <w:tcPr>
            <w:tcW w:w="1918" w:type="dxa"/>
            <w:gridSpan w:val="2"/>
            <w:vAlign w:val="center"/>
          </w:tcPr>
          <w:p w14:paraId="23C3002E"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[33.23, 36.48]</w:t>
            </w:r>
          </w:p>
        </w:tc>
      </w:tr>
      <w:tr w:rsidR="00250867" w:rsidRPr="00B653BA" w14:paraId="112E089C" w14:textId="77777777" w:rsidTr="00496EF7">
        <w:trPr>
          <w:trHeight w:val="397"/>
        </w:trPr>
        <w:tc>
          <w:tcPr>
            <w:tcW w:w="1418" w:type="dxa"/>
            <w:vAlign w:val="center"/>
          </w:tcPr>
          <w:p w14:paraId="676F7D7E" w14:textId="77777777" w:rsidR="00250867" w:rsidRPr="00C25452" w:rsidRDefault="00250867" w:rsidP="00496EF7">
            <w:pPr>
              <w:rPr>
                <w:rFonts w:asciiTheme="majorBidi" w:hAnsiTheme="majorBidi" w:cstheme="majorBidi"/>
                <w:b/>
                <w:bCs/>
                <w:lang w:val="en-US"/>
              </w:rPr>
            </w:pPr>
            <w:r w:rsidRPr="00C25452">
              <w:rPr>
                <w:rFonts w:asciiTheme="majorBidi" w:hAnsiTheme="majorBidi" w:cstheme="majorBidi"/>
                <w:b/>
                <w:bCs/>
                <w:lang w:val="en-US"/>
              </w:rPr>
              <w:t>SSIM</w:t>
            </w:r>
          </w:p>
        </w:tc>
        <w:tc>
          <w:tcPr>
            <w:tcW w:w="1559" w:type="dxa"/>
            <w:vAlign w:val="center"/>
          </w:tcPr>
          <w:p w14:paraId="3B2E3386"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[0.90, 0.96]</w:t>
            </w:r>
          </w:p>
        </w:tc>
        <w:tc>
          <w:tcPr>
            <w:tcW w:w="1560" w:type="dxa"/>
            <w:vAlign w:val="center"/>
          </w:tcPr>
          <w:p w14:paraId="767B72F8"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[0.87, 0.91]</w:t>
            </w:r>
          </w:p>
        </w:tc>
        <w:tc>
          <w:tcPr>
            <w:tcW w:w="1559" w:type="dxa"/>
            <w:vAlign w:val="center"/>
          </w:tcPr>
          <w:p w14:paraId="78F68562"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0.68 to 0.91</w:t>
            </w:r>
          </w:p>
        </w:tc>
        <w:tc>
          <w:tcPr>
            <w:tcW w:w="1559" w:type="dxa"/>
            <w:vAlign w:val="center"/>
          </w:tcPr>
          <w:p w14:paraId="2467F305"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0.70 to 0.82</w:t>
            </w:r>
          </w:p>
        </w:tc>
        <w:tc>
          <w:tcPr>
            <w:tcW w:w="1918" w:type="dxa"/>
            <w:gridSpan w:val="2"/>
            <w:vAlign w:val="center"/>
          </w:tcPr>
          <w:p w14:paraId="42E2C861" w14:textId="77777777" w:rsidR="00250867" w:rsidRPr="00C25452" w:rsidRDefault="00250867" w:rsidP="00496EF7">
            <w:pPr>
              <w:rPr>
                <w:rFonts w:asciiTheme="majorBidi" w:hAnsiTheme="majorBidi" w:cstheme="majorBidi"/>
                <w:sz w:val="20"/>
                <w:szCs w:val="20"/>
                <w:lang w:val="en-US"/>
              </w:rPr>
            </w:pPr>
            <w:r w:rsidRPr="00C25452">
              <w:rPr>
                <w:rFonts w:asciiTheme="majorBidi" w:hAnsiTheme="majorBidi" w:cstheme="majorBidi"/>
                <w:sz w:val="20"/>
                <w:szCs w:val="20"/>
                <w:lang w:val="en-US"/>
              </w:rPr>
              <w:t>[0.81, 0.87]</w:t>
            </w:r>
          </w:p>
        </w:tc>
      </w:tr>
      <w:tr w:rsidR="00250867" w:rsidRPr="00B653BA" w14:paraId="42015D2F" w14:textId="77777777" w:rsidTr="00496EF7">
        <w:trPr>
          <w:trHeight w:val="397"/>
        </w:trPr>
        <w:tc>
          <w:tcPr>
            <w:tcW w:w="9573" w:type="dxa"/>
            <w:gridSpan w:val="7"/>
            <w:vAlign w:val="center"/>
          </w:tcPr>
          <w:p w14:paraId="2E0CF435" w14:textId="402B5112" w:rsidR="00250867" w:rsidRPr="00B83AEA" w:rsidRDefault="00250867" w:rsidP="00496EF7">
            <w:pPr>
              <w:rPr>
                <w:rFonts w:asciiTheme="majorBidi" w:hAnsiTheme="majorBidi" w:cstheme="majorBidi"/>
                <w:sz w:val="20"/>
                <w:szCs w:val="20"/>
                <w:lang w:val="en-US"/>
              </w:rPr>
            </w:pPr>
            <w:r w:rsidRPr="00B83AEA">
              <w:rPr>
                <w:rFonts w:asciiTheme="majorBidi" w:hAnsiTheme="majorBidi" w:cstheme="majorBidi"/>
                <w:lang w:val="en-US"/>
              </w:rPr>
              <w:t>Column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1-4” represents the results of testing on the whole test set when training is performed on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 to 4 data set.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5” represents as external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with same radiotracer and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6 &amp; 7 test sets represent the results of tuned models, in which training and testing are performed for different radiotracer (whole 20% of the clean dataset).</w:t>
            </w:r>
          </w:p>
        </w:tc>
      </w:tr>
    </w:tbl>
    <w:p w14:paraId="688DB5E2" w14:textId="23317795" w:rsidR="00250867" w:rsidRPr="00C25452" w:rsidRDefault="00250867" w:rsidP="00D804A5">
      <w:pPr>
        <w:rPr>
          <w:rFonts w:asciiTheme="majorBidi" w:hAnsiTheme="majorBidi" w:cstheme="majorBidi"/>
          <w:lang w:val="en-US"/>
        </w:rPr>
      </w:pPr>
    </w:p>
    <w:sectPr w:rsidR="00250867" w:rsidRPr="00C25452" w:rsidSect="00230BE0">
      <w:headerReference w:type="even" r:id="rId112"/>
      <w:headerReference w:type="default" r:id="rId113"/>
      <w:footerReference w:type="even" r:id="rId114"/>
      <w:footerReference w:type="default" r:id="rId115"/>
      <w:headerReference w:type="first" r:id="rId116"/>
      <w:footerReference w:type="first" r:id="rId117"/>
      <w:pgSz w:w="11906" w:h="16838"/>
      <w:pgMar w:top="1276" w:right="1440" w:bottom="1440" w:left="1440" w:header="680" w:footer="624"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3" w:author="Shirilord, Isaac (ARTORG)" w:date="2024-07-10T17:09:00Z" w:initials="IS">
    <w:p w14:paraId="6CC9326B" w14:textId="77777777" w:rsidR="00922503" w:rsidRDefault="0076650D" w:rsidP="00922503">
      <w:pPr>
        <w:pStyle w:val="CommentText"/>
        <w:jc w:val="left"/>
      </w:pPr>
      <w:r>
        <w:rPr>
          <w:rStyle w:val="CommentReference"/>
        </w:rPr>
        <w:annotationRef/>
      </w:r>
      <w:r w:rsidR="00922503">
        <w:t>Are resulted!?</w:t>
      </w:r>
    </w:p>
    <w:p w14:paraId="50862915" w14:textId="77777777" w:rsidR="00922503" w:rsidRDefault="00922503" w:rsidP="00922503">
      <w:pPr>
        <w:pStyle w:val="CommentText"/>
        <w:jc w:val="left"/>
      </w:pPr>
      <w:r>
        <w:t>Not clear</w:t>
      </w:r>
    </w:p>
  </w:comment>
  <w:comment w:id="134" w:author="Samane Shahpouri" w:date="2024-07-10T19:46:00Z" w:initials="SS">
    <w:p w14:paraId="0B5037C8" w14:textId="034A8EE1" w:rsidR="00FD2892" w:rsidRDefault="00FD2892" w:rsidP="00FD2892">
      <w:pPr>
        <w:pStyle w:val="CommentText"/>
        <w:jc w:val="left"/>
      </w:pPr>
      <w:r>
        <w:rPr>
          <w:rStyle w:val="CommentReference"/>
        </w:rPr>
        <w:annotationRef/>
      </w:r>
      <w:r>
        <w:rPr>
          <w:rFonts w:hint="eastAsia"/>
          <w:rtl/>
          <w:lang w:bidi="fa-IR"/>
        </w:rPr>
        <w:t>ا</w:t>
      </w:r>
      <w:r>
        <w:rPr>
          <w:rFonts w:hint="cs"/>
          <w:rtl/>
          <w:lang w:bidi="fa-IR"/>
        </w:rPr>
        <w:t>ی</w:t>
      </w:r>
      <w:r>
        <w:rPr>
          <w:rFonts w:hint="eastAsia"/>
          <w:rtl/>
          <w:lang w:bidi="fa-IR"/>
        </w:rPr>
        <w:t>ن</w:t>
      </w:r>
      <w:r>
        <w:rPr>
          <w:rtl/>
          <w:lang w:bidi="fa-IR"/>
        </w:rPr>
        <w:t xml:space="preserve"> فعلش معلوم بود اقا</w:t>
      </w:r>
      <w:r>
        <w:rPr>
          <w:rFonts w:hint="cs"/>
          <w:rtl/>
          <w:lang w:bidi="fa-IR"/>
        </w:rPr>
        <w:t>ی</w:t>
      </w:r>
      <w:r>
        <w:rPr>
          <w:rtl/>
          <w:lang w:bidi="fa-IR"/>
        </w:rPr>
        <w:t xml:space="preserve"> د</w:t>
      </w:r>
      <w:r>
        <w:rPr>
          <w:rFonts w:hint="cs"/>
          <w:rtl/>
          <w:lang w:bidi="fa-IR"/>
        </w:rPr>
        <w:t>ی</w:t>
      </w:r>
      <w:r>
        <w:rPr>
          <w:rFonts w:hint="eastAsia"/>
          <w:rtl/>
          <w:lang w:bidi="fa-IR"/>
        </w:rPr>
        <w:t>و</w:t>
      </w:r>
      <w:r>
        <w:rPr>
          <w:rtl/>
          <w:lang w:bidi="fa-IR"/>
        </w:rPr>
        <w:t xml:space="preserve"> گفتن مجهولش کن م</w:t>
      </w:r>
      <w:r>
        <w:rPr>
          <w:rFonts w:hint="cs"/>
          <w:rtl/>
          <w:lang w:bidi="fa-IR"/>
        </w:rPr>
        <w:t>ی</w:t>
      </w:r>
      <w:r>
        <w:rPr>
          <w:rFonts w:hint="eastAsia"/>
          <w:rtl/>
          <w:lang w:bidi="fa-IR"/>
        </w:rPr>
        <w:t>س</w:t>
      </w:r>
      <w:r>
        <w:rPr>
          <w:rtl/>
          <w:lang w:bidi="fa-IR"/>
        </w:rPr>
        <w:t xml:space="preserve"> اندرستند</w:t>
      </w:r>
      <w:r>
        <w:rPr>
          <w:rFonts w:hint="cs"/>
          <w:rtl/>
          <w:lang w:bidi="fa-IR"/>
        </w:rPr>
        <w:t>ی</w:t>
      </w:r>
      <w:r>
        <w:rPr>
          <w:rFonts w:hint="eastAsia"/>
          <w:rtl/>
          <w:lang w:bidi="fa-IR"/>
        </w:rPr>
        <w:t>نگ</w:t>
      </w:r>
      <w:r>
        <w:rPr>
          <w:rtl/>
          <w:lang w:bidi="fa-IR"/>
        </w:rPr>
        <w:t xml:space="preserve"> داره در صورت</w:t>
      </w:r>
      <w:r>
        <w:rPr>
          <w:rFonts w:hint="cs"/>
          <w:rtl/>
          <w:lang w:bidi="fa-IR"/>
        </w:rPr>
        <w:t>ی</w:t>
      </w:r>
      <w:r>
        <w:rPr>
          <w:rtl/>
          <w:lang w:bidi="fa-IR"/>
        </w:rPr>
        <w:t xml:space="preserve"> که منم با شما موافقم </w:t>
      </w:r>
      <w:r>
        <w:t>result</w:t>
      </w:r>
      <w:r>
        <w:rPr>
          <w:rtl/>
          <w:lang w:bidi="fa-IR"/>
        </w:rPr>
        <w:t xml:space="preserve">  خودش منظور رو م</w:t>
      </w:r>
      <w:r>
        <w:rPr>
          <w:rFonts w:hint="cs"/>
          <w:rtl/>
          <w:lang w:bidi="fa-IR"/>
        </w:rPr>
        <w:t>ی</w:t>
      </w:r>
      <w:r>
        <w:rPr>
          <w:rFonts w:hint="eastAsia"/>
          <w:rtl/>
          <w:lang w:bidi="fa-IR"/>
        </w:rPr>
        <w:t>رسونه</w:t>
      </w:r>
      <w:r>
        <w:rPr>
          <w:rtl/>
          <w:lang w:bidi="fa-IR"/>
        </w:rPr>
        <w:t xml:space="preserve"> ن</w:t>
      </w:r>
      <w:r>
        <w:rPr>
          <w:rFonts w:hint="cs"/>
          <w:rtl/>
          <w:lang w:bidi="fa-IR"/>
        </w:rPr>
        <w:t>ی</w:t>
      </w:r>
      <w:r>
        <w:rPr>
          <w:rFonts w:hint="eastAsia"/>
          <w:rtl/>
          <w:lang w:bidi="fa-IR"/>
        </w:rPr>
        <w:t>از</w:t>
      </w:r>
      <w:r>
        <w:rPr>
          <w:rFonts w:hint="cs"/>
          <w:rtl/>
          <w:lang w:bidi="fa-IR"/>
        </w:rPr>
        <w:t>ی</w:t>
      </w:r>
      <w:r>
        <w:rPr>
          <w:rtl/>
          <w:lang w:bidi="fa-IR"/>
        </w:rPr>
        <w:t xml:space="preserve"> ن</w:t>
      </w:r>
      <w:r>
        <w:rPr>
          <w:rFonts w:hint="cs"/>
          <w:rtl/>
          <w:lang w:bidi="fa-IR"/>
        </w:rPr>
        <w:t>ی</w:t>
      </w:r>
      <w:r>
        <w:rPr>
          <w:rFonts w:hint="eastAsia"/>
          <w:rtl/>
          <w:lang w:bidi="fa-IR"/>
        </w:rPr>
        <w:t>ست</w:t>
      </w:r>
      <w:r>
        <w:rPr>
          <w:rtl/>
          <w:lang w:bidi="fa-IR"/>
        </w:rPr>
        <w:t xml:space="preserve"> مجهول بشه</w:t>
      </w:r>
    </w:p>
  </w:comment>
  <w:comment w:id="141" w:author="Shirilord, Isaac (ARTORG)" w:date="2024-07-10T17:10:00Z" w:initials="IS">
    <w:p w14:paraId="4FF5D350" w14:textId="1C9BDA22" w:rsidR="0076650D" w:rsidRDefault="0076650D" w:rsidP="0076650D">
      <w:pPr>
        <w:pStyle w:val="CommentText"/>
        <w:jc w:val="left"/>
      </w:pPr>
      <w:r>
        <w:rPr>
          <w:rStyle w:val="CommentReference"/>
        </w:rPr>
        <w:annotationRef/>
      </w:r>
      <w:r>
        <w:t xml:space="preserve">References for each sentences. </w:t>
      </w:r>
    </w:p>
  </w:comment>
  <w:comment w:id="154" w:author="Shirilord, Isaac (ARTORG)" w:date="2024-07-10T16:48:00Z" w:initials="IS">
    <w:p w14:paraId="4185C72F" w14:textId="7A71323F" w:rsidR="00F97EC0" w:rsidRDefault="00F97EC0" w:rsidP="00F97EC0">
      <w:pPr>
        <w:pStyle w:val="CommentText"/>
        <w:jc w:val="left"/>
      </w:pPr>
      <w:r>
        <w:rPr>
          <w:rStyle w:val="CommentReference"/>
        </w:rPr>
        <w:annotationRef/>
      </w:r>
      <w:r>
        <w:t xml:space="preserve">References. </w:t>
      </w:r>
    </w:p>
  </w:comment>
  <w:comment w:id="163" w:author="Shirilord, Isaac (ARTORG)" w:date="2024-07-10T17:11:00Z" w:initials="IS">
    <w:p w14:paraId="2D823A75" w14:textId="77777777" w:rsidR="0076650D" w:rsidRDefault="0076650D" w:rsidP="0076650D">
      <w:pPr>
        <w:pStyle w:val="CommentText"/>
        <w:jc w:val="left"/>
      </w:pPr>
      <w:r>
        <w:rPr>
          <w:rStyle w:val="CommentReference"/>
        </w:rPr>
        <w:annotationRef/>
      </w:r>
      <w:r>
        <w:t>Ref!</w:t>
      </w:r>
    </w:p>
  </w:comment>
  <w:comment w:id="172" w:author="Shirilord, Isaac (ARTORG)" w:date="2024-07-10T17:11:00Z" w:initials="IS">
    <w:p w14:paraId="025332F6" w14:textId="77777777" w:rsidR="0076650D" w:rsidRDefault="0076650D" w:rsidP="0076650D">
      <w:pPr>
        <w:pStyle w:val="CommentText"/>
        <w:jc w:val="left"/>
      </w:pPr>
      <w:r>
        <w:rPr>
          <w:rStyle w:val="CommentReference"/>
        </w:rPr>
        <w:annotationRef/>
      </w:r>
      <w:r>
        <w:t>References to various research.</w:t>
      </w:r>
    </w:p>
  </w:comment>
  <w:comment w:id="173" w:author="Shirilord, Isaac (ARTORG)" w:date="2024-07-10T17:12:00Z" w:initials="IS">
    <w:p w14:paraId="228D0D93" w14:textId="77777777" w:rsidR="0076650D" w:rsidRDefault="0076650D" w:rsidP="0076650D">
      <w:pPr>
        <w:pStyle w:val="CommentText"/>
        <w:jc w:val="left"/>
      </w:pPr>
      <w:r>
        <w:rPr>
          <w:rStyle w:val="CommentReference"/>
        </w:rPr>
        <w:annotationRef/>
      </w:r>
      <w:r>
        <w:t>refe</w:t>
      </w:r>
    </w:p>
  </w:comment>
  <w:comment w:id="192" w:author="Shirilord, Isaac (ARTORG)" w:date="2024-07-10T17:13:00Z" w:initials="IS">
    <w:p w14:paraId="7B4639CD" w14:textId="77777777" w:rsidR="0076650D" w:rsidRDefault="0076650D" w:rsidP="0076650D">
      <w:pPr>
        <w:pStyle w:val="CommentText"/>
        <w:jc w:val="left"/>
      </w:pPr>
      <w:r>
        <w:rPr>
          <w:rStyle w:val="CommentReference"/>
        </w:rPr>
        <w:annotationRef/>
      </w:r>
      <w:r>
        <w:t>ref</w:t>
      </w:r>
    </w:p>
  </w:comment>
  <w:comment w:id="198" w:author="Shirilord, Isaac (ARTORG)" w:date="2024-07-10T17:13:00Z" w:initials="IS">
    <w:p w14:paraId="639047E9" w14:textId="77777777" w:rsidR="0076650D" w:rsidRDefault="0076650D" w:rsidP="0076650D">
      <w:pPr>
        <w:pStyle w:val="CommentText"/>
        <w:jc w:val="left"/>
      </w:pPr>
      <w:r>
        <w:rPr>
          <w:rStyle w:val="CommentReference"/>
        </w:rPr>
        <w:annotationRef/>
      </w:r>
      <w:r>
        <w:t>ref</w:t>
      </w:r>
    </w:p>
  </w:comment>
  <w:comment w:id="219" w:author="Shirilord, Isaac (ARTORG)" w:date="2024-07-10T17:14:00Z" w:initials="IS">
    <w:p w14:paraId="7B189062" w14:textId="77777777" w:rsidR="00851F72" w:rsidRDefault="00851F72" w:rsidP="00851F72">
      <w:pPr>
        <w:pStyle w:val="CommentText"/>
        <w:jc w:val="left"/>
        <w:rPr>
          <w:rFonts w:hint="cs"/>
          <w:rtl/>
          <w:lang w:bidi="fa-IR"/>
        </w:rPr>
      </w:pPr>
      <w:r>
        <w:rPr>
          <w:rStyle w:val="CommentReference"/>
        </w:rPr>
        <w:annotationRef/>
      </w:r>
      <w:r>
        <w:t>What?!</w:t>
      </w:r>
    </w:p>
  </w:comment>
  <w:comment w:id="220" w:author="Samane Shahpouri" w:date="2024-07-10T20:19:00Z" w:initials="SS">
    <w:p w14:paraId="717D0000" w14:textId="77777777" w:rsidR="007B7DD2" w:rsidRDefault="007B7DD2" w:rsidP="007B7DD2">
      <w:pPr>
        <w:pStyle w:val="CommentText"/>
        <w:jc w:val="left"/>
      </w:pPr>
      <w:r>
        <w:rPr>
          <w:rStyle w:val="CommentReference"/>
        </w:rPr>
        <w:annotationRef/>
      </w:r>
      <w:r>
        <w:rPr>
          <w:rFonts w:hint="eastAsia"/>
          <w:rtl/>
          <w:lang w:bidi="fa-IR"/>
        </w:rPr>
        <w:t>منظور</w:t>
      </w:r>
      <w:r>
        <w:rPr>
          <w:rtl/>
          <w:lang w:bidi="fa-IR"/>
        </w:rPr>
        <w:t xml:space="preserve"> م</w:t>
      </w:r>
      <w:r>
        <w:rPr>
          <w:rFonts w:hint="cs"/>
          <w:rtl/>
          <w:lang w:bidi="fa-IR"/>
        </w:rPr>
        <w:t>ی</w:t>
      </w:r>
      <w:r>
        <w:rPr>
          <w:rFonts w:hint="eastAsia"/>
          <w:rtl/>
          <w:lang w:bidi="fa-IR"/>
        </w:rPr>
        <w:t>زان</w:t>
      </w:r>
      <w:r>
        <w:rPr>
          <w:rtl/>
          <w:lang w:bidi="fa-IR"/>
        </w:rPr>
        <w:t xml:space="preserve"> استفاده ب</w:t>
      </w:r>
      <w:r>
        <w:rPr>
          <w:rFonts w:hint="cs"/>
          <w:rtl/>
          <w:lang w:bidi="fa-IR"/>
        </w:rPr>
        <w:t>ی</w:t>
      </w:r>
      <w:r>
        <w:rPr>
          <w:rFonts w:hint="eastAsia"/>
          <w:rtl/>
          <w:lang w:bidi="fa-IR"/>
        </w:rPr>
        <w:t>شتر</w:t>
      </w:r>
      <w:r>
        <w:rPr>
          <w:rtl/>
          <w:lang w:bidi="fa-IR"/>
        </w:rPr>
        <w:t xml:space="preserve"> از دستکاه بوده الان به مغزم نم</w:t>
      </w:r>
      <w:r>
        <w:rPr>
          <w:rFonts w:hint="cs"/>
          <w:rtl/>
          <w:lang w:bidi="fa-IR"/>
        </w:rPr>
        <w:t>ی</w:t>
      </w:r>
      <w:r>
        <w:rPr>
          <w:rFonts w:hint="eastAsia"/>
          <w:rtl/>
          <w:lang w:bidi="fa-IR"/>
        </w:rPr>
        <w:t>رسه</w:t>
      </w:r>
      <w:r>
        <w:rPr>
          <w:rtl/>
          <w:lang w:bidi="fa-IR"/>
        </w:rPr>
        <w:t xml:space="preserve"> جا</w:t>
      </w:r>
      <w:r>
        <w:rPr>
          <w:rFonts w:hint="cs"/>
          <w:rtl/>
          <w:lang w:bidi="fa-IR"/>
        </w:rPr>
        <w:t>ی</w:t>
      </w:r>
      <w:r>
        <w:rPr>
          <w:rFonts w:hint="eastAsia"/>
          <w:rtl/>
          <w:lang w:bidi="fa-IR"/>
        </w:rPr>
        <w:t>گز</w:t>
      </w:r>
      <w:r>
        <w:rPr>
          <w:rFonts w:hint="cs"/>
          <w:rtl/>
          <w:lang w:bidi="fa-IR"/>
        </w:rPr>
        <w:t>ی</w:t>
      </w:r>
      <w:r>
        <w:rPr>
          <w:rFonts w:hint="eastAsia"/>
          <w:rtl/>
          <w:lang w:bidi="fa-IR"/>
        </w:rPr>
        <w:t>ن</w:t>
      </w:r>
      <w:r>
        <w:rPr>
          <w:rFonts w:hint="cs"/>
          <w:rtl/>
          <w:lang w:bidi="fa-IR"/>
        </w:rPr>
        <w:t>ی</w:t>
      </w:r>
      <w:r>
        <w:rPr>
          <w:rtl/>
          <w:lang w:bidi="fa-IR"/>
        </w:rPr>
        <w:t>. حذفش م</w:t>
      </w:r>
      <w:r>
        <w:rPr>
          <w:rFonts w:hint="cs"/>
          <w:rtl/>
          <w:lang w:bidi="fa-IR"/>
        </w:rPr>
        <w:t>ی</w:t>
      </w:r>
      <w:r>
        <w:rPr>
          <w:rtl/>
          <w:lang w:bidi="fa-IR"/>
        </w:rPr>
        <w:t xml:space="preserve"> کنم با اجازتون</w:t>
      </w:r>
    </w:p>
  </w:comment>
  <w:comment w:id="224" w:author="Shirilord, Isaac (ARTORG)" w:date="2024-07-10T17:15:00Z" w:initials="IS">
    <w:p w14:paraId="21AF9776" w14:textId="715DDD24" w:rsidR="00851F72" w:rsidRDefault="00851F72" w:rsidP="00851F72">
      <w:pPr>
        <w:pStyle w:val="CommentText"/>
        <w:jc w:val="left"/>
      </w:pPr>
      <w:r>
        <w:rPr>
          <w:rStyle w:val="CommentReference"/>
        </w:rPr>
        <w:annotationRef/>
      </w:r>
      <w:r>
        <w:t xml:space="preserve">References to those many algorithms. </w:t>
      </w:r>
    </w:p>
  </w:comment>
  <w:comment w:id="230" w:author="Shirilord, Isaac (ARTORG)" w:date="2024-07-10T17:15:00Z" w:initials="IS">
    <w:p w14:paraId="0DADF7FF" w14:textId="77777777" w:rsidR="00851F72" w:rsidRDefault="00851F72" w:rsidP="00851F72">
      <w:pPr>
        <w:pStyle w:val="CommentText"/>
        <w:jc w:val="left"/>
      </w:pPr>
      <w:r>
        <w:rPr>
          <w:rStyle w:val="CommentReference"/>
        </w:rPr>
        <w:annotationRef/>
      </w:r>
      <w:r>
        <w:t>Refer to MLAA</w:t>
      </w:r>
    </w:p>
  </w:comment>
  <w:comment w:id="264" w:author="Shirilord, Isaac (ARTORG)" w:date="2024-07-10T17:18:00Z" w:initials="IS">
    <w:p w14:paraId="48A5FE50" w14:textId="77777777" w:rsidR="00716BB1" w:rsidRDefault="00716BB1" w:rsidP="00716BB1">
      <w:pPr>
        <w:pStyle w:val="CommentText"/>
        <w:jc w:val="left"/>
      </w:pPr>
      <w:r>
        <w:rPr>
          <w:rStyle w:val="CommentReference"/>
        </w:rPr>
        <w:annotationRef/>
      </w:r>
      <w:r>
        <w:t>Provide reference for these sentences.</w:t>
      </w:r>
    </w:p>
  </w:comment>
  <w:comment w:id="281" w:author="Shirilord, Isaac (ARTORG)" w:date="2024-07-10T17:19:00Z" w:initials="IS">
    <w:p w14:paraId="3BC6425E" w14:textId="77777777" w:rsidR="00716BB1" w:rsidRDefault="00716BB1" w:rsidP="00716BB1">
      <w:pPr>
        <w:pStyle w:val="CommentText"/>
        <w:jc w:val="left"/>
      </w:pPr>
      <w:r>
        <w:rPr>
          <w:rStyle w:val="CommentReference"/>
        </w:rPr>
        <w:annotationRef/>
      </w:r>
      <w:r>
        <w:t>references</w:t>
      </w:r>
    </w:p>
  </w:comment>
  <w:comment w:id="294" w:author="Shirilord, Isaac (ARTORG)" w:date="2024-07-10T17:20:00Z" w:initials="IS">
    <w:p w14:paraId="25EF86D6" w14:textId="77777777" w:rsidR="00716BB1" w:rsidRDefault="00716BB1" w:rsidP="00716BB1">
      <w:pPr>
        <w:pStyle w:val="CommentText"/>
        <w:jc w:val="left"/>
      </w:pPr>
      <w:r>
        <w:rPr>
          <w:rStyle w:val="CommentReference"/>
        </w:rPr>
        <w:annotationRef/>
      </w:r>
      <w:r>
        <w:t xml:space="preserve">Eighter use deep learning or DL. </w:t>
      </w:r>
    </w:p>
    <w:p w14:paraId="68C7AE57" w14:textId="77777777" w:rsidR="00716BB1" w:rsidRDefault="00716BB1" w:rsidP="00716BB1">
      <w:pPr>
        <w:pStyle w:val="CommentText"/>
        <w:jc w:val="left"/>
      </w:pPr>
      <w:r>
        <w:t xml:space="preserve">Correct it in whole thesis </w:t>
      </w:r>
    </w:p>
  </w:comment>
  <w:comment w:id="342" w:author="Shirilord, Isaac (ARTORG)" w:date="2024-07-10T17:26:00Z" w:initials="IS">
    <w:p w14:paraId="331EDA43" w14:textId="77777777" w:rsidR="00716BB1" w:rsidRDefault="00716BB1" w:rsidP="00716BB1">
      <w:pPr>
        <w:pStyle w:val="CommentText"/>
        <w:jc w:val="left"/>
      </w:pPr>
      <w:r>
        <w:rPr>
          <w:rStyle w:val="CommentReference"/>
        </w:rPr>
        <w:annotationRef/>
      </w:r>
      <w:r>
        <w:t>Refer to the Ga paper</w:t>
      </w:r>
    </w:p>
  </w:comment>
  <w:comment w:id="350" w:author="Shirilord, Isaac (ARTORG)" w:date="2024-07-10T17:27:00Z" w:initials="IS">
    <w:p w14:paraId="43B0C9C9" w14:textId="77777777" w:rsidR="00716BB1" w:rsidRDefault="00716BB1" w:rsidP="00716BB1">
      <w:pPr>
        <w:pStyle w:val="CommentText"/>
        <w:jc w:val="left"/>
      </w:pPr>
      <w:r>
        <w:rPr>
          <w:rStyle w:val="CommentReference"/>
        </w:rPr>
        <w:annotationRef/>
      </w:r>
      <w:r>
        <w:t>Remove this term</w:t>
      </w:r>
    </w:p>
  </w:comment>
  <w:comment w:id="376" w:author="Shirilord, Isaac (ARTORG)" w:date="2024-07-10T17:45:00Z" w:initials="IS">
    <w:p w14:paraId="430FCA2C" w14:textId="77777777" w:rsidR="008E4E0B" w:rsidRDefault="008E4E0B" w:rsidP="008E4E0B">
      <w:pPr>
        <w:pStyle w:val="CommentText"/>
        <w:jc w:val="left"/>
      </w:pPr>
      <w:r>
        <w:rPr>
          <w:rStyle w:val="CommentReference"/>
        </w:rPr>
        <w:annotationRef/>
      </w:r>
      <w:r>
        <w:t>Make it shorter.</w:t>
      </w:r>
    </w:p>
  </w:comment>
  <w:comment w:id="386" w:author="Shirilord, Isaac (ARTORG)" w:date="2024-07-10T17:44:00Z" w:initials="IS">
    <w:p w14:paraId="14A81CFF" w14:textId="1B083807" w:rsidR="008E4E0B" w:rsidRDefault="008E4E0B" w:rsidP="008E4E0B">
      <w:pPr>
        <w:pStyle w:val="CommentText"/>
        <w:jc w:val="left"/>
      </w:pPr>
      <w:r>
        <w:rPr>
          <w:rStyle w:val="CommentReference"/>
        </w:rPr>
        <w:annotationRef/>
      </w:r>
      <w:r>
        <w:t>?</w:t>
      </w:r>
    </w:p>
    <w:p w14:paraId="06B31ACC" w14:textId="77777777" w:rsidR="008E4E0B" w:rsidRDefault="008E4E0B" w:rsidP="008E4E0B">
      <w:pPr>
        <w:pStyle w:val="CommentText"/>
        <w:jc w:val="left"/>
      </w:pPr>
      <w:r>
        <w:t>Do not use awkward words</w:t>
      </w:r>
    </w:p>
  </w:comment>
  <w:comment w:id="398" w:author="Shirilord, Isaac (ARTORG)" w:date="2024-07-10T17:46:00Z" w:initials="IS">
    <w:p w14:paraId="566B0F6F" w14:textId="77777777" w:rsidR="008E4E0B" w:rsidRDefault="008E4E0B" w:rsidP="008E4E0B">
      <w:pPr>
        <w:pStyle w:val="CommentText"/>
        <w:jc w:val="left"/>
      </w:pPr>
      <w:r>
        <w:rPr>
          <w:rStyle w:val="CommentReference"/>
        </w:rPr>
        <w:annotationRef/>
      </w:r>
      <w:r>
        <w:t>!?</w:t>
      </w:r>
    </w:p>
  </w:comment>
  <w:comment w:id="407" w:author="Shirilord, Isaac (ARTORG)" w:date="2024-07-10T17:48:00Z" w:initials="IS">
    <w:p w14:paraId="51C76354" w14:textId="77777777" w:rsidR="008E4E0B" w:rsidRDefault="008E4E0B" w:rsidP="008E4E0B">
      <w:pPr>
        <w:pStyle w:val="CommentText"/>
        <w:jc w:val="left"/>
      </w:pPr>
      <w:r>
        <w:rPr>
          <w:rStyle w:val="CommentReference"/>
        </w:rPr>
        <w:annotationRef/>
      </w:r>
      <w:r>
        <w:t>?!</w:t>
      </w:r>
    </w:p>
  </w:comment>
  <w:comment w:id="414" w:author="Shirilord, Isaac (ARTORG)" w:date="2024-07-10T17:48:00Z" w:initials="IS">
    <w:p w14:paraId="0B5E1DDD" w14:textId="77777777" w:rsidR="008E4E0B" w:rsidRDefault="008E4E0B" w:rsidP="008E4E0B">
      <w:pPr>
        <w:pStyle w:val="CommentText"/>
        <w:jc w:val="left"/>
      </w:pPr>
      <w:r>
        <w:rPr>
          <w:rStyle w:val="CommentReference"/>
        </w:rPr>
        <w:annotationRef/>
      </w:r>
      <w:r>
        <w:t xml:space="preserve">Add references </w:t>
      </w:r>
    </w:p>
  </w:comment>
  <w:comment w:id="440" w:author="Shirilord, Isaac (ARTORG)" w:date="2024-07-10T17:51:00Z" w:initials="IS">
    <w:p w14:paraId="0C5073BB" w14:textId="77777777" w:rsidR="00C752F3" w:rsidRDefault="00C752F3" w:rsidP="00C752F3">
      <w:pPr>
        <w:pStyle w:val="CommentText"/>
        <w:jc w:val="left"/>
      </w:pPr>
      <w:r>
        <w:rPr>
          <w:rStyle w:val="CommentReference"/>
        </w:rPr>
        <w:annotationRef/>
      </w:r>
      <w:r>
        <w:t>Is it correct !?</w:t>
      </w:r>
      <w:r>
        <w:br/>
        <w:t>35 for IMCM? Higher is better...</w:t>
      </w:r>
    </w:p>
  </w:comment>
  <w:comment w:id="441" w:author="Shirilord, Isaac (ARTORG)" w:date="2024-07-10T17:52:00Z" w:initials="IS">
    <w:p w14:paraId="284DB769" w14:textId="77777777" w:rsidR="00C752F3" w:rsidRDefault="00C752F3" w:rsidP="00C752F3">
      <w:pPr>
        <w:pStyle w:val="CommentText"/>
        <w:jc w:val="left"/>
      </w:pPr>
      <w:r>
        <w:rPr>
          <w:rStyle w:val="CommentReference"/>
        </w:rPr>
        <w:annotationRef/>
      </w:r>
      <w:r>
        <w:t>Be carful in  the result section</w:t>
      </w:r>
    </w:p>
    <w:p w14:paraId="63650154" w14:textId="77777777" w:rsidR="00C752F3" w:rsidRDefault="00C752F3" w:rsidP="00C752F3">
      <w:pPr>
        <w:pStyle w:val="CommentText"/>
        <w:jc w:val="left"/>
      </w:pPr>
      <w:r>
        <w:t xml:space="preserve">Check all number and figures check they are consistent </w:t>
      </w:r>
    </w:p>
  </w:comment>
  <w:comment w:id="455" w:author="Shirilord, Isaac (ARTORG)" w:date="2024-07-10T17:54:00Z" w:initials="IS">
    <w:p w14:paraId="32F1570B" w14:textId="77777777" w:rsidR="00C752F3" w:rsidRDefault="00C752F3" w:rsidP="00C752F3">
      <w:pPr>
        <w:pStyle w:val="CommentText"/>
        <w:jc w:val="left"/>
      </w:pPr>
      <w:r>
        <w:rPr>
          <w:rStyle w:val="CommentReference"/>
        </w:rPr>
        <w:annotationRef/>
      </w:r>
      <w:r>
        <w:t>Not clear!</w:t>
      </w:r>
      <w:r>
        <w:br/>
        <w:t>sup mate 2 as statistic  test?</w:t>
      </w:r>
    </w:p>
  </w:comment>
  <w:comment w:id="456" w:author="Samane Shahpouri" w:date="2024-07-10T20:54:00Z" w:initials="SS">
    <w:p w14:paraId="117745B8" w14:textId="77777777" w:rsidR="00CE7E4E" w:rsidRDefault="00CE7E4E" w:rsidP="00CE7E4E">
      <w:pPr>
        <w:pStyle w:val="CommentText"/>
        <w:jc w:val="left"/>
      </w:pPr>
      <w:r>
        <w:rPr>
          <w:rStyle w:val="CommentReference"/>
        </w:rPr>
        <w:annotationRef/>
      </w:r>
      <w:r>
        <w:t xml:space="preserve">Name od section is </w:t>
      </w:r>
      <w:r>
        <w:rPr>
          <w:highlight w:val="white"/>
          <w:lang w:val="en-US"/>
        </w:rPr>
        <w:t>Statistical test</w:t>
      </w:r>
    </w:p>
  </w:comment>
  <w:comment w:id="493" w:author="Shirilord, Isaac (ARTORG)" w:date="2024-07-10T18:01:00Z" w:initials="IS">
    <w:p w14:paraId="59675F08" w14:textId="7CCC4495" w:rsidR="003E30AB" w:rsidRDefault="003E30AB" w:rsidP="003E30AB">
      <w:pPr>
        <w:pStyle w:val="CommentText"/>
        <w:jc w:val="left"/>
      </w:pPr>
      <w:r>
        <w:rPr>
          <w:rStyle w:val="CommentReference"/>
        </w:rPr>
        <w:annotationRef/>
      </w:r>
      <w:r>
        <w:t>Refer for indierect</w:t>
      </w:r>
    </w:p>
  </w:comment>
  <w:comment w:id="507" w:author="Shirilord, Isaac (ARTORG)" w:date="2024-07-10T18:01:00Z" w:initials="IS">
    <w:p w14:paraId="5C197CB6" w14:textId="77777777" w:rsidR="003E30AB" w:rsidRDefault="003E30AB" w:rsidP="003E30AB">
      <w:pPr>
        <w:pStyle w:val="CommentText"/>
        <w:jc w:val="left"/>
      </w:pPr>
      <w:r>
        <w:rPr>
          <w:rStyle w:val="CommentReference"/>
        </w:rPr>
        <w:annotationRef/>
      </w:r>
      <w:r>
        <w:t>refe</w:t>
      </w:r>
    </w:p>
  </w:comment>
  <w:comment w:id="534" w:author="Isaac" w:date="2024-07-10T19:11:00Z" w:initials="I">
    <w:p w14:paraId="5B26A6E2" w14:textId="77777777" w:rsidR="00DA565A" w:rsidRDefault="00DA565A" w:rsidP="00DA565A">
      <w:pPr>
        <w:pStyle w:val="CommentText"/>
        <w:jc w:val="left"/>
      </w:pPr>
      <w:r>
        <w:rPr>
          <w:rStyle w:val="CommentReference"/>
        </w:rPr>
        <w:annotationRef/>
      </w:r>
      <w:r>
        <w:t>ref</w:t>
      </w:r>
    </w:p>
  </w:comment>
  <w:comment w:id="540" w:author="Isaac" w:date="2024-07-10T19:12:00Z" w:initials="I">
    <w:p w14:paraId="1AF88C67" w14:textId="77777777" w:rsidR="00DA565A" w:rsidRDefault="00DA565A" w:rsidP="00DA565A">
      <w:pPr>
        <w:pStyle w:val="CommentText"/>
        <w:jc w:val="left"/>
      </w:pPr>
      <w:r>
        <w:rPr>
          <w:rStyle w:val="CommentReference"/>
        </w:rPr>
        <w:annotationRef/>
      </w:r>
      <w:r>
        <w:t xml:space="preserve">Refere to artifact correction paper and say that your result aline with them but with this advantage of working on external test set without transfer learning  </w:t>
      </w:r>
    </w:p>
  </w:comment>
  <w:comment w:id="555" w:author="Isaac" w:date="2024-07-10T19:13:00Z" w:initials="I">
    <w:p w14:paraId="352E40A0" w14:textId="77777777" w:rsidR="00DA565A" w:rsidRDefault="00DA565A" w:rsidP="00DA565A">
      <w:pPr>
        <w:pStyle w:val="CommentText"/>
        <w:jc w:val="left"/>
      </w:pPr>
      <w:r>
        <w:rPr>
          <w:rStyle w:val="CommentReference"/>
        </w:rPr>
        <w:annotationRef/>
      </w:r>
      <w:r>
        <w:t>Full name</w:t>
      </w:r>
    </w:p>
  </w:comment>
  <w:comment w:id="556" w:author="Isaac" w:date="2024-07-10T19:13:00Z" w:initials="I">
    <w:p w14:paraId="4835B462" w14:textId="77777777" w:rsidR="00DA565A" w:rsidRDefault="00DA565A" w:rsidP="00DA565A">
      <w:pPr>
        <w:pStyle w:val="CommentText"/>
        <w:jc w:val="left"/>
      </w:pPr>
      <w:r>
        <w:rPr>
          <w:rStyle w:val="CommentReference"/>
        </w:rPr>
        <w:annotationRef/>
      </w:r>
      <w:r>
        <w:t>References</w:t>
      </w:r>
    </w:p>
    <w:p w14:paraId="4F55EA98" w14:textId="77777777" w:rsidR="00DA565A" w:rsidRDefault="00DA565A" w:rsidP="00DA565A">
      <w:pPr>
        <w:pStyle w:val="CommentText"/>
        <w:jc w:val="left"/>
      </w:pPr>
    </w:p>
    <w:p w14:paraId="6BBFF719" w14:textId="77777777" w:rsidR="00DA565A" w:rsidRDefault="00DA565A" w:rsidP="00DA565A">
      <w:pPr>
        <w:pStyle w:val="CommentText"/>
        <w:jc w:val="left"/>
      </w:pPr>
      <w:r>
        <w:br/>
      </w:r>
    </w:p>
  </w:comment>
  <w:comment w:id="577" w:author="Isaac" w:date="2024-07-10T19:13:00Z" w:initials="I">
    <w:p w14:paraId="4DDDEC76" w14:textId="0E73AFC1" w:rsidR="00DA565A" w:rsidRDefault="00DA565A" w:rsidP="00DA565A">
      <w:pPr>
        <w:pStyle w:val="CommentText"/>
        <w:jc w:val="left"/>
      </w:pPr>
      <w:r>
        <w:rPr>
          <w:rStyle w:val="CommentReference"/>
        </w:rPr>
        <w:annotationRef/>
      </w:r>
      <w:r>
        <w:t>References</w:t>
      </w:r>
    </w:p>
  </w:comment>
  <w:comment w:id="587" w:author="Isaac" w:date="2024-07-10T19:14:00Z" w:initials="I">
    <w:p w14:paraId="171FED5B" w14:textId="77777777" w:rsidR="00DA565A" w:rsidRDefault="00DA565A" w:rsidP="00DA565A">
      <w:pPr>
        <w:pStyle w:val="CommentText"/>
        <w:jc w:val="left"/>
      </w:pPr>
      <w:r>
        <w:rPr>
          <w:rStyle w:val="CommentReference"/>
        </w:rPr>
        <w:annotationRef/>
      </w:r>
      <w:r>
        <w:t xml:space="preserve">Don’t use it. </w:t>
      </w:r>
    </w:p>
    <w:p w14:paraId="41D790AB" w14:textId="77777777" w:rsidR="00DA565A" w:rsidRDefault="00DA565A" w:rsidP="00DA565A">
      <w:pPr>
        <w:pStyle w:val="CommentText"/>
        <w:jc w:val="left"/>
      </w:pPr>
      <w:r>
        <w:t>Be carful of overlap with my papers.</w:t>
      </w:r>
    </w:p>
  </w:comment>
  <w:comment w:id="1011" w:author="Isaac" w:date="2024-07-10T19:17:00Z" w:initials="I">
    <w:p w14:paraId="138C8976" w14:textId="77777777" w:rsidR="00DA565A" w:rsidRDefault="00DA565A" w:rsidP="00DA565A">
      <w:pPr>
        <w:pStyle w:val="CommentText"/>
        <w:jc w:val="left"/>
      </w:pPr>
      <w:r>
        <w:rPr>
          <w:rStyle w:val="CommentReference"/>
        </w:rPr>
        <w:annotationRef/>
      </w:r>
      <w:r>
        <w:t>Word torching!</w:t>
      </w:r>
    </w:p>
  </w:comment>
  <w:comment w:id="1012" w:author="Isaac" w:date="2024-07-10T19:18:00Z" w:initials="I">
    <w:p w14:paraId="114CCECE" w14:textId="77777777" w:rsidR="00DA565A" w:rsidRDefault="00DA565A" w:rsidP="00DA565A">
      <w:pPr>
        <w:pStyle w:val="CommentText"/>
        <w:jc w:val="left"/>
      </w:pPr>
      <w:r>
        <w:rPr>
          <w:rStyle w:val="CommentReference"/>
        </w:rPr>
        <w:annotationRef/>
      </w:r>
      <w:r>
        <w:t>What is tailored learning!!!!</w:t>
      </w:r>
      <w:r>
        <w:br/>
        <w:t>check the whole thesis!</w:t>
      </w:r>
    </w:p>
  </w:comment>
  <w:comment w:id="1013" w:author="Samane Shahpouri" w:date="2024-07-10T19:44:00Z" w:initials="SS">
    <w:p w14:paraId="33415EBA" w14:textId="77777777" w:rsidR="00FD2892" w:rsidRDefault="00FD2892" w:rsidP="00FD2892">
      <w:pPr>
        <w:pStyle w:val="CommentText"/>
        <w:jc w:val="left"/>
      </w:pPr>
      <w:r>
        <w:rPr>
          <w:rStyle w:val="CommentReference"/>
        </w:rPr>
        <w:annotationRef/>
      </w:r>
      <w:r>
        <w:t>No I mean something else here Not related to Transfer learning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0862915" w15:done="0"/>
  <w15:commentEx w15:paraId="0B5037C8" w15:paraIdParent="50862915" w15:done="0"/>
  <w15:commentEx w15:paraId="4FF5D350" w15:done="0"/>
  <w15:commentEx w15:paraId="4185C72F" w15:done="0"/>
  <w15:commentEx w15:paraId="2D823A75" w15:done="0"/>
  <w15:commentEx w15:paraId="025332F6" w15:done="0"/>
  <w15:commentEx w15:paraId="228D0D93" w15:done="0"/>
  <w15:commentEx w15:paraId="7B4639CD" w15:done="0"/>
  <w15:commentEx w15:paraId="639047E9" w15:done="0"/>
  <w15:commentEx w15:paraId="7B189062" w15:done="0"/>
  <w15:commentEx w15:paraId="717D0000" w15:paraIdParent="7B189062" w15:done="0"/>
  <w15:commentEx w15:paraId="21AF9776" w15:done="0"/>
  <w15:commentEx w15:paraId="0DADF7FF" w15:done="0"/>
  <w15:commentEx w15:paraId="48A5FE50" w15:done="0"/>
  <w15:commentEx w15:paraId="3BC6425E" w15:done="0"/>
  <w15:commentEx w15:paraId="68C7AE57" w15:done="0"/>
  <w15:commentEx w15:paraId="331EDA43" w15:done="0"/>
  <w15:commentEx w15:paraId="43B0C9C9" w15:done="0"/>
  <w15:commentEx w15:paraId="430FCA2C" w15:done="0"/>
  <w15:commentEx w15:paraId="06B31ACC" w15:done="0"/>
  <w15:commentEx w15:paraId="566B0F6F" w15:done="0"/>
  <w15:commentEx w15:paraId="51C76354" w15:done="0"/>
  <w15:commentEx w15:paraId="0B5E1DDD" w15:done="0"/>
  <w15:commentEx w15:paraId="0C5073BB" w15:done="0"/>
  <w15:commentEx w15:paraId="63650154" w15:paraIdParent="0C5073BB" w15:done="0"/>
  <w15:commentEx w15:paraId="32F1570B" w15:done="0"/>
  <w15:commentEx w15:paraId="117745B8" w15:paraIdParent="32F1570B" w15:done="0"/>
  <w15:commentEx w15:paraId="59675F08" w15:done="0"/>
  <w15:commentEx w15:paraId="5C197CB6" w15:done="0"/>
  <w15:commentEx w15:paraId="5B26A6E2" w15:done="0"/>
  <w15:commentEx w15:paraId="1AF88C67" w15:done="0"/>
  <w15:commentEx w15:paraId="352E40A0" w15:done="0"/>
  <w15:commentEx w15:paraId="6BBFF719" w15:paraIdParent="352E40A0" w15:done="0"/>
  <w15:commentEx w15:paraId="4DDDEC76" w15:done="0"/>
  <w15:commentEx w15:paraId="41D790AB" w15:done="0"/>
  <w15:commentEx w15:paraId="138C8976" w15:done="0"/>
  <w15:commentEx w15:paraId="114CCECE" w15:paraIdParent="138C8976" w15:done="0"/>
  <w15:commentEx w15:paraId="33415EBA" w15:paraIdParent="138C89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E49167E" w16cex:dateUtc="2024-07-10T15:09:00Z"/>
  <w16cex:commentExtensible w16cex:durableId="72FC9F8F" w16cex:dateUtc="2024-07-10T17:46:00Z"/>
  <w16cex:commentExtensible w16cex:durableId="52C9915A" w16cex:dateUtc="2024-07-10T15:10:00Z">
    <w16cex:extLst>
      <w16:ext w16:uri="{CE6994B0-6A32-4C9F-8C6B-6E91EDA988CE}">
        <cr:reactions xmlns:cr="http://schemas.microsoft.com/office/comments/2020/reactions">
          <cr:reaction reactionType="1">
            <cr:reactionInfo dateUtc="2024-07-10T19:23:02Z">
              <cr:user userId="8c454be789c61bd2" userProvider="Windows Live" userName="Samane Shahpouri"/>
            </cr:reactionInfo>
          </cr:reaction>
        </cr:reactions>
      </w16:ext>
    </w16cex:extLst>
  </w16cex:commentExtensible>
  <w16cex:commentExtensible w16cex:durableId="4FD58164" w16cex:dateUtc="2024-07-10T14:48:00Z">
    <w16cex:extLst>
      <w16:ext w16:uri="{CE6994B0-6A32-4C9F-8C6B-6E91EDA988CE}">
        <cr:reactions xmlns:cr="http://schemas.microsoft.com/office/comments/2020/reactions">
          <cr:reaction reactionType="1">
            <cr:reactionInfo dateUtc="2024-07-10T19:23:04Z">
              <cr:user userId="8c454be789c61bd2" userProvider="Windows Live" userName="Samane Shahpouri"/>
            </cr:reactionInfo>
          </cr:reaction>
        </cr:reactions>
      </w16:ext>
    </w16cex:extLst>
  </w16cex:commentExtensible>
  <w16cex:commentExtensible w16cex:durableId="2FE32E9C" w16cex:dateUtc="2024-07-10T15:11:00Z">
    <w16cex:extLst>
      <w16:ext w16:uri="{CE6994B0-6A32-4C9F-8C6B-6E91EDA988CE}">
        <cr:reactions xmlns:cr="http://schemas.microsoft.com/office/comments/2020/reactions">
          <cr:reaction reactionType="1">
            <cr:reactionInfo dateUtc="2024-07-10T18:42:00Z">
              <cr:user userId="8c454be789c61bd2" userProvider="Windows Live" userName="Samane Shahpouri"/>
            </cr:reactionInfo>
          </cr:reaction>
        </cr:reactions>
      </w16:ext>
    </w16cex:extLst>
  </w16cex:commentExtensible>
  <w16cex:commentExtensible w16cex:durableId="4A599795" w16cex:dateUtc="2024-07-10T15:11:00Z">
    <w16cex:extLst>
      <w16:ext w16:uri="{CE6994B0-6A32-4C9F-8C6B-6E91EDA988CE}">
        <cr:reactions xmlns:cr="http://schemas.microsoft.com/office/comments/2020/reactions">
          <cr:reaction reactionType="1">
            <cr:reactionInfo dateUtc="2024-07-10T19:23:06Z">
              <cr:user userId="8c454be789c61bd2" userProvider="Windows Live" userName="Samane Shahpouri"/>
            </cr:reactionInfo>
          </cr:reaction>
        </cr:reactions>
      </w16:ext>
    </w16cex:extLst>
  </w16cex:commentExtensible>
  <w16cex:commentExtensible w16cex:durableId="7F34B7AC" w16cex:dateUtc="2024-07-10T15:12:00Z">
    <w16cex:extLst>
      <w16:ext w16:uri="{CE6994B0-6A32-4C9F-8C6B-6E91EDA988CE}">
        <cr:reactions xmlns:cr="http://schemas.microsoft.com/office/comments/2020/reactions">
          <cr:reaction reactionType="1">
            <cr:reactionInfo dateUtc="2024-07-10T19:23:09Z">
              <cr:user userId="8c454be789c61bd2" userProvider="Windows Live" userName="Samane Shahpouri"/>
            </cr:reactionInfo>
          </cr:reaction>
        </cr:reactions>
      </w16:ext>
    </w16cex:extLst>
  </w16cex:commentExtensible>
  <w16cex:commentExtensible w16cex:durableId="2FFFE254" w16cex:dateUtc="2024-07-10T15:13:00Z">
    <w16cex:extLst>
      <w16:ext w16:uri="{CE6994B0-6A32-4C9F-8C6B-6E91EDA988CE}">
        <cr:reactions xmlns:cr="http://schemas.microsoft.com/office/comments/2020/reactions">
          <cr:reaction reactionType="1">
            <cr:reactionInfo dateUtc="2024-07-10T18:41:59Z">
              <cr:user userId="8c454be789c61bd2" userProvider="Windows Live" userName="Samane Shahpouri"/>
            </cr:reactionInfo>
          </cr:reaction>
        </cr:reactions>
      </w16:ext>
    </w16cex:extLst>
  </w16cex:commentExtensible>
  <w16cex:commentExtensible w16cex:durableId="2F50D4D6" w16cex:dateUtc="2024-07-10T15:13:00Z">
    <w16cex:extLst>
      <w16:ext w16:uri="{CE6994B0-6A32-4C9F-8C6B-6E91EDA988CE}">
        <cr:reactions xmlns:cr="http://schemas.microsoft.com/office/comments/2020/reactions">
          <cr:reaction reactionType="1">
            <cr:reactionInfo dateUtc="2024-07-10T19:23:11Z">
              <cr:user userId="8c454be789c61bd2" userProvider="Windows Live" userName="Samane Shahpouri"/>
            </cr:reactionInfo>
          </cr:reaction>
        </cr:reactions>
      </w16:ext>
    </w16cex:extLst>
  </w16cex:commentExtensible>
  <w16cex:commentExtensible w16cex:durableId="7513963F" w16cex:dateUtc="2024-07-10T15:14:00Z"/>
  <w16cex:commentExtensible w16cex:durableId="4E0FFD76" w16cex:dateUtc="2024-07-10T18:19:00Z"/>
  <w16cex:commentExtensible w16cex:durableId="7027CCA2" w16cex:dateUtc="2024-07-10T15:15:00Z">
    <w16cex:extLst>
      <w16:ext w16:uri="{CE6994B0-6A32-4C9F-8C6B-6E91EDA988CE}">
        <cr:reactions xmlns:cr="http://schemas.microsoft.com/office/comments/2020/reactions">
          <cr:reaction reactionType="1">
            <cr:reactionInfo dateUtc="2024-07-10T19:23:17Z">
              <cr:user userId="8c454be789c61bd2" userProvider="Windows Live" userName="Samane Shahpouri"/>
            </cr:reactionInfo>
          </cr:reaction>
        </cr:reactions>
      </w16:ext>
    </w16cex:extLst>
  </w16cex:commentExtensible>
  <w16cex:commentExtensible w16cex:durableId="498E8FA3" w16cex:dateUtc="2024-07-10T15:15:00Z">
    <w16cex:extLst>
      <w16:ext w16:uri="{CE6994B0-6A32-4C9F-8C6B-6E91EDA988CE}">
        <cr:reactions xmlns:cr="http://schemas.microsoft.com/office/comments/2020/reactions">
          <cr:reaction reactionType="1">
            <cr:reactionInfo dateUtc="2024-07-10T19:23:19Z">
              <cr:user userId="8c454be789c61bd2" userProvider="Windows Live" userName="Samane Shahpouri"/>
            </cr:reactionInfo>
          </cr:reaction>
        </cr:reactions>
      </w16:ext>
    </w16cex:extLst>
  </w16cex:commentExtensible>
  <w16cex:commentExtensible w16cex:durableId="10E432ED" w16cex:dateUtc="2024-07-10T15:18:00Z">
    <w16cex:extLst>
      <w16:ext w16:uri="{CE6994B0-6A32-4C9F-8C6B-6E91EDA988CE}">
        <cr:reactions xmlns:cr="http://schemas.microsoft.com/office/comments/2020/reactions">
          <cr:reaction reactionType="1">
            <cr:reactionInfo dateUtc="2024-07-10T18:41:54Z">
              <cr:user userId="8c454be789c61bd2" userProvider="Windows Live" userName="Samane Shahpouri"/>
            </cr:reactionInfo>
          </cr:reaction>
        </cr:reactions>
      </w16:ext>
    </w16cex:extLst>
  </w16cex:commentExtensible>
  <w16cex:commentExtensible w16cex:durableId="549A11BA" w16cex:dateUtc="2024-07-10T15:19:00Z">
    <w16cex:extLst>
      <w16:ext w16:uri="{CE6994B0-6A32-4C9F-8C6B-6E91EDA988CE}">
        <cr:reactions xmlns:cr="http://schemas.microsoft.com/office/comments/2020/reactions">
          <cr:reaction reactionType="1">
            <cr:reactionInfo dateUtc="2024-07-10T18:41:52Z">
              <cr:user userId="8c454be789c61bd2" userProvider="Windows Live" userName="Samane Shahpouri"/>
            </cr:reactionInfo>
          </cr:reaction>
        </cr:reactions>
      </w16:ext>
    </w16cex:extLst>
  </w16cex:commentExtensible>
  <w16cex:commentExtensible w16cex:durableId="4BE26A33" w16cex:dateUtc="2024-07-10T15:20:00Z">
    <w16cex:extLst>
      <w16:ext w16:uri="{CE6994B0-6A32-4C9F-8C6B-6E91EDA988CE}">
        <cr:reactions xmlns:cr="http://schemas.microsoft.com/office/comments/2020/reactions">
          <cr:reaction reactionType="1">
            <cr:reactionInfo dateUtc="2024-07-10T18:41:50Z">
              <cr:user userId="8c454be789c61bd2" userProvider="Windows Live" userName="Samane Shahpouri"/>
            </cr:reactionInfo>
          </cr:reaction>
        </cr:reactions>
      </w16:ext>
    </w16cex:extLst>
  </w16cex:commentExtensible>
  <w16cex:commentExtensible w16cex:durableId="364C2FFA" w16cex:dateUtc="2024-07-10T15:26:00Z">
    <w16cex:extLst>
      <w16:ext w16:uri="{CE6994B0-6A32-4C9F-8C6B-6E91EDA988CE}">
        <cr:reactions xmlns:cr="http://schemas.microsoft.com/office/comments/2020/reactions">
          <cr:reaction reactionType="1">
            <cr:reactionInfo dateUtc="2024-07-10T18:44:18Z">
              <cr:user userId="8c454be789c61bd2" userProvider="Windows Live" userName="Samane Shahpouri"/>
            </cr:reactionInfo>
          </cr:reaction>
        </cr:reactions>
      </w16:ext>
    </w16cex:extLst>
  </w16cex:commentExtensible>
  <w16cex:commentExtensible w16cex:durableId="6819C362" w16cex:dateUtc="2024-07-10T15:27:00Z"/>
  <w16cex:commentExtensible w16cex:durableId="0A68CF5C" w16cex:dateUtc="2024-07-10T15:45:00Z">
    <w16cex:extLst>
      <w16:ext w16:uri="{CE6994B0-6A32-4C9F-8C6B-6E91EDA988CE}">
        <cr:reactions xmlns:cr="http://schemas.microsoft.com/office/comments/2020/reactions">
          <cr:reaction reactionType="1">
            <cr:reactionInfo dateUtc="2024-07-10T18:45:11Z">
              <cr:user userId="8c454be789c61bd2" userProvider="Windows Live" userName="Samane Shahpouri"/>
            </cr:reactionInfo>
          </cr:reaction>
        </cr:reactions>
      </w16:ext>
    </w16cex:extLst>
  </w16cex:commentExtensible>
  <w16cex:commentExtensible w16cex:durableId="363DB020" w16cex:dateUtc="2024-07-10T15:44:00Z"/>
  <w16cex:commentExtensible w16cex:durableId="01E0E9EF" w16cex:dateUtc="2024-07-10T15:46:00Z"/>
  <w16cex:commentExtensible w16cex:durableId="146FE4F6" w16cex:dateUtc="2024-07-10T15:48:00Z"/>
  <w16cex:commentExtensible w16cex:durableId="5B3DDAF5" w16cex:dateUtc="2024-07-10T15:48:00Z"/>
  <w16cex:commentExtensible w16cex:durableId="66F93BE5" w16cex:dateUtc="2024-07-10T15:51:00Z"/>
  <w16cex:commentExtensible w16cex:durableId="7F26E354" w16cex:dateUtc="2024-07-10T15:52:00Z"/>
  <w16cex:commentExtensible w16cex:durableId="679EE0ED" w16cex:dateUtc="2024-07-10T15:54:00Z"/>
  <w16cex:commentExtensible w16cex:durableId="6EEAB1D7" w16cex:dateUtc="2024-07-10T18:54:00Z"/>
  <w16cex:commentExtensible w16cex:durableId="06ED0AD8" w16cex:dateUtc="2024-07-10T16:01:00Z"/>
  <w16cex:commentExtensible w16cex:durableId="2A10EEF3" w16cex:dateUtc="2024-07-10T16:01:00Z"/>
  <w16cex:commentExtensible w16cex:durableId="59B9217F" w16cex:dateUtc="2024-07-10T17:11:00Z"/>
  <w16cex:commentExtensible w16cex:durableId="26840E2F" w16cex:dateUtc="2024-07-10T17:12:00Z"/>
  <w16cex:commentExtensible w16cex:durableId="51258511" w16cex:dateUtc="2024-07-10T17:13:00Z"/>
  <w16cex:commentExtensible w16cex:durableId="3903F868" w16cex:dateUtc="2024-07-10T17:13:00Z"/>
  <w16cex:commentExtensible w16cex:durableId="61357E58" w16cex:dateUtc="2024-07-10T17:13:00Z"/>
  <w16cex:commentExtensible w16cex:durableId="5A2C4EAE" w16cex:dateUtc="2024-07-10T17:14:00Z"/>
  <w16cex:commentExtensible w16cex:durableId="2B1F5990" w16cex:dateUtc="2024-07-10T17:17:00Z"/>
  <w16cex:commentExtensible w16cex:durableId="6DF53481" w16cex:dateUtc="2024-07-10T17:18:00Z"/>
  <w16cex:commentExtensible w16cex:durableId="258170C9" w16cex:dateUtc="2024-07-10T17: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0862915" w16cid:durableId="5E49167E"/>
  <w16cid:commentId w16cid:paraId="0B5037C8" w16cid:durableId="72FC9F8F"/>
  <w16cid:commentId w16cid:paraId="4FF5D350" w16cid:durableId="52C9915A"/>
  <w16cid:commentId w16cid:paraId="4185C72F" w16cid:durableId="4FD58164"/>
  <w16cid:commentId w16cid:paraId="2D823A75" w16cid:durableId="2FE32E9C"/>
  <w16cid:commentId w16cid:paraId="025332F6" w16cid:durableId="4A599795"/>
  <w16cid:commentId w16cid:paraId="228D0D93" w16cid:durableId="7F34B7AC"/>
  <w16cid:commentId w16cid:paraId="7B4639CD" w16cid:durableId="2FFFE254"/>
  <w16cid:commentId w16cid:paraId="639047E9" w16cid:durableId="2F50D4D6"/>
  <w16cid:commentId w16cid:paraId="7B189062" w16cid:durableId="7513963F"/>
  <w16cid:commentId w16cid:paraId="717D0000" w16cid:durableId="4E0FFD76"/>
  <w16cid:commentId w16cid:paraId="21AF9776" w16cid:durableId="7027CCA2"/>
  <w16cid:commentId w16cid:paraId="0DADF7FF" w16cid:durableId="498E8FA3"/>
  <w16cid:commentId w16cid:paraId="48A5FE50" w16cid:durableId="10E432ED"/>
  <w16cid:commentId w16cid:paraId="3BC6425E" w16cid:durableId="549A11BA"/>
  <w16cid:commentId w16cid:paraId="68C7AE57" w16cid:durableId="4BE26A33"/>
  <w16cid:commentId w16cid:paraId="331EDA43" w16cid:durableId="364C2FFA"/>
  <w16cid:commentId w16cid:paraId="43B0C9C9" w16cid:durableId="6819C362"/>
  <w16cid:commentId w16cid:paraId="430FCA2C" w16cid:durableId="0A68CF5C"/>
  <w16cid:commentId w16cid:paraId="06B31ACC" w16cid:durableId="363DB020"/>
  <w16cid:commentId w16cid:paraId="566B0F6F" w16cid:durableId="01E0E9EF"/>
  <w16cid:commentId w16cid:paraId="51C76354" w16cid:durableId="146FE4F6"/>
  <w16cid:commentId w16cid:paraId="0B5E1DDD" w16cid:durableId="5B3DDAF5"/>
  <w16cid:commentId w16cid:paraId="0C5073BB" w16cid:durableId="66F93BE5"/>
  <w16cid:commentId w16cid:paraId="63650154" w16cid:durableId="7F26E354"/>
  <w16cid:commentId w16cid:paraId="32F1570B" w16cid:durableId="679EE0ED"/>
  <w16cid:commentId w16cid:paraId="117745B8" w16cid:durableId="6EEAB1D7"/>
  <w16cid:commentId w16cid:paraId="59675F08" w16cid:durableId="06ED0AD8"/>
  <w16cid:commentId w16cid:paraId="5C197CB6" w16cid:durableId="2A10EEF3"/>
  <w16cid:commentId w16cid:paraId="5B26A6E2" w16cid:durableId="59B9217F"/>
  <w16cid:commentId w16cid:paraId="1AF88C67" w16cid:durableId="26840E2F"/>
  <w16cid:commentId w16cid:paraId="352E40A0" w16cid:durableId="51258511"/>
  <w16cid:commentId w16cid:paraId="6BBFF719" w16cid:durableId="3903F868"/>
  <w16cid:commentId w16cid:paraId="4DDDEC76" w16cid:durableId="61357E58"/>
  <w16cid:commentId w16cid:paraId="41D790AB" w16cid:durableId="5A2C4EAE"/>
  <w16cid:commentId w16cid:paraId="138C8976" w16cid:durableId="2B1F5990"/>
  <w16cid:commentId w16cid:paraId="114CCECE" w16cid:durableId="6DF53481"/>
  <w16cid:commentId w16cid:paraId="33415EBA" w16cid:durableId="258170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0EDB2" w14:textId="77777777" w:rsidR="00C268D3" w:rsidRDefault="00C268D3" w:rsidP="001E0755">
      <w:r>
        <w:separator/>
      </w:r>
    </w:p>
  </w:endnote>
  <w:endnote w:type="continuationSeparator" w:id="0">
    <w:p w14:paraId="067A43C7" w14:textId="77777777" w:rsidR="00C268D3" w:rsidRDefault="00C268D3"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7802554"/>
      <w:docPartObj>
        <w:docPartGallery w:val="Page Numbers (Bottom of Page)"/>
        <w:docPartUnique/>
      </w:docPartObj>
    </w:sdtPr>
    <w:sdtContent>
      <w:p w14:paraId="75C676A4" w14:textId="53421246" w:rsidR="00013137" w:rsidRDefault="004D1A9B" w:rsidP="001E0755">
        <w:pPr>
          <w:pStyle w:val="Footer"/>
        </w:pPr>
        <w:r>
          <w:rPr>
            <w:noProof/>
          </w:rPr>
          <mc:AlternateContent>
            <mc:Choice Requires="wps">
              <w:drawing>
                <wp:anchor distT="0" distB="0" distL="114300" distR="114300" simplePos="0" relativeHeight="251659264" behindDoc="0" locked="0" layoutInCell="1" allowOverlap="1" wp14:anchorId="46FAD254" wp14:editId="3D7C42BA">
                  <wp:simplePos x="0" y="0"/>
                  <wp:positionH relativeFrom="leftMargin">
                    <wp:align>center</wp:align>
                  </wp:positionH>
                  <wp:positionV relativeFrom="bottomMargin">
                    <wp:align>center</wp:align>
                  </wp:positionV>
                  <wp:extent cx="565785" cy="191770"/>
                  <wp:effectExtent l="0" t="0" r="0" b="0"/>
                  <wp:wrapNone/>
                  <wp:docPr id="4621637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6FAD254" id="Rectangle 3" o:spid="_x0000_s1029"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E7B4F3" w14:textId="77777777" w:rsidR="00C268D3" w:rsidRDefault="00C268D3" w:rsidP="001E0755">
      <w:r>
        <w:separator/>
      </w:r>
    </w:p>
  </w:footnote>
  <w:footnote w:type="continuationSeparator" w:id="0">
    <w:p w14:paraId="31835CB6" w14:textId="77777777" w:rsidR="00C268D3" w:rsidRDefault="00C268D3" w:rsidP="001E0755">
      <w:r>
        <w:continuationSeparator/>
      </w:r>
    </w:p>
  </w:footnote>
  <w:footnote w:id="1">
    <w:p w14:paraId="04ED983F" w14:textId="24F9DCFF" w:rsidR="004B394D" w:rsidRDefault="004B394D">
      <w:pPr>
        <w:pStyle w:val="FootnoteText"/>
      </w:pPr>
      <w:r>
        <w:rPr>
          <w:rStyle w:val="FootnoteReference"/>
        </w:rPr>
        <w:footnoteRef/>
      </w:r>
      <w:r>
        <w:t xml:space="preserve"> </w:t>
      </w:r>
      <w:proofErr w:type="spellStart"/>
      <w:r w:rsidR="00AE694F">
        <w:t>D</w:t>
      </w:r>
      <w:r w:rsidR="00AE694F" w:rsidRPr="00AE694F">
        <w:t>eep_supervision</w:t>
      </w:r>
      <w:proofErr w:type="spellEnd"/>
      <w:r w:rsidR="00AE694F">
        <w:t>:</w:t>
      </w:r>
      <w:r w:rsidR="00AE694F" w:rsidRPr="00AE694F">
        <w:t xml:space="preserve"> in training mode, make the forward function output not only the final feature map, but also from the intermediate up sample layers.</w:t>
      </w:r>
      <w:r w:rsidR="00AE694F">
        <w:t xml:space="preserve"> </w:t>
      </w:r>
      <w:r w:rsidR="00AE694F" w:rsidRPr="00AE694F">
        <w:t>So, all intermediate feature maps are interpolated into the same size as the final feature map and stacked together as one single tensor</w:t>
      </w:r>
      <w:r w:rsidR="00AE694F">
        <w:t xml:space="preserve"> </w:t>
      </w:r>
      <w:sdt>
        <w:sdtPr>
          <w:rPr>
            <w:color w:val="000000"/>
          </w:rPr>
          <w:tag w:val="MENDELEY_CITATION_v3_eyJjaXRhdGlvbklEIjoiTUVOREVMRVlfQ0lUQVRJT05fNzZlYjJhYTEtMDZkZC00YTY0LTg3Y2UtZjc0Y2ZiM2MwNGViIiwicHJvcGVydGllcyI6eyJub3RlSW5kZXgiOjB9LCJpc0VkaXRlZCI6ZmFsc2UsIm1hbnVhbE92ZXJyaWRlIjp7ImlzTWFudWFsbHlPdmVycmlkZGVuIjpmYWxzZSwiY2l0ZXByb2NUZXh0IjoiKDkw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
          <w:id w:val="768588171"/>
          <w:placeholder>
            <w:docPart w:val="DefaultPlaceholder_-1854013440"/>
          </w:placeholder>
        </w:sdtPr>
        <w:sdtContent>
          <w:ins w:id="377" w:author="Samane Shahpouri" w:date="2024-07-10T21:16:00Z" w16du:dateUtc="2024-07-10T19:16:00Z">
            <w:r w:rsidR="00922503" w:rsidRPr="00922503">
              <w:rPr>
                <w:color w:val="000000"/>
              </w:rPr>
              <w:t>(90)</w:t>
            </w:r>
          </w:ins>
          <w:del w:id="378" w:author="Samane Shahpouri" w:date="2024-07-10T19:47:00Z" w16du:dateUtc="2024-07-10T17:47:00Z">
            <w:r w:rsidR="00164586" w:rsidRPr="00922503" w:rsidDel="00FD2892">
              <w:rPr>
                <w:color w:val="000000"/>
              </w:rPr>
              <w:delText>(72)</w:delText>
            </w:r>
          </w:del>
        </w:sdtContent>
      </w:sdt>
      <w:r w:rsidR="00AE694F" w:rsidRPr="00AE694F">
        <w:t>.</w:t>
      </w:r>
      <w:del w:id="379" w:author="Samane Shahpouri" w:date="2024-07-10T20:45:00Z" w16du:dateUtc="2024-07-10T18:45:00Z">
        <w:r w:rsidR="00AE694F" w:rsidDel="00B20A08">
          <w:delText xml:space="preserve"> </w:delText>
        </w:r>
        <w:r w:rsidR="00AE694F" w:rsidRPr="00D47CC0" w:rsidDel="00B20A08">
          <w:rPr>
            <w:rFonts w:asciiTheme="majorBidi" w:hAnsiTheme="majorBidi" w:cstheme="majorBidi"/>
            <w:lang w:val="en-US"/>
          </w:rPr>
          <w:delText>This strategy boosts the learning efficiency and enhances the robustness of the model, making it adept at segmenting complex anatomical structures with high fidelity.</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1BC9" w14:textId="22E35D49"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5FB69AC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5pt;height:2.25pt;visibility:visibl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irilord, Isaac (ARTORG)">
    <w15:presenceInfo w15:providerId="AD" w15:userId="S::isaac.shirilord@unibe.ch::06f2e552-6153-49a7-a1a2-fd742ac999b8"/>
  </w15:person>
  <w15:person w15:author="Samane Shahpouri">
    <w15:presenceInfo w15:providerId="Windows Live" w15:userId="8c454be789c61bd2"/>
  </w15:person>
  <w15:person w15:author="Isaac">
    <w15:presenceInfo w15:providerId="AD" w15:userId="S::isaac.shirilord@unibe.ch::06f2e552-6153-49a7-a1a2-fd742ac999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B81"/>
    <w:rsid w:val="00010DB5"/>
    <w:rsid w:val="000113C7"/>
    <w:rsid w:val="0001143B"/>
    <w:rsid w:val="00013137"/>
    <w:rsid w:val="000158B2"/>
    <w:rsid w:val="00023528"/>
    <w:rsid w:val="00023795"/>
    <w:rsid w:val="00026940"/>
    <w:rsid w:val="00026EAD"/>
    <w:rsid w:val="00030631"/>
    <w:rsid w:val="000365C1"/>
    <w:rsid w:val="000527D9"/>
    <w:rsid w:val="000543C4"/>
    <w:rsid w:val="00056CFE"/>
    <w:rsid w:val="00060116"/>
    <w:rsid w:val="00061BC9"/>
    <w:rsid w:val="0007700A"/>
    <w:rsid w:val="0008151E"/>
    <w:rsid w:val="0008256E"/>
    <w:rsid w:val="0008291C"/>
    <w:rsid w:val="00092C0F"/>
    <w:rsid w:val="00097BD3"/>
    <w:rsid w:val="000A0620"/>
    <w:rsid w:val="000A1ACA"/>
    <w:rsid w:val="000B085D"/>
    <w:rsid w:val="000C2465"/>
    <w:rsid w:val="000C6D4C"/>
    <w:rsid w:val="000C7DAA"/>
    <w:rsid w:val="000D13F0"/>
    <w:rsid w:val="000D2EAC"/>
    <w:rsid w:val="000E2AB6"/>
    <w:rsid w:val="000F5605"/>
    <w:rsid w:val="000F5945"/>
    <w:rsid w:val="0010262B"/>
    <w:rsid w:val="0011097D"/>
    <w:rsid w:val="00112482"/>
    <w:rsid w:val="00113B09"/>
    <w:rsid w:val="00113B26"/>
    <w:rsid w:val="00115AD2"/>
    <w:rsid w:val="00121BCB"/>
    <w:rsid w:val="00146422"/>
    <w:rsid w:val="001466E8"/>
    <w:rsid w:val="001571AE"/>
    <w:rsid w:val="00157BC4"/>
    <w:rsid w:val="00164586"/>
    <w:rsid w:val="0017593B"/>
    <w:rsid w:val="001850EF"/>
    <w:rsid w:val="00193A3E"/>
    <w:rsid w:val="001A602F"/>
    <w:rsid w:val="001B22F8"/>
    <w:rsid w:val="001C3A47"/>
    <w:rsid w:val="001C7ACD"/>
    <w:rsid w:val="001D1F6D"/>
    <w:rsid w:val="001D5A94"/>
    <w:rsid w:val="001E0755"/>
    <w:rsid w:val="001E5A43"/>
    <w:rsid w:val="001E7DB7"/>
    <w:rsid w:val="001F4353"/>
    <w:rsid w:val="001F4964"/>
    <w:rsid w:val="002001B0"/>
    <w:rsid w:val="00200D6D"/>
    <w:rsid w:val="00202284"/>
    <w:rsid w:val="00207303"/>
    <w:rsid w:val="00210E1E"/>
    <w:rsid w:val="00211C63"/>
    <w:rsid w:val="00214EC6"/>
    <w:rsid w:val="002165DE"/>
    <w:rsid w:val="00217C98"/>
    <w:rsid w:val="002240F7"/>
    <w:rsid w:val="00226055"/>
    <w:rsid w:val="00230BE0"/>
    <w:rsid w:val="002343F4"/>
    <w:rsid w:val="002402A0"/>
    <w:rsid w:val="00240D8F"/>
    <w:rsid w:val="002503C9"/>
    <w:rsid w:val="00250867"/>
    <w:rsid w:val="00251069"/>
    <w:rsid w:val="00252F36"/>
    <w:rsid w:val="0025561A"/>
    <w:rsid w:val="00257FFA"/>
    <w:rsid w:val="00264459"/>
    <w:rsid w:val="00270869"/>
    <w:rsid w:val="00270B63"/>
    <w:rsid w:val="002773FF"/>
    <w:rsid w:val="00280C1E"/>
    <w:rsid w:val="00281025"/>
    <w:rsid w:val="0028404B"/>
    <w:rsid w:val="00287F36"/>
    <w:rsid w:val="0029290E"/>
    <w:rsid w:val="002958BD"/>
    <w:rsid w:val="00295BE3"/>
    <w:rsid w:val="002A29B2"/>
    <w:rsid w:val="002A516A"/>
    <w:rsid w:val="002B434D"/>
    <w:rsid w:val="002B43E2"/>
    <w:rsid w:val="002B5579"/>
    <w:rsid w:val="002C3262"/>
    <w:rsid w:val="002C5F91"/>
    <w:rsid w:val="002D0C43"/>
    <w:rsid w:val="002D1623"/>
    <w:rsid w:val="002D1AD1"/>
    <w:rsid w:val="002D33BF"/>
    <w:rsid w:val="002D3FEE"/>
    <w:rsid w:val="002E237A"/>
    <w:rsid w:val="002E3287"/>
    <w:rsid w:val="002E666A"/>
    <w:rsid w:val="002E6EF0"/>
    <w:rsid w:val="002E7909"/>
    <w:rsid w:val="002F41C2"/>
    <w:rsid w:val="002F7901"/>
    <w:rsid w:val="00303035"/>
    <w:rsid w:val="0030759B"/>
    <w:rsid w:val="003222C2"/>
    <w:rsid w:val="00322949"/>
    <w:rsid w:val="00324D4F"/>
    <w:rsid w:val="00330029"/>
    <w:rsid w:val="003332CD"/>
    <w:rsid w:val="0035725F"/>
    <w:rsid w:val="00363647"/>
    <w:rsid w:val="003638F8"/>
    <w:rsid w:val="00364F64"/>
    <w:rsid w:val="003715D6"/>
    <w:rsid w:val="0037338F"/>
    <w:rsid w:val="0037471D"/>
    <w:rsid w:val="00385FEA"/>
    <w:rsid w:val="00386D6D"/>
    <w:rsid w:val="003913D8"/>
    <w:rsid w:val="00396E58"/>
    <w:rsid w:val="003A00C3"/>
    <w:rsid w:val="003A1944"/>
    <w:rsid w:val="003B2F73"/>
    <w:rsid w:val="003B3431"/>
    <w:rsid w:val="003B3B8D"/>
    <w:rsid w:val="003C0E45"/>
    <w:rsid w:val="003C6264"/>
    <w:rsid w:val="003C6325"/>
    <w:rsid w:val="003E1826"/>
    <w:rsid w:val="003E30AB"/>
    <w:rsid w:val="003E390A"/>
    <w:rsid w:val="003E556E"/>
    <w:rsid w:val="003E55CE"/>
    <w:rsid w:val="003F6330"/>
    <w:rsid w:val="003F6707"/>
    <w:rsid w:val="003F6CE0"/>
    <w:rsid w:val="003F7A74"/>
    <w:rsid w:val="0040105C"/>
    <w:rsid w:val="00405CCF"/>
    <w:rsid w:val="00407766"/>
    <w:rsid w:val="00410C36"/>
    <w:rsid w:val="00413578"/>
    <w:rsid w:val="00413889"/>
    <w:rsid w:val="00427F8C"/>
    <w:rsid w:val="00434F14"/>
    <w:rsid w:val="004501A9"/>
    <w:rsid w:val="004544C2"/>
    <w:rsid w:val="00457FE1"/>
    <w:rsid w:val="004666EB"/>
    <w:rsid w:val="0048250F"/>
    <w:rsid w:val="00496EF7"/>
    <w:rsid w:val="004A2826"/>
    <w:rsid w:val="004A5CBA"/>
    <w:rsid w:val="004A73AE"/>
    <w:rsid w:val="004B1358"/>
    <w:rsid w:val="004B394D"/>
    <w:rsid w:val="004B61E2"/>
    <w:rsid w:val="004B659E"/>
    <w:rsid w:val="004C2436"/>
    <w:rsid w:val="004D1A9B"/>
    <w:rsid w:val="004D744B"/>
    <w:rsid w:val="004E1D48"/>
    <w:rsid w:val="004E3CEC"/>
    <w:rsid w:val="004E4E7B"/>
    <w:rsid w:val="00500C7B"/>
    <w:rsid w:val="005011BA"/>
    <w:rsid w:val="00501793"/>
    <w:rsid w:val="00501A9C"/>
    <w:rsid w:val="005069BD"/>
    <w:rsid w:val="00506E6C"/>
    <w:rsid w:val="00507D2D"/>
    <w:rsid w:val="00515258"/>
    <w:rsid w:val="0051579B"/>
    <w:rsid w:val="0052477F"/>
    <w:rsid w:val="00524AAE"/>
    <w:rsid w:val="00526D8D"/>
    <w:rsid w:val="00526F2B"/>
    <w:rsid w:val="00534302"/>
    <w:rsid w:val="00536F4E"/>
    <w:rsid w:val="005469ED"/>
    <w:rsid w:val="00561360"/>
    <w:rsid w:val="0056359D"/>
    <w:rsid w:val="00586269"/>
    <w:rsid w:val="0058795E"/>
    <w:rsid w:val="00591BDD"/>
    <w:rsid w:val="00592057"/>
    <w:rsid w:val="005A0640"/>
    <w:rsid w:val="005A4484"/>
    <w:rsid w:val="005B0F6E"/>
    <w:rsid w:val="005C01E0"/>
    <w:rsid w:val="005C0826"/>
    <w:rsid w:val="005C4ABC"/>
    <w:rsid w:val="005C650F"/>
    <w:rsid w:val="005D69F3"/>
    <w:rsid w:val="005E0FBB"/>
    <w:rsid w:val="005F409F"/>
    <w:rsid w:val="005F7C5B"/>
    <w:rsid w:val="006048EB"/>
    <w:rsid w:val="00611C0D"/>
    <w:rsid w:val="0061566B"/>
    <w:rsid w:val="00626150"/>
    <w:rsid w:val="00636968"/>
    <w:rsid w:val="006471A2"/>
    <w:rsid w:val="00652EEC"/>
    <w:rsid w:val="00655172"/>
    <w:rsid w:val="0065716B"/>
    <w:rsid w:val="00662A9E"/>
    <w:rsid w:val="00667C48"/>
    <w:rsid w:val="00670A33"/>
    <w:rsid w:val="006770E3"/>
    <w:rsid w:val="00681E02"/>
    <w:rsid w:val="006821AE"/>
    <w:rsid w:val="00683473"/>
    <w:rsid w:val="00693742"/>
    <w:rsid w:val="006B1D9B"/>
    <w:rsid w:val="006B61B1"/>
    <w:rsid w:val="006C4175"/>
    <w:rsid w:val="006D1376"/>
    <w:rsid w:val="006D4D03"/>
    <w:rsid w:val="006E3921"/>
    <w:rsid w:val="006E572D"/>
    <w:rsid w:val="006F27D3"/>
    <w:rsid w:val="006F67A3"/>
    <w:rsid w:val="00701367"/>
    <w:rsid w:val="00716BB1"/>
    <w:rsid w:val="00717EFC"/>
    <w:rsid w:val="00720D99"/>
    <w:rsid w:val="00731EF1"/>
    <w:rsid w:val="00732A46"/>
    <w:rsid w:val="007533A4"/>
    <w:rsid w:val="00755E36"/>
    <w:rsid w:val="00761496"/>
    <w:rsid w:val="00762B08"/>
    <w:rsid w:val="007650BE"/>
    <w:rsid w:val="0076650D"/>
    <w:rsid w:val="007715EB"/>
    <w:rsid w:val="00773662"/>
    <w:rsid w:val="00776360"/>
    <w:rsid w:val="00776A88"/>
    <w:rsid w:val="00777A57"/>
    <w:rsid w:val="00787473"/>
    <w:rsid w:val="00790DE4"/>
    <w:rsid w:val="007A37D1"/>
    <w:rsid w:val="007B16B5"/>
    <w:rsid w:val="007B7DD2"/>
    <w:rsid w:val="007D037D"/>
    <w:rsid w:val="007D66C1"/>
    <w:rsid w:val="007E0165"/>
    <w:rsid w:val="007E13A5"/>
    <w:rsid w:val="007E2341"/>
    <w:rsid w:val="007E5485"/>
    <w:rsid w:val="007F013F"/>
    <w:rsid w:val="007F0417"/>
    <w:rsid w:val="007F246A"/>
    <w:rsid w:val="0080411B"/>
    <w:rsid w:val="00815E5F"/>
    <w:rsid w:val="00825001"/>
    <w:rsid w:val="00830DCF"/>
    <w:rsid w:val="00832AA7"/>
    <w:rsid w:val="00832FED"/>
    <w:rsid w:val="00834C4F"/>
    <w:rsid w:val="008377B2"/>
    <w:rsid w:val="00842674"/>
    <w:rsid w:val="00845759"/>
    <w:rsid w:val="00846643"/>
    <w:rsid w:val="00851F72"/>
    <w:rsid w:val="0086142E"/>
    <w:rsid w:val="00862714"/>
    <w:rsid w:val="00862939"/>
    <w:rsid w:val="00862BC2"/>
    <w:rsid w:val="00863E12"/>
    <w:rsid w:val="0087190F"/>
    <w:rsid w:val="00876A12"/>
    <w:rsid w:val="00880867"/>
    <w:rsid w:val="00880FC6"/>
    <w:rsid w:val="00887986"/>
    <w:rsid w:val="00893977"/>
    <w:rsid w:val="00897595"/>
    <w:rsid w:val="008A3080"/>
    <w:rsid w:val="008A4B4F"/>
    <w:rsid w:val="008B1FE2"/>
    <w:rsid w:val="008B3E6E"/>
    <w:rsid w:val="008B606A"/>
    <w:rsid w:val="008B7322"/>
    <w:rsid w:val="008C586F"/>
    <w:rsid w:val="008D3957"/>
    <w:rsid w:val="008D6EDD"/>
    <w:rsid w:val="008E29A1"/>
    <w:rsid w:val="008E4E0B"/>
    <w:rsid w:val="008E738A"/>
    <w:rsid w:val="0090680D"/>
    <w:rsid w:val="009123AE"/>
    <w:rsid w:val="009160BB"/>
    <w:rsid w:val="00922503"/>
    <w:rsid w:val="009231CA"/>
    <w:rsid w:val="009239C2"/>
    <w:rsid w:val="009343CF"/>
    <w:rsid w:val="00936DED"/>
    <w:rsid w:val="00941F63"/>
    <w:rsid w:val="00945F9F"/>
    <w:rsid w:val="00953D31"/>
    <w:rsid w:val="00967875"/>
    <w:rsid w:val="00970A08"/>
    <w:rsid w:val="009732B4"/>
    <w:rsid w:val="00975894"/>
    <w:rsid w:val="00977BF4"/>
    <w:rsid w:val="00983CC2"/>
    <w:rsid w:val="00987EF8"/>
    <w:rsid w:val="009A0FB7"/>
    <w:rsid w:val="009A2249"/>
    <w:rsid w:val="009A36B2"/>
    <w:rsid w:val="009A3971"/>
    <w:rsid w:val="009A3B75"/>
    <w:rsid w:val="009A5370"/>
    <w:rsid w:val="009A72AD"/>
    <w:rsid w:val="009B143D"/>
    <w:rsid w:val="009B2C43"/>
    <w:rsid w:val="009C216F"/>
    <w:rsid w:val="009C2A50"/>
    <w:rsid w:val="009C51B2"/>
    <w:rsid w:val="009C5A75"/>
    <w:rsid w:val="009D4F97"/>
    <w:rsid w:val="009D5D78"/>
    <w:rsid w:val="009D6F4F"/>
    <w:rsid w:val="009E0A08"/>
    <w:rsid w:val="009E6D34"/>
    <w:rsid w:val="009F544A"/>
    <w:rsid w:val="009F5604"/>
    <w:rsid w:val="009F7051"/>
    <w:rsid w:val="00A03310"/>
    <w:rsid w:val="00A05216"/>
    <w:rsid w:val="00A1094D"/>
    <w:rsid w:val="00A233D3"/>
    <w:rsid w:val="00A250B6"/>
    <w:rsid w:val="00A25366"/>
    <w:rsid w:val="00A25658"/>
    <w:rsid w:val="00A33456"/>
    <w:rsid w:val="00A3720B"/>
    <w:rsid w:val="00A4687D"/>
    <w:rsid w:val="00A46B9B"/>
    <w:rsid w:val="00A624F5"/>
    <w:rsid w:val="00A63DD5"/>
    <w:rsid w:val="00A6532D"/>
    <w:rsid w:val="00A75AD9"/>
    <w:rsid w:val="00A8018A"/>
    <w:rsid w:val="00A8125B"/>
    <w:rsid w:val="00A9203F"/>
    <w:rsid w:val="00AA1610"/>
    <w:rsid w:val="00AA1790"/>
    <w:rsid w:val="00AA67C8"/>
    <w:rsid w:val="00AB741F"/>
    <w:rsid w:val="00AC5C2E"/>
    <w:rsid w:val="00AE1BDD"/>
    <w:rsid w:val="00AE1D64"/>
    <w:rsid w:val="00AE694F"/>
    <w:rsid w:val="00AE6BC2"/>
    <w:rsid w:val="00AF3B88"/>
    <w:rsid w:val="00AF404B"/>
    <w:rsid w:val="00B1074E"/>
    <w:rsid w:val="00B11C7D"/>
    <w:rsid w:val="00B1203D"/>
    <w:rsid w:val="00B12C7D"/>
    <w:rsid w:val="00B13DF8"/>
    <w:rsid w:val="00B1671E"/>
    <w:rsid w:val="00B171AD"/>
    <w:rsid w:val="00B1762C"/>
    <w:rsid w:val="00B20A08"/>
    <w:rsid w:val="00B21A6E"/>
    <w:rsid w:val="00B32FE7"/>
    <w:rsid w:val="00B351CA"/>
    <w:rsid w:val="00B375AC"/>
    <w:rsid w:val="00B41325"/>
    <w:rsid w:val="00B43358"/>
    <w:rsid w:val="00B45480"/>
    <w:rsid w:val="00B4553F"/>
    <w:rsid w:val="00B46B0B"/>
    <w:rsid w:val="00B46D91"/>
    <w:rsid w:val="00B51573"/>
    <w:rsid w:val="00B62035"/>
    <w:rsid w:val="00B653BA"/>
    <w:rsid w:val="00B6711C"/>
    <w:rsid w:val="00B83AEA"/>
    <w:rsid w:val="00B83DE7"/>
    <w:rsid w:val="00B86527"/>
    <w:rsid w:val="00B9113A"/>
    <w:rsid w:val="00B920D6"/>
    <w:rsid w:val="00B97E0A"/>
    <w:rsid w:val="00BA0637"/>
    <w:rsid w:val="00BA5CC6"/>
    <w:rsid w:val="00BC4C93"/>
    <w:rsid w:val="00BC783D"/>
    <w:rsid w:val="00BD0940"/>
    <w:rsid w:val="00BD1E3F"/>
    <w:rsid w:val="00BD4FCF"/>
    <w:rsid w:val="00BD5ACC"/>
    <w:rsid w:val="00BD666B"/>
    <w:rsid w:val="00BE098A"/>
    <w:rsid w:val="00BE27C7"/>
    <w:rsid w:val="00BE5420"/>
    <w:rsid w:val="00BF62B8"/>
    <w:rsid w:val="00C054BB"/>
    <w:rsid w:val="00C17859"/>
    <w:rsid w:val="00C21B46"/>
    <w:rsid w:val="00C24808"/>
    <w:rsid w:val="00C25452"/>
    <w:rsid w:val="00C268D3"/>
    <w:rsid w:val="00C325AF"/>
    <w:rsid w:val="00C402E2"/>
    <w:rsid w:val="00C4105D"/>
    <w:rsid w:val="00C4118C"/>
    <w:rsid w:val="00C52504"/>
    <w:rsid w:val="00C53542"/>
    <w:rsid w:val="00C571B0"/>
    <w:rsid w:val="00C615DE"/>
    <w:rsid w:val="00C6433D"/>
    <w:rsid w:val="00C65504"/>
    <w:rsid w:val="00C66FB1"/>
    <w:rsid w:val="00C70C80"/>
    <w:rsid w:val="00C752F3"/>
    <w:rsid w:val="00C7686F"/>
    <w:rsid w:val="00C76B8F"/>
    <w:rsid w:val="00C82CAC"/>
    <w:rsid w:val="00C835C0"/>
    <w:rsid w:val="00C91BDA"/>
    <w:rsid w:val="00C97CD9"/>
    <w:rsid w:val="00CB446D"/>
    <w:rsid w:val="00CB467E"/>
    <w:rsid w:val="00CC25AC"/>
    <w:rsid w:val="00CC54DB"/>
    <w:rsid w:val="00CD031C"/>
    <w:rsid w:val="00CD08BB"/>
    <w:rsid w:val="00CD0AE2"/>
    <w:rsid w:val="00CD357F"/>
    <w:rsid w:val="00CD5816"/>
    <w:rsid w:val="00CD6589"/>
    <w:rsid w:val="00CE7E4E"/>
    <w:rsid w:val="00CF0996"/>
    <w:rsid w:val="00CF27D7"/>
    <w:rsid w:val="00CF2BCB"/>
    <w:rsid w:val="00CF4F3C"/>
    <w:rsid w:val="00CF631B"/>
    <w:rsid w:val="00D058F4"/>
    <w:rsid w:val="00D13B1E"/>
    <w:rsid w:val="00D164E7"/>
    <w:rsid w:val="00D16D1D"/>
    <w:rsid w:val="00D23A87"/>
    <w:rsid w:val="00D47CC0"/>
    <w:rsid w:val="00D50F1E"/>
    <w:rsid w:val="00D51BF7"/>
    <w:rsid w:val="00D56DD5"/>
    <w:rsid w:val="00D7619F"/>
    <w:rsid w:val="00D804A5"/>
    <w:rsid w:val="00D80613"/>
    <w:rsid w:val="00D80ADA"/>
    <w:rsid w:val="00D827F8"/>
    <w:rsid w:val="00D97F33"/>
    <w:rsid w:val="00DA1431"/>
    <w:rsid w:val="00DA565A"/>
    <w:rsid w:val="00DB2A5B"/>
    <w:rsid w:val="00DB75B3"/>
    <w:rsid w:val="00DC2243"/>
    <w:rsid w:val="00DC74EC"/>
    <w:rsid w:val="00DC7C5C"/>
    <w:rsid w:val="00DD5537"/>
    <w:rsid w:val="00DE42D3"/>
    <w:rsid w:val="00DF1A31"/>
    <w:rsid w:val="00E165D0"/>
    <w:rsid w:val="00E16649"/>
    <w:rsid w:val="00E20DE3"/>
    <w:rsid w:val="00E2116F"/>
    <w:rsid w:val="00E24076"/>
    <w:rsid w:val="00E24B0A"/>
    <w:rsid w:val="00E46FE3"/>
    <w:rsid w:val="00E64548"/>
    <w:rsid w:val="00E66362"/>
    <w:rsid w:val="00E67348"/>
    <w:rsid w:val="00E729F1"/>
    <w:rsid w:val="00E77000"/>
    <w:rsid w:val="00E81420"/>
    <w:rsid w:val="00E85A62"/>
    <w:rsid w:val="00EA2739"/>
    <w:rsid w:val="00EA439E"/>
    <w:rsid w:val="00EB17D1"/>
    <w:rsid w:val="00EB1AA8"/>
    <w:rsid w:val="00EC3917"/>
    <w:rsid w:val="00ED2812"/>
    <w:rsid w:val="00EF5F2C"/>
    <w:rsid w:val="00F03B44"/>
    <w:rsid w:val="00F106D2"/>
    <w:rsid w:val="00F12526"/>
    <w:rsid w:val="00F15716"/>
    <w:rsid w:val="00F22099"/>
    <w:rsid w:val="00F40427"/>
    <w:rsid w:val="00F416EF"/>
    <w:rsid w:val="00F42AA9"/>
    <w:rsid w:val="00F515D5"/>
    <w:rsid w:val="00F60CFC"/>
    <w:rsid w:val="00F66353"/>
    <w:rsid w:val="00F67590"/>
    <w:rsid w:val="00F74E08"/>
    <w:rsid w:val="00F802B2"/>
    <w:rsid w:val="00F81128"/>
    <w:rsid w:val="00F8132B"/>
    <w:rsid w:val="00F94641"/>
    <w:rsid w:val="00F95134"/>
    <w:rsid w:val="00F97EC0"/>
    <w:rsid w:val="00FA0370"/>
    <w:rsid w:val="00FA64CE"/>
    <w:rsid w:val="00FA76FB"/>
    <w:rsid w:val="00FB1AFB"/>
    <w:rsid w:val="00FC13CD"/>
    <w:rsid w:val="00FC40F7"/>
    <w:rsid w:val="00FD2892"/>
    <w:rsid w:val="00FD4E29"/>
    <w:rsid w:val="00FD5933"/>
    <w:rsid w:val="00FE1556"/>
    <w:rsid w:val="00FE1952"/>
    <w:rsid w:val="00FE316D"/>
    <w:rsid w:val="00FE5CB2"/>
    <w:rsid w:val="00FF211F"/>
    <w:rsid w:val="00FF7480"/>
    <w:rsid w:val="00FF7F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729598"/>
  <w15:docId w15:val="{04071024-3693-40ED-B7EE-A56D5F70F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7D2D"/>
    <w:pPr>
      <w:spacing w:after="200" w:line="240" w:lineRule="auto"/>
    </w:pPr>
    <w:rPr>
      <w:rFonts w:asciiTheme="majorBidi" w:eastAsia="Arial" w:hAnsiTheme="majorBidi" w:cstheme="majorBidi"/>
      <w:i/>
      <w:iCs/>
      <w:color w:val="4472C4" w:themeColor="accent1"/>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link w:val="NoSpacingChar"/>
    <w:uiPriority w:val="1"/>
    <w:qFormat/>
    <w:rsid w:val="001E0755"/>
    <w:pPr>
      <w:spacing w:after="0" w:line="240" w:lineRule="auto"/>
    </w:pPr>
  </w:style>
  <w:style w:type="paragraph" w:styleId="TOCHeading">
    <w:name w:val="TOC Heading"/>
    <w:basedOn w:val="Heading1"/>
    <w:next w:val="Normal"/>
    <w:uiPriority w:val="39"/>
    <w:unhideWhenUsed/>
    <w:qFormat/>
    <w:rsid w:val="00C66FB1"/>
    <w:pPr>
      <w:spacing w:before="240" w:after="0"/>
      <w:jc w:val="left"/>
      <w:outlineLvl w:val="9"/>
    </w:pPr>
    <w:rPr>
      <w:rFonts w:asciiTheme="majorHAnsi" w:hAnsiTheme="majorHAnsi" w:cstheme="majorBidi"/>
      <w:b w:val="0"/>
      <w:bCs w:val="0"/>
      <w:shd w:val="clear" w:color="auto" w:fill="auto"/>
      <w:lang w:val="en-US"/>
    </w:rPr>
  </w:style>
  <w:style w:type="paragraph" w:styleId="TOC1">
    <w:name w:val="toc 1"/>
    <w:basedOn w:val="Normal"/>
    <w:next w:val="Normal"/>
    <w:autoRedefine/>
    <w:uiPriority w:val="39"/>
    <w:unhideWhenUsed/>
    <w:rsid w:val="00C66FB1"/>
    <w:pPr>
      <w:spacing w:after="100"/>
    </w:pPr>
  </w:style>
  <w:style w:type="paragraph" w:styleId="TOC2">
    <w:name w:val="toc 2"/>
    <w:basedOn w:val="Normal"/>
    <w:next w:val="Normal"/>
    <w:autoRedefine/>
    <w:uiPriority w:val="39"/>
    <w:unhideWhenUsed/>
    <w:rsid w:val="00C66FB1"/>
    <w:pPr>
      <w:spacing w:after="100"/>
      <w:ind w:left="220"/>
    </w:pPr>
  </w:style>
  <w:style w:type="paragraph" w:styleId="TOC3">
    <w:name w:val="toc 3"/>
    <w:basedOn w:val="Normal"/>
    <w:next w:val="Normal"/>
    <w:autoRedefine/>
    <w:uiPriority w:val="39"/>
    <w:unhideWhenUsed/>
    <w:rsid w:val="00C66FB1"/>
    <w:pPr>
      <w:spacing w:after="100"/>
      <w:ind w:left="440"/>
    </w:pPr>
  </w:style>
  <w:style w:type="character" w:styleId="Hyperlink">
    <w:name w:val="Hyperlink"/>
    <w:basedOn w:val="DefaultParagraphFont"/>
    <w:uiPriority w:val="99"/>
    <w:unhideWhenUsed/>
    <w:rsid w:val="00C66FB1"/>
    <w:rPr>
      <w:color w:val="0563C1" w:themeColor="hyperlink"/>
      <w:u w:val="single"/>
    </w:rPr>
  </w:style>
  <w:style w:type="paragraph" w:styleId="HTMLPreformatted">
    <w:name w:val="HTML Preformatted"/>
    <w:basedOn w:val="Normal"/>
    <w:link w:val="HTMLPreformattedChar"/>
    <w:uiPriority w:val="99"/>
    <w:unhideWhenUsed/>
    <w:rsid w:val="00250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shd w:val="clear" w:color="auto" w:fill="auto"/>
    </w:rPr>
  </w:style>
  <w:style w:type="character" w:customStyle="1" w:styleId="HTMLPreformattedChar">
    <w:name w:val="HTML Preformatted Char"/>
    <w:basedOn w:val="DefaultParagraphFont"/>
    <w:link w:val="HTMLPreformatted"/>
    <w:uiPriority w:val="99"/>
    <w:rsid w:val="00250867"/>
    <w:rPr>
      <w:rFonts w:ascii="Courier New" w:eastAsia="Times New Roman" w:hAnsi="Courier New" w:cs="Courier New"/>
      <w:sz w:val="20"/>
      <w:szCs w:val="20"/>
    </w:rPr>
  </w:style>
  <w:style w:type="character" w:customStyle="1" w:styleId="n">
    <w:name w:val="n"/>
    <w:basedOn w:val="DefaultParagraphFont"/>
    <w:rsid w:val="00250867"/>
  </w:style>
  <w:style w:type="character" w:customStyle="1" w:styleId="o">
    <w:name w:val="o"/>
    <w:basedOn w:val="DefaultParagraphFont"/>
    <w:rsid w:val="00250867"/>
  </w:style>
  <w:style w:type="character" w:customStyle="1" w:styleId="p">
    <w:name w:val="p"/>
    <w:basedOn w:val="DefaultParagraphFont"/>
    <w:rsid w:val="00250867"/>
  </w:style>
  <w:style w:type="character" w:customStyle="1" w:styleId="mi">
    <w:name w:val="mi"/>
    <w:basedOn w:val="DefaultParagraphFont"/>
    <w:rsid w:val="00250867"/>
  </w:style>
  <w:style w:type="character" w:customStyle="1" w:styleId="c1">
    <w:name w:val="c1"/>
    <w:basedOn w:val="DefaultParagraphFont"/>
    <w:rsid w:val="00250867"/>
  </w:style>
  <w:style w:type="character" w:customStyle="1" w:styleId="s2">
    <w:name w:val="s2"/>
    <w:basedOn w:val="DefaultParagraphFont"/>
    <w:rsid w:val="00250867"/>
  </w:style>
  <w:style w:type="character" w:customStyle="1" w:styleId="mf">
    <w:name w:val="mf"/>
    <w:basedOn w:val="DefaultParagraphFont"/>
    <w:rsid w:val="00250867"/>
  </w:style>
  <w:style w:type="character" w:customStyle="1" w:styleId="kc">
    <w:name w:val="kc"/>
    <w:basedOn w:val="DefaultParagraphFont"/>
    <w:rsid w:val="00250867"/>
  </w:style>
  <w:style w:type="character" w:customStyle="1" w:styleId="s1">
    <w:name w:val="s1"/>
    <w:basedOn w:val="DefaultParagraphFont"/>
    <w:rsid w:val="00250867"/>
  </w:style>
  <w:style w:type="character" w:customStyle="1" w:styleId="NoSpacingChar">
    <w:name w:val="No Spacing Char"/>
    <w:basedOn w:val="DefaultParagraphFont"/>
    <w:link w:val="NoSpacing"/>
    <w:uiPriority w:val="1"/>
    <w:rsid w:val="009A3971"/>
  </w:style>
  <w:style w:type="character" w:styleId="UnresolvedMention">
    <w:name w:val="Unresolved Mention"/>
    <w:basedOn w:val="DefaultParagraphFont"/>
    <w:uiPriority w:val="99"/>
    <w:semiHidden/>
    <w:unhideWhenUsed/>
    <w:rsid w:val="00655172"/>
    <w:rPr>
      <w:color w:val="605E5C"/>
      <w:shd w:val="clear" w:color="auto" w:fill="E1DFDD"/>
    </w:rPr>
  </w:style>
  <w:style w:type="character" w:styleId="FollowedHyperlink">
    <w:name w:val="FollowedHyperlink"/>
    <w:basedOn w:val="DefaultParagraphFont"/>
    <w:uiPriority w:val="99"/>
    <w:semiHidden/>
    <w:unhideWhenUsed/>
    <w:rsid w:val="00655172"/>
    <w:rPr>
      <w:color w:val="954F72" w:themeColor="followedHyperlink"/>
      <w:u w:val="single"/>
    </w:rPr>
  </w:style>
  <w:style w:type="paragraph" w:styleId="FootnoteText">
    <w:name w:val="footnote text"/>
    <w:basedOn w:val="Normal"/>
    <w:link w:val="FootnoteTextChar"/>
    <w:uiPriority w:val="99"/>
    <w:semiHidden/>
    <w:unhideWhenUsed/>
    <w:rsid w:val="004B394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B394D"/>
    <w:rPr>
      <w:rFonts w:ascii="Times New Roman" w:hAnsi="Times New Roman" w:cs="Times New Roman"/>
      <w:sz w:val="20"/>
      <w:szCs w:val="20"/>
      <w:lang w:val="en-GB"/>
    </w:rPr>
  </w:style>
  <w:style w:type="character" w:styleId="FootnoteReference">
    <w:name w:val="footnote reference"/>
    <w:basedOn w:val="DefaultParagraphFont"/>
    <w:uiPriority w:val="99"/>
    <w:semiHidden/>
    <w:unhideWhenUsed/>
    <w:rsid w:val="004B394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4026">
      <w:bodyDiv w:val="1"/>
      <w:marLeft w:val="0"/>
      <w:marRight w:val="0"/>
      <w:marTop w:val="0"/>
      <w:marBottom w:val="0"/>
      <w:divBdr>
        <w:top w:val="none" w:sz="0" w:space="0" w:color="auto"/>
        <w:left w:val="none" w:sz="0" w:space="0" w:color="auto"/>
        <w:bottom w:val="none" w:sz="0" w:space="0" w:color="auto"/>
        <w:right w:val="none" w:sz="0" w:space="0" w:color="auto"/>
      </w:divBdr>
      <w:divsChild>
        <w:div w:id="71970604">
          <w:marLeft w:val="640"/>
          <w:marRight w:val="0"/>
          <w:marTop w:val="0"/>
          <w:marBottom w:val="0"/>
          <w:divBdr>
            <w:top w:val="none" w:sz="0" w:space="0" w:color="auto"/>
            <w:left w:val="none" w:sz="0" w:space="0" w:color="auto"/>
            <w:bottom w:val="none" w:sz="0" w:space="0" w:color="auto"/>
            <w:right w:val="none" w:sz="0" w:space="0" w:color="auto"/>
          </w:divBdr>
        </w:div>
        <w:div w:id="193269382">
          <w:marLeft w:val="640"/>
          <w:marRight w:val="0"/>
          <w:marTop w:val="0"/>
          <w:marBottom w:val="0"/>
          <w:divBdr>
            <w:top w:val="none" w:sz="0" w:space="0" w:color="auto"/>
            <w:left w:val="none" w:sz="0" w:space="0" w:color="auto"/>
            <w:bottom w:val="none" w:sz="0" w:space="0" w:color="auto"/>
            <w:right w:val="none" w:sz="0" w:space="0" w:color="auto"/>
          </w:divBdr>
        </w:div>
        <w:div w:id="207618349">
          <w:marLeft w:val="640"/>
          <w:marRight w:val="0"/>
          <w:marTop w:val="0"/>
          <w:marBottom w:val="0"/>
          <w:divBdr>
            <w:top w:val="none" w:sz="0" w:space="0" w:color="auto"/>
            <w:left w:val="none" w:sz="0" w:space="0" w:color="auto"/>
            <w:bottom w:val="none" w:sz="0" w:space="0" w:color="auto"/>
            <w:right w:val="none" w:sz="0" w:space="0" w:color="auto"/>
          </w:divBdr>
        </w:div>
        <w:div w:id="225730326">
          <w:marLeft w:val="640"/>
          <w:marRight w:val="0"/>
          <w:marTop w:val="0"/>
          <w:marBottom w:val="0"/>
          <w:divBdr>
            <w:top w:val="none" w:sz="0" w:space="0" w:color="auto"/>
            <w:left w:val="none" w:sz="0" w:space="0" w:color="auto"/>
            <w:bottom w:val="none" w:sz="0" w:space="0" w:color="auto"/>
            <w:right w:val="none" w:sz="0" w:space="0" w:color="auto"/>
          </w:divBdr>
        </w:div>
        <w:div w:id="252128246">
          <w:marLeft w:val="640"/>
          <w:marRight w:val="0"/>
          <w:marTop w:val="0"/>
          <w:marBottom w:val="0"/>
          <w:divBdr>
            <w:top w:val="none" w:sz="0" w:space="0" w:color="auto"/>
            <w:left w:val="none" w:sz="0" w:space="0" w:color="auto"/>
            <w:bottom w:val="none" w:sz="0" w:space="0" w:color="auto"/>
            <w:right w:val="none" w:sz="0" w:space="0" w:color="auto"/>
          </w:divBdr>
        </w:div>
        <w:div w:id="270476398">
          <w:marLeft w:val="640"/>
          <w:marRight w:val="0"/>
          <w:marTop w:val="0"/>
          <w:marBottom w:val="0"/>
          <w:divBdr>
            <w:top w:val="none" w:sz="0" w:space="0" w:color="auto"/>
            <w:left w:val="none" w:sz="0" w:space="0" w:color="auto"/>
            <w:bottom w:val="none" w:sz="0" w:space="0" w:color="auto"/>
            <w:right w:val="none" w:sz="0" w:space="0" w:color="auto"/>
          </w:divBdr>
        </w:div>
        <w:div w:id="270867537">
          <w:marLeft w:val="640"/>
          <w:marRight w:val="0"/>
          <w:marTop w:val="0"/>
          <w:marBottom w:val="0"/>
          <w:divBdr>
            <w:top w:val="none" w:sz="0" w:space="0" w:color="auto"/>
            <w:left w:val="none" w:sz="0" w:space="0" w:color="auto"/>
            <w:bottom w:val="none" w:sz="0" w:space="0" w:color="auto"/>
            <w:right w:val="none" w:sz="0" w:space="0" w:color="auto"/>
          </w:divBdr>
        </w:div>
        <w:div w:id="369185602">
          <w:marLeft w:val="640"/>
          <w:marRight w:val="0"/>
          <w:marTop w:val="0"/>
          <w:marBottom w:val="0"/>
          <w:divBdr>
            <w:top w:val="none" w:sz="0" w:space="0" w:color="auto"/>
            <w:left w:val="none" w:sz="0" w:space="0" w:color="auto"/>
            <w:bottom w:val="none" w:sz="0" w:space="0" w:color="auto"/>
            <w:right w:val="none" w:sz="0" w:space="0" w:color="auto"/>
          </w:divBdr>
        </w:div>
        <w:div w:id="410547711">
          <w:marLeft w:val="640"/>
          <w:marRight w:val="0"/>
          <w:marTop w:val="0"/>
          <w:marBottom w:val="0"/>
          <w:divBdr>
            <w:top w:val="none" w:sz="0" w:space="0" w:color="auto"/>
            <w:left w:val="none" w:sz="0" w:space="0" w:color="auto"/>
            <w:bottom w:val="none" w:sz="0" w:space="0" w:color="auto"/>
            <w:right w:val="none" w:sz="0" w:space="0" w:color="auto"/>
          </w:divBdr>
        </w:div>
        <w:div w:id="424573121">
          <w:marLeft w:val="640"/>
          <w:marRight w:val="0"/>
          <w:marTop w:val="0"/>
          <w:marBottom w:val="0"/>
          <w:divBdr>
            <w:top w:val="none" w:sz="0" w:space="0" w:color="auto"/>
            <w:left w:val="none" w:sz="0" w:space="0" w:color="auto"/>
            <w:bottom w:val="none" w:sz="0" w:space="0" w:color="auto"/>
            <w:right w:val="none" w:sz="0" w:space="0" w:color="auto"/>
          </w:divBdr>
        </w:div>
        <w:div w:id="425807464">
          <w:marLeft w:val="640"/>
          <w:marRight w:val="0"/>
          <w:marTop w:val="0"/>
          <w:marBottom w:val="0"/>
          <w:divBdr>
            <w:top w:val="none" w:sz="0" w:space="0" w:color="auto"/>
            <w:left w:val="none" w:sz="0" w:space="0" w:color="auto"/>
            <w:bottom w:val="none" w:sz="0" w:space="0" w:color="auto"/>
            <w:right w:val="none" w:sz="0" w:space="0" w:color="auto"/>
          </w:divBdr>
        </w:div>
        <w:div w:id="429131453">
          <w:marLeft w:val="640"/>
          <w:marRight w:val="0"/>
          <w:marTop w:val="0"/>
          <w:marBottom w:val="0"/>
          <w:divBdr>
            <w:top w:val="none" w:sz="0" w:space="0" w:color="auto"/>
            <w:left w:val="none" w:sz="0" w:space="0" w:color="auto"/>
            <w:bottom w:val="none" w:sz="0" w:space="0" w:color="auto"/>
            <w:right w:val="none" w:sz="0" w:space="0" w:color="auto"/>
          </w:divBdr>
        </w:div>
        <w:div w:id="444883879">
          <w:marLeft w:val="640"/>
          <w:marRight w:val="0"/>
          <w:marTop w:val="0"/>
          <w:marBottom w:val="0"/>
          <w:divBdr>
            <w:top w:val="none" w:sz="0" w:space="0" w:color="auto"/>
            <w:left w:val="none" w:sz="0" w:space="0" w:color="auto"/>
            <w:bottom w:val="none" w:sz="0" w:space="0" w:color="auto"/>
            <w:right w:val="none" w:sz="0" w:space="0" w:color="auto"/>
          </w:divBdr>
        </w:div>
        <w:div w:id="447506229">
          <w:marLeft w:val="640"/>
          <w:marRight w:val="0"/>
          <w:marTop w:val="0"/>
          <w:marBottom w:val="0"/>
          <w:divBdr>
            <w:top w:val="none" w:sz="0" w:space="0" w:color="auto"/>
            <w:left w:val="none" w:sz="0" w:space="0" w:color="auto"/>
            <w:bottom w:val="none" w:sz="0" w:space="0" w:color="auto"/>
            <w:right w:val="none" w:sz="0" w:space="0" w:color="auto"/>
          </w:divBdr>
        </w:div>
        <w:div w:id="468672189">
          <w:marLeft w:val="640"/>
          <w:marRight w:val="0"/>
          <w:marTop w:val="0"/>
          <w:marBottom w:val="0"/>
          <w:divBdr>
            <w:top w:val="none" w:sz="0" w:space="0" w:color="auto"/>
            <w:left w:val="none" w:sz="0" w:space="0" w:color="auto"/>
            <w:bottom w:val="none" w:sz="0" w:space="0" w:color="auto"/>
            <w:right w:val="none" w:sz="0" w:space="0" w:color="auto"/>
          </w:divBdr>
        </w:div>
        <w:div w:id="488985049">
          <w:marLeft w:val="640"/>
          <w:marRight w:val="0"/>
          <w:marTop w:val="0"/>
          <w:marBottom w:val="0"/>
          <w:divBdr>
            <w:top w:val="none" w:sz="0" w:space="0" w:color="auto"/>
            <w:left w:val="none" w:sz="0" w:space="0" w:color="auto"/>
            <w:bottom w:val="none" w:sz="0" w:space="0" w:color="auto"/>
            <w:right w:val="none" w:sz="0" w:space="0" w:color="auto"/>
          </w:divBdr>
        </w:div>
        <w:div w:id="540754349">
          <w:marLeft w:val="640"/>
          <w:marRight w:val="0"/>
          <w:marTop w:val="0"/>
          <w:marBottom w:val="0"/>
          <w:divBdr>
            <w:top w:val="none" w:sz="0" w:space="0" w:color="auto"/>
            <w:left w:val="none" w:sz="0" w:space="0" w:color="auto"/>
            <w:bottom w:val="none" w:sz="0" w:space="0" w:color="auto"/>
            <w:right w:val="none" w:sz="0" w:space="0" w:color="auto"/>
          </w:divBdr>
        </w:div>
        <w:div w:id="592321091">
          <w:marLeft w:val="640"/>
          <w:marRight w:val="0"/>
          <w:marTop w:val="0"/>
          <w:marBottom w:val="0"/>
          <w:divBdr>
            <w:top w:val="none" w:sz="0" w:space="0" w:color="auto"/>
            <w:left w:val="none" w:sz="0" w:space="0" w:color="auto"/>
            <w:bottom w:val="none" w:sz="0" w:space="0" w:color="auto"/>
            <w:right w:val="none" w:sz="0" w:space="0" w:color="auto"/>
          </w:divBdr>
        </w:div>
        <w:div w:id="602415804">
          <w:marLeft w:val="640"/>
          <w:marRight w:val="0"/>
          <w:marTop w:val="0"/>
          <w:marBottom w:val="0"/>
          <w:divBdr>
            <w:top w:val="none" w:sz="0" w:space="0" w:color="auto"/>
            <w:left w:val="none" w:sz="0" w:space="0" w:color="auto"/>
            <w:bottom w:val="none" w:sz="0" w:space="0" w:color="auto"/>
            <w:right w:val="none" w:sz="0" w:space="0" w:color="auto"/>
          </w:divBdr>
        </w:div>
        <w:div w:id="637879134">
          <w:marLeft w:val="640"/>
          <w:marRight w:val="0"/>
          <w:marTop w:val="0"/>
          <w:marBottom w:val="0"/>
          <w:divBdr>
            <w:top w:val="none" w:sz="0" w:space="0" w:color="auto"/>
            <w:left w:val="none" w:sz="0" w:space="0" w:color="auto"/>
            <w:bottom w:val="none" w:sz="0" w:space="0" w:color="auto"/>
            <w:right w:val="none" w:sz="0" w:space="0" w:color="auto"/>
          </w:divBdr>
        </w:div>
        <w:div w:id="668673625">
          <w:marLeft w:val="640"/>
          <w:marRight w:val="0"/>
          <w:marTop w:val="0"/>
          <w:marBottom w:val="0"/>
          <w:divBdr>
            <w:top w:val="none" w:sz="0" w:space="0" w:color="auto"/>
            <w:left w:val="none" w:sz="0" w:space="0" w:color="auto"/>
            <w:bottom w:val="none" w:sz="0" w:space="0" w:color="auto"/>
            <w:right w:val="none" w:sz="0" w:space="0" w:color="auto"/>
          </w:divBdr>
        </w:div>
        <w:div w:id="682174656">
          <w:marLeft w:val="640"/>
          <w:marRight w:val="0"/>
          <w:marTop w:val="0"/>
          <w:marBottom w:val="0"/>
          <w:divBdr>
            <w:top w:val="none" w:sz="0" w:space="0" w:color="auto"/>
            <w:left w:val="none" w:sz="0" w:space="0" w:color="auto"/>
            <w:bottom w:val="none" w:sz="0" w:space="0" w:color="auto"/>
            <w:right w:val="none" w:sz="0" w:space="0" w:color="auto"/>
          </w:divBdr>
        </w:div>
        <w:div w:id="710618467">
          <w:marLeft w:val="640"/>
          <w:marRight w:val="0"/>
          <w:marTop w:val="0"/>
          <w:marBottom w:val="0"/>
          <w:divBdr>
            <w:top w:val="none" w:sz="0" w:space="0" w:color="auto"/>
            <w:left w:val="none" w:sz="0" w:space="0" w:color="auto"/>
            <w:bottom w:val="none" w:sz="0" w:space="0" w:color="auto"/>
            <w:right w:val="none" w:sz="0" w:space="0" w:color="auto"/>
          </w:divBdr>
        </w:div>
        <w:div w:id="720977745">
          <w:marLeft w:val="640"/>
          <w:marRight w:val="0"/>
          <w:marTop w:val="0"/>
          <w:marBottom w:val="0"/>
          <w:divBdr>
            <w:top w:val="none" w:sz="0" w:space="0" w:color="auto"/>
            <w:left w:val="none" w:sz="0" w:space="0" w:color="auto"/>
            <w:bottom w:val="none" w:sz="0" w:space="0" w:color="auto"/>
            <w:right w:val="none" w:sz="0" w:space="0" w:color="auto"/>
          </w:divBdr>
        </w:div>
        <w:div w:id="727456953">
          <w:marLeft w:val="640"/>
          <w:marRight w:val="0"/>
          <w:marTop w:val="0"/>
          <w:marBottom w:val="0"/>
          <w:divBdr>
            <w:top w:val="none" w:sz="0" w:space="0" w:color="auto"/>
            <w:left w:val="none" w:sz="0" w:space="0" w:color="auto"/>
            <w:bottom w:val="none" w:sz="0" w:space="0" w:color="auto"/>
            <w:right w:val="none" w:sz="0" w:space="0" w:color="auto"/>
          </w:divBdr>
        </w:div>
        <w:div w:id="771434405">
          <w:marLeft w:val="640"/>
          <w:marRight w:val="0"/>
          <w:marTop w:val="0"/>
          <w:marBottom w:val="0"/>
          <w:divBdr>
            <w:top w:val="none" w:sz="0" w:space="0" w:color="auto"/>
            <w:left w:val="none" w:sz="0" w:space="0" w:color="auto"/>
            <w:bottom w:val="none" w:sz="0" w:space="0" w:color="auto"/>
            <w:right w:val="none" w:sz="0" w:space="0" w:color="auto"/>
          </w:divBdr>
        </w:div>
        <w:div w:id="783118658">
          <w:marLeft w:val="640"/>
          <w:marRight w:val="0"/>
          <w:marTop w:val="0"/>
          <w:marBottom w:val="0"/>
          <w:divBdr>
            <w:top w:val="none" w:sz="0" w:space="0" w:color="auto"/>
            <w:left w:val="none" w:sz="0" w:space="0" w:color="auto"/>
            <w:bottom w:val="none" w:sz="0" w:space="0" w:color="auto"/>
            <w:right w:val="none" w:sz="0" w:space="0" w:color="auto"/>
          </w:divBdr>
        </w:div>
        <w:div w:id="884220269">
          <w:marLeft w:val="640"/>
          <w:marRight w:val="0"/>
          <w:marTop w:val="0"/>
          <w:marBottom w:val="0"/>
          <w:divBdr>
            <w:top w:val="none" w:sz="0" w:space="0" w:color="auto"/>
            <w:left w:val="none" w:sz="0" w:space="0" w:color="auto"/>
            <w:bottom w:val="none" w:sz="0" w:space="0" w:color="auto"/>
            <w:right w:val="none" w:sz="0" w:space="0" w:color="auto"/>
          </w:divBdr>
        </w:div>
        <w:div w:id="941956675">
          <w:marLeft w:val="640"/>
          <w:marRight w:val="0"/>
          <w:marTop w:val="0"/>
          <w:marBottom w:val="0"/>
          <w:divBdr>
            <w:top w:val="none" w:sz="0" w:space="0" w:color="auto"/>
            <w:left w:val="none" w:sz="0" w:space="0" w:color="auto"/>
            <w:bottom w:val="none" w:sz="0" w:space="0" w:color="auto"/>
            <w:right w:val="none" w:sz="0" w:space="0" w:color="auto"/>
          </w:divBdr>
        </w:div>
        <w:div w:id="962467583">
          <w:marLeft w:val="640"/>
          <w:marRight w:val="0"/>
          <w:marTop w:val="0"/>
          <w:marBottom w:val="0"/>
          <w:divBdr>
            <w:top w:val="none" w:sz="0" w:space="0" w:color="auto"/>
            <w:left w:val="none" w:sz="0" w:space="0" w:color="auto"/>
            <w:bottom w:val="none" w:sz="0" w:space="0" w:color="auto"/>
            <w:right w:val="none" w:sz="0" w:space="0" w:color="auto"/>
          </w:divBdr>
        </w:div>
        <w:div w:id="971790238">
          <w:marLeft w:val="640"/>
          <w:marRight w:val="0"/>
          <w:marTop w:val="0"/>
          <w:marBottom w:val="0"/>
          <w:divBdr>
            <w:top w:val="none" w:sz="0" w:space="0" w:color="auto"/>
            <w:left w:val="none" w:sz="0" w:space="0" w:color="auto"/>
            <w:bottom w:val="none" w:sz="0" w:space="0" w:color="auto"/>
            <w:right w:val="none" w:sz="0" w:space="0" w:color="auto"/>
          </w:divBdr>
        </w:div>
        <w:div w:id="990794201">
          <w:marLeft w:val="640"/>
          <w:marRight w:val="0"/>
          <w:marTop w:val="0"/>
          <w:marBottom w:val="0"/>
          <w:divBdr>
            <w:top w:val="none" w:sz="0" w:space="0" w:color="auto"/>
            <w:left w:val="none" w:sz="0" w:space="0" w:color="auto"/>
            <w:bottom w:val="none" w:sz="0" w:space="0" w:color="auto"/>
            <w:right w:val="none" w:sz="0" w:space="0" w:color="auto"/>
          </w:divBdr>
        </w:div>
        <w:div w:id="1026641161">
          <w:marLeft w:val="640"/>
          <w:marRight w:val="0"/>
          <w:marTop w:val="0"/>
          <w:marBottom w:val="0"/>
          <w:divBdr>
            <w:top w:val="none" w:sz="0" w:space="0" w:color="auto"/>
            <w:left w:val="none" w:sz="0" w:space="0" w:color="auto"/>
            <w:bottom w:val="none" w:sz="0" w:space="0" w:color="auto"/>
            <w:right w:val="none" w:sz="0" w:space="0" w:color="auto"/>
          </w:divBdr>
        </w:div>
        <w:div w:id="1090852462">
          <w:marLeft w:val="640"/>
          <w:marRight w:val="0"/>
          <w:marTop w:val="0"/>
          <w:marBottom w:val="0"/>
          <w:divBdr>
            <w:top w:val="none" w:sz="0" w:space="0" w:color="auto"/>
            <w:left w:val="none" w:sz="0" w:space="0" w:color="auto"/>
            <w:bottom w:val="none" w:sz="0" w:space="0" w:color="auto"/>
            <w:right w:val="none" w:sz="0" w:space="0" w:color="auto"/>
          </w:divBdr>
        </w:div>
        <w:div w:id="1109860475">
          <w:marLeft w:val="640"/>
          <w:marRight w:val="0"/>
          <w:marTop w:val="0"/>
          <w:marBottom w:val="0"/>
          <w:divBdr>
            <w:top w:val="none" w:sz="0" w:space="0" w:color="auto"/>
            <w:left w:val="none" w:sz="0" w:space="0" w:color="auto"/>
            <w:bottom w:val="none" w:sz="0" w:space="0" w:color="auto"/>
            <w:right w:val="none" w:sz="0" w:space="0" w:color="auto"/>
          </w:divBdr>
        </w:div>
        <w:div w:id="1115292923">
          <w:marLeft w:val="640"/>
          <w:marRight w:val="0"/>
          <w:marTop w:val="0"/>
          <w:marBottom w:val="0"/>
          <w:divBdr>
            <w:top w:val="none" w:sz="0" w:space="0" w:color="auto"/>
            <w:left w:val="none" w:sz="0" w:space="0" w:color="auto"/>
            <w:bottom w:val="none" w:sz="0" w:space="0" w:color="auto"/>
            <w:right w:val="none" w:sz="0" w:space="0" w:color="auto"/>
          </w:divBdr>
        </w:div>
        <w:div w:id="1145854228">
          <w:marLeft w:val="640"/>
          <w:marRight w:val="0"/>
          <w:marTop w:val="0"/>
          <w:marBottom w:val="0"/>
          <w:divBdr>
            <w:top w:val="none" w:sz="0" w:space="0" w:color="auto"/>
            <w:left w:val="none" w:sz="0" w:space="0" w:color="auto"/>
            <w:bottom w:val="none" w:sz="0" w:space="0" w:color="auto"/>
            <w:right w:val="none" w:sz="0" w:space="0" w:color="auto"/>
          </w:divBdr>
        </w:div>
        <w:div w:id="1187788635">
          <w:marLeft w:val="640"/>
          <w:marRight w:val="0"/>
          <w:marTop w:val="0"/>
          <w:marBottom w:val="0"/>
          <w:divBdr>
            <w:top w:val="none" w:sz="0" w:space="0" w:color="auto"/>
            <w:left w:val="none" w:sz="0" w:space="0" w:color="auto"/>
            <w:bottom w:val="none" w:sz="0" w:space="0" w:color="auto"/>
            <w:right w:val="none" w:sz="0" w:space="0" w:color="auto"/>
          </w:divBdr>
        </w:div>
        <w:div w:id="1455325124">
          <w:marLeft w:val="640"/>
          <w:marRight w:val="0"/>
          <w:marTop w:val="0"/>
          <w:marBottom w:val="0"/>
          <w:divBdr>
            <w:top w:val="none" w:sz="0" w:space="0" w:color="auto"/>
            <w:left w:val="none" w:sz="0" w:space="0" w:color="auto"/>
            <w:bottom w:val="none" w:sz="0" w:space="0" w:color="auto"/>
            <w:right w:val="none" w:sz="0" w:space="0" w:color="auto"/>
          </w:divBdr>
        </w:div>
        <w:div w:id="1481191227">
          <w:marLeft w:val="640"/>
          <w:marRight w:val="0"/>
          <w:marTop w:val="0"/>
          <w:marBottom w:val="0"/>
          <w:divBdr>
            <w:top w:val="none" w:sz="0" w:space="0" w:color="auto"/>
            <w:left w:val="none" w:sz="0" w:space="0" w:color="auto"/>
            <w:bottom w:val="none" w:sz="0" w:space="0" w:color="auto"/>
            <w:right w:val="none" w:sz="0" w:space="0" w:color="auto"/>
          </w:divBdr>
        </w:div>
        <w:div w:id="1482238060">
          <w:marLeft w:val="640"/>
          <w:marRight w:val="0"/>
          <w:marTop w:val="0"/>
          <w:marBottom w:val="0"/>
          <w:divBdr>
            <w:top w:val="none" w:sz="0" w:space="0" w:color="auto"/>
            <w:left w:val="none" w:sz="0" w:space="0" w:color="auto"/>
            <w:bottom w:val="none" w:sz="0" w:space="0" w:color="auto"/>
            <w:right w:val="none" w:sz="0" w:space="0" w:color="auto"/>
          </w:divBdr>
        </w:div>
        <w:div w:id="1512181157">
          <w:marLeft w:val="640"/>
          <w:marRight w:val="0"/>
          <w:marTop w:val="0"/>
          <w:marBottom w:val="0"/>
          <w:divBdr>
            <w:top w:val="none" w:sz="0" w:space="0" w:color="auto"/>
            <w:left w:val="none" w:sz="0" w:space="0" w:color="auto"/>
            <w:bottom w:val="none" w:sz="0" w:space="0" w:color="auto"/>
            <w:right w:val="none" w:sz="0" w:space="0" w:color="auto"/>
          </w:divBdr>
        </w:div>
        <w:div w:id="1523124426">
          <w:marLeft w:val="640"/>
          <w:marRight w:val="0"/>
          <w:marTop w:val="0"/>
          <w:marBottom w:val="0"/>
          <w:divBdr>
            <w:top w:val="none" w:sz="0" w:space="0" w:color="auto"/>
            <w:left w:val="none" w:sz="0" w:space="0" w:color="auto"/>
            <w:bottom w:val="none" w:sz="0" w:space="0" w:color="auto"/>
            <w:right w:val="none" w:sz="0" w:space="0" w:color="auto"/>
          </w:divBdr>
        </w:div>
        <w:div w:id="1541630870">
          <w:marLeft w:val="640"/>
          <w:marRight w:val="0"/>
          <w:marTop w:val="0"/>
          <w:marBottom w:val="0"/>
          <w:divBdr>
            <w:top w:val="none" w:sz="0" w:space="0" w:color="auto"/>
            <w:left w:val="none" w:sz="0" w:space="0" w:color="auto"/>
            <w:bottom w:val="none" w:sz="0" w:space="0" w:color="auto"/>
            <w:right w:val="none" w:sz="0" w:space="0" w:color="auto"/>
          </w:divBdr>
        </w:div>
        <w:div w:id="1621960720">
          <w:marLeft w:val="640"/>
          <w:marRight w:val="0"/>
          <w:marTop w:val="0"/>
          <w:marBottom w:val="0"/>
          <w:divBdr>
            <w:top w:val="none" w:sz="0" w:space="0" w:color="auto"/>
            <w:left w:val="none" w:sz="0" w:space="0" w:color="auto"/>
            <w:bottom w:val="none" w:sz="0" w:space="0" w:color="auto"/>
            <w:right w:val="none" w:sz="0" w:space="0" w:color="auto"/>
          </w:divBdr>
        </w:div>
        <w:div w:id="1663199238">
          <w:marLeft w:val="640"/>
          <w:marRight w:val="0"/>
          <w:marTop w:val="0"/>
          <w:marBottom w:val="0"/>
          <w:divBdr>
            <w:top w:val="none" w:sz="0" w:space="0" w:color="auto"/>
            <w:left w:val="none" w:sz="0" w:space="0" w:color="auto"/>
            <w:bottom w:val="none" w:sz="0" w:space="0" w:color="auto"/>
            <w:right w:val="none" w:sz="0" w:space="0" w:color="auto"/>
          </w:divBdr>
        </w:div>
        <w:div w:id="1721635093">
          <w:marLeft w:val="640"/>
          <w:marRight w:val="0"/>
          <w:marTop w:val="0"/>
          <w:marBottom w:val="0"/>
          <w:divBdr>
            <w:top w:val="none" w:sz="0" w:space="0" w:color="auto"/>
            <w:left w:val="none" w:sz="0" w:space="0" w:color="auto"/>
            <w:bottom w:val="none" w:sz="0" w:space="0" w:color="auto"/>
            <w:right w:val="none" w:sz="0" w:space="0" w:color="auto"/>
          </w:divBdr>
        </w:div>
        <w:div w:id="1731419952">
          <w:marLeft w:val="640"/>
          <w:marRight w:val="0"/>
          <w:marTop w:val="0"/>
          <w:marBottom w:val="0"/>
          <w:divBdr>
            <w:top w:val="none" w:sz="0" w:space="0" w:color="auto"/>
            <w:left w:val="none" w:sz="0" w:space="0" w:color="auto"/>
            <w:bottom w:val="none" w:sz="0" w:space="0" w:color="auto"/>
            <w:right w:val="none" w:sz="0" w:space="0" w:color="auto"/>
          </w:divBdr>
        </w:div>
        <w:div w:id="1734934774">
          <w:marLeft w:val="640"/>
          <w:marRight w:val="0"/>
          <w:marTop w:val="0"/>
          <w:marBottom w:val="0"/>
          <w:divBdr>
            <w:top w:val="none" w:sz="0" w:space="0" w:color="auto"/>
            <w:left w:val="none" w:sz="0" w:space="0" w:color="auto"/>
            <w:bottom w:val="none" w:sz="0" w:space="0" w:color="auto"/>
            <w:right w:val="none" w:sz="0" w:space="0" w:color="auto"/>
          </w:divBdr>
        </w:div>
        <w:div w:id="1748189520">
          <w:marLeft w:val="640"/>
          <w:marRight w:val="0"/>
          <w:marTop w:val="0"/>
          <w:marBottom w:val="0"/>
          <w:divBdr>
            <w:top w:val="none" w:sz="0" w:space="0" w:color="auto"/>
            <w:left w:val="none" w:sz="0" w:space="0" w:color="auto"/>
            <w:bottom w:val="none" w:sz="0" w:space="0" w:color="auto"/>
            <w:right w:val="none" w:sz="0" w:space="0" w:color="auto"/>
          </w:divBdr>
        </w:div>
        <w:div w:id="1837455811">
          <w:marLeft w:val="640"/>
          <w:marRight w:val="0"/>
          <w:marTop w:val="0"/>
          <w:marBottom w:val="0"/>
          <w:divBdr>
            <w:top w:val="none" w:sz="0" w:space="0" w:color="auto"/>
            <w:left w:val="none" w:sz="0" w:space="0" w:color="auto"/>
            <w:bottom w:val="none" w:sz="0" w:space="0" w:color="auto"/>
            <w:right w:val="none" w:sz="0" w:space="0" w:color="auto"/>
          </w:divBdr>
        </w:div>
        <w:div w:id="1852063595">
          <w:marLeft w:val="640"/>
          <w:marRight w:val="0"/>
          <w:marTop w:val="0"/>
          <w:marBottom w:val="0"/>
          <w:divBdr>
            <w:top w:val="none" w:sz="0" w:space="0" w:color="auto"/>
            <w:left w:val="none" w:sz="0" w:space="0" w:color="auto"/>
            <w:bottom w:val="none" w:sz="0" w:space="0" w:color="auto"/>
            <w:right w:val="none" w:sz="0" w:space="0" w:color="auto"/>
          </w:divBdr>
        </w:div>
        <w:div w:id="1858349401">
          <w:marLeft w:val="640"/>
          <w:marRight w:val="0"/>
          <w:marTop w:val="0"/>
          <w:marBottom w:val="0"/>
          <w:divBdr>
            <w:top w:val="none" w:sz="0" w:space="0" w:color="auto"/>
            <w:left w:val="none" w:sz="0" w:space="0" w:color="auto"/>
            <w:bottom w:val="none" w:sz="0" w:space="0" w:color="auto"/>
            <w:right w:val="none" w:sz="0" w:space="0" w:color="auto"/>
          </w:divBdr>
        </w:div>
        <w:div w:id="1894349875">
          <w:marLeft w:val="640"/>
          <w:marRight w:val="0"/>
          <w:marTop w:val="0"/>
          <w:marBottom w:val="0"/>
          <w:divBdr>
            <w:top w:val="none" w:sz="0" w:space="0" w:color="auto"/>
            <w:left w:val="none" w:sz="0" w:space="0" w:color="auto"/>
            <w:bottom w:val="none" w:sz="0" w:space="0" w:color="auto"/>
            <w:right w:val="none" w:sz="0" w:space="0" w:color="auto"/>
          </w:divBdr>
        </w:div>
        <w:div w:id="1900742688">
          <w:marLeft w:val="640"/>
          <w:marRight w:val="0"/>
          <w:marTop w:val="0"/>
          <w:marBottom w:val="0"/>
          <w:divBdr>
            <w:top w:val="none" w:sz="0" w:space="0" w:color="auto"/>
            <w:left w:val="none" w:sz="0" w:space="0" w:color="auto"/>
            <w:bottom w:val="none" w:sz="0" w:space="0" w:color="auto"/>
            <w:right w:val="none" w:sz="0" w:space="0" w:color="auto"/>
          </w:divBdr>
        </w:div>
        <w:div w:id="1914656633">
          <w:marLeft w:val="640"/>
          <w:marRight w:val="0"/>
          <w:marTop w:val="0"/>
          <w:marBottom w:val="0"/>
          <w:divBdr>
            <w:top w:val="none" w:sz="0" w:space="0" w:color="auto"/>
            <w:left w:val="none" w:sz="0" w:space="0" w:color="auto"/>
            <w:bottom w:val="none" w:sz="0" w:space="0" w:color="auto"/>
            <w:right w:val="none" w:sz="0" w:space="0" w:color="auto"/>
          </w:divBdr>
        </w:div>
        <w:div w:id="1990212196">
          <w:marLeft w:val="640"/>
          <w:marRight w:val="0"/>
          <w:marTop w:val="0"/>
          <w:marBottom w:val="0"/>
          <w:divBdr>
            <w:top w:val="none" w:sz="0" w:space="0" w:color="auto"/>
            <w:left w:val="none" w:sz="0" w:space="0" w:color="auto"/>
            <w:bottom w:val="none" w:sz="0" w:space="0" w:color="auto"/>
            <w:right w:val="none" w:sz="0" w:space="0" w:color="auto"/>
          </w:divBdr>
        </w:div>
        <w:div w:id="2076315643">
          <w:marLeft w:val="640"/>
          <w:marRight w:val="0"/>
          <w:marTop w:val="0"/>
          <w:marBottom w:val="0"/>
          <w:divBdr>
            <w:top w:val="none" w:sz="0" w:space="0" w:color="auto"/>
            <w:left w:val="none" w:sz="0" w:space="0" w:color="auto"/>
            <w:bottom w:val="none" w:sz="0" w:space="0" w:color="auto"/>
            <w:right w:val="none" w:sz="0" w:space="0" w:color="auto"/>
          </w:divBdr>
        </w:div>
        <w:div w:id="2081167992">
          <w:marLeft w:val="640"/>
          <w:marRight w:val="0"/>
          <w:marTop w:val="0"/>
          <w:marBottom w:val="0"/>
          <w:divBdr>
            <w:top w:val="none" w:sz="0" w:space="0" w:color="auto"/>
            <w:left w:val="none" w:sz="0" w:space="0" w:color="auto"/>
            <w:bottom w:val="none" w:sz="0" w:space="0" w:color="auto"/>
            <w:right w:val="none" w:sz="0" w:space="0" w:color="auto"/>
          </w:divBdr>
        </w:div>
        <w:div w:id="2130707394">
          <w:marLeft w:val="640"/>
          <w:marRight w:val="0"/>
          <w:marTop w:val="0"/>
          <w:marBottom w:val="0"/>
          <w:divBdr>
            <w:top w:val="none" w:sz="0" w:space="0" w:color="auto"/>
            <w:left w:val="none" w:sz="0" w:space="0" w:color="auto"/>
            <w:bottom w:val="none" w:sz="0" w:space="0" w:color="auto"/>
            <w:right w:val="none" w:sz="0" w:space="0" w:color="auto"/>
          </w:divBdr>
        </w:div>
      </w:divsChild>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5251025">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1643120192">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78910156">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611480033">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55981314">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1188258479">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2139523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75037214">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393988">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1235892030">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sChild>
    </w:div>
    <w:div w:id="115299747">
      <w:bodyDiv w:val="1"/>
      <w:marLeft w:val="0"/>
      <w:marRight w:val="0"/>
      <w:marTop w:val="0"/>
      <w:marBottom w:val="0"/>
      <w:divBdr>
        <w:top w:val="none" w:sz="0" w:space="0" w:color="auto"/>
        <w:left w:val="none" w:sz="0" w:space="0" w:color="auto"/>
        <w:bottom w:val="none" w:sz="0" w:space="0" w:color="auto"/>
        <w:right w:val="none" w:sz="0" w:space="0" w:color="auto"/>
      </w:divBdr>
      <w:divsChild>
        <w:div w:id="1013903">
          <w:marLeft w:val="640"/>
          <w:marRight w:val="0"/>
          <w:marTop w:val="0"/>
          <w:marBottom w:val="0"/>
          <w:divBdr>
            <w:top w:val="none" w:sz="0" w:space="0" w:color="auto"/>
            <w:left w:val="none" w:sz="0" w:space="0" w:color="auto"/>
            <w:bottom w:val="none" w:sz="0" w:space="0" w:color="auto"/>
            <w:right w:val="none" w:sz="0" w:space="0" w:color="auto"/>
          </w:divBdr>
        </w:div>
        <w:div w:id="12810843">
          <w:marLeft w:val="640"/>
          <w:marRight w:val="0"/>
          <w:marTop w:val="0"/>
          <w:marBottom w:val="0"/>
          <w:divBdr>
            <w:top w:val="none" w:sz="0" w:space="0" w:color="auto"/>
            <w:left w:val="none" w:sz="0" w:space="0" w:color="auto"/>
            <w:bottom w:val="none" w:sz="0" w:space="0" w:color="auto"/>
            <w:right w:val="none" w:sz="0" w:space="0" w:color="auto"/>
          </w:divBdr>
        </w:div>
        <w:div w:id="59403038">
          <w:marLeft w:val="640"/>
          <w:marRight w:val="0"/>
          <w:marTop w:val="0"/>
          <w:marBottom w:val="0"/>
          <w:divBdr>
            <w:top w:val="none" w:sz="0" w:space="0" w:color="auto"/>
            <w:left w:val="none" w:sz="0" w:space="0" w:color="auto"/>
            <w:bottom w:val="none" w:sz="0" w:space="0" w:color="auto"/>
            <w:right w:val="none" w:sz="0" w:space="0" w:color="auto"/>
          </w:divBdr>
        </w:div>
        <w:div w:id="104815695">
          <w:marLeft w:val="640"/>
          <w:marRight w:val="0"/>
          <w:marTop w:val="0"/>
          <w:marBottom w:val="0"/>
          <w:divBdr>
            <w:top w:val="none" w:sz="0" w:space="0" w:color="auto"/>
            <w:left w:val="none" w:sz="0" w:space="0" w:color="auto"/>
            <w:bottom w:val="none" w:sz="0" w:space="0" w:color="auto"/>
            <w:right w:val="none" w:sz="0" w:space="0" w:color="auto"/>
          </w:divBdr>
        </w:div>
        <w:div w:id="110366584">
          <w:marLeft w:val="640"/>
          <w:marRight w:val="0"/>
          <w:marTop w:val="0"/>
          <w:marBottom w:val="0"/>
          <w:divBdr>
            <w:top w:val="none" w:sz="0" w:space="0" w:color="auto"/>
            <w:left w:val="none" w:sz="0" w:space="0" w:color="auto"/>
            <w:bottom w:val="none" w:sz="0" w:space="0" w:color="auto"/>
            <w:right w:val="none" w:sz="0" w:space="0" w:color="auto"/>
          </w:divBdr>
        </w:div>
        <w:div w:id="112788856">
          <w:marLeft w:val="640"/>
          <w:marRight w:val="0"/>
          <w:marTop w:val="0"/>
          <w:marBottom w:val="0"/>
          <w:divBdr>
            <w:top w:val="none" w:sz="0" w:space="0" w:color="auto"/>
            <w:left w:val="none" w:sz="0" w:space="0" w:color="auto"/>
            <w:bottom w:val="none" w:sz="0" w:space="0" w:color="auto"/>
            <w:right w:val="none" w:sz="0" w:space="0" w:color="auto"/>
          </w:divBdr>
        </w:div>
        <w:div w:id="150096989">
          <w:marLeft w:val="640"/>
          <w:marRight w:val="0"/>
          <w:marTop w:val="0"/>
          <w:marBottom w:val="0"/>
          <w:divBdr>
            <w:top w:val="none" w:sz="0" w:space="0" w:color="auto"/>
            <w:left w:val="none" w:sz="0" w:space="0" w:color="auto"/>
            <w:bottom w:val="none" w:sz="0" w:space="0" w:color="auto"/>
            <w:right w:val="none" w:sz="0" w:space="0" w:color="auto"/>
          </w:divBdr>
        </w:div>
        <w:div w:id="154953820">
          <w:marLeft w:val="640"/>
          <w:marRight w:val="0"/>
          <w:marTop w:val="0"/>
          <w:marBottom w:val="0"/>
          <w:divBdr>
            <w:top w:val="none" w:sz="0" w:space="0" w:color="auto"/>
            <w:left w:val="none" w:sz="0" w:space="0" w:color="auto"/>
            <w:bottom w:val="none" w:sz="0" w:space="0" w:color="auto"/>
            <w:right w:val="none" w:sz="0" w:space="0" w:color="auto"/>
          </w:divBdr>
        </w:div>
        <w:div w:id="196823107">
          <w:marLeft w:val="640"/>
          <w:marRight w:val="0"/>
          <w:marTop w:val="0"/>
          <w:marBottom w:val="0"/>
          <w:divBdr>
            <w:top w:val="none" w:sz="0" w:space="0" w:color="auto"/>
            <w:left w:val="none" w:sz="0" w:space="0" w:color="auto"/>
            <w:bottom w:val="none" w:sz="0" w:space="0" w:color="auto"/>
            <w:right w:val="none" w:sz="0" w:space="0" w:color="auto"/>
          </w:divBdr>
        </w:div>
        <w:div w:id="227152974">
          <w:marLeft w:val="640"/>
          <w:marRight w:val="0"/>
          <w:marTop w:val="0"/>
          <w:marBottom w:val="0"/>
          <w:divBdr>
            <w:top w:val="none" w:sz="0" w:space="0" w:color="auto"/>
            <w:left w:val="none" w:sz="0" w:space="0" w:color="auto"/>
            <w:bottom w:val="none" w:sz="0" w:space="0" w:color="auto"/>
            <w:right w:val="none" w:sz="0" w:space="0" w:color="auto"/>
          </w:divBdr>
        </w:div>
        <w:div w:id="270089253">
          <w:marLeft w:val="640"/>
          <w:marRight w:val="0"/>
          <w:marTop w:val="0"/>
          <w:marBottom w:val="0"/>
          <w:divBdr>
            <w:top w:val="none" w:sz="0" w:space="0" w:color="auto"/>
            <w:left w:val="none" w:sz="0" w:space="0" w:color="auto"/>
            <w:bottom w:val="none" w:sz="0" w:space="0" w:color="auto"/>
            <w:right w:val="none" w:sz="0" w:space="0" w:color="auto"/>
          </w:divBdr>
        </w:div>
        <w:div w:id="286856225">
          <w:marLeft w:val="640"/>
          <w:marRight w:val="0"/>
          <w:marTop w:val="0"/>
          <w:marBottom w:val="0"/>
          <w:divBdr>
            <w:top w:val="none" w:sz="0" w:space="0" w:color="auto"/>
            <w:left w:val="none" w:sz="0" w:space="0" w:color="auto"/>
            <w:bottom w:val="none" w:sz="0" w:space="0" w:color="auto"/>
            <w:right w:val="none" w:sz="0" w:space="0" w:color="auto"/>
          </w:divBdr>
        </w:div>
        <w:div w:id="368074496">
          <w:marLeft w:val="640"/>
          <w:marRight w:val="0"/>
          <w:marTop w:val="0"/>
          <w:marBottom w:val="0"/>
          <w:divBdr>
            <w:top w:val="none" w:sz="0" w:space="0" w:color="auto"/>
            <w:left w:val="none" w:sz="0" w:space="0" w:color="auto"/>
            <w:bottom w:val="none" w:sz="0" w:space="0" w:color="auto"/>
            <w:right w:val="none" w:sz="0" w:space="0" w:color="auto"/>
          </w:divBdr>
        </w:div>
        <w:div w:id="444543342">
          <w:marLeft w:val="640"/>
          <w:marRight w:val="0"/>
          <w:marTop w:val="0"/>
          <w:marBottom w:val="0"/>
          <w:divBdr>
            <w:top w:val="none" w:sz="0" w:space="0" w:color="auto"/>
            <w:left w:val="none" w:sz="0" w:space="0" w:color="auto"/>
            <w:bottom w:val="none" w:sz="0" w:space="0" w:color="auto"/>
            <w:right w:val="none" w:sz="0" w:space="0" w:color="auto"/>
          </w:divBdr>
        </w:div>
        <w:div w:id="448011221">
          <w:marLeft w:val="640"/>
          <w:marRight w:val="0"/>
          <w:marTop w:val="0"/>
          <w:marBottom w:val="0"/>
          <w:divBdr>
            <w:top w:val="none" w:sz="0" w:space="0" w:color="auto"/>
            <w:left w:val="none" w:sz="0" w:space="0" w:color="auto"/>
            <w:bottom w:val="none" w:sz="0" w:space="0" w:color="auto"/>
            <w:right w:val="none" w:sz="0" w:space="0" w:color="auto"/>
          </w:divBdr>
        </w:div>
        <w:div w:id="467744817">
          <w:marLeft w:val="640"/>
          <w:marRight w:val="0"/>
          <w:marTop w:val="0"/>
          <w:marBottom w:val="0"/>
          <w:divBdr>
            <w:top w:val="none" w:sz="0" w:space="0" w:color="auto"/>
            <w:left w:val="none" w:sz="0" w:space="0" w:color="auto"/>
            <w:bottom w:val="none" w:sz="0" w:space="0" w:color="auto"/>
            <w:right w:val="none" w:sz="0" w:space="0" w:color="auto"/>
          </w:divBdr>
        </w:div>
        <w:div w:id="485050498">
          <w:marLeft w:val="640"/>
          <w:marRight w:val="0"/>
          <w:marTop w:val="0"/>
          <w:marBottom w:val="0"/>
          <w:divBdr>
            <w:top w:val="none" w:sz="0" w:space="0" w:color="auto"/>
            <w:left w:val="none" w:sz="0" w:space="0" w:color="auto"/>
            <w:bottom w:val="none" w:sz="0" w:space="0" w:color="auto"/>
            <w:right w:val="none" w:sz="0" w:space="0" w:color="auto"/>
          </w:divBdr>
        </w:div>
        <w:div w:id="485441906">
          <w:marLeft w:val="640"/>
          <w:marRight w:val="0"/>
          <w:marTop w:val="0"/>
          <w:marBottom w:val="0"/>
          <w:divBdr>
            <w:top w:val="none" w:sz="0" w:space="0" w:color="auto"/>
            <w:left w:val="none" w:sz="0" w:space="0" w:color="auto"/>
            <w:bottom w:val="none" w:sz="0" w:space="0" w:color="auto"/>
            <w:right w:val="none" w:sz="0" w:space="0" w:color="auto"/>
          </w:divBdr>
        </w:div>
        <w:div w:id="489177110">
          <w:marLeft w:val="640"/>
          <w:marRight w:val="0"/>
          <w:marTop w:val="0"/>
          <w:marBottom w:val="0"/>
          <w:divBdr>
            <w:top w:val="none" w:sz="0" w:space="0" w:color="auto"/>
            <w:left w:val="none" w:sz="0" w:space="0" w:color="auto"/>
            <w:bottom w:val="none" w:sz="0" w:space="0" w:color="auto"/>
            <w:right w:val="none" w:sz="0" w:space="0" w:color="auto"/>
          </w:divBdr>
        </w:div>
        <w:div w:id="497156123">
          <w:marLeft w:val="640"/>
          <w:marRight w:val="0"/>
          <w:marTop w:val="0"/>
          <w:marBottom w:val="0"/>
          <w:divBdr>
            <w:top w:val="none" w:sz="0" w:space="0" w:color="auto"/>
            <w:left w:val="none" w:sz="0" w:space="0" w:color="auto"/>
            <w:bottom w:val="none" w:sz="0" w:space="0" w:color="auto"/>
            <w:right w:val="none" w:sz="0" w:space="0" w:color="auto"/>
          </w:divBdr>
        </w:div>
        <w:div w:id="535966585">
          <w:marLeft w:val="640"/>
          <w:marRight w:val="0"/>
          <w:marTop w:val="0"/>
          <w:marBottom w:val="0"/>
          <w:divBdr>
            <w:top w:val="none" w:sz="0" w:space="0" w:color="auto"/>
            <w:left w:val="none" w:sz="0" w:space="0" w:color="auto"/>
            <w:bottom w:val="none" w:sz="0" w:space="0" w:color="auto"/>
            <w:right w:val="none" w:sz="0" w:space="0" w:color="auto"/>
          </w:divBdr>
        </w:div>
        <w:div w:id="566496750">
          <w:marLeft w:val="640"/>
          <w:marRight w:val="0"/>
          <w:marTop w:val="0"/>
          <w:marBottom w:val="0"/>
          <w:divBdr>
            <w:top w:val="none" w:sz="0" w:space="0" w:color="auto"/>
            <w:left w:val="none" w:sz="0" w:space="0" w:color="auto"/>
            <w:bottom w:val="none" w:sz="0" w:space="0" w:color="auto"/>
            <w:right w:val="none" w:sz="0" w:space="0" w:color="auto"/>
          </w:divBdr>
        </w:div>
        <w:div w:id="746658622">
          <w:marLeft w:val="640"/>
          <w:marRight w:val="0"/>
          <w:marTop w:val="0"/>
          <w:marBottom w:val="0"/>
          <w:divBdr>
            <w:top w:val="none" w:sz="0" w:space="0" w:color="auto"/>
            <w:left w:val="none" w:sz="0" w:space="0" w:color="auto"/>
            <w:bottom w:val="none" w:sz="0" w:space="0" w:color="auto"/>
            <w:right w:val="none" w:sz="0" w:space="0" w:color="auto"/>
          </w:divBdr>
        </w:div>
        <w:div w:id="764495319">
          <w:marLeft w:val="640"/>
          <w:marRight w:val="0"/>
          <w:marTop w:val="0"/>
          <w:marBottom w:val="0"/>
          <w:divBdr>
            <w:top w:val="none" w:sz="0" w:space="0" w:color="auto"/>
            <w:left w:val="none" w:sz="0" w:space="0" w:color="auto"/>
            <w:bottom w:val="none" w:sz="0" w:space="0" w:color="auto"/>
            <w:right w:val="none" w:sz="0" w:space="0" w:color="auto"/>
          </w:divBdr>
        </w:div>
        <w:div w:id="774397408">
          <w:marLeft w:val="640"/>
          <w:marRight w:val="0"/>
          <w:marTop w:val="0"/>
          <w:marBottom w:val="0"/>
          <w:divBdr>
            <w:top w:val="none" w:sz="0" w:space="0" w:color="auto"/>
            <w:left w:val="none" w:sz="0" w:space="0" w:color="auto"/>
            <w:bottom w:val="none" w:sz="0" w:space="0" w:color="auto"/>
            <w:right w:val="none" w:sz="0" w:space="0" w:color="auto"/>
          </w:divBdr>
        </w:div>
        <w:div w:id="791938919">
          <w:marLeft w:val="640"/>
          <w:marRight w:val="0"/>
          <w:marTop w:val="0"/>
          <w:marBottom w:val="0"/>
          <w:divBdr>
            <w:top w:val="none" w:sz="0" w:space="0" w:color="auto"/>
            <w:left w:val="none" w:sz="0" w:space="0" w:color="auto"/>
            <w:bottom w:val="none" w:sz="0" w:space="0" w:color="auto"/>
            <w:right w:val="none" w:sz="0" w:space="0" w:color="auto"/>
          </w:divBdr>
        </w:div>
        <w:div w:id="892614431">
          <w:marLeft w:val="640"/>
          <w:marRight w:val="0"/>
          <w:marTop w:val="0"/>
          <w:marBottom w:val="0"/>
          <w:divBdr>
            <w:top w:val="none" w:sz="0" w:space="0" w:color="auto"/>
            <w:left w:val="none" w:sz="0" w:space="0" w:color="auto"/>
            <w:bottom w:val="none" w:sz="0" w:space="0" w:color="auto"/>
            <w:right w:val="none" w:sz="0" w:space="0" w:color="auto"/>
          </w:divBdr>
        </w:div>
        <w:div w:id="971328041">
          <w:marLeft w:val="640"/>
          <w:marRight w:val="0"/>
          <w:marTop w:val="0"/>
          <w:marBottom w:val="0"/>
          <w:divBdr>
            <w:top w:val="none" w:sz="0" w:space="0" w:color="auto"/>
            <w:left w:val="none" w:sz="0" w:space="0" w:color="auto"/>
            <w:bottom w:val="none" w:sz="0" w:space="0" w:color="auto"/>
            <w:right w:val="none" w:sz="0" w:space="0" w:color="auto"/>
          </w:divBdr>
        </w:div>
        <w:div w:id="998533379">
          <w:marLeft w:val="640"/>
          <w:marRight w:val="0"/>
          <w:marTop w:val="0"/>
          <w:marBottom w:val="0"/>
          <w:divBdr>
            <w:top w:val="none" w:sz="0" w:space="0" w:color="auto"/>
            <w:left w:val="none" w:sz="0" w:space="0" w:color="auto"/>
            <w:bottom w:val="none" w:sz="0" w:space="0" w:color="auto"/>
            <w:right w:val="none" w:sz="0" w:space="0" w:color="auto"/>
          </w:divBdr>
        </w:div>
        <w:div w:id="1044870299">
          <w:marLeft w:val="640"/>
          <w:marRight w:val="0"/>
          <w:marTop w:val="0"/>
          <w:marBottom w:val="0"/>
          <w:divBdr>
            <w:top w:val="none" w:sz="0" w:space="0" w:color="auto"/>
            <w:left w:val="none" w:sz="0" w:space="0" w:color="auto"/>
            <w:bottom w:val="none" w:sz="0" w:space="0" w:color="auto"/>
            <w:right w:val="none" w:sz="0" w:space="0" w:color="auto"/>
          </w:divBdr>
        </w:div>
        <w:div w:id="1060517618">
          <w:marLeft w:val="640"/>
          <w:marRight w:val="0"/>
          <w:marTop w:val="0"/>
          <w:marBottom w:val="0"/>
          <w:divBdr>
            <w:top w:val="none" w:sz="0" w:space="0" w:color="auto"/>
            <w:left w:val="none" w:sz="0" w:space="0" w:color="auto"/>
            <w:bottom w:val="none" w:sz="0" w:space="0" w:color="auto"/>
            <w:right w:val="none" w:sz="0" w:space="0" w:color="auto"/>
          </w:divBdr>
        </w:div>
        <w:div w:id="1071806217">
          <w:marLeft w:val="640"/>
          <w:marRight w:val="0"/>
          <w:marTop w:val="0"/>
          <w:marBottom w:val="0"/>
          <w:divBdr>
            <w:top w:val="none" w:sz="0" w:space="0" w:color="auto"/>
            <w:left w:val="none" w:sz="0" w:space="0" w:color="auto"/>
            <w:bottom w:val="none" w:sz="0" w:space="0" w:color="auto"/>
            <w:right w:val="none" w:sz="0" w:space="0" w:color="auto"/>
          </w:divBdr>
        </w:div>
        <w:div w:id="1132674120">
          <w:marLeft w:val="640"/>
          <w:marRight w:val="0"/>
          <w:marTop w:val="0"/>
          <w:marBottom w:val="0"/>
          <w:divBdr>
            <w:top w:val="none" w:sz="0" w:space="0" w:color="auto"/>
            <w:left w:val="none" w:sz="0" w:space="0" w:color="auto"/>
            <w:bottom w:val="none" w:sz="0" w:space="0" w:color="auto"/>
            <w:right w:val="none" w:sz="0" w:space="0" w:color="auto"/>
          </w:divBdr>
        </w:div>
        <w:div w:id="1153988244">
          <w:marLeft w:val="640"/>
          <w:marRight w:val="0"/>
          <w:marTop w:val="0"/>
          <w:marBottom w:val="0"/>
          <w:divBdr>
            <w:top w:val="none" w:sz="0" w:space="0" w:color="auto"/>
            <w:left w:val="none" w:sz="0" w:space="0" w:color="auto"/>
            <w:bottom w:val="none" w:sz="0" w:space="0" w:color="auto"/>
            <w:right w:val="none" w:sz="0" w:space="0" w:color="auto"/>
          </w:divBdr>
        </w:div>
        <w:div w:id="1232889082">
          <w:marLeft w:val="640"/>
          <w:marRight w:val="0"/>
          <w:marTop w:val="0"/>
          <w:marBottom w:val="0"/>
          <w:divBdr>
            <w:top w:val="none" w:sz="0" w:space="0" w:color="auto"/>
            <w:left w:val="none" w:sz="0" w:space="0" w:color="auto"/>
            <w:bottom w:val="none" w:sz="0" w:space="0" w:color="auto"/>
            <w:right w:val="none" w:sz="0" w:space="0" w:color="auto"/>
          </w:divBdr>
        </w:div>
        <w:div w:id="1235773976">
          <w:marLeft w:val="640"/>
          <w:marRight w:val="0"/>
          <w:marTop w:val="0"/>
          <w:marBottom w:val="0"/>
          <w:divBdr>
            <w:top w:val="none" w:sz="0" w:space="0" w:color="auto"/>
            <w:left w:val="none" w:sz="0" w:space="0" w:color="auto"/>
            <w:bottom w:val="none" w:sz="0" w:space="0" w:color="auto"/>
            <w:right w:val="none" w:sz="0" w:space="0" w:color="auto"/>
          </w:divBdr>
        </w:div>
        <w:div w:id="1270964650">
          <w:marLeft w:val="640"/>
          <w:marRight w:val="0"/>
          <w:marTop w:val="0"/>
          <w:marBottom w:val="0"/>
          <w:divBdr>
            <w:top w:val="none" w:sz="0" w:space="0" w:color="auto"/>
            <w:left w:val="none" w:sz="0" w:space="0" w:color="auto"/>
            <w:bottom w:val="none" w:sz="0" w:space="0" w:color="auto"/>
            <w:right w:val="none" w:sz="0" w:space="0" w:color="auto"/>
          </w:divBdr>
        </w:div>
        <w:div w:id="1353265802">
          <w:marLeft w:val="640"/>
          <w:marRight w:val="0"/>
          <w:marTop w:val="0"/>
          <w:marBottom w:val="0"/>
          <w:divBdr>
            <w:top w:val="none" w:sz="0" w:space="0" w:color="auto"/>
            <w:left w:val="none" w:sz="0" w:space="0" w:color="auto"/>
            <w:bottom w:val="none" w:sz="0" w:space="0" w:color="auto"/>
            <w:right w:val="none" w:sz="0" w:space="0" w:color="auto"/>
          </w:divBdr>
        </w:div>
        <w:div w:id="1378814718">
          <w:marLeft w:val="640"/>
          <w:marRight w:val="0"/>
          <w:marTop w:val="0"/>
          <w:marBottom w:val="0"/>
          <w:divBdr>
            <w:top w:val="none" w:sz="0" w:space="0" w:color="auto"/>
            <w:left w:val="none" w:sz="0" w:space="0" w:color="auto"/>
            <w:bottom w:val="none" w:sz="0" w:space="0" w:color="auto"/>
            <w:right w:val="none" w:sz="0" w:space="0" w:color="auto"/>
          </w:divBdr>
        </w:div>
        <w:div w:id="1454251470">
          <w:marLeft w:val="640"/>
          <w:marRight w:val="0"/>
          <w:marTop w:val="0"/>
          <w:marBottom w:val="0"/>
          <w:divBdr>
            <w:top w:val="none" w:sz="0" w:space="0" w:color="auto"/>
            <w:left w:val="none" w:sz="0" w:space="0" w:color="auto"/>
            <w:bottom w:val="none" w:sz="0" w:space="0" w:color="auto"/>
            <w:right w:val="none" w:sz="0" w:space="0" w:color="auto"/>
          </w:divBdr>
        </w:div>
        <w:div w:id="1477842448">
          <w:marLeft w:val="640"/>
          <w:marRight w:val="0"/>
          <w:marTop w:val="0"/>
          <w:marBottom w:val="0"/>
          <w:divBdr>
            <w:top w:val="none" w:sz="0" w:space="0" w:color="auto"/>
            <w:left w:val="none" w:sz="0" w:space="0" w:color="auto"/>
            <w:bottom w:val="none" w:sz="0" w:space="0" w:color="auto"/>
            <w:right w:val="none" w:sz="0" w:space="0" w:color="auto"/>
          </w:divBdr>
        </w:div>
        <w:div w:id="1501459751">
          <w:marLeft w:val="640"/>
          <w:marRight w:val="0"/>
          <w:marTop w:val="0"/>
          <w:marBottom w:val="0"/>
          <w:divBdr>
            <w:top w:val="none" w:sz="0" w:space="0" w:color="auto"/>
            <w:left w:val="none" w:sz="0" w:space="0" w:color="auto"/>
            <w:bottom w:val="none" w:sz="0" w:space="0" w:color="auto"/>
            <w:right w:val="none" w:sz="0" w:space="0" w:color="auto"/>
          </w:divBdr>
        </w:div>
        <w:div w:id="1562866488">
          <w:marLeft w:val="640"/>
          <w:marRight w:val="0"/>
          <w:marTop w:val="0"/>
          <w:marBottom w:val="0"/>
          <w:divBdr>
            <w:top w:val="none" w:sz="0" w:space="0" w:color="auto"/>
            <w:left w:val="none" w:sz="0" w:space="0" w:color="auto"/>
            <w:bottom w:val="none" w:sz="0" w:space="0" w:color="auto"/>
            <w:right w:val="none" w:sz="0" w:space="0" w:color="auto"/>
          </w:divBdr>
        </w:div>
        <w:div w:id="1597178898">
          <w:marLeft w:val="640"/>
          <w:marRight w:val="0"/>
          <w:marTop w:val="0"/>
          <w:marBottom w:val="0"/>
          <w:divBdr>
            <w:top w:val="none" w:sz="0" w:space="0" w:color="auto"/>
            <w:left w:val="none" w:sz="0" w:space="0" w:color="auto"/>
            <w:bottom w:val="none" w:sz="0" w:space="0" w:color="auto"/>
            <w:right w:val="none" w:sz="0" w:space="0" w:color="auto"/>
          </w:divBdr>
        </w:div>
        <w:div w:id="1607418924">
          <w:marLeft w:val="640"/>
          <w:marRight w:val="0"/>
          <w:marTop w:val="0"/>
          <w:marBottom w:val="0"/>
          <w:divBdr>
            <w:top w:val="none" w:sz="0" w:space="0" w:color="auto"/>
            <w:left w:val="none" w:sz="0" w:space="0" w:color="auto"/>
            <w:bottom w:val="none" w:sz="0" w:space="0" w:color="auto"/>
            <w:right w:val="none" w:sz="0" w:space="0" w:color="auto"/>
          </w:divBdr>
        </w:div>
        <w:div w:id="1611820925">
          <w:marLeft w:val="640"/>
          <w:marRight w:val="0"/>
          <w:marTop w:val="0"/>
          <w:marBottom w:val="0"/>
          <w:divBdr>
            <w:top w:val="none" w:sz="0" w:space="0" w:color="auto"/>
            <w:left w:val="none" w:sz="0" w:space="0" w:color="auto"/>
            <w:bottom w:val="none" w:sz="0" w:space="0" w:color="auto"/>
            <w:right w:val="none" w:sz="0" w:space="0" w:color="auto"/>
          </w:divBdr>
        </w:div>
        <w:div w:id="1627546873">
          <w:marLeft w:val="640"/>
          <w:marRight w:val="0"/>
          <w:marTop w:val="0"/>
          <w:marBottom w:val="0"/>
          <w:divBdr>
            <w:top w:val="none" w:sz="0" w:space="0" w:color="auto"/>
            <w:left w:val="none" w:sz="0" w:space="0" w:color="auto"/>
            <w:bottom w:val="none" w:sz="0" w:space="0" w:color="auto"/>
            <w:right w:val="none" w:sz="0" w:space="0" w:color="auto"/>
          </w:divBdr>
        </w:div>
        <w:div w:id="1645810956">
          <w:marLeft w:val="640"/>
          <w:marRight w:val="0"/>
          <w:marTop w:val="0"/>
          <w:marBottom w:val="0"/>
          <w:divBdr>
            <w:top w:val="none" w:sz="0" w:space="0" w:color="auto"/>
            <w:left w:val="none" w:sz="0" w:space="0" w:color="auto"/>
            <w:bottom w:val="none" w:sz="0" w:space="0" w:color="auto"/>
            <w:right w:val="none" w:sz="0" w:space="0" w:color="auto"/>
          </w:divBdr>
        </w:div>
        <w:div w:id="1682468832">
          <w:marLeft w:val="640"/>
          <w:marRight w:val="0"/>
          <w:marTop w:val="0"/>
          <w:marBottom w:val="0"/>
          <w:divBdr>
            <w:top w:val="none" w:sz="0" w:space="0" w:color="auto"/>
            <w:left w:val="none" w:sz="0" w:space="0" w:color="auto"/>
            <w:bottom w:val="none" w:sz="0" w:space="0" w:color="auto"/>
            <w:right w:val="none" w:sz="0" w:space="0" w:color="auto"/>
          </w:divBdr>
        </w:div>
        <w:div w:id="1688360095">
          <w:marLeft w:val="640"/>
          <w:marRight w:val="0"/>
          <w:marTop w:val="0"/>
          <w:marBottom w:val="0"/>
          <w:divBdr>
            <w:top w:val="none" w:sz="0" w:space="0" w:color="auto"/>
            <w:left w:val="none" w:sz="0" w:space="0" w:color="auto"/>
            <w:bottom w:val="none" w:sz="0" w:space="0" w:color="auto"/>
            <w:right w:val="none" w:sz="0" w:space="0" w:color="auto"/>
          </w:divBdr>
        </w:div>
        <w:div w:id="1756322017">
          <w:marLeft w:val="640"/>
          <w:marRight w:val="0"/>
          <w:marTop w:val="0"/>
          <w:marBottom w:val="0"/>
          <w:divBdr>
            <w:top w:val="none" w:sz="0" w:space="0" w:color="auto"/>
            <w:left w:val="none" w:sz="0" w:space="0" w:color="auto"/>
            <w:bottom w:val="none" w:sz="0" w:space="0" w:color="auto"/>
            <w:right w:val="none" w:sz="0" w:space="0" w:color="auto"/>
          </w:divBdr>
        </w:div>
        <w:div w:id="1820028589">
          <w:marLeft w:val="640"/>
          <w:marRight w:val="0"/>
          <w:marTop w:val="0"/>
          <w:marBottom w:val="0"/>
          <w:divBdr>
            <w:top w:val="none" w:sz="0" w:space="0" w:color="auto"/>
            <w:left w:val="none" w:sz="0" w:space="0" w:color="auto"/>
            <w:bottom w:val="none" w:sz="0" w:space="0" w:color="auto"/>
            <w:right w:val="none" w:sz="0" w:space="0" w:color="auto"/>
          </w:divBdr>
        </w:div>
        <w:div w:id="1830243776">
          <w:marLeft w:val="640"/>
          <w:marRight w:val="0"/>
          <w:marTop w:val="0"/>
          <w:marBottom w:val="0"/>
          <w:divBdr>
            <w:top w:val="none" w:sz="0" w:space="0" w:color="auto"/>
            <w:left w:val="none" w:sz="0" w:space="0" w:color="auto"/>
            <w:bottom w:val="none" w:sz="0" w:space="0" w:color="auto"/>
            <w:right w:val="none" w:sz="0" w:space="0" w:color="auto"/>
          </w:divBdr>
        </w:div>
        <w:div w:id="1830251455">
          <w:marLeft w:val="640"/>
          <w:marRight w:val="0"/>
          <w:marTop w:val="0"/>
          <w:marBottom w:val="0"/>
          <w:divBdr>
            <w:top w:val="none" w:sz="0" w:space="0" w:color="auto"/>
            <w:left w:val="none" w:sz="0" w:space="0" w:color="auto"/>
            <w:bottom w:val="none" w:sz="0" w:space="0" w:color="auto"/>
            <w:right w:val="none" w:sz="0" w:space="0" w:color="auto"/>
          </w:divBdr>
        </w:div>
        <w:div w:id="1857688294">
          <w:marLeft w:val="640"/>
          <w:marRight w:val="0"/>
          <w:marTop w:val="0"/>
          <w:marBottom w:val="0"/>
          <w:divBdr>
            <w:top w:val="none" w:sz="0" w:space="0" w:color="auto"/>
            <w:left w:val="none" w:sz="0" w:space="0" w:color="auto"/>
            <w:bottom w:val="none" w:sz="0" w:space="0" w:color="auto"/>
            <w:right w:val="none" w:sz="0" w:space="0" w:color="auto"/>
          </w:divBdr>
        </w:div>
        <w:div w:id="1872456017">
          <w:marLeft w:val="640"/>
          <w:marRight w:val="0"/>
          <w:marTop w:val="0"/>
          <w:marBottom w:val="0"/>
          <w:divBdr>
            <w:top w:val="none" w:sz="0" w:space="0" w:color="auto"/>
            <w:left w:val="none" w:sz="0" w:space="0" w:color="auto"/>
            <w:bottom w:val="none" w:sz="0" w:space="0" w:color="auto"/>
            <w:right w:val="none" w:sz="0" w:space="0" w:color="auto"/>
          </w:divBdr>
        </w:div>
        <w:div w:id="1875313807">
          <w:marLeft w:val="640"/>
          <w:marRight w:val="0"/>
          <w:marTop w:val="0"/>
          <w:marBottom w:val="0"/>
          <w:divBdr>
            <w:top w:val="none" w:sz="0" w:space="0" w:color="auto"/>
            <w:left w:val="none" w:sz="0" w:space="0" w:color="auto"/>
            <w:bottom w:val="none" w:sz="0" w:space="0" w:color="auto"/>
            <w:right w:val="none" w:sz="0" w:space="0" w:color="auto"/>
          </w:divBdr>
        </w:div>
        <w:div w:id="1881476175">
          <w:marLeft w:val="640"/>
          <w:marRight w:val="0"/>
          <w:marTop w:val="0"/>
          <w:marBottom w:val="0"/>
          <w:divBdr>
            <w:top w:val="none" w:sz="0" w:space="0" w:color="auto"/>
            <w:left w:val="none" w:sz="0" w:space="0" w:color="auto"/>
            <w:bottom w:val="none" w:sz="0" w:space="0" w:color="auto"/>
            <w:right w:val="none" w:sz="0" w:space="0" w:color="auto"/>
          </w:divBdr>
        </w:div>
        <w:div w:id="1908027160">
          <w:marLeft w:val="640"/>
          <w:marRight w:val="0"/>
          <w:marTop w:val="0"/>
          <w:marBottom w:val="0"/>
          <w:divBdr>
            <w:top w:val="none" w:sz="0" w:space="0" w:color="auto"/>
            <w:left w:val="none" w:sz="0" w:space="0" w:color="auto"/>
            <w:bottom w:val="none" w:sz="0" w:space="0" w:color="auto"/>
            <w:right w:val="none" w:sz="0" w:space="0" w:color="auto"/>
          </w:divBdr>
        </w:div>
        <w:div w:id="1978491391">
          <w:marLeft w:val="640"/>
          <w:marRight w:val="0"/>
          <w:marTop w:val="0"/>
          <w:marBottom w:val="0"/>
          <w:divBdr>
            <w:top w:val="none" w:sz="0" w:space="0" w:color="auto"/>
            <w:left w:val="none" w:sz="0" w:space="0" w:color="auto"/>
            <w:bottom w:val="none" w:sz="0" w:space="0" w:color="auto"/>
            <w:right w:val="none" w:sz="0" w:space="0" w:color="auto"/>
          </w:divBdr>
        </w:div>
        <w:div w:id="2012486090">
          <w:marLeft w:val="640"/>
          <w:marRight w:val="0"/>
          <w:marTop w:val="0"/>
          <w:marBottom w:val="0"/>
          <w:divBdr>
            <w:top w:val="none" w:sz="0" w:space="0" w:color="auto"/>
            <w:left w:val="none" w:sz="0" w:space="0" w:color="auto"/>
            <w:bottom w:val="none" w:sz="0" w:space="0" w:color="auto"/>
            <w:right w:val="none" w:sz="0" w:space="0" w:color="auto"/>
          </w:divBdr>
        </w:div>
        <w:div w:id="2123842066">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63450295">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1501894411">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92633926">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531070333">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716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993211963">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175005760">
      <w:bodyDiv w:val="1"/>
      <w:marLeft w:val="0"/>
      <w:marRight w:val="0"/>
      <w:marTop w:val="0"/>
      <w:marBottom w:val="0"/>
      <w:divBdr>
        <w:top w:val="none" w:sz="0" w:space="0" w:color="auto"/>
        <w:left w:val="none" w:sz="0" w:space="0" w:color="auto"/>
        <w:bottom w:val="none" w:sz="0" w:space="0" w:color="auto"/>
        <w:right w:val="none" w:sz="0" w:space="0" w:color="auto"/>
      </w:divBdr>
      <w:divsChild>
        <w:div w:id="12535985">
          <w:marLeft w:val="640"/>
          <w:marRight w:val="0"/>
          <w:marTop w:val="0"/>
          <w:marBottom w:val="0"/>
          <w:divBdr>
            <w:top w:val="none" w:sz="0" w:space="0" w:color="auto"/>
            <w:left w:val="none" w:sz="0" w:space="0" w:color="auto"/>
            <w:bottom w:val="none" w:sz="0" w:space="0" w:color="auto"/>
            <w:right w:val="none" w:sz="0" w:space="0" w:color="auto"/>
          </w:divBdr>
        </w:div>
        <w:div w:id="63992491">
          <w:marLeft w:val="640"/>
          <w:marRight w:val="0"/>
          <w:marTop w:val="0"/>
          <w:marBottom w:val="0"/>
          <w:divBdr>
            <w:top w:val="none" w:sz="0" w:space="0" w:color="auto"/>
            <w:left w:val="none" w:sz="0" w:space="0" w:color="auto"/>
            <w:bottom w:val="none" w:sz="0" w:space="0" w:color="auto"/>
            <w:right w:val="none" w:sz="0" w:space="0" w:color="auto"/>
          </w:divBdr>
        </w:div>
        <w:div w:id="87386669">
          <w:marLeft w:val="640"/>
          <w:marRight w:val="0"/>
          <w:marTop w:val="0"/>
          <w:marBottom w:val="0"/>
          <w:divBdr>
            <w:top w:val="none" w:sz="0" w:space="0" w:color="auto"/>
            <w:left w:val="none" w:sz="0" w:space="0" w:color="auto"/>
            <w:bottom w:val="none" w:sz="0" w:space="0" w:color="auto"/>
            <w:right w:val="none" w:sz="0" w:space="0" w:color="auto"/>
          </w:divBdr>
        </w:div>
        <w:div w:id="140780705">
          <w:marLeft w:val="640"/>
          <w:marRight w:val="0"/>
          <w:marTop w:val="0"/>
          <w:marBottom w:val="0"/>
          <w:divBdr>
            <w:top w:val="none" w:sz="0" w:space="0" w:color="auto"/>
            <w:left w:val="none" w:sz="0" w:space="0" w:color="auto"/>
            <w:bottom w:val="none" w:sz="0" w:space="0" w:color="auto"/>
            <w:right w:val="none" w:sz="0" w:space="0" w:color="auto"/>
          </w:divBdr>
        </w:div>
        <w:div w:id="173081295">
          <w:marLeft w:val="640"/>
          <w:marRight w:val="0"/>
          <w:marTop w:val="0"/>
          <w:marBottom w:val="0"/>
          <w:divBdr>
            <w:top w:val="none" w:sz="0" w:space="0" w:color="auto"/>
            <w:left w:val="none" w:sz="0" w:space="0" w:color="auto"/>
            <w:bottom w:val="none" w:sz="0" w:space="0" w:color="auto"/>
            <w:right w:val="none" w:sz="0" w:space="0" w:color="auto"/>
          </w:divBdr>
        </w:div>
        <w:div w:id="173807749">
          <w:marLeft w:val="640"/>
          <w:marRight w:val="0"/>
          <w:marTop w:val="0"/>
          <w:marBottom w:val="0"/>
          <w:divBdr>
            <w:top w:val="none" w:sz="0" w:space="0" w:color="auto"/>
            <w:left w:val="none" w:sz="0" w:space="0" w:color="auto"/>
            <w:bottom w:val="none" w:sz="0" w:space="0" w:color="auto"/>
            <w:right w:val="none" w:sz="0" w:space="0" w:color="auto"/>
          </w:divBdr>
        </w:div>
        <w:div w:id="203711868">
          <w:marLeft w:val="640"/>
          <w:marRight w:val="0"/>
          <w:marTop w:val="0"/>
          <w:marBottom w:val="0"/>
          <w:divBdr>
            <w:top w:val="none" w:sz="0" w:space="0" w:color="auto"/>
            <w:left w:val="none" w:sz="0" w:space="0" w:color="auto"/>
            <w:bottom w:val="none" w:sz="0" w:space="0" w:color="auto"/>
            <w:right w:val="none" w:sz="0" w:space="0" w:color="auto"/>
          </w:divBdr>
        </w:div>
        <w:div w:id="227156522">
          <w:marLeft w:val="640"/>
          <w:marRight w:val="0"/>
          <w:marTop w:val="0"/>
          <w:marBottom w:val="0"/>
          <w:divBdr>
            <w:top w:val="none" w:sz="0" w:space="0" w:color="auto"/>
            <w:left w:val="none" w:sz="0" w:space="0" w:color="auto"/>
            <w:bottom w:val="none" w:sz="0" w:space="0" w:color="auto"/>
            <w:right w:val="none" w:sz="0" w:space="0" w:color="auto"/>
          </w:divBdr>
        </w:div>
        <w:div w:id="255597067">
          <w:marLeft w:val="640"/>
          <w:marRight w:val="0"/>
          <w:marTop w:val="0"/>
          <w:marBottom w:val="0"/>
          <w:divBdr>
            <w:top w:val="none" w:sz="0" w:space="0" w:color="auto"/>
            <w:left w:val="none" w:sz="0" w:space="0" w:color="auto"/>
            <w:bottom w:val="none" w:sz="0" w:space="0" w:color="auto"/>
            <w:right w:val="none" w:sz="0" w:space="0" w:color="auto"/>
          </w:divBdr>
        </w:div>
        <w:div w:id="308443187">
          <w:marLeft w:val="640"/>
          <w:marRight w:val="0"/>
          <w:marTop w:val="0"/>
          <w:marBottom w:val="0"/>
          <w:divBdr>
            <w:top w:val="none" w:sz="0" w:space="0" w:color="auto"/>
            <w:left w:val="none" w:sz="0" w:space="0" w:color="auto"/>
            <w:bottom w:val="none" w:sz="0" w:space="0" w:color="auto"/>
            <w:right w:val="none" w:sz="0" w:space="0" w:color="auto"/>
          </w:divBdr>
        </w:div>
        <w:div w:id="324550061">
          <w:marLeft w:val="640"/>
          <w:marRight w:val="0"/>
          <w:marTop w:val="0"/>
          <w:marBottom w:val="0"/>
          <w:divBdr>
            <w:top w:val="none" w:sz="0" w:space="0" w:color="auto"/>
            <w:left w:val="none" w:sz="0" w:space="0" w:color="auto"/>
            <w:bottom w:val="none" w:sz="0" w:space="0" w:color="auto"/>
            <w:right w:val="none" w:sz="0" w:space="0" w:color="auto"/>
          </w:divBdr>
        </w:div>
        <w:div w:id="355161693">
          <w:marLeft w:val="640"/>
          <w:marRight w:val="0"/>
          <w:marTop w:val="0"/>
          <w:marBottom w:val="0"/>
          <w:divBdr>
            <w:top w:val="none" w:sz="0" w:space="0" w:color="auto"/>
            <w:left w:val="none" w:sz="0" w:space="0" w:color="auto"/>
            <w:bottom w:val="none" w:sz="0" w:space="0" w:color="auto"/>
            <w:right w:val="none" w:sz="0" w:space="0" w:color="auto"/>
          </w:divBdr>
        </w:div>
        <w:div w:id="357390190">
          <w:marLeft w:val="640"/>
          <w:marRight w:val="0"/>
          <w:marTop w:val="0"/>
          <w:marBottom w:val="0"/>
          <w:divBdr>
            <w:top w:val="none" w:sz="0" w:space="0" w:color="auto"/>
            <w:left w:val="none" w:sz="0" w:space="0" w:color="auto"/>
            <w:bottom w:val="none" w:sz="0" w:space="0" w:color="auto"/>
            <w:right w:val="none" w:sz="0" w:space="0" w:color="auto"/>
          </w:divBdr>
        </w:div>
        <w:div w:id="361591596">
          <w:marLeft w:val="640"/>
          <w:marRight w:val="0"/>
          <w:marTop w:val="0"/>
          <w:marBottom w:val="0"/>
          <w:divBdr>
            <w:top w:val="none" w:sz="0" w:space="0" w:color="auto"/>
            <w:left w:val="none" w:sz="0" w:space="0" w:color="auto"/>
            <w:bottom w:val="none" w:sz="0" w:space="0" w:color="auto"/>
            <w:right w:val="none" w:sz="0" w:space="0" w:color="auto"/>
          </w:divBdr>
        </w:div>
        <w:div w:id="386416524">
          <w:marLeft w:val="640"/>
          <w:marRight w:val="0"/>
          <w:marTop w:val="0"/>
          <w:marBottom w:val="0"/>
          <w:divBdr>
            <w:top w:val="none" w:sz="0" w:space="0" w:color="auto"/>
            <w:left w:val="none" w:sz="0" w:space="0" w:color="auto"/>
            <w:bottom w:val="none" w:sz="0" w:space="0" w:color="auto"/>
            <w:right w:val="none" w:sz="0" w:space="0" w:color="auto"/>
          </w:divBdr>
        </w:div>
        <w:div w:id="454059692">
          <w:marLeft w:val="640"/>
          <w:marRight w:val="0"/>
          <w:marTop w:val="0"/>
          <w:marBottom w:val="0"/>
          <w:divBdr>
            <w:top w:val="none" w:sz="0" w:space="0" w:color="auto"/>
            <w:left w:val="none" w:sz="0" w:space="0" w:color="auto"/>
            <w:bottom w:val="none" w:sz="0" w:space="0" w:color="auto"/>
            <w:right w:val="none" w:sz="0" w:space="0" w:color="auto"/>
          </w:divBdr>
        </w:div>
        <w:div w:id="478612419">
          <w:marLeft w:val="640"/>
          <w:marRight w:val="0"/>
          <w:marTop w:val="0"/>
          <w:marBottom w:val="0"/>
          <w:divBdr>
            <w:top w:val="none" w:sz="0" w:space="0" w:color="auto"/>
            <w:left w:val="none" w:sz="0" w:space="0" w:color="auto"/>
            <w:bottom w:val="none" w:sz="0" w:space="0" w:color="auto"/>
            <w:right w:val="none" w:sz="0" w:space="0" w:color="auto"/>
          </w:divBdr>
        </w:div>
        <w:div w:id="528762978">
          <w:marLeft w:val="640"/>
          <w:marRight w:val="0"/>
          <w:marTop w:val="0"/>
          <w:marBottom w:val="0"/>
          <w:divBdr>
            <w:top w:val="none" w:sz="0" w:space="0" w:color="auto"/>
            <w:left w:val="none" w:sz="0" w:space="0" w:color="auto"/>
            <w:bottom w:val="none" w:sz="0" w:space="0" w:color="auto"/>
            <w:right w:val="none" w:sz="0" w:space="0" w:color="auto"/>
          </w:divBdr>
        </w:div>
        <w:div w:id="538713148">
          <w:marLeft w:val="640"/>
          <w:marRight w:val="0"/>
          <w:marTop w:val="0"/>
          <w:marBottom w:val="0"/>
          <w:divBdr>
            <w:top w:val="none" w:sz="0" w:space="0" w:color="auto"/>
            <w:left w:val="none" w:sz="0" w:space="0" w:color="auto"/>
            <w:bottom w:val="none" w:sz="0" w:space="0" w:color="auto"/>
            <w:right w:val="none" w:sz="0" w:space="0" w:color="auto"/>
          </w:divBdr>
        </w:div>
        <w:div w:id="559558975">
          <w:marLeft w:val="640"/>
          <w:marRight w:val="0"/>
          <w:marTop w:val="0"/>
          <w:marBottom w:val="0"/>
          <w:divBdr>
            <w:top w:val="none" w:sz="0" w:space="0" w:color="auto"/>
            <w:left w:val="none" w:sz="0" w:space="0" w:color="auto"/>
            <w:bottom w:val="none" w:sz="0" w:space="0" w:color="auto"/>
            <w:right w:val="none" w:sz="0" w:space="0" w:color="auto"/>
          </w:divBdr>
        </w:div>
        <w:div w:id="562060301">
          <w:marLeft w:val="640"/>
          <w:marRight w:val="0"/>
          <w:marTop w:val="0"/>
          <w:marBottom w:val="0"/>
          <w:divBdr>
            <w:top w:val="none" w:sz="0" w:space="0" w:color="auto"/>
            <w:left w:val="none" w:sz="0" w:space="0" w:color="auto"/>
            <w:bottom w:val="none" w:sz="0" w:space="0" w:color="auto"/>
            <w:right w:val="none" w:sz="0" w:space="0" w:color="auto"/>
          </w:divBdr>
        </w:div>
        <w:div w:id="609970977">
          <w:marLeft w:val="640"/>
          <w:marRight w:val="0"/>
          <w:marTop w:val="0"/>
          <w:marBottom w:val="0"/>
          <w:divBdr>
            <w:top w:val="none" w:sz="0" w:space="0" w:color="auto"/>
            <w:left w:val="none" w:sz="0" w:space="0" w:color="auto"/>
            <w:bottom w:val="none" w:sz="0" w:space="0" w:color="auto"/>
            <w:right w:val="none" w:sz="0" w:space="0" w:color="auto"/>
          </w:divBdr>
        </w:div>
        <w:div w:id="615139953">
          <w:marLeft w:val="640"/>
          <w:marRight w:val="0"/>
          <w:marTop w:val="0"/>
          <w:marBottom w:val="0"/>
          <w:divBdr>
            <w:top w:val="none" w:sz="0" w:space="0" w:color="auto"/>
            <w:left w:val="none" w:sz="0" w:space="0" w:color="auto"/>
            <w:bottom w:val="none" w:sz="0" w:space="0" w:color="auto"/>
            <w:right w:val="none" w:sz="0" w:space="0" w:color="auto"/>
          </w:divBdr>
        </w:div>
        <w:div w:id="755058897">
          <w:marLeft w:val="640"/>
          <w:marRight w:val="0"/>
          <w:marTop w:val="0"/>
          <w:marBottom w:val="0"/>
          <w:divBdr>
            <w:top w:val="none" w:sz="0" w:space="0" w:color="auto"/>
            <w:left w:val="none" w:sz="0" w:space="0" w:color="auto"/>
            <w:bottom w:val="none" w:sz="0" w:space="0" w:color="auto"/>
            <w:right w:val="none" w:sz="0" w:space="0" w:color="auto"/>
          </w:divBdr>
        </w:div>
        <w:div w:id="847325936">
          <w:marLeft w:val="640"/>
          <w:marRight w:val="0"/>
          <w:marTop w:val="0"/>
          <w:marBottom w:val="0"/>
          <w:divBdr>
            <w:top w:val="none" w:sz="0" w:space="0" w:color="auto"/>
            <w:left w:val="none" w:sz="0" w:space="0" w:color="auto"/>
            <w:bottom w:val="none" w:sz="0" w:space="0" w:color="auto"/>
            <w:right w:val="none" w:sz="0" w:space="0" w:color="auto"/>
          </w:divBdr>
        </w:div>
        <w:div w:id="912930486">
          <w:marLeft w:val="640"/>
          <w:marRight w:val="0"/>
          <w:marTop w:val="0"/>
          <w:marBottom w:val="0"/>
          <w:divBdr>
            <w:top w:val="none" w:sz="0" w:space="0" w:color="auto"/>
            <w:left w:val="none" w:sz="0" w:space="0" w:color="auto"/>
            <w:bottom w:val="none" w:sz="0" w:space="0" w:color="auto"/>
            <w:right w:val="none" w:sz="0" w:space="0" w:color="auto"/>
          </w:divBdr>
        </w:div>
        <w:div w:id="940263168">
          <w:marLeft w:val="640"/>
          <w:marRight w:val="0"/>
          <w:marTop w:val="0"/>
          <w:marBottom w:val="0"/>
          <w:divBdr>
            <w:top w:val="none" w:sz="0" w:space="0" w:color="auto"/>
            <w:left w:val="none" w:sz="0" w:space="0" w:color="auto"/>
            <w:bottom w:val="none" w:sz="0" w:space="0" w:color="auto"/>
            <w:right w:val="none" w:sz="0" w:space="0" w:color="auto"/>
          </w:divBdr>
        </w:div>
        <w:div w:id="957369110">
          <w:marLeft w:val="640"/>
          <w:marRight w:val="0"/>
          <w:marTop w:val="0"/>
          <w:marBottom w:val="0"/>
          <w:divBdr>
            <w:top w:val="none" w:sz="0" w:space="0" w:color="auto"/>
            <w:left w:val="none" w:sz="0" w:space="0" w:color="auto"/>
            <w:bottom w:val="none" w:sz="0" w:space="0" w:color="auto"/>
            <w:right w:val="none" w:sz="0" w:space="0" w:color="auto"/>
          </w:divBdr>
        </w:div>
        <w:div w:id="1024789781">
          <w:marLeft w:val="640"/>
          <w:marRight w:val="0"/>
          <w:marTop w:val="0"/>
          <w:marBottom w:val="0"/>
          <w:divBdr>
            <w:top w:val="none" w:sz="0" w:space="0" w:color="auto"/>
            <w:left w:val="none" w:sz="0" w:space="0" w:color="auto"/>
            <w:bottom w:val="none" w:sz="0" w:space="0" w:color="auto"/>
            <w:right w:val="none" w:sz="0" w:space="0" w:color="auto"/>
          </w:divBdr>
        </w:div>
        <w:div w:id="1104105979">
          <w:marLeft w:val="640"/>
          <w:marRight w:val="0"/>
          <w:marTop w:val="0"/>
          <w:marBottom w:val="0"/>
          <w:divBdr>
            <w:top w:val="none" w:sz="0" w:space="0" w:color="auto"/>
            <w:left w:val="none" w:sz="0" w:space="0" w:color="auto"/>
            <w:bottom w:val="none" w:sz="0" w:space="0" w:color="auto"/>
            <w:right w:val="none" w:sz="0" w:space="0" w:color="auto"/>
          </w:divBdr>
        </w:div>
        <w:div w:id="1127771598">
          <w:marLeft w:val="640"/>
          <w:marRight w:val="0"/>
          <w:marTop w:val="0"/>
          <w:marBottom w:val="0"/>
          <w:divBdr>
            <w:top w:val="none" w:sz="0" w:space="0" w:color="auto"/>
            <w:left w:val="none" w:sz="0" w:space="0" w:color="auto"/>
            <w:bottom w:val="none" w:sz="0" w:space="0" w:color="auto"/>
            <w:right w:val="none" w:sz="0" w:space="0" w:color="auto"/>
          </w:divBdr>
        </w:div>
        <w:div w:id="1196576323">
          <w:marLeft w:val="640"/>
          <w:marRight w:val="0"/>
          <w:marTop w:val="0"/>
          <w:marBottom w:val="0"/>
          <w:divBdr>
            <w:top w:val="none" w:sz="0" w:space="0" w:color="auto"/>
            <w:left w:val="none" w:sz="0" w:space="0" w:color="auto"/>
            <w:bottom w:val="none" w:sz="0" w:space="0" w:color="auto"/>
            <w:right w:val="none" w:sz="0" w:space="0" w:color="auto"/>
          </w:divBdr>
        </w:div>
        <w:div w:id="1240678120">
          <w:marLeft w:val="640"/>
          <w:marRight w:val="0"/>
          <w:marTop w:val="0"/>
          <w:marBottom w:val="0"/>
          <w:divBdr>
            <w:top w:val="none" w:sz="0" w:space="0" w:color="auto"/>
            <w:left w:val="none" w:sz="0" w:space="0" w:color="auto"/>
            <w:bottom w:val="none" w:sz="0" w:space="0" w:color="auto"/>
            <w:right w:val="none" w:sz="0" w:space="0" w:color="auto"/>
          </w:divBdr>
        </w:div>
        <w:div w:id="1306157525">
          <w:marLeft w:val="640"/>
          <w:marRight w:val="0"/>
          <w:marTop w:val="0"/>
          <w:marBottom w:val="0"/>
          <w:divBdr>
            <w:top w:val="none" w:sz="0" w:space="0" w:color="auto"/>
            <w:left w:val="none" w:sz="0" w:space="0" w:color="auto"/>
            <w:bottom w:val="none" w:sz="0" w:space="0" w:color="auto"/>
            <w:right w:val="none" w:sz="0" w:space="0" w:color="auto"/>
          </w:divBdr>
        </w:div>
        <w:div w:id="1316447105">
          <w:marLeft w:val="640"/>
          <w:marRight w:val="0"/>
          <w:marTop w:val="0"/>
          <w:marBottom w:val="0"/>
          <w:divBdr>
            <w:top w:val="none" w:sz="0" w:space="0" w:color="auto"/>
            <w:left w:val="none" w:sz="0" w:space="0" w:color="auto"/>
            <w:bottom w:val="none" w:sz="0" w:space="0" w:color="auto"/>
            <w:right w:val="none" w:sz="0" w:space="0" w:color="auto"/>
          </w:divBdr>
        </w:div>
        <w:div w:id="1374846855">
          <w:marLeft w:val="640"/>
          <w:marRight w:val="0"/>
          <w:marTop w:val="0"/>
          <w:marBottom w:val="0"/>
          <w:divBdr>
            <w:top w:val="none" w:sz="0" w:space="0" w:color="auto"/>
            <w:left w:val="none" w:sz="0" w:space="0" w:color="auto"/>
            <w:bottom w:val="none" w:sz="0" w:space="0" w:color="auto"/>
            <w:right w:val="none" w:sz="0" w:space="0" w:color="auto"/>
          </w:divBdr>
        </w:div>
        <w:div w:id="1392463094">
          <w:marLeft w:val="640"/>
          <w:marRight w:val="0"/>
          <w:marTop w:val="0"/>
          <w:marBottom w:val="0"/>
          <w:divBdr>
            <w:top w:val="none" w:sz="0" w:space="0" w:color="auto"/>
            <w:left w:val="none" w:sz="0" w:space="0" w:color="auto"/>
            <w:bottom w:val="none" w:sz="0" w:space="0" w:color="auto"/>
            <w:right w:val="none" w:sz="0" w:space="0" w:color="auto"/>
          </w:divBdr>
        </w:div>
        <w:div w:id="1466969052">
          <w:marLeft w:val="640"/>
          <w:marRight w:val="0"/>
          <w:marTop w:val="0"/>
          <w:marBottom w:val="0"/>
          <w:divBdr>
            <w:top w:val="none" w:sz="0" w:space="0" w:color="auto"/>
            <w:left w:val="none" w:sz="0" w:space="0" w:color="auto"/>
            <w:bottom w:val="none" w:sz="0" w:space="0" w:color="auto"/>
            <w:right w:val="none" w:sz="0" w:space="0" w:color="auto"/>
          </w:divBdr>
        </w:div>
        <w:div w:id="1571961113">
          <w:marLeft w:val="640"/>
          <w:marRight w:val="0"/>
          <w:marTop w:val="0"/>
          <w:marBottom w:val="0"/>
          <w:divBdr>
            <w:top w:val="none" w:sz="0" w:space="0" w:color="auto"/>
            <w:left w:val="none" w:sz="0" w:space="0" w:color="auto"/>
            <w:bottom w:val="none" w:sz="0" w:space="0" w:color="auto"/>
            <w:right w:val="none" w:sz="0" w:space="0" w:color="auto"/>
          </w:divBdr>
        </w:div>
        <w:div w:id="1575973429">
          <w:marLeft w:val="640"/>
          <w:marRight w:val="0"/>
          <w:marTop w:val="0"/>
          <w:marBottom w:val="0"/>
          <w:divBdr>
            <w:top w:val="none" w:sz="0" w:space="0" w:color="auto"/>
            <w:left w:val="none" w:sz="0" w:space="0" w:color="auto"/>
            <w:bottom w:val="none" w:sz="0" w:space="0" w:color="auto"/>
            <w:right w:val="none" w:sz="0" w:space="0" w:color="auto"/>
          </w:divBdr>
        </w:div>
        <w:div w:id="1606500257">
          <w:marLeft w:val="640"/>
          <w:marRight w:val="0"/>
          <w:marTop w:val="0"/>
          <w:marBottom w:val="0"/>
          <w:divBdr>
            <w:top w:val="none" w:sz="0" w:space="0" w:color="auto"/>
            <w:left w:val="none" w:sz="0" w:space="0" w:color="auto"/>
            <w:bottom w:val="none" w:sz="0" w:space="0" w:color="auto"/>
            <w:right w:val="none" w:sz="0" w:space="0" w:color="auto"/>
          </w:divBdr>
        </w:div>
        <w:div w:id="1623153640">
          <w:marLeft w:val="640"/>
          <w:marRight w:val="0"/>
          <w:marTop w:val="0"/>
          <w:marBottom w:val="0"/>
          <w:divBdr>
            <w:top w:val="none" w:sz="0" w:space="0" w:color="auto"/>
            <w:left w:val="none" w:sz="0" w:space="0" w:color="auto"/>
            <w:bottom w:val="none" w:sz="0" w:space="0" w:color="auto"/>
            <w:right w:val="none" w:sz="0" w:space="0" w:color="auto"/>
          </w:divBdr>
        </w:div>
        <w:div w:id="1625965216">
          <w:marLeft w:val="640"/>
          <w:marRight w:val="0"/>
          <w:marTop w:val="0"/>
          <w:marBottom w:val="0"/>
          <w:divBdr>
            <w:top w:val="none" w:sz="0" w:space="0" w:color="auto"/>
            <w:left w:val="none" w:sz="0" w:space="0" w:color="auto"/>
            <w:bottom w:val="none" w:sz="0" w:space="0" w:color="auto"/>
            <w:right w:val="none" w:sz="0" w:space="0" w:color="auto"/>
          </w:divBdr>
        </w:div>
        <w:div w:id="1722097371">
          <w:marLeft w:val="640"/>
          <w:marRight w:val="0"/>
          <w:marTop w:val="0"/>
          <w:marBottom w:val="0"/>
          <w:divBdr>
            <w:top w:val="none" w:sz="0" w:space="0" w:color="auto"/>
            <w:left w:val="none" w:sz="0" w:space="0" w:color="auto"/>
            <w:bottom w:val="none" w:sz="0" w:space="0" w:color="auto"/>
            <w:right w:val="none" w:sz="0" w:space="0" w:color="auto"/>
          </w:divBdr>
        </w:div>
        <w:div w:id="1727491941">
          <w:marLeft w:val="640"/>
          <w:marRight w:val="0"/>
          <w:marTop w:val="0"/>
          <w:marBottom w:val="0"/>
          <w:divBdr>
            <w:top w:val="none" w:sz="0" w:space="0" w:color="auto"/>
            <w:left w:val="none" w:sz="0" w:space="0" w:color="auto"/>
            <w:bottom w:val="none" w:sz="0" w:space="0" w:color="auto"/>
            <w:right w:val="none" w:sz="0" w:space="0" w:color="auto"/>
          </w:divBdr>
        </w:div>
        <w:div w:id="1763792010">
          <w:marLeft w:val="640"/>
          <w:marRight w:val="0"/>
          <w:marTop w:val="0"/>
          <w:marBottom w:val="0"/>
          <w:divBdr>
            <w:top w:val="none" w:sz="0" w:space="0" w:color="auto"/>
            <w:left w:val="none" w:sz="0" w:space="0" w:color="auto"/>
            <w:bottom w:val="none" w:sz="0" w:space="0" w:color="auto"/>
            <w:right w:val="none" w:sz="0" w:space="0" w:color="auto"/>
          </w:divBdr>
        </w:div>
        <w:div w:id="1792283413">
          <w:marLeft w:val="640"/>
          <w:marRight w:val="0"/>
          <w:marTop w:val="0"/>
          <w:marBottom w:val="0"/>
          <w:divBdr>
            <w:top w:val="none" w:sz="0" w:space="0" w:color="auto"/>
            <w:left w:val="none" w:sz="0" w:space="0" w:color="auto"/>
            <w:bottom w:val="none" w:sz="0" w:space="0" w:color="auto"/>
            <w:right w:val="none" w:sz="0" w:space="0" w:color="auto"/>
          </w:divBdr>
        </w:div>
        <w:div w:id="1801338949">
          <w:marLeft w:val="640"/>
          <w:marRight w:val="0"/>
          <w:marTop w:val="0"/>
          <w:marBottom w:val="0"/>
          <w:divBdr>
            <w:top w:val="none" w:sz="0" w:space="0" w:color="auto"/>
            <w:left w:val="none" w:sz="0" w:space="0" w:color="auto"/>
            <w:bottom w:val="none" w:sz="0" w:space="0" w:color="auto"/>
            <w:right w:val="none" w:sz="0" w:space="0" w:color="auto"/>
          </w:divBdr>
        </w:div>
        <w:div w:id="1821269409">
          <w:marLeft w:val="640"/>
          <w:marRight w:val="0"/>
          <w:marTop w:val="0"/>
          <w:marBottom w:val="0"/>
          <w:divBdr>
            <w:top w:val="none" w:sz="0" w:space="0" w:color="auto"/>
            <w:left w:val="none" w:sz="0" w:space="0" w:color="auto"/>
            <w:bottom w:val="none" w:sz="0" w:space="0" w:color="auto"/>
            <w:right w:val="none" w:sz="0" w:space="0" w:color="auto"/>
          </w:divBdr>
        </w:div>
        <w:div w:id="1835799425">
          <w:marLeft w:val="640"/>
          <w:marRight w:val="0"/>
          <w:marTop w:val="0"/>
          <w:marBottom w:val="0"/>
          <w:divBdr>
            <w:top w:val="none" w:sz="0" w:space="0" w:color="auto"/>
            <w:left w:val="none" w:sz="0" w:space="0" w:color="auto"/>
            <w:bottom w:val="none" w:sz="0" w:space="0" w:color="auto"/>
            <w:right w:val="none" w:sz="0" w:space="0" w:color="auto"/>
          </w:divBdr>
        </w:div>
        <w:div w:id="1887519296">
          <w:marLeft w:val="640"/>
          <w:marRight w:val="0"/>
          <w:marTop w:val="0"/>
          <w:marBottom w:val="0"/>
          <w:divBdr>
            <w:top w:val="none" w:sz="0" w:space="0" w:color="auto"/>
            <w:left w:val="none" w:sz="0" w:space="0" w:color="auto"/>
            <w:bottom w:val="none" w:sz="0" w:space="0" w:color="auto"/>
            <w:right w:val="none" w:sz="0" w:space="0" w:color="auto"/>
          </w:divBdr>
        </w:div>
        <w:div w:id="1904098128">
          <w:marLeft w:val="640"/>
          <w:marRight w:val="0"/>
          <w:marTop w:val="0"/>
          <w:marBottom w:val="0"/>
          <w:divBdr>
            <w:top w:val="none" w:sz="0" w:space="0" w:color="auto"/>
            <w:left w:val="none" w:sz="0" w:space="0" w:color="auto"/>
            <w:bottom w:val="none" w:sz="0" w:space="0" w:color="auto"/>
            <w:right w:val="none" w:sz="0" w:space="0" w:color="auto"/>
          </w:divBdr>
        </w:div>
        <w:div w:id="1904410946">
          <w:marLeft w:val="640"/>
          <w:marRight w:val="0"/>
          <w:marTop w:val="0"/>
          <w:marBottom w:val="0"/>
          <w:divBdr>
            <w:top w:val="none" w:sz="0" w:space="0" w:color="auto"/>
            <w:left w:val="none" w:sz="0" w:space="0" w:color="auto"/>
            <w:bottom w:val="none" w:sz="0" w:space="0" w:color="auto"/>
            <w:right w:val="none" w:sz="0" w:space="0" w:color="auto"/>
          </w:divBdr>
        </w:div>
        <w:div w:id="2034305049">
          <w:marLeft w:val="640"/>
          <w:marRight w:val="0"/>
          <w:marTop w:val="0"/>
          <w:marBottom w:val="0"/>
          <w:divBdr>
            <w:top w:val="none" w:sz="0" w:space="0" w:color="auto"/>
            <w:left w:val="none" w:sz="0" w:space="0" w:color="auto"/>
            <w:bottom w:val="none" w:sz="0" w:space="0" w:color="auto"/>
            <w:right w:val="none" w:sz="0" w:space="0" w:color="auto"/>
          </w:divBdr>
        </w:div>
        <w:div w:id="2060124189">
          <w:marLeft w:val="640"/>
          <w:marRight w:val="0"/>
          <w:marTop w:val="0"/>
          <w:marBottom w:val="0"/>
          <w:divBdr>
            <w:top w:val="none" w:sz="0" w:space="0" w:color="auto"/>
            <w:left w:val="none" w:sz="0" w:space="0" w:color="auto"/>
            <w:bottom w:val="none" w:sz="0" w:space="0" w:color="auto"/>
            <w:right w:val="none" w:sz="0" w:space="0" w:color="auto"/>
          </w:divBdr>
        </w:div>
        <w:div w:id="2069843120">
          <w:marLeft w:val="640"/>
          <w:marRight w:val="0"/>
          <w:marTop w:val="0"/>
          <w:marBottom w:val="0"/>
          <w:divBdr>
            <w:top w:val="none" w:sz="0" w:space="0" w:color="auto"/>
            <w:left w:val="none" w:sz="0" w:space="0" w:color="auto"/>
            <w:bottom w:val="none" w:sz="0" w:space="0" w:color="auto"/>
            <w:right w:val="none" w:sz="0" w:space="0" w:color="auto"/>
          </w:divBdr>
        </w:div>
        <w:div w:id="2077193917">
          <w:marLeft w:val="640"/>
          <w:marRight w:val="0"/>
          <w:marTop w:val="0"/>
          <w:marBottom w:val="0"/>
          <w:divBdr>
            <w:top w:val="none" w:sz="0" w:space="0" w:color="auto"/>
            <w:left w:val="none" w:sz="0" w:space="0" w:color="auto"/>
            <w:bottom w:val="none" w:sz="0" w:space="0" w:color="auto"/>
            <w:right w:val="none" w:sz="0" w:space="0" w:color="auto"/>
          </w:divBdr>
        </w:div>
      </w:divsChild>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663361">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1343507547">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59835346">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1619291240">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47917069">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72769668">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sChild>
    </w:div>
    <w:div w:id="241186460">
      <w:bodyDiv w:val="1"/>
      <w:marLeft w:val="0"/>
      <w:marRight w:val="0"/>
      <w:marTop w:val="0"/>
      <w:marBottom w:val="0"/>
      <w:divBdr>
        <w:top w:val="none" w:sz="0" w:space="0" w:color="auto"/>
        <w:left w:val="none" w:sz="0" w:space="0" w:color="auto"/>
        <w:bottom w:val="none" w:sz="0" w:space="0" w:color="auto"/>
        <w:right w:val="none" w:sz="0" w:space="0" w:color="auto"/>
      </w:divBdr>
      <w:divsChild>
        <w:div w:id="26104974">
          <w:marLeft w:val="640"/>
          <w:marRight w:val="0"/>
          <w:marTop w:val="0"/>
          <w:marBottom w:val="0"/>
          <w:divBdr>
            <w:top w:val="none" w:sz="0" w:space="0" w:color="auto"/>
            <w:left w:val="none" w:sz="0" w:space="0" w:color="auto"/>
            <w:bottom w:val="none" w:sz="0" w:space="0" w:color="auto"/>
            <w:right w:val="none" w:sz="0" w:space="0" w:color="auto"/>
          </w:divBdr>
        </w:div>
        <w:div w:id="115415151">
          <w:marLeft w:val="640"/>
          <w:marRight w:val="0"/>
          <w:marTop w:val="0"/>
          <w:marBottom w:val="0"/>
          <w:divBdr>
            <w:top w:val="none" w:sz="0" w:space="0" w:color="auto"/>
            <w:left w:val="none" w:sz="0" w:space="0" w:color="auto"/>
            <w:bottom w:val="none" w:sz="0" w:space="0" w:color="auto"/>
            <w:right w:val="none" w:sz="0" w:space="0" w:color="auto"/>
          </w:divBdr>
        </w:div>
        <w:div w:id="116146877">
          <w:marLeft w:val="640"/>
          <w:marRight w:val="0"/>
          <w:marTop w:val="0"/>
          <w:marBottom w:val="0"/>
          <w:divBdr>
            <w:top w:val="none" w:sz="0" w:space="0" w:color="auto"/>
            <w:left w:val="none" w:sz="0" w:space="0" w:color="auto"/>
            <w:bottom w:val="none" w:sz="0" w:space="0" w:color="auto"/>
            <w:right w:val="none" w:sz="0" w:space="0" w:color="auto"/>
          </w:divBdr>
        </w:div>
        <w:div w:id="141851889">
          <w:marLeft w:val="640"/>
          <w:marRight w:val="0"/>
          <w:marTop w:val="0"/>
          <w:marBottom w:val="0"/>
          <w:divBdr>
            <w:top w:val="none" w:sz="0" w:space="0" w:color="auto"/>
            <w:left w:val="none" w:sz="0" w:space="0" w:color="auto"/>
            <w:bottom w:val="none" w:sz="0" w:space="0" w:color="auto"/>
            <w:right w:val="none" w:sz="0" w:space="0" w:color="auto"/>
          </w:divBdr>
        </w:div>
        <w:div w:id="199905110">
          <w:marLeft w:val="640"/>
          <w:marRight w:val="0"/>
          <w:marTop w:val="0"/>
          <w:marBottom w:val="0"/>
          <w:divBdr>
            <w:top w:val="none" w:sz="0" w:space="0" w:color="auto"/>
            <w:left w:val="none" w:sz="0" w:space="0" w:color="auto"/>
            <w:bottom w:val="none" w:sz="0" w:space="0" w:color="auto"/>
            <w:right w:val="none" w:sz="0" w:space="0" w:color="auto"/>
          </w:divBdr>
        </w:div>
        <w:div w:id="201485214">
          <w:marLeft w:val="640"/>
          <w:marRight w:val="0"/>
          <w:marTop w:val="0"/>
          <w:marBottom w:val="0"/>
          <w:divBdr>
            <w:top w:val="none" w:sz="0" w:space="0" w:color="auto"/>
            <w:left w:val="none" w:sz="0" w:space="0" w:color="auto"/>
            <w:bottom w:val="none" w:sz="0" w:space="0" w:color="auto"/>
            <w:right w:val="none" w:sz="0" w:space="0" w:color="auto"/>
          </w:divBdr>
        </w:div>
        <w:div w:id="220024635">
          <w:marLeft w:val="640"/>
          <w:marRight w:val="0"/>
          <w:marTop w:val="0"/>
          <w:marBottom w:val="0"/>
          <w:divBdr>
            <w:top w:val="none" w:sz="0" w:space="0" w:color="auto"/>
            <w:left w:val="none" w:sz="0" w:space="0" w:color="auto"/>
            <w:bottom w:val="none" w:sz="0" w:space="0" w:color="auto"/>
            <w:right w:val="none" w:sz="0" w:space="0" w:color="auto"/>
          </w:divBdr>
        </w:div>
        <w:div w:id="272594112">
          <w:marLeft w:val="640"/>
          <w:marRight w:val="0"/>
          <w:marTop w:val="0"/>
          <w:marBottom w:val="0"/>
          <w:divBdr>
            <w:top w:val="none" w:sz="0" w:space="0" w:color="auto"/>
            <w:left w:val="none" w:sz="0" w:space="0" w:color="auto"/>
            <w:bottom w:val="none" w:sz="0" w:space="0" w:color="auto"/>
            <w:right w:val="none" w:sz="0" w:space="0" w:color="auto"/>
          </w:divBdr>
        </w:div>
        <w:div w:id="277151832">
          <w:marLeft w:val="640"/>
          <w:marRight w:val="0"/>
          <w:marTop w:val="0"/>
          <w:marBottom w:val="0"/>
          <w:divBdr>
            <w:top w:val="none" w:sz="0" w:space="0" w:color="auto"/>
            <w:left w:val="none" w:sz="0" w:space="0" w:color="auto"/>
            <w:bottom w:val="none" w:sz="0" w:space="0" w:color="auto"/>
            <w:right w:val="none" w:sz="0" w:space="0" w:color="auto"/>
          </w:divBdr>
        </w:div>
        <w:div w:id="280302157">
          <w:marLeft w:val="640"/>
          <w:marRight w:val="0"/>
          <w:marTop w:val="0"/>
          <w:marBottom w:val="0"/>
          <w:divBdr>
            <w:top w:val="none" w:sz="0" w:space="0" w:color="auto"/>
            <w:left w:val="none" w:sz="0" w:space="0" w:color="auto"/>
            <w:bottom w:val="none" w:sz="0" w:space="0" w:color="auto"/>
            <w:right w:val="none" w:sz="0" w:space="0" w:color="auto"/>
          </w:divBdr>
        </w:div>
        <w:div w:id="290592828">
          <w:marLeft w:val="640"/>
          <w:marRight w:val="0"/>
          <w:marTop w:val="0"/>
          <w:marBottom w:val="0"/>
          <w:divBdr>
            <w:top w:val="none" w:sz="0" w:space="0" w:color="auto"/>
            <w:left w:val="none" w:sz="0" w:space="0" w:color="auto"/>
            <w:bottom w:val="none" w:sz="0" w:space="0" w:color="auto"/>
            <w:right w:val="none" w:sz="0" w:space="0" w:color="auto"/>
          </w:divBdr>
        </w:div>
        <w:div w:id="295915113">
          <w:marLeft w:val="640"/>
          <w:marRight w:val="0"/>
          <w:marTop w:val="0"/>
          <w:marBottom w:val="0"/>
          <w:divBdr>
            <w:top w:val="none" w:sz="0" w:space="0" w:color="auto"/>
            <w:left w:val="none" w:sz="0" w:space="0" w:color="auto"/>
            <w:bottom w:val="none" w:sz="0" w:space="0" w:color="auto"/>
            <w:right w:val="none" w:sz="0" w:space="0" w:color="auto"/>
          </w:divBdr>
        </w:div>
        <w:div w:id="333068635">
          <w:marLeft w:val="640"/>
          <w:marRight w:val="0"/>
          <w:marTop w:val="0"/>
          <w:marBottom w:val="0"/>
          <w:divBdr>
            <w:top w:val="none" w:sz="0" w:space="0" w:color="auto"/>
            <w:left w:val="none" w:sz="0" w:space="0" w:color="auto"/>
            <w:bottom w:val="none" w:sz="0" w:space="0" w:color="auto"/>
            <w:right w:val="none" w:sz="0" w:space="0" w:color="auto"/>
          </w:divBdr>
        </w:div>
        <w:div w:id="384572738">
          <w:marLeft w:val="640"/>
          <w:marRight w:val="0"/>
          <w:marTop w:val="0"/>
          <w:marBottom w:val="0"/>
          <w:divBdr>
            <w:top w:val="none" w:sz="0" w:space="0" w:color="auto"/>
            <w:left w:val="none" w:sz="0" w:space="0" w:color="auto"/>
            <w:bottom w:val="none" w:sz="0" w:space="0" w:color="auto"/>
            <w:right w:val="none" w:sz="0" w:space="0" w:color="auto"/>
          </w:divBdr>
        </w:div>
        <w:div w:id="411858811">
          <w:marLeft w:val="640"/>
          <w:marRight w:val="0"/>
          <w:marTop w:val="0"/>
          <w:marBottom w:val="0"/>
          <w:divBdr>
            <w:top w:val="none" w:sz="0" w:space="0" w:color="auto"/>
            <w:left w:val="none" w:sz="0" w:space="0" w:color="auto"/>
            <w:bottom w:val="none" w:sz="0" w:space="0" w:color="auto"/>
            <w:right w:val="none" w:sz="0" w:space="0" w:color="auto"/>
          </w:divBdr>
        </w:div>
        <w:div w:id="413478252">
          <w:marLeft w:val="640"/>
          <w:marRight w:val="0"/>
          <w:marTop w:val="0"/>
          <w:marBottom w:val="0"/>
          <w:divBdr>
            <w:top w:val="none" w:sz="0" w:space="0" w:color="auto"/>
            <w:left w:val="none" w:sz="0" w:space="0" w:color="auto"/>
            <w:bottom w:val="none" w:sz="0" w:space="0" w:color="auto"/>
            <w:right w:val="none" w:sz="0" w:space="0" w:color="auto"/>
          </w:divBdr>
        </w:div>
        <w:div w:id="429354267">
          <w:marLeft w:val="640"/>
          <w:marRight w:val="0"/>
          <w:marTop w:val="0"/>
          <w:marBottom w:val="0"/>
          <w:divBdr>
            <w:top w:val="none" w:sz="0" w:space="0" w:color="auto"/>
            <w:left w:val="none" w:sz="0" w:space="0" w:color="auto"/>
            <w:bottom w:val="none" w:sz="0" w:space="0" w:color="auto"/>
            <w:right w:val="none" w:sz="0" w:space="0" w:color="auto"/>
          </w:divBdr>
        </w:div>
        <w:div w:id="432822959">
          <w:marLeft w:val="640"/>
          <w:marRight w:val="0"/>
          <w:marTop w:val="0"/>
          <w:marBottom w:val="0"/>
          <w:divBdr>
            <w:top w:val="none" w:sz="0" w:space="0" w:color="auto"/>
            <w:left w:val="none" w:sz="0" w:space="0" w:color="auto"/>
            <w:bottom w:val="none" w:sz="0" w:space="0" w:color="auto"/>
            <w:right w:val="none" w:sz="0" w:space="0" w:color="auto"/>
          </w:divBdr>
        </w:div>
        <w:div w:id="443572466">
          <w:marLeft w:val="640"/>
          <w:marRight w:val="0"/>
          <w:marTop w:val="0"/>
          <w:marBottom w:val="0"/>
          <w:divBdr>
            <w:top w:val="none" w:sz="0" w:space="0" w:color="auto"/>
            <w:left w:val="none" w:sz="0" w:space="0" w:color="auto"/>
            <w:bottom w:val="none" w:sz="0" w:space="0" w:color="auto"/>
            <w:right w:val="none" w:sz="0" w:space="0" w:color="auto"/>
          </w:divBdr>
        </w:div>
        <w:div w:id="482503916">
          <w:marLeft w:val="640"/>
          <w:marRight w:val="0"/>
          <w:marTop w:val="0"/>
          <w:marBottom w:val="0"/>
          <w:divBdr>
            <w:top w:val="none" w:sz="0" w:space="0" w:color="auto"/>
            <w:left w:val="none" w:sz="0" w:space="0" w:color="auto"/>
            <w:bottom w:val="none" w:sz="0" w:space="0" w:color="auto"/>
            <w:right w:val="none" w:sz="0" w:space="0" w:color="auto"/>
          </w:divBdr>
        </w:div>
        <w:div w:id="508179480">
          <w:marLeft w:val="640"/>
          <w:marRight w:val="0"/>
          <w:marTop w:val="0"/>
          <w:marBottom w:val="0"/>
          <w:divBdr>
            <w:top w:val="none" w:sz="0" w:space="0" w:color="auto"/>
            <w:left w:val="none" w:sz="0" w:space="0" w:color="auto"/>
            <w:bottom w:val="none" w:sz="0" w:space="0" w:color="auto"/>
            <w:right w:val="none" w:sz="0" w:space="0" w:color="auto"/>
          </w:divBdr>
        </w:div>
        <w:div w:id="527111025">
          <w:marLeft w:val="640"/>
          <w:marRight w:val="0"/>
          <w:marTop w:val="0"/>
          <w:marBottom w:val="0"/>
          <w:divBdr>
            <w:top w:val="none" w:sz="0" w:space="0" w:color="auto"/>
            <w:left w:val="none" w:sz="0" w:space="0" w:color="auto"/>
            <w:bottom w:val="none" w:sz="0" w:space="0" w:color="auto"/>
            <w:right w:val="none" w:sz="0" w:space="0" w:color="auto"/>
          </w:divBdr>
        </w:div>
        <w:div w:id="543057202">
          <w:marLeft w:val="640"/>
          <w:marRight w:val="0"/>
          <w:marTop w:val="0"/>
          <w:marBottom w:val="0"/>
          <w:divBdr>
            <w:top w:val="none" w:sz="0" w:space="0" w:color="auto"/>
            <w:left w:val="none" w:sz="0" w:space="0" w:color="auto"/>
            <w:bottom w:val="none" w:sz="0" w:space="0" w:color="auto"/>
            <w:right w:val="none" w:sz="0" w:space="0" w:color="auto"/>
          </w:divBdr>
        </w:div>
        <w:div w:id="582639618">
          <w:marLeft w:val="640"/>
          <w:marRight w:val="0"/>
          <w:marTop w:val="0"/>
          <w:marBottom w:val="0"/>
          <w:divBdr>
            <w:top w:val="none" w:sz="0" w:space="0" w:color="auto"/>
            <w:left w:val="none" w:sz="0" w:space="0" w:color="auto"/>
            <w:bottom w:val="none" w:sz="0" w:space="0" w:color="auto"/>
            <w:right w:val="none" w:sz="0" w:space="0" w:color="auto"/>
          </w:divBdr>
        </w:div>
        <w:div w:id="594364354">
          <w:marLeft w:val="640"/>
          <w:marRight w:val="0"/>
          <w:marTop w:val="0"/>
          <w:marBottom w:val="0"/>
          <w:divBdr>
            <w:top w:val="none" w:sz="0" w:space="0" w:color="auto"/>
            <w:left w:val="none" w:sz="0" w:space="0" w:color="auto"/>
            <w:bottom w:val="none" w:sz="0" w:space="0" w:color="auto"/>
            <w:right w:val="none" w:sz="0" w:space="0" w:color="auto"/>
          </w:divBdr>
        </w:div>
        <w:div w:id="639270255">
          <w:marLeft w:val="640"/>
          <w:marRight w:val="0"/>
          <w:marTop w:val="0"/>
          <w:marBottom w:val="0"/>
          <w:divBdr>
            <w:top w:val="none" w:sz="0" w:space="0" w:color="auto"/>
            <w:left w:val="none" w:sz="0" w:space="0" w:color="auto"/>
            <w:bottom w:val="none" w:sz="0" w:space="0" w:color="auto"/>
            <w:right w:val="none" w:sz="0" w:space="0" w:color="auto"/>
          </w:divBdr>
        </w:div>
        <w:div w:id="674193289">
          <w:marLeft w:val="640"/>
          <w:marRight w:val="0"/>
          <w:marTop w:val="0"/>
          <w:marBottom w:val="0"/>
          <w:divBdr>
            <w:top w:val="none" w:sz="0" w:space="0" w:color="auto"/>
            <w:left w:val="none" w:sz="0" w:space="0" w:color="auto"/>
            <w:bottom w:val="none" w:sz="0" w:space="0" w:color="auto"/>
            <w:right w:val="none" w:sz="0" w:space="0" w:color="auto"/>
          </w:divBdr>
        </w:div>
        <w:div w:id="704715309">
          <w:marLeft w:val="640"/>
          <w:marRight w:val="0"/>
          <w:marTop w:val="0"/>
          <w:marBottom w:val="0"/>
          <w:divBdr>
            <w:top w:val="none" w:sz="0" w:space="0" w:color="auto"/>
            <w:left w:val="none" w:sz="0" w:space="0" w:color="auto"/>
            <w:bottom w:val="none" w:sz="0" w:space="0" w:color="auto"/>
            <w:right w:val="none" w:sz="0" w:space="0" w:color="auto"/>
          </w:divBdr>
        </w:div>
        <w:div w:id="716053892">
          <w:marLeft w:val="640"/>
          <w:marRight w:val="0"/>
          <w:marTop w:val="0"/>
          <w:marBottom w:val="0"/>
          <w:divBdr>
            <w:top w:val="none" w:sz="0" w:space="0" w:color="auto"/>
            <w:left w:val="none" w:sz="0" w:space="0" w:color="auto"/>
            <w:bottom w:val="none" w:sz="0" w:space="0" w:color="auto"/>
            <w:right w:val="none" w:sz="0" w:space="0" w:color="auto"/>
          </w:divBdr>
        </w:div>
        <w:div w:id="789789159">
          <w:marLeft w:val="640"/>
          <w:marRight w:val="0"/>
          <w:marTop w:val="0"/>
          <w:marBottom w:val="0"/>
          <w:divBdr>
            <w:top w:val="none" w:sz="0" w:space="0" w:color="auto"/>
            <w:left w:val="none" w:sz="0" w:space="0" w:color="auto"/>
            <w:bottom w:val="none" w:sz="0" w:space="0" w:color="auto"/>
            <w:right w:val="none" w:sz="0" w:space="0" w:color="auto"/>
          </w:divBdr>
          <w:divsChild>
            <w:div w:id="1183395793">
              <w:marLeft w:val="0"/>
              <w:marRight w:val="0"/>
              <w:marTop w:val="0"/>
              <w:marBottom w:val="0"/>
              <w:divBdr>
                <w:top w:val="none" w:sz="0" w:space="0" w:color="auto"/>
                <w:left w:val="none" w:sz="0" w:space="0" w:color="auto"/>
                <w:bottom w:val="none" w:sz="0" w:space="0" w:color="auto"/>
                <w:right w:val="none" w:sz="0" w:space="0" w:color="auto"/>
              </w:divBdr>
              <w:divsChild>
                <w:div w:id="34890368">
                  <w:marLeft w:val="640"/>
                  <w:marRight w:val="0"/>
                  <w:marTop w:val="0"/>
                  <w:marBottom w:val="0"/>
                  <w:divBdr>
                    <w:top w:val="none" w:sz="0" w:space="0" w:color="auto"/>
                    <w:left w:val="none" w:sz="0" w:space="0" w:color="auto"/>
                    <w:bottom w:val="none" w:sz="0" w:space="0" w:color="auto"/>
                    <w:right w:val="none" w:sz="0" w:space="0" w:color="auto"/>
                  </w:divBdr>
                </w:div>
                <w:div w:id="77602186">
                  <w:marLeft w:val="640"/>
                  <w:marRight w:val="0"/>
                  <w:marTop w:val="0"/>
                  <w:marBottom w:val="0"/>
                  <w:divBdr>
                    <w:top w:val="none" w:sz="0" w:space="0" w:color="auto"/>
                    <w:left w:val="none" w:sz="0" w:space="0" w:color="auto"/>
                    <w:bottom w:val="none" w:sz="0" w:space="0" w:color="auto"/>
                    <w:right w:val="none" w:sz="0" w:space="0" w:color="auto"/>
                  </w:divBdr>
                </w:div>
                <w:div w:id="128523464">
                  <w:marLeft w:val="640"/>
                  <w:marRight w:val="0"/>
                  <w:marTop w:val="0"/>
                  <w:marBottom w:val="0"/>
                  <w:divBdr>
                    <w:top w:val="none" w:sz="0" w:space="0" w:color="auto"/>
                    <w:left w:val="none" w:sz="0" w:space="0" w:color="auto"/>
                    <w:bottom w:val="none" w:sz="0" w:space="0" w:color="auto"/>
                    <w:right w:val="none" w:sz="0" w:space="0" w:color="auto"/>
                  </w:divBdr>
                </w:div>
                <w:div w:id="205678677">
                  <w:marLeft w:val="640"/>
                  <w:marRight w:val="0"/>
                  <w:marTop w:val="0"/>
                  <w:marBottom w:val="0"/>
                  <w:divBdr>
                    <w:top w:val="none" w:sz="0" w:space="0" w:color="auto"/>
                    <w:left w:val="none" w:sz="0" w:space="0" w:color="auto"/>
                    <w:bottom w:val="none" w:sz="0" w:space="0" w:color="auto"/>
                    <w:right w:val="none" w:sz="0" w:space="0" w:color="auto"/>
                  </w:divBdr>
                </w:div>
                <w:div w:id="228924151">
                  <w:marLeft w:val="640"/>
                  <w:marRight w:val="0"/>
                  <w:marTop w:val="0"/>
                  <w:marBottom w:val="0"/>
                  <w:divBdr>
                    <w:top w:val="none" w:sz="0" w:space="0" w:color="auto"/>
                    <w:left w:val="none" w:sz="0" w:space="0" w:color="auto"/>
                    <w:bottom w:val="none" w:sz="0" w:space="0" w:color="auto"/>
                    <w:right w:val="none" w:sz="0" w:space="0" w:color="auto"/>
                  </w:divBdr>
                </w:div>
                <w:div w:id="305858354">
                  <w:marLeft w:val="640"/>
                  <w:marRight w:val="0"/>
                  <w:marTop w:val="0"/>
                  <w:marBottom w:val="0"/>
                  <w:divBdr>
                    <w:top w:val="none" w:sz="0" w:space="0" w:color="auto"/>
                    <w:left w:val="none" w:sz="0" w:space="0" w:color="auto"/>
                    <w:bottom w:val="none" w:sz="0" w:space="0" w:color="auto"/>
                    <w:right w:val="none" w:sz="0" w:space="0" w:color="auto"/>
                  </w:divBdr>
                </w:div>
                <w:div w:id="320475095">
                  <w:marLeft w:val="640"/>
                  <w:marRight w:val="0"/>
                  <w:marTop w:val="0"/>
                  <w:marBottom w:val="0"/>
                  <w:divBdr>
                    <w:top w:val="none" w:sz="0" w:space="0" w:color="auto"/>
                    <w:left w:val="none" w:sz="0" w:space="0" w:color="auto"/>
                    <w:bottom w:val="none" w:sz="0" w:space="0" w:color="auto"/>
                    <w:right w:val="none" w:sz="0" w:space="0" w:color="auto"/>
                  </w:divBdr>
                </w:div>
                <w:div w:id="330178654">
                  <w:marLeft w:val="640"/>
                  <w:marRight w:val="0"/>
                  <w:marTop w:val="0"/>
                  <w:marBottom w:val="0"/>
                  <w:divBdr>
                    <w:top w:val="none" w:sz="0" w:space="0" w:color="auto"/>
                    <w:left w:val="none" w:sz="0" w:space="0" w:color="auto"/>
                    <w:bottom w:val="none" w:sz="0" w:space="0" w:color="auto"/>
                    <w:right w:val="none" w:sz="0" w:space="0" w:color="auto"/>
                  </w:divBdr>
                </w:div>
                <w:div w:id="353578840">
                  <w:marLeft w:val="640"/>
                  <w:marRight w:val="0"/>
                  <w:marTop w:val="0"/>
                  <w:marBottom w:val="0"/>
                  <w:divBdr>
                    <w:top w:val="none" w:sz="0" w:space="0" w:color="auto"/>
                    <w:left w:val="none" w:sz="0" w:space="0" w:color="auto"/>
                    <w:bottom w:val="none" w:sz="0" w:space="0" w:color="auto"/>
                    <w:right w:val="none" w:sz="0" w:space="0" w:color="auto"/>
                  </w:divBdr>
                </w:div>
                <w:div w:id="435908301">
                  <w:marLeft w:val="640"/>
                  <w:marRight w:val="0"/>
                  <w:marTop w:val="0"/>
                  <w:marBottom w:val="0"/>
                  <w:divBdr>
                    <w:top w:val="none" w:sz="0" w:space="0" w:color="auto"/>
                    <w:left w:val="none" w:sz="0" w:space="0" w:color="auto"/>
                    <w:bottom w:val="none" w:sz="0" w:space="0" w:color="auto"/>
                    <w:right w:val="none" w:sz="0" w:space="0" w:color="auto"/>
                  </w:divBdr>
                </w:div>
                <w:div w:id="450171937">
                  <w:marLeft w:val="640"/>
                  <w:marRight w:val="0"/>
                  <w:marTop w:val="0"/>
                  <w:marBottom w:val="0"/>
                  <w:divBdr>
                    <w:top w:val="none" w:sz="0" w:space="0" w:color="auto"/>
                    <w:left w:val="none" w:sz="0" w:space="0" w:color="auto"/>
                    <w:bottom w:val="none" w:sz="0" w:space="0" w:color="auto"/>
                    <w:right w:val="none" w:sz="0" w:space="0" w:color="auto"/>
                  </w:divBdr>
                </w:div>
                <w:div w:id="474297007">
                  <w:marLeft w:val="640"/>
                  <w:marRight w:val="0"/>
                  <w:marTop w:val="0"/>
                  <w:marBottom w:val="0"/>
                  <w:divBdr>
                    <w:top w:val="none" w:sz="0" w:space="0" w:color="auto"/>
                    <w:left w:val="none" w:sz="0" w:space="0" w:color="auto"/>
                    <w:bottom w:val="none" w:sz="0" w:space="0" w:color="auto"/>
                    <w:right w:val="none" w:sz="0" w:space="0" w:color="auto"/>
                  </w:divBdr>
                </w:div>
                <w:div w:id="488987216">
                  <w:marLeft w:val="640"/>
                  <w:marRight w:val="0"/>
                  <w:marTop w:val="0"/>
                  <w:marBottom w:val="0"/>
                  <w:divBdr>
                    <w:top w:val="none" w:sz="0" w:space="0" w:color="auto"/>
                    <w:left w:val="none" w:sz="0" w:space="0" w:color="auto"/>
                    <w:bottom w:val="none" w:sz="0" w:space="0" w:color="auto"/>
                    <w:right w:val="none" w:sz="0" w:space="0" w:color="auto"/>
                  </w:divBdr>
                </w:div>
                <w:div w:id="501972704">
                  <w:marLeft w:val="640"/>
                  <w:marRight w:val="0"/>
                  <w:marTop w:val="0"/>
                  <w:marBottom w:val="0"/>
                  <w:divBdr>
                    <w:top w:val="none" w:sz="0" w:space="0" w:color="auto"/>
                    <w:left w:val="none" w:sz="0" w:space="0" w:color="auto"/>
                    <w:bottom w:val="none" w:sz="0" w:space="0" w:color="auto"/>
                    <w:right w:val="none" w:sz="0" w:space="0" w:color="auto"/>
                  </w:divBdr>
                </w:div>
                <w:div w:id="518277446">
                  <w:marLeft w:val="640"/>
                  <w:marRight w:val="0"/>
                  <w:marTop w:val="0"/>
                  <w:marBottom w:val="0"/>
                  <w:divBdr>
                    <w:top w:val="none" w:sz="0" w:space="0" w:color="auto"/>
                    <w:left w:val="none" w:sz="0" w:space="0" w:color="auto"/>
                    <w:bottom w:val="none" w:sz="0" w:space="0" w:color="auto"/>
                    <w:right w:val="none" w:sz="0" w:space="0" w:color="auto"/>
                  </w:divBdr>
                </w:div>
                <w:div w:id="522281242">
                  <w:marLeft w:val="640"/>
                  <w:marRight w:val="0"/>
                  <w:marTop w:val="0"/>
                  <w:marBottom w:val="0"/>
                  <w:divBdr>
                    <w:top w:val="none" w:sz="0" w:space="0" w:color="auto"/>
                    <w:left w:val="none" w:sz="0" w:space="0" w:color="auto"/>
                    <w:bottom w:val="none" w:sz="0" w:space="0" w:color="auto"/>
                    <w:right w:val="none" w:sz="0" w:space="0" w:color="auto"/>
                  </w:divBdr>
                </w:div>
                <w:div w:id="544022948">
                  <w:marLeft w:val="640"/>
                  <w:marRight w:val="0"/>
                  <w:marTop w:val="0"/>
                  <w:marBottom w:val="0"/>
                  <w:divBdr>
                    <w:top w:val="none" w:sz="0" w:space="0" w:color="auto"/>
                    <w:left w:val="none" w:sz="0" w:space="0" w:color="auto"/>
                    <w:bottom w:val="none" w:sz="0" w:space="0" w:color="auto"/>
                    <w:right w:val="none" w:sz="0" w:space="0" w:color="auto"/>
                  </w:divBdr>
                </w:div>
                <w:div w:id="551238548">
                  <w:marLeft w:val="640"/>
                  <w:marRight w:val="0"/>
                  <w:marTop w:val="0"/>
                  <w:marBottom w:val="0"/>
                  <w:divBdr>
                    <w:top w:val="none" w:sz="0" w:space="0" w:color="auto"/>
                    <w:left w:val="none" w:sz="0" w:space="0" w:color="auto"/>
                    <w:bottom w:val="none" w:sz="0" w:space="0" w:color="auto"/>
                    <w:right w:val="none" w:sz="0" w:space="0" w:color="auto"/>
                  </w:divBdr>
                </w:div>
                <w:div w:id="593130431">
                  <w:marLeft w:val="640"/>
                  <w:marRight w:val="0"/>
                  <w:marTop w:val="0"/>
                  <w:marBottom w:val="0"/>
                  <w:divBdr>
                    <w:top w:val="none" w:sz="0" w:space="0" w:color="auto"/>
                    <w:left w:val="none" w:sz="0" w:space="0" w:color="auto"/>
                    <w:bottom w:val="none" w:sz="0" w:space="0" w:color="auto"/>
                    <w:right w:val="none" w:sz="0" w:space="0" w:color="auto"/>
                  </w:divBdr>
                </w:div>
                <w:div w:id="611207106">
                  <w:marLeft w:val="640"/>
                  <w:marRight w:val="0"/>
                  <w:marTop w:val="0"/>
                  <w:marBottom w:val="0"/>
                  <w:divBdr>
                    <w:top w:val="none" w:sz="0" w:space="0" w:color="auto"/>
                    <w:left w:val="none" w:sz="0" w:space="0" w:color="auto"/>
                    <w:bottom w:val="none" w:sz="0" w:space="0" w:color="auto"/>
                    <w:right w:val="none" w:sz="0" w:space="0" w:color="auto"/>
                  </w:divBdr>
                </w:div>
                <w:div w:id="680593030">
                  <w:marLeft w:val="640"/>
                  <w:marRight w:val="0"/>
                  <w:marTop w:val="0"/>
                  <w:marBottom w:val="0"/>
                  <w:divBdr>
                    <w:top w:val="none" w:sz="0" w:space="0" w:color="auto"/>
                    <w:left w:val="none" w:sz="0" w:space="0" w:color="auto"/>
                    <w:bottom w:val="none" w:sz="0" w:space="0" w:color="auto"/>
                    <w:right w:val="none" w:sz="0" w:space="0" w:color="auto"/>
                  </w:divBdr>
                </w:div>
                <w:div w:id="740832472">
                  <w:marLeft w:val="640"/>
                  <w:marRight w:val="0"/>
                  <w:marTop w:val="0"/>
                  <w:marBottom w:val="0"/>
                  <w:divBdr>
                    <w:top w:val="none" w:sz="0" w:space="0" w:color="auto"/>
                    <w:left w:val="none" w:sz="0" w:space="0" w:color="auto"/>
                    <w:bottom w:val="none" w:sz="0" w:space="0" w:color="auto"/>
                    <w:right w:val="none" w:sz="0" w:space="0" w:color="auto"/>
                  </w:divBdr>
                </w:div>
                <w:div w:id="762578539">
                  <w:marLeft w:val="640"/>
                  <w:marRight w:val="0"/>
                  <w:marTop w:val="0"/>
                  <w:marBottom w:val="0"/>
                  <w:divBdr>
                    <w:top w:val="none" w:sz="0" w:space="0" w:color="auto"/>
                    <w:left w:val="none" w:sz="0" w:space="0" w:color="auto"/>
                    <w:bottom w:val="none" w:sz="0" w:space="0" w:color="auto"/>
                    <w:right w:val="none" w:sz="0" w:space="0" w:color="auto"/>
                  </w:divBdr>
                </w:div>
                <w:div w:id="785390552">
                  <w:marLeft w:val="640"/>
                  <w:marRight w:val="0"/>
                  <w:marTop w:val="0"/>
                  <w:marBottom w:val="0"/>
                  <w:divBdr>
                    <w:top w:val="none" w:sz="0" w:space="0" w:color="auto"/>
                    <w:left w:val="none" w:sz="0" w:space="0" w:color="auto"/>
                    <w:bottom w:val="none" w:sz="0" w:space="0" w:color="auto"/>
                    <w:right w:val="none" w:sz="0" w:space="0" w:color="auto"/>
                  </w:divBdr>
                </w:div>
                <w:div w:id="817694946">
                  <w:marLeft w:val="640"/>
                  <w:marRight w:val="0"/>
                  <w:marTop w:val="0"/>
                  <w:marBottom w:val="0"/>
                  <w:divBdr>
                    <w:top w:val="none" w:sz="0" w:space="0" w:color="auto"/>
                    <w:left w:val="none" w:sz="0" w:space="0" w:color="auto"/>
                    <w:bottom w:val="none" w:sz="0" w:space="0" w:color="auto"/>
                    <w:right w:val="none" w:sz="0" w:space="0" w:color="auto"/>
                  </w:divBdr>
                </w:div>
                <w:div w:id="967395908">
                  <w:marLeft w:val="640"/>
                  <w:marRight w:val="0"/>
                  <w:marTop w:val="0"/>
                  <w:marBottom w:val="0"/>
                  <w:divBdr>
                    <w:top w:val="none" w:sz="0" w:space="0" w:color="auto"/>
                    <w:left w:val="none" w:sz="0" w:space="0" w:color="auto"/>
                    <w:bottom w:val="none" w:sz="0" w:space="0" w:color="auto"/>
                    <w:right w:val="none" w:sz="0" w:space="0" w:color="auto"/>
                  </w:divBdr>
                </w:div>
                <w:div w:id="1079250455">
                  <w:marLeft w:val="640"/>
                  <w:marRight w:val="0"/>
                  <w:marTop w:val="0"/>
                  <w:marBottom w:val="0"/>
                  <w:divBdr>
                    <w:top w:val="none" w:sz="0" w:space="0" w:color="auto"/>
                    <w:left w:val="none" w:sz="0" w:space="0" w:color="auto"/>
                    <w:bottom w:val="none" w:sz="0" w:space="0" w:color="auto"/>
                    <w:right w:val="none" w:sz="0" w:space="0" w:color="auto"/>
                  </w:divBdr>
                </w:div>
                <w:div w:id="1127164787">
                  <w:marLeft w:val="640"/>
                  <w:marRight w:val="0"/>
                  <w:marTop w:val="0"/>
                  <w:marBottom w:val="0"/>
                  <w:divBdr>
                    <w:top w:val="none" w:sz="0" w:space="0" w:color="auto"/>
                    <w:left w:val="none" w:sz="0" w:space="0" w:color="auto"/>
                    <w:bottom w:val="none" w:sz="0" w:space="0" w:color="auto"/>
                    <w:right w:val="none" w:sz="0" w:space="0" w:color="auto"/>
                  </w:divBdr>
                </w:div>
                <w:div w:id="1145781932">
                  <w:marLeft w:val="640"/>
                  <w:marRight w:val="0"/>
                  <w:marTop w:val="0"/>
                  <w:marBottom w:val="0"/>
                  <w:divBdr>
                    <w:top w:val="none" w:sz="0" w:space="0" w:color="auto"/>
                    <w:left w:val="none" w:sz="0" w:space="0" w:color="auto"/>
                    <w:bottom w:val="none" w:sz="0" w:space="0" w:color="auto"/>
                    <w:right w:val="none" w:sz="0" w:space="0" w:color="auto"/>
                  </w:divBdr>
                </w:div>
                <w:div w:id="1185437996">
                  <w:marLeft w:val="640"/>
                  <w:marRight w:val="0"/>
                  <w:marTop w:val="0"/>
                  <w:marBottom w:val="0"/>
                  <w:divBdr>
                    <w:top w:val="none" w:sz="0" w:space="0" w:color="auto"/>
                    <w:left w:val="none" w:sz="0" w:space="0" w:color="auto"/>
                    <w:bottom w:val="none" w:sz="0" w:space="0" w:color="auto"/>
                    <w:right w:val="none" w:sz="0" w:space="0" w:color="auto"/>
                  </w:divBdr>
                </w:div>
                <w:div w:id="1241521459">
                  <w:marLeft w:val="640"/>
                  <w:marRight w:val="0"/>
                  <w:marTop w:val="0"/>
                  <w:marBottom w:val="0"/>
                  <w:divBdr>
                    <w:top w:val="none" w:sz="0" w:space="0" w:color="auto"/>
                    <w:left w:val="none" w:sz="0" w:space="0" w:color="auto"/>
                    <w:bottom w:val="none" w:sz="0" w:space="0" w:color="auto"/>
                    <w:right w:val="none" w:sz="0" w:space="0" w:color="auto"/>
                  </w:divBdr>
                </w:div>
                <w:div w:id="1342970944">
                  <w:marLeft w:val="640"/>
                  <w:marRight w:val="0"/>
                  <w:marTop w:val="0"/>
                  <w:marBottom w:val="0"/>
                  <w:divBdr>
                    <w:top w:val="none" w:sz="0" w:space="0" w:color="auto"/>
                    <w:left w:val="none" w:sz="0" w:space="0" w:color="auto"/>
                    <w:bottom w:val="none" w:sz="0" w:space="0" w:color="auto"/>
                    <w:right w:val="none" w:sz="0" w:space="0" w:color="auto"/>
                  </w:divBdr>
                </w:div>
                <w:div w:id="1355305927">
                  <w:marLeft w:val="640"/>
                  <w:marRight w:val="0"/>
                  <w:marTop w:val="0"/>
                  <w:marBottom w:val="0"/>
                  <w:divBdr>
                    <w:top w:val="none" w:sz="0" w:space="0" w:color="auto"/>
                    <w:left w:val="none" w:sz="0" w:space="0" w:color="auto"/>
                    <w:bottom w:val="none" w:sz="0" w:space="0" w:color="auto"/>
                    <w:right w:val="none" w:sz="0" w:space="0" w:color="auto"/>
                  </w:divBdr>
                </w:div>
                <w:div w:id="1358777686">
                  <w:marLeft w:val="640"/>
                  <w:marRight w:val="0"/>
                  <w:marTop w:val="0"/>
                  <w:marBottom w:val="0"/>
                  <w:divBdr>
                    <w:top w:val="none" w:sz="0" w:space="0" w:color="auto"/>
                    <w:left w:val="none" w:sz="0" w:space="0" w:color="auto"/>
                    <w:bottom w:val="none" w:sz="0" w:space="0" w:color="auto"/>
                    <w:right w:val="none" w:sz="0" w:space="0" w:color="auto"/>
                  </w:divBdr>
                </w:div>
                <w:div w:id="1387297770">
                  <w:marLeft w:val="640"/>
                  <w:marRight w:val="0"/>
                  <w:marTop w:val="0"/>
                  <w:marBottom w:val="0"/>
                  <w:divBdr>
                    <w:top w:val="none" w:sz="0" w:space="0" w:color="auto"/>
                    <w:left w:val="none" w:sz="0" w:space="0" w:color="auto"/>
                    <w:bottom w:val="none" w:sz="0" w:space="0" w:color="auto"/>
                    <w:right w:val="none" w:sz="0" w:space="0" w:color="auto"/>
                  </w:divBdr>
                </w:div>
                <w:div w:id="1389038019">
                  <w:marLeft w:val="640"/>
                  <w:marRight w:val="0"/>
                  <w:marTop w:val="0"/>
                  <w:marBottom w:val="0"/>
                  <w:divBdr>
                    <w:top w:val="none" w:sz="0" w:space="0" w:color="auto"/>
                    <w:left w:val="none" w:sz="0" w:space="0" w:color="auto"/>
                    <w:bottom w:val="none" w:sz="0" w:space="0" w:color="auto"/>
                    <w:right w:val="none" w:sz="0" w:space="0" w:color="auto"/>
                  </w:divBdr>
                </w:div>
                <w:div w:id="1419132949">
                  <w:marLeft w:val="640"/>
                  <w:marRight w:val="0"/>
                  <w:marTop w:val="0"/>
                  <w:marBottom w:val="0"/>
                  <w:divBdr>
                    <w:top w:val="none" w:sz="0" w:space="0" w:color="auto"/>
                    <w:left w:val="none" w:sz="0" w:space="0" w:color="auto"/>
                    <w:bottom w:val="none" w:sz="0" w:space="0" w:color="auto"/>
                    <w:right w:val="none" w:sz="0" w:space="0" w:color="auto"/>
                  </w:divBdr>
                </w:div>
                <w:div w:id="1494221192">
                  <w:marLeft w:val="640"/>
                  <w:marRight w:val="0"/>
                  <w:marTop w:val="0"/>
                  <w:marBottom w:val="0"/>
                  <w:divBdr>
                    <w:top w:val="none" w:sz="0" w:space="0" w:color="auto"/>
                    <w:left w:val="none" w:sz="0" w:space="0" w:color="auto"/>
                    <w:bottom w:val="none" w:sz="0" w:space="0" w:color="auto"/>
                    <w:right w:val="none" w:sz="0" w:space="0" w:color="auto"/>
                  </w:divBdr>
                </w:div>
                <w:div w:id="1513570619">
                  <w:marLeft w:val="640"/>
                  <w:marRight w:val="0"/>
                  <w:marTop w:val="0"/>
                  <w:marBottom w:val="0"/>
                  <w:divBdr>
                    <w:top w:val="none" w:sz="0" w:space="0" w:color="auto"/>
                    <w:left w:val="none" w:sz="0" w:space="0" w:color="auto"/>
                    <w:bottom w:val="none" w:sz="0" w:space="0" w:color="auto"/>
                    <w:right w:val="none" w:sz="0" w:space="0" w:color="auto"/>
                  </w:divBdr>
                </w:div>
                <w:div w:id="1534805697">
                  <w:marLeft w:val="640"/>
                  <w:marRight w:val="0"/>
                  <w:marTop w:val="0"/>
                  <w:marBottom w:val="0"/>
                  <w:divBdr>
                    <w:top w:val="none" w:sz="0" w:space="0" w:color="auto"/>
                    <w:left w:val="none" w:sz="0" w:space="0" w:color="auto"/>
                    <w:bottom w:val="none" w:sz="0" w:space="0" w:color="auto"/>
                    <w:right w:val="none" w:sz="0" w:space="0" w:color="auto"/>
                  </w:divBdr>
                </w:div>
                <w:div w:id="1550149671">
                  <w:marLeft w:val="640"/>
                  <w:marRight w:val="0"/>
                  <w:marTop w:val="0"/>
                  <w:marBottom w:val="0"/>
                  <w:divBdr>
                    <w:top w:val="none" w:sz="0" w:space="0" w:color="auto"/>
                    <w:left w:val="none" w:sz="0" w:space="0" w:color="auto"/>
                    <w:bottom w:val="none" w:sz="0" w:space="0" w:color="auto"/>
                    <w:right w:val="none" w:sz="0" w:space="0" w:color="auto"/>
                  </w:divBdr>
                </w:div>
                <w:div w:id="1601988190">
                  <w:marLeft w:val="640"/>
                  <w:marRight w:val="0"/>
                  <w:marTop w:val="0"/>
                  <w:marBottom w:val="0"/>
                  <w:divBdr>
                    <w:top w:val="none" w:sz="0" w:space="0" w:color="auto"/>
                    <w:left w:val="none" w:sz="0" w:space="0" w:color="auto"/>
                    <w:bottom w:val="none" w:sz="0" w:space="0" w:color="auto"/>
                    <w:right w:val="none" w:sz="0" w:space="0" w:color="auto"/>
                  </w:divBdr>
                </w:div>
                <w:div w:id="1603103561">
                  <w:marLeft w:val="640"/>
                  <w:marRight w:val="0"/>
                  <w:marTop w:val="0"/>
                  <w:marBottom w:val="0"/>
                  <w:divBdr>
                    <w:top w:val="none" w:sz="0" w:space="0" w:color="auto"/>
                    <w:left w:val="none" w:sz="0" w:space="0" w:color="auto"/>
                    <w:bottom w:val="none" w:sz="0" w:space="0" w:color="auto"/>
                    <w:right w:val="none" w:sz="0" w:space="0" w:color="auto"/>
                  </w:divBdr>
                </w:div>
                <w:div w:id="1604412568">
                  <w:marLeft w:val="640"/>
                  <w:marRight w:val="0"/>
                  <w:marTop w:val="0"/>
                  <w:marBottom w:val="0"/>
                  <w:divBdr>
                    <w:top w:val="none" w:sz="0" w:space="0" w:color="auto"/>
                    <w:left w:val="none" w:sz="0" w:space="0" w:color="auto"/>
                    <w:bottom w:val="none" w:sz="0" w:space="0" w:color="auto"/>
                    <w:right w:val="none" w:sz="0" w:space="0" w:color="auto"/>
                  </w:divBdr>
                </w:div>
                <w:div w:id="1620917281">
                  <w:marLeft w:val="640"/>
                  <w:marRight w:val="0"/>
                  <w:marTop w:val="0"/>
                  <w:marBottom w:val="0"/>
                  <w:divBdr>
                    <w:top w:val="none" w:sz="0" w:space="0" w:color="auto"/>
                    <w:left w:val="none" w:sz="0" w:space="0" w:color="auto"/>
                    <w:bottom w:val="none" w:sz="0" w:space="0" w:color="auto"/>
                    <w:right w:val="none" w:sz="0" w:space="0" w:color="auto"/>
                  </w:divBdr>
                </w:div>
                <w:div w:id="1676614259">
                  <w:marLeft w:val="640"/>
                  <w:marRight w:val="0"/>
                  <w:marTop w:val="0"/>
                  <w:marBottom w:val="0"/>
                  <w:divBdr>
                    <w:top w:val="none" w:sz="0" w:space="0" w:color="auto"/>
                    <w:left w:val="none" w:sz="0" w:space="0" w:color="auto"/>
                    <w:bottom w:val="none" w:sz="0" w:space="0" w:color="auto"/>
                    <w:right w:val="none" w:sz="0" w:space="0" w:color="auto"/>
                  </w:divBdr>
                </w:div>
                <w:div w:id="1780103342">
                  <w:marLeft w:val="640"/>
                  <w:marRight w:val="0"/>
                  <w:marTop w:val="0"/>
                  <w:marBottom w:val="0"/>
                  <w:divBdr>
                    <w:top w:val="none" w:sz="0" w:space="0" w:color="auto"/>
                    <w:left w:val="none" w:sz="0" w:space="0" w:color="auto"/>
                    <w:bottom w:val="none" w:sz="0" w:space="0" w:color="auto"/>
                    <w:right w:val="none" w:sz="0" w:space="0" w:color="auto"/>
                  </w:divBdr>
                </w:div>
                <w:div w:id="1866282762">
                  <w:marLeft w:val="640"/>
                  <w:marRight w:val="0"/>
                  <w:marTop w:val="0"/>
                  <w:marBottom w:val="0"/>
                  <w:divBdr>
                    <w:top w:val="none" w:sz="0" w:space="0" w:color="auto"/>
                    <w:left w:val="none" w:sz="0" w:space="0" w:color="auto"/>
                    <w:bottom w:val="none" w:sz="0" w:space="0" w:color="auto"/>
                    <w:right w:val="none" w:sz="0" w:space="0" w:color="auto"/>
                  </w:divBdr>
                </w:div>
                <w:div w:id="1883134116">
                  <w:marLeft w:val="640"/>
                  <w:marRight w:val="0"/>
                  <w:marTop w:val="0"/>
                  <w:marBottom w:val="0"/>
                  <w:divBdr>
                    <w:top w:val="none" w:sz="0" w:space="0" w:color="auto"/>
                    <w:left w:val="none" w:sz="0" w:space="0" w:color="auto"/>
                    <w:bottom w:val="none" w:sz="0" w:space="0" w:color="auto"/>
                    <w:right w:val="none" w:sz="0" w:space="0" w:color="auto"/>
                  </w:divBdr>
                </w:div>
                <w:div w:id="1925916411">
                  <w:marLeft w:val="640"/>
                  <w:marRight w:val="0"/>
                  <w:marTop w:val="0"/>
                  <w:marBottom w:val="0"/>
                  <w:divBdr>
                    <w:top w:val="none" w:sz="0" w:space="0" w:color="auto"/>
                    <w:left w:val="none" w:sz="0" w:space="0" w:color="auto"/>
                    <w:bottom w:val="none" w:sz="0" w:space="0" w:color="auto"/>
                    <w:right w:val="none" w:sz="0" w:space="0" w:color="auto"/>
                  </w:divBdr>
                </w:div>
                <w:div w:id="1985573854">
                  <w:marLeft w:val="640"/>
                  <w:marRight w:val="0"/>
                  <w:marTop w:val="0"/>
                  <w:marBottom w:val="0"/>
                  <w:divBdr>
                    <w:top w:val="none" w:sz="0" w:space="0" w:color="auto"/>
                    <w:left w:val="none" w:sz="0" w:space="0" w:color="auto"/>
                    <w:bottom w:val="none" w:sz="0" w:space="0" w:color="auto"/>
                    <w:right w:val="none" w:sz="0" w:space="0" w:color="auto"/>
                  </w:divBdr>
                </w:div>
                <w:div w:id="1996570415">
                  <w:marLeft w:val="640"/>
                  <w:marRight w:val="0"/>
                  <w:marTop w:val="0"/>
                  <w:marBottom w:val="0"/>
                  <w:divBdr>
                    <w:top w:val="none" w:sz="0" w:space="0" w:color="auto"/>
                    <w:left w:val="none" w:sz="0" w:space="0" w:color="auto"/>
                    <w:bottom w:val="none" w:sz="0" w:space="0" w:color="auto"/>
                    <w:right w:val="none" w:sz="0" w:space="0" w:color="auto"/>
                  </w:divBdr>
                </w:div>
                <w:div w:id="2052730912">
                  <w:marLeft w:val="640"/>
                  <w:marRight w:val="0"/>
                  <w:marTop w:val="0"/>
                  <w:marBottom w:val="0"/>
                  <w:divBdr>
                    <w:top w:val="none" w:sz="0" w:space="0" w:color="auto"/>
                    <w:left w:val="none" w:sz="0" w:space="0" w:color="auto"/>
                    <w:bottom w:val="none" w:sz="0" w:space="0" w:color="auto"/>
                    <w:right w:val="none" w:sz="0" w:space="0" w:color="auto"/>
                  </w:divBdr>
                </w:div>
                <w:div w:id="2056200969">
                  <w:marLeft w:val="640"/>
                  <w:marRight w:val="0"/>
                  <w:marTop w:val="0"/>
                  <w:marBottom w:val="0"/>
                  <w:divBdr>
                    <w:top w:val="none" w:sz="0" w:space="0" w:color="auto"/>
                    <w:left w:val="none" w:sz="0" w:space="0" w:color="auto"/>
                    <w:bottom w:val="none" w:sz="0" w:space="0" w:color="auto"/>
                    <w:right w:val="none" w:sz="0" w:space="0" w:color="auto"/>
                  </w:divBdr>
                </w:div>
                <w:div w:id="2106148666">
                  <w:marLeft w:val="640"/>
                  <w:marRight w:val="0"/>
                  <w:marTop w:val="0"/>
                  <w:marBottom w:val="0"/>
                  <w:divBdr>
                    <w:top w:val="none" w:sz="0" w:space="0" w:color="auto"/>
                    <w:left w:val="none" w:sz="0" w:space="0" w:color="auto"/>
                    <w:bottom w:val="none" w:sz="0" w:space="0" w:color="auto"/>
                    <w:right w:val="none" w:sz="0" w:space="0" w:color="auto"/>
                  </w:divBdr>
                </w:div>
                <w:div w:id="2117941706">
                  <w:marLeft w:val="640"/>
                  <w:marRight w:val="0"/>
                  <w:marTop w:val="0"/>
                  <w:marBottom w:val="0"/>
                  <w:divBdr>
                    <w:top w:val="none" w:sz="0" w:space="0" w:color="auto"/>
                    <w:left w:val="none" w:sz="0" w:space="0" w:color="auto"/>
                    <w:bottom w:val="none" w:sz="0" w:space="0" w:color="auto"/>
                    <w:right w:val="none" w:sz="0" w:space="0" w:color="auto"/>
                  </w:divBdr>
                </w:div>
                <w:div w:id="2136484441">
                  <w:marLeft w:val="640"/>
                  <w:marRight w:val="0"/>
                  <w:marTop w:val="0"/>
                  <w:marBottom w:val="0"/>
                  <w:divBdr>
                    <w:top w:val="none" w:sz="0" w:space="0" w:color="auto"/>
                    <w:left w:val="none" w:sz="0" w:space="0" w:color="auto"/>
                    <w:bottom w:val="none" w:sz="0" w:space="0" w:color="auto"/>
                    <w:right w:val="none" w:sz="0" w:space="0" w:color="auto"/>
                  </w:divBdr>
                </w:div>
              </w:divsChild>
            </w:div>
            <w:div w:id="1764572070">
              <w:marLeft w:val="0"/>
              <w:marRight w:val="0"/>
              <w:marTop w:val="0"/>
              <w:marBottom w:val="0"/>
              <w:divBdr>
                <w:top w:val="none" w:sz="0" w:space="0" w:color="auto"/>
                <w:left w:val="none" w:sz="0" w:space="0" w:color="auto"/>
                <w:bottom w:val="none" w:sz="0" w:space="0" w:color="auto"/>
                <w:right w:val="none" w:sz="0" w:space="0" w:color="auto"/>
              </w:divBdr>
              <w:divsChild>
                <w:div w:id="36510885">
                  <w:marLeft w:val="640"/>
                  <w:marRight w:val="0"/>
                  <w:marTop w:val="0"/>
                  <w:marBottom w:val="0"/>
                  <w:divBdr>
                    <w:top w:val="none" w:sz="0" w:space="0" w:color="auto"/>
                    <w:left w:val="none" w:sz="0" w:space="0" w:color="auto"/>
                    <w:bottom w:val="none" w:sz="0" w:space="0" w:color="auto"/>
                    <w:right w:val="none" w:sz="0" w:space="0" w:color="auto"/>
                  </w:divBdr>
                </w:div>
                <w:div w:id="99492320">
                  <w:marLeft w:val="640"/>
                  <w:marRight w:val="0"/>
                  <w:marTop w:val="0"/>
                  <w:marBottom w:val="0"/>
                  <w:divBdr>
                    <w:top w:val="none" w:sz="0" w:space="0" w:color="auto"/>
                    <w:left w:val="none" w:sz="0" w:space="0" w:color="auto"/>
                    <w:bottom w:val="none" w:sz="0" w:space="0" w:color="auto"/>
                    <w:right w:val="none" w:sz="0" w:space="0" w:color="auto"/>
                  </w:divBdr>
                </w:div>
                <w:div w:id="100228302">
                  <w:marLeft w:val="640"/>
                  <w:marRight w:val="0"/>
                  <w:marTop w:val="0"/>
                  <w:marBottom w:val="0"/>
                  <w:divBdr>
                    <w:top w:val="none" w:sz="0" w:space="0" w:color="auto"/>
                    <w:left w:val="none" w:sz="0" w:space="0" w:color="auto"/>
                    <w:bottom w:val="none" w:sz="0" w:space="0" w:color="auto"/>
                    <w:right w:val="none" w:sz="0" w:space="0" w:color="auto"/>
                  </w:divBdr>
                </w:div>
                <w:div w:id="119494064">
                  <w:marLeft w:val="640"/>
                  <w:marRight w:val="0"/>
                  <w:marTop w:val="0"/>
                  <w:marBottom w:val="0"/>
                  <w:divBdr>
                    <w:top w:val="none" w:sz="0" w:space="0" w:color="auto"/>
                    <w:left w:val="none" w:sz="0" w:space="0" w:color="auto"/>
                    <w:bottom w:val="none" w:sz="0" w:space="0" w:color="auto"/>
                    <w:right w:val="none" w:sz="0" w:space="0" w:color="auto"/>
                  </w:divBdr>
                </w:div>
                <w:div w:id="153571043">
                  <w:marLeft w:val="640"/>
                  <w:marRight w:val="0"/>
                  <w:marTop w:val="0"/>
                  <w:marBottom w:val="0"/>
                  <w:divBdr>
                    <w:top w:val="none" w:sz="0" w:space="0" w:color="auto"/>
                    <w:left w:val="none" w:sz="0" w:space="0" w:color="auto"/>
                    <w:bottom w:val="none" w:sz="0" w:space="0" w:color="auto"/>
                    <w:right w:val="none" w:sz="0" w:space="0" w:color="auto"/>
                  </w:divBdr>
                </w:div>
                <w:div w:id="200828702">
                  <w:marLeft w:val="640"/>
                  <w:marRight w:val="0"/>
                  <w:marTop w:val="0"/>
                  <w:marBottom w:val="0"/>
                  <w:divBdr>
                    <w:top w:val="none" w:sz="0" w:space="0" w:color="auto"/>
                    <w:left w:val="none" w:sz="0" w:space="0" w:color="auto"/>
                    <w:bottom w:val="none" w:sz="0" w:space="0" w:color="auto"/>
                    <w:right w:val="none" w:sz="0" w:space="0" w:color="auto"/>
                  </w:divBdr>
                </w:div>
                <w:div w:id="214781900">
                  <w:marLeft w:val="640"/>
                  <w:marRight w:val="0"/>
                  <w:marTop w:val="0"/>
                  <w:marBottom w:val="0"/>
                  <w:divBdr>
                    <w:top w:val="none" w:sz="0" w:space="0" w:color="auto"/>
                    <w:left w:val="none" w:sz="0" w:space="0" w:color="auto"/>
                    <w:bottom w:val="none" w:sz="0" w:space="0" w:color="auto"/>
                    <w:right w:val="none" w:sz="0" w:space="0" w:color="auto"/>
                  </w:divBdr>
                </w:div>
                <w:div w:id="225995154">
                  <w:marLeft w:val="640"/>
                  <w:marRight w:val="0"/>
                  <w:marTop w:val="0"/>
                  <w:marBottom w:val="0"/>
                  <w:divBdr>
                    <w:top w:val="none" w:sz="0" w:space="0" w:color="auto"/>
                    <w:left w:val="none" w:sz="0" w:space="0" w:color="auto"/>
                    <w:bottom w:val="none" w:sz="0" w:space="0" w:color="auto"/>
                    <w:right w:val="none" w:sz="0" w:space="0" w:color="auto"/>
                  </w:divBdr>
                </w:div>
                <w:div w:id="267203458">
                  <w:marLeft w:val="640"/>
                  <w:marRight w:val="0"/>
                  <w:marTop w:val="0"/>
                  <w:marBottom w:val="0"/>
                  <w:divBdr>
                    <w:top w:val="none" w:sz="0" w:space="0" w:color="auto"/>
                    <w:left w:val="none" w:sz="0" w:space="0" w:color="auto"/>
                    <w:bottom w:val="none" w:sz="0" w:space="0" w:color="auto"/>
                    <w:right w:val="none" w:sz="0" w:space="0" w:color="auto"/>
                  </w:divBdr>
                </w:div>
                <w:div w:id="315963005">
                  <w:marLeft w:val="640"/>
                  <w:marRight w:val="0"/>
                  <w:marTop w:val="0"/>
                  <w:marBottom w:val="0"/>
                  <w:divBdr>
                    <w:top w:val="none" w:sz="0" w:space="0" w:color="auto"/>
                    <w:left w:val="none" w:sz="0" w:space="0" w:color="auto"/>
                    <w:bottom w:val="none" w:sz="0" w:space="0" w:color="auto"/>
                    <w:right w:val="none" w:sz="0" w:space="0" w:color="auto"/>
                  </w:divBdr>
                </w:div>
                <w:div w:id="342516904">
                  <w:marLeft w:val="640"/>
                  <w:marRight w:val="0"/>
                  <w:marTop w:val="0"/>
                  <w:marBottom w:val="0"/>
                  <w:divBdr>
                    <w:top w:val="none" w:sz="0" w:space="0" w:color="auto"/>
                    <w:left w:val="none" w:sz="0" w:space="0" w:color="auto"/>
                    <w:bottom w:val="none" w:sz="0" w:space="0" w:color="auto"/>
                    <w:right w:val="none" w:sz="0" w:space="0" w:color="auto"/>
                  </w:divBdr>
                </w:div>
                <w:div w:id="364452252">
                  <w:marLeft w:val="640"/>
                  <w:marRight w:val="0"/>
                  <w:marTop w:val="0"/>
                  <w:marBottom w:val="0"/>
                  <w:divBdr>
                    <w:top w:val="none" w:sz="0" w:space="0" w:color="auto"/>
                    <w:left w:val="none" w:sz="0" w:space="0" w:color="auto"/>
                    <w:bottom w:val="none" w:sz="0" w:space="0" w:color="auto"/>
                    <w:right w:val="none" w:sz="0" w:space="0" w:color="auto"/>
                  </w:divBdr>
                </w:div>
                <w:div w:id="409887783">
                  <w:marLeft w:val="640"/>
                  <w:marRight w:val="0"/>
                  <w:marTop w:val="0"/>
                  <w:marBottom w:val="0"/>
                  <w:divBdr>
                    <w:top w:val="none" w:sz="0" w:space="0" w:color="auto"/>
                    <w:left w:val="none" w:sz="0" w:space="0" w:color="auto"/>
                    <w:bottom w:val="none" w:sz="0" w:space="0" w:color="auto"/>
                    <w:right w:val="none" w:sz="0" w:space="0" w:color="auto"/>
                  </w:divBdr>
                </w:div>
                <w:div w:id="468396672">
                  <w:marLeft w:val="640"/>
                  <w:marRight w:val="0"/>
                  <w:marTop w:val="0"/>
                  <w:marBottom w:val="0"/>
                  <w:divBdr>
                    <w:top w:val="none" w:sz="0" w:space="0" w:color="auto"/>
                    <w:left w:val="none" w:sz="0" w:space="0" w:color="auto"/>
                    <w:bottom w:val="none" w:sz="0" w:space="0" w:color="auto"/>
                    <w:right w:val="none" w:sz="0" w:space="0" w:color="auto"/>
                  </w:divBdr>
                </w:div>
                <w:div w:id="510990558">
                  <w:marLeft w:val="640"/>
                  <w:marRight w:val="0"/>
                  <w:marTop w:val="0"/>
                  <w:marBottom w:val="0"/>
                  <w:divBdr>
                    <w:top w:val="none" w:sz="0" w:space="0" w:color="auto"/>
                    <w:left w:val="none" w:sz="0" w:space="0" w:color="auto"/>
                    <w:bottom w:val="none" w:sz="0" w:space="0" w:color="auto"/>
                    <w:right w:val="none" w:sz="0" w:space="0" w:color="auto"/>
                  </w:divBdr>
                </w:div>
                <w:div w:id="512766653">
                  <w:marLeft w:val="640"/>
                  <w:marRight w:val="0"/>
                  <w:marTop w:val="0"/>
                  <w:marBottom w:val="0"/>
                  <w:divBdr>
                    <w:top w:val="none" w:sz="0" w:space="0" w:color="auto"/>
                    <w:left w:val="none" w:sz="0" w:space="0" w:color="auto"/>
                    <w:bottom w:val="none" w:sz="0" w:space="0" w:color="auto"/>
                    <w:right w:val="none" w:sz="0" w:space="0" w:color="auto"/>
                  </w:divBdr>
                </w:div>
                <w:div w:id="535653607">
                  <w:marLeft w:val="640"/>
                  <w:marRight w:val="0"/>
                  <w:marTop w:val="0"/>
                  <w:marBottom w:val="0"/>
                  <w:divBdr>
                    <w:top w:val="none" w:sz="0" w:space="0" w:color="auto"/>
                    <w:left w:val="none" w:sz="0" w:space="0" w:color="auto"/>
                    <w:bottom w:val="none" w:sz="0" w:space="0" w:color="auto"/>
                    <w:right w:val="none" w:sz="0" w:space="0" w:color="auto"/>
                  </w:divBdr>
                </w:div>
                <w:div w:id="608049311">
                  <w:marLeft w:val="640"/>
                  <w:marRight w:val="0"/>
                  <w:marTop w:val="0"/>
                  <w:marBottom w:val="0"/>
                  <w:divBdr>
                    <w:top w:val="none" w:sz="0" w:space="0" w:color="auto"/>
                    <w:left w:val="none" w:sz="0" w:space="0" w:color="auto"/>
                    <w:bottom w:val="none" w:sz="0" w:space="0" w:color="auto"/>
                    <w:right w:val="none" w:sz="0" w:space="0" w:color="auto"/>
                  </w:divBdr>
                </w:div>
                <w:div w:id="676540348">
                  <w:marLeft w:val="640"/>
                  <w:marRight w:val="0"/>
                  <w:marTop w:val="0"/>
                  <w:marBottom w:val="0"/>
                  <w:divBdr>
                    <w:top w:val="none" w:sz="0" w:space="0" w:color="auto"/>
                    <w:left w:val="none" w:sz="0" w:space="0" w:color="auto"/>
                    <w:bottom w:val="none" w:sz="0" w:space="0" w:color="auto"/>
                    <w:right w:val="none" w:sz="0" w:space="0" w:color="auto"/>
                  </w:divBdr>
                </w:div>
                <w:div w:id="680011866">
                  <w:marLeft w:val="640"/>
                  <w:marRight w:val="0"/>
                  <w:marTop w:val="0"/>
                  <w:marBottom w:val="0"/>
                  <w:divBdr>
                    <w:top w:val="none" w:sz="0" w:space="0" w:color="auto"/>
                    <w:left w:val="none" w:sz="0" w:space="0" w:color="auto"/>
                    <w:bottom w:val="none" w:sz="0" w:space="0" w:color="auto"/>
                    <w:right w:val="none" w:sz="0" w:space="0" w:color="auto"/>
                  </w:divBdr>
                </w:div>
                <w:div w:id="722410004">
                  <w:marLeft w:val="640"/>
                  <w:marRight w:val="0"/>
                  <w:marTop w:val="0"/>
                  <w:marBottom w:val="0"/>
                  <w:divBdr>
                    <w:top w:val="none" w:sz="0" w:space="0" w:color="auto"/>
                    <w:left w:val="none" w:sz="0" w:space="0" w:color="auto"/>
                    <w:bottom w:val="none" w:sz="0" w:space="0" w:color="auto"/>
                    <w:right w:val="none" w:sz="0" w:space="0" w:color="auto"/>
                  </w:divBdr>
                </w:div>
                <w:div w:id="753472651">
                  <w:marLeft w:val="640"/>
                  <w:marRight w:val="0"/>
                  <w:marTop w:val="0"/>
                  <w:marBottom w:val="0"/>
                  <w:divBdr>
                    <w:top w:val="none" w:sz="0" w:space="0" w:color="auto"/>
                    <w:left w:val="none" w:sz="0" w:space="0" w:color="auto"/>
                    <w:bottom w:val="none" w:sz="0" w:space="0" w:color="auto"/>
                    <w:right w:val="none" w:sz="0" w:space="0" w:color="auto"/>
                  </w:divBdr>
                </w:div>
                <w:div w:id="781075497">
                  <w:marLeft w:val="640"/>
                  <w:marRight w:val="0"/>
                  <w:marTop w:val="0"/>
                  <w:marBottom w:val="0"/>
                  <w:divBdr>
                    <w:top w:val="none" w:sz="0" w:space="0" w:color="auto"/>
                    <w:left w:val="none" w:sz="0" w:space="0" w:color="auto"/>
                    <w:bottom w:val="none" w:sz="0" w:space="0" w:color="auto"/>
                    <w:right w:val="none" w:sz="0" w:space="0" w:color="auto"/>
                  </w:divBdr>
                </w:div>
                <w:div w:id="791751899">
                  <w:marLeft w:val="640"/>
                  <w:marRight w:val="0"/>
                  <w:marTop w:val="0"/>
                  <w:marBottom w:val="0"/>
                  <w:divBdr>
                    <w:top w:val="none" w:sz="0" w:space="0" w:color="auto"/>
                    <w:left w:val="none" w:sz="0" w:space="0" w:color="auto"/>
                    <w:bottom w:val="none" w:sz="0" w:space="0" w:color="auto"/>
                    <w:right w:val="none" w:sz="0" w:space="0" w:color="auto"/>
                  </w:divBdr>
                </w:div>
                <w:div w:id="840437692">
                  <w:marLeft w:val="640"/>
                  <w:marRight w:val="0"/>
                  <w:marTop w:val="0"/>
                  <w:marBottom w:val="0"/>
                  <w:divBdr>
                    <w:top w:val="none" w:sz="0" w:space="0" w:color="auto"/>
                    <w:left w:val="none" w:sz="0" w:space="0" w:color="auto"/>
                    <w:bottom w:val="none" w:sz="0" w:space="0" w:color="auto"/>
                    <w:right w:val="none" w:sz="0" w:space="0" w:color="auto"/>
                  </w:divBdr>
                </w:div>
                <w:div w:id="884291089">
                  <w:marLeft w:val="640"/>
                  <w:marRight w:val="0"/>
                  <w:marTop w:val="0"/>
                  <w:marBottom w:val="0"/>
                  <w:divBdr>
                    <w:top w:val="none" w:sz="0" w:space="0" w:color="auto"/>
                    <w:left w:val="none" w:sz="0" w:space="0" w:color="auto"/>
                    <w:bottom w:val="none" w:sz="0" w:space="0" w:color="auto"/>
                    <w:right w:val="none" w:sz="0" w:space="0" w:color="auto"/>
                  </w:divBdr>
                </w:div>
                <w:div w:id="891574992">
                  <w:marLeft w:val="640"/>
                  <w:marRight w:val="0"/>
                  <w:marTop w:val="0"/>
                  <w:marBottom w:val="0"/>
                  <w:divBdr>
                    <w:top w:val="none" w:sz="0" w:space="0" w:color="auto"/>
                    <w:left w:val="none" w:sz="0" w:space="0" w:color="auto"/>
                    <w:bottom w:val="none" w:sz="0" w:space="0" w:color="auto"/>
                    <w:right w:val="none" w:sz="0" w:space="0" w:color="auto"/>
                  </w:divBdr>
                </w:div>
                <w:div w:id="892734637">
                  <w:marLeft w:val="640"/>
                  <w:marRight w:val="0"/>
                  <w:marTop w:val="0"/>
                  <w:marBottom w:val="0"/>
                  <w:divBdr>
                    <w:top w:val="none" w:sz="0" w:space="0" w:color="auto"/>
                    <w:left w:val="none" w:sz="0" w:space="0" w:color="auto"/>
                    <w:bottom w:val="none" w:sz="0" w:space="0" w:color="auto"/>
                    <w:right w:val="none" w:sz="0" w:space="0" w:color="auto"/>
                  </w:divBdr>
                </w:div>
                <w:div w:id="921061473">
                  <w:marLeft w:val="640"/>
                  <w:marRight w:val="0"/>
                  <w:marTop w:val="0"/>
                  <w:marBottom w:val="0"/>
                  <w:divBdr>
                    <w:top w:val="none" w:sz="0" w:space="0" w:color="auto"/>
                    <w:left w:val="none" w:sz="0" w:space="0" w:color="auto"/>
                    <w:bottom w:val="none" w:sz="0" w:space="0" w:color="auto"/>
                    <w:right w:val="none" w:sz="0" w:space="0" w:color="auto"/>
                  </w:divBdr>
                </w:div>
                <w:div w:id="932737486">
                  <w:marLeft w:val="640"/>
                  <w:marRight w:val="0"/>
                  <w:marTop w:val="0"/>
                  <w:marBottom w:val="0"/>
                  <w:divBdr>
                    <w:top w:val="none" w:sz="0" w:space="0" w:color="auto"/>
                    <w:left w:val="none" w:sz="0" w:space="0" w:color="auto"/>
                    <w:bottom w:val="none" w:sz="0" w:space="0" w:color="auto"/>
                    <w:right w:val="none" w:sz="0" w:space="0" w:color="auto"/>
                  </w:divBdr>
                </w:div>
                <w:div w:id="1046224552">
                  <w:marLeft w:val="640"/>
                  <w:marRight w:val="0"/>
                  <w:marTop w:val="0"/>
                  <w:marBottom w:val="0"/>
                  <w:divBdr>
                    <w:top w:val="none" w:sz="0" w:space="0" w:color="auto"/>
                    <w:left w:val="none" w:sz="0" w:space="0" w:color="auto"/>
                    <w:bottom w:val="none" w:sz="0" w:space="0" w:color="auto"/>
                    <w:right w:val="none" w:sz="0" w:space="0" w:color="auto"/>
                  </w:divBdr>
                </w:div>
                <w:div w:id="1062173321">
                  <w:marLeft w:val="640"/>
                  <w:marRight w:val="0"/>
                  <w:marTop w:val="0"/>
                  <w:marBottom w:val="0"/>
                  <w:divBdr>
                    <w:top w:val="none" w:sz="0" w:space="0" w:color="auto"/>
                    <w:left w:val="none" w:sz="0" w:space="0" w:color="auto"/>
                    <w:bottom w:val="none" w:sz="0" w:space="0" w:color="auto"/>
                    <w:right w:val="none" w:sz="0" w:space="0" w:color="auto"/>
                  </w:divBdr>
                </w:div>
                <w:div w:id="1062371275">
                  <w:marLeft w:val="640"/>
                  <w:marRight w:val="0"/>
                  <w:marTop w:val="0"/>
                  <w:marBottom w:val="0"/>
                  <w:divBdr>
                    <w:top w:val="none" w:sz="0" w:space="0" w:color="auto"/>
                    <w:left w:val="none" w:sz="0" w:space="0" w:color="auto"/>
                    <w:bottom w:val="none" w:sz="0" w:space="0" w:color="auto"/>
                    <w:right w:val="none" w:sz="0" w:space="0" w:color="auto"/>
                  </w:divBdr>
                </w:div>
                <w:div w:id="1146317593">
                  <w:marLeft w:val="640"/>
                  <w:marRight w:val="0"/>
                  <w:marTop w:val="0"/>
                  <w:marBottom w:val="0"/>
                  <w:divBdr>
                    <w:top w:val="none" w:sz="0" w:space="0" w:color="auto"/>
                    <w:left w:val="none" w:sz="0" w:space="0" w:color="auto"/>
                    <w:bottom w:val="none" w:sz="0" w:space="0" w:color="auto"/>
                    <w:right w:val="none" w:sz="0" w:space="0" w:color="auto"/>
                  </w:divBdr>
                </w:div>
                <w:div w:id="1216620620">
                  <w:marLeft w:val="640"/>
                  <w:marRight w:val="0"/>
                  <w:marTop w:val="0"/>
                  <w:marBottom w:val="0"/>
                  <w:divBdr>
                    <w:top w:val="none" w:sz="0" w:space="0" w:color="auto"/>
                    <w:left w:val="none" w:sz="0" w:space="0" w:color="auto"/>
                    <w:bottom w:val="none" w:sz="0" w:space="0" w:color="auto"/>
                    <w:right w:val="none" w:sz="0" w:space="0" w:color="auto"/>
                  </w:divBdr>
                </w:div>
                <w:div w:id="1354185257">
                  <w:marLeft w:val="640"/>
                  <w:marRight w:val="0"/>
                  <w:marTop w:val="0"/>
                  <w:marBottom w:val="0"/>
                  <w:divBdr>
                    <w:top w:val="none" w:sz="0" w:space="0" w:color="auto"/>
                    <w:left w:val="none" w:sz="0" w:space="0" w:color="auto"/>
                    <w:bottom w:val="none" w:sz="0" w:space="0" w:color="auto"/>
                    <w:right w:val="none" w:sz="0" w:space="0" w:color="auto"/>
                  </w:divBdr>
                </w:div>
                <w:div w:id="1355572889">
                  <w:marLeft w:val="640"/>
                  <w:marRight w:val="0"/>
                  <w:marTop w:val="0"/>
                  <w:marBottom w:val="0"/>
                  <w:divBdr>
                    <w:top w:val="none" w:sz="0" w:space="0" w:color="auto"/>
                    <w:left w:val="none" w:sz="0" w:space="0" w:color="auto"/>
                    <w:bottom w:val="none" w:sz="0" w:space="0" w:color="auto"/>
                    <w:right w:val="none" w:sz="0" w:space="0" w:color="auto"/>
                  </w:divBdr>
                </w:div>
                <w:div w:id="1369065593">
                  <w:marLeft w:val="640"/>
                  <w:marRight w:val="0"/>
                  <w:marTop w:val="0"/>
                  <w:marBottom w:val="0"/>
                  <w:divBdr>
                    <w:top w:val="none" w:sz="0" w:space="0" w:color="auto"/>
                    <w:left w:val="none" w:sz="0" w:space="0" w:color="auto"/>
                    <w:bottom w:val="none" w:sz="0" w:space="0" w:color="auto"/>
                    <w:right w:val="none" w:sz="0" w:space="0" w:color="auto"/>
                  </w:divBdr>
                </w:div>
                <w:div w:id="1370838106">
                  <w:marLeft w:val="640"/>
                  <w:marRight w:val="0"/>
                  <w:marTop w:val="0"/>
                  <w:marBottom w:val="0"/>
                  <w:divBdr>
                    <w:top w:val="none" w:sz="0" w:space="0" w:color="auto"/>
                    <w:left w:val="none" w:sz="0" w:space="0" w:color="auto"/>
                    <w:bottom w:val="none" w:sz="0" w:space="0" w:color="auto"/>
                    <w:right w:val="none" w:sz="0" w:space="0" w:color="auto"/>
                  </w:divBdr>
                </w:div>
                <w:div w:id="1385328939">
                  <w:marLeft w:val="640"/>
                  <w:marRight w:val="0"/>
                  <w:marTop w:val="0"/>
                  <w:marBottom w:val="0"/>
                  <w:divBdr>
                    <w:top w:val="none" w:sz="0" w:space="0" w:color="auto"/>
                    <w:left w:val="none" w:sz="0" w:space="0" w:color="auto"/>
                    <w:bottom w:val="none" w:sz="0" w:space="0" w:color="auto"/>
                    <w:right w:val="none" w:sz="0" w:space="0" w:color="auto"/>
                  </w:divBdr>
                </w:div>
                <w:div w:id="1399549232">
                  <w:marLeft w:val="640"/>
                  <w:marRight w:val="0"/>
                  <w:marTop w:val="0"/>
                  <w:marBottom w:val="0"/>
                  <w:divBdr>
                    <w:top w:val="none" w:sz="0" w:space="0" w:color="auto"/>
                    <w:left w:val="none" w:sz="0" w:space="0" w:color="auto"/>
                    <w:bottom w:val="none" w:sz="0" w:space="0" w:color="auto"/>
                    <w:right w:val="none" w:sz="0" w:space="0" w:color="auto"/>
                  </w:divBdr>
                </w:div>
                <w:div w:id="1428111502">
                  <w:marLeft w:val="640"/>
                  <w:marRight w:val="0"/>
                  <w:marTop w:val="0"/>
                  <w:marBottom w:val="0"/>
                  <w:divBdr>
                    <w:top w:val="none" w:sz="0" w:space="0" w:color="auto"/>
                    <w:left w:val="none" w:sz="0" w:space="0" w:color="auto"/>
                    <w:bottom w:val="none" w:sz="0" w:space="0" w:color="auto"/>
                    <w:right w:val="none" w:sz="0" w:space="0" w:color="auto"/>
                  </w:divBdr>
                </w:div>
                <w:div w:id="1468090614">
                  <w:marLeft w:val="640"/>
                  <w:marRight w:val="0"/>
                  <w:marTop w:val="0"/>
                  <w:marBottom w:val="0"/>
                  <w:divBdr>
                    <w:top w:val="none" w:sz="0" w:space="0" w:color="auto"/>
                    <w:left w:val="none" w:sz="0" w:space="0" w:color="auto"/>
                    <w:bottom w:val="none" w:sz="0" w:space="0" w:color="auto"/>
                    <w:right w:val="none" w:sz="0" w:space="0" w:color="auto"/>
                  </w:divBdr>
                </w:div>
                <w:div w:id="1476676672">
                  <w:marLeft w:val="640"/>
                  <w:marRight w:val="0"/>
                  <w:marTop w:val="0"/>
                  <w:marBottom w:val="0"/>
                  <w:divBdr>
                    <w:top w:val="none" w:sz="0" w:space="0" w:color="auto"/>
                    <w:left w:val="none" w:sz="0" w:space="0" w:color="auto"/>
                    <w:bottom w:val="none" w:sz="0" w:space="0" w:color="auto"/>
                    <w:right w:val="none" w:sz="0" w:space="0" w:color="auto"/>
                  </w:divBdr>
                </w:div>
                <w:div w:id="1512337075">
                  <w:marLeft w:val="640"/>
                  <w:marRight w:val="0"/>
                  <w:marTop w:val="0"/>
                  <w:marBottom w:val="0"/>
                  <w:divBdr>
                    <w:top w:val="none" w:sz="0" w:space="0" w:color="auto"/>
                    <w:left w:val="none" w:sz="0" w:space="0" w:color="auto"/>
                    <w:bottom w:val="none" w:sz="0" w:space="0" w:color="auto"/>
                    <w:right w:val="none" w:sz="0" w:space="0" w:color="auto"/>
                  </w:divBdr>
                </w:div>
                <w:div w:id="1539970531">
                  <w:marLeft w:val="640"/>
                  <w:marRight w:val="0"/>
                  <w:marTop w:val="0"/>
                  <w:marBottom w:val="0"/>
                  <w:divBdr>
                    <w:top w:val="none" w:sz="0" w:space="0" w:color="auto"/>
                    <w:left w:val="none" w:sz="0" w:space="0" w:color="auto"/>
                    <w:bottom w:val="none" w:sz="0" w:space="0" w:color="auto"/>
                    <w:right w:val="none" w:sz="0" w:space="0" w:color="auto"/>
                  </w:divBdr>
                </w:div>
                <w:div w:id="1581912508">
                  <w:marLeft w:val="640"/>
                  <w:marRight w:val="0"/>
                  <w:marTop w:val="0"/>
                  <w:marBottom w:val="0"/>
                  <w:divBdr>
                    <w:top w:val="none" w:sz="0" w:space="0" w:color="auto"/>
                    <w:left w:val="none" w:sz="0" w:space="0" w:color="auto"/>
                    <w:bottom w:val="none" w:sz="0" w:space="0" w:color="auto"/>
                    <w:right w:val="none" w:sz="0" w:space="0" w:color="auto"/>
                  </w:divBdr>
                </w:div>
                <w:div w:id="1667631894">
                  <w:marLeft w:val="640"/>
                  <w:marRight w:val="0"/>
                  <w:marTop w:val="0"/>
                  <w:marBottom w:val="0"/>
                  <w:divBdr>
                    <w:top w:val="none" w:sz="0" w:space="0" w:color="auto"/>
                    <w:left w:val="none" w:sz="0" w:space="0" w:color="auto"/>
                    <w:bottom w:val="none" w:sz="0" w:space="0" w:color="auto"/>
                    <w:right w:val="none" w:sz="0" w:space="0" w:color="auto"/>
                  </w:divBdr>
                </w:div>
                <w:div w:id="1847746009">
                  <w:marLeft w:val="640"/>
                  <w:marRight w:val="0"/>
                  <w:marTop w:val="0"/>
                  <w:marBottom w:val="0"/>
                  <w:divBdr>
                    <w:top w:val="none" w:sz="0" w:space="0" w:color="auto"/>
                    <w:left w:val="none" w:sz="0" w:space="0" w:color="auto"/>
                    <w:bottom w:val="none" w:sz="0" w:space="0" w:color="auto"/>
                    <w:right w:val="none" w:sz="0" w:space="0" w:color="auto"/>
                  </w:divBdr>
                </w:div>
                <w:div w:id="1875730056">
                  <w:marLeft w:val="640"/>
                  <w:marRight w:val="0"/>
                  <w:marTop w:val="0"/>
                  <w:marBottom w:val="0"/>
                  <w:divBdr>
                    <w:top w:val="none" w:sz="0" w:space="0" w:color="auto"/>
                    <w:left w:val="none" w:sz="0" w:space="0" w:color="auto"/>
                    <w:bottom w:val="none" w:sz="0" w:space="0" w:color="auto"/>
                    <w:right w:val="none" w:sz="0" w:space="0" w:color="auto"/>
                  </w:divBdr>
                </w:div>
                <w:div w:id="1927569218">
                  <w:marLeft w:val="640"/>
                  <w:marRight w:val="0"/>
                  <w:marTop w:val="0"/>
                  <w:marBottom w:val="0"/>
                  <w:divBdr>
                    <w:top w:val="none" w:sz="0" w:space="0" w:color="auto"/>
                    <w:left w:val="none" w:sz="0" w:space="0" w:color="auto"/>
                    <w:bottom w:val="none" w:sz="0" w:space="0" w:color="auto"/>
                    <w:right w:val="none" w:sz="0" w:space="0" w:color="auto"/>
                  </w:divBdr>
                </w:div>
                <w:div w:id="1953633150">
                  <w:marLeft w:val="640"/>
                  <w:marRight w:val="0"/>
                  <w:marTop w:val="0"/>
                  <w:marBottom w:val="0"/>
                  <w:divBdr>
                    <w:top w:val="none" w:sz="0" w:space="0" w:color="auto"/>
                    <w:left w:val="none" w:sz="0" w:space="0" w:color="auto"/>
                    <w:bottom w:val="none" w:sz="0" w:space="0" w:color="auto"/>
                    <w:right w:val="none" w:sz="0" w:space="0" w:color="auto"/>
                  </w:divBdr>
                </w:div>
                <w:div w:id="2007202927">
                  <w:marLeft w:val="640"/>
                  <w:marRight w:val="0"/>
                  <w:marTop w:val="0"/>
                  <w:marBottom w:val="0"/>
                  <w:divBdr>
                    <w:top w:val="none" w:sz="0" w:space="0" w:color="auto"/>
                    <w:left w:val="none" w:sz="0" w:space="0" w:color="auto"/>
                    <w:bottom w:val="none" w:sz="0" w:space="0" w:color="auto"/>
                    <w:right w:val="none" w:sz="0" w:space="0" w:color="auto"/>
                  </w:divBdr>
                </w:div>
                <w:div w:id="2010718727">
                  <w:marLeft w:val="640"/>
                  <w:marRight w:val="0"/>
                  <w:marTop w:val="0"/>
                  <w:marBottom w:val="0"/>
                  <w:divBdr>
                    <w:top w:val="none" w:sz="0" w:space="0" w:color="auto"/>
                    <w:left w:val="none" w:sz="0" w:space="0" w:color="auto"/>
                    <w:bottom w:val="none" w:sz="0" w:space="0" w:color="auto"/>
                    <w:right w:val="none" w:sz="0" w:space="0" w:color="auto"/>
                  </w:divBdr>
                </w:div>
                <w:div w:id="2041080033">
                  <w:marLeft w:val="640"/>
                  <w:marRight w:val="0"/>
                  <w:marTop w:val="0"/>
                  <w:marBottom w:val="0"/>
                  <w:divBdr>
                    <w:top w:val="none" w:sz="0" w:space="0" w:color="auto"/>
                    <w:left w:val="none" w:sz="0" w:space="0" w:color="auto"/>
                    <w:bottom w:val="none" w:sz="0" w:space="0" w:color="auto"/>
                    <w:right w:val="none" w:sz="0" w:space="0" w:color="auto"/>
                  </w:divBdr>
                </w:div>
                <w:div w:id="2074039336">
                  <w:marLeft w:val="640"/>
                  <w:marRight w:val="0"/>
                  <w:marTop w:val="0"/>
                  <w:marBottom w:val="0"/>
                  <w:divBdr>
                    <w:top w:val="none" w:sz="0" w:space="0" w:color="auto"/>
                    <w:left w:val="none" w:sz="0" w:space="0" w:color="auto"/>
                    <w:bottom w:val="none" w:sz="0" w:space="0" w:color="auto"/>
                    <w:right w:val="none" w:sz="0" w:space="0" w:color="auto"/>
                  </w:divBdr>
                </w:div>
                <w:div w:id="211551960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41745360">
          <w:marLeft w:val="640"/>
          <w:marRight w:val="0"/>
          <w:marTop w:val="0"/>
          <w:marBottom w:val="0"/>
          <w:divBdr>
            <w:top w:val="none" w:sz="0" w:space="0" w:color="auto"/>
            <w:left w:val="none" w:sz="0" w:space="0" w:color="auto"/>
            <w:bottom w:val="none" w:sz="0" w:space="0" w:color="auto"/>
            <w:right w:val="none" w:sz="0" w:space="0" w:color="auto"/>
          </w:divBdr>
        </w:div>
        <w:div w:id="857307638">
          <w:marLeft w:val="640"/>
          <w:marRight w:val="0"/>
          <w:marTop w:val="0"/>
          <w:marBottom w:val="0"/>
          <w:divBdr>
            <w:top w:val="none" w:sz="0" w:space="0" w:color="auto"/>
            <w:left w:val="none" w:sz="0" w:space="0" w:color="auto"/>
            <w:bottom w:val="none" w:sz="0" w:space="0" w:color="auto"/>
            <w:right w:val="none" w:sz="0" w:space="0" w:color="auto"/>
          </w:divBdr>
        </w:div>
        <w:div w:id="932476017">
          <w:marLeft w:val="640"/>
          <w:marRight w:val="0"/>
          <w:marTop w:val="0"/>
          <w:marBottom w:val="0"/>
          <w:divBdr>
            <w:top w:val="none" w:sz="0" w:space="0" w:color="auto"/>
            <w:left w:val="none" w:sz="0" w:space="0" w:color="auto"/>
            <w:bottom w:val="none" w:sz="0" w:space="0" w:color="auto"/>
            <w:right w:val="none" w:sz="0" w:space="0" w:color="auto"/>
          </w:divBdr>
        </w:div>
        <w:div w:id="962884877">
          <w:marLeft w:val="640"/>
          <w:marRight w:val="0"/>
          <w:marTop w:val="0"/>
          <w:marBottom w:val="0"/>
          <w:divBdr>
            <w:top w:val="none" w:sz="0" w:space="0" w:color="auto"/>
            <w:left w:val="none" w:sz="0" w:space="0" w:color="auto"/>
            <w:bottom w:val="none" w:sz="0" w:space="0" w:color="auto"/>
            <w:right w:val="none" w:sz="0" w:space="0" w:color="auto"/>
          </w:divBdr>
        </w:div>
        <w:div w:id="1046173674">
          <w:marLeft w:val="640"/>
          <w:marRight w:val="0"/>
          <w:marTop w:val="0"/>
          <w:marBottom w:val="0"/>
          <w:divBdr>
            <w:top w:val="none" w:sz="0" w:space="0" w:color="auto"/>
            <w:left w:val="none" w:sz="0" w:space="0" w:color="auto"/>
            <w:bottom w:val="none" w:sz="0" w:space="0" w:color="auto"/>
            <w:right w:val="none" w:sz="0" w:space="0" w:color="auto"/>
          </w:divBdr>
        </w:div>
        <w:div w:id="1061833229">
          <w:marLeft w:val="640"/>
          <w:marRight w:val="0"/>
          <w:marTop w:val="0"/>
          <w:marBottom w:val="0"/>
          <w:divBdr>
            <w:top w:val="none" w:sz="0" w:space="0" w:color="auto"/>
            <w:left w:val="none" w:sz="0" w:space="0" w:color="auto"/>
            <w:bottom w:val="none" w:sz="0" w:space="0" w:color="auto"/>
            <w:right w:val="none" w:sz="0" w:space="0" w:color="auto"/>
          </w:divBdr>
        </w:div>
        <w:div w:id="1093696903">
          <w:marLeft w:val="640"/>
          <w:marRight w:val="0"/>
          <w:marTop w:val="0"/>
          <w:marBottom w:val="0"/>
          <w:divBdr>
            <w:top w:val="none" w:sz="0" w:space="0" w:color="auto"/>
            <w:left w:val="none" w:sz="0" w:space="0" w:color="auto"/>
            <w:bottom w:val="none" w:sz="0" w:space="0" w:color="auto"/>
            <w:right w:val="none" w:sz="0" w:space="0" w:color="auto"/>
          </w:divBdr>
        </w:div>
        <w:div w:id="1179004246">
          <w:marLeft w:val="640"/>
          <w:marRight w:val="0"/>
          <w:marTop w:val="0"/>
          <w:marBottom w:val="0"/>
          <w:divBdr>
            <w:top w:val="none" w:sz="0" w:space="0" w:color="auto"/>
            <w:left w:val="none" w:sz="0" w:space="0" w:color="auto"/>
            <w:bottom w:val="none" w:sz="0" w:space="0" w:color="auto"/>
            <w:right w:val="none" w:sz="0" w:space="0" w:color="auto"/>
          </w:divBdr>
        </w:div>
        <w:div w:id="1193687035">
          <w:marLeft w:val="640"/>
          <w:marRight w:val="0"/>
          <w:marTop w:val="0"/>
          <w:marBottom w:val="0"/>
          <w:divBdr>
            <w:top w:val="none" w:sz="0" w:space="0" w:color="auto"/>
            <w:left w:val="none" w:sz="0" w:space="0" w:color="auto"/>
            <w:bottom w:val="none" w:sz="0" w:space="0" w:color="auto"/>
            <w:right w:val="none" w:sz="0" w:space="0" w:color="auto"/>
          </w:divBdr>
        </w:div>
        <w:div w:id="1212426271">
          <w:marLeft w:val="640"/>
          <w:marRight w:val="0"/>
          <w:marTop w:val="0"/>
          <w:marBottom w:val="0"/>
          <w:divBdr>
            <w:top w:val="none" w:sz="0" w:space="0" w:color="auto"/>
            <w:left w:val="none" w:sz="0" w:space="0" w:color="auto"/>
            <w:bottom w:val="none" w:sz="0" w:space="0" w:color="auto"/>
            <w:right w:val="none" w:sz="0" w:space="0" w:color="auto"/>
          </w:divBdr>
        </w:div>
        <w:div w:id="1215194520">
          <w:marLeft w:val="640"/>
          <w:marRight w:val="0"/>
          <w:marTop w:val="0"/>
          <w:marBottom w:val="0"/>
          <w:divBdr>
            <w:top w:val="none" w:sz="0" w:space="0" w:color="auto"/>
            <w:left w:val="none" w:sz="0" w:space="0" w:color="auto"/>
            <w:bottom w:val="none" w:sz="0" w:space="0" w:color="auto"/>
            <w:right w:val="none" w:sz="0" w:space="0" w:color="auto"/>
          </w:divBdr>
        </w:div>
        <w:div w:id="1240871415">
          <w:marLeft w:val="640"/>
          <w:marRight w:val="0"/>
          <w:marTop w:val="0"/>
          <w:marBottom w:val="0"/>
          <w:divBdr>
            <w:top w:val="none" w:sz="0" w:space="0" w:color="auto"/>
            <w:left w:val="none" w:sz="0" w:space="0" w:color="auto"/>
            <w:bottom w:val="none" w:sz="0" w:space="0" w:color="auto"/>
            <w:right w:val="none" w:sz="0" w:space="0" w:color="auto"/>
          </w:divBdr>
        </w:div>
        <w:div w:id="1292057751">
          <w:marLeft w:val="640"/>
          <w:marRight w:val="0"/>
          <w:marTop w:val="0"/>
          <w:marBottom w:val="0"/>
          <w:divBdr>
            <w:top w:val="none" w:sz="0" w:space="0" w:color="auto"/>
            <w:left w:val="none" w:sz="0" w:space="0" w:color="auto"/>
            <w:bottom w:val="none" w:sz="0" w:space="0" w:color="auto"/>
            <w:right w:val="none" w:sz="0" w:space="0" w:color="auto"/>
          </w:divBdr>
        </w:div>
        <w:div w:id="1304654573">
          <w:marLeft w:val="640"/>
          <w:marRight w:val="0"/>
          <w:marTop w:val="0"/>
          <w:marBottom w:val="0"/>
          <w:divBdr>
            <w:top w:val="none" w:sz="0" w:space="0" w:color="auto"/>
            <w:left w:val="none" w:sz="0" w:space="0" w:color="auto"/>
            <w:bottom w:val="none" w:sz="0" w:space="0" w:color="auto"/>
            <w:right w:val="none" w:sz="0" w:space="0" w:color="auto"/>
          </w:divBdr>
        </w:div>
        <w:div w:id="1308362545">
          <w:marLeft w:val="640"/>
          <w:marRight w:val="0"/>
          <w:marTop w:val="0"/>
          <w:marBottom w:val="0"/>
          <w:divBdr>
            <w:top w:val="none" w:sz="0" w:space="0" w:color="auto"/>
            <w:left w:val="none" w:sz="0" w:space="0" w:color="auto"/>
            <w:bottom w:val="none" w:sz="0" w:space="0" w:color="auto"/>
            <w:right w:val="none" w:sz="0" w:space="0" w:color="auto"/>
          </w:divBdr>
        </w:div>
        <w:div w:id="1390421461">
          <w:marLeft w:val="640"/>
          <w:marRight w:val="0"/>
          <w:marTop w:val="0"/>
          <w:marBottom w:val="0"/>
          <w:divBdr>
            <w:top w:val="none" w:sz="0" w:space="0" w:color="auto"/>
            <w:left w:val="none" w:sz="0" w:space="0" w:color="auto"/>
            <w:bottom w:val="none" w:sz="0" w:space="0" w:color="auto"/>
            <w:right w:val="none" w:sz="0" w:space="0" w:color="auto"/>
          </w:divBdr>
        </w:div>
        <w:div w:id="1412385202">
          <w:marLeft w:val="640"/>
          <w:marRight w:val="0"/>
          <w:marTop w:val="0"/>
          <w:marBottom w:val="0"/>
          <w:divBdr>
            <w:top w:val="none" w:sz="0" w:space="0" w:color="auto"/>
            <w:left w:val="none" w:sz="0" w:space="0" w:color="auto"/>
            <w:bottom w:val="none" w:sz="0" w:space="0" w:color="auto"/>
            <w:right w:val="none" w:sz="0" w:space="0" w:color="auto"/>
          </w:divBdr>
        </w:div>
        <w:div w:id="1508252323">
          <w:marLeft w:val="640"/>
          <w:marRight w:val="0"/>
          <w:marTop w:val="0"/>
          <w:marBottom w:val="0"/>
          <w:divBdr>
            <w:top w:val="none" w:sz="0" w:space="0" w:color="auto"/>
            <w:left w:val="none" w:sz="0" w:space="0" w:color="auto"/>
            <w:bottom w:val="none" w:sz="0" w:space="0" w:color="auto"/>
            <w:right w:val="none" w:sz="0" w:space="0" w:color="auto"/>
          </w:divBdr>
        </w:div>
        <w:div w:id="1535579216">
          <w:marLeft w:val="640"/>
          <w:marRight w:val="0"/>
          <w:marTop w:val="0"/>
          <w:marBottom w:val="0"/>
          <w:divBdr>
            <w:top w:val="none" w:sz="0" w:space="0" w:color="auto"/>
            <w:left w:val="none" w:sz="0" w:space="0" w:color="auto"/>
            <w:bottom w:val="none" w:sz="0" w:space="0" w:color="auto"/>
            <w:right w:val="none" w:sz="0" w:space="0" w:color="auto"/>
          </w:divBdr>
        </w:div>
        <w:div w:id="1540312480">
          <w:marLeft w:val="640"/>
          <w:marRight w:val="0"/>
          <w:marTop w:val="0"/>
          <w:marBottom w:val="0"/>
          <w:divBdr>
            <w:top w:val="none" w:sz="0" w:space="0" w:color="auto"/>
            <w:left w:val="none" w:sz="0" w:space="0" w:color="auto"/>
            <w:bottom w:val="none" w:sz="0" w:space="0" w:color="auto"/>
            <w:right w:val="none" w:sz="0" w:space="0" w:color="auto"/>
          </w:divBdr>
        </w:div>
        <w:div w:id="1576353050">
          <w:marLeft w:val="640"/>
          <w:marRight w:val="0"/>
          <w:marTop w:val="0"/>
          <w:marBottom w:val="0"/>
          <w:divBdr>
            <w:top w:val="none" w:sz="0" w:space="0" w:color="auto"/>
            <w:left w:val="none" w:sz="0" w:space="0" w:color="auto"/>
            <w:bottom w:val="none" w:sz="0" w:space="0" w:color="auto"/>
            <w:right w:val="none" w:sz="0" w:space="0" w:color="auto"/>
          </w:divBdr>
        </w:div>
        <w:div w:id="1585383993">
          <w:marLeft w:val="640"/>
          <w:marRight w:val="0"/>
          <w:marTop w:val="0"/>
          <w:marBottom w:val="0"/>
          <w:divBdr>
            <w:top w:val="none" w:sz="0" w:space="0" w:color="auto"/>
            <w:left w:val="none" w:sz="0" w:space="0" w:color="auto"/>
            <w:bottom w:val="none" w:sz="0" w:space="0" w:color="auto"/>
            <w:right w:val="none" w:sz="0" w:space="0" w:color="auto"/>
          </w:divBdr>
        </w:div>
        <w:div w:id="1612007168">
          <w:marLeft w:val="640"/>
          <w:marRight w:val="0"/>
          <w:marTop w:val="0"/>
          <w:marBottom w:val="0"/>
          <w:divBdr>
            <w:top w:val="none" w:sz="0" w:space="0" w:color="auto"/>
            <w:left w:val="none" w:sz="0" w:space="0" w:color="auto"/>
            <w:bottom w:val="none" w:sz="0" w:space="0" w:color="auto"/>
            <w:right w:val="none" w:sz="0" w:space="0" w:color="auto"/>
          </w:divBdr>
        </w:div>
        <w:div w:id="1617327078">
          <w:marLeft w:val="640"/>
          <w:marRight w:val="0"/>
          <w:marTop w:val="0"/>
          <w:marBottom w:val="0"/>
          <w:divBdr>
            <w:top w:val="none" w:sz="0" w:space="0" w:color="auto"/>
            <w:left w:val="none" w:sz="0" w:space="0" w:color="auto"/>
            <w:bottom w:val="none" w:sz="0" w:space="0" w:color="auto"/>
            <w:right w:val="none" w:sz="0" w:space="0" w:color="auto"/>
          </w:divBdr>
        </w:div>
        <w:div w:id="1683580308">
          <w:marLeft w:val="640"/>
          <w:marRight w:val="0"/>
          <w:marTop w:val="0"/>
          <w:marBottom w:val="0"/>
          <w:divBdr>
            <w:top w:val="none" w:sz="0" w:space="0" w:color="auto"/>
            <w:left w:val="none" w:sz="0" w:space="0" w:color="auto"/>
            <w:bottom w:val="none" w:sz="0" w:space="0" w:color="auto"/>
            <w:right w:val="none" w:sz="0" w:space="0" w:color="auto"/>
          </w:divBdr>
        </w:div>
        <w:div w:id="1693149480">
          <w:marLeft w:val="640"/>
          <w:marRight w:val="0"/>
          <w:marTop w:val="0"/>
          <w:marBottom w:val="0"/>
          <w:divBdr>
            <w:top w:val="none" w:sz="0" w:space="0" w:color="auto"/>
            <w:left w:val="none" w:sz="0" w:space="0" w:color="auto"/>
            <w:bottom w:val="none" w:sz="0" w:space="0" w:color="auto"/>
            <w:right w:val="none" w:sz="0" w:space="0" w:color="auto"/>
          </w:divBdr>
        </w:div>
        <w:div w:id="1696038714">
          <w:marLeft w:val="640"/>
          <w:marRight w:val="0"/>
          <w:marTop w:val="0"/>
          <w:marBottom w:val="0"/>
          <w:divBdr>
            <w:top w:val="none" w:sz="0" w:space="0" w:color="auto"/>
            <w:left w:val="none" w:sz="0" w:space="0" w:color="auto"/>
            <w:bottom w:val="none" w:sz="0" w:space="0" w:color="auto"/>
            <w:right w:val="none" w:sz="0" w:space="0" w:color="auto"/>
          </w:divBdr>
        </w:div>
        <w:div w:id="1870484197">
          <w:marLeft w:val="640"/>
          <w:marRight w:val="0"/>
          <w:marTop w:val="0"/>
          <w:marBottom w:val="0"/>
          <w:divBdr>
            <w:top w:val="none" w:sz="0" w:space="0" w:color="auto"/>
            <w:left w:val="none" w:sz="0" w:space="0" w:color="auto"/>
            <w:bottom w:val="none" w:sz="0" w:space="0" w:color="auto"/>
            <w:right w:val="none" w:sz="0" w:space="0" w:color="auto"/>
          </w:divBdr>
        </w:div>
        <w:div w:id="1876962898">
          <w:marLeft w:val="640"/>
          <w:marRight w:val="0"/>
          <w:marTop w:val="0"/>
          <w:marBottom w:val="0"/>
          <w:divBdr>
            <w:top w:val="none" w:sz="0" w:space="0" w:color="auto"/>
            <w:left w:val="none" w:sz="0" w:space="0" w:color="auto"/>
            <w:bottom w:val="none" w:sz="0" w:space="0" w:color="auto"/>
            <w:right w:val="none" w:sz="0" w:space="0" w:color="auto"/>
          </w:divBdr>
        </w:div>
        <w:div w:id="1908148219">
          <w:marLeft w:val="640"/>
          <w:marRight w:val="0"/>
          <w:marTop w:val="0"/>
          <w:marBottom w:val="0"/>
          <w:divBdr>
            <w:top w:val="none" w:sz="0" w:space="0" w:color="auto"/>
            <w:left w:val="none" w:sz="0" w:space="0" w:color="auto"/>
            <w:bottom w:val="none" w:sz="0" w:space="0" w:color="auto"/>
            <w:right w:val="none" w:sz="0" w:space="0" w:color="auto"/>
          </w:divBdr>
        </w:div>
        <w:div w:id="1960450761">
          <w:marLeft w:val="640"/>
          <w:marRight w:val="0"/>
          <w:marTop w:val="0"/>
          <w:marBottom w:val="0"/>
          <w:divBdr>
            <w:top w:val="none" w:sz="0" w:space="0" w:color="auto"/>
            <w:left w:val="none" w:sz="0" w:space="0" w:color="auto"/>
            <w:bottom w:val="none" w:sz="0" w:space="0" w:color="auto"/>
            <w:right w:val="none" w:sz="0" w:space="0" w:color="auto"/>
          </w:divBdr>
        </w:div>
        <w:div w:id="1975060854">
          <w:marLeft w:val="640"/>
          <w:marRight w:val="0"/>
          <w:marTop w:val="0"/>
          <w:marBottom w:val="0"/>
          <w:divBdr>
            <w:top w:val="none" w:sz="0" w:space="0" w:color="auto"/>
            <w:left w:val="none" w:sz="0" w:space="0" w:color="auto"/>
            <w:bottom w:val="none" w:sz="0" w:space="0" w:color="auto"/>
            <w:right w:val="none" w:sz="0" w:space="0" w:color="auto"/>
          </w:divBdr>
        </w:div>
        <w:div w:id="2008627170">
          <w:marLeft w:val="640"/>
          <w:marRight w:val="0"/>
          <w:marTop w:val="0"/>
          <w:marBottom w:val="0"/>
          <w:divBdr>
            <w:top w:val="none" w:sz="0" w:space="0" w:color="auto"/>
            <w:left w:val="none" w:sz="0" w:space="0" w:color="auto"/>
            <w:bottom w:val="none" w:sz="0" w:space="0" w:color="auto"/>
            <w:right w:val="none" w:sz="0" w:space="0" w:color="auto"/>
          </w:divBdr>
        </w:div>
        <w:div w:id="2020347254">
          <w:marLeft w:val="640"/>
          <w:marRight w:val="0"/>
          <w:marTop w:val="0"/>
          <w:marBottom w:val="0"/>
          <w:divBdr>
            <w:top w:val="none" w:sz="0" w:space="0" w:color="auto"/>
            <w:left w:val="none" w:sz="0" w:space="0" w:color="auto"/>
            <w:bottom w:val="none" w:sz="0" w:space="0" w:color="auto"/>
            <w:right w:val="none" w:sz="0" w:space="0" w:color="auto"/>
          </w:divBdr>
        </w:div>
        <w:div w:id="2042241122">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 w:id="2143113899">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21327882">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936857915">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3770959">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11441755">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326473025">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1515467">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203175920">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5009239">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1903372214">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35743671">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1940873990">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21518745">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583340624">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39912307">
          <w:marLeft w:val="640"/>
          <w:marRight w:val="0"/>
          <w:marTop w:val="0"/>
          <w:marBottom w:val="0"/>
          <w:divBdr>
            <w:top w:val="none" w:sz="0" w:space="0" w:color="auto"/>
            <w:left w:val="none" w:sz="0" w:space="0" w:color="auto"/>
            <w:bottom w:val="none" w:sz="0" w:space="0" w:color="auto"/>
            <w:right w:val="none" w:sz="0" w:space="0" w:color="auto"/>
          </w:divBdr>
        </w:div>
        <w:div w:id="82144410">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26764246">
          <w:marLeft w:val="640"/>
          <w:marRight w:val="0"/>
          <w:marTop w:val="0"/>
          <w:marBottom w:val="0"/>
          <w:divBdr>
            <w:top w:val="none" w:sz="0" w:space="0" w:color="auto"/>
            <w:left w:val="none" w:sz="0" w:space="0" w:color="auto"/>
            <w:bottom w:val="none" w:sz="0" w:space="0" w:color="auto"/>
            <w:right w:val="none" w:sz="0" w:space="0" w:color="auto"/>
          </w:divBdr>
        </w:div>
        <w:div w:id="53823518">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sChild>
    </w:div>
    <w:div w:id="523597578">
      <w:bodyDiv w:val="1"/>
      <w:marLeft w:val="0"/>
      <w:marRight w:val="0"/>
      <w:marTop w:val="0"/>
      <w:marBottom w:val="0"/>
      <w:divBdr>
        <w:top w:val="none" w:sz="0" w:space="0" w:color="auto"/>
        <w:left w:val="none" w:sz="0" w:space="0" w:color="auto"/>
        <w:bottom w:val="none" w:sz="0" w:space="0" w:color="auto"/>
        <w:right w:val="none" w:sz="0" w:space="0" w:color="auto"/>
      </w:divBdr>
      <w:divsChild>
        <w:div w:id="64304278">
          <w:marLeft w:val="640"/>
          <w:marRight w:val="0"/>
          <w:marTop w:val="0"/>
          <w:marBottom w:val="0"/>
          <w:divBdr>
            <w:top w:val="none" w:sz="0" w:space="0" w:color="auto"/>
            <w:left w:val="none" w:sz="0" w:space="0" w:color="auto"/>
            <w:bottom w:val="none" w:sz="0" w:space="0" w:color="auto"/>
            <w:right w:val="none" w:sz="0" w:space="0" w:color="auto"/>
          </w:divBdr>
        </w:div>
        <w:div w:id="90902459">
          <w:marLeft w:val="640"/>
          <w:marRight w:val="0"/>
          <w:marTop w:val="0"/>
          <w:marBottom w:val="0"/>
          <w:divBdr>
            <w:top w:val="none" w:sz="0" w:space="0" w:color="auto"/>
            <w:left w:val="none" w:sz="0" w:space="0" w:color="auto"/>
            <w:bottom w:val="none" w:sz="0" w:space="0" w:color="auto"/>
            <w:right w:val="none" w:sz="0" w:space="0" w:color="auto"/>
          </w:divBdr>
        </w:div>
        <w:div w:id="91635611">
          <w:marLeft w:val="640"/>
          <w:marRight w:val="0"/>
          <w:marTop w:val="0"/>
          <w:marBottom w:val="0"/>
          <w:divBdr>
            <w:top w:val="none" w:sz="0" w:space="0" w:color="auto"/>
            <w:left w:val="none" w:sz="0" w:space="0" w:color="auto"/>
            <w:bottom w:val="none" w:sz="0" w:space="0" w:color="auto"/>
            <w:right w:val="none" w:sz="0" w:space="0" w:color="auto"/>
          </w:divBdr>
        </w:div>
        <w:div w:id="134107110">
          <w:marLeft w:val="640"/>
          <w:marRight w:val="0"/>
          <w:marTop w:val="0"/>
          <w:marBottom w:val="0"/>
          <w:divBdr>
            <w:top w:val="none" w:sz="0" w:space="0" w:color="auto"/>
            <w:left w:val="none" w:sz="0" w:space="0" w:color="auto"/>
            <w:bottom w:val="none" w:sz="0" w:space="0" w:color="auto"/>
            <w:right w:val="none" w:sz="0" w:space="0" w:color="auto"/>
          </w:divBdr>
        </w:div>
        <w:div w:id="144706872">
          <w:marLeft w:val="640"/>
          <w:marRight w:val="0"/>
          <w:marTop w:val="0"/>
          <w:marBottom w:val="0"/>
          <w:divBdr>
            <w:top w:val="none" w:sz="0" w:space="0" w:color="auto"/>
            <w:left w:val="none" w:sz="0" w:space="0" w:color="auto"/>
            <w:bottom w:val="none" w:sz="0" w:space="0" w:color="auto"/>
            <w:right w:val="none" w:sz="0" w:space="0" w:color="auto"/>
          </w:divBdr>
        </w:div>
        <w:div w:id="197620095">
          <w:marLeft w:val="640"/>
          <w:marRight w:val="0"/>
          <w:marTop w:val="0"/>
          <w:marBottom w:val="0"/>
          <w:divBdr>
            <w:top w:val="none" w:sz="0" w:space="0" w:color="auto"/>
            <w:left w:val="none" w:sz="0" w:space="0" w:color="auto"/>
            <w:bottom w:val="none" w:sz="0" w:space="0" w:color="auto"/>
            <w:right w:val="none" w:sz="0" w:space="0" w:color="auto"/>
          </w:divBdr>
        </w:div>
        <w:div w:id="203564233">
          <w:marLeft w:val="640"/>
          <w:marRight w:val="0"/>
          <w:marTop w:val="0"/>
          <w:marBottom w:val="0"/>
          <w:divBdr>
            <w:top w:val="none" w:sz="0" w:space="0" w:color="auto"/>
            <w:left w:val="none" w:sz="0" w:space="0" w:color="auto"/>
            <w:bottom w:val="none" w:sz="0" w:space="0" w:color="auto"/>
            <w:right w:val="none" w:sz="0" w:space="0" w:color="auto"/>
          </w:divBdr>
        </w:div>
        <w:div w:id="242185107">
          <w:marLeft w:val="640"/>
          <w:marRight w:val="0"/>
          <w:marTop w:val="0"/>
          <w:marBottom w:val="0"/>
          <w:divBdr>
            <w:top w:val="none" w:sz="0" w:space="0" w:color="auto"/>
            <w:left w:val="none" w:sz="0" w:space="0" w:color="auto"/>
            <w:bottom w:val="none" w:sz="0" w:space="0" w:color="auto"/>
            <w:right w:val="none" w:sz="0" w:space="0" w:color="auto"/>
          </w:divBdr>
        </w:div>
        <w:div w:id="243957230">
          <w:marLeft w:val="640"/>
          <w:marRight w:val="0"/>
          <w:marTop w:val="0"/>
          <w:marBottom w:val="0"/>
          <w:divBdr>
            <w:top w:val="none" w:sz="0" w:space="0" w:color="auto"/>
            <w:left w:val="none" w:sz="0" w:space="0" w:color="auto"/>
            <w:bottom w:val="none" w:sz="0" w:space="0" w:color="auto"/>
            <w:right w:val="none" w:sz="0" w:space="0" w:color="auto"/>
          </w:divBdr>
        </w:div>
        <w:div w:id="248975096">
          <w:marLeft w:val="640"/>
          <w:marRight w:val="0"/>
          <w:marTop w:val="0"/>
          <w:marBottom w:val="0"/>
          <w:divBdr>
            <w:top w:val="none" w:sz="0" w:space="0" w:color="auto"/>
            <w:left w:val="none" w:sz="0" w:space="0" w:color="auto"/>
            <w:bottom w:val="none" w:sz="0" w:space="0" w:color="auto"/>
            <w:right w:val="none" w:sz="0" w:space="0" w:color="auto"/>
          </w:divBdr>
        </w:div>
        <w:div w:id="257058417">
          <w:marLeft w:val="640"/>
          <w:marRight w:val="0"/>
          <w:marTop w:val="0"/>
          <w:marBottom w:val="0"/>
          <w:divBdr>
            <w:top w:val="none" w:sz="0" w:space="0" w:color="auto"/>
            <w:left w:val="none" w:sz="0" w:space="0" w:color="auto"/>
            <w:bottom w:val="none" w:sz="0" w:space="0" w:color="auto"/>
            <w:right w:val="none" w:sz="0" w:space="0" w:color="auto"/>
          </w:divBdr>
        </w:div>
        <w:div w:id="262305535">
          <w:marLeft w:val="640"/>
          <w:marRight w:val="0"/>
          <w:marTop w:val="0"/>
          <w:marBottom w:val="0"/>
          <w:divBdr>
            <w:top w:val="none" w:sz="0" w:space="0" w:color="auto"/>
            <w:left w:val="none" w:sz="0" w:space="0" w:color="auto"/>
            <w:bottom w:val="none" w:sz="0" w:space="0" w:color="auto"/>
            <w:right w:val="none" w:sz="0" w:space="0" w:color="auto"/>
          </w:divBdr>
        </w:div>
        <w:div w:id="304551598">
          <w:marLeft w:val="640"/>
          <w:marRight w:val="0"/>
          <w:marTop w:val="0"/>
          <w:marBottom w:val="0"/>
          <w:divBdr>
            <w:top w:val="none" w:sz="0" w:space="0" w:color="auto"/>
            <w:left w:val="none" w:sz="0" w:space="0" w:color="auto"/>
            <w:bottom w:val="none" w:sz="0" w:space="0" w:color="auto"/>
            <w:right w:val="none" w:sz="0" w:space="0" w:color="auto"/>
          </w:divBdr>
        </w:div>
        <w:div w:id="364329227">
          <w:marLeft w:val="640"/>
          <w:marRight w:val="0"/>
          <w:marTop w:val="0"/>
          <w:marBottom w:val="0"/>
          <w:divBdr>
            <w:top w:val="none" w:sz="0" w:space="0" w:color="auto"/>
            <w:left w:val="none" w:sz="0" w:space="0" w:color="auto"/>
            <w:bottom w:val="none" w:sz="0" w:space="0" w:color="auto"/>
            <w:right w:val="none" w:sz="0" w:space="0" w:color="auto"/>
          </w:divBdr>
        </w:div>
        <w:div w:id="422343547">
          <w:marLeft w:val="640"/>
          <w:marRight w:val="0"/>
          <w:marTop w:val="0"/>
          <w:marBottom w:val="0"/>
          <w:divBdr>
            <w:top w:val="none" w:sz="0" w:space="0" w:color="auto"/>
            <w:left w:val="none" w:sz="0" w:space="0" w:color="auto"/>
            <w:bottom w:val="none" w:sz="0" w:space="0" w:color="auto"/>
            <w:right w:val="none" w:sz="0" w:space="0" w:color="auto"/>
          </w:divBdr>
        </w:div>
        <w:div w:id="469633286">
          <w:marLeft w:val="640"/>
          <w:marRight w:val="0"/>
          <w:marTop w:val="0"/>
          <w:marBottom w:val="0"/>
          <w:divBdr>
            <w:top w:val="none" w:sz="0" w:space="0" w:color="auto"/>
            <w:left w:val="none" w:sz="0" w:space="0" w:color="auto"/>
            <w:bottom w:val="none" w:sz="0" w:space="0" w:color="auto"/>
            <w:right w:val="none" w:sz="0" w:space="0" w:color="auto"/>
          </w:divBdr>
        </w:div>
        <w:div w:id="488641043">
          <w:marLeft w:val="640"/>
          <w:marRight w:val="0"/>
          <w:marTop w:val="0"/>
          <w:marBottom w:val="0"/>
          <w:divBdr>
            <w:top w:val="none" w:sz="0" w:space="0" w:color="auto"/>
            <w:left w:val="none" w:sz="0" w:space="0" w:color="auto"/>
            <w:bottom w:val="none" w:sz="0" w:space="0" w:color="auto"/>
            <w:right w:val="none" w:sz="0" w:space="0" w:color="auto"/>
          </w:divBdr>
        </w:div>
        <w:div w:id="530995825">
          <w:marLeft w:val="640"/>
          <w:marRight w:val="0"/>
          <w:marTop w:val="0"/>
          <w:marBottom w:val="0"/>
          <w:divBdr>
            <w:top w:val="none" w:sz="0" w:space="0" w:color="auto"/>
            <w:left w:val="none" w:sz="0" w:space="0" w:color="auto"/>
            <w:bottom w:val="none" w:sz="0" w:space="0" w:color="auto"/>
            <w:right w:val="none" w:sz="0" w:space="0" w:color="auto"/>
          </w:divBdr>
        </w:div>
        <w:div w:id="531650972">
          <w:marLeft w:val="640"/>
          <w:marRight w:val="0"/>
          <w:marTop w:val="0"/>
          <w:marBottom w:val="0"/>
          <w:divBdr>
            <w:top w:val="none" w:sz="0" w:space="0" w:color="auto"/>
            <w:left w:val="none" w:sz="0" w:space="0" w:color="auto"/>
            <w:bottom w:val="none" w:sz="0" w:space="0" w:color="auto"/>
            <w:right w:val="none" w:sz="0" w:space="0" w:color="auto"/>
          </w:divBdr>
        </w:div>
        <w:div w:id="565383443">
          <w:marLeft w:val="640"/>
          <w:marRight w:val="0"/>
          <w:marTop w:val="0"/>
          <w:marBottom w:val="0"/>
          <w:divBdr>
            <w:top w:val="none" w:sz="0" w:space="0" w:color="auto"/>
            <w:left w:val="none" w:sz="0" w:space="0" w:color="auto"/>
            <w:bottom w:val="none" w:sz="0" w:space="0" w:color="auto"/>
            <w:right w:val="none" w:sz="0" w:space="0" w:color="auto"/>
          </w:divBdr>
        </w:div>
        <w:div w:id="570386019">
          <w:marLeft w:val="640"/>
          <w:marRight w:val="0"/>
          <w:marTop w:val="0"/>
          <w:marBottom w:val="0"/>
          <w:divBdr>
            <w:top w:val="none" w:sz="0" w:space="0" w:color="auto"/>
            <w:left w:val="none" w:sz="0" w:space="0" w:color="auto"/>
            <w:bottom w:val="none" w:sz="0" w:space="0" w:color="auto"/>
            <w:right w:val="none" w:sz="0" w:space="0" w:color="auto"/>
          </w:divBdr>
        </w:div>
        <w:div w:id="660885358">
          <w:marLeft w:val="640"/>
          <w:marRight w:val="0"/>
          <w:marTop w:val="0"/>
          <w:marBottom w:val="0"/>
          <w:divBdr>
            <w:top w:val="none" w:sz="0" w:space="0" w:color="auto"/>
            <w:left w:val="none" w:sz="0" w:space="0" w:color="auto"/>
            <w:bottom w:val="none" w:sz="0" w:space="0" w:color="auto"/>
            <w:right w:val="none" w:sz="0" w:space="0" w:color="auto"/>
          </w:divBdr>
        </w:div>
        <w:div w:id="794062441">
          <w:marLeft w:val="640"/>
          <w:marRight w:val="0"/>
          <w:marTop w:val="0"/>
          <w:marBottom w:val="0"/>
          <w:divBdr>
            <w:top w:val="none" w:sz="0" w:space="0" w:color="auto"/>
            <w:left w:val="none" w:sz="0" w:space="0" w:color="auto"/>
            <w:bottom w:val="none" w:sz="0" w:space="0" w:color="auto"/>
            <w:right w:val="none" w:sz="0" w:space="0" w:color="auto"/>
          </w:divBdr>
        </w:div>
        <w:div w:id="803237803">
          <w:marLeft w:val="640"/>
          <w:marRight w:val="0"/>
          <w:marTop w:val="0"/>
          <w:marBottom w:val="0"/>
          <w:divBdr>
            <w:top w:val="none" w:sz="0" w:space="0" w:color="auto"/>
            <w:left w:val="none" w:sz="0" w:space="0" w:color="auto"/>
            <w:bottom w:val="none" w:sz="0" w:space="0" w:color="auto"/>
            <w:right w:val="none" w:sz="0" w:space="0" w:color="auto"/>
          </w:divBdr>
        </w:div>
        <w:div w:id="808940137">
          <w:marLeft w:val="640"/>
          <w:marRight w:val="0"/>
          <w:marTop w:val="0"/>
          <w:marBottom w:val="0"/>
          <w:divBdr>
            <w:top w:val="none" w:sz="0" w:space="0" w:color="auto"/>
            <w:left w:val="none" w:sz="0" w:space="0" w:color="auto"/>
            <w:bottom w:val="none" w:sz="0" w:space="0" w:color="auto"/>
            <w:right w:val="none" w:sz="0" w:space="0" w:color="auto"/>
          </w:divBdr>
        </w:div>
        <w:div w:id="810484501">
          <w:marLeft w:val="640"/>
          <w:marRight w:val="0"/>
          <w:marTop w:val="0"/>
          <w:marBottom w:val="0"/>
          <w:divBdr>
            <w:top w:val="none" w:sz="0" w:space="0" w:color="auto"/>
            <w:left w:val="none" w:sz="0" w:space="0" w:color="auto"/>
            <w:bottom w:val="none" w:sz="0" w:space="0" w:color="auto"/>
            <w:right w:val="none" w:sz="0" w:space="0" w:color="auto"/>
          </w:divBdr>
        </w:div>
        <w:div w:id="821233345">
          <w:marLeft w:val="640"/>
          <w:marRight w:val="0"/>
          <w:marTop w:val="0"/>
          <w:marBottom w:val="0"/>
          <w:divBdr>
            <w:top w:val="none" w:sz="0" w:space="0" w:color="auto"/>
            <w:left w:val="none" w:sz="0" w:space="0" w:color="auto"/>
            <w:bottom w:val="none" w:sz="0" w:space="0" w:color="auto"/>
            <w:right w:val="none" w:sz="0" w:space="0" w:color="auto"/>
          </w:divBdr>
        </w:div>
        <w:div w:id="865680754">
          <w:marLeft w:val="640"/>
          <w:marRight w:val="0"/>
          <w:marTop w:val="0"/>
          <w:marBottom w:val="0"/>
          <w:divBdr>
            <w:top w:val="none" w:sz="0" w:space="0" w:color="auto"/>
            <w:left w:val="none" w:sz="0" w:space="0" w:color="auto"/>
            <w:bottom w:val="none" w:sz="0" w:space="0" w:color="auto"/>
            <w:right w:val="none" w:sz="0" w:space="0" w:color="auto"/>
          </w:divBdr>
        </w:div>
        <w:div w:id="890114679">
          <w:marLeft w:val="640"/>
          <w:marRight w:val="0"/>
          <w:marTop w:val="0"/>
          <w:marBottom w:val="0"/>
          <w:divBdr>
            <w:top w:val="none" w:sz="0" w:space="0" w:color="auto"/>
            <w:left w:val="none" w:sz="0" w:space="0" w:color="auto"/>
            <w:bottom w:val="none" w:sz="0" w:space="0" w:color="auto"/>
            <w:right w:val="none" w:sz="0" w:space="0" w:color="auto"/>
          </w:divBdr>
        </w:div>
        <w:div w:id="923799708">
          <w:marLeft w:val="640"/>
          <w:marRight w:val="0"/>
          <w:marTop w:val="0"/>
          <w:marBottom w:val="0"/>
          <w:divBdr>
            <w:top w:val="none" w:sz="0" w:space="0" w:color="auto"/>
            <w:left w:val="none" w:sz="0" w:space="0" w:color="auto"/>
            <w:bottom w:val="none" w:sz="0" w:space="0" w:color="auto"/>
            <w:right w:val="none" w:sz="0" w:space="0" w:color="auto"/>
          </w:divBdr>
        </w:div>
        <w:div w:id="927276215">
          <w:marLeft w:val="640"/>
          <w:marRight w:val="0"/>
          <w:marTop w:val="0"/>
          <w:marBottom w:val="0"/>
          <w:divBdr>
            <w:top w:val="none" w:sz="0" w:space="0" w:color="auto"/>
            <w:left w:val="none" w:sz="0" w:space="0" w:color="auto"/>
            <w:bottom w:val="none" w:sz="0" w:space="0" w:color="auto"/>
            <w:right w:val="none" w:sz="0" w:space="0" w:color="auto"/>
          </w:divBdr>
        </w:div>
        <w:div w:id="927540850">
          <w:marLeft w:val="640"/>
          <w:marRight w:val="0"/>
          <w:marTop w:val="0"/>
          <w:marBottom w:val="0"/>
          <w:divBdr>
            <w:top w:val="none" w:sz="0" w:space="0" w:color="auto"/>
            <w:left w:val="none" w:sz="0" w:space="0" w:color="auto"/>
            <w:bottom w:val="none" w:sz="0" w:space="0" w:color="auto"/>
            <w:right w:val="none" w:sz="0" w:space="0" w:color="auto"/>
          </w:divBdr>
        </w:div>
        <w:div w:id="948926898">
          <w:marLeft w:val="640"/>
          <w:marRight w:val="0"/>
          <w:marTop w:val="0"/>
          <w:marBottom w:val="0"/>
          <w:divBdr>
            <w:top w:val="none" w:sz="0" w:space="0" w:color="auto"/>
            <w:left w:val="none" w:sz="0" w:space="0" w:color="auto"/>
            <w:bottom w:val="none" w:sz="0" w:space="0" w:color="auto"/>
            <w:right w:val="none" w:sz="0" w:space="0" w:color="auto"/>
          </w:divBdr>
        </w:div>
        <w:div w:id="995496474">
          <w:marLeft w:val="640"/>
          <w:marRight w:val="0"/>
          <w:marTop w:val="0"/>
          <w:marBottom w:val="0"/>
          <w:divBdr>
            <w:top w:val="none" w:sz="0" w:space="0" w:color="auto"/>
            <w:left w:val="none" w:sz="0" w:space="0" w:color="auto"/>
            <w:bottom w:val="none" w:sz="0" w:space="0" w:color="auto"/>
            <w:right w:val="none" w:sz="0" w:space="0" w:color="auto"/>
          </w:divBdr>
        </w:div>
        <w:div w:id="1083913867">
          <w:marLeft w:val="640"/>
          <w:marRight w:val="0"/>
          <w:marTop w:val="0"/>
          <w:marBottom w:val="0"/>
          <w:divBdr>
            <w:top w:val="none" w:sz="0" w:space="0" w:color="auto"/>
            <w:left w:val="none" w:sz="0" w:space="0" w:color="auto"/>
            <w:bottom w:val="none" w:sz="0" w:space="0" w:color="auto"/>
            <w:right w:val="none" w:sz="0" w:space="0" w:color="auto"/>
          </w:divBdr>
        </w:div>
        <w:div w:id="1099594355">
          <w:marLeft w:val="640"/>
          <w:marRight w:val="0"/>
          <w:marTop w:val="0"/>
          <w:marBottom w:val="0"/>
          <w:divBdr>
            <w:top w:val="none" w:sz="0" w:space="0" w:color="auto"/>
            <w:left w:val="none" w:sz="0" w:space="0" w:color="auto"/>
            <w:bottom w:val="none" w:sz="0" w:space="0" w:color="auto"/>
            <w:right w:val="none" w:sz="0" w:space="0" w:color="auto"/>
          </w:divBdr>
        </w:div>
        <w:div w:id="1135955022">
          <w:marLeft w:val="640"/>
          <w:marRight w:val="0"/>
          <w:marTop w:val="0"/>
          <w:marBottom w:val="0"/>
          <w:divBdr>
            <w:top w:val="none" w:sz="0" w:space="0" w:color="auto"/>
            <w:left w:val="none" w:sz="0" w:space="0" w:color="auto"/>
            <w:bottom w:val="none" w:sz="0" w:space="0" w:color="auto"/>
            <w:right w:val="none" w:sz="0" w:space="0" w:color="auto"/>
          </w:divBdr>
        </w:div>
        <w:div w:id="1160315487">
          <w:marLeft w:val="640"/>
          <w:marRight w:val="0"/>
          <w:marTop w:val="0"/>
          <w:marBottom w:val="0"/>
          <w:divBdr>
            <w:top w:val="none" w:sz="0" w:space="0" w:color="auto"/>
            <w:left w:val="none" w:sz="0" w:space="0" w:color="auto"/>
            <w:bottom w:val="none" w:sz="0" w:space="0" w:color="auto"/>
            <w:right w:val="none" w:sz="0" w:space="0" w:color="auto"/>
          </w:divBdr>
        </w:div>
        <w:div w:id="1169905150">
          <w:marLeft w:val="640"/>
          <w:marRight w:val="0"/>
          <w:marTop w:val="0"/>
          <w:marBottom w:val="0"/>
          <w:divBdr>
            <w:top w:val="none" w:sz="0" w:space="0" w:color="auto"/>
            <w:left w:val="none" w:sz="0" w:space="0" w:color="auto"/>
            <w:bottom w:val="none" w:sz="0" w:space="0" w:color="auto"/>
            <w:right w:val="none" w:sz="0" w:space="0" w:color="auto"/>
          </w:divBdr>
        </w:div>
        <w:div w:id="1198350148">
          <w:marLeft w:val="640"/>
          <w:marRight w:val="0"/>
          <w:marTop w:val="0"/>
          <w:marBottom w:val="0"/>
          <w:divBdr>
            <w:top w:val="none" w:sz="0" w:space="0" w:color="auto"/>
            <w:left w:val="none" w:sz="0" w:space="0" w:color="auto"/>
            <w:bottom w:val="none" w:sz="0" w:space="0" w:color="auto"/>
            <w:right w:val="none" w:sz="0" w:space="0" w:color="auto"/>
          </w:divBdr>
        </w:div>
        <w:div w:id="1287196380">
          <w:marLeft w:val="640"/>
          <w:marRight w:val="0"/>
          <w:marTop w:val="0"/>
          <w:marBottom w:val="0"/>
          <w:divBdr>
            <w:top w:val="none" w:sz="0" w:space="0" w:color="auto"/>
            <w:left w:val="none" w:sz="0" w:space="0" w:color="auto"/>
            <w:bottom w:val="none" w:sz="0" w:space="0" w:color="auto"/>
            <w:right w:val="none" w:sz="0" w:space="0" w:color="auto"/>
          </w:divBdr>
        </w:div>
        <w:div w:id="1327512413">
          <w:marLeft w:val="640"/>
          <w:marRight w:val="0"/>
          <w:marTop w:val="0"/>
          <w:marBottom w:val="0"/>
          <w:divBdr>
            <w:top w:val="none" w:sz="0" w:space="0" w:color="auto"/>
            <w:left w:val="none" w:sz="0" w:space="0" w:color="auto"/>
            <w:bottom w:val="none" w:sz="0" w:space="0" w:color="auto"/>
            <w:right w:val="none" w:sz="0" w:space="0" w:color="auto"/>
          </w:divBdr>
        </w:div>
        <w:div w:id="1330131157">
          <w:marLeft w:val="640"/>
          <w:marRight w:val="0"/>
          <w:marTop w:val="0"/>
          <w:marBottom w:val="0"/>
          <w:divBdr>
            <w:top w:val="none" w:sz="0" w:space="0" w:color="auto"/>
            <w:left w:val="none" w:sz="0" w:space="0" w:color="auto"/>
            <w:bottom w:val="none" w:sz="0" w:space="0" w:color="auto"/>
            <w:right w:val="none" w:sz="0" w:space="0" w:color="auto"/>
          </w:divBdr>
        </w:div>
        <w:div w:id="1351880935">
          <w:marLeft w:val="640"/>
          <w:marRight w:val="0"/>
          <w:marTop w:val="0"/>
          <w:marBottom w:val="0"/>
          <w:divBdr>
            <w:top w:val="none" w:sz="0" w:space="0" w:color="auto"/>
            <w:left w:val="none" w:sz="0" w:space="0" w:color="auto"/>
            <w:bottom w:val="none" w:sz="0" w:space="0" w:color="auto"/>
            <w:right w:val="none" w:sz="0" w:space="0" w:color="auto"/>
          </w:divBdr>
        </w:div>
        <w:div w:id="1471553487">
          <w:marLeft w:val="640"/>
          <w:marRight w:val="0"/>
          <w:marTop w:val="0"/>
          <w:marBottom w:val="0"/>
          <w:divBdr>
            <w:top w:val="none" w:sz="0" w:space="0" w:color="auto"/>
            <w:left w:val="none" w:sz="0" w:space="0" w:color="auto"/>
            <w:bottom w:val="none" w:sz="0" w:space="0" w:color="auto"/>
            <w:right w:val="none" w:sz="0" w:space="0" w:color="auto"/>
          </w:divBdr>
        </w:div>
        <w:div w:id="1496650022">
          <w:marLeft w:val="640"/>
          <w:marRight w:val="0"/>
          <w:marTop w:val="0"/>
          <w:marBottom w:val="0"/>
          <w:divBdr>
            <w:top w:val="none" w:sz="0" w:space="0" w:color="auto"/>
            <w:left w:val="none" w:sz="0" w:space="0" w:color="auto"/>
            <w:bottom w:val="none" w:sz="0" w:space="0" w:color="auto"/>
            <w:right w:val="none" w:sz="0" w:space="0" w:color="auto"/>
          </w:divBdr>
        </w:div>
        <w:div w:id="1500151070">
          <w:marLeft w:val="640"/>
          <w:marRight w:val="0"/>
          <w:marTop w:val="0"/>
          <w:marBottom w:val="0"/>
          <w:divBdr>
            <w:top w:val="none" w:sz="0" w:space="0" w:color="auto"/>
            <w:left w:val="none" w:sz="0" w:space="0" w:color="auto"/>
            <w:bottom w:val="none" w:sz="0" w:space="0" w:color="auto"/>
            <w:right w:val="none" w:sz="0" w:space="0" w:color="auto"/>
          </w:divBdr>
        </w:div>
        <w:div w:id="1521581020">
          <w:marLeft w:val="640"/>
          <w:marRight w:val="0"/>
          <w:marTop w:val="0"/>
          <w:marBottom w:val="0"/>
          <w:divBdr>
            <w:top w:val="none" w:sz="0" w:space="0" w:color="auto"/>
            <w:left w:val="none" w:sz="0" w:space="0" w:color="auto"/>
            <w:bottom w:val="none" w:sz="0" w:space="0" w:color="auto"/>
            <w:right w:val="none" w:sz="0" w:space="0" w:color="auto"/>
          </w:divBdr>
        </w:div>
        <w:div w:id="1547791729">
          <w:marLeft w:val="640"/>
          <w:marRight w:val="0"/>
          <w:marTop w:val="0"/>
          <w:marBottom w:val="0"/>
          <w:divBdr>
            <w:top w:val="none" w:sz="0" w:space="0" w:color="auto"/>
            <w:left w:val="none" w:sz="0" w:space="0" w:color="auto"/>
            <w:bottom w:val="none" w:sz="0" w:space="0" w:color="auto"/>
            <w:right w:val="none" w:sz="0" w:space="0" w:color="auto"/>
          </w:divBdr>
        </w:div>
        <w:div w:id="1614749425">
          <w:marLeft w:val="640"/>
          <w:marRight w:val="0"/>
          <w:marTop w:val="0"/>
          <w:marBottom w:val="0"/>
          <w:divBdr>
            <w:top w:val="none" w:sz="0" w:space="0" w:color="auto"/>
            <w:left w:val="none" w:sz="0" w:space="0" w:color="auto"/>
            <w:bottom w:val="none" w:sz="0" w:space="0" w:color="auto"/>
            <w:right w:val="none" w:sz="0" w:space="0" w:color="auto"/>
          </w:divBdr>
        </w:div>
        <w:div w:id="1630479624">
          <w:marLeft w:val="640"/>
          <w:marRight w:val="0"/>
          <w:marTop w:val="0"/>
          <w:marBottom w:val="0"/>
          <w:divBdr>
            <w:top w:val="none" w:sz="0" w:space="0" w:color="auto"/>
            <w:left w:val="none" w:sz="0" w:space="0" w:color="auto"/>
            <w:bottom w:val="none" w:sz="0" w:space="0" w:color="auto"/>
            <w:right w:val="none" w:sz="0" w:space="0" w:color="auto"/>
          </w:divBdr>
        </w:div>
        <w:div w:id="1713653720">
          <w:marLeft w:val="640"/>
          <w:marRight w:val="0"/>
          <w:marTop w:val="0"/>
          <w:marBottom w:val="0"/>
          <w:divBdr>
            <w:top w:val="none" w:sz="0" w:space="0" w:color="auto"/>
            <w:left w:val="none" w:sz="0" w:space="0" w:color="auto"/>
            <w:bottom w:val="none" w:sz="0" w:space="0" w:color="auto"/>
            <w:right w:val="none" w:sz="0" w:space="0" w:color="auto"/>
          </w:divBdr>
        </w:div>
        <w:div w:id="1715538858">
          <w:marLeft w:val="640"/>
          <w:marRight w:val="0"/>
          <w:marTop w:val="0"/>
          <w:marBottom w:val="0"/>
          <w:divBdr>
            <w:top w:val="none" w:sz="0" w:space="0" w:color="auto"/>
            <w:left w:val="none" w:sz="0" w:space="0" w:color="auto"/>
            <w:bottom w:val="none" w:sz="0" w:space="0" w:color="auto"/>
            <w:right w:val="none" w:sz="0" w:space="0" w:color="auto"/>
          </w:divBdr>
        </w:div>
        <w:div w:id="1718353963">
          <w:marLeft w:val="640"/>
          <w:marRight w:val="0"/>
          <w:marTop w:val="0"/>
          <w:marBottom w:val="0"/>
          <w:divBdr>
            <w:top w:val="none" w:sz="0" w:space="0" w:color="auto"/>
            <w:left w:val="none" w:sz="0" w:space="0" w:color="auto"/>
            <w:bottom w:val="none" w:sz="0" w:space="0" w:color="auto"/>
            <w:right w:val="none" w:sz="0" w:space="0" w:color="auto"/>
          </w:divBdr>
        </w:div>
        <w:div w:id="1745910800">
          <w:marLeft w:val="640"/>
          <w:marRight w:val="0"/>
          <w:marTop w:val="0"/>
          <w:marBottom w:val="0"/>
          <w:divBdr>
            <w:top w:val="none" w:sz="0" w:space="0" w:color="auto"/>
            <w:left w:val="none" w:sz="0" w:space="0" w:color="auto"/>
            <w:bottom w:val="none" w:sz="0" w:space="0" w:color="auto"/>
            <w:right w:val="none" w:sz="0" w:space="0" w:color="auto"/>
          </w:divBdr>
        </w:div>
        <w:div w:id="1789086050">
          <w:marLeft w:val="640"/>
          <w:marRight w:val="0"/>
          <w:marTop w:val="0"/>
          <w:marBottom w:val="0"/>
          <w:divBdr>
            <w:top w:val="none" w:sz="0" w:space="0" w:color="auto"/>
            <w:left w:val="none" w:sz="0" w:space="0" w:color="auto"/>
            <w:bottom w:val="none" w:sz="0" w:space="0" w:color="auto"/>
            <w:right w:val="none" w:sz="0" w:space="0" w:color="auto"/>
          </w:divBdr>
        </w:div>
        <w:div w:id="1789199948">
          <w:marLeft w:val="640"/>
          <w:marRight w:val="0"/>
          <w:marTop w:val="0"/>
          <w:marBottom w:val="0"/>
          <w:divBdr>
            <w:top w:val="none" w:sz="0" w:space="0" w:color="auto"/>
            <w:left w:val="none" w:sz="0" w:space="0" w:color="auto"/>
            <w:bottom w:val="none" w:sz="0" w:space="0" w:color="auto"/>
            <w:right w:val="none" w:sz="0" w:space="0" w:color="auto"/>
          </w:divBdr>
        </w:div>
        <w:div w:id="1792741953">
          <w:marLeft w:val="640"/>
          <w:marRight w:val="0"/>
          <w:marTop w:val="0"/>
          <w:marBottom w:val="0"/>
          <w:divBdr>
            <w:top w:val="none" w:sz="0" w:space="0" w:color="auto"/>
            <w:left w:val="none" w:sz="0" w:space="0" w:color="auto"/>
            <w:bottom w:val="none" w:sz="0" w:space="0" w:color="auto"/>
            <w:right w:val="none" w:sz="0" w:space="0" w:color="auto"/>
          </w:divBdr>
        </w:div>
        <w:div w:id="1829134261">
          <w:marLeft w:val="640"/>
          <w:marRight w:val="0"/>
          <w:marTop w:val="0"/>
          <w:marBottom w:val="0"/>
          <w:divBdr>
            <w:top w:val="none" w:sz="0" w:space="0" w:color="auto"/>
            <w:left w:val="none" w:sz="0" w:space="0" w:color="auto"/>
            <w:bottom w:val="none" w:sz="0" w:space="0" w:color="auto"/>
            <w:right w:val="none" w:sz="0" w:space="0" w:color="auto"/>
          </w:divBdr>
        </w:div>
        <w:div w:id="1934511840">
          <w:marLeft w:val="640"/>
          <w:marRight w:val="0"/>
          <w:marTop w:val="0"/>
          <w:marBottom w:val="0"/>
          <w:divBdr>
            <w:top w:val="none" w:sz="0" w:space="0" w:color="auto"/>
            <w:left w:val="none" w:sz="0" w:space="0" w:color="auto"/>
            <w:bottom w:val="none" w:sz="0" w:space="0" w:color="auto"/>
            <w:right w:val="none" w:sz="0" w:space="0" w:color="auto"/>
          </w:divBdr>
        </w:div>
        <w:div w:id="1959407055">
          <w:marLeft w:val="640"/>
          <w:marRight w:val="0"/>
          <w:marTop w:val="0"/>
          <w:marBottom w:val="0"/>
          <w:divBdr>
            <w:top w:val="none" w:sz="0" w:space="0" w:color="auto"/>
            <w:left w:val="none" w:sz="0" w:space="0" w:color="auto"/>
            <w:bottom w:val="none" w:sz="0" w:space="0" w:color="auto"/>
            <w:right w:val="none" w:sz="0" w:space="0" w:color="auto"/>
          </w:divBdr>
        </w:div>
        <w:div w:id="1998726842">
          <w:marLeft w:val="640"/>
          <w:marRight w:val="0"/>
          <w:marTop w:val="0"/>
          <w:marBottom w:val="0"/>
          <w:divBdr>
            <w:top w:val="none" w:sz="0" w:space="0" w:color="auto"/>
            <w:left w:val="none" w:sz="0" w:space="0" w:color="auto"/>
            <w:bottom w:val="none" w:sz="0" w:space="0" w:color="auto"/>
            <w:right w:val="none" w:sz="0" w:space="0" w:color="auto"/>
          </w:divBdr>
        </w:div>
        <w:div w:id="2028289492">
          <w:marLeft w:val="640"/>
          <w:marRight w:val="0"/>
          <w:marTop w:val="0"/>
          <w:marBottom w:val="0"/>
          <w:divBdr>
            <w:top w:val="none" w:sz="0" w:space="0" w:color="auto"/>
            <w:left w:val="none" w:sz="0" w:space="0" w:color="auto"/>
            <w:bottom w:val="none" w:sz="0" w:space="0" w:color="auto"/>
            <w:right w:val="none" w:sz="0" w:space="0" w:color="auto"/>
          </w:divBdr>
        </w:div>
        <w:div w:id="2082022088">
          <w:marLeft w:val="640"/>
          <w:marRight w:val="0"/>
          <w:marTop w:val="0"/>
          <w:marBottom w:val="0"/>
          <w:divBdr>
            <w:top w:val="none" w:sz="0" w:space="0" w:color="auto"/>
            <w:left w:val="none" w:sz="0" w:space="0" w:color="auto"/>
            <w:bottom w:val="none" w:sz="0" w:space="0" w:color="auto"/>
            <w:right w:val="none" w:sz="0" w:space="0" w:color="auto"/>
          </w:divBdr>
        </w:div>
        <w:div w:id="2091611705">
          <w:marLeft w:val="640"/>
          <w:marRight w:val="0"/>
          <w:marTop w:val="0"/>
          <w:marBottom w:val="0"/>
          <w:divBdr>
            <w:top w:val="none" w:sz="0" w:space="0" w:color="auto"/>
            <w:left w:val="none" w:sz="0" w:space="0" w:color="auto"/>
            <w:bottom w:val="none" w:sz="0" w:space="0" w:color="auto"/>
            <w:right w:val="none" w:sz="0" w:space="0" w:color="auto"/>
          </w:divBdr>
        </w:div>
        <w:div w:id="2097552202">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79759393">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616910418">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6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808867697">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sChild>
    </w:div>
    <w:div w:id="594630294">
      <w:bodyDiv w:val="1"/>
      <w:marLeft w:val="0"/>
      <w:marRight w:val="0"/>
      <w:marTop w:val="0"/>
      <w:marBottom w:val="0"/>
      <w:divBdr>
        <w:top w:val="none" w:sz="0" w:space="0" w:color="auto"/>
        <w:left w:val="none" w:sz="0" w:space="0" w:color="auto"/>
        <w:bottom w:val="none" w:sz="0" w:space="0" w:color="auto"/>
        <w:right w:val="none" w:sz="0" w:space="0" w:color="auto"/>
      </w:divBdr>
      <w:divsChild>
        <w:div w:id="5836869">
          <w:marLeft w:val="640"/>
          <w:marRight w:val="0"/>
          <w:marTop w:val="0"/>
          <w:marBottom w:val="0"/>
          <w:divBdr>
            <w:top w:val="none" w:sz="0" w:space="0" w:color="auto"/>
            <w:left w:val="none" w:sz="0" w:space="0" w:color="auto"/>
            <w:bottom w:val="none" w:sz="0" w:space="0" w:color="auto"/>
            <w:right w:val="none" w:sz="0" w:space="0" w:color="auto"/>
          </w:divBdr>
        </w:div>
        <w:div w:id="41028285">
          <w:marLeft w:val="640"/>
          <w:marRight w:val="0"/>
          <w:marTop w:val="0"/>
          <w:marBottom w:val="0"/>
          <w:divBdr>
            <w:top w:val="none" w:sz="0" w:space="0" w:color="auto"/>
            <w:left w:val="none" w:sz="0" w:space="0" w:color="auto"/>
            <w:bottom w:val="none" w:sz="0" w:space="0" w:color="auto"/>
            <w:right w:val="none" w:sz="0" w:space="0" w:color="auto"/>
          </w:divBdr>
        </w:div>
        <w:div w:id="90781780">
          <w:marLeft w:val="640"/>
          <w:marRight w:val="0"/>
          <w:marTop w:val="0"/>
          <w:marBottom w:val="0"/>
          <w:divBdr>
            <w:top w:val="none" w:sz="0" w:space="0" w:color="auto"/>
            <w:left w:val="none" w:sz="0" w:space="0" w:color="auto"/>
            <w:bottom w:val="none" w:sz="0" w:space="0" w:color="auto"/>
            <w:right w:val="none" w:sz="0" w:space="0" w:color="auto"/>
          </w:divBdr>
        </w:div>
        <w:div w:id="155146846">
          <w:marLeft w:val="640"/>
          <w:marRight w:val="0"/>
          <w:marTop w:val="0"/>
          <w:marBottom w:val="0"/>
          <w:divBdr>
            <w:top w:val="none" w:sz="0" w:space="0" w:color="auto"/>
            <w:left w:val="none" w:sz="0" w:space="0" w:color="auto"/>
            <w:bottom w:val="none" w:sz="0" w:space="0" w:color="auto"/>
            <w:right w:val="none" w:sz="0" w:space="0" w:color="auto"/>
          </w:divBdr>
        </w:div>
        <w:div w:id="177088839">
          <w:marLeft w:val="640"/>
          <w:marRight w:val="0"/>
          <w:marTop w:val="0"/>
          <w:marBottom w:val="0"/>
          <w:divBdr>
            <w:top w:val="none" w:sz="0" w:space="0" w:color="auto"/>
            <w:left w:val="none" w:sz="0" w:space="0" w:color="auto"/>
            <w:bottom w:val="none" w:sz="0" w:space="0" w:color="auto"/>
            <w:right w:val="none" w:sz="0" w:space="0" w:color="auto"/>
          </w:divBdr>
        </w:div>
        <w:div w:id="308100349">
          <w:marLeft w:val="640"/>
          <w:marRight w:val="0"/>
          <w:marTop w:val="0"/>
          <w:marBottom w:val="0"/>
          <w:divBdr>
            <w:top w:val="none" w:sz="0" w:space="0" w:color="auto"/>
            <w:left w:val="none" w:sz="0" w:space="0" w:color="auto"/>
            <w:bottom w:val="none" w:sz="0" w:space="0" w:color="auto"/>
            <w:right w:val="none" w:sz="0" w:space="0" w:color="auto"/>
          </w:divBdr>
        </w:div>
        <w:div w:id="402794450">
          <w:marLeft w:val="640"/>
          <w:marRight w:val="0"/>
          <w:marTop w:val="0"/>
          <w:marBottom w:val="0"/>
          <w:divBdr>
            <w:top w:val="none" w:sz="0" w:space="0" w:color="auto"/>
            <w:left w:val="none" w:sz="0" w:space="0" w:color="auto"/>
            <w:bottom w:val="none" w:sz="0" w:space="0" w:color="auto"/>
            <w:right w:val="none" w:sz="0" w:space="0" w:color="auto"/>
          </w:divBdr>
        </w:div>
        <w:div w:id="412051324">
          <w:marLeft w:val="640"/>
          <w:marRight w:val="0"/>
          <w:marTop w:val="0"/>
          <w:marBottom w:val="0"/>
          <w:divBdr>
            <w:top w:val="none" w:sz="0" w:space="0" w:color="auto"/>
            <w:left w:val="none" w:sz="0" w:space="0" w:color="auto"/>
            <w:bottom w:val="none" w:sz="0" w:space="0" w:color="auto"/>
            <w:right w:val="none" w:sz="0" w:space="0" w:color="auto"/>
          </w:divBdr>
        </w:div>
        <w:div w:id="412552033">
          <w:marLeft w:val="640"/>
          <w:marRight w:val="0"/>
          <w:marTop w:val="0"/>
          <w:marBottom w:val="0"/>
          <w:divBdr>
            <w:top w:val="none" w:sz="0" w:space="0" w:color="auto"/>
            <w:left w:val="none" w:sz="0" w:space="0" w:color="auto"/>
            <w:bottom w:val="none" w:sz="0" w:space="0" w:color="auto"/>
            <w:right w:val="none" w:sz="0" w:space="0" w:color="auto"/>
          </w:divBdr>
        </w:div>
        <w:div w:id="413550900">
          <w:marLeft w:val="640"/>
          <w:marRight w:val="0"/>
          <w:marTop w:val="0"/>
          <w:marBottom w:val="0"/>
          <w:divBdr>
            <w:top w:val="none" w:sz="0" w:space="0" w:color="auto"/>
            <w:left w:val="none" w:sz="0" w:space="0" w:color="auto"/>
            <w:bottom w:val="none" w:sz="0" w:space="0" w:color="auto"/>
            <w:right w:val="none" w:sz="0" w:space="0" w:color="auto"/>
          </w:divBdr>
        </w:div>
        <w:div w:id="420763974">
          <w:marLeft w:val="640"/>
          <w:marRight w:val="0"/>
          <w:marTop w:val="0"/>
          <w:marBottom w:val="0"/>
          <w:divBdr>
            <w:top w:val="none" w:sz="0" w:space="0" w:color="auto"/>
            <w:left w:val="none" w:sz="0" w:space="0" w:color="auto"/>
            <w:bottom w:val="none" w:sz="0" w:space="0" w:color="auto"/>
            <w:right w:val="none" w:sz="0" w:space="0" w:color="auto"/>
          </w:divBdr>
        </w:div>
        <w:div w:id="467405741">
          <w:marLeft w:val="640"/>
          <w:marRight w:val="0"/>
          <w:marTop w:val="0"/>
          <w:marBottom w:val="0"/>
          <w:divBdr>
            <w:top w:val="none" w:sz="0" w:space="0" w:color="auto"/>
            <w:left w:val="none" w:sz="0" w:space="0" w:color="auto"/>
            <w:bottom w:val="none" w:sz="0" w:space="0" w:color="auto"/>
            <w:right w:val="none" w:sz="0" w:space="0" w:color="auto"/>
          </w:divBdr>
        </w:div>
        <w:div w:id="493180440">
          <w:marLeft w:val="640"/>
          <w:marRight w:val="0"/>
          <w:marTop w:val="0"/>
          <w:marBottom w:val="0"/>
          <w:divBdr>
            <w:top w:val="none" w:sz="0" w:space="0" w:color="auto"/>
            <w:left w:val="none" w:sz="0" w:space="0" w:color="auto"/>
            <w:bottom w:val="none" w:sz="0" w:space="0" w:color="auto"/>
            <w:right w:val="none" w:sz="0" w:space="0" w:color="auto"/>
          </w:divBdr>
        </w:div>
        <w:div w:id="520708975">
          <w:marLeft w:val="640"/>
          <w:marRight w:val="0"/>
          <w:marTop w:val="0"/>
          <w:marBottom w:val="0"/>
          <w:divBdr>
            <w:top w:val="none" w:sz="0" w:space="0" w:color="auto"/>
            <w:left w:val="none" w:sz="0" w:space="0" w:color="auto"/>
            <w:bottom w:val="none" w:sz="0" w:space="0" w:color="auto"/>
            <w:right w:val="none" w:sz="0" w:space="0" w:color="auto"/>
          </w:divBdr>
        </w:div>
        <w:div w:id="573121753">
          <w:marLeft w:val="640"/>
          <w:marRight w:val="0"/>
          <w:marTop w:val="0"/>
          <w:marBottom w:val="0"/>
          <w:divBdr>
            <w:top w:val="none" w:sz="0" w:space="0" w:color="auto"/>
            <w:left w:val="none" w:sz="0" w:space="0" w:color="auto"/>
            <w:bottom w:val="none" w:sz="0" w:space="0" w:color="auto"/>
            <w:right w:val="none" w:sz="0" w:space="0" w:color="auto"/>
          </w:divBdr>
        </w:div>
        <w:div w:id="597564359">
          <w:marLeft w:val="640"/>
          <w:marRight w:val="0"/>
          <w:marTop w:val="0"/>
          <w:marBottom w:val="0"/>
          <w:divBdr>
            <w:top w:val="none" w:sz="0" w:space="0" w:color="auto"/>
            <w:left w:val="none" w:sz="0" w:space="0" w:color="auto"/>
            <w:bottom w:val="none" w:sz="0" w:space="0" w:color="auto"/>
            <w:right w:val="none" w:sz="0" w:space="0" w:color="auto"/>
          </w:divBdr>
        </w:div>
        <w:div w:id="613050884">
          <w:marLeft w:val="640"/>
          <w:marRight w:val="0"/>
          <w:marTop w:val="0"/>
          <w:marBottom w:val="0"/>
          <w:divBdr>
            <w:top w:val="none" w:sz="0" w:space="0" w:color="auto"/>
            <w:left w:val="none" w:sz="0" w:space="0" w:color="auto"/>
            <w:bottom w:val="none" w:sz="0" w:space="0" w:color="auto"/>
            <w:right w:val="none" w:sz="0" w:space="0" w:color="auto"/>
          </w:divBdr>
        </w:div>
        <w:div w:id="653491740">
          <w:marLeft w:val="640"/>
          <w:marRight w:val="0"/>
          <w:marTop w:val="0"/>
          <w:marBottom w:val="0"/>
          <w:divBdr>
            <w:top w:val="none" w:sz="0" w:space="0" w:color="auto"/>
            <w:left w:val="none" w:sz="0" w:space="0" w:color="auto"/>
            <w:bottom w:val="none" w:sz="0" w:space="0" w:color="auto"/>
            <w:right w:val="none" w:sz="0" w:space="0" w:color="auto"/>
          </w:divBdr>
        </w:div>
        <w:div w:id="683092035">
          <w:marLeft w:val="640"/>
          <w:marRight w:val="0"/>
          <w:marTop w:val="0"/>
          <w:marBottom w:val="0"/>
          <w:divBdr>
            <w:top w:val="none" w:sz="0" w:space="0" w:color="auto"/>
            <w:left w:val="none" w:sz="0" w:space="0" w:color="auto"/>
            <w:bottom w:val="none" w:sz="0" w:space="0" w:color="auto"/>
            <w:right w:val="none" w:sz="0" w:space="0" w:color="auto"/>
          </w:divBdr>
        </w:div>
        <w:div w:id="710108043">
          <w:marLeft w:val="640"/>
          <w:marRight w:val="0"/>
          <w:marTop w:val="0"/>
          <w:marBottom w:val="0"/>
          <w:divBdr>
            <w:top w:val="none" w:sz="0" w:space="0" w:color="auto"/>
            <w:left w:val="none" w:sz="0" w:space="0" w:color="auto"/>
            <w:bottom w:val="none" w:sz="0" w:space="0" w:color="auto"/>
            <w:right w:val="none" w:sz="0" w:space="0" w:color="auto"/>
          </w:divBdr>
        </w:div>
        <w:div w:id="751395961">
          <w:marLeft w:val="640"/>
          <w:marRight w:val="0"/>
          <w:marTop w:val="0"/>
          <w:marBottom w:val="0"/>
          <w:divBdr>
            <w:top w:val="none" w:sz="0" w:space="0" w:color="auto"/>
            <w:left w:val="none" w:sz="0" w:space="0" w:color="auto"/>
            <w:bottom w:val="none" w:sz="0" w:space="0" w:color="auto"/>
            <w:right w:val="none" w:sz="0" w:space="0" w:color="auto"/>
          </w:divBdr>
        </w:div>
        <w:div w:id="753546765">
          <w:marLeft w:val="640"/>
          <w:marRight w:val="0"/>
          <w:marTop w:val="0"/>
          <w:marBottom w:val="0"/>
          <w:divBdr>
            <w:top w:val="none" w:sz="0" w:space="0" w:color="auto"/>
            <w:left w:val="none" w:sz="0" w:space="0" w:color="auto"/>
            <w:bottom w:val="none" w:sz="0" w:space="0" w:color="auto"/>
            <w:right w:val="none" w:sz="0" w:space="0" w:color="auto"/>
          </w:divBdr>
        </w:div>
        <w:div w:id="757797012">
          <w:marLeft w:val="640"/>
          <w:marRight w:val="0"/>
          <w:marTop w:val="0"/>
          <w:marBottom w:val="0"/>
          <w:divBdr>
            <w:top w:val="none" w:sz="0" w:space="0" w:color="auto"/>
            <w:left w:val="none" w:sz="0" w:space="0" w:color="auto"/>
            <w:bottom w:val="none" w:sz="0" w:space="0" w:color="auto"/>
            <w:right w:val="none" w:sz="0" w:space="0" w:color="auto"/>
          </w:divBdr>
        </w:div>
        <w:div w:id="776490328">
          <w:marLeft w:val="640"/>
          <w:marRight w:val="0"/>
          <w:marTop w:val="0"/>
          <w:marBottom w:val="0"/>
          <w:divBdr>
            <w:top w:val="none" w:sz="0" w:space="0" w:color="auto"/>
            <w:left w:val="none" w:sz="0" w:space="0" w:color="auto"/>
            <w:bottom w:val="none" w:sz="0" w:space="0" w:color="auto"/>
            <w:right w:val="none" w:sz="0" w:space="0" w:color="auto"/>
          </w:divBdr>
        </w:div>
        <w:div w:id="795685609">
          <w:marLeft w:val="640"/>
          <w:marRight w:val="0"/>
          <w:marTop w:val="0"/>
          <w:marBottom w:val="0"/>
          <w:divBdr>
            <w:top w:val="none" w:sz="0" w:space="0" w:color="auto"/>
            <w:left w:val="none" w:sz="0" w:space="0" w:color="auto"/>
            <w:bottom w:val="none" w:sz="0" w:space="0" w:color="auto"/>
            <w:right w:val="none" w:sz="0" w:space="0" w:color="auto"/>
          </w:divBdr>
        </w:div>
        <w:div w:id="817694911">
          <w:marLeft w:val="640"/>
          <w:marRight w:val="0"/>
          <w:marTop w:val="0"/>
          <w:marBottom w:val="0"/>
          <w:divBdr>
            <w:top w:val="none" w:sz="0" w:space="0" w:color="auto"/>
            <w:left w:val="none" w:sz="0" w:space="0" w:color="auto"/>
            <w:bottom w:val="none" w:sz="0" w:space="0" w:color="auto"/>
            <w:right w:val="none" w:sz="0" w:space="0" w:color="auto"/>
          </w:divBdr>
        </w:div>
        <w:div w:id="833180739">
          <w:marLeft w:val="640"/>
          <w:marRight w:val="0"/>
          <w:marTop w:val="0"/>
          <w:marBottom w:val="0"/>
          <w:divBdr>
            <w:top w:val="none" w:sz="0" w:space="0" w:color="auto"/>
            <w:left w:val="none" w:sz="0" w:space="0" w:color="auto"/>
            <w:bottom w:val="none" w:sz="0" w:space="0" w:color="auto"/>
            <w:right w:val="none" w:sz="0" w:space="0" w:color="auto"/>
          </w:divBdr>
        </w:div>
        <w:div w:id="858473604">
          <w:marLeft w:val="640"/>
          <w:marRight w:val="0"/>
          <w:marTop w:val="0"/>
          <w:marBottom w:val="0"/>
          <w:divBdr>
            <w:top w:val="none" w:sz="0" w:space="0" w:color="auto"/>
            <w:left w:val="none" w:sz="0" w:space="0" w:color="auto"/>
            <w:bottom w:val="none" w:sz="0" w:space="0" w:color="auto"/>
            <w:right w:val="none" w:sz="0" w:space="0" w:color="auto"/>
          </w:divBdr>
        </w:div>
        <w:div w:id="881408783">
          <w:marLeft w:val="640"/>
          <w:marRight w:val="0"/>
          <w:marTop w:val="0"/>
          <w:marBottom w:val="0"/>
          <w:divBdr>
            <w:top w:val="none" w:sz="0" w:space="0" w:color="auto"/>
            <w:left w:val="none" w:sz="0" w:space="0" w:color="auto"/>
            <w:bottom w:val="none" w:sz="0" w:space="0" w:color="auto"/>
            <w:right w:val="none" w:sz="0" w:space="0" w:color="auto"/>
          </w:divBdr>
        </w:div>
        <w:div w:id="1061909432">
          <w:marLeft w:val="640"/>
          <w:marRight w:val="0"/>
          <w:marTop w:val="0"/>
          <w:marBottom w:val="0"/>
          <w:divBdr>
            <w:top w:val="none" w:sz="0" w:space="0" w:color="auto"/>
            <w:left w:val="none" w:sz="0" w:space="0" w:color="auto"/>
            <w:bottom w:val="none" w:sz="0" w:space="0" w:color="auto"/>
            <w:right w:val="none" w:sz="0" w:space="0" w:color="auto"/>
          </w:divBdr>
        </w:div>
        <w:div w:id="1107968326">
          <w:marLeft w:val="640"/>
          <w:marRight w:val="0"/>
          <w:marTop w:val="0"/>
          <w:marBottom w:val="0"/>
          <w:divBdr>
            <w:top w:val="none" w:sz="0" w:space="0" w:color="auto"/>
            <w:left w:val="none" w:sz="0" w:space="0" w:color="auto"/>
            <w:bottom w:val="none" w:sz="0" w:space="0" w:color="auto"/>
            <w:right w:val="none" w:sz="0" w:space="0" w:color="auto"/>
          </w:divBdr>
        </w:div>
        <w:div w:id="1108114422">
          <w:marLeft w:val="640"/>
          <w:marRight w:val="0"/>
          <w:marTop w:val="0"/>
          <w:marBottom w:val="0"/>
          <w:divBdr>
            <w:top w:val="none" w:sz="0" w:space="0" w:color="auto"/>
            <w:left w:val="none" w:sz="0" w:space="0" w:color="auto"/>
            <w:bottom w:val="none" w:sz="0" w:space="0" w:color="auto"/>
            <w:right w:val="none" w:sz="0" w:space="0" w:color="auto"/>
          </w:divBdr>
        </w:div>
        <w:div w:id="1131290150">
          <w:marLeft w:val="640"/>
          <w:marRight w:val="0"/>
          <w:marTop w:val="0"/>
          <w:marBottom w:val="0"/>
          <w:divBdr>
            <w:top w:val="none" w:sz="0" w:space="0" w:color="auto"/>
            <w:left w:val="none" w:sz="0" w:space="0" w:color="auto"/>
            <w:bottom w:val="none" w:sz="0" w:space="0" w:color="auto"/>
            <w:right w:val="none" w:sz="0" w:space="0" w:color="auto"/>
          </w:divBdr>
        </w:div>
        <w:div w:id="1252545220">
          <w:marLeft w:val="640"/>
          <w:marRight w:val="0"/>
          <w:marTop w:val="0"/>
          <w:marBottom w:val="0"/>
          <w:divBdr>
            <w:top w:val="none" w:sz="0" w:space="0" w:color="auto"/>
            <w:left w:val="none" w:sz="0" w:space="0" w:color="auto"/>
            <w:bottom w:val="none" w:sz="0" w:space="0" w:color="auto"/>
            <w:right w:val="none" w:sz="0" w:space="0" w:color="auto"/>
          </w:divBdr>
        </w:div>
        <w:div w:id="1255745343">
          <w:marLeft w:val="640"/>
          <w:marRight w:val="0"/>
          <w:marTop w:val="0"/>
          <w:marBottom w:val="0"/>
          <w:divBdr>
            <w:top w:val="none" w:sz="0" w:space="0" w:color="auto"/>
            <w:left w:val="none" w:sz="0" w:space="0" w:color="auto"/>
            <w:bottom w:val="none" w:sz="0" w:space="0" w:color="auto"/>
            <w:right w:val="none" w:sz="0" w:space="0" w:color="auto"/>
          </w:divBdr>
        </w:div>
        <w:div w:id="1275795916">
          <w:marLeft w:val="640"/>
          <w:marRight w:val="0"/>
          <w:marTop w:val="0"/>
          <w:marBottom w:val="0"/>
          <w:divBdr>
            <w:top w:val="none" w:sz="0" w:space="0" w:color="auto"/>
            <w:left w:val="none" w:sz="0" w:space="0" w:color="auto"/>
            <w:bottom w:val="none" w:sz="0" w:space="0" w:color="auto"/>
            <w:right w:val="none" w:sz="0" w:space="0" w:color="auto"/>
          </w:divBdr>
        </w:div>
        <w:div w:id="1279139273">
          <w:marLeft w:val="640"/>
          <w:marRight w:val="0"/>
          <w:marTop w:val="0"/>
          <w:marBottom w:val="0"/>
          <w:divBdr>
            <w:top w:val="none" w:sz="0" w:space="0" w:color="auto"/>
            <w:left w:val="none" w:sz="0" w:space="0" w:color="auto"/>
            <w:bottom w:val="none" w:sz="0" w:space="0" w:color="auto"/>
            <w:right w:val="none" w:sz="0" w:space="0" w:color="auto"/>
          </w:divBdr>
        </w:div>
        <w:div w:id="1309674502">
          <w:marLeft w:val="640"/>
          <w:marRight w:val="0"/>
          <w:marTop w:val="0"/>
          <w:marBottom w:val="0"/>
          <w:divBdr>
            <w:top w:val="none" w:sz="0" w:space="0" w:color="auto"/>
            <w:left w:val="none" w:sz="0" w:space="0" w:color="auto"/>
            <w:bottom w:val="none" w:sz="0" w:space="0" w:color="auto"/>
            <w:right w:val="none" w:sz="0" w:space="0" w:color="auto"/>
          </w:divBdr>
        </w:div>
        <w:div w:id="1310987125">
          <w:marLeft w:val="640"/>
          <w:marRight w:val="0"/>
          <w:marTop w:val="0"/>
          <w:marBottom w:val="0"/>
          <w:divBdr>
            <w:top w:val="none" w:sz="0" w:space="0" w:color="auto"/>
            <w:left w:val="none" w:sz="0" w:space="0" w:color="auto"/>
            <w:bottom w:val="none" w:sz="0" w:space="0" w:color="auto"/>
            <w:right w:val="none" w:sz="0" w:space="0" w:color="auto"/>
          </w:divBdr>
        </w:div>
        <w:div w:id="1318924518">
          <w:marLeft w:val="640"/>
          <w:marRight w:val="0"/>
          <w:marTop w:val="0"/>
          <w:marBottom w:val="0"/>
          <w:divBdr>
            <w:top w:val="none" w:sz="0" w:space="0" w:color="auto"/>
            <w:left w:val="none" w:sz="0" w:space="0" w:color="auto"/>
            <w:bottom w:val="none" w:sz="0" w:space="0" w:color="auto"/>
            <w:right w:val="none" w:sz="0" w:space="0" w:color="auto"/>
          </w:divBdr>
        </w:div>
        <w:div w:id="1332562740">
          <w:marLeft w:val="640"/>
          <w:marRight w:val="0"/>
          <w:marTop w:val="0"/>
          <w:marBottom w:val="0"/>
          <w:divBdr>
            <w:top w:val="none" w:sz="0" w:space="0" w:color="auto"/>
            <w:left w:val="none" w:sz="0" w:space="0" w:color="auto"/>
            <w:bottom w:val="none" w:sz="0" w:space="0" w:color="auto"/>
            <w:right w:val="none" w:sz="0" w:space="0" w:color="auto"/>
          </w:divBdr>
        </w:div>
        <w:div w:id="1339577764">
          <w:marLeft w:val="640"/>
          <w:marRight w:val="0"/>
          <w:marTop w:val="0"/>
          <w:marBottom w:val="0"/>
          <w:divBdr>
            <w:top w:val="none" w:sz="0" w:space="0" w:color="auto"/>
            <w:left w:val="none" w:sz="0" w:space="0" w:color="auto"/>
            <w:bottom w:val="none" w:sz="0" w:space="0" w:color="auto"/>
            <w:right w:val="none" w:sz="0" w:space="0" w:color="auto"/>
          </w:divBdr>
        </w:div>
        <w:div w:id="1363819259">
          <w:marLeft w:val="640"/>
          <w:marRight w:val="0"/>
          <w:marTop w:val="0"/>
          <w:marBottom w:val="0"/>
          <w:divBdr>
            <w:top w:val="none" w:sz="0" w:space="0" w:color="auto"/>
            <w:left w:val="none" w:sz="0" w:space="0" w:color="auto"/>
            <w:bottom w:val="none" w:sz="0" w:space="0" w:color="auto"/>
            <w:right w:val="none" w:sz="0" w:space="0" w:color="auto"/>
          </w:divBdr>
        </w:div>
        <w:div w:id="1491020012">
          <w:marLeft w:val="640"/>
          <w:marRight w:val="0"/>
          <w:marTop w:val="0"/>
          <w:marBottom w:val="0"/>
          <w:divBdr>
            <w:top w:val="none" w:sz="0" w:space="0" w:color="auto"/>
            <w:left w:val="none" w:sz="0" w:space="0" w:color="auto"/>
            <w:bottom w:val="none" w:sz="0" w:space="0" w:color="auto"/>
            <w:right w:val="none" w:sz="0" w:space="0" w:color="auto"/>
          </w:divBdr>
        </w:div>
        <w:div w:id="1503886369">
          <w:marLeft w:val="640"/>
          <w:marRight w:val="0"/>
          <w:marTop w:val="0"/>
          <w:marBottom w:val="0"/>
          <w:divBdr>
            <w:top w:val="none" w:sz="0" w:space="0" w:color="auto"/>
            <w:left w:val="none" w:sz="0" w:space="0" w:color="auto"/>
            <w:bottom w:val="none" w:sz="0" w:space="0" w:color="auto"/>
            <w:right w:val="none" w:sz="0" w:space="0" w:color="auto"/>
          </w:divBdr>
        </w:div>
        <w:div w:id="1550678207">
          <w:marLeft w:val="640"/>
          <w:marRight w:val="0"/>
          <w:marTop w:val="0"/>
          <w:marBottom w:val="0"/>
          <w:divBdr>
            <w:top w:val="none" w:sz="0" w:space="0" w:color="auto"/>
            <w:left w:val="none" w:sz="0" w:space="0" w:color="auto"/>
            <w:bottom w:val="none" w:sz="0" w:space="0" w:color="auto"/>
            <w:right w:val="none" w:sz="0" w:space="0" w:color="auto"/>
          </w:divBdr>
        </w:div>
        <w:div w:id="1590843059">
          <w:marLeft w:val="640"/>
          <w:marRight w:val="0"/>
          <w:marTop w:val="0"/>
          <w:marBottom w:val="0"/>
          <w:divBdr>
            <w:top w:val="none" w:sz="0" w:space="0" w:color="auto"/>
            <w:left w:val="none" w:sz="0" w:space="0" w:color="auto"/>
            <w:bottom w:val="none" w:sz="0" w:space="0" w:color="auto"/>
            <w:right w:val="none" w:sz="0" w:space="0" w:color="auto"/>
          </w:divBdr>
        </w:div>
        <w:div w:id="1628199757">
          <w:marLeft w:val="640"/>
          <w:marRight w:val="0"/>
          <w:marTop w:val="0"/>
          <w:marBottom w:val="0"/>
          <w:divBdr>
            <w:top w:val="none" w:sz="0" w:space="0" w:color="auto"/>
            <w:left w:val="none" w:sz="0" w:space="0" w:color="auto"/>
            <w:bottom w:val="none" w:sz="0" w:space="0" w:color="auto"/>
            <w:right w:val="none" w:sz="0" w:space="0" w:color="auto"/>
          </w:divBdr>
        </w:div>
        <w:div w:id="1710915466">
          <w:marLeft w:val="640"/>
          <w:marRight w:val="0"/>
          <w:marTop w:val="0"/>
          <w:marBottom w:val="0"/>
          <w:divBdr>
            <w:top w:val="none" w:sz="0" w:space="0" w:color="auto"/>
            <w:left w:val="none" w:sz="0" w:space="0" w:color="auto"/>
            <w:bottom w:val="none" w:sz="0" w:space="0" w:color="auto"/>
            <w:right w:val="none" w:sz="0" w:space="0" w:color="auto"/>
          </w:divBdr>
        </w:div>
        <w:div w:id="1717124393">
          <w:marLeft w:val="640"/>
          <w:marRight w:val="0"/>
          <w:marTop w:val="0"/>
          <w:marBottom w:val="0"/>
          <w:divBdr>
            <w:top w:val="none" w:sz="0" w:space="0" w:color="auto"/>
            <w:left w:val="none" w:sz="0" w:space="0" w:color="auto"/>
            <w:bottom w:val="none" w:sz="0" w:space="0" w:color="auto"/>
            <w:right w:val="none" w:sz="0" w:space="0" w:color="auto"/>
          </w:divBdr>
        </w:div>
        <w:div w:id="1723945142">
          <w:marLeft w:val="640"/>
          <w:marRight w:val="0"/>
          <w:marTop w:val="0"/>
          <w:marBottom w:val="0"/>
          <w:divBdr>
            <w:top w:val="none" w:sz="0" w:space="0" w:color="auto"/>
            <w:left w:val="none" w:sz="0" w:space="0" w:color="auto"/>
            <w:bottom w:val="none" w:sz="0" w:space="0" w:color="auto"/>
            <w:right w:val="none" w:sz="0" w:space="0" w:color="auto"/>
          </w:divBdr>
        </w:div>
        <w:div w:id="1751077537">
          <w:marLeft w:val="640"/>
          <w:marRight w:val="0"/>
          <w:marTop w:val="0"/>
          <w:marBottom w:val="0"/>
          <w:divBdr>
            <w:top w:val="none" w:sz="0" w:space="0" w:color="auto"/>
            <w:left w:val="none" w:sz="0" w:space="0" w:color="auto"/>
            <w:bottom w:val="none" w:sz="0" w:space="0" w:color="auto"/>
            <w:right w:val="none" w:sz="0" w:space="0" w:color="auto"/>
          </w:divBdr>
        </w:div>
        <w:div w:id="1754469255">
          <w:marLeft w:val="640"/>
          <w:marRight w:val="0"/>
          <w:marTop w:val="0"/>
          <w:marBottom w:val="0"/>
          <w:divBdr>
            <w:top w:val="none" w:sz="0" w:space="0" w:color="auto"/>
            <w:left w:val="none" w:sz="0" w:space="0" w:color="auto"/>
            <w:bottom w:val="none" w:sz="0" w:space="0" w:color="auto"/>
            <w:right w:val="none" w:sz="0" w:space="0" w:color="auto"/>
          </w:divBdr>
        </w:div>
        <w:div w:id="1813670441">
          <w:marLeft w:val="640"/>
          <w:marRight w:val="0"/>
          <w:marTop w:val="0"/>
          <w:marBottom w:val="0"/>
          <w:divBdr>
            <w:top w:val="none" w:sz="0" w:space="0" w:color="auto"/>
            <w:left w:val="none" w:sz="0" w:space="0" w:color="auto"/>
            <w:bottom w:val="none" w:sz="0" w:space="0" w:color="auto"/>
            <w:right w:val="none" w:sz="0" w:space="0" w:color="auto"/>
          </w:divBdr>
        </w:div>
        <w:div w:id="1860851318">
          <w:marLeft w:val="640"/>
          <w:marRight w:val="0"/>
          <w:marTop w:val="0"/>
          <w:marBottom w:val="0"/>
          <w:divBdr>
            <w:top w:val="none" w:sz="0" w:space="0" w:color="auto"/>
            <w:left w:val="none" w:sz="0" w:space="0" w:color="auto"/>
            <w:bottom w:val="none" w:sz="0" w:space="0" w:color="auto"/>
            <w:right w:val="none" w:sz="0" w:space="0" w:color="auto"/>
          </w:divBdr>
        </w:div>
        <w:div w:id="1862281622">
          <w:marLeft w:val="640"/>
          <w:marRight w:val="0"/>
          <w:marTop w:val="0"/>
          <w:marBottom w:val="0"/>
          <w:divBdr>
            <w:top w:val="none" w:sz="0" w:space="0" w:color="auto"/>
            <w:left w:val="none" w:sz="0" w:space="0" w:color="auto"/>
            <w:bottom w:val="none" w:sz="0" w:space="0" w:color="auto"/>
            <w:right w:val="none" w:sz="0" w:space="0" w:color="auto"/>
          </w:divBdr>
        </w:div>
        <w:div w:id="1915895873">
          <w:marLeft w:val="640"/>
          <w:marRight w:val="0"/>
          <w:marTop w:val="0"/>
          <w:marBottom w:val="0"/>
          <w:divBdr>
            <w:top w:val="none" w:sz="0" w:space="0" w:color="auto"/>
            <w:left w:val="none" w:sz="0" w:space="0" w:color="auto"/>
            <w:bottom w:val="none" w:sz="0" w:space="0" w:color="auto"/>
            <w:right w:val="none" w:sz="0" w:space="0" w:color="auto"/>
          </w:divBdr>
        </w:div>
        <w:div w:id="1946618832">
          <w:marLeft w:val="640"/>
          <w:marRight w:val="0"/>
          <w:marTop w:val="0"/>
          <w:marBottom w:val="0"/>
          <w:divBdr>
            <w:top w:val="none" w:sz="0" w:space="0" w:color="auto"/>
            <w:left w:val="none" w:sz="0" w:space="0" w:color="auto"/>
            <w:bottom w:val="none" w:sz="0" w:space="0" w:color="auto"/>
            <w:right w:val="none" w:sz="0" w:space="0" w:color="auto"/>
          </w:divBdr>
        </w:div>
        <w:div w:id="1959605659">
          <w:marLeft w:val="640"/>
          <w:marRight w:val="0"/>
          <w:marTop w:val="0"/>
          <w:marBottom w:val="0"/>
          <w:divBdr>
            <w:top w:val="none" w:sz="0" w:space="0" w:color="auto"/>
            <w:left w:val="none" w:sz="0" w:space="0" w:color="auto"/>
            <w:bottom w:val="none" w:sz="0" w:space="0" w:color="auto"/>
            <w:right w:val="none" w:sz="0" w:space="0" w:color="auto"/>
          </w:divBdr>
        </w:div>
        <w:div w:id="1968971942">
          <w:marLeft w:val="640"/>
          <w:marRight w:val="0"/>
          <w:marTop w:val="0"/>
          <w:marBottom w:val="0"/>
          <w:divBdr>
            <w:top w:val="none" w:sz="0" w:space="0" w:color="auto"/>
            <w:left w:val="none" w:sz="0" w:space="0" w:color="auto"/>
            <w:bottom w:val="none" w:sz="0" w:space="0" w:color="auto"/>
            <w:right w:val="none" w:sz="0" w:space="0" w:color="auto"/>
          </w:divBdr>
        </w:div>
        <w:div w:id="2008558021">
          <w:marLeft w:val="640"/>
          <w:marRight w:val="0"/>
          <w:marTop w:val="0"/>
          <w:marBottom w:val="0"/>
          <w:divBdr>
            <w:top w:val="none" w:sz="0" w:space="0" w:color="auto"/>
            <w:left w:val="none" w:sz="0" w:space="0" w:color="auto"/>
            <w:bottom w:val="none" w:sz="0" w:space="0" w:color="auto"/>
            <w:right w:val="none" w:sz="0" w:space="0" w:color="auto"/>
          </w:divBdr>
        </w:div>
        <w:div w:id="2040353079">
          <w:marLeft w:val="640"/>
          <w:marRight w:val="0"/>
          <w:marTop w:val="0"/>
          <w:marBottom w:val="0"/>
          <w:divBdr>
            <w:top w:val="none" w:sz="0" w:space="0" w:color="auto"/>
            <w:left w:val="none" w:sz="0" w:space="0" w:color="auto"/>
            <w:bottom w:val="none" w:sz="0" w:space="0" w:color="auto"/>
            <w:right w:val="none" w:sz="0" w:space="0" w:color="auto"/>
          </w:divBdr>
        </w:div>
        <w:div w:id="2079814743">
          <w:marLeft w:val="640"/>
          <w:marRight w:val="0"/>
          <w:marTop w:val="0"/>
          <w:marBottom w:val="0"/>
          <w:divBdr>
            <w:top w:val="none" w:sz="0" w:space="0" w:color="auto"/>
            <w:left w:val="none" w:sz="0" w:space="0" w:color="auto"/>
            <w:bottom w:val="none" w:sz="0" w:space="0" w:color="auto"/>
            <w:right w:val="none" w:sz="0" w:space="0" w:color="auto"/>
          </w:divBdr>
        </w:div>
        <w:div w:id="2111268174">
          <w:marLeft w:val="640"/>
          <w:marRight w:val="0"/>
          <w:marTop w:val="0"/>
          <w:marBottom w:val="0"/>
          <w:divBdr>
            <w:top w:val="none" w:sz="0" w:space="0" w:color="auto"/>
            <w:left w:val="none" w:sz="0" w:space="0" w:color="auto"/>
            <w:bottom w:val="none" w:sz="0" w:space="0" w:color="auto"/>
            <w:right w:val="none" w:sz="0" w:space="0" w:color="auto"/>
          </w:divBdr>
        </w:div>
        <w:div w:id="2132552110">
          <w:marLeft w:val="640"/>
          <w:marRight w:val="0"/>
          <w:marTop w:val="0"/>
          <w:marBottom w:val="0"/>
          <w:divBdr>
            <w:top w:val="none" w:sz="0" w:space="0" w:color="auto"/>
            <w:left w:val="none" w:sz="0" w:space="0" w:color="auto"/>
            <w:bottom w:val="none" w:sz="0" w:space="0" w:color="auto"/>
            <w:right w:val="none" w:sz="0" w:space="0" w:color="auto"/>
          </w:divBdr>
        </w:div>
        <w:div w:id="2145929934">
          <w:marLeft w:val="640"/>
          <w:marRight w:val="0"/>
          <w:marTop w:val="0"/>
          <w:marBottom w:val="0"/>
          <w:divBdr>
            <w:top w:val="none" w:sz="0" w:space="0" w:color="auto"/>
            <w:left w:val="none" w:sz="0" w:space="0" w:color="auto"/>
            <w:bottom w:val="none" w:sz="0" w:space="0" w:color="auto"/>
            <w:right w:val="none" w:sz="0" w:space="0" w:color="auto"/>
          </w:divBdr>
        </w:div>
        <w:div w:id="2147115867">
          <w:marLeft w:val="640"/>
          <w:marRight w:val="0"/>
          <w:marTop w:val="0"/>
          <w:marBottom w:val="0"/>
          <w:divBdr>
            <w:top w:val="none" w:sz="0" w:space="0" w:color="auto"/>
            <w:left w:val="none" w:sz="0" w:space="0" w:color="auto"/>
            <w:bottom w:val="none" w:sz="0" w:space="0" w:color="auto"/>
            <w:right w:val="none" w:sz="0" w:space="0" w:color="auto"/>
          </w:divBdr>
        </w:div>
      </w:divsChild>
    </w:div>
    <w:div w:id="601694416">
      <w:bodyDiv w:val="1"/>
      <w:marLeft w:val="0"/>
      <w:marRight w:val="0"/>
      <w:marTop w:val="0"/>
      <w:marBottom w:val="0"/>
      <w:divBdr>
        <w:top w:val="none" w:sz="0" w:space="0" w:color="auto"/>
        <w:left w:val="none" w:sz="0" w:space="0" w:color="auto"/>
        <w:bottom w:val="none" w:sz="0" w:space="0" w:color="auto"/>
        <w:right w:val="none" w:sz="0" w:space="0" w:color="auto"/>
      </w:divBdr>
      <w:divsChild>
        <w:div w:id="11615642">
          <w:marLeft w:val="640"/>
          <w:marRight w:val="0"/>
          <w:marTop w:val="0"/>
          <w:marBottom w:val="0"/>
          <w:divBdr>
            <w:top w:val="none" w:sz="0" w:space="0" w:color="auto"/>
            <w:left w:val="none" w:sz="0" w:space="0" w:color="auto"/>
            <w:bottom w:val="none" w:sz="0" w:space="0" w:color="auto"/>
            <w:right w:val="none" w:sz="0" w:space="0" w:color="auto"/>
          </w:divBdr>
        </w:div>
        <w:div w:id="92602694">
          <w:marLeft w:val="640"/>
          <w:marRight w:val="0"/>
          <w:marTop w:val="0"/>
          <w:marBottom w:val="0"/>
          <w:divBdr>
            <w:top w:val="none" w:sz="0" w:space="0" w:color="auto"/>
            <w:left w:val="none" w:sz="0" w:space="0" w:color="auto"/>
            <w:bottom w:val="none" w:sz="0" w:space="0" w:color="auto"/>
            <w:right w:val="none" w:sz="0" w:space="0" w:color="auto"/>
          </w:divBdr>
        </w:div>
        <w:div w:id="150605652">
          <w:marLeft w:val="640"/>
          <w:marRight w:val="0"/>
          <w:marTop w:val="0"/>
          <w:marBottom w:val="0"/>
          <w:divBdr>
            <w:top w:val="none" w:sz="0" w:space="0" w:color="auto"/>
            <w:left w:val="none" w:sz="0" w:space="0" w:color="auto"/>
            <w:bottom w:val="none" w:sz="0" w:space="0" w:color="auto"/>
            <w:right w:val="none" w:sz="0" w:space="0" w:color="auto"/>
          </w:divBdr>
        </w:div>
        <w:div w:id="247231082">
          <w:marLeft w:val="640"/>
          <w:marRight w:val="0"/>
          <w:marTop w:val="0"/>
          <w:marBottom w:val="0"/>
          <w:divBdr>
            <w:top w:val="none" w:sz="0" w:space="0" w:color="auto"/>
            <w:left w:val="none" w:sz="0" w:space="0" w:color="auto"/>
            <w:bottom w:val="none" w:sz="0" w:space="0" w:color="auto"/>
            <w:right w:val="none" w:sz="0" w:space="0" w:color="auto"/>
          </w:divBdr>
        </w:div>
        <w:div w:id="272246957">
          <w:marLeft w:val="640"/>
          <w:marRight w:val="0"/>
          <w:marTop w:val="0"/>
          <w:marBottom w:val="0"/>
          <w:divBdr>
            <w:top w:val="none" w:sz="0" w:space="0" w:color="auto"/>
            <w:left w:val="none" w:sz="0" w:space="0" w:color="auto"/>
            <w:bottom w:val="none" w:sz="0" w:space="0" w:color="auto"/>
            <w:right w:val="none" w:sz="0" w:space="0" w:color="auto"/>
          </w:divBdr>
        </w:div>
        <w:div w:id="291905222">
          <w:marLeft w:val="640"/>
          <w:marRight w:val="0"/>
          <w:marTop w:val="0"/>
          <w:marBottom w:val="0"/>
          <w:divBdr>
            <w:top w:val="none" w:sz="0" w:space="0" w:color="auto"/>
            <w:left w:val="none" w:sz="0" w:space="0" w:color="auto"/>
            <w:bottom w:val="none" w:sz="0" w:space="0" w:color="auto"/>
            <w:right w:val="none" w:sz="0" w:space="0" w:color="auto"/>
          </w:divBdr>
        </w:div>
        <w:div w:id="306589092">
          <w:marLeft w:val="640"/>
          <w:marRight w:val="0"/>
          <w:marTop w:val="0"/>
          <w:marBottom w:val="0"/>
          <w:divBdr>
            <w:top w:val="none" w:sz="0" w:space="0" w:color="auto"/>
            <w:left w:val="none" w:sz="0" w:space="0" w:color="auto"/>
            <w:bottom w:val="none" w:sz="0" w:space="0" w:color="auto"/>
            <w:right w:val="none" w:sz="0" w:space="0" w:color="auto"/>
          </w:divBdr>
        </w:div>
        <w:div w:id="334496853">
          <w:marLeft w:val="640"/>
          <w:marRight w:val="0"/>
          <w:marTop w:val="0"/>
          <w:marBottom w:val="0"/>
          <w:divBdr>
            <w:top w:val="none" w:sz="0" w:space="0" w:color="auto"/>
            <w:left w:val="none" w:sz="0" w:space="0" w:color="auto"/>
            <w:bottom w:val="none" w:sz="0" w:space="0" w:color="auto"/>
            <w:right w:val="none" w:sz="0" w:space="0" w:color="auto"/>
          </w:divBdr>
        </w:div>
        <w:div w:id="353922865">
          <w:marLeft w:val="640"/>
          <w:marRight w:val="0"/>
          <w:marTop w:val="0"/>
          <w:marBottom w:val="0"/>
          <w:divBdr>
            <w:top w:val="none" w:sz="0" w:space="0" w:color="auto"/>
            <w:left w:val="none" w:sz="0" w:space="0" w:color="auto"/>
            <w:bottom w:val="none" w:sz="0" w:space="0" w:color="auto"/>
            <w:right w:val="none" w:sz="0" w:space="0" w:color="auto"/>
          </w:divBdr>
        </w:div>
        <w:div w:id="373965087">
          <w:marLeft w:val="640"/>
          <w:marRight w:val="0"/>
          <w:marTop w:val="0"/>
          <w:marBottom w:val="0"/>
          <w:divBdr>
            <w:top w:val="none" w:sz="0" w:space="0" w:color="auto"/>
            <w:left w:val="none" w:sz="0" w:space="0" w:color="auto"/>
            <w:bottom w:val="none" w:sz="0" w:space="0" w:color="auto"/>
            <w:right w:val="none" w:sz="0" w:space="0" w:color="auto"/>
          </w:divBdr>
        </w:div>
        <w:div w:id="382488092">
          <w:marLeft w:val="640"/>
          <w:marRight w:val="0"/>
          <w:marTop w:val="0"/>
          <w:marBottom w:val="0"/>
          <w:divBdr>
            <w:top w:val="none" w:sz="0" w:space="0" w:color="auto"/>
            <w:left w:val="none" w:sz="0" w:space="0" w:color="auto"/>
            <w:bottom w:val="none" w:sz="0" w:space="0" w:color="auto"/>
            <w:right w:val="none" w:sz="0" w:space="0" w:color="auto"/>
          </w:divBdr>
        </w:div>
        <w:div w:id="401371694">
          <w:marLeft w:val="640"/>
          <w:marRight w:val="0"/>
          <w:marTop w:val="0"/>
          <w:marBottom w:val="0"/>
          <w:divBdr>
            <w:top w:val="none" w:sz="0" w:space="0" w:color="auto"/>
            <w:left w:val="none" w:sz="0" w:space="0" w:color="auto"/>
            <w:bottom w:val="none" w:sz="0" w:space="0" w:color="auto"/>
            <w:right w:val="none" w:sz="0" w:space="0" w:color="auto"/>
          </w:divBdr>
        </w:div>
        <w:div w:id="414129173">
          <w:marLeft w:val="640"/>
          <w:marRight w:val="0"/>
          <w:marTop w:val="0"/>
          <w:marBottom w:val="0"/>
          <w:divBdr>
            <w:top w:val="none" w:sz="0" w:space="0" w:color="auto"/>
            <w:left w:val="none" w:sz="0" w:space="0" w:color="auto"/>
            <w:bottom w:val="none" w:sz="0" w:space="0" w:color="auto"/>
            <w:right w:val="none" w:sz="0" w:space="0" w:color="auto"/>
          </w:divBdr>
        </w:div>
        <w:div w:id="464813780">
          <w:marLeft w:val="640"/>
          <w:marRight w:val="0"/>
          <w:marTop w:val="0"/>
          <w:marBottom w:val="0"/>
          <w:divBdr>
            <w:top w:val="none" w:sz="0" w:space="0" w:color="auto"/>
            <w:left w:val="none" w:sz="0" w:space="0" w:color="auto"/>
            <w:bottom w:val="none" w:sz="0" w:space="0" w:color="auto"/>
            <w:right w:val="none" w:sz="0" w:space="0" w:color="auto"/>
          </w:divBdr>
        </w:div>
        <w:div w:id="466094458">
          <w:marLeft w:val="640"/>
          <w:marRight w:val="0"/>
          <w:marTop w:val="0"/>
          <w:marBottom w:val="0"/>
          <w:divBdr>
            <w:top w:val="none" w:sz="0" w:space="0" w:color="auto"/>
            <w:left w:val="none" w:sz="0" w:space="0" w:color="auto"/>
            <w:bottom w:val="none" w:sz="0" w:space="0" w:color="auto"/>
            <w:right w:val="none" w:sz="0" w:space="0" w:color="auto"/>
          </w:divBdr>
        </w:div>
        <w:div w:id="544222851">
          <w:marLeft w:val="640"/>
          <w:marRight w:val="0"/>
          <w:marTop w:val="0"/>
          <w:marBottom w:val="0"/>
          <w:divBdr>
            <w:top w:val="none" w:sz="0" w:space="0" w:color="auto"/>
            <w:left w:val="none" w:sz="0" w:space="0" w:color="auto"/>
            <w:bottom w:val="none" w:sz="0" w:space="0" w:color="auto"/>
            <w:right w:val="none" w:sz="0" w:space="0" w:color="auto"/>
          </w:divBdr>
        </w:div>
        <w:div w:id="612786717">
          <w:marLeft w:val="640"/>
          <w:marRight w:val="0"/>
          <w:marTop w:val="0"/>
          <w:marBottom w:val="0"/>
          <w:divBdr>
            <w:top w:val="none" w:sz="0" w:space="0" w:color="auto"/>
            <w:left w:val="none" w:sz="0" w:space="0" w:color="auto"/>
            <w:bottom w:val="none" w:sz="0" w:space="0" w:color="auto"/>
            <w:right w:val="none" w:sz="0" w:space="0" w:color="auto"/>
          </w:divBdr>
        </w:div>
        <w:div w:id="648285968">
          <w:marLeft w:val="640"/>
          <w:marRight w:val="0"/>
          <w:marTop w:val="0"/>
          <w:marBottom w:val="0"/>
          <w:divBdr>
            <w:top w:val="none" w:sz="0" w:space="0" w:color="auto"/>
            <w:left w:val="none" w:sz="0" w:space="0" w:color="auto"/>
            <w:bottom w:val="none" w:sz="0" w:space="0" w:color="auto"/>
            <w:right w:val="none" w:sz="0" w:space="0" w:color="auto"/>
          </w:divBdr>
        </w:div>
        <w:div w:id="652607639">
          <w:marLeft w:val="640"/>
          <w:marRight w:val="0"/>
          <w:marTop w:val="0"/>
          <w:marBottom w:val="0"/>
          <w:divBdr>
            <w:top w:val="none" w:sz="0" w:space="0" w:color="auto"/>
            <w:left w:val="none" w:sz="0" w:space="0" w:color="auto"/>
            <w:bottom w:val="none" w:sz="0" w:space="0" w:color="auto"/>
            <w:right w:val="none" w:sz="0" w:space="0" w:color="auto"/>
          </w:divBdr>
        </w:div>
        <w:div w:id="664741842">
          <w:marLeft w:val="640"/>
          <w:marRight w:val="0"/>
          <w:marTop w:val="0"/>
          <w:marBottom w:val="0"/>
          <w:divBdr>
            <w:top w:val="none" w:sz="0" w:space="0" w:color="auto"/>
            <w:left w:val="none" w:sz="0" w:space="0" w:color="auto"/>
            <w:bottom w:val="none" w:sz="0" w:space="0" w:color="auto"/>
            <w:right w:val="none" w:sz="0" w:space="0" w:color="auto"/>
          </w:divBdr>
        </w:div>
        <w:div w:id="739253706">
          <w:marLeft w:val="640"/>
          <w:marRight w:val="0"/>
          <w:marTop w:val="0"/>
          <w:marBottom w:val="0"/>
          <w:divBdr>
            <w:top w:val="none" w:sz="0" w:space="0" w:color="auto"/>
            <w:left w:val="none" w:sz="0" w:space="0" w:color="auto"/>
            <w:bottom w:val="none" w:sz="0" w:space="0" w:color="auto"/>
            <w:right w:val="none" w:sz="0" w:space="0" w:color="auto"/>
          </w:divBdr>
        </w:div>
        <w:div w:id="769398771">
          <w:marLeft w:val="640"/>
          <w:marRight w:val="0"/>
          <w:marTop w:val="0"/>
          <w:marBottom w:val="0"/>
          <w:divBdr>
            <w:top w:val="none" w:sz="0" w:space="0" w:color="auto"/>
            <w:left w:val="none" w:sz="0" w:space="0" w:color="auto"/>
            <w:bottom w:val="none" w:sz="0" w:space="0" w:color="auto"/>
            <w:right w:val="none" w:sz="0" w:space="0" w:color="auto"/>
          </w:divBdr>
        </w:div>
        <w:div w:id="841045881">
          <w:marLeft w:val="640"/>
          <w:marRight w:val="0"/>
          <w:marTop w:val="0"/>
          <w:marBottom w:val="0"/>
          <w:divBdr>
            <w:top w:val="none" w:sz="0" w:space="0" w:color="auto"/>
            <w:left w:val="none" w:sz="0" w:space="0" w:color="auto"/>
            <w:bottom w:val="none" w:sz="0" w:space="0" w:color="auto"/>
            <w:right w:val="none" w:sz="0" w:space="0" w:color="auto"/>
          </w:divBdr>
        </w:div>
        <w:div w:id="874999500">
          <w:marLeft w:val="640"/>
          <w:marRight w:val="0"/>
          <w:marTop w:val="0"/>
          <w:marBottom w:val="0"/>
          <w:divBdr>
            <w:top w:val="none" w:sz="0" w:space="0" w:color="auto"/>
            <w:left w:val="none" w:sz="0" w:space="0" w:color="auto"/>
            <w:bottom w:val="none" w:sz="0" w:space="0" w:color="auto"/>
            <w:right w:val="none" w:sz="0" w:space="0" w:color="auto"/>
          </w:divBdr>
        </w:div>
        <w:div w:id="1005061720">
          <w:marLeft w:val="640"/>
          <w:marRight w:val="0"/>
          <w:marTop w:val="0"/>
          <w:marBottom w:val="0"/>
          <w:divBdr>
            <w:top w:val="none" w:sz="0" w:space="0" w:color="auto"/>
            <w:left w:val="none" w:sz="0" w:space="0" w:color="auto"/>
            <w:bottom w:val="none" w:sz="0" w:space="0" w:color="auto"/>
            <w:right w:val="none" w:sz="0" w:space="0" w:color="auto"/>
          </w:divBdr>
        </w:div>
        <w:div w:id="1068771899">
          <w:marLeft w:val="640"/>
          <w:marRight w:val="0"/>
          <w:marTop w:val="0"/>
          <w:marBottom w:val="0"/>
          <w:divBdr>
            <w:top w:val="none" w:sz="0" w:space="0" w:color="auto"/>
            <w:left w:val="none" w:sz="0" w:space="0" w:color="auto"/>
            <w:bottom w:val="none" w:sz="0" w:space="0" w:color="auto"/>
            <w:right w:val="none" w:sz="0" w:space="0" w:color="auto"/>
          </w:divBdr>
        </w:div>
        <w:div w:id="1083914265">
          <w:marLeft w:val="640"/>
          <w:marRight w:val="0"/>
          <w:marTop w:val="0"/>
          <w:marBottom w:val="0"/>
          <w:divBdr>
            <w:top w:val="none" w:sz="0" w:space="0" w:color="auto"/>
            <w:left w:val="none" w:sz="0" w:space="0" w:color="auto"/>
            <w:bottom w:val="none" w:sz="0" w:space="0" w:color="auto"/>
            <w:right w:val="none" w:sz="0" w:space="0" w:color="auto"/>
          </w:divBdr>
        </w:div>
        <w:div w:id="1106463506">
          <w:marLeft w:val="640"/>
          <w:marRight w:val="0"/>
          <w:marTop w:val="0"/>
          <w:marBottom w:val="0"/>
          <w:divBdr>
            <w:top w:val="none" w:sz="0" w:space="0" w:color="auto"/>
            <w:left w:val="none" w:sz="0" w:space="0" w:color="auto"/>
            <w:bottom w:val="none" w:sz="0" w:space="0" w:color="auto"/>
            <w:right w:val="none" w:sz="0" w:space="0" w:color="auto"/>
          </w:divBdr>
        </w:div>
        <w:div w:id="1109666872">
          <w:marLeft w:val="640"/>
          <w:marRight w:val="0"/>
          <w:marTop w:val="0"/>
          <w:marBottom w:val="0"/>
          <w:divBdr>
            <w:top w:val="none" w:sz="0" w:space="0" w:color="auto"/>
            <w:left w:val="none" w:sz="0" w:space="0" w:color="auto"/>
            <w:bottom w:val="none" w:sz="0" w:space="0" w:color="auto"/>
            <w:right w:val="none" w:sz="0" w:space="0" w:color="auto"/>
          </w:divBdr>
        </w:div>
        <w:div w:id="1127285275">
          <w:marLeft w:val="640"/>
          <w:marRight w:val="0"/>
          <w:marTop w:val="0"/>
          <w:marBottom w:val="0"/>
          <w:divBdr>
            <w:top w:val="none" w:sz="0" w:space="0" w:color="auto"/>
            <w:left w:val="none" w:sz="0" w:space="0" w:color="auto"/>
            <w:bottom w:val="none" w:sz="0" w:space="0" w:color="auto"/>
            <w:right w:val="none" w:sz="0" w:space="0" w:color="auto"/>
          </w:divBdr>
        </w:div>
        <w:div w:id="1142314115">
          <w:marLeft w:val="640"/>
          <w:marRight w:val="0"/>
          <w:marTop w:val="0"/>
          <w:marBottom w:val="0"/>
          <w:divBdr>
            <w:top w:val="none" w:sz="0" w:space="0" w:color="auto"/>
            <w:left w:val="none" w:sz="0" w:space="0" w:color="auto"/>
            <w:bottom w:val="none" w:sz="0" w:space="0" w:color="auto"/>
            <w:right w:val="none" w:sz="0" w:space="0" w:color="auto"/>
          </w:divBdr>
        </w:div>
        <w:div w:id="1176506326">
          <w:marLeft w:val="640"/>
          <w:marRight w:val="0"/>
          <w:marTop w:val="0"/>
          <w:marBottom w:val="0"/>
          <w:divBdr>
            <w:top w:val="none" w:sz="0" w:space="0" w:color="auto"/>
            <w:left w:val="none" w:sz="0" w:space="0" w:color="auto"/>
            <w:bottom w:val="none" w:sz="0" w:space="0" w:color="auto"/>
            <w:right w:val="none" w:sz="0" w:space="0" w:color="auto"/>
          </w:divBdr>
        </w:div>
        <w:div w:id="1186484483">
          <w:marLeft w:val="640"/>
          <w:marRight w:val="0"/>
          <w:marTop w:val="0"/>
          <w:marBottom w:val="0"/>
          <w:divBdr>
            <w:top w:val="none" w:sz="0" w:space="0" w:color="auto"/>
            <w:left w:val="none" w:sz="0" w:space="0" w:color="auto"/>
            <w:bottom w:val="none" w:sz="0" w:space="0" w:color="auto"/>
            <w:right w:val="none" w:sz="0" w:space="0" w:color="auto"/>
          </w:divBdr>
        </w:div>
        <w:div w:id="1197423586">
          <w:marLeft w:val="640"/>
          <w:marRight w:val="0"/>
          <w:marTop w:val="0"/>
          <w:marBottom w:val="0"/>
          <w:divBdr>
            <w:top w:val="none" w:sz="0" w:space="0" w:color="auto"/>
            <w:left w:val="none" w:sz="0" w:space="0" w:color="auto"/>
            <w:bottom w:val="none" w:sz="0" w:space="0" w:color="auto"/>
            <w:right w:val="none" w:sz="0" w:space="0" w:color="auto"/>
          </w:divBdr>
        </w:div>
        <w:div w:id="1251934850">
          <w:marLeft w:val="640"/>
          <w:marRight w:val="0"/>
          <w:marTop w:val="0"/>
          <w:marBottom w:val="0"/>
          <w:divBdr>
            <w:top w:val="none" w:sz="0" w:space="0" w:color="auto"/>
            <w:left w:val="none" w:sz="0" w:space="0" w:color="auto"/>
            <w:bottom w:val="none" w:sz="0" w:space="0" w:color="auto"/>
            <w:right w:val="none" w:sz="0" w:space="0" w:color="auto"/>
          </w:divBdr>
        </w:div>
        <w:div w:id="1302807349">
          <w:marLeft w:val="640"/>
          <w:marRight w:val="0"/>
          <w:marTop w:val="0"/>
          <w:marBottom w:val="0"/>
          <w:divBdr>
            <w:top w:val="none" w:sz="0" w:space="0" w:color="auto"/>
            <w:left w:val="none" w:sz="0" w:space="0" w:color="auto"/>
            <w:bottom w:val="none" w:sz="0" w:space="0" w:color="auto"/>
            <w:right w:val="none" w:sz="0" w:space="0" w:color="auto"/>
          </w:divBdr>
        </w:div>
        <w:div w:id="1314603198">
          <w:marLeft w:val="640"/>
          <w:marRight w:val="0"/>
          <w:marTop w:val="0"/>
          <w:marBottom w:val="0"/>
          <w:divBdr>
            <w:top w:val="none" w:sz="0" w:space="0" w:color="auto"/>
            <w:left w:val="none" w:sz="0" w:space="0" w:color="auto"/>
            <w:bottom w:val="none" w:sz="0" w:space="0" w:color="auto"/>
            <w:right w:val="none" w:sz="0" w:space="0" w:color="auto"/>
          </w:divBdr>
        </w:div>
        <w:div w:id="1320379012">
          <w:marLeft w:val="640"/>
          <w:marRight w:val="0"/>
          <w:marTop w:val="0"/>
          <w:marBottom w:val="0"/>
          <w:divBdr>
            <w:top w:val="none" w:sz="0" w:space="0" w:color="auto"/>
            <w:left w:val="none" w:sz="0" w:space="0" w:color="auto"/>
            <w:bottom w:val="none" w:sz="0" w:space="0" w:color="auto"/>
            <w:right w:val="none" w:sz="0" w:space="0" w:color="auto"/>
          </w:divBdr>
        </w:div>
        <w:div w:id="1327242934">
          <w:marLeft w:val="640"/>
          <w:marRight w:val="0"/>
          <w:marTop w:val="0"/>
          <w:marBottom w:val="0"/>
          <w:divBdr>
            <w:top w:val="none" w:sz="0" w:space="0" w:color="auto"/>
            <w:left w:val="none" w:sz="0" w:space="0" w:color="auto"/>
            <w:bottom w:val="none" w:sz="0" w:space="0" w:color="auto"/>
            <w:right w:val="none" w:sz="0" w:space="0" w:color="auto"/>
          </w:divBdr>
        </w:div>
        <w:div w:id="1331644334">
          <w:marLeft w:val="640"/>
          <w:marRight w:val="0"/>
          <w:marTop w:val="0"/>
          <w:marBottom w:val="0"/>
          <w:divBdr>
            <w:top w:val="none" w:sz="0" w:space="0" w:color="auto"/>
            <w:left w:val="none" w:sz="0" w:space="0" w:color="auto"/>
            <w:bottom w:val="none" w:sz="0" w:space="0" w:color="auto"/>
            <w:right w:val="none" w:sz="0" w:space="0" w:color="auto"/>
          </w:divBdr>
        </w:div>
        <w:div w:id="1343244433">
          <w:marLeft w:val="640"/>
          <w:marRight w:val="0"/>
          <w:marTop w:val="0"/>
          <w:marBottom w:val="0"/>
          <w:divBdr>
            <w:top w:val="none" w:sz="0" w:space="0" w:color="auto"/>
            <w:left w:val="none" w:sz="0" w:space="0" w:color="auto"/>
            <w:bottom w:val="none" w:sz="0" w:space="0" w:color="auto"/>
            <w:right w:val="none" w:sz="0" w:space="0" w:color="auto"/>
          </w:divBdr>
        </w:div>
        <w:div w:id="1425494050">
          <w:marLeft w:val="640"/>
          <w:marRight w:val="0"/>
          <w:marTop w:val="0"/>
          <w:marBottom w:val="0"/>
          <w:divBdr>
            <w:top w:val="none" w:sz="0" w:space="0" w:color="auto"/>
            <w:left w:val="none" w:sz="0" w:space="0" w:color="auto"/>
            <w:bottom w:val="none" w:sz="0" w:space="0" w:color="auto"/>
            <w:right w:val="none" w:sz="0" w:space="0" w:color="auto"/>
          </w:divBdr>
        </w:div>
        <w:div w:id="1488790970">
          <w:marLeft w:val="640"/>
          <w:marRight w:val="0"/>
          <w:marTop w:val="0"/>
          <w:marBottom w:val="0"/>
          <w:divBdr>
            <w:top w:val="none" w:sz="0" w:space="0" w:color="auto"/>
            <w:left w:val="none" w:sz="0" w:space="0" w:color="auto"/>
            <w:bottom w:val="none" w:sz="0" w:space="0" w:color="auto"/>
            <w:right w:val="none" w:sz="0" w:space="0" w:color="auto"/>
          </w:divBdr>
        </w:div>
        <w:div w:id="1513569678">
          <w:marLeft w:val="640"/>
          <w:marRight w:val="0"/>
          <w:marTop w:val="0"/>
          <w:marBottom w:val="0"/>
          <w:divBdr>
            <w:top w:val="none" w:sz="0" w:space="0" w:color="auto"/>
            <w:left w:val="none" w:sz="0" w:space="0" w:color="auto"/>
            <w:bottom w:val="none" w:sz="0" w:space="0" w:color="auto"/>
            <w:right w:val="none" w:sz="0" w:space="0" w:color="auto"/>
          </w:divBdr>
        </w:div>
        <w:div w:id="1566720509">
          <w:marLeft w:val="640"/>
          <w:marRight w:val="0"/>
          <w:marTop w:val="0"/>
          <w:marBottom w:val="0"/>
          <w:divBdr>
            <w:top w:val="none" w:sz="0" w:space="0" w:color="auto"/>
            <w:left w:val="none" w:sz="0" w:space="0" w:color="auto"/>
            <w:bottom w:val="none" w:sz="0" w:space="0" w:color="auto"/>
            <w:right w:val="none" w:sz="0" w:space="0" w:color="auto"/>
          </w:divBdr>
        </w:div>
        <w:div w:id="1593513653">
          <w:marLeft w:val="640"/>
          <w:marRight w:val="0"/>
          <w:marTop w:val="0"/>
          <w:marBottom w:val="0"/>
          <w:divBdr>
            <w:top w:val="none" w:sz="0" w:space="0" w:color="auto"/>
            <w:left w:val="none" w:sz="0" w:space="0" w:color="auto"/>
            <w:bottom w:val="none" w:sz="0" w:space="0" w:color="auto"/>
            <w:right w:val="none" w:sz="0" w:space="0" w:color="auto"/>
          </w:divBdr>
        </w:div>
        <w:div w:id="1621647140">
          <w:marLeft w:val="640"/>
          <w:marRight w:val="0"/>
          <w:marTop w:val="0"/>
          <w:marBottom w:val="0"/>
          <w:divBdr>
            <w:top w:val="none" w:sz="0" w:space="0" w:color="auto"/>
            <w:left w:val="none" w:sz="0" w:space="0" w:color="auto"/>
            <w:bottom w:val="none" w:sz="0" w:space="0" w:color="auto"/>
            <w:right w:val="none" w:sz="0" w:space="0" w:color="auto"/>
          </w:divBdr>
        </w:div>
        <w:div w:id="1649699979">
          <w:marLeft w:val="640"/>
          <w:marRight w:val="0"/>
          <w:marTop w:val="0"/>
          <w:marBottom w:val="0"/>
          <w:divBdr>
            <w:top w:val="none" w:sz="0" w:space="0" w:color="auto"/>
            <w:left w:val="none" w:sz="0" w:space="0" w:color="auto"/>
            <w:bottom w:val="none" w:sz="0" w:space="0" w:color="auto"/>
            <w:right w:val="none" w:sz="0" w:space="0" w:color="auto"/>
          </w:divBdr>
        </w:div>
        <w:div w:id="1698431248">
          <w:marLeft w:val="640"/>
          <w:marRight w:val="0"/>
          <w:marTop w:val="0"/>
          <w:marBottom w:val="0"/>
          <w:divBdr>
            <w:top w:val="none" w:sz="0" w:space="0" w:color="auto"/>
            <w:left w:val="none" w:sz="0" w:space="0" w:color="auto"/>
            <w:bottom w:val="none" w:sz="0" w:space="0" w:color="auto"/>
            <w:right w:val="none" w:sz="0" w:space="0" w:color="auto"/>
          </w:divBdr>
        </w:div>
        <w:div w:id="1721320266">
          <w:marLeft w:val="640"/>
          <w:marRight w:val="0"/>
          <w:marTop w:val="0"/>
          <w:marBottom w:val="0"/>
          <w:divBdr>
            <w:top w:val="none" w:sz="0" w:space="0" w:color="auto"/>
            <w:left w:val="none" w:sz="0" w:space="0" w:color="auto"/>
            <w:bottom w:val="none" w:sz="0" w:space="0" w:color="auto"/>
            <w:right w:val="none" w:sz="0" w:space="0" w:color="auto"/>
          </w:divBdr>
        </w:div>
        <w:div w:id="1724476531">
          <w:marLeft w:val="640"/>
          <w:marRight w:val="0"/>
          <w:marTop w:val="0"/>
          <w:marBottom w:val="0"/>
          <w:divBdr>
            <w:top w:val="none" w:sz="0" w:space="0" w:color="auto"/>
            <w:left w:val="none" w:sz="0" w:space="0" w:color="auto"/>
            <w:bottom w:val="none" w:sz="0" w:space="0" w:color="auto"/>
            <w:right w:val="none" w:sz="0" w:space="0" w:color="auto"/>
          </w:divBdr>
        </w:div>
        <w:div w:id="1731223631">
          <w:marLeft w:val="640"/>
          <w:marRight w:val="0"/>
          <w:marTop w:val="0"/>
          <w:marBottom w:val="0"/>
          <w:divBdr>
            <w:top w:val="none" w:sz="0" w:space="0" w:color="auto"/>
            <w:left w:val="none" w:sz="0" w:space="0" w:color="auto"/>
            <w:bottom w:val="none" w:sz="0" w:space="0" w:color="auto"/>
            <w:right w:val="none" w:sz="0" w:space="0" w:color="auto"/>
          </w:divBdr>
        </w:div>
        <w:div w:id="1806502117">
          <w:marLeft w:val="640"/>
          <w:marRight w:val="0"/>
          <w:marTop w:val="0"/>
          <w:marBottom w:val="0"/>
          <w:divBdr>
            <w:top w:val="none" w:sz="0" w:space="0" w:color="auto"/>
            <w:left w:val="none" w:sz="0" w:space="0" w:color="auto"/>
            <w:bottom w:val="none" w:sz="0" w:space="0" w:color="auto"/>
            <w:right w:val="none" w:sz="0" w:space="0" w:color="auto"/>
          </w:divBdr>
        </w:div>
        <w:div w:id="1809199764">
          <w:marLeft w:val="640"/>
          <w:marRight w:val="0"/>
          <w:marTop w:val="0"/>
          <w:marBottom w:val="0"/>
          <w:divBdr>
            <w:top w:val="none" w:sz="0" w:space="0" w:color="auto"/>
            <w:left w:val="none" w:sz="0" w:space="0" w:color="auto"/>
            <w:bottom w:val="none" w:sz="0" w:space="0" w:color="auto"/>
            <w:right w:val="none" w:sz="0" w:space="0" w:color="auto"/>
          </w:divBdr>
        </w:div>
        <w:div w:id="1810825539">
          <w:marLeft w:val="640"/>
          <w:marRight w:val="0"/>
          <w:marTop w:val="0"/>
          <w:marBottom w:val="0"/>
          <w:divBdr>
            <w:top w:val="none" w:sz="0" w:space="0" w:color="auto"/>
            <w:left w:val="none" w:sz="0" w:space="0" w:color="auto"/>
            <w:bottom w:val="none" w:sz="0" w:space="0" w:color="auto"/>
            <w:right w:val="none" w:sz="0" w:space="0" w:color="auto"/>
          </w:divBdr>
        </w:div>
        <w:div w:id="1853647389">
          <w:marLeft w:val="640"/>
          <w:marRight w:val="0"/>
          <w:marTop w:val="0"/>
          <w:marBottom w:val="0"/>
          <w:divBdr>
            <w:top w:val="none" w:sz="0" w:space="0" w:color="auto"/>
            <w:left w:val="none" w:sz="0" w:space="0" w:color="auto"/>
            <w:bottom w:val="none" w:sz="0" w:space="0" w:color="auto"/>
            <w:right w:val="none" w:sz="0" w:space="0" w:color="auto"/>
          </w:divBdr>
        </w:div>
        <w:div w:id="1896769995">
          <w:marLeft w:val="640"/>
          <w:marRight w:val="0"/>
          <w:marTop w:val="0"/>
          <w:marBottom w:val="0"/>
          <w:divBdr>
            <w:top w:val="none" w:sz="0" w:space="0" w:color="auto"/>
            <w:left w:val="none" w:sz="0" w:space="0" w:color="auto"/>
            <w:bottom w:val="none" w:sz="0" w:space="0" w:color="auto"/>
            <w:right w:val="none" w:sz="0" w:space="0" w:color="auto"/>
          </w:divBdr>
        </w:div>
        <w:div w:id="1898122642">
          <w:marLeft w:val="640"/>
          <w:marRight w:val="0"/>
          <w:marTop w:val="0"/>
          <w:marBottom w:val="0"/>
          <w:divBdr>
            <w:top w:val="none" w:sz="0" w:space="0" w:color="auto"/>
            <w:left w:val="none" w:sz="0" w:space="0" w:color="auto"/>
            <w:bottom w:val="none" w:sz="0" w:space="0" w:color="auto"/>
            <w:right w:val="none" w:sz="0" w:space="0" w:color="auto"/>
          </w:divBdr>
        </w:div>
        <w:div w:id="1922059379">
          <w:marLeft w:val="640"/>
          <w:marRight w:val="0"/>
          <w:marTop w:val="0"/>
          <w:marBottom w:val="0"/>
          <w:divBdr>
            <w:top w:val="none" w:sz="0" w:space="0" w:color="auto"/>
            <w:left w:val="none" w:sz="0" w:space="0" w:color="auto"/>
            <w:bottom w:val="none" w:sz="0" w:space="0" w:color="auto"/>
            <w:right w:val="none" w:sz="0" w:space="0" w:color="auto"/>
          </w:divBdr>
        </w:div>
        <w:div w:id="1962690382">
          <w:marLeft w:val="640"/>
          <w:marRight w:val="0"/>
          <w:marTop w:val="0"/>
          <w:marBottom w:val="0"/>
          <w:divBdr>
            <w:top w:val="none" w:sz="0" w:space="0" w:color="auto"/>
            <w:left w:val="none" w:sz="0" w:space="0" w:color="auto"/>
            <w:bottom w:val="none" w:sz="0" w:space="0" w:color="auto"/>
            <w:right w:val="none" w:sz="0" w:space="0" w:color="auto"/>
          </w:divBdr>
        </w:div>
        <w:div w:id="1994407720">
          <w:marLeft w:val="640"/>
          <w:marRight w:val="0"/>
          <w:marTop w:val="0"/>
          <w:marBottom w:val="0"/>
          <w:divBdr>
            <w:top w:val="none" w:sz="0" w:space="0" w:color="auto"/>
            <w:left w:val="none" w:sz="0" w:space="0" w:color="auto"/>
            <w:bottom w:val="none" w:sz="0" w:space="0" w:color="auto"/>
            <w:right w:val="none" w:sz="0" w:space="0" w:color="auto"/>
          </w:divBdr>
        </w:div>
        <w:div w:id="2076589406">
          <w:marLeft w:val="640"/>
          <w:marRight w:val="0"/>
          <w:marTop w:val="0"/>
          <w:marBottom w:val="0"/>
          <w:divBdr>
            <w:top w:val="none" w:sz="0" w:space="0" w:color="auto"/>
            <w:left w:val="none" w:sz="0" w:space="0" w:color="auto"/>
            <w:bottom w:val="none" w:sz="0" w:space="0" w:color="auto"/>
            <w:right w:val="none" w:sz="0" w:space="0" w:color="auto"/>
          </w:divBdr>
        </w:div>
        <w:div w:id="2091192536">
          <w:marLeft w:val="640"/>
          <w:marRight w:val="0"/>
          <w:marTop w:val="0"/>
          <w:marBottom w:val="0"/>
          <w:divBdr>
            <w:top w:val="none" w:sz="0" w:space="0" w:color="auto"/>
            <w:left w:val="none" w:sz="0" w:space="0" w:color="auto"/>
            <w:bottom w:val="none" w:sz="0" w:space="0" w:color="auto"/>
            <w:right w:val="none" w:sz="0" w:space="0" w:color="auto"/>
          </w:divBdr>
        </w:div>
        <w:div w:id="2098164653">
          <w:marLeft w:val="640"/>
          <w:marRight w:val="0"/>
          <w:marTop w:val="0"/>
          <w:marBottom w:val="0"/>
          <w:divBdr>
            <w:top w:val="none" w:sz="0" w:space="0" w:color="auto"/>
            <w:left w:val="none" w:sz="0" w:space="0" w:color="auto"/>
            <w:bottom w:val="none" w:sz="0" w:space="0" w:color="auto"/>
            <w:right w:val="none" w:sz="0" w:space="0" w:color="auto"/>
          </w:divBdr>
        </w:div>
        <w:div w:id="2110808848">
          <w:marLeft w:val="640"/>
          <w:marRight w:val="0"/>
          <w:marTop w:val="0"/>
          <w:marBottom w:val="0"/>
          <w:divBdr>
            <w:top w:val="none" w:sz="0" w:space="0" w:color="auto"/>
            <w:left w:val="none" w:sz="0" w:space="0" w:color="auto"/>
            <w:bottom w:val="none" w:sz="0" w:space="0" w:color="auto"/>
            <w:right w:val="none" w:sz="0" w:space="0" w:color="auto"/>
          </w:divBdr>
        </w:div>
        <w:div w:id="2116946639">
          <w:marLeft w:val="640"/>
          <w:marRight w:val="0"/>
          <w:marTop w:val="0"/>
          <w:marBottom w:val="0"/>
          <w:divBdr>
            <w:top w:val="none" w:sz="0" w:space="0" w:color="auto"/>
            <w:left w:val="none" w:sz="0" w:space="0" w:color="auto"/>
            <w:bottom w:val="none" w:sz="0" w:space="0" w:color="auto"/>
            <w:right w:val="none" w:sz="0" w:space="0" w:color="auto"/>
          </w:divBdr>
        </w:div>
      </w:divsChild>
    </w:div>
    <w:div w:id="607467401">
      <w:bodyDiv w:val="1"/>
      <w:marLeft w:val="0"/>
      <w:marRight w:val="0"/>
      <w:marTop w:val="0"/>
      <w:marBottom w:val="0"/>
      <w:divBdr>
        <w:top w:val="none" w:sz="0" w:space="0" w:color="auto"/>
        <w:left w:val="none" w:sz="0" w:space="0" w:color="auto"/>
        <w:bottom w:val="none" w:sz="0" w:space="0" w:color="auto"/>
        <w:right w:val="none" w:sz="0" w:space="0" w:color="auto"/>
      </w:divBdr>
      <w:divsChild>
        <w:div w:id="1862875">
          <w:marLeft w:val="640"/>
          <w:marRight w:val="0"/>
          <w:marTop w:val="0"/>
          <w:marBottom w:val="0"/>
          <w:divBdr>
            <w:top w:val="none" w:sz="0" w:space="0" w:color="auto"/>
            <w:left w:val="none" w:sz="0" w:space="0" w:color="auto"/>
            <w:bottom w:val="none" w:sz="0" w:space="0" w:color="auto"/>
            <w:right w:val="none" w:sz="0" w:space="0" w:color="auto"/>
          </w:divBdr>
        </w:div>
        <w:div w:id="125587892">
          <w:marLeft w:val="640"/>
          <w:marRight w:val="0"/>
          <w:marTop w:val="0"/>
          <w:marBottom w:val="0"/>
          <w:divBdr>
            <w:top w:val="none" w:sz="0" w:space="0" w:color="auto"/>
            <w:left w:val="none" w:sz="0" w:space="0" w:color="auto"/>
            <w:bottom w:val="none" w:sz="0" w:space="0" w:color="auto"/>
            <w:right w:val="none" w:sz="0" w:space="0" w:color="auto"/>
          </w:divBdr>
        </w:div>
        <w:div w:id="149560514">
          <w:marLeft w:val="640"/>
          <w:marRight w:val="0"/>
          <w:marTop w:val="0"/>
          <w:marBottom w:val="0"/>
          <w:divBdr>
            <w:top w:val="none" w:sz="0" w:space="0" w:color="auto"/>
            <w:left w:val="none" w:sz="0" w:space="0" w:color="auto"/>
            <w:bottom w:val="none" w:sz="0" w:space="0" w:color="auto"/>
            <w:right w:val="none" w:sz="0" w:space="0" w:color="auto"/>
          </w:divBdr>
        </w:div>
        <w:div w:id="169149865">
          <w:marLeft w:val="640"/>
          <w:marRight w:val="0"/>
          <w:marTop w:val="0"/>
          <w:marBottom w:val="0"/>
          <w:divBdr>
            <w:top w:val="none" w:sz="0" w:space="0" w:color="auto"/>
            <w:left w:val="none" w:sz="0" w:space="0" w:color="auto"/>
            <w:bottom w:val="none" w:sz="0" w:space="0" w:color="auto"/>
            <w:right w:val="none" w:sz="0" w:space="0" w:color="auto"/>
          </w:divBdr>
        </w:div>
        <w:div w:id="172113438">
          <w:marLeft w:val="640"/>
          <w:marRight w:val="0"/>
          <w:marTop w:val="0"/>
          <w:marBottom w:val="0"/>
          <w:divBdr>
            <w:top w:val="none" w:sz="0" w:space="0" w:color="auto"/>
            <w:left w:val="none" w:sz="0" w:space="0" w:color="auto"/>
            <w:bottom w:val="none" w:sz="0" w:space="0" w:color="auto"/>
            <w:right w:val="none" w:sz="0" w:space="0" w:color="auto"/>
          </w:divBdr>
        </w:div>
        <w:div w:id="263651915">
          <w:marLeft w:val="640"/>
          <w:marRight w:val="0"/>
          <w:marTop w:val="0"/>
          <w:marBottom w:val="0"/>
          <w:divBdr>
            <w:top w:val="none" w:sz="0" w:space="0" w:color="auto"/>
            <w:left w:val="none" w:sz="0" w:space="0" w:color="auto"/>
            <w:bottom w:val="none" w:sz="0" w:space="0" w:color="auto"/>
            <w:right w:val="none" w:sz="0" w:space="0" w:color="auto"/>
          </w:divBdr>
        </w:div>
        <w:div w:id="268701490">
          <w:marLeft w:val="640"/>
          <w:marRight w:val="0"/>
          <w:marTop w:val="0"/>
          <w:marBottom w:val="0"/>
          <w:divBdr>
            <w:top w:val="none" w:sz="0" w:space="0" w:color="auto"/>
            <w:left w:val="none" w:sz="0" w:space="0" w:color="auto"/>
            <w:bottom w:val="none" w:sz="0" w:space="0" w:color="auto"/>
            <w:right w:val="none" w:sz="0" w:space="0" w:color="auto"/>
          </w:divBdr>
        </w:div>
        <w:div w:id="294876720">
          <w:marLeft w:val="640"/>
          <w:marRight w:val="0"/>
          <w:marTop w:val="0"/>
          <w:marBottom w:val="0"/>
          <w:divBdr>
            <w:top w:val="none" w:sz="0" w:space="0" w:color="auto"/>
            <w:left w:val="none" w:sz="0" w:space="0" w:color="auto"/>
            <w:bottom w:val="none" w:sz="0" w:space="0" w:color="auto"/>
            <w:right w:val="none" w:sz="0" w:space="0" w:color="auto"/>
          </w:divBdr>
        </w:div>
        <w:div w:id="303507648">
          <w:marLeft w:val="640"/>
          <w:marRight w:val="0"/>
          <w:marTop w:val="0"/>
          <w:marBottom w:val="0"/>
          <w:divBdr>
            <w:top w:val="none" w:sz="0" w:space="0" w:color="auto"/>
            <w:left w:val="none" w:sz="0" w:space="0" w:color="auto"/>
            <w:bottom w:val="none" w:sz="0" w:space="0" w:color="auto"/>
            <w:right w:val="none" w:sz="0" w:space="0" w:color="auto"/>
          </w:divBdr>
        </w:div>
        <w:div w:id="308444069">
          <w:marLeft w:val="640"/>
          <w:marRight w:val="0"/>
          <w:marTop w:val="0"/>
          <w:marBottom w:val="0"/>
          <w:divBdr>
            <w:top w:val="none" w:sz="0" w:space="0" w:color="auto"/>
            <w:left w:val="none" w:sz="0" w:space="0" w:color="auto"/>
            <w:bottom w:val="none" w:sz="0" w:space="0" w:color="auto"/>
            <w:right w:val="none" w:sz="0" w:space="0" w:color="auto"/>
          </w:divBdr>
        </w:div>
        <w:div w:id="339937005">
          <w:marLeft w:val="640"/>
          <w:marRight w:val="0"/>
          <w:marTop w:val="0"/>
          <w:marBottom w:val="0"/>
          <w:divBdr>
            <w:top w:val="none" w:sz="0" w:space="0" w:color="auto"/>
            <w:left w:val="none" w:sz="0" w:space="0" w:color="auto"/>
            <w:bottom w:val="none" w:sz="0" w:space="0" w:color="auto"/>
            <w:right w:val="none" w:sz="0" w:space="0" w:color="auto"/>
          </w:divBdr>
        </w:div>
        <w:div w:id="400179749">
          <w:marLeft w:val="640"/>
          <w:marRight w:val="0"/>
          <w:marTop w:val="0"/>
          <w:marBottom w:val="0"/>
          <w:divBdr>
            <w:top w:val="none" w:sz="0" w:space="0" w:color="auto"/>
            <w:left w:val="none" w:sz="0" w:space="0" w:color="auto"/>
            <w:bottom w:val="none" w:sz="0" w:space="0" w:color="auto"/>
            <w:right w:val="none" w:sz="0" w:space="0" w:color="auto"/>
          </w:divBdr>
        </w:div>
        <w:div w:id="427897382">
          <w:marLeft w:val="640"/>
          <w:marRight w:val="0"/>
          <w:marTop w:val="0"/>
          <w:marBottom w:val="0"/>
          <w:divBdr>
            <w:top w:val="none" w:sz="0" w:space="0" w:color="auto"/>
            <w:left w:val="none" w:sz="0" w:space="0" w:color="auto"/>
            <w:bottom w:val="none" w:sz="0" w:space="0" w:color="auto"/>
            <w:right w:val="none" w:sz="0" w:space="0" w:color="auto"/>
          </w:divBdr>
        </w:div>
        <w:div w:id="448084909">
          <w:marLeft w:val="640"/>
          <w:marRight w:val="0"/>
          <w:marTop w:val="0"/>
          <w:marBottom w:val="0"/>
          <w:divBdr>
            <w:top w:val="none" w:sz="0" w:space="0" w:color="auto"/>
            <w:left w:val="none" w:sz="0" w:space="0" w:color="auto"/>
            <w:bottom w:val="none" w:sz="0" w:space="0" w:color="auto"/>
            <w:right w:val="none" w:sz="0" w:space="0" w:color="auto"/>
          </w:divBdr>
        </w:div>
        <w:div w:id="451364025">
          <w:marLeft w:val="640"/>
          <w:marRight w:val="0"/>
          <w:marTop w:val="0"/>
          <w:marBottom w:val="0"/>
          <w:divBdr>
            <w:top w:val="none" w:sz="0" w:space="0" w:color="auto"/>
            <w:left w:val="none" w:sz="0" w:space="0" w:color="auto"/>
            <w:bottom w:val="none" w:sz="0" w:space="0" w:color="auto"/>
            <w:right w:val="none" w:sz="0" w:space="0" w:color="auto"/>
          </w:divBdr>
        </w:div>
        <w:div w:id="464809459">
          <w:marLeft w:val="640"/>
          <w:marRight w:val="0"/>
          <w:marTop w:val="0"/>
          <w:marBottom w:val="0"/>
          <w:divBdr>
            <w:top w:val="none" w:sz="0" w:space="0" w:color="auto"/>
            <w:left w:val="none" w:sz="0" w:space="0" w:color="auto"/>
            <w:bottom w:val="none" w:sz="0" w:space="0" w:color="auto"/>
            <w:right w:val="none" w:sz="0" w:space="0" w:color="auto"/>
          </w:divBdr>
        </w:div>
        <w:div w:id="472254871">
          <w:marLeft w:val="640"/>
          <w:marRight w:val="0"/>
          <w:marTop w:val="0"/>
          <w:marBottom w:val="0"/>
          <w:divBdr>
            <w:top w:val="none" w:sz="0" w:space="0" w:color="auto"/>
            <w:left w:val="none" w:sz="0" w:space="0" w:color="auto"/>
            <w:bottom w:val="none" w:sz="0" w:space="0" w:color="auto"/>
            <w:right w:val="none" w:sz="0" w:space="0" w:color="auto"/>
          </w:divBdr>
        </w:div>
        <w:div w:id="527329656">
          <w:marLeft w:val="640"/>
          <w:marRight w:val="0"/>
          <w:marTop w:val="0"/>
          <w:marBottom w:val="0"/>
          <w:divBdr>
            <w:top w:val="none" w:sz="0" w:space="0" w:color="auto"/>
            <w:left w:val="none" w:sz="0" w:space="0" w:color="auto"/>
            <w:bottom w:val="none" w:sz="0" w:space="0" w:color="auto"/>
            <w:right w:val="none" w:sz="0" w:space="0" w:color="auto"/>
          </w:divBdr>
        </w:div>
        <w:div w:id="534776755">
          <w:marLeft w:val="640"/>
          <w:marRight w:val="0"/>
          <w:marTop w:val="0"/>
          <w:marBottom w:val="0"/>
          <w:divBdr>
            <w:top w:val="none" w:sz="0" w:space="0" w:color="auto"/>
            <w:left w:val="none" w:sz="0" w:space="0" w:color="auto"/>
            <w:bottom w:val="none" w:sz="0" w:space="0" w:color="auto"/>
            <w:right w:val="none" w:sz="0" w:space="0" w:color="auto"/>
          </w:divBdr>
        </w:div>
        <w:div w:id="552237250">
          <w:marLeft w:val="640"/>
          <w:marRight w:val="0"/>
          <w:marTop w:val="0"/>
          <w:marBottom w:val="0"/>
          <w:divBdr>
            <w:top w:val="none" w:sz="0" w:space="0" w:color="auto"/>
            <w:left w:val="none" w:sz="0" w:space="0" w:color="auto"/>
            <w:bottom w:val="none" w:sz="0" w:space="0" w:color="auto"/>
            <w:right w:val="none" w:sz="0" w:space="0" w:color="auto"/>
          </w:divBdr>
        </w:div>
        <w:div w:id="594747545">
          <w:marLeft w:val="640"/>
          <w:marRight w:val="0"/>
          <w:marTop w:val="0"/>
          <w:marBottom w:val="0"/>
          <w:divBdr>
            <w:top w:val="none" w:sz="0" w:space="0" w:color="auto"/>
            <w:left w:val="none" w:sz="0" w:space="0" w:color="auto"/>
            <w:bottom w:val="none" w:sz="0" w:space="0" w:color="auto"/>
            <w:right w:val="none" w:sz="0" w:space="0" w:color="auto"/>
          </w:divBdr>
        </w:div>
        <w:div w:id="630523384">
          <w:marLeft w:val="640"/>
          <w:marRight w:val="0"/>
          <w:marTop w:val="0"/>
          <w:marBottom w:val="0"/>
          <w:divBdr>
            <w:top w:val="none" w:sz="0" w:space="0" w:color="auto"/>
            <w:left w:val="none" w:sz="0" w:space="0" w:color="auto"/>
            <w:bottom w:val="none" w:sz="0" w:space="0" w:color="auto"/>
            <w:right w:val="none" w:sz="0" w:space="0" w:color="auto"/>
          </w:divBdr>
        </w:div>
        <w:div w:id="672532008">
          <w:marLeft w:val="640"/>
          <w:marRight w:val="0"/>
          <w:marTop w:val="0"/>
          <w:marBottom w:val="0"/>
          <w:divBdr>
            <w:top w:val="none" w:sz="0" w:space="0" w:color="auto"/>
            <w:left w:val="none" w:sz="0" w:space="0" w:color="auto"/>
            <w:bottom w:val="none" w:sz="0" w:space="0" w:color="auto"/>
            <w:right w:val="none" w:sz="0" w:space="0" w:color="auto"/>
          </w:divBdr>
        </w:div>
        <w:div w:id="711423583">
          <w:marLeft w:val="640"/>
          <w:marRight w:val="0"/>
          <w:marTop w:val="0"/>
          <w:marBottom w:val="0"/>
          <w:divBdr>
            <w:top w:val="none" w:sz="0" w:space="0" w:color="auto"/>
            <w:left w:val="none" w:sz="0" w:space="0" w:color="auto"/>
            <w:bottom w:val="none" w:sz="0" w:space="0" w:color="auto"/>
            <w:right w:val="none" w:sz="0" w:space="0" w:color="auto"/>
          </w:divBdr>
        </w:div>
        <w:div w:id="712656621">
          <w:marLeft w:val="640"/>
          <w:marRight w:val="0"/>
          <w:marTop w:val="0"/>
          <w:marBottom w:val="0"/>
          <w:divBdr>
            <w:top w:val="none" w:sz="0" w:space="0" w:color="auto"/>
            <w:left w:val="none" w:sz="0" w:space="0" w:color="auto"/>
            <w:bottom w:val="none" w:sz="0" w:space="0" w:color="auto"/>
            <w:right w:val="none" w:sz="0" w:space="0" w:color="auto"/>
          </w:divBdr>
        </w:div>
        <w:div w:id="729692665">
          <w:marLeft w:val="640"/>
          <w:marRight w:val="0"/>
          <w:marTop w:val="0"/>
          <w:marBottom w:val="0"/>
          <w:divBdr>
            <w:top w:val="none" w:sz="0" w:space="0" w:color="auto"/>
            <w:left w:val="none" w:sz="0" w:space="0" w:color="auto"/>
            <w:bottom w:val="none" w:sz="0" w:space="0" w:color="auto"/>
            <w:right w:val="none" w:sz="0" w:space="0" w:color="auto"/>
          </w:divBdr>
        </w:div>
        <w:div w:id="734350773">
          <w:marLeft w:val="640"/>
          <w:marRight w:val="0"/>
          <w:marTop w:val="0"/>
          <w:marBottom w:val="0"/>
          <w:divBdr>
            <w:top w:val="none" w:sz="0" w:space="0" w:color="auto"/>
            <w:left w:val="none" w:sz="0" w:space="0" w:color="auto"/>
            <w:bottom w:val="none" w:sz="0" w:space="0" w:color="auto"/>
            <w:right w:val="none" w:sz="0" w:space="0" w:color="auto"/>
          </w:divBdr>
        </w:div>
        <w:div w:id="780992744">
          <w:marLeft w:val="640"/>
          <w:marRight w:val="0"/>
          <w:marTop w:val="0"/>
          <w:marBottom w:val="0"/>
          <w:divBdr>
            <w:top w:val="none" w:sz="0" w:space="0" w:color="auto"/>
            <w:left w:val="none" w:sz="0" w:space="0" w:color="auto"/>
            <w:bottom w:val="none" w:sz="0" w:space="0" w:color="auto"/>
            <w:right w:val="none" w:sz="0" w:space="0" w:color="auto"/>
          </w:divBdr>
        </w:div>
        <w:div w:id="828865102">
          <w:marLeft w:val="640"/>
          <w:marRight w:val="0"/>
          <w:marTop w:val="0"/>
          <w:marBottom w:val="0"/>
          <w:divBdr>
            <w:top w:val="none" w:sz="0" w:space="0" w:color="auto"/>
            <w:left w:val="none" w:sz="0" w:space="0" w:color="auto"/>
            <w:bottom w:val="none" w:sz="0" w:space="0" w:color="auto"/>
            <w:right w:val="none" w:sz="0" w:space="0" w:color="auto"/>
          </w:divBdr>
        </w:div>
        <w:div w:id="838933891">
          <w:marLeft w:val="640"/>
          <w:marRight w:val="0"/>
          <w:marTop w:val="0"/>
          <w:marBottom w:val="0"/>
          <w:divBdr>
            <w:top w:val="none" w:sz="0" w:space="0" w:color="auto"/>
            <w:left w:val="none" w:sz="0" w:space="0" w:color="auto"/>
            <w:bottom w:val="none" w:sz="0" w:space="0" w:color="auto"/>
            <w:right w:val="none" w:sz="0" w:space="0" w:color="auto"/>
          </w:divBdr>
        </w:div>
        <w:div w:id="870647219">
          <w:marLeft w:val="640"/>
          <w:marRight w:val="0"/>
          <w:marTop w:val="0"/>
          <w:marBottom w:val="0"/>
          <w:divBdr>
            <w:top w:val="none" w:sz="0" w:space="0" w:color="auto"/>
            <w:left w:val="none" w:sz="0" w:space="0" w:color="auto"/>
            <w:bottom w:val="none" w:sz="0" w:space="0" w:color="auto"/>
            <w:right w:val="none" w:sz="0" w:space="0" w:color="auto"/>
          </w:divBdr>
        </w:div>
        <w:div w:id="882327835">
          <w:marLeft w:val="640"/>
          <w:marRight w:val="0"/>
          <w:marTop w:val="0"/>
          <w:marBottom w:val="0"/>
          <w:divBdr>
            <w:top w:val="none" w:sz="0" w:space="0" w:color="auto"/>
            <w:left w:val="none" w:sz="0" w:space="0" w:color="auto"/>
            <w:bottom w:val="none" w:sz="0" w:space="0" w:color="auto"/>
            <w:right w:val="none" w:sz="0" w:space="0" w:color="auto"/>
          </w:divBdr>
        </w:div>
        <w:div w:id="924535671">
          <w:marLeft w:val="640"/>
          <w:marRight w:val="0"/>
          <w:marTop w:val="0"/>
          <w:marBottom w:val="0"/>
          <w:divBdr>
            <w:top w:val="none" w:sz="0" w:space="0" w:color="auto"/>
            <w:left w:val="none" w:sz="0" w:space="0" w:color="auto"/>
            <w:bottom w:val="none" w:sz="0" w:space="0" w:color="auto"/>
            <w:right w:val="none" w:sz="0" w:space="0" w:color="auto"/>
          </w:divBdr>
        </w:div>
        <w:div w:id="1029918803">
          <w:marLeft w:val="640"/>
          <w:marRight w:val="0"/>
          <w:marTop w:val="0"/>
          <w:marBottom w:val="0"/>
          <w:divBdr>
            <w:top w:val="none" w:sz="0" w:space="0" w:color="auto"/>
            <w:left w:val="none" w:sz="0" w:space="0" w:color="auto"/>
            <w:bottom w:val="none" w:sz="0" w:space="0" w:color="auto"/>
            <w:right w:val="none" w:sz="0" w:space="0" w:color="auto"/>
          </w:divBdr>
        </w:div>
        <w:div w:id="1087310262">
          <w:marLeft w:val="640"/>
          <w:marRight w:val="0"/>
          <w:marTop w:val="0"/>
          <w:marBottom w:val="0"/>
          <w:divBdr>
            <w:top w:val="none" w:sz="0" w:space="0" w:color="auto"/>
            <w:left w:val="none" w:sz="0" w:space="0" w:color="auto"/>
            <w:bottom w:val="none" w:sz="0" w:space="0" w:color="auto"/>
            <w:right w:val="none" w:sz="0" w:space="0" w:color="auto"/>
          </w:divBdr>
        </w:div>
        <w:div w:id="1088890939">
          <w:marLeft w:val="640"/>
          <w:marRight w:val="0"/>
          <w:marTop w:val="0"/>
          <w:marBottom w:val="0"/>
          <w:divBdr>
            <w:top w:val="none" w:sz="0" w:space="0" w:color="auto"/>
            <w:left w:val="none" w:sz="0" w:space="0" w:color="auto"/>
            <w:bottom w:val="none" w:sz="0" w:space="0" w:color="auto"/>
            <w:right w:val="none" w:sz="0" w:space="0" w:color="auto"/>
          </w:divBdr>
        </w:div>
        <w:div w:id="1089698502">
          <w:marLeft w:val="640"/>
          <w:marRight w:val="0"/>
          <w:marTop w:val="0"/>
          <w:marBottom w:val="0"/>
          <w:divBdr>
            <w:top w:val="none" w:sz="0" w:space="0" w:color="auto"/>
            <w:left w:val="none" w:sz="0" w:space="0" w:color="auto"/>
            <w:bottom w:val="none" w:sz="0" w:space="0" w:color="auto"/>
            <w:right w:val="none" w:sz="0" w:space="0" w:color="auto"/>
          </w:divBdr>
        </w:div>
        <w:div w:id="1105266416">
          <w:marLeft w:val="640"/>
          <w:marRight w:val="0"/>
          <w:marTop w:val="0"/>
          <w:marBottom w:val="0"/>
          <w:divBdr>
            <w:top w:val="none" w:sz="0" w:space="0" w:color="auto"/>
            <w:left w:val="none" w:sz="0" w:space="0" w:color="auto"/>
            <w:bottom w:val="none" w:sz="0" w:space="0" w:color="auto"/>
            <w:right w:val="none" w:sz="0" w:space="0" w:color="auto"/>
          </w:divBdr>
        </w:div>
        <w:div w:id="1108742553">
          <w:marLeft w:val="640"/>
          <w:marRight w:val="0"/>
          <w:marTop w:val="0"/>
          <w:marBottom w:val="0"/>
          <w:divBdr>
            <w:top w:val="none" w:sz="0" w:space="0" w:color="auto"/>
            <w:left w:val="none" w:sz="0" w:space="0" w:color="auto"/>
            <w:bottom w:val="none" w:sz="0" w:space="0" w:color="auto"/>
            <w:right w:val="none" w:sz="0" w:space="0" w:color="auto"/>
          </w:divBdr>
        </w:div>
        <w:div w:id="1124620278">
          <w:marLeft w:val="640"/>
          <w:marRight w:val="0"/>
          <w:marTop w:val="0"/>
          <w:marBottom w:val="0"/>
          <w:divBdr>
            <w:top w:val="none" w:sz="0" w:space="0" w:color="auto"/>
            <w:left w:val="none" w:sz="0" w:space="0" w:color="auto"/>
            <w:bottom w:val="none" w:sz="0" w:space="0" w:color="auto"/>
            <w:right w:val="none" w:sz="0" w:space="0" w:color="auto"/>
          </w:divBdr>
        </w:div>
        <w:div w:id="1159350209">
          <w:marLeft w:val="640"/>
          <w:marRight w:val="0"/>
          <w:marTop w:val="0"/>
          <w:marBottom w:val="0"/>
          <w:divBdr>
            <w:top w:val="none" w:sz="0" w:space="0" w:color="auto"/>
            <w:left w:val="none" w:sz="0" w:space="0" w:color="auto"/>
            <w:bottom w:val="none" w:sz="0" w:space="0" w:color="auto"/>
            <w:right w:val="none" w:sz="0" w:space="0" w:color="auto"/>
          </w:divBdr>
        </w:div>
        <w:div w:id="1265770060">
          <w:marLeft w:val="640"/>
          <w:marRight w:val="0"/>
          <w:marTop w:val="0"/>
          <w:marBottom w:val="0"/>
          <w:divBdr>
            <w:top w:val="none" w:sz="0" w:space="0" w:color="auto"/>
            <w:left w:val="none" w:sz="0" w:space="0" w:color="auto"/>
            <w:bottom w:val="none" w:sz="0" w:space="0" w:color="auto"/>
            <w:right w:val="none" w:sz="0" w:space="0" w:color="auto"/>
          </w:divBdr>
        </w:div>
        <w:div w:id="1266303221">
          <w:marLeft w:val="640"/>
          <w:marRight w:val="0"/>
          <w:marTop w:val="0"/>
          <w:marBottom w:val="0"/>
          <w:divBdr>
            <w:top w:val="none" w:sz="0" w:space="0" w:color="auto"/>
            <w:left w:val="none" w:sz="0" w:space="0" w:color="auto"/>
            <w:bottom w:val="none" w:sz="0" w:space="0" w:color="auto"/>
            <w:right w:val="none" w:sz="0" w:space="0" w:color="auto"/>
          </w:divBdr>
        </w:div>
        <w:div w:id="1268924235">
          <w:marLeft w:val="640"/>
          <w:marRight w:val="0"/>
          <w:marTop w:val="0"/>
          <w:marBottom w:val="0"/>
          <w:divBdr>
            <w:top w:val="none" w:sz="0" w:space="0" w:color="auto"/>
            <w:left w:val="none" w:sz="0" w:space="0" w:color="auto"/>
            <w:bottom w:val="none" w:sz="0" w:space="0" w:color="auto"/>
            <w:right w:val="none" w:sz="0" w:space="0" w:color="auto"/>
          </w:divBdr>
        </w:div>
        <w:div w:id="1280868067">
          <w:marLeft w:val="640"/>
          <w:marRight w:val="0"/>
          <w:marTop w:val="0"/>
          <w:marBottom w:val="0"/>
          <w:divBdr>
            <w:top w:val="none" w:sz="0" w:space="0" w:color="auto"/>
            <w:left w:val="none" w:sz="0" w:space="0" w:color="auto"/>
            <w:bottom w:val="none" w:sz="0" w:space="0" w:color="auto"/>
            <w:right w:val="none" w:sz="0" w:space="0" w:color="auto"/>
          </w:divBdr>
        </w:div>
        <w:div w:id="1336959789">
          <w:marLeft w:val="640"/>
          <w:marRight w:val="0"/>
          <w:marTop w:val="0"/>
          <w:marBottom w:val="0"/>
          <w:divBdr>
            <w:top w:val="none" w:sz="0" w:space="0" w:color="auto"/>
            <w:left w:val="none" w:sz="0" w:space="0" w:color="auto"/>
            <w:bottom w:val="none" w:sz="0" w:space="0" w:color="auto"/>
            <w:right w:val="none" w:sz="0" w:space="0" w:color="auto"/>
          </w:divBdr>
        </w:div>
        <w:div w:id="1370952582">
          <w:marLeft w:val="640"/>
          <w:marRight w:val="0"/>
          <w:marTop w:val="0"/>
          <w:marBottom w:val="0"/>
          <w:divBdr>
            <w:top w:val="none" w:sz="0" w:space="0" w:color="auto"/>
            <w:left w:val="none" w:sz="0" w:space="0" w:color="auto"/>
            <w:bottom w:val="none" w:sz="0" w:space="0" w:color="auto"/>
            <w:right w:val="none" w:sz="0" w:space="0" w:color="auto"/>
          </w:divBdr>
        </w:div>
        <w:div w:id="1511992902">
          <w:marLeft w:val="640"/>
          <w:marRight w:val="0"/>
          <w:marTop w:val="0"/>
          <w:marBottom w:val="0"/>
          <w:divBdr>
            <w:top w:val="none" w:sz="0" w:space="0" w:color="auto"/>
            <w:left w:val="none" w:sz="0" w:space="0" w:color="auto"/>
            <w:bottom w:val="none" w:sz="0" w:space="0" w:color="auto"/>
            <w:right w:val="none" w:sz="0" w:space="0" w:color="auto"/>
          </w:divBdr>
        </w:div>
        <w:div w:id="1549998967">
          <w:marLeft w:val="640"/>
          <w:marRight w:val="0"/>
          <w:marTop w:val="0"/>
          <w:marBottom w:val="0"/>
          <w:divBdr>
            <w:top w:val="none" w:sz="0" w:space="0" w:color="auto"/>
            <w:left w:val="none" w:sz="0" w:space="0" w:color="auto"/>
            <w:bottom w:val="none" w:sz="0" w:space="0" w:color="auto"/>
            <w:right w:val="none" w:sz="0" w:space="0" w:color="auto"/>
          </w:divBdr>
        </w:div>
        <w:div w:id="1563633758">
          <w:marLeft w:val="640"/>
          <w:marRight w:val="0"/>
          <w:marTop w:val="0"/>
          <w:marBottom w:val="0"/>
          <w:divBdr>
            <w:top w:val="none" w:sz="0" w:space="0" w:color="auto"/>
            <w:left w:val="none" w:sz="0" w:space="0" w:color="auto"/>
            <w:bottom w:val="none" w:sz="0" w:space="0" w:color="auto"/>
            <w:right w:val="none" w:sz="0" w:space="0" w:color="auto"/>
          </w:divBdr>
        </w:div>
        <w:div w:id="1611818783">
          <w:marLeft w:val="640"/>
          <w:marRight w:val="0"/>
          <w:marTop w:val="0"/>
          <w:marBottom w:val="0"/>
          <w:divBdr>
            <w:top w:val="none" w:sz="0" w:space="0" w:color="auto"/>
            <w:left w:val="none" w:sz="0" w:space="0" w:color="auto"/>
            <w:bottom w:val="none" w:sz="0" w:space="0" w:color="auto"/>
            <w:right w:val="none" w:sz="0" w:space="0" w:color="auto"/>
          </w:divBdr>
        </w:div>
        <w:div w:id="1625648330">
          <w:marLeft w:val="640"/>
          <w:marRight w:val="0"/>
          <w:marTop w:val="0"/>
          <w:marBottom w:val="0"/>
          <w:divBdr>
            <w:top w:val="none" w:sz="0" w:space="0" w:color="auto"/>
            <w:left w:val="none" w:sz="0" w:space="0" w:color="auto"/>
            <w:bottom w:val="none" w:sz="0" w:space="0" w:color="auto"/>
            <w:right w:val="none" w:sz="0" w:space="0" w:color="auto"/>
          </w:divBdr>
        </w:div>
        <w:div w:id="1680083048">
          <w:marLeft w:val="640"/>
          <w:marRight w:val="0"/>
          <w:marTop w:val="0"/>
          <w:marBottom w:val="0"/>
          <w:divBdr>
            <w:top w:val="none" w:sz="0" w:space="0" w:color="auto"/>
            <w:left w:val="none" w:sz="0" w:space="0" w:color="auto"/>
            <w:bottom w:val="none" w:sz="0" w:space="0" w:color="auto"/>
            <w:right w:val="none" w:sz="0" w:space="0" w:color="auto"/>
          </w:divBdr>
        </w:div>
        <w:div w:id="1746951010">
          <w:marLeft w:val="640"/>
          <w:marRight w:val="0"/>
          <w:marTop w:val="0"/>
          <w:marBottom w:val="0"/>
          <w:divBdr>
            <w:top w:val="none" w:sz="0" w:space="0" w:color="auto"/>
            <w:left w:val="none" w:sz="0" w:space="0" w:color="auto"/>
            <w:bottom w:val="none" w:sz="0" w:space="0" w:color="auto"/>
            <w:right w:val="none" w:sz="0" w:space="0" w:color="auto"/>
          </w:divBdr>
        </w:div>
        <w:div w:id="1753358001">
          <w:marLeft w:val="640"/>
          <w:marRight w:val="0"/>
          <w:marTop w:val="0"/>
          <w:marBottom w:val="0"/>
          <w:divBdr>
            <w:top w:val="none" w:sz="0" w:space="0" w:color="auto"/>
            <w:left w:val="none" w:sz="0" w:space="0" w:color="auto"/>
            <w:bottom w:val="none" w:sz="0" w:space="0" w:color="auto"/>
            <w:right w:val="none" w:sz="0" w:space="0" w:color="auto"/>
          </w:divBdr>
        </w:div>
        <w:div w:id="1799177880">
          <w:marLeft w:val="640"/>
          <w:marRight w:val="0"/>
          <w:marTop w:val="0"/>
          <w:marBottom w:val="0"/>
          <w:divBdr>
            <w:top w:val="none" w:sz="0" w:space="0" w:color="auto"/>
            <w:left w:val="none" w:sz="0" w:space="0" w:color="auto"/>
            <w:bottom w:val="none" w:sz="0" w:space="0" w:color="auto"/>
            <w:right w:val="none" w:sz="0" w:space="0" w:color="auto"/>
          </w:divBdr>
        </w:div>
        <w:div w:id="1925256200">
          <w:marLeft w:val="640"/>
          <w:marRight w:val="0"/>
          <w:marTop w:val="0"/>
          <w:marBottom w:val="0"/>
          <w:divBdr>
            <w:top w:val="none" w:sz="0" w:space="0" w:color="auto"/>
            <w:left w:val="none" w:sz="0" w:space="0" w:color="auto"/>
            <w:bottom w:val="none" w:sz="0" w:space="0" w:color="auto"/>
            <w:right w:val="none" w:sz="0" w:space="0" w:color="auto"/>
          </w:divBdr>
        </w:div>
        <w:div w:id="1957057404">
          <w:marLeft w:val="640"/>
          <w:marRight w:val="0"/>
          <w:marTop w:val="0"/>
          <w:marBottom w:val="0"/>
          <w:divBdr>
            <w:top w:val="none" w:sz="0" w:space="0" w:color="auto"/>
            <w:left w:val="none" w:sz="0" w:space="0" w:color="auto"/>
            <w:bottom w:val="none" w:sz="0" w:space="0" w:color="auto"/>
            <w:right w:val="none" w:sz="0" w:space="0" w:color="auto"/>
          </w:divBdr>
        </w:div>
        <w:div w:id="2000959231">
          <w:marLeft w:val="640"/>
          <w:marRight w:val="0"/>
          <w:marTop w:val="0"/>
          <w:marBottom w:val="0"/>
          <w:divBdr>
            <w:top w:val="none" w:sz="0" w:space="0" w:color="auto"/>
            <w:left w:val="none" w:sz="0" w:space="0" w:color="auto"/>
            <w:bottom w:val="none" w:sz="0" w:space="0" w:color="auto"/>
            <w:right w:val="none" w:sz="0" w:space="0" w:color="auto"/>
          </w:divBdr>
        </w:div>
        <w:div w:id="2004309916">
          <w:marLeft w:val="640"/>
          <w:marRight w:val="0"/>
          <w:marTop w:val="0"/>
          <w:marBottom w:val="0"/>
          <w:divBdr>
            <w:top w:val="none" w:sz="0" w:space="0" w:color="auto"/>
            <w:left w:val="none" w:sz="0" w:space="0" w:color="auto"/>
            <w:bottom w:val="none" w:sz="0" w:space="0" w:color="auto"/>
            <w:right w:val="none" w:sz="0" w:space="0" w:color="auto"/>
          </w:divBdr>
        </w:div>
        <w:div w:id="2043743858">
          <w:marLeft w:val="640"/>
          <w:marRight w:val="0"/>
          <w:marTop w:val="0"/>
          <w:marBottom w:val="0"/>
          <w:divBdr>
            <w:top w:val="none" w:sz="0" w:space="0" w:color="auto"/>
            <w:left w:val="none" w:sz="0" w:space="0" w:color="auto"/>
            <w:bottom w:val="none" w:sz="0" w:space="0" w:color="auto"/>
            <w:right w:val="none" w:sz="0" w:space="0" w:color="auto"/>
          </w:divBdr>
        </w:div>
        <w:div w:id="2045671231">
          <w:marLeft w:val="640"/>
          <w:marRight w:val="0"/>
          <w:marTop w:val="0"/>
          <w:marBottom w:val="0"/>
          <w:divBdr>
            <w:top w:val="none" w:sz="0" w:space="0" w:color="auto"/>
            <w:left w:val="none" w:sz="0" w:space="0" w:color="auto"/>
            <w:bottom w:val="none" w:sz="0" w:space="0" w:color="auto"/>
            <w:right w:val="none" w:sz="0" w:space="0" w:color="auto"/>
          </w:divBdr>
        </w:div>
        <w:div w:id="2059864563">
          <w:marLeft w:val="640"/>
          <w:marRight w:val="0"/>
          <w:marTop w:val="0"/>
          <w:marBottom w:val="0"/>
          <w:divBdr>
            <w:top w:val="none" w:sz="0" w:space="0" w:color="auto"/>
            <w:left w:val="none" w:sz="0" w:space="0" w:color="auto"/>
            <w:bottom w:val="none" w:sz="0" w:space="0" w:color="auto"/>
            <w:right w:val="none" w:sz="0" w:space="0" w:color="auto"/>
          </w:divBdr>
        </w:div>
        <w:div w:id="2082210331">
          <w:marLeft w:val="640"/>
          <w:marRight w:val="0"/>
          <w:marTop w:val="0"/>
          <w:marBottom w:val="0"/>
          <w:divBdr>
            <w:top w:val="none" w:sz="0" w:space="0" w:color="auto"/>
            <w:left w:val="none" w:sz="0" w:space="0" w:color="auto"/>
            <w:bottom w:val="none" w:sz="0" w:space="0" w:color="auto"/>
            <w:right w:val="none" w:sz="0" w:space="0" w:color="auto"/>
          </w:divBdr>
        </w:div>
        <w:div w:id="2110730090">
          <w:marLeft w:val="640"/>
          <w:marRight w:val="0"/>
          <w:marTop w:val="0"/>
          <w:marBottom w:val="0"/>
          <w:divBdr>
            <w:top w:val="none" w:sz="0" w:space="0" w:color="auto"/>
            <w:left w:val="none" w:sz="0" w:space="0" w:color="auto"/>
            <w:bottom w:val="none" w:sz="0" w:space="0" w:color="auto"/>
            <w:right w:val="none" w:sz="0" w:space="0" w:color="auto"/>
          </w:divBdr>
        </w:div>
        <w:div w:id="2135833050">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43019495">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1971520331">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02829576">
      <w:bodyDiv w:val="1"/>
      <w:marLeft w:val="0"/>
      <w:marRight w:val="0"/>
      <w:marTop w:val="0"/>
      <w:marBottom w:val="0"/>
      <w:divBdr>
        <w:top w:val="none" w:sz="0" w:space="0" w:color="auto"/>
        <w:left w:val="none" w:sz="0" w:space="0" w:color="auto"/>
        <w:bottom w:val="none" w:sz="0" w:space="0" w:color="auto"/>
        <w:right w:val="none" w:sz="0" w:space="0" w:color="auto"/>
      </w:divBdr>
      <w:divsChild>
        <w:div w:id="33505348">
          <w:marLeft w:val="640"/>
          <w:marRight w:val="0"/>
          <w:marTop w:val="0"/>
          <w:marBottom w:val="0"/>
          <w:divBdr>
            <w:top w:val="none" w:sz="0" w:space="0" w:color="auto"/>
            <w:left w:val="none" w:sz="0" w:space="0" w:color="auto"/>
            <w:bottom w:val="none" w:sz="0" w:space="0" w:color="auto"/>
            <w:right w:val="none" w:sz="0" w:space="0" w:color="auto"/>
          </w:divBdr>
        </w:div>
        <w:div w:id="48188342">
          <w:marLeft w:val="640"/>
          <w:marRight w:val="0"/>
          <w:marTop w:val="0"/>
          <w:marBottom w:val="0"/>
          <w:divBdr>
            <w:top w:val="none" w:sz="0" w:space="0" w:color="auto"/>
            <w:left w:val="none" w:sz="0" w:space="0" w:color="auto"/>
            <w:bottom w:val="none" w:sz="0" w:space="0" w:color="auto"/>
            <w:right w:val="none" w:sz="0" w:space="0" w:color="auto"/>
          </w:divBdr>
        </w:div>
        <w:div w:id="81490533">
          <w:marLeft w:val="640"/>
          <w:marRight w:val="0"/>
          <w:marTop w:val="0"/>
          <w:marBottom w:val="0"/>
          <w:divBdr>
            <w:top w:val="none" w:sz="0" w:space="0" w:color="auto"/>
            <w:left w:val="none" w:sz="0" w:space="0" w:color="auto"/>
            <w:bottom w:val="none" w:sz="0" w:space="0" w:color="auto"/>
            <w:right w:val="none" w:sz="0" w:space="0" w:color="auto"/>
          </w:divBdr>
        </w:div>
        <w:div w:id="126633534">
          <w:marLeft w:val="640"/>
          <w:marRight w:val="0"/>
          <w:marTop w:val="0"/>
          <w:marBottom w:val="0"/>
          <w:divBdr>
            <w:top w:val="none" w:sz="0" w:space="0" w:color="auto"/>
            <w:left w:val="none" w:sz="0" w:space="0" w:color="auto"/>
            <w:bottom w:val="none" w:sz="0" w:space="0" w:color="auto"/>
            <w:right w:val="none" w:sz="0" w:space="0" w:color="auto"/>
          </w:divBdr>
        </w:div>
        <w:div w:id="150223981">
          <w:marLeft w:val="640"/>
          <w:marRight w:val="0"/>
          <w:marTop w:val="0"/>
          <w:marBottom w:val="0"/>
          <w:divBdr>
            <w:top w:val="none" w:sz="0" w:space="0" w:color="auto"/>
            <w:left w:val="none" w:sz="0" w:space="0" w:color="auto"/>
            <w:bottom w:val="none" w:sz="0" w:space="0" w:color="auto"/>
            <w:right w:val="none" w:sz="0" w:space="0" w:color="auto"/>
          </w:divBdr>
        </w:div>
        <w:div w:id="206649324">
          <w:marLeft w:val="640"/>
          <w:marRight w:val="0"/>
          <w:marTop w:val="0"/>
          <w:marBottom w:val="0"/>
          <w:divBdr>
            <w:top w:val="none" w:sz="0" w:space="0" w:color="auto"/>
            <w:left w:val="none" w:sz="0" w:space="0" w:color="auto"/>
            <w:bottom w:val="none" w:sz="0" w:space="0" w:color="auto"/>
            <w:right w:val="none" w:sz="0" w:space="0" w:color="auto"/>
          </w:divBdr>
        </w:div>
        <w:div w:id="342124654">
          <w:marLeft w:val="640"/>
          <w:marRight w:val="0"/>
          <w:marTop w:val="0"/>
          <w:marBottom w:val="0"/>
          <w:divBdr>
            <w:top w:val="none" w:sz="0" w:space="0" w:color="auto"/>
            <w:left w:val="none" w:sz="0" w:space="0" w:color="auto"/>
            <w:bottom w:val="none" w:sz="0" w:space="0" w:color="auto"/>
            <w:right w:val="none" w:sz="0" w:space="0" w:color="auto"/>
          </w:divBdr>
        </w:div>
        <w:div w:id="376206369">
          <w:marLeft w:val="640"/>
          <w:marRight w:val="0"/>
          <w:marTop w:val="0"/>
          <w:marBottom w:val="0"/>
          <w:divBdr>
            <w:top w:val="none" w:sz="0" w:space="0" w:color="auto"/>
            <w:left w:val="none" w:sz="0" w:space="0" w:color="auto"/>
            <w:bottom w:val="none" w:sz="0" w:space="0" w:color="auto"/>
            <w:right w:val="none" w:sz="0" w:space="0" w:color="auto"/>
          </w:divBdr>
        </w:div>
        <w:div w:id="396127512">
          <w:marLeft w:val="640"/>
          <w:marRight w:val="0"/>
          <w:marTop w:val="0"/>
          <w:marBottom w:val="0"/>
          <w:divBdr>
            <w:top w:val="none" w:sz="0" w:space="0" w:color="auto"/>
            <w:left w:val="none" w:sz="0" w:space="0" w:color="auto"/>
            <w:bottom w:val="none" w:sz="0" w:space="0" w:color="auto"/>
            <w:right w:val="none" w:sz="0" w:space="0" w:color="auto"/>
          </w:divBdr>
        </w:div>
        <w:div w:id="437798663">
          <w:marLeft w:val="640"/>
          <w:marRight w:val="0"/>
          <w:marTop w:val="0"/>
          <w:marBottom w:val="0"/>
          <w:divBdr>
            <w:top w:val="none" w:sz="0" w:space="0" w:color="auto"/>
            <w:left w:val="none" w:sz="0" w:space="0" w:color="auto"/>
            <w:bottom w:val="none" w:sz="0" w:space="0" w:color="auto"/>
            <w:right w:val="none" w:sz="0" w:space="0" w:color="auto"/>
          </w:divBdr>
        </w:div>
        <w:div w:id="483278962">
          <w:marLeft w:val="640"/>
          <w:marRight w:val="0"/>
          <w:marTop w:val="0"/>
          <w:marBottom w:val="0"/>
          <w:divBdr>
            <w:top w:val="none" w:sz="0" w:space="0" w:color="auto"/>
            <w:left w:val="none" w:sz="0" w:space="0" w:color="auto"/>
            <w:bottom w:val="none" w:sz="0" w:space="0" w:color="auto"/>
            <w:right w:val="none" w:sz="0" w:space="0" w:color="auto"/>
          </w:divBdr>
        </w:div>
        <w:div w:id="573589903">
          <w:marLeft w:val="640"/>
          <w:marRight w:val="0"/>
          <w:marTop w:val="0"/>
          <w:marBottom w:val="0"/>
          <w:divBdr>
            <w:top w:val="none" w:sz="0" w:space="0" w:color="auto"/>
            <w:left w:val="none" w:sz="0" w:space="0" w:color="auto"/>
            <w:bottom w:val="none" w:sz="0" w:space="0" w:color="auto"/>
            <w:right w:val="none" w:sz="0" w:space="0" w:color="auto"/>
          </w:divBdr>
        </w:div>
        <w:div w:id="639309557">
          <w:marLeft w:val="640"/>
          <w:marRight w:val="0"/>
          <w:marTop w:val="0"/>
          <w:marBottom w:val="0"/>
          <w:divBdr>
            <w:top w:val="none" w:sz="0" w:space="0" w:color="auto"/>
            <w:left w:val="none" w:sz="0" w:space="0" w:color="auto"/>
            <w:bottom w:val="none" w:sz="0" w:space="0" w:color="auto"/>
            <w:right w:val="none" w:sz="0" w:space="0" w:color="auto"/>
          </w:divBdr>
        </w:div>
        <w:div w:id="684863317">
          <w:marLeft w:val="640"/>
          <w:marRight w:val="0"/>
          <w:marTop w:val="0"/>
          <w:marBottom w:val="0"/>
          <w:divBdr>
            <w:top w:val="none" w:sz="0" w:space="0" w:color="auto"/>
            <w:left w:val="none" w:sz="0" w:space="0" w:color="auto"/>
            <w:bottom w:val="none" w:sz="0" w:space="0" w:color="auto"/>
            <w:right w:val="none" w:sz="0" w:space="0" w:color="auto"/>
          </w:divBdr>
        </w:div>
        <w:div w:id="699667731">
          <w:marLeft w:val="640"/>
          <w:marRight w:val="0"/>
          <w:marTop w:val="0"/>
          <w:marBottom w:val="0"/>
          <w:divBdr>
            <w:top w:val="none" w:sz="0" w:space="0" w:color="auto"/>
            <w:left w:val="none" w:sz="0" w:space="0" w:color="auto"/>
            <w:bottom w:val="none" w:sz="0" w:space="0" w:color="auto"/>
            <w:right w:val="none" w:sz="0" w:space="0" w:color="auto"/>
          </w:divBdr>
        </w:div>
        <w:div w:id="720520364">
          <w:marLeft w:val="640"/>
          <w:marRight w:val="0"/>
          <w:marTop w:val="0"/>
          <w:marBottom w:val="0"/>
          <w:divBdr>
            <w:top w:val="none" w:sz="0" w:space="0" w:color="auto"/>
            <w:left w:val="none" w:sz="0" w:space="0" w:color="auto"/>
            <w:bottom w:val="none" w:sz="0" w:space="0" w:color="auto"/>
            <w:right w:val="none" w:sz="0" w:space="0" w:color="auto"/>
          </w:divBdr>
        </w:div>
        <w:div w:id="727343990">
          <w:marLeft w:val="640"/>
          <w:marRight w:val="0"/>
          <w:marTop w:val="0"/>
          <w:marBottom w:val="0"/>
          <w:divBdr>
            <w:top w:val="none" w:sz="0" w:space="0" w:color="auto"/>
            <w:left w:val="none" w:sz="0" w:space="0" w:color="auto"/>
            <w:bottom w:val="none" w:sz="0" w:space="0" w:color="auto"/>
            <w:right w:val="none" w:sz="0" w:space="0" w:color="auto"/>
          </w:divBdr>
        </w:div>
        <w:div w:id="794367127">
          <w:marLeft w:val="640"/>
          <w:marRight w:val="0"/>
          <w:marTop w:val="0"/>
          <w:marBottom w:val="0"/>
          <w:divBdr>
            <w:top w:val="none" w:sz="0" w:space="0" w:color="auto"/>
            <w:left w:val="none" w:sz="0" w:space="0" w:color="auto"/>
            <w:bottom w:val="none" w:sz="0" w:space="0" w:color="auto"/>
            <w:right w:val="none" w:sz="0" w:space="0" w:color="auto"/>
          </w:divBdr>
        </w:div>
        <w:div w:id="806750870">
          <w:marLeft w:val="640"/>
          <w:marRight w:val="0"/>
          <w:marTop w:val="0"/>
          <w:marBottom w:val="0"/>
          <w:divBdr>
            <w:top w:val="none" w:sz="0" w:space="0" w:color="auto"/>
            <w:left w:val="none" w:sz="0" w:space="0" w:color="auto"/>
            <w:bottom w:val="none" w:sz="0" w:space="0" w:color="auto"/>
            <w:right w:val="none" w:sz="0" w:space="0" w:color="auto"/>
          </w:divBdr>
        </w:div>
        <w:div w:id="815416218">
          <w:marLeft w:val="640"/>
          <w:marRight w:val="0"/>
          <w:marTop w:val="0"/>
          <w:marBottom w:val="0"/>
          <w:divBdr>
            <w:top w:val="none" w:sz="0" w:space="0" w:color="auto"/>
            <w:left w:val="none" w:sz="0" w:space="0" w:color="auto"/>
            <w:bottom w:val="none" w:sz="0" w:space="0" w:color="auto"/>
            <w:right w:val="none" w:sz="0" w:space="0" w:color="auto"/>
          </w:divBdr>
        </w:div>
        <w:div w:id="831406102">
          <w:marLeft w:val="640"/>
          <w:marRight w:val="0"/>
          <w:marTop w:val="0"/>
          <w:marBottom w:val="0"/>
          <w:divBdr>
            <w:top w:val="none" w:sz="0" w:space="0" w:color="auto"/>
            <w:left w:val="none" w:sz="0" w:space="0" w:color="auto"/>
            <w:bottom w:val="none" w:sz="0" w:space="0" w:color="auto"/>
            <w:right w:val="none" w:sz="0" w:space="0" w:color="auto"/>
          </w:divBdr>
        </w:div>
        <w:div w:id="875627585">
          <w:marLeft w:val="640"/>
          <w:marRight w:val="0"/>
          <w:marTop w:val="0"/>
          <w:marBottom w:val="0"/>
          <w:divBdr>
            <w:top w:val="none" w:sz="0" w:space="0" w:color="auto"/>
            <w:left w:val="none" w:sz="0" w:space="0" w:color="auto"/>
            <w:bottom w:val="none" w:sz="0" w:space="0" w:color="auto"/>
            <w:right w:val="none" w:sz="0" w:space="0" w:color="auto"/>
          </w:divBdr>
        </w:div>
        <w:div w:id="917909545">
          <w:marLeft w:val="640"/>
          <w:marRight w:val="0"/>
          <w:marTop w:val="0"/>
          <w:marBottom w:val="0"/>
          <w:divBdr>
            <w:top w:val="none" w:sz="0" w:space="0" w:color="auto"/>
            <w:left w:val="none" w:sz="0" w:space="0" w:color="auto"/>
            <w:bottom w:val="none" w:sz="0" w:space="0" w:color="auto"/>
            <w:right w:val="none" w:sz="0" w:space="0" w:color="auto"/>
          </w:divBdr>
        </w:div>
        <w:div w:id="957372388">
          <w:marLeft w:val="640"/>
          <w:marRight w:val="0"/>
          <w:marTop w:val="0"/>
          <w:marBottom w:val="0"/>
          <w:divBdr>
            <w:top w:val="none" w:sz="0" w:space="0" w:color="auto"/>
            <w:left w:val="none" w:sz="0" w:space="0" w:color="auto"/>
            <w:bottom w:val="none" w:sz="0" w:space="0" w:color="auto"/>
            <w:right w:val="none" w:sz="0" w:space="0" w:color="auto"/>
          </w:divBdr>
        </w:div>
        <w:div w:id="959579161">
          <w:marLeft w:val="640"/>
          <w:marRight w:val="0"/>
          <w:marTop w:val="0"/>
          <w:marBottom w:val="0"/>
          <w:divBdr>
            <w:top w:val="none" w:sz="0" w:space="0" w:color="auto"/>
            <w:left w:val="none" w:sz="0" w:space="0" w:color="auto"/>
            <w:bottom w:val="none" w:sz="0" w:space="0" w:color="auto"/>
            <w:right w:val="none" w:sz="0" w:space="0" w:color="auto"/>
          </w:divBdr>
        </w:div>
        <w:div w:id="973681861">
          <w:marLeft w:val="640"/>
          <w:marRight w:val="0"/>
          <w:marTop w:val="0"/>
          <w:marBottom w:val="0"/>
          <w:divBdr>
            <w:top w:val="none" w:sz="0" w:space="0" w:color="auto"/>
            <w:left w:val="none" w:sz="0" w:space="0" w:color="auto"/>
            <w:bottom w:val="none" w:sz="0" w:space="0" w:color="auto"/>
            <w:right w:val="none" w:sz="0" w:space="0" w:color="auto"/>
          </w:divBdr>
        </w:div>
        <w:div w:id="1064716781">
          <w:marLeft w:val="640"/>
          <w:marRight w:val="0"/>
          <w:marTop w:val="0"/>
          <w:marBottom w:val="0"/>
          <w:divBdr>
            <w:top w:val="none" w:sz="0" w:space="0" w:color="auto"/>
            <w:left w:val="none" w:sz="0" w:space="0" w:color="auto"/>
            <w:bottom w:val="none" w:sz="0" w:space="0" w:color="auto"/>
            <w:right w:val="none" w:sz="0" w:space="0" w:color="auto"/>
          </w:divBdr>
        </w:div>
        <w:div w:id="1077940861">
          <w:marLeft w:val="640"/>
          <w:marRight w:val="0"/>
          <w:marTop w:val="0"/>
          <w:marBottom w:val="0"/>
          <w:divBdr>
            <w:top w:val="none" w:sz="0" w:space="0" w:color="auto"/>
            <w:left w:val="none" w:sz="0" w:space="0" w:color="auto"/>
            <w:bottom w:val="none" w:sz="0" w:space="0" w:color="auto"/>
            <w:right w:val="none" w:sz="0" w:space="0" w:color="auto"/>
          </w:divBdr>
        </w:div>
        <w:div w:id="1078360525">
          <w:marLeft w:val="640"/>
          <w:marRight w:val="0"/>
          <w:marTop w:val="0"/>
          <w:marBottom w:val="0"/>
          <w:divBdr>
            <w:top w:val="none" w:sz="0" w:space="0" w:color="auto"/>
            <w:left w:val="none" w:sz="0" w:space="0" w:color="auto"/>
            <w:bottom w:val="none" w:sz="0" w:space="0" w:color="auto"/>
            <w:right w:val="none" w:sz="0" w:space="0" w:color="auto"/>
          </w:divBdr>
        </w:div>
        <w:div w:id="1093628823">
          <w:marLeft w:val="640"/>
          <w:marRight w:val="0"/>
          <w:marTop w:val="0"/>
          <w:marBottom w:val="0"/>
          <w:divBdr>
            <w:top w:val="none" w:sz="0" w:space="0" w:color="auto"/>
            <w:left w:val="none" w:sz="0" w:space="0" w:color="auto"/>
            <w:bottom w:val="none" w:sz="0" w:space="0" w:color="auto"/>
            <w:right w:val="none" w:sz="0" w:space="0" w:color="auto"/>
          </w:divBdr>
        </w:div>
        <w:div w:id="1095904851">
          <w:marLeft w:val="640"/>
          <w:marRight w:val="0"/>
          <w:marTop w:val="0"/>
          <w:marBottom w:val="0"/>
          <w:divBdr>
            <w:top w:val="none" w:sz="0" w:space="0" w:color="auto"/>
            <w:left w:val="none" w:sz="0" w:space="0" w:color="auto"/>
            <w:bottom w:val="none" w:sz="0" w:space="0" w:color="auto"/>
            <w:right w:val="none" w:sz="0" w:space="0" w:color="auto"/>
          </w:divBdr>
        </w:div>
        <w:div w:id="1143306055">
          <w:marLeft w:val="640"/>
          <w:marRight w:val="0"/>
          <w:marTop w:val="0"/>
          <w:marBottom w:val="0"/>
          <w:divBdr>
            <w:top w:val="none" w:sz="0" w:space="0" w:color="auto"/>
            <w:left w:val="none" w:sz="0" w:space="0" w:color="auto"/>
            <w:bottom w:val="none" w:sz="0" w:space="0" w:color="auto"/>
            <w:right w:val="none" w:sz="0" w:space="0" w:color="auto"/>
          </w:divBdr>
        </w:div>
        <w:div w:id="1249803567">
          <w:marLeft w:val="640"/>
          <w:marRight w:val="0"/>
          <w:marTop w:val="0"/>
          <w:marBottom w:val="0"/>
          <w:divBdr>
            <w:top w:val="none" w:sz="0" w:space="0" w:color="auto"/>
            <w:left w:val="none" w:sz="0" w:space="0" w:color="auto"/>
            <w:bottom w:val="none" w:sz="0" w:space="0" w:color="auto"/>
            <w:right w:val="none" w:sz="0" w:space="0" w:color="auto"/>
          </w:divBdr>
        </w:div>
        <w:div w:id="1277105958">
          <w:marLeft w:val="640"/>
          <w:marRight w:val="0"/>
          <w:marTop w:val="0"/>
          <w:marBottom w:val="0"/>
          <w:divBdr>
            <w:top w:val="none" w:sz="0" w:space="0" w:color="auto"/>
            <w:left w:val="none" w:sz="0" w:space="0" w:color="auto"/>
            <w:bottom w:val="none" w:sz="0" w:space="0" w:color="auto"/>
            <w:right w:val="none" w:sz="0" w:space="0" w:color="auto"/>
          </w:divBdr>
        </w:div>
        <w:div w:id="1291933120">
          <w:marLeft w:val="640"/>
          <w:marRight w:val="0"/>
          <w:marTop w:val="0"/>
          <w:marBottom w:val="0"/>
          <w:divBdr>
            <w:top w:val="none" w:sz="0" w:space="0" w:color="auto"/>
            <w:left w:val="none" w:sz="0" w:space="0" w:color="auto"/>
            <w:bottom w:val="none" w:sz="0" w:space="0" w:color="auto"/>
            <w:right w:val="none" w:sz="0" w:space="0" w:color="auto"/>
          </w:divBdr>
        </w:div>
        <w:div w:id="1311641441">
          <w:marLeft w:val="640"/>
          <w:marRight w:val="0"/>
          <w:marTop w:val="0"/>
          <w:marBottom w:val="0"/>
          <w:divBdr>
            <w:top w:val="none" w:sz="0" w:space="0" w:color="auto"/>
            <w:left w:val="none" w:sz="0" w:space="0" w:color="auto"/>
            <w:bottom w:val="none" w:sz="0" w:space="0" w:color="auto"/>
            <w:right w:val="none" w:sz="0" w:space="0" w:color="auto"/>
          </w:divBdr>
        </w:div>
        <w:div w:id="1318416535">
          <w:marLeft w:val="640"/>
          <w:marRight w:val="0"/>
          <w:marTop w:val="0"/>
          <w:marBottom w:val="0"/>
          <w:divBdr>
            <w:top w:val="none" w:sz="0" w:space="0" w:color="auto"/>
            <w:left w:val="none" w:sz="0" w:space="0" w:color="auto"/>
            <w:bottom w:val="none" w:sz="0" w:space="0" w:color="auto"/>
            <w:right w:val="none" w:sz="0" w:space="0" w:color="auto"/>
          </w:divBdr>
        </w:div>
        <w:div w:id="1332485603">
          <w:marLeft w:val="640"/>
          <w:marRight w:val="0"/>
          <w:marTop w:val="0"/>
          <w:marBottom w:val="0"/>
          <w:divBdr>
            <w:top w:val="none" w:sz="0" w:space="0" w:color="auto"/>
            <w:left w:val="none" w:sz="0" w:space="0" w:color="auto"/>
            <w:bottom w:val="none" w:sz="0" w:space="0" w:color="auto"/>
            <w:right w:val="none" w:sz="0" w:space="0" w:color="auto"/>
          </w:divBdr>
        </w:div>
        <w:div w:id="1350641463">
          <w:marLeft w:val="640"/>
          <w:marRight w:val="0"/>
          <w:marTop w:val="0"/>
          <w:marBottom w:val="0"/>
          <w:divBdr>
            <w:top w:val="none" w:sz="0" w:space="0" w:color="auto"/>
            <w:left w:val="none" w:sz="0" w:space="0" w:color="auto"/>
            <w:bottom w:val="none" w:sz="0" w:space="0" w:color="auto"/>
            <w:right w:val="none" w:sz="0" w:space="0" w:color="auto"/>
          </w:divBdr>
        </w:div>
        <w:div w:id="1413088847">
          <w:marLeft w:val="640"/>
          <w:marRight w:val="0"/>
          <w:marTop w:val="0"/>
          <w:marBottom w:val="0"/>
          <w:divBdr>
            <w:top w:val="none" w:sz="0" w:space="0" w:color="auto"/>
            <w:left w:val="none" w:sz="0" w:space="0" w:color="auto"/>
            <w:bottom w:val="none" w:sz="0" w:space="0" w:color="auto"/>
            <w:right w:val="none" w:sz="0" w:space="0" w:color="auto"/>
          </w:divBdr>
        </w:div>
        <w:div w:id="1422800151">
          <w:marLeft w:val="640"/>
          <w:marRight w:val="0"/>
          <w:marTop w:val="0"/>
          <w:marBottom w:val="0"/>
          <w:divBdr>
            <w:top w:val="none" w:sz="0" w:space="0" w:color="auto"/>
            <w:left w:val="none" w:sz="0" w:space="0" w:color="auto"/>
            <w:bottom w:val="none" w:sz="0" w:space="0" w:color="auto"/>
            <w:right w:val="none" w:sz="0" w:space="0" w:color="auto"/>
          </w:divBdr>
        </w:div>
        <w:div w:id="1498494619">
          <w:marLeft w:val="640"/>
          <w:marRight w:val="0"/>
          <w:marTop w:val="0"/>
          <w:marBottom w:val="0"/>
          <w:divBdr>
            <w:top w:val="none" w:sz="0" w:space="0" w:color="auto"/>
            <w:left w:val="none" w:sz="0" w:space="0" w:color="auto"/>
            <w:bottom w:val="none" w:sz="0" w:space="0" w:color="auto"/>
            <w:right w:val="none" w:sz="0" w:space="0" w:color="auto"/>
          </w:divBdr>
        </w:div>
        <w:div w:id="1500345861">
          <w:marLeft w:val="640"/>
          <w:marRight w:val="0"/>
          <w:marTop w:val="0"/>
          <w:marBottom w:val="0"/>
          <w:divBdr>
            <w:top w:val="none" w:sz="0" w:space="0" w:color="auto"/>
            <w:left w:val="none" w:sz="0" w:space="0" w:color="auto"/>
            <w:bottom w:val="none" w:sz="0" w:space="0" w:color="auto"/>
            <w:right w:val="none" w:sz="0" w:space="0" w:color="auto"/>
          </w:divBdr>
        </w:div>
        <w:div w:id="1519387472">
          <w:marLeft w:val="640"/>
          <w:marRight w:val="0"/>
          <w:marTop w:val="0"/>
          <w:marBottom w:val="0"/>
          <w:divBdr>
            <w:top w:val="none" w:sz="0" w:space="0" w:color="auto"/>
            <w:left w:val="none" w:sz="0" w:space="0" w:color="auto"/>
            <w:bottom w:val="none" w:sz="0" w:space="0" w:color="auto"/>
            <w:right w:val="none" w:sz="0" w:space="0" w:color="auto"/>
          </w:divBdr>
        </w:div>
        <w:div w:id="1597326351">
          <w:marLeft w:val="640"/>
          <w:marRight w:val="0"/>
          <w:marTop w:val="0"/>
          <w:marBottom w:val="0"/>
          <w:divBdr>
            <w:top w:val="none" w:sz="0" w:space="0" w:color="auto"/>
            <w:left w:val="none" w:sz="0" w:space="0" w:color="auto"/>
            <w:bottom w:val="none" w:sz="0" w:space="0" w:color="auto"/>
            <w:right w:val="none" w:sz="0" w:space="0" w:color="auto"/>
          </w:divBdr>
        </w:div>
        <w:div w:id="1672029409">
          <w:marLeft w:val="640"/>
          <w:marRight w:val="0"/>
          <w:marTop w:val="0"/>
          <w:marBottom w:val="0"/>
          <w:divBdr>
            <w:top w:val="none" w:sz="0" w:space="0" w:color="auto"/>
            <w:left w:val="none" w:sz="0" w:space="0" w:color="auto"/>
            <w:bottom w:val="none" w:sz="0" w:space="0" w:color="auto"/>
            <w:right w:val="none" w:sz="0" w:space="0" w:color="auto"/>
          </w:divBdr>
        </w:div>
        <w:div w:id="1678530937">
          <w:marLeft w:val="640"/>
          <w:marRight w:val="0"/>
          <w:marTop w:val="0"/>
          <w:marBottom w:val="0"/>
          <w:divBdr>
            <w:top w:val="none" w:sz="0" w:space="0" w:color="auto"/>
            <w:left w:val="none" w:sz="0" w:space="0" w:color="auto"/>
            <w:bottom w:val="none" w:sz="0" w:space="0" w:color="auto"/>
            <w:right w:val="none" w:sz="0" w:space="0" w:color="auto"/>
          </w:divBdr>
        </w:div>
        <w:div w:id="1721632195">
          <w:marLeft w:val="640"/>
          <w:marRight w:val="0"/>
          <w:marTop w:val="0"/>
          <w:marBottom w:val="0"/>
          <w:divBdr>
            <w:top w:val="none" w:sz="0" w:space="0" w:color="auto"/>
            <w:left w:val="none" w:sz="0" w:space="0" w:color="auto"/>
            <w:bottom w:val="none" w:sz="0" w:space="0" w:color="auto"/>
            <w:right w:val="none" w:sz="0" w:space="0" w:color="auto"/>
          </w:divBdr>
        </w:div>
        <w:div w:id="1803188557">
          <w:marLeft w:val="640"/>
          <w:marRight w:val="0"/>
          <w:marTop w:val="0"/>
          <w:marBottom w:val="0"/>
          <w:divBdr>
            <w:top w:val="none" w:sz="0" w:space="0" w:color="auto"/>
            <w:left w:val="none" w:sz="0" w:space="0" w:color="auto"/>
            <w:bottom w:val="none" w:sz="0" w:space="0" w:color="auto"/>
            <w:right w:val="none" w:sz="0" w:space="0" w:color="auto"/>
          </w:divBdr>
        </w:div>
        <w:div w:id="1806661328">
          <w:marLeft w:val="640"/>
          <w:marRight w:val="0"/>
          <w:marTop w:val="0"/>
          <w:marBottom w:val="0"/>
          <w:divBdr>
            <w:top w:val="none" w:sz="0" w:space="0" w:color="auto"/>
            <w:left w:val="none" w:sz="0" w:space="0" w:color="auto"/>
            <w:bottom w:val="none" w:sz="0" w:space="0" w:color="auto"/>
            <w:right w:val="none" w:sz="0" w:space="0" w:color="auto"/>
          </w:divBdr>
        </w:div>
        <w:div w:id="1826358473">
          <w:marLeft w:val="640"/>
          <w:marRight w:val="0"/>
          <w:marTop w:val="0"/>
          <w:marBottom w:val="0"/>
          <w:divBdr>
            <w:top w:val="none" w:sz="0" w:space="0" w:color="auto"/>
            <w:left w:val="none" w:sz="0" w:space="0" w:color="auto"/>
            <w:bottom w:val="none" w:sz="0" w:space="0" w:color="auto"/>
            <w:right w:val="none" w:sz="0" w:space="0" w:color="auto"/>
          </w:divBdr>
        </w:div>
        <w:div w:id="1874074659">
          <w:marLeft w:val="640"/>
          <w:marRight w:val="0"/>
          <w:marTop w:val="0"/>
          <w:marBottom w:val="0"/>
          <w:divBdr>
            <w:top w:val="none" w:sz="0" w:space="0" w:color="auto"/>
            <w:left w:val="none" w:sz="0" w:space="0" w:color="auto"/>
            <w:bottom w:val="none" w:sz="0" w:space="0" w:color="auto"/>
            <w:right w:val="none" w:sz="0" w:space="0" w:color="auto"/>
          </w:divBdr>
        </w:div>
        <w:div w:id="1951400943">
          <w:marLeft w:val="640"/>
          <w:marRight w:val="0"/>
          <w:marTop w:val="0"/>
          <w:marBottom w:val="0"/>
          <w:divBdr>
            <w:top w:val="none" w:sz="0" w:space="0" w:color="auto"/>
            <w:left w:val="none" w:sz="0" w:space="0" w:color="auto"/>
            <w:bottom w:val="none" w:sz="0" w:space="0" w:color="auto"/>
            <w:right w:val="none" w:sz="0" w:space="0" w:color="auto"/>
          </w:divBdr>
        </w:div>
        <w:div w:id="1981494415">
          <w:marLeft w:val="640"/>
          <w:marRight w:val="0"/>
          <w:marTop w:val="0"/>
          <w:marBottom w:val="0"/>
          <w:divBdr>
            <w:top w:val="none" w:sz="0" w:space="0" w:color="auto"/>
            <w:left w:val="none" w:sz="0" w:space="0" w:color="auto"/>
            <w:bottom w:val="none" w:sz="0" w:space="0" w:color="auto"/>
            <w:right w:val="none" w:sz="0" w:space="0" w:color="auto"/>
          </w:divBdr>
        </w:div>
        <w:div w:id="2074696846">
          <w:marLeft w:val="640"/>
          <w:marRight w:val="0"/>
          <w:marTop w:val="0"/>
          <w:marBottom w:val="0"/>
          <w:divBdr>
            <w:top w:val="none" w:sz="0" w:space="0" w:color="auto"/>
            <w:left w:val="none" w:sz="0" w:space="0" w:color="auto"/>
            <w:bottom w:val="none" w:sz="0" w:space="0" w:color="auto"/>
            <w:right w:val="none" w:sz="0" w:space="0" w:color="auto"/>
          </w:divBdr>
        </w:div>
        <w:div w:id="2080399004">
          <w:marLeft w:val="640"/>
          <w:marRight w:val="0"/>
          <w:marTop w:val="0"/>
          <w:marBottom w:val="0"/>
          <w:divBdr>
            <w:top w:val="none" w:sz="0" w:space="0" w:color="auto"/>
            <w:left w:val="none" w:sz="0" w:space="0" w:color="auto"/>
            <w:bottom w:val="none" w:sz="0" w:space="0" w:color="auto"/>
            <w:right w:val="none" w:sz="0" w:space="0" w:color="auto"/>
          </w:divBdr>
        </w:div>
        <w:div w:id="2113240112">
          <w:marLeft w:val="640"/>
          <w:marRight w:val="0"/>
          <w:marTop w:val="0"/>
          <w:marBottom w:val="0"/>
          <w:divBdr>
            <w:top w:val="none" w:sz="0" w:space="0" w:color="auto"/>
            <w:left w:val="none" w:sz="0" w:space="0" w:color="auto"/>
            <w:bottom w:val="none" w:sz="0" w:space="0" w:color="auto"/>
            <w:right w:val="none" w:sz="0" w:space="0" w:color="auto"/>
          </w:divBdr>
        </w:div>
      </w:divsChild>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764497078">
      <w:bodyDiv w:val="1"/>
      <w:marLeft w:val="0"/>
      <w:marRight w:val="0"/>
      <w:marTop w:val="0"/>
      <w:marBottom w:val="0"/>
      <w:divBdr>
        <w:top w:val="none" w:sz="0" w:space="0" w:color="auto"/>
        <w:left w:val="none" w:sz="0" w:space="0" w:color="auto"/>
        <w:bottom w:val="none" w:sz="0" w:space="0" w:color="auto"/>
        <w:right w:val="none" w:sz="0" w:space="0" w:color="auto"/>
      </w:divBdr>
      <w:divsChild>
        <w:div w:id="1510883">
          <w:marLeft w:val="640"/>
          <w:marRight w:val="0"/>
          <w:marTop w:val="0"/>
          <w:marBottom w:val="0"/>
          <w:divBdr>
            <w:top w:val="none" w:sz="0" w:space="0" w:color="auto"/>
            <w:left w:val="none" w:sz="0" w:space="0" w:color="auto"/>
            <w:bottom w:val="none" w:sz="0" w:space="0" w:color="auto"/>
            <w:right w:val="none" w:sz="0" w:space="0" w:color="auto"/>
          </w:divBdr>
        </w:div>
        <w:div w:id="9916633">
          <w:marLeft w:val="640"/>
          <w:marRight w:val="0"/>
          <w:marTop w:val="0"/>
          <w:marBottom w:val="0"/>
          <w:divBdr>
            <w:top w:val="none" w:sz="0" w:space="0" w:color="auto"/>
            <w:left w:val="none" w:sz="0" w:space="0" w:color="auto"/>
            <w:bottom w:val="none" w:sz="0" w:space="0" w:color="auto"/>
            <w:right w:val="none" w:sz="0" w:space="0" w:color="auto"/>
          </w:divBdr>
        </w:div>
        <w:div w:id="14161627">
          <w:marLeft w:val="640"/>
          <w:marRight w:val="0"/>
          <w:marTop w:val="0"/>
          <w:marBottom w:val="0"/>
          <w:divBdr>
            <w:top w:val="none" w:sz="0" w:space="0" w:color="auto"/>
            <w:left w:val="none" w:sz="0" w:space="0" w:color="auto"/>
            <w:bottom w:val="none" w:sz="0" w:space="0" w:color="auto"/>
            <w:right w:val="none" w:sz="0" w:space="0" w:color="auto"/>
          </w:divBdr>
        </w:div>
        <w:div w:id="29111174">
          <w:marLeft w:val="640"/>
          <w:marRight w:val="0"/>
          <w:marTop w:val="0"/>
          <w:marBottom w:val="0"/>
          <w:divBdr>
            <w:top w:val="none" w:sz="0" w:space="0" w:color="auto"/>
            <w:left w:val="none" w:sz="0" w:space="0" w:color="auto"/>
            <w:bottom w:val="none" w:sz="0" w:space="0" w:color="auto"/>
            <w:right w:val="none" w:sz="0" w:space="0" w:color="auto"/>
          </w:divBdr>
        </w:div>
        <w:div w:id="72162871">
          <w:marLeft w:val="640"/>
          <w:marRight w:val="0"/>
          <w:marTop w:val="0"/>
          <w:marBottom w:val="0"/>
          <w:divBdr>
            <w:top w:val="none" w:sz="0" w:space="0" w:color="auto"/>
            <w:left w:val="none" w:sz="0" w:space="0" w:color="auto"/>
            <w:bottom w:val="none" w:sz="0" w:space="0" w:color="auto"/>
            <w:right w:val="none" w:sz="0" w:space="0" w:color="auto"/>
          </w:divBdr>
        </w:div>
        <w:div w:id="85730774">
          <w:marLeft w:val="640"/>
          <w:marRight w:val="0"/>
          <w:marTop w:val="0"/>
          <w:marBottom w:val="0"/>
          <w:divBdr>
            <w:top w:val="none" w:sz="0" w:space="0" w:color="auto"/>
            <w:left w:val="none" w:sz="0" w:space="0" w:color="auto"/>
            <w:bottom w:val="none" w:sz="0" w:space="0" w:color="auto"/>
            <w:right w:val="none" w:sz="0" w:space="0" w:color="auto"/>
          </w:divBdr>
        </w:div>
        <w:div w:id="153643156">
          <w:marLeft w:val="640"/>
          <w:marRight w:val="0"/>
          <w:marTop w:val="0"/>
          <w:marBottom w:val="0"/>
          <w:divBdr>
            <w:top w:val="none" w:sz="0" w:space="0" w:color="auto"/>
            <w:left w:val="none" w:sz="0" w:space="0" w:color="auto"/>
            <w:bottom w:val="none" w:sz="0" w:space="0" w:color="auto"/>
            <w:right w:val="none" w:sz="0" w:space="0" w:color="auto"/>
          </w:divBdr>
        </w:div>
        <w:div w:id="163979845">
          <w:marLeft w:val="640"/>
          <w:marRight w:val="0"/>
          <w:marTop w:val="0"/>
          <w:marBottom w:val="0"/>
          <w:divBdr>
            <w:top w:val="none" w:sz="0" w:space="0" w:color="auto"/>
            <w:left w:val="none" w:sz="0" w:space="0" w:color="auto"/>
            <w:bottom w:val="none" w:sz="0" w:space="0" w:color="auto"/>
            <w:right w:val="none" w:sz="0" w:space="0" w:color="auto"/>
          </w:divBdr>
        </w:div>
        <w:div w:id="203521479">
          <w:marLeft w:val="640"/>
          <w:marRight w:val="0"/>
          <w:marTop w:val="0"/>
          <w:marBottom w:val="0"/>
          <w:divBdr>
            <w:top w:val="none" w:sz="0" w:space="0" w:color="auto"/>
            <w:left w:val="none" w:sz="0" w:space="0" w:color="auto"/>
            <w:bottom w:val="none" w:sz="0" w:space="0" w:color="auto"/>
            <w:right w:val="none" w:sz="0" w:space="0" w:color="auto"/>
          </w:divBdr>
        </w:div>
        <w:div w:id="295567525">
          <w:marLeft w:val="640"/>
          <w:marRight w:val="0"/>
          <w:marTop w:val="0"/>
          <w:marBottom w:val="0"/>
          <w:divBdr>
            <w:top w:val="none" w:sz="0" w:space="0" w:color="auto"/>
            <w:left w:val="none" w:sz="0" w:space="0" w:color="auto"/>
            <w:bottom w:val="none" w:sz="0" w:space="0" w:color="auto"/>
            <w:right w:val="none" w:sz="0" w:space="0" w:color="auto"/>
          </w:divBdr>
        </w:div>
        <w:div w:id="443698960">
          <w:marLeft w:val="640"/>
          <w:marRight w:val="0"/>
          <w:marTop w:val="0"/>
          <w:marBottom w:val="0"/>
          <w:divBdr>
            <w:top w:val="none" w:sz="0" w:space="0" w:color="auto"/>
            <w:left w:val="none" w:sz="0" w:space="0" w:color="auto"/>
            <w:bottom w:val="none" w:sz="0" w:space="0" w:color="auto"/>
            <w:right w:val="none" w:sz="0" w:space="0" w:color="auto"/>
          </w:divBdr>
        </w:div>
        <w:div w:id="443765923">
          <w:marLeft w:val="640"/>
          <w:marRight w:val="0"/>
          <w:marTop w:val="0"/>
          <w:marBottom w:val="0"/>
          <w:divBdr>
            <w:top w:val="none" w:sz="0" w:space="0" w:color="auto"/>
            <w:left w:val="none" w:sz="0" w:space="0" w:color="auto"/>
            <w:bottom w:val="none" w:sz="0" w:space="0" w:color="auto"/>
            <w:right w:val="none" w:sz="0" w:space="0" w:color="auto"/>
          </w:divBdr>
        </w:div>
        <w:div w:id="444081979">
          <w:marLeft w:val="640"/>
          <w:marRight w:val="0"/>
          <w:marTop w:val="0"/>
          <w:marBottom w:val="0"/>
          <w:divBdr>
            <w:top w:val="none" w:sz="0" w:space="0" w:color="auto"/>
            <w:left w:val="none" w:sz="0" w:space="0" w:color="auto"/>
            <w:bottom w:val="none" w:sz="0" w:space="0" w:color="auto"/>
            <w:right w:val="none" w:sz="0" w:space="0" w:color="auto"/>
          </w:divBdr>
        </w:div>
        <w:div w:id="469444259">
          <w:marLeft w:val="640"/>
          <w:marRight w:val="0"/>
          <w:marTop w:val="0"/>
          <w:marBottom w:val="0"/>
          <w:divBdr>
            <w:top w:val="none" w:sz="0" w:space="0" w:color="auto"/>
            <w:left w:val="none" w:sz="0" w:space="0" w:color="auto"/>
            <w:bottom w:val="none" w:sz="0" w:space="0" w:color="auto"/>
            <w:right w:val="none" w:sz="0" w:space="0" w:color="auto"/>
          </w:divBdr>
        </w:div>
        <w:div w:id="527331294">
          <w:marLeft w:val="640"/>
          <w:marRight w:val="0"/>
          <w:marTop w:val="0"/>
          <w:marBottom w:val="0"/>
          <w:divBdr>
            <w:top w:val="none" w:sz="0" w:space="0" w:color="auto"/>
            <w:left w:val="none" w:sz="0" w:space="0" w:color="auto"/>
            <w:bottom w:val="none" w:sz="0" w:space="0" w:color="auto"/>
            <w:right w:val="none" w:sz="0" w:space="0" w:color="auto"/>
          </w:divBdr>
        </w:div>
        <w:div w:id="550650540">
          <w:marLeft w:val="640"/>
          <w:marRight w:val="0"/>
          <w:marTop w:val="0"/>
          <w:marBottom w:val="0"/>
          <w:divBdr>
            <w:top w:val="none" w:sz="0" w:space="0" w:color="auto"/>
            <w:left w:val="none" w:sz="0" w:space="0" w:color="auto"/>
            <w:bottom w:val="none" w:sz="0" w:space="0" w:color="auto"/>
            <w:right w:val="none" w:sz="0" w:space="0" w:color="auto"/>
          </w:divBdr>
        </w:div>
        <w:div w:id="553002541">
          <w:marLeft w:val="640"/>
          <w:marRight w:val="0"/>
          <w:marTop w:val="0"/>
          <w:marBottom w:val="0"/>
          <w:divBdr>
            <w:top w:val="none" w:sz="0" w:space="0" w:color="auto"/>
            <w:left w:val="none" w:sz="0" w:space="0" w:color="auto"/>
            <w:bottom w:val="none" w:sz="0" w:space="0" w:color="auto"/>
            <w:right w:val="none" w:sz="0" w:space="0" w:color="auto"/>
          </w:divBdr>
        </w:div>
        <w:div w:id="555162495">
          <w:marLeft w:val="640"/>
          <w:marRight w:val="0"/>
          <w:marTop w:val="0"/>
          <w:marBottom w:val="0"/>
          <w:divBdr>
            <w:top w:val="none" w:sz="0" w:space="0" w:color="auto"/>
            <w:left w:val="none" w:sz="0" w:space="0" w:color="auto"/>
            <w:bottom w:val="none" w:sz="0" w:space="0" w:color="auto"/>
            <w:right w:val="none" w:sz="0" w:space="0" w:color="auto"/>
          </w:divBdr>
        </w:div>
        <w:div w:id="559243202">
          <w:marLeft w:val="640"/>
          <w:marRight w:val="0"/>
          <w:marTop w:val="0"/>
          <w:marBottom w:val="0"/>
          <w:divBdr>
            <w:top w:val="none" w:sz="0" w:space="0" w:color="auto"/>
            <w:left w:val="none" w:sz="0" w:space="0" w:color="auto"/>
            <w:bottom w:val="none" w:sz="0" w:space="0" w:color="auto"/>
            <w:right w:val="none" w:sz="0" w:space="0" w:color="auto"/>
          </w:divBdr>
        </w:div>
        <w:div w:id="582497884">
          <w:marLeft w:val="640"/>
          <w:marRight w:val="0"/>
          <w:marTop w:val="0"/>
          <w:marBottom w:val="0"/>
          <w:divBdr>
            <w:top w:val="none" w:sz="0" w:space="0" w:color="auto"/>
            <w:left w:val="none" w:sz="0" w:space="0" w:color="auto"/>
            <w:bottom w:val="none" w:sz="0" w:space="0" w:color="auto"/>
            <w:right w:val="none" w:sz="0" w:space="0" w:color="auto"/>
          </w:divBdr>
        </w:div>
        <w:div w:id="722019188">
          <w:marLeft w:val="640"/>
          <w:marRight w:val="0"/>
          <w:marTop w:val="0"/>
          <w:marBottom w:val="0"/>
          <w:divBdr>
            <w:top w:val="none" w:sz="0" w:space="0" w:color="auto"/>
            <w:left w:val="none" w:sz="0" w:space="0" w:color="auto"/>
            <w:bottom w:val="none" w:sz="0" w:space="0" w:color="auto"/>
            <w:right w:val="none" w:sz="0" w:space="0" w:color="auto"/>
          </w:divBdr>
        </w:div>
        <w:div w:id="744836922">
          <w:marLeft w:val="640"/>
          <w:marRight w:val="0"/>
          <w:marTop w:val="0"/>
          <w:marBottom w:val="0"/>
          <w:divBdr>
            <w:top w:val="none" w:sz="0" w:space="0" w:color="auto"/>
            <w:left w:val="none" w:sz="0" w:space="0" w:color="auto"/>
            <w:bottom w:val="none" w:sz="0" w:space="0" w:color="auto"/>
            <w:right w:val="none" w:sz="0" w:space="0" w:color="auto"/>
          </w:divBdr>
        </w:div>
        <w:div w:id="776172680">
          <w:marLeft w:val="640"/>
          <w:marRight w:val="0"/>
          <w:marTop w:val="0"/>
          <w:marBottom w:val="0"/>
          <w:divBdr>
            <w:top w:val="none" w:sz="0" w:space="0" w:color="auto"/>
            <w:left w:val="none" w:sz="0" w:space="0" w:color="auto"/>
            <w:bottom w:val="none" w:sz="0" w:space="0" w:color="auto"/>
            <w:right w:val="none" w:sz="0" w:space="0" w:color="auto"/>
          </w:divBdr>
        </w:div>
        <w:div w:id="786775843">
          <w:marLeft w:val="640"/>
          <w:marRight w:val="0"/>
          <w:marTop w:val="0"/>
          <w:marBottom w:val="0"/>
          <w:divBdr>
            <w:top w:val="none" w:sz="0" w:space="0" w:color="auto"/>
            <w:left w:val="none" w:sz="0" w:space="0" w:color="auto"/>
            <w:bottom w:val="none" w:sz="0" w:space="0" w:color="auto"/>
            <w:right w:val="none" w:sz="0" w:space="0" w:color="auto"/>
          </w:divBdr>
        </w:div>
        <w:div w:id="828325633">
          <w:marLeft w:val="640"/>
          <w:marRight w:val="0"/>
          <w:marTop w:val="0"/>
          <w:marBottom w:val="0"/>
          <w:divBdr>
            <w:top w:val="none" w:sz="0" w:space="0" w:color="auto"/>
            <w:left w:val="none" w:sz="0" w:space="0" w:color="auto"/>
            <w:bottom w:val="none" w:sz="0" w:space="0" w:color="auto"/>
            <w:right w:val="none" w:sz="0" w:space="0" w:color="auto"/>
          </w:divBdr>
        </w:div>
        <w:div w:id="839270945">
          <w:marLeft w:val="640"/>
          <w:marRight w:val="0"/>
          <w:marTop w:val="0"/>
          <w:marBottom w:val="0"/>
          <w:divBdr>
            <w:top w:val="none" w:sz="0" w:space="0" w:color="auto"/>
            <w:left w:val="none" w:sz="0" w:space="0" w:color="auto"/>
            <w:bottom w:val="none" w:sz="0" w:space="0" w:color="auto"/>
            <w:right w:val="none" w:sz="0" w:space="0" w:color="auto"/>
          </w:divBdr>
        </w:div>
        <w:div w:id="948119165">
          <w:marLeft w:val="640"/>
          <w:marRight w:val="0"/>
          <w:marTop w:val="0"/>
          <w:marBottom w:val="0"/>
          <w:divBdr>
            <w:top w:val="none" w:sz="0" w:space="0" w:color="auto"/>
            <w:left w:val="none" w:sz="0" w:space="0" w:color="auto"/>
            <w:bottom w:val="none" w:sz="0" w:space="0" w:color="auto"/>
            <w:right w:val="none" w:sz="0" w:space="0" w:color="auto"/>
          </w:divBdr>
        </w:div>
        <w:div w:id="958802109">
          <w:marLeft w:val="640"/>
          <w:marRight w:val="0"/>
          <w:marTop w:val="0"/>
          <w:marBottom w:val="0"/>
          <w:divBdr>
            <w:top w:val="none" w:sz="0" w:space="0" w:color="auto"/>
            <w:left w:val="none" w:sz="0" w:space="0" w:color="auto"/>
            <w:bottom w:val="none" w:sz="0" w:space="0" w:color="auto"/>
            <w:right w:val="none" w:sz="0" w:space="0" w:color="auto"/>
          </w:divBdr>
        </w:div>
        <w:div w:id="1026175740">
          <w:marLeft w:val="640"/>
          <w:marRight w:val="0"/>
          <w:marTop w:val="0"/>
          <w:marBottom w:val="0"/>
          <w:divBdr>
            <w:top w:val="none" w:sz="0" w:space="0" w:color="auto"/>
            <w:left w:val="none" w:sz="0" w:space="0" w:color="auto"/>
            <w:bottom w:val="none" w:sz="0" w:space="0" w:color="auto"/>
            <w:right w:val="none" w:sz="0" w:space="0" w:color="auto"/>
          </w:divBdr>
        </w:div>
        <w:div w:id="1038042299">
          <w:marLeft w:val="640"/>
          <w:marRight w:val="0"/>
          <w:marTop w:val="0"/>
          <w:marBottom w:val="0"/>
          <w:divBdr>
            <w:top w:val="none" w:sz="0" w:space="0" w:color="auto"/>
            <w:left w:val="none" w:sz="0" w:space="0" w:color="auto"/>
            <w:bottom w:val="none" w:sz="0" w:space="0" w:color="auto"/>
            <w:right w:val="none" w:sz="0" w:space="0" w:color="auto"/>
          </w:divBdr>
        </w:div>
        <w:div w:id="1055813277">
          <w:marLeft w:val="640"/>
          <w:marRight w:val="0"/>
          <w:marTop w:val="0"/>
          <w:marBottom w:val="0"/>
          <w:divBdr>
            <w:top w:val="none" w:sz="0" w:space="0" w:color="auto"/>
            <w:left w:val="none" w:sz="0" w:space="0" w:color="auto"/>
            <w:bottom w:val="none" w:sz="0" w:space="0" w:color="auto"/>
            <w:right w:val="none" w:sz="0" w:space="0" w:color="auto"/>
          </w:divBdr>
        </w:div>
        <w:div w:id="1066143133">
          <w:marLeft w:val="640"/>
          <w:marRight w:val="0"/>
          <w:marTop w:val="0"/>
          <w:marBottom w:val="0"/>
          <w:divBdr>
            <w:top w:val="none" w:sz="0" w:space="0" w:color="auto"/>
            <w:left w:val="none" w:sz="0" w:space="0" w:color="auto"/>
            <w:bottom w:val="none" w:sz="0" w:space="0" w:color="auto"/>
            <w:right w:val="none" w:sz="0" w:space="0" w:color="auto"/>
          </w:divBdr>
        </w:div>
        <w:div w:id="1074399233">
          <w:marLeft w:val="640"/>
          <w:marRight w:val="0"/>
          <w:marTop w:val="0"/>
          <w:marBottom w:val="0"/>
          <w:divBdr>
            <w:top w:val="none" w:sz="0" w:space="0" w:color="auto"/>
            <w:left w:val="none" w:sz="0" w:space="0" w:color="auto"/>
            <w:bottom w:val="none" w:sz="0" w:space="0" w:color="auto"/>
            <w:right w:val="none" w:sz="0" w:space="0" w:color="auto"/>
          </w:divBdr>
        </w:div>
        <w:div w:id="1095176512">
          <w:marLeft w:val="640"/>
          <w:marRight w:val="0"/>
          <w:marTop w:val="0"/>
          <w:marBottom w:val="0"/>
          <w:divBdr>
            <w:top w:val="none" w:sz="0" w:space="0" w:color="auto"/>
            <w:left w:val="none" w:sz="0" w:space="0" w:color="auto"/>
            <w:bottom w:val="none" w:sz="0" w:space="0" w:color="auto"/>
            <w:right w:val="none" w:sz="0" w:space="0" w:color="auto"/>
          </w:divBdr>
        </w:div>
        <w:div w:id="1109817989">
          <w:marLeft w:val="640"/>
          <w:marRight w:val="0"/>
          <w:marTop w:val="0"/>
          <w:marBottom w:val="0"/>
          <w:divBdr>
            <w:top w:val="none" w:sz="0" w:space="0" w:color="auto"/>
            <w:left w:val="none" w:sz="0" w:space="0" w:color="auto"/>
            <w:bottom w:val="none" w:sz="0" w:space="0" w:color="auto"/>
            <w:right w:val="none" w:sz="0" w:space="0" w:color="auto"/>
          </w:divBdr>
        </w:div>
        <w:div w:id="1313751722">
          <w:marLeft w:val="640"/>
          <w:marRight w:val="0"/>
          <w:marTop w:val="0"/>
          <w:marBottom w:val="0"/>
          <w:divBdr>
            <w:top w:val="none" w:sz="0" w:space="0" w:color="auto"/>
            <w:left w:val="none" w:sz="0" w:space="0" w:color="auto"/>
            <w:bottom w:val="none" w:sz="0" w:space="0" w:color="auto"/>
            <w:right w:val="none" w:sz="0" w:space="0" w:color="auto"/>
          </w:divBdr>
        </w:div>
        <w:div w:id="1345745579">
          <w:marLeft w:val="640"/>
          <w:marRight w:val="0"/>
          <w:marTop w:val="0"/>
          <w:marBottom w:val="0"/>
          <w:divBdr>
            <w:top w:val="none" w:sz="0" w:space="0" w:color="auto"/>
            <w:left w:val="none" w:sz="0" w:space="0" w:color="auto"/>
            <w:bottom w:val="none" w:sz="0" w:space="0" w:color="auto"/>
            <w:right w:val="none" w:sz="0" w:space="0" w:color="auto"/>
          </w:divBdr>
        </w:div>
        <w:div w:id="1359622334">
          <w:marLeft w:val="640"/>
          <w:marRight w:val="0"/>
          <w:marTop w:val="0"/>
          <w:marBottom w:val="0"/>
          <w:divBdr>
            <w:top w:val="none" w:sz="0" w:space="0" w:color="auto"/>
            <w:left w:val="none" w:sz="0" w:space="0" w:color="auto"/>
            <w:bottom w:val="none" w:sz="0" w:space="0" w:color="auto"/>
            <w:right w:val="none" w:sz="0" w:space="0" w:color="auto"/>
          </w:divBdr>
        </w:div>
        <w:div w:id="1364331638">
          <w:marLeft w:val="640"/>
          <w:marRight w:val="0"/>
          <w:marTop w:val="0"/>
          <w:marBottom w:val="0"/>
          <w:divBdr>
            <w:top w:val="none" w:sz="0" w:space="0" w:color="auto"/>
            <w:left w:val="none" w:sz="0" w:space="0" w:color="auto"/>
            <w:bottom w:val="none" w:sz="0" w:space="0" w:color="auto"/>
            <w:right w:val="none" w:sz="0" w:space="0" w:color="auto"/>
          </w:divBdr>
        </w:div>
        <w:div w:id="1399088900">
          <w:marLeft w:val="640"/>
          <w:marRight w:val="0"/>
          <w:marTop w:val="0"/>
          <w:marBottom w:val="0"/>
          <w:divBdr>
            <w:top w:val="none" w:sz="0" w:space="0" w:color="auto"/>
            <w:left w:val="none" w:sz="0" w:space="0" w:color="auto"/>
            <w:bottom w:val="none" w:sz="0" w:space="0" w:color="auto"/>
            <w:right w:val="none" w:sz="0" w:space="0" w:color="auto"/>
          </w:divBdr>
        </w:div>
        <w:div w:id="1449079050">
          <w:marLeft w:val="640"/>
          <w:marRight w:val="0"/>
          <w:marTop w:val="0"/>
          <w:marBottom w:val="0"/>
          <w:divBdr>
            <w:top w:val="none" w:sz="0" w:space="0" w:color="auto"/>
            <w:left w:val="none" w:sz="0" w:space="0" w:color="auto"/>
            <w:bottom w:val="none" w:sz="0" w:space="0" w:color="auto"/>
            <w:right w:val="none" w:sz="0" w:space="0" w:color="auto"/>
          </w:divBdr>
        </w:div>
        <w:div w:id="1620337174">
          <w:marLeft w:val="640"/>
          <w:marRight w:val="0"/>
          <w:marTop w:val="0"/>
          <w:marBottom w:val="0"/>
          <w:divBdr>
            <w:top w:val="none" w:sz="0" w:space="0" w:color="auto"/>
            <w:left w:val="none" w:sz="0" w:space="0" w:color="auto"/>
            <w:bottom w:val="none" w:sz="0" w:space="0" w:color="auto"/>
            <w:right w:val="none" w:sz="0" w:space="0" w:color="auto"/>
          </w:divBdr>
        </w:div>
        <w:div w:id="1648506847">
          <w:marLeft w:val="640"/>
          <w:marRight w:val="0"/>
          <w:marTop w:val="0"/>
          <w:marBottom w:val="0"/>
          <w:divBdr>
            <w:top w:val="none" w:sz="0" w:space="0" w:color="auto"/>
            <w:left w:val="none" w:sz="0" w:space="0" w:color="auto"/>
            <w:bottom w:val="none" w:sz="0" w:space="0" w:color="auto"/>
            <w:right w:val="none" w:sz="0" w:space="0" w:color="auto"/>
          </w:divBdr>
        </w:div>
        <w:div w:id="1688286533">
          <w:marLeft w:val="640"/>
          <w:marRight w:val="0"/>
          <w:marTop w:val="0"/>
          <w:marBottom w:val="0"/>
          <w:divBdr>
            <w:top w:val="none" w:sz="0" w:space="0" w:color="auto"/>
            <w:left w:val="none" w:sz="0" w:space="0" w:color="auto"/>
            <w:bottom w:val="none" w:sz="0" w:space="0" w:color="auto"/>
            <w:right w:val="none" w:sz="0" w:space="0" w:color="auto"/>
          </w:divBdr>
        </w:div>
        <w:div w:id="1750232777">
          <w:marLeft w:val="640"/>
          <w:marRight w:val="0"/>
          <w:marTop w:val="0"/>
          <w:marBottom w:val="0"/>
          <w:divBdr>
            <w:top w:val="none" w:sz="0" w:space="0" w:color="auto"/>
            <w:left w:val="none" w:sz="0" w:space="0" w:color="auto"/>
            <w:bottom w:val="none" w:sz="0" w:space="0" w:color="auto"/>
            <w:right w:val="none" w:sz="0" w:space="0" w:color="auto"/>
          </w:divBdr>
        </w:div>
        <w:div w:id="1780447016">
          <w:marLeft w:val="640"/>
          <w:marRight w:val="0"/>
          <w:marTop w:val="0"/>
          <w:marBottom w:val="0"/>
          <w:divBdr>
            <w:top w:val="none" w:sz="0" w:space="0" w:color="auto"/>
            <w:left w:val="none" w:sz="0" w:space="0" w:color="auto"/>
            <w:bottom w:val="none" w:sz="0" w:space="0" w:color="auto"/>
            <w:right w:val="none" w:sz="0" w:space="0" w:color="auto"/>
          </w:divBdr>
        </w:div>
        <w:div w:id="1787387415">
          <w:marLeft w:val="640"/>
          <w:marRight w:val="0"/>
          <w:marTop w:val="0"/>
          <w:marBottom w:val="0"/>
          <w:divBdr>
            <w:top w:val="none" w:sz="0" w:space="0" w:color="auto"/>
            <w:left w:val="none" w:sz="0" w:space="0" w:color="auto"/>
            <w:bottom w:val="none" w:sz="0" w:space="0" w:color="auto"/>
            <w:right w:val="none" w:sz="0" w:space="0" w:color="auto"/>
          </w:divBdr>
        </w:div>
        <w:div w:id="1798185228">
          <w:marLeft w:val="640"/>
          <w:marRight w:val="0"/>
          <w:marTop w:val="0"/>
          <w:marBottom w:val="0"/>
          <w:divBdr>
            <w:top w:val="none" w:sz="0" w:space="0" w:color="auto"/>
            <w:left w:val="none" w:sz="0" w:space="0" w:color="auto"/>
            <w:bottom w:val="none" w:sz="0" w:space="0" w:color="auto"/>
            <w:right w:val="none" w:sz="0" w:space="0" w:color="auto"/>
          </w:divBdr>
        </w:div>
        <w:div w:id="1870101425">
          <w:marLeft w:val="640"/>
          <w:marRight w:val="0"/>
          <w:marTop w:val="0"/>
          <w:marBottom w:val="0"/>
          <w:divBdr>
            <w:top w:val="none" w:sz="0" w:space="0" w:color="auto"/>
            <w:left w:val="none" w:sz="0" w:space="0" w:color="auto"/>
            <w:bottom w:val="none" w:sz="0" w:space="0" w:color="auto"/>
            <w:right w:val="none" w:sz="0" w:space="0" w:color="auto"/>
          </w:divBdr>
        </w:div>
        <w:div w:id="1884513886">
          <w:marLeft w:val="640"/>
          <w:marRight w:val="0"/>
          <w:marTop w:val="0"/>
          <w:marBottom w:val="0"/>
          <w:divBdr>
            <w:top w:val="none" w:sz="0" w:space="0" w:color="auto"/>
            <w:left w:val="none" w:sz="0" w:space="0" w:color="auto"/>
            <w:bottom w:val="none" w:sz="0" w:space="0" w:color="auto"/>
            <w:right w:val="none" w:sz="0" w:space="0" w:color="auto"/>
          </w:divBdr>
        </w:div>
        <w:div w:id="1885869836">
          <w:marLeft w:val="640"/>
          <w:marRight w:val="0"/>
          <w:marTop w:val="0"/>
          <w:marBottom w:val="0"/>
          <w:divBdr>
            <w:top w:val="none" w:sz="0" w:space="0" w:color="auto"/>
            <w:left w:val="none" w:sz="0" w:space="0" w:color="auto"/>
            <w:bottom w:val="none" w:sz="0" w:space="0" w:color="auto"/>
            <w:right w:val="none" w:sz="0" w:space="0" w:color="auto"/>
          </w:divBdr>
        </w:div>
        <w:div w:id="1888489562">
          <w:marLeft w:val="640"/>
          <w:marRight w:val="0"/>
          <w:marTop w:val="0"/>
          <w:marBottom w:val="0"/>
          <w:divBdr>
            <w:top w:val="none" w:sz="0" w:space="0" w:color="auto"/>
            <w:left w:val="none" w:sz="0" w:space="0" w:color="auto"/>
            <w:bottom w:val="none" w:sz="0" w:space="0" w:color="auto"/>
            <w:right w:val="none" w:sz="0" w:space="0" w:color="auto"/>
          </w:divBdr>
        </w:div>
        <w:div w:id="2061396334">
          <w:marLeft w:val="640"/>
          <w:marRight w:val="0"/>
          <w:marTop w:val="0"/>
          <w:marBottom w:val="0"/>
          <w:divBdr>
            <w:top w:val="none" w:sz="0" w:space="0" w:color="auto"/>
            <w:left w:val="none" w:sz="0" w:space="0" w:color="auto"/>
            <w:bottom w:val="none" w:sz="0" w:space="0" w:color="auto"/>
            <w:right w:val="none" w:sz="0" w:space="0" w:color="auto"/>
          </w:divBdr>
        </w:div>
        <w:div w:id="2072075290">
          <w:marLeft w:val="640"/>
          <w:marRight w:val="0"/>
          <w:marTop w:val="0"/>
          <w:marBottom w:val="0"/>
          <w:divBdr>
            <w:top w:val="none" w:sz="0" w:space="0" w:color="auto"/>
            <w:left w:val="none" w:sz="0" w:space="0" w:color="auto"/>
            <w:bottom w:val="none" w:sz="0" w:space="0" w:color="auto"/>
            <w:right w:val="none" w:sz="0" w:space="0" w:color="auto"/>
          </w:divBdr>
        </w:div>
        <w:div w:id="2081177016">
          <w:marLeft w:val="640"/>
          <w:marRight w:val="0"/>
          <w:marTop w:val="0"/>
          <w:marBottom w:val="0"/>
          <w:divBdr>
            <w:top w:val="none" w:sz="0" w:space="0" w:color="auto"/>
            <w:left w:val="none" w:sz="0" w:space="0" w:color="auto"/>
            <w:bottom w:val="none" w:sz="0" w:space="0" w:color="auto"/>
            <w:right w:val="none" w:sz="0" w:space="0" w:color="auto"/>
          </w:divBdr>
        </w:div>
        <w:div w:id="2122796553">
          <w:marLeft w:val="640"/>
          <w:marRight w:val="0"/>
          <w:marTop w:val="0"/>
          <w:marBottom w:val="0"/>
          <w:divBdr>
            <w:top w:val="none" w:sz="0" w:space="0" w:color="auto"/>
            <w:left w:val="none" w:sz="0" w:space="0" w:color="auto"/>
            <w:bottom w:val="none" w:sz="0" w:space="0" w:color="auto"/>
            <w:right w:val="none" w:sz="0" w:space="0" w:color="auto"/>
          </w:divBdr>
        </w:div>
        <w:div w:id="2127699895">
          <w:marLeft w:val="640"/>
          <w:marRight w:val="0"/>
          <w:marTop w:val="0"/>
          <w:marBottom w:val="0"/>
          <w:divBdr>
            <w:top w:val="none" w:sz="0" w:space="0" w:color="auto"/>
            <w:left w:val="none" w:sz="0" w:space="0" w:color="auto"/>
            <w:bottom w:val="none" w:sz="0" w:space="0" w:color="auto"/>
            <w:right w:val="none" w:sz="0" w:space="0" w:color="auto"/>
          </w:divBdr>
        </w:div>
      </w:divsChild>
    </w:div>
    <w:div w:id="829829451">
      <w:bodyDiv w:val="1"/>
      <w:marLeft w:val="0"/>
      <w:marRight w:val="0"/>
      <w:marTop w:val="0"/>
      <w:marBottom w:val="0"/>
      <w:divBdr>
        <w:top w:val="none" w:sz="0" w:space="0" w:color="auto"/>
        <w:left w:val="none" w:sz="0" w:space="0" w:color="auto"/>
        <w:bottom w:val="none" w:sz="0" w:space="0" w:color="auto"/>
        <w:right w:val="none" w:sz="0" w:space="0" w:color="auto"/>
      </w:divBdr>
      <w:divsChild>
        <w:div w:id="24065428">
          <w:marLeft w:val="640"/>
          <w:marRight w:val="0"/>
          <w:marTop w:val="0"/>
          <w:marBottom w:val="0"/>
          <w:divBdr>
            <w:top w:val="none" w:sz="0" w:space="0" w:color="auto"/>
            <w:left w:val="none" w:sz="0" w:space="0" w:color="auto"/>
            <w:bottom w:val="none" w:sz="0" w:space="0" w:color="auto"/>
            <w:right w:val="none" w:sz="0" w:space="0" w:color="auto"/>
          </w:divBdr>
        </w:div>
        <w:div w:id="46414554">
          <w:marLeft w:val="640"/>
          <w:marRight w:val="0"/>
          <w:marTop w:val="0"/>
          <w:marBottom w:val="0"/>
          <w:divBdr>
            <w:top w:val="none" w:sz="0" w:space="0" w:color="auto"/>
            <w:left w:val="none" w:sz="0" w:space="0" w:color="auto"/>
            <w:bottom w:val="none" w:sz="0" w:space="0" w:color="auto"/>
            <w:right w:val="none" w:sz="0" w:space="0" w:color="auto"/>
          </w:divBdr>
        </w:div>
        <w:div w:id="67503850">
          <w:marLeft w:val="640"/>
          <w:marRight w:val="0"/>
          <w:marTop w:val="0"/>
          <w:marBottom w:val="0"/>
          <w:divBdr>
            <w:top w:val="none" w:sz="0" w:space="0" w:color="auto"/>
            <w:left w:val="none" w:sz="0" w:space="0" w:color="auto"/>
            <w:bottom w:val="none" w:sz="0" w:space="0" w:color="auto"/>
            <w:right w:val="none" w:sz="0" w:space="0" w:color="auto"/>
          </w:divBdr>
        </w:div>
        <w:div w:id="89130579">
          <w:marLeft w:val="640"/>
          <w:marRight w:val="0"/>
          <w:marTop w:val="0"/>
          <w:marBottom w:val="0"/>
          <w:divBdr>
            <w:top w:val="none" w:sz="0" w:space="0" w:color="auto"/>
            <w:left w:val="none" w:sz="0" w:space="0" w:color="auto"/>
            <w:bottom w:val="none" w:sz="0" w:space="0" w:color="auto"/>
            <w:right w:val="none" w:sz="0" w:space="0" w:color="auto"/>
          </w:divBdr>
        </w:div>
        <w:div w:id="109054373">
          <w:marLeft w:val="640"/>
          <w:marRight w:val="0"/>
          <w:marTop w:val="0"/>
          <w:marBottom w:val="0"/>
          <w:divBdr>
            <w:top w:val="none" w:sz="0" w:space="0" w:color="auto"/>
            <w:left w:val="none" w:sz="0" w:space="0" w:color="auto"/>
            <w:bottom w:val="none" w:sz="0" w:space="0" w:color="auto"/>
            <w:right w:val="none" w:sz="0" w:space="0" w:color="auto"/>
          </w:divBdr>
        </w:div>
        <w:div w:id="139076573">
          <w:marLeft w:val="640"/>
          <w:marRight w:val="0"/>
          <w:marTop w:val="0"/>
          <w:marBottom w:val="0"/>
          <w:divBdr>
            <w:top w:val="none" w:sz="0" w:space="0" w:color="auto"/>
            <w:left w:val="none" w:sz="0" w:space="0" w:color="auto"/>
            <w:bottom w:val="none" w:sz="0" w:space="0" w:color="auto"/>
            <w:right w:val="none" w:sz="0" w:space="0" w:color="auto"/>
          </w:divBdr>
        </w:div>
        <w:div w:id="145441390">
          <w:marLeft w:val="640"/>
          <w:marRight w:val="0"/>
          <w:marTop w:val="0"/>
          <w:marBottom w:val="0"/>
          <w:divBdr>
            <w:top w:val="none" w:sz="0" w:space="0" w:color="auto"/>
            <w:left w:val="none" w:sz="0" w:space="0" w:color="auto"/>
            <w:bottom w:val="none" w:sz="0" w:space="0" w:color="auto"/>
            <w:right w:val="none" w:sz="0" w:space="0" w:color="auto"/>
          </w:divBdr>
        </w:div>
        <w:div w:id="145901293">
          <w:marLeft w:val="640"/>
          <w:marRight w:val="0"/>
          <w:marTop w:val="0"/>
          <w:marBottom w:val="0"/>
          <w:divBdr>
            <w:top w:val="none" w:sz="0" w:space="0" w:color="auto"/>
            <w:left w:val="none" w:sz="0" w:space="0" w:color="auto"/>
            <w:bottom w:val="none" w:sz="0" w:space="0" w:color="auto"/>
            <w:right w:val="none" w:sz="0" w:space="0" w:color="auto"/>
          </w:divBdr>
        </w:div>
        <w:div w:id="277611676">
          <w:marLeft w:val="640"/>
          <w:marRight w:val="0"/>
          <w:marTop w:val="0"/>
          <w:marBottom w:val="0"/>
          <w:divBdr>
            <w:top w:val="none" w:sz="0" w:space="0" w:color="auto"/>
            <w:left w:val="none" w:sz="0" w:space="0" w:color="auto"/>
            <w:bottom w:val="none" w:sz="0" w:space="0" w:color="auto"/>
            <w:right w:val="none" w:sz="0" w:space="0" w:color="auto"/>
          </w:divBdr>
        </w:div>
        <w:div w:id="394011143">
          <w:marLeft w:val="640"/>
          <w:marRight w:val="0"/>
          <w:marTop w:val="0"/>
          <w:marBottom w:val="0"/>
          <w:divBdr>
            <w:top w:val="none" w:sz="0" w:space="0" w:color="auto"/>
            <w:left w:val="none" w:sz="0" w:space="0" w:color="auto"/>
            <w:bottom w:val="none" w:sz="0" w:space="0" w:color="auto"/>
            <w:right w:val="none" w:sz="0" w:space="0" w:color="auto"/>
          </w:divBdr>
        </w:div>
        <w:div w:id="478419472">
          <w:marLeft w:val="640"/>
          <w:marRight w:val="0"/>
          <w:marTop w:val="0"/>
          <w:marBottom w:val="0"/>
          <w:divBdr>
            <w:top w:val="none" w:sz="0" w:space="0" w:color="auto"/>
            <w:left w:val="none" w:sz="0" w:space="0" w:color="auto"/>
            <w:bottom w:val="none" w:sz="0" w:space="0" w:color="auto"/>
            <w:right w:val="none" w:sz="0" w:space="0" w:color="auto"/>
          </w:divBdr>
        </w:div>
        <w:div w:id="500245535">
          <w:marLeft w:val="640"/>
          <w:marRight w:val="0"/>
          <w:marTop w:val="0"/>
          <w:marBottom w:val="0"/>
          <w:divBdr>
            <w:top w:val="none" w:sz="0" w:space="0" w:color="auto"/>
            <w:left w:val="none" w:sz="0" w:space="0" w:color="auto"/>
            <w:bottom w:val="none" w:sz="0" w:space="0" w:color="auto"/>
            <w:right w:val="none" w:sz="0" w:space="0" w:color="auto"/>
          </w:divBdr>
        </w:div>
        <w:div w:id="531040505">
          <w:marLeft w:val="640"/>
          <w:marRight w:val="0"/>
          <w:marTop w:val="0"/>
          <w:marBottom w:val="0"/>
          <w:divBdr>
            <w:top w:val="none" w:sz="0" w:space="0" w:color="auto"/>
            <w:left w:val="none" w:sz="0" w:space="0" w:color="auto"/>
            <w:bottom w:val="none" w:sz="0" w:space="0" w:color="auto"/>
            <w:right w:val="none" w:sz="0" w:space="0" w:color="auto"/>
          </w:divBdr>
        </w:div>
        <w:div w:id="713889546">
          <w:marLeft w:val="640"/>
          <w:marRight w:val="0"/>
          <w:marTop w:val="0"/>
          <w:marBottom w:val="0"/>
          <w:divBdr>
            <w:top w:val="none" w:sz="0" w:space="0" w:color="auto"/>
            <w:left w:val="none" w:sz="0" w:space="0" w:color="auto"/>
            <w:bottom w:val="none" w:sz="0" w:space="0" w:color="auto"/>
            <w:right w:val="none" w:sz="0" w:space="0" w:color="auto"/>
          </w:divBdr>
        </w:div>
        <w:div w:id="765076322">
          <w:marLeft w:val="640"/>
          <w:marRight w:val="0"/>
          <w:marTop w:val="0"/>
          <w:marBottom w:val="0"/>
          <w:divBdr>
            <w:top w:val="none" w:sz="0" w:space="0" w:color="auto"/>
            <w:left w:val="none" w:sz="0" w:space="0" w:color="auto"/>
            <w:bottom w:val="none" w:sz="0" w:space="0" w:color="auto"/>
            <w:right w:val="none" w:sz="0" w:space="0" w:color="auto"/>
          </w:divBdr>
        </w:div>
        <w:div w:id="773600305">
          <w:marLeft w:val="640"/>
          <w:marRight w:val="0"/>
          <w:marTop w:val="0"/>
          <w:marBottom w:val="0"/>
          <w:divBdr>
            <w:top w:val="none" w:sz="0" w:space="0" w:color="auto"/>
            <w:left w:val="none" w:sz="0" w:space="0" w:color="auto"/>
            <w:bottom w:val="none" w:sz="0" w:space="0" w:color="auto"/>
            <w:right w:val="none" w:sz="0" w:space="0" w:color="auto"/>
          </w:divBdr>
        </w:div>
        <w:div w:id="829373700">
          <w:marLeft w:val="640"/>
          <w:marRight w:val="0"/>
          <w:marTop w:val="0"/>
          <w:marBottom w:val="0"/>
          <w:divBdr>
            <w:top w:val="none" w:sz="0" w:space="0" w:color="auto"/>
            <w:left w:val="none" w:sz="0" w:space="0" w:color="auto"/>
            <w:bottom w:val="none" w:sz="0" w:space="0" w:color="auto"/>
            <w:right w:val="none" w:sz="0" w:space="0" w:color="auto"/>
          </w:divBdr>
        </w:div>
        <w:div w:id="873201896">
          <w:marLeft w:val="640"/>
          <w:marRight w:val="0"/>
          <w:marTop w:val="0"/>
          <w:marBottom w:val="0"/>
          <w:divBdr>
            <w:top w:val="none" w:sz="0" w:space="0" w:color="auto"/>
            <w:left w:val="none" w:sz="0" w:space="0" w:color="auto"/>
            <w:bottom w:val="none" w:sz="0" w:space="0" w:color="auto"/>
            <w:right w:val="none" w:sz="0" w:space="0" w:color="auto"/>
          </w:divBdr>
        </w:div>
        <w:div w:id="927881790">
          <w:marLeft w:val="640"/>
          <w:marRight w:val="0"/>
          <w:marTop w:val="0"/>
          <w:marBottom w:val="0"/>
          <w:divBdr>
            <w:top w:val="none" w:sz="0" w:space="0" w:color="auto"/>
            <w:left w:val="none" w:sz="0" w:space="0" w:color="auto"/>
            <w:bottom w:val="none" w:sz="0" w:space="0" w:color="auto"/>
            <w:right w:val="none" w:sz="0" w:space="0" w:color="auto"/>
          </w:divBdr>
        </w:div>
        <w:div w:id="936408601">
          <w:marLeft w:val="640"/>
          <w:marRight w:val="0"/>
          <w:marTop w:val="0"/>
          <w:marBottom w:val="0"/>
          <w:divBdr>
            <w:top w:val="none" w:sz="0" w:space="0" w:color="auto"/>
            <w:left w:val="none" w:sz="0" w:space="0" w:color="auto"/>
            <w:bottom w:val="none" w:sz="0" w:space="0" w:color="auto"/>
            <w:right w:val="none" w:sz="0" w:space="0" w:color="auto"/>
          </w:divBdr>
        </w:div>
        <w:div w:id="973020347">
          <w:marLeft w:val="640"/>
          <w:marRight w:val="0"/>
          <w:marTop w:val="0"/>
          <w:marBottom w:val="0"/>
          <w:divBdr>
            <w:top w:val="none" w:sz="0" w:space="0" w:color="auto"/>
            <w:left w:val="none" w:sz="0" w:space="0" w:color="auto"/>
            <w:bottom w:val="none" w:sz="0" w:space="0" w:color="auto"/>
            <w:right w:val="none" w:sz="0" w:space="0" w:color="auto"/>
          </w:divBdr>
        </w:div>
        <w:div w:id="1018658064">
          <w:marLeft w:val="640"/>
          <w:marRight w:val="0"/>
          <w:marTop w:val="0"/>
          <w:marBottom w:val="0"/>
          <w:divBdr>
            <w:top w:val="none" w:sz="0" w:space="0" w:color="auto"/>
            <w:left w:val="none" w:sz="0" w:space="0" w:color="auto"/>
            <w:bottom w:val="none" w:sz="0" w:space="0" w:color="auto"/>
            <w:right w:val="none" w:sz="0" w:space="0" w:color="auto"/>
          </w:divBdr>
        </w:div>
        <w:div w:id="1054281231">
          <w:marLeft w:val="640"/>
          <w:marRight w:val="0"/>
          <w:marTop w:val="0"/>
          <w:marBottom w:val="0"/>
          <w:divBdr>
            <w:top w:val="none" w:sz="0" w:space="0" w:color="auto"/>
            <w:left w:val="none" w:sz="0" w:space="0" w:color="auto"/>
            <w:bottom w:val="none" w:sz="0" w:space="0" w:color="auto"/>
            <w:right w:val="none" w:sz="0" w:space="0" w:color="auto"/>
          </w:divBdr>
        </w:div>
        <w:div w:id="1153063673">
          <w:marLeft w:val="640"/>
          <w:marRight w:val="0"/>
          <w:marTop w:val="0"/>
          <w:marBottom w:val="0"/>
          <w:divBdr>
            <w:top w:val="none" w:sz="0" w:space="0" w:color="auto"/>
            <w:left w:val="none" w:sz="0" w:space="0" w:color="auto"/>
            <w:bottom w:val="none" w:sz="0" w:space="0" w:color="auto"/>
            <w:right w:val="none" w:sz="0" w:space="0" w:color="auto"/>
          </w:divBdr>
        </w:div>
        <w:div w:id="1184906921">
          <w:marLeft w:val="640"/>
          <w:marRight w:val="0"/>
          <w:marTop w:val="0"/>
          <w:marBottom w:val="0"/>
          <w:divBdr>
            <w:top w:val="none" w:sz="0" w:space="0" w:color="auto"/>
            <w:left w:val="none" w:sz="0" w:space="0" w:color="auto"/>
            <w:bottom w:val="none" w:sz="0" w:space="0" w:color="auto"/>
            <w:right w:val="none" w:sz="0" w:space="0" w:color="auto"/>
          </w:divBdr>
        </w:div>
        <w:div w:id="1211501810">
          <w:marLeft w:val="640"/>
          <w:marRight w:val="0"/>
          <w:marTop w:val="0"/>
          <w:marBottom w:val="0"/>
          <w:divBdr>
            <w:top w:val="none" w:sz="0" w:space="0" w:color="auto"/>
            <w:left w:val="none" w:sz="0" w:space="0" w:color="auto"/>
            <w:bottom w:val="none" w:sz="0" w:space="0" w:color="auto"/>
            <w:right w:val="none" w:sz="0" w:space="0" w:color="auto"/>
          </w:divBdr>
        </w:div>
        <w:div w:id="1269197578">
          <w:marLeft w:val="640"/>
          <w:marRight w:val="0"/>
          <w:marTop w:val="0"/>
          <w:marBottom w:val="0"/>
          <w:divBdr>
            <w:top w:val="none" w:sz="0" w:space="0" w:color="auto"/>
            <w:left w:val="none" w:sz="0" w:space="0" w:color="auto"/>
            <w:bottom w:val="none" w:sz="0" w:space="0" w:color="auto"/>
            <w:right w:val="none" w:sz="0" w:space="0" w:color="auto"/>
          </w:divBdr>
        </w:div>
        <w:div w:id="1305892154">
          <w:marLeft w:val="640"/>
          <w:marRight w:val="0"/>
          <w:marTop w:val="0"/>
          <w:marBottom w:val="0"/>
          <w:divBdr>
            <w:top w:val="none" w:sz="0" w:space="0" w:color="auto"/>
            <w:left w:val="none" w:sz="0" w:space="0" w:color="auto"/>
            <w:bottom w:val="none" w:sz="0" w:space="0" w:color="auto"/>
            <w:right w:val="none" w:sz="0" w:space="0" w:color="auto"/>
          </w:divBdr>
        </w:div>
        <w:div w:id="1325665832">
          <w:marLeft w:val="640"/>
          <w:marRight w:val="0"/>
          <w:marTop w:val="0"/>
          <w:marBottom w:val="0"/>
          <w:divBdr>
            <w:top w:val="none" w:sz="0" w:space="0" w:color="auto"/>
            <w:left w:val="none" w:sz="0" w:space="0" w:color="auto"/>
            <w:bottom w:val="none" w:sz="0" w:space="0" w:color="auto"/>
            <w:right w:val="none" w:sz="0" w:space="0" w:color="auto"/>
          </w:divBdr>
        </w:div>
        <w:div w:id="1347252425">
          <w:marLeft w:val="640"/>
          <w:marRight w:val="0"/>
          <w:marTop w:val="0"/>
          <w:marBottom w:val="0"/>
          <w:divBdr>
            <w:top w:val="none" w:sz="0" w:space="0" w:color="auto"/>
            <w:left w:val="none" w:sz="0" w:space="0" w:color="auto"/>
            <w:bottom w:val="none" w:sz="0" w:space="0" w:color="auto"/>
            <w:right w:val="none" w:sz="0" w:space="0" w:color="auto"/>
          </w:divBdr>
        </w:div>
        <w:div w:id="1365522970">
          <w:marLeft w:val="640"/>
          <w:marRight w:val="0"/>
          <w:marTop w:val="0"/>
          <w:marBottom w:val="0"/>
          <w:divBdr>
            <w:top w:val="none" w:sz="0" w:space="0" w:color="auto"/>
            <w:left w:val="none" w:sz="0" w:space="0" w:color="auto"/>
            <w:bottom w:val="none" w:sz="0" w:space="0" w:color="auto"/>
            <w:right w:val="none" w:sz="0" w:space="0" w:color="auto"/>
          </w:divBdr>
        </w:div>
        <w:div w:id="1384064442">
          <w:marLeft w:val="640"/>
          <w:marRight w:val="0"/>
          <w:marTop w:val="0"/>
          <w:marBottom w:val="0"/>
          <w:divBdr>
            <w:top w:val="none" w:sz="0" w:space="0" w:color="auto"/>
            <w:left w:val="none" w:sz="0" w:space="0" w:color="auto"/>
            <w:bottom w:val="none" w:sz="0" w:space="0" w:color="auto"/>
            <w:right w:val="none" w:sz="0" w:space="0" w:color="auto"/>
          </w:divBdr>
        </w:div>
        <w:div w:id="1451632145">
          <w:marLeft w:val="640"/>
          <w:marRight w:val="0"/>
          <w:marTop w:val="0"/>
          <w:marBottom w:val="0"/>
          <w:divBdr>
            <w:top w:val="none" w:sz="0" w:space="0" w:color="auto"/>
            <w:left w:val="none" w:sz="0" w:space="0" w:color="auto"/>
            <w:bottom w:val="none" w:sz="0" w:space="0" w:color="auto"/>
            <w:right w:val="none" w:sz="0" w:space="0" w:color="auto"/>
          </w:divBdr>
        </w:div>
        <w:div w:id="1496649188">
          <w:marLeft w:val="640"/>
          <w:marRight w:val="0"/>
          <w:marTop w:val="0"/>
          <w:marBottom w:val="0"/>
          <w:divBdr>
            <w:top w:val="none" w:sz="0" w:space="0" w:color="auto"/>
            <w:left w:val="none" w:sz="0" w:space="0" w:color="auto"/>
            <w:bottom w:val="none" w:sz="0" w:space="0" w:color="auto"/>
            <w:right w:val="none" w:sz="0" w:space="0" w:color="auto"/>
          </w:divBdr>
        </w:div>
        <w:div w:id="1534272235">
          <w:marLeft w:val="640"/>
          <w:marRight w:val="0"/>
          <w:marTop w:val="0"/>
          <w:marBottom w:val="0"/>
          <w:divBdr>
            <w:top w:val="none" w:sz="0" w:space="0" w:color="auto"/>
            <w:left w:val="none" w:sz="0" w:space="0" w:color="auto"/>
            <w:bottom w:val="none" w:sz="0" w:space="0" w:color="auto"/>
            <w:right w:val="none" w:sz="0" w:space="0" w:color="auto"/>
          </w:divBdr>
        </w:div>
        <w:div w:id="1560896281">
          <w:marLeft w:val="640"/>
          <w:marRight w:val="0"/>
          <w:marTop w:val="0"/>
          <w:marBottom w:val="0"/>
          <w:divBdr>
            <w:top w:val="none" w:sz="0" w:space="0" w:color="auto"/>
            <w:left w:val="none" w:sz="0" w:space="0" w:color="auto"/>
            <w:bottom w:val="none" w:sz="0" w:space="0" w:color="auto"/>
            <w:right w:val="none" w:sz="0" w:space="0" w:color="auto"/>
          </w:divBdr>
        </w:div>
        <w:div w:id="1616058816">
          <w:marLeft w:val="640"/>
          <w:marRight w:val="0"/>
          <w:marTop w:val="0"/>
          <w:marBottom w:val="0"/>
          <w:divBdr>
            <w:top w:val="none" w:sz="0" w:space="0" w:color="auto"/>
            <w:left w:val="none" w:sz="0" w:space="0" w:color="auto"/>
            <w:bottom w:val="none" w:sz="0" w:space="0" w:color="auto"/>
            <w:right w:val="none" w:sz="0" w:space="0" w:color="auto"/>
          </w:divBdr>
        </w:div>
        <w:div w:id="1673025950">
          <w:marLeft w:val="640"/>
          <w:marRight w:val="0"/>
          <w:marTop w:val="0"/>
          <w:marBottom w:val="0"/>
          <w:divBdr>
            <w:top w:val="none" w:sz="0" w:space="0" w:color="auto"/>
            <w:left w:val="none" w:sz="0" w:space="0" w:color="auto"/>
            <w:bottom w:val="none" w:sz="0" w:space="0" w:color="auto"/>
            <w:right w:val="none" w:sz="0" w:space="0" w:color="auto"/>
          </w:divBdr>
        </w:div>
        <w:div w:id="1709405094">
          <w:marLeft w:val="640"/>
          <w:marRight w:val="0"/>
          <w:marTop w:val="0"/>
          <w:marBottom w:val="0"/>
          <w:divBdr>
            <w:top w:val="none" w:sz="0" w:space="0" w:color="auto"/>
            <w:left w:val="none" w:sz="0" w:space="0" w:color="auto"/>
            <w:bottom w:val="none" w:sz="0" w:space="0" w:color="auto"/>
            <w:right w:val="none" w:sz="0" w:space="0" w:color="auto"/>
          </w:divBdr>
        </w:div>
        <w:div w:id="1712027692">
          <w:marLeft w:val="640"/>
          <w:marRight w:val="0"/>
          <w:marTop w:val="0"/>
          <w:marBottom w:val="0"/>
          <w:divBdr>
            <w:top w:val="none" w:sz="0" w:space="0" w:color="auto"/>
            <w:left w:val="none" w:sz="0" w:space="0" w:color="auto"/>
            <w:bottom w:val="none" w:sz="0" w:space="0" w:color="auto"/>
            <w:right w:val="none" w:sz="0" w:space="0" w:color="auto"/>
          </w:divBdr>
        </w:div>
        <w:div w:id="1719166264">
          <w:marLeft w:val="640"/>
          <w:marRight w:val="0"/>
          <w:marTop w:val="0"/>
          <w:marBottom w:val="0"/>
          <w:divBdr>
            <w:top w:val="none" w:sz="0" w:space="0" w:color="auto"/>
            <w:left w:val="none" w:sz="0" w:space="0" w:color="auto"/>
            <w:bottom w:val="none" w:sz="0" w:space="0" w:color="auto"/>
            <w:right w:val="none" w:sz="0" w:space="0" w:color="auto"/>
          </w:divBdr>
        </w:div>
        <w:div w:id="1736590599">
          <w:marLeft w:val="640"/>
          <w:marRight w:val="0"/>
          <w:marTop w:val="0"/>
          <w:marBottom w:val="0"/>
          <w:divBdr>
            <w:top w:val="none" w:sz="0" w:space="0" w:color="auto"/>
            <w:left w:val="none" w:sz="0" w:space="0" w:color="auto"/>
            <w:bottom w:val="none" w:sz="0" w:space="0" w:color="auto"/>
            <w:right w:val="none" w:sz="0" w:space="0" w:color="auto"/>
          </w:divBdr>
        </w:div>
        <w:div w:id="1751075892">
          <w:marLeft w:val="640"/>
          <w:marRight w:val="0"/>
          <w:marTop w:val="0"/>
          <w:marBottom w:val="0"/>
          <w:divBdr>
            <w:top w:val="none" w:sz="0" w:space="0" w:color="auto"/>
            <w:left w:val="none" w:sz="0" w:space="0" w:color="auto"/>
            <w:bottom w:val="none" w:sz="0" w:space="0" w:color="auto"/>
            <w:right w:val="none" w:sz="0" w:space="0" w:color="auto"/>
          </w:divBdr>
        </w:div>
        <w:div w:id="1762331750">
          <w:marLeft w:val="640"/>
          <w:marRight w:val="0"/>
          <w:marTop w:val="0"/>
          <w:marBottom w:val="0"/>
          <w:divBdr>
            <w:top w:val="none" w:sz="0" w:space="0" w:color="auto"/>
            <w:left w:val="none" w:sz="0" w:space="0" w:color="auto"/>
            <w:bottom w:val="none" w:sz="0" w:space="0" w:color="auto"/>
            <w:right w:val="none" w:sz="0" w:space="0" w:color="auto"/>
          </w:divBdr>
        </w:div>
        <w:div w:id="1769881987">
          <w:marLeft w:val="640"/>
          <w:marRight w:val="0"/>
          <w:marTop w:val="0"/>
          <w:marBottom w:val="0"/>
          <w:divBdr>
            <w:top w:val="none" w:sz="0" w:space="0" w:color="auto"/>
            <w:left w:val="none" w:sz="0" w:space="0" w:color="auto"/>
            <w:bottom w:val="none" w:sz="0" w:space="0" w:color="auto"/>
            <w:right w:val="none" w:sz="0" w:space="0" w:color="auto"/>
          </w:divBdr>
        </w:div>
        <w:div w:id="1775129479">
          <w:marLeft w:val="640"/>
          <w:marRight w:val="0"/>
          <w:marTop w:val="0"/>
          <w:marBottom w:val="0"/>
          <w:divBdr>
            <w:top w:val="none" w:sz="0" w:space="0" w:color="auto"/>
            <w:left w:val="none" w:sz="0" w:space="0" w:color="auto"/>
            <w:bottom w:val="none" w:sz="0" w:space="0" w:color="auto"/>
            <w:right w:val="none" w:sz="0" w:space="0" w:color="auto"/>
          </w:divBdr>
        </w:div>
        <w:div w:id="1785807428">
          <w:marLeft w:val="640"/>
          <w:marRight w:val="0"/>
          <w:marTop w:val="0"/>
          <w:marBottom w:val="0"/>
          <w:divBdr>
            <w:top w:val="none" w:sz="0" w:space="0" w:color="auto"/>
            <w:left w:val="none" w:sz="0" w:space="0" w:color="auto"/>
            <w:bottom w:val="none" w:sz="0" w:space="0" w:color="auto"/>
            <w:right w:val="none" w:sz="0" w:space="0" w:color="auto"/>
          </w:divBdr>
        </w:div>
        <w:div w:id="1838643394">
          <w:marLeft w:val="640"/>
          <w:marRight w:val="0"/>
          <w:marTop w:val="0"/>
          <w:marBottom w:val="0"/>
          <w:divBdr>
            <w:top w:val="none" w:sz="0" w:space="0" w:color="auto"/>
            <w:left w:val="none" w:sz="0" w:space="0" w:color="auto"/>
            <w:bottom w:val="none" w:sz="0" w:space="0" w:color="auto"/>
            <w:right w:val="none" w:sz="0" w:space="0" w:color="auto"/>
          </w:divBdr>
        </w:div>
        <w:div w:id="1879706792">
          <w:marLeft w:val="640"/>
          <w:marRight w:val="0"/>
          <w:marTop w:val="0"/>
          <w:marBottom w:val="0"/>
          <w:divBdr>
            <w:top w:val="none" w:sz="0" w:space="0" w:color="auto"/>
            <w:left w:val="none" w:sz="0" w:space="0" w:color="auto"/>
            <w:bottom w:val="none" w:sz="0" w:space="0" w:color="auto"/>
            <w:right w:val="none" w:sz="0" w:space="0" w:color="auto"/>
          </w:divBdr>
        </w:div>
        <w:div w:id="1880118982">
          <w:marLeft w:val="640"/>
          <w:marRight w:val="0"/>
          <w:marTop w:val="0"/>
          <w:marBottom w:val="0"/>
          <w:divBdr>
            <w:top w:val="none" w:sz="0" w:space="0" w:color="auto"/>
            <w:left w:val="none" w:sz="0" w:space="0" w:color="auto"/>
            <w:bottom w:val="none" w:sz="0" w:space="0" w:color="auto"/>
            <w:right w:val="none" w:sz="0" w:space="0" w:color="auto"/>
          </w:divBdr>
        </w:div>
        <w:div w:id="1884173728">
          <w:marLeft w:val="640"/>
          <w:marRight w:val="0"/>
          <w:marTop w:val="0"/>
          <w:marBottom w:val="0"/>
          <w:divBdr>
            <w:top w:val="none" w:sz="0" w:space="0" w:color="auto"/>
            <w:left w:val="none" w:sz="0" w:space="0" w:color="auto"/>
            <w:bottom w:val="none" w:sz="0" w:space="0" w:color="auto"/>
            <w:right w:val="none" w:sz="0" w:space="0" w:color="auto"/>
          </w:divBdr>
        </w:div>
        <w:div w:id="1939171880">
          <w:marLeft w:val="640"/>
          <w:marRight w:val="0"/>
          <w:marTop w:val="0"/>
          <w:marBottom w:val="0"/>
          <w:divBdr>
            <w:top w:val="none" w:sz="0" w:space="0" w:color="auto"/>
            <w:left w:val="none" w:sz="0" w:space="0" w:color="auto"/>
            <w:bottom w:val="none" w:sz="0" w:space="0" w:color="auto"/>
            <w:right w:val="none" w:sz="0" w:space="0" w:color="auto"/>
          </w:divBdr>
        </w:div>
        <w:div w:id="1953509148">
          <w:marLeft w:val="640"/>
          <w:marRight w:val="0"/>
          <w:marTop w:val="0"/>
          <w:marBottom w:val="0"/>
          <w:divBdr>
            <w:top w:val="none" w:sz="0" w:space="0" w:color="auto"/>
            <w:left w:val="none" w:sz="0" w:space="0" w:color="auto"/>
            <w:bottom w:val="none" w:sz="0" w:space="0" w:color="auto"/>
            <w:right w:val="none" w:sz="0" w:space="0" w:color="auto"/>
          </w:divBdr>
        </w:div>
        <w:div w:id="1992517800">
          <w:marLeft w:val="640"/>
          <w:marRight w:val="0"/>
          <w:marTop w:val="0"/>
          <w:marBottom w:val="0"/>
          <w:divBdr>
            <w:top w:val="none" w:sz="0" w:space="0" w:color="auto"/>
            <w:left w:val="none" w:sz="0" w:space="0" w:color="auto"/>
            <w:bottom w:val="none" w:sz="0" w:space="0" w:color="auto"/>
            <w:right w:val="none" w:sz="0" w:space="0" w:color="auto"/>
          </w:divBdr>
        </w:div>
        <w:div w:id="2005933182">
          <w:marLeft w:val="640"/>
          <w:marRight w:val="0"/>
          <w:marTop w:val="0"/>
          <w:marBottom w:val="0"/>
          <w:divBdr>
            <w:top w:val="none" w:sz="0" w:space="0" w:color="auto"/>
            <w:left w:val="none" w:sz="0" w:space="0" w:color="auto"/>
            <w:bottom w:val="none" w:sz="0" w:space="0" w:color="auto"/>
            <w:right w:val="none" w:sz="0" w:space="0" w:color="auto"/>
          </w:divBdr>
        </w:div>
        <w:div w:id="2017877391">
          <w:marLeft w:val="640"/>
          <w:marRight w:val="0"/>
          <w:marTop w:val="0"/>
          <w:marBottom w:val="0"/>
          <w:divBdr>
            <w:top w:val="none" w:sz="0" w:space="0" w:color="auto"/>
            <w:left w:val="none" w:sz="0" w:space="0" w:color="auto"/>
            <w:bottom w:val="none" w:sz="0" w:space="0" w:color="auto"/>
            <w:right w:val="none" w:sz="0" w:space="0" w:color="auto"/>
          </w:divBdr>
        </w:div>
        <w:div w:id="2019193723">
          <w:marLeft w:val="640"/>
          <w:marRight w:val="0"/>
          <w:marTop w:val="0"/>
          <w:marBottom w:val="0"/>
          <w:divBdr>
            <w:top w:val="none" w:sz="0" w:space="0" w:color="auto"/>
            <w:left w:val="none" w:sz="0" w:space="0" w:color="auto"/>
            <w:bottom w:val="none" w:sz="0" w:space="0" w:color="auto"/>
            <w:right w:val="none" w:sz="0" w:space="0" w:color="auto"/>
          </w:divBdr>
        </w:div>
        <w:div w:id="2032337135">
          <w:marLeft w:val="640"/>
          <w:marRight w:val="0"/>
          <w:marTop w:val="0"/>
          <w:marBottom w:val="0"/>
          <w:divBdr>
            <w:top w:val="none" w:sz="0" w:space="0" w:color="auto"/>
            <w:left w:val="none" w:sz="0" w:space="0" w:color="auto"/>
            <w:bottom w:val="none" w:sz="0" w:space="0" w:color="auto"/>
            <w:right w:val="none" w:sz="0" w:space="0" w:color="auto"/>
          </w:divBdr>
        </w:div>
        <w:div w:id="2037196432">
          <w:marLeft w:val="640"/>
          <w:marRight w:val="0"/>
          <w:marTop w:val="0"/>
          <w:marBottom w:val="0"/>
          <w:divBdr>
            <w:top w:val="none" w:sz="0" w:space="0" w:color="auto"/>
            <w:left w:val="none" w:sz="0" w:space="0" w:color="auto"/>
            <w:bottom w:val="none" w:sz="0" w:space="0" w:color="auto"/>
            <w:right w:val="none" w:sz="0" w:space="0" w:color="auto"/>
          </w:divBdr>
        </w:div>
        <w:div w:id="2055036988">
          <w:marLeft w:val="640"/>
          <w:marRight w:val="0"/>
          <w:marTop w:val="0"/>
          <w:marBottom w:val="0"/>
          <w:divBdr>
            <w:top w:val="none" w:sz="0" w:space="0" w:color="auto"/>
            <w:left w:val="none" w:sz="0" w:space="0" w:color="auto"/>
            <w:bottom w:val="none" w:sz="0" w:space="0" w:color="auto"/>
            <w:right w:val="none" w:sz="0" w:space="0" w:color="auto"/>
          </w:divBdr>
        </w:div>
        <w:div w:id="2102489587">
          <w:marLeft w:val="640"/>
          <w:marRight w:val="0"/>
          <w:marTop w:val="0"/>
          <w:marBottom w:val="0"/>
          <w:divBdr>
            <w:top w:val="none" w:sz="0" w:space="0" w:color="auto"/>
            <w:left w:val="none" w:sz="0" w:space="0" w:color="auto"/>
            <w:bottom w:val="none" w:sz="0" w:space="0" w:color="auto"/>
            <w:right w:val="none" w:sz="0" w:space="0" w:color="auto"/>
          </w:divBdr>
        </w:div>
        <w:div w:id="2129421784">
          <w:marLeft w:val="640"/>
          <w:marRight w:val="0"/>
          <w:marTop w:val="0"/>
          <w:marBottom w:val="0"/>
          <w:divBdr>
            <w:top w:val="none" w:sz="0" w:space="0" w:color="auto"/>
            <w:left w:val="none" w:sz="0" w:space="0" w:color="auto"/>
            <w:bottom w:val="none" w:sz="0" w:space="0" w:color="auto"/>
            <w:right w:val="none" w:sz="0" w:space="0" w:color="auto"/>
          </w:divBdr>
        </w:div>
      </w:divsChild>
    </w:div>
    <w:div w:id="831600726">
      <w:bodyDiv w:val="1"/>
      <w:marLeft w:val="0"/>
      <w:marRight w:val="0"/>
      <w:marTop w:val="0"/>
      <w:marBottom w:val="0"/>
      <w:divBdr>
        <w:top w:val="none" w:sz="0" w:space="0" w:color="auto"/>
        <w:left w:val="none" w:sz="0" w:space="0" w:color="auto"/>
        <w:bottom w:val="none" w:sz="0" w:space="0" w:color="auto"/>
        <w:right w:val="none" w:sz="0" w:space="0" w:color="auto"/>
      </w:divBdr>
      <w:divsChild>
        <w:div w:id="28578657">
          <w:marLeft w:val="640"/>
          <w:marRight w:val="0"/>
          <w:marTop w:val="0"/>
          <w:marBottom w:val="0"/>
          <w:divBdr>
            <w:top w:val="none" w:sz="0" w:space="0" w:color="auto"/>
            <w:left w:val="none" w:sz="0" w:space="0" w:color="auto"/>
            <w:bottom w:val="none" w:sz="0" w:space="0" w:color="auto"/>
            <w:right w:val="none" w:sz="0" w:space="0" w:color="auto"/>
          </w:divBdr>
        </w:div>
        <w:div w:id="39717550">
          <w:marLeft w:val="640"/>
          <w:marRight w:val="0"/>
          <w:marTop w:val="0"/>
          <w:marBottom w:val="0"/>
          <w:divBdr>
            <w:top w:val="none" w:sz="0" w:space="0" w:color="auto"/>
            <w:left w:val="none" w:sz="0" w:space="0" w:color="auto"/>
            <w:bottom w:val="none" w:sz="0" w:space="0" w:color="auto"/>
            <w:right w:val="none" w:sz="0" w:space="0" w:color="auto"/>
          </w:divBdr>
        </w:div>
        <w:div w:id="39940503">
          <w:marLeft w:val="640"/>
          <w:marRight w:val="0"/>
          <w:marTop w:val="0"/>
          <w:marBottom w:val="0"/>
          <w:divBdr>
            <w:top w:val="none" w:sz="0" w:space="0" w:color="auto"/>
            <w:left w:val="none" w:sz="0" w:space="0" w:color="auto"/>
            <w:bottom w:val="none" w:sz="0" w:space="0" w:color="auto"/>
            <w:right w:val="none" w:sz="0" w:space="0" w:color="auto"/>
          </w:divBdr>
        </w:div>
        <w:div w:id="102575591">
          <w:marLeft w:val="640"/>
          <w:marRight w:val="0"/>
          <w:marTop w:val="0"/>
          <w:marBottom w:val="0"/>
          <w:divBdr>
            <w:top w:val="none" w:sz="0" w:space="0" w:color="auto"/>
            <w:left w:val="none" w:sz="0" w:space="0" w:color="auto"/>
            <w:bottom w:val="none" w:sz="0" w:space="0" w:color="auto"/>
            <w:right w:val="none" w:sz="0" w:space="0" w:color="auto"/>
          </w:divBdr>
        </w:div>
        <w:div w:id="180165993">
          <w:marLeft w:val="640"/>
          <w:marRight w:val="0"/>
          <w:marTop w:val="0"/>
          <w:marBottom w:val="0"/>
          <w:divBdr>
            <w:top w:val="none" w:sz="0" w:space="0" w:color="auto"/>
            <w:left w:val="none" w:sz="0" w:space="0" w:color="auto"/>
            <w:bottom w:val="none" w:sz="0" w:space="0" w:color="auto"/>
            <w:right w:val="none" w:sz="0" w:space="0" w:color="auto"/>
          </w:divBdr>
        </w:div>
        <w:div w:id="218441357">
          <w:marLeft w:val="640"/>
          <w:marRight w:val="0"/>
          <w:marTop w:val="0"/>
          <w:marBottom w:val="0"/>
          <w:divBdr>
            <w:top w:val="none" w:sz="0" w:space="0" w:color="auto"/>
            <w:left w:val="none" w:sz="0" w:space="0" w:color="auto"/>
            <w:bottom w:val="none" w:sz="0" w:space="0" w:color="auto"/>
            <w:right w:val="none" w:sz="0" w:space="0" w:color="auto"/>
          </w:divBdr>
        </w:div>
        <w:div w:id="239561418">
          <w:marLeft w:val="640"/>
          <w:marRight w:val="0"/>
          <w:marTop w:val="0"/>
          <w:marBottom w:val="0"/>
          <w:divBdr>
            <w:top w:val="none" w:sz="0" w:space="0" w:color="auto"/>
            <w:left w:val="none" w:sz="0" w:space="0" w:color="auto"/>
            <w:bottom w:val="none" w:sz="0" w:space="0" w:color="auto"/>
            <w:right w:val="none" w:sz="0" w:space="0" w:color="auto"/>
          </w:divBdr>
        </w:div>
        <w:div w:id="305085097">
          <w:marLeft w:val="640"/>
          <w:marRight w:val="0"/>
          <w:marTop w:val="0"/>
          <w:marBottom w:val="0"/>
          <w:divBdr>
            <w:top w:val="none" w:sz="0" w:space="0" w:color="auto"/>
            <w:left w:val="none" w:sz="0" w:space="0" w:color="auto"/>
            <w:bottom w:val="none" w:sz="0" w:space="0" w:color="auto"/>
            <w:right w:val="none" w:sz="0" w:space="0" w:color="auto"/>
          </w:divBdr>
        </w:div>
        <w:div w:id="399593313">
          <w:marLeft w:val="640"/>
          <w:marRight w:val="0"/>
          <w:marTop w:val="0"/>
          <w:marBottom w:val="0"/>
          <w:divBdr>
            <w:top w:val="none" w:sz="0" w:space="0" w:color="auto"/>
            <w:left w:val="none" w:sz="0" w:space="0" w:color="auto"/>
            <w:bottom w:val="none" w:sz="0" w:space="0" w:color="auto"/>
            <w:right w:val="none" w:sz="0" w:space="0" w:color="auto"/>
          </w:divBdr>
        </w:div>
        <w:div w:id="406805794">
          <w:marLeft w:val="640"/>
          <w:marRight w:val="0"/>
          <w:marTop w:val="0"/>
          <w:marBottom w:val="0"/>
          <w:divBdr>
            <w:top w:val="none" w:sz="0" w:space="0" w:color="auto"/>
            <w:left w:val="none" w:sz="0" w:space="0" w:color="auto"/>
            <w:bottom w:val="none" w:sz="0" w:space="0" w:color="auto"/>
            <w:right w:val="none" w:sz="0" w:space="0" w:color="auto"/>
          </w:divBdr>
        </w:div>
        <w:div w:id="450827018">
          <w:marLeft w:val="640"/>
          <w:marRight w:val="0"/>
          <w:marTop w:val="0"/>
          <w:marBottom w:val="0"/>
          <w:divBdr>
            <w:top w:val="none" w:sz="0" w:space="0" w:color="auto"/>
            <w:left w:val="none" w:sz="0" w:space="0" w:color="auto"/>
            <w:bottom w:val="none" w:sz="0" w:space="0" w:color="auto"/>
            <w:right w:val="none" w:sz="0" w:space="0" w:color="auto"/>
          </w:divBdr>
        </w:div>
        <w:div w:id="456876283">
          <w:marLeft w:val="640"/>
          <w:marRight w:val="0"/>
          <w:marTop w:val="0"/>
          <w:marBottom w:val="0"/>
          <w:divBdr>
            <w:top w:val="none" w:sz="0" w:space="0" w:color="auto"/>
            <w:left w:val="none" w:sz="0" w:space="0" w:color="auto"/>
            <w:bottom w:val="none" w:sz="0" w:space="0" w:color="auto"/>
            <w:right w:val="none" w:sz="0" w:space="0" w:color="auto"/>
          </w:divBdr>
        </w:div>
        <w:div w:id="467090499">
          <w:marLeft w:val="640"/>
          <w:marRight w:val="0"/>
          <w:marTop w:val="0"/>
          <w:marBottom w:val="0"/>
          <w:divBdr>
            <w:top w:val="none" w:sz="0" w:space="0" w:color="auto"/>
            <w:left w:val="none" w:sz="0" w:space="0" w:color="auto"/>
            <w:bottom w:val="none" w:sz="0" w:space="0" w:color="auto"/>
            <w:right w:val="none" w:sz="0" w:space="0" w:color="auto"/>
          </w:divBdr>
        </w:div>
        <w:div w:id="474109789">
          <w:marLeft w:val="640"/>
          <w:marRight w:val="0"/>
          <w:marTop w:val="0"/>
          <w:marBottom w:val="0"/>
          <w:divBdr>
            <w:top w:val="none" w:sz="0" w:space="0" w:color="auto"/>
            <w:left w:val="none" w:sz="0" w:space="0" w:color="auto"/>
            <w:bottom w:val="none" w:sz="0" w:space="0" w:color="auto"/>
            <w:right w:val="none" w:sz="0" w:space="0" w:color="auto"/>
          </w:divBdr>
        </w:div>
        <w:div w:id="510803992">
          <w:marLeft w:val="640"/>
          <w:marRight w:val="0"/>
          <w:marTop w:val="0"/>
          <w:marBottom w:val="0"/>
          <w:divBdr>
            <w:top w:val="none" w:sz="0" w:space="0" w:color="auto"/>
            <w:left w:val="none" w:sz="0" w:space="0" w:color="auto"/>
            <w:bottom w:val="none" w:sz="0" w:space="0" w:color="auto"/>
            <w:right w:val="none" w:sz="0" w:space="0" w:color="auto"/>
          </w:divBdr>
        </w:div>
        <w:div w:id="600407647">
          <w:marLeft w:val="640"/>
          <w:marRight w:val="0"/>
          <w:marTop w:val="0"/>
          <w:marBottom w:val="0"/>
          <w:divBdr>
            <w:top w:val="none" w:sz="0" w:space="0" w:color="auto"/>
            <w:left w:val="none" w:sz="0" w:space="0" w:color="auto"/>
            <w:bottom w:val="none" w:sz="0" w:space="0" w:color="auto"/>
            <w:right w:val="none" w:sz="0" w:space="0" w:color="auto"/>
          </w:divBdr>
        </w:div>
        <w:div w:id="613364111">
          <w:marLeft w:val="640"/>
          <w:marRight w:val="0"/>
          <w:marTop w:val="0"/>
          <w:marBottom w:val="0"/>
          <w:divBdr>
            <w:top w:val="none" w:sz="0" w:space="0" w:color="auto"/>
            <w:left w:val="none" w:sz="0" w:space="0" w:color="auto"/>
            <w:bottom w:val="none" w:sz="0" w:space="0" w:color="auto"/>
            <w:right w:val="none" w:sz="0" w:space="0" w:color="auto"/>
          </w:divBdr>
        </w:div>
        <w:div w:id="652638557">
          <w:marLeft w:val="640"/>
          <w:marRight w:val="0"/>
          <w:marTop w:val="0"/>
          <w:marBottom w:val="0"/>
          <w:divBdr>
            <w:top w:val="none" w:sz="0" w:space="0" w:color="auto"/>
            <w:left w:val="none" w:sz="0" w:space="0" w:color="auto"/>
            <w:bottom w:val="none" w:sz="0" w:space="0" w:color="auto"/>
            <w:right w:val="none" w:sz="0" w:space="0" w:color="auto"/>
          </w:divBdr>
        </w:div>
        <w:div w:id="680013320">
          <w:marLeft w:val="640"/>
          <w:marRight w:val="0"/>
          <w:marTop w:val="0"/>
          <w:marBottom w:val="0"/>
          <w:divBdr>
            <w:top w:val="none" w:sz="0" w:space="0" w:color="auto"/>
            <w:left w:val="none" w:sz="0" w:space="0" w:color="auto"/>
            <w:bottom w:val="none" w:sz="0" w:space="0" w:color="auto"/>
            <w:right w:val="none" w:sz="0" w:space="0" w:color="auto"/>
          </w:divBdr>
        </w:div>
        <w:div w:id="729962399">
          <w:marLeft w:val="640"/>
          <w:marRight w:val="0"/>
          <w:marTop w:val="0"/>
          <w:marBottom w:val="0"/>
          <w:divBdr>
            <w:top w:val="none" w:sz="0" w:space="0" w:color="auto"/>
            <w:left w:val="none" w:sz="0" w:space="0" w:color="auto"/>
            <w:bottom w:val="none" w:sz="0" w:space="0" w:color="auto"/>
            <w:right w:val="none" w:sz="0" w:space="0" w:color="auto"/>
          </w:divBdr>
        </w:div>
        <w:div w:id="775909643">
          <w:marLeft w:val="640"/>
          <w:marRight w:val="0"/>
          <w:marTop w:val="0"/>
          <w:marBottom w:val="0"/>
          <w:divBdr>
            <w:top w:val="none" w:sz="0" w:space="0" w:color="auto"/>
            <w:left w:val="none" w:sz="0" w:space="0" w:color="auto"/>
            <w:bottom w:val="none" w:sz="0" w:space="0" w:color="auto"/>
            <w:right w:val="none" w:sz="0" w:space="0" w:color="auto"/>
          </w:divBdr>
        </w:div>
        <w:div w:id="859660627">
          <w:marLeft w:val="640"/>
          <w:marRight w:val="0"/>
          <w:marTop w:val="0"/>
          <w:marBottom w:val="0"/>
          <w:divBdr>
            <w:top w:val="none" w:sz="0" w:space="0" w:color="auto"/>
            <w:left w:val="none" w:sz="0" w:space="0" w:color="auto"/>
            <w:bottom w:val="none" w:sz="0" w:space="0" w:color="auto"/>
            <w:right w:val="none" w:sz="0" w:space="0" w:color="auto"/>
          </w:divBdr>
        </w:div>
        <w:div w:id="895119670">
          <w:marLeft w:val="640"/>
          <w:marRight w:val="0"/>
          <w:marTop w:val="0"/>
          <w:marBottom w:val="0"/>
          <w:divBdr>
            <w:top w:val="none" w:sz="0" w:space="0" w:color="auto"/>
            <w:left w:val="none" w:sz="0" w:space="0" w:color="auto"/>
            <w:bottom w:val="none" w:sz="0" w:space="0" w:color="auto"/>
            <w:right w:val="none" w:sz="0" w:space="0" w:color="auto"/>
          </w:divBdr>
        </w:div>
        <w:div w:id="982853796">
          <w:marLeft w:val="640"/>
          <w:marRight w:val="0"/>
          <w:marTop w:val="0"/>
          <w:marBottom w:val="0"/>
          <w:divBdr>
            <w:top w:val="none" w:sz="0" w:space="0" w:color="auto"/>
            <w:left w:val="none" w:sz="0" w:space="0" w:color="auto"/>
            <w:bottom w:val="none" w:sz="0" w:space="0" w:color="auto"/>
            <w:right w:val="none" w:sz="0" w:space="0" w:color="auto"/>
          </w:divBdr>
        </w:div>
        <w:div w:id="998310693">
          <w:marLeft w:val="640"/>
          <w:marRight w:val="0"/>
          <w:marTop w:val="0"/>
          <w:marBottom w:val="0"/>
          <w:divBdr>
            <w:top w:val="none" w:sz="0" w:space="0" w:color="auto"/>
            <w:left w:val="none" w:sz="0" w:space="0" w:color="auto"/>
            <w:bottom w:val="none" w:sz="0" w:space="0" w:color="auto"/>
            <w:right w:val="none" w:sz="0" w:space="0" w:color="auto"/>
          </w:divBdr>
        </w:div>
        <w:div w:id="1015689669">
          <w:marLeft w:val="640"/>
          <w:marRight w:val="0"/>
          <w:marTop w:val="0"/>
          <w:marBottom w:val="0"/>
          <w:divBdr>
            <w:top w:val="none" w:sz="0" w:space="0" w:color="auto"/>
            <w:left w:val="none" w:sz="0" w:space="0" w:color="auto"/>
            <w:bottom w:val="none" w:sz="0" w:space="0" w:color="auto"/>
            <w:right w:val="none" w:sz="0" w:space="0" w:color="auto"/>
          </w:divBdr>
        </w:div>
        <w:div w:id="1030257236">
          <w:marLeft w:val="640"/>
          <w:marRight w:val="0"/>
          <w:marTop w:val="0"/>
          <w:marBottom w:val="0"/>
          <w:divBdr>
            <w:top w:val="none" w:sz="0" w:space="0" w:color="auto"/>
            <w:left w:val="none" w:sz="0" w:space="0" w:color="auto"/>
            <w:bottom w:val="none" w:sz="0" w:space="0" w:color="auto"/>
            <w:right w:val="none" w:sz="0" w:space="0" w:color="auto"/>
          </w:divBdr>
        </w:div>
        <w:div w:id="1052458579">
          <w:marLeft w:val="640"/>
          <w:marRight w:val="0"/>
          <w:marTop w:val="0"/>
          <w:marBottom w:val="0"/>
          <w:divBdr>
            <w:top w:val="none" w:sz="0" w:space="0" w:color="auto"/>
            <w:left w:val="none" w:sz="0" w:space="0" w:color="auto"/>
            <w:bottom w:val="none" w:sz="0" w:space="0" w:color="auto"/>
            <w:right w:val="none" w:sz="0" w:space="0" w:color="auto"/>
          </w:divBdr>
        </w:div>
        <w:div w:id="1248029952">
          <w:marLeft w:val="640"/>
          <w:marRight w:val="0"/>
          <w:marTop w:val="0"/>
          <w:marBottom w:val="0"/>
          <w:divBdr>
            <w:top w:val="none" w:sz="0" w:space="0" w:color="auto"/>
            <w:left w:val="none" w:sz="0" w:space="0" w:color="auto"/>
            <w:bottom w:val="none" w:sz="0" w:space="0" w:color="auto"/>
            <w:right w:val="none" w:sz="0" w:space="0" w:color="auto"/>
          </w:divBdr>
        </w:div>
        <w:div w:id="1278832911">
          <w:marLeft w:val="640"/>
          <w:marRight w:val="0"/>
          <w:marTop w:val="0"/>
          <w:marBottom w:val="0"/>
          <w:divBdr>
            <w:top w:val="none" w:sz="0" w:space="0" w:color="auto"/>
            <w:left w:val="none" w:sz="0" w:space="0" w:color="auto"/>
            <w:bottom w:val="none" w:sz="0" w:space="0" w:color="auto"/>
            <w:right w:val="none" w:sz="0" w:space="0" w:color="auto"/>
          </w:divBdr>
        </w:div>
        <w:div w:id="1297684485">
          <w:marLeft w:val="640"/>
          <w:marRight w:val="0"/>
          <w:marTop w:val="0"/>
          <w:marBottom w:val="0"/>
          <w:divBdr>
            <w:top w:val="none" w:sz="0" w:space="0" w:color="auto"/>
            <w:left w:val="none" w:sz="0" w:space="0" w:color="auto"/>
            <w:bottom w:val="none" w:sz="0" w:space="0" w:color="auto"/>
            <w:right w:val="none" w:sz="0" w:space="0" w:color="auto"/>
          </w:divBdr>
        </w:div>
        <w:div w:id="1333751896">
          <w:marLeft w:val="640"/>
          <w:marRight w:val="0"/>
          <w:marTop w:val="0"/>
          <w:marBottom w:val="0"/>
          <w:divBdr>
            <w:top w:val="none" w:sz="0" w:space="0" w:color="auto"/>
            <w:left w:val="none" w:sz="0" w:space="0" w:color="auto"/>
            <w:bottom w:val="none" w:sz="0" w:space="0" w:color="auto"/>
            <w:right w:val="none" w:sz="0" w:space="0" w:color="auto"/>
          </w:divBdr>
        </w:div>
        <w:div w:id="1394305369">
          <w:marLeft w:val="640"/>
          <w:marRight w:val="0"/>
          <w:marTop w:val="0"/>
          <w:marBottom w:val="0"/>
          <w:divBdr>
            <w:top w:val="none" w:sz="0" w:space="0" w:color="auto"/>
            <w:left w:val="none" w:sz="0" w:space="0" w:color="auto"/>
            <w:bottom w:val="none" w:sz="0" w:space="0" w:color="auto"/>
            <w:right w:val="none" w:sz="0" w:space="0" w:color="auto"/>
          </w:divBdr>
        </w:div>
        <w:div w:id="1409033059">
          <w:marLeft w:val="640"/>
          <w:marRight w:val="0"/>
          <w:marTop w:val="0"/>
          <w:marBottom w:val="0"/>
          <w:divBdr>
            <w:top w:val="none" w:sz="0" w:space="0" w:color="auto"/>
            <w:left w:val="none" w:sz="0" w:space="0" w:color="auto"/>
            <w:bottom w:val="none" w:sz="0" w:space="0" w:color="auto"/>
            <w:right w:val="none" w:sz="0" w:space="0" w:color="auto"/>
          </w:divBdr>
        </w:div>
        <w:div w:id="1413506682">
          <w:marLeft w:val="640"/>
          <w:marRight w:val="0"/>
          <w:marTop w:val="0"/>
          <w:marBottom w:val="0"/>
          <w:divBdr>
            <w:top w:val="none" w:sz="0" w:space="0" w:color="auto"/>
            <w:left w:val="none" w:sz="0" w:space="0" w:color="auto"/>
            <w:bottom w:val="none" w:sz="0" w:space="0" w:color="auto"/>
            <w:right w:val="none" w:sz="0" w:space="0" w:color="auto"/>
          </w:divBdr>
        </w:div>
        <w:div w:id="1419983232">
          <w:marLeft w:val="640"/>
          <w:marRight w:val="0"/>
          <w:marTop w:val="0"/>
          <w:marBottom w:val="0"/>
          <w:divBdr>
            <w:top w:val="none" w:sz="0" w:space="0" w:color="auto"/>
            <w:left w:val="none" w:sz="0" w:space="0" w:color="auto"/>
            <w:bottom w:val="none" w:sz="0" w:space="0" w:color="auto"/>
            <w:right w:val="none" w:sz="0" w:space="0" w:color="auto"/>
          </w:divBdr>
        </w:div>
        <w:div w:id="1425803008">
          <w:marLeft w:val="640"/>
          <w:marRight w:val="0"/>
          <w:marTop w:val="0"/>
          <w:marBottom w:val="0"/>
          <w:divBdr>
            <w:top w:val="none" w:sz="0" w:space="0" w:color="auto"/>
            <w:left w:val="none" w:sz="0" w:space="0" w:color="auto"/>
            <w:bottom w:val="none" w:sz="0" w:space="0" w:color="auto"/>
            <w:right w:val="none" w:sz="0" w:space="0" w:color="auto"/>
          </w:divBdr>
        </w:div>
        <w:div w:id="1455909217">
          <w:marLeft w:val="640"/>
          <w:marRight w:val="0"/>
          <w:marTop w:val="0"/>
          <w:marBottom w:val="0"/>
          <w:divBdr>
            <w:top w:val="none" w:sz="0" w:space="0" w:color="auto"/>
            <w:left w:val="none" w:sz="0" w:space="0" w:color="auto"/>
            <w:bottom w:val="none" w:sz="0" w:space="0" w:color="auto"/>
            <w:right w:val="none" w:sz="0" w:space="0" w:color="auto"/>
          </w:divBdr>
        </w:div>
        <w:div w:id="1474180752">
          <w:marLeft w:val="640"/>
          <w:marRight w:val="0"/>
          <w:marTop w:val="0"/>
          <w:marBottom w:val="0"/>
          <w:divBdr>
            <w:top w:val="none" w:sz="0" w:space="0" w:color="auto"/>
            <w:left w:val="none" w:sz="0" w:space="0" w:color="auto"/>
            <w:bottom w:val="none" w:sz="0" w:space="0" w:color="auto"/>
            <w:right w:val="none" w:sz="0" w:space="0" w:color="auto"/>
          </w:divBdr>
        </w:div>
        <w:div w:id="1502038412">
          <w:marLeft w:val="640"/>
          <w:marRight w:val="0"/>
          <w:marTop w:val="0"/>
          <w:marBottom w:val="0"/>
          <w:divBdr>
            <w:top w:val="none" w:sz="0" w:space="0" w:color="auto"/>
            <w:left w:val="none" w:sz="0" w:space="0" w:color="auto"/>
            <w:bottom w:val="none" w:sz="0" w:space="0" w:color="auto"/>
            <w:right w:val="none" w:sz="0" w:space="0" w:color="auto"/>
          </w:divBdr>
        </w:div>
        <w:div w:id="1504779200">
          <w:marLeft w:val="640"/>
          <w:marRight w:val="0"/>
          <w:marTop w:val="0"/>
          <w:marBottom w:val="0"/>
          <w:divBdr>
            <w:top w:val="none" w:sz="0" w:space="0" w:color="auto"/>
            <w:left w:val="none" w:sz="0" w:space="0" w:color="auto"/>
            <w:bottom w:val="none" w:sz="0" w:space="0" w:color="auto"/>
            <w:right w:val="none" w:sz="0" w:space="0" w:color="auto"/>
          </w:divBdr>
        </w:div>
        <w:div w:id="1543859334">
          <w:marLeft w:val="640"/>
          <w:marRight w:val="0"/>
          <w:marTop w:val="0"/>
          <w:marBottom w:val="0"/>
          <w:divBdr>
            <w:top w:val="none" w:sz="0" w:space="0" w:color="auto"/>
            <w:left w:val="none" w:sz="0" w:space="0" w:color="auto"/>
            <w:bottom w:val="none" w:sz="0" w:space="0" w:color="auto"/>
            <w:right w:val="none" w:sz="0" w:space="0" w:color="auto"/>
          </w:divBdr>
        </w:div>
        <w:div w:id="1552115460">
          <w:marLeft w:val="640"/>
          <w:marRight w:val="0"/>
          <w:marTop w:val="0"/>
          <w:marBottom w:val="0"/>
          <w:divBdr>
            <w:top w:val="none" w:sz="0" w:space="0" w:color="auto"/>
            <w:left w:val="none" w:sz="0" w:space="0" w:color="auto"/>
            <w:bottom w:val="none" w:sz="0" w:space="0" w:color="auto"/>
            <w:right w:val="none" w:sz="0" w:space="0" w:color="auto"/>
          </w:divBdr>
        </w:div>
        <w:div w:id="1664577843">
          <w:marLeft w:val="640"/>
          <w:marRight w:val="0"/>
          <w:marTop w:val="0"/>
          <w:marBottom w:val="0"/>
          <w:divBdr>
            <w:top w:val="none" w:sz="0" w:space="0" w:color="auto"/>
            <w:left w:val="none" w:sz="0" w:space="0" w:color="auto"/>
            <w:bottom w:val="none" w:sz="0" w:space="0" w:color="auto"/>
            <w:right w:val="none" w:sz="0" w:space="0" w:color="auto"/>
          </w:divBdr>
        </w:div>
        <w:div w:id="1665888615">
          <w:marLeft w:val="640"/>
          <w:marRight w:val="0"/>
          <w:marTop w:val="0"/>
          <w:marBottom w:val="0"/>
          <w:divBdr>
            <w:top w:val="none" w:sz="0" w:space="0" w:color="auto"/>
            <w:left w:val="none" w:sz="0" w:space="0" w:color="auto"/>
            <w:bottom w:val="none" w:sz="0" w:space="0" w:color="auto"/>
            <w:right w:val="none" w:sz="0" w:space="0" w:color="auto"/>
          </w:divBdr>
        </w:div>
        <w:div w:id="1668820317">
          <w:marLeft w:val="640"/>
          <w:marRight w:val="0"/>
          <w:marTop w:val="0"/>
          <w:marBottom w:val="0"/>
          <w:divBdr>
            <w:top w:val="none" w:sz="0" w:space="0" w:color="auto"/>
            <w:left w:val="none" w:sz="0" w:space="0" w:color="auto"/>
            <w:bottom w:val="none" w:sz="0" w:space="0" w:color="auto"/>
            <w:right w:val="none" w:sz="0" w:space="0" w:color="auto"/>
          </w:divBdr>
        </w:div>
        <w:div w:id="1751150747">
          <w:marLeft w:val="640"/>
          <w:marRight w:val="0"/>
          <w:marTop w:val="0"/>
          <w:marBottom w:val="0"/>
          <w:divBdr>
            <w:top w:val="none" w:sz="0" w:space="0" w:color="auto"/>
            <w:left w:val="none" w:sz="0" w:space="0" w:color="auto"/>
            <w:bottom w:val="none" w:sz="0" w:space="0" w:color="auto"/>
            <w:right w:val="none" w:sz="0" w:space="0" w:color="auto"/>
          </w:divBdr>
        </w:div>
        <w:div w:id="1769152441">
          <w:marLeft w:val="640"/>
          <w:marRight w:val="0"/>
          <w:marTop w:val="0"/>
          <w:marBottom w:val="0"/>
          <w:divBdr>
            <w:top w:val="none" w:sz="0" w:space="0" w:color="auto"/>
            <w:left w:val="none" w:sz="0" w:space="0" w:color="auto"/>
            <w:bottom w:val="none" w:sz="0" w:space="0" w:color="auto"/>
            <w:right w:val="none" w:sz="0" w:space="0" w:color="auto"/>
          </w:divBdr>
        </w:div>
        <w:div w:id="1808812712">
          <w:marLeft w:val="640"/>
          <w:marRight w:val="0"/>
          <w:marTop w:val="0"/>
          <w:marBottom w:val="0"/>
          <w:divBdr>
            <w:top w:val="none" w:sz="0" w:space="0" w:color="auto"/>
            <w:left w:val="none" w:sz="0" w:space="0" w:color="auto"/>
            <w:bottom w:val="none" w:sz="0" w:space="0" w:color="auto"/>
            <w:right w:val="none" w:sz="0" w:space="0" w:color="auto"/>
          </w:divBdr>
        </w:div>
        <w:div w:id="1856965272">
          <w:marLeft w:val="640"/>
          <w:marRight w:val="0"/>
          <w:marTop w:val="0"/>
          <w:marBottom w:val="0"/>
          <w:divBdr>
            <w:top w:val="none" w:sz="0" w:space="0" w:color="auto"/>
            <w:left w:val="none" w:sz="0" w:space="0" w:color="auto"/>
            <w:bottom w:val="none" w:sz="0" w:space="0" w:color="auto"/>
            <w:right w:val="none" w:sz="0" w:space="0" w:color="auto"/>
          </w:divBdr>
        </w:div>
        <w:div w:id="1874224381">
          <w:marLeft w:val="640"/>
          <w:marRight w:val="0"/>
          <w:marTop w:val="0"/>
          <w:marBottom w:val="0"/>
          <w:divBdr>
            <w:top w:val="none" w:sz="0" w:space="0" w:color="auto"/>
            <w:left w:val="none" w:sz="0" w:space="0" w:color="auto"/>
            <w:bottom w:val="none" w:sz="0" w:space="0" w:color="auto"/>
            <w:right w:val="none" w:sz="0" w:space="0" w:color="auto"/>
          </w:divBdr>
        </w:div>
        <w:div w:id="1925452742">
          <w:marLeft w:val="640"/>
          <w:marRight w:val="0"/>
          <w:marTop w:val="0"/>
          <w:marBottom w:val="0"/>
          <w:divBdr>
            <w:top w:val="none" w:sz="0" w:space="0" w:color="auto"/>
            <w:left w:val="none" w:sz="0" w:space="0" w:color="auto"/>
            <w:bottom w:val="none" w:sz="0" w:space="0" w:color="auto"/>
            <w:right w:val="none" w:sz="0" w:space="0" w:color="auto"/>
          </w:divBdr>
        </w:div>
        <w:div w:id="2010982164">
          <w:marLeft w:val="640"/>
          <w:marRight w:val="0"/>
          <w:marTop w:val="0"/>
          <w:marBottom w:val="0"/>
          <w:divBdr>
            <w:top w:val="none" w:sz="0" w:space="0" w:color="auto"/>
            <w:left w:val="none" w:sz="0" w:space="0" w:color="auto"/>
            <w:bottom w:val="none" w:sz="0" w:space="0" w:color="auto"/>
            <w:right w:val="none" w:sz="0" w:space="0" w:color="auto"/>
          </w:divBdr>
        </w:div>
        <w:div w:id="2013485359">
          <w:marLeft w:val="640"/>
          <w:marRight w:val="0"/>
          <w:marTop w:val="0"/>
          <w:marBottom w:val="0"/>
          <w:divBdr>
            <w:top w:val="none" w:sz="0" w:space="0" w:color="auto"/>
            <w:left w:val="none" w:sz="0" w:space="0" w:color="auto"/>
            <w:bottom w:val="none" w:sz="0" w:space="0" w:color="auto"/>
            <w:right w:val="none" w:sz="0" w:space="0" w:color="auto"/>
          </w:divBdr>
        </w:div>
        <w:div w:id="2013679391">
          <w:marLeft w:val="640"/>
          <w:marRight w:val="0"/>
          <w:marTop w:val="0"/>
          <w:marBottom w:val="0"/>
          <w:divBdr>
            <w:top w:val="none" w:sz="0" w:space="0" w:color="auto"/>
            <w:left w:val="none" w:sz="0" w:space="0" w:color="auto"/>
            <w:bottom w:val="none" w:sz="0" w:space="0" w:color="auto"/>
            <w:right w:val="none" w:sz="0" w:space="0" w:color="auto"/>
          </w:divBdr>
        </w:div>
        <w:div w:id="2024629605">
          <w:marLeft w:val="640"/>
          <w:marRight w:val="0"/>
          <w:marTop w:val="0"/>
          <w:marBottom w:val="0"/>
          <w:divBdr>
            <w:top w:val="none" w:sz="0" w:space="0" w:color="auto"/>
            <w:left w:val="none" w:sz="0" w:space="0" w:color="auto"/>
            <w:bottom w:val="none" w:sz="0" w:space="0" w:color="auto"/>
            <w:right w:val="none" w:sz="0" w:space="0" w:color="auto"/>
          </w:divBdr>
        </w:div>
        <w:div w:id="2063600986">
          <w:marLeft w:val="640"/>
          <w:marRight w:val="0"/>
          <w:marTop w:val="0"/>
          <w:marBottom w:val="0"/>
          <w:divBdr>
            <w:top w:val="none" w:sz="0" w:space="0" w:color="auto"/>
            <w:left w:val="none" w:sz="0" w:space="0" w:color="auto"/>
            <w:bottom w:val="none" w:sz="0" w:space="0" w:color="auto"/>
            <w:right w:val="none" w:sz="0" w:space="0" w:color="auto"/>
          </w:divBdr>
        </w:div>
        <w:div w:id="2081056021">
          <w:marLeft w:val="640"/>
          <w:marRight w:val="0"/>
          <w:marTop w:val="0"/>
          <w:marBottom w:val="0"/>
          <w:divBdr>
            <w:top w:val="none" w:sz="0" w:space="0" w:color="auto"/>
            <w:left w:val="none" w:sz="0" w:space="0" w:color="auto"/>
            <w:bottom w:val="none" w:sz="0" w:space="0" w:color="auto"/>
            <w:right w:val="none" w:sz="0" w:space="0" w:color="auto"/>
          </w:divBdr>
        </w:div>
      </w:divsChild>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82993967">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46364348">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88699390">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1715960764">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37248787">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138307009">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sChild>
    </w:div>
    <w:div w:id="929386841">
      <w:bodyDiv w:val="1"/>
      <w:marLeft w:val="0"/>
      <w:marRight w:val="0"/>
      <w:marTop w:val="0"/>
      <w:marBottom w:val="0"/>
      <w:divBdr>
        <w:top w:val="none" w:sz="0" w:space="0" w:color="auto"/>
        <w:left w:val="none" w:sz="0" w:space="0" w:color="auto"/>
        <w:bottom w:val="none" w:sz="0" w:space="0" w:color="auto"/>
        <w:right w:val="none" w:sz="0" w:space="0" w:color="auto"/>
      </w:divBdr>
      <w:divsChild>
        <w:div w:id="3825296">
          <w:marLeft w:val="640"/>
          <w:marRight w:val="0"/>
          <w:marTop w:val="0"/>
          <w:marBottom w:val="0"/>
          <w:divBdr>
            <w:top w:val="none" w:sz="0" w:space="0" w:color="auto"/>
            <w:left w:val="none" w:sz="0" w:space="0" w:color="auto"/>
            <w:bottom w:val="none" w:sz="0" w:space="0" w:color="auto"/>
            <w:right w:val="none" w:sz="0" w:space="0" w:color="auto"/>
          </w:divBdr>
        </w:div>
        <w:div w:id="37094112">
          <w:marLeft w:val="640"/>
          <w:marRight w:val="0"/>
          <w:marTop w:val="0"/>
          <w:marBottom w:val="0"/>
          <w:divBdr>
            <w:top w:val="none" w:sz="0" w:space="0" w:color="auto"/>
            <w:left w:val="none" w:sz="0" w:space="0" w:color="auto"/>
            <w:bottom w:val="none" w:sz="0" w:space="0" w:color="auto"/>
            <w:right w:val="none" w:sz="0" w:space="0" w:color="auto"/>
          </w:divBdr>
        </w:div>
        <w:div w:id="78911305">
          <w:marLeft w:val="640"/>
          <w:marRight w:val="0"/>
          <w:marTop w:val="0"/>
          <w:marBottom w:val="0"/>
          <w:divBdr>
            <w:top w:val="none" w:sz="0" w:space="0" w:color="auto"/>
            <w:left w:val="none" w:sz="0" w:space="0" w:color="auto"/>
            <w:bottom w:val="none" w:sz="0" w:space="0" w:color="auto"/>
            <w:right w:val="none" w:sz="0" w:space="0" w:color="auto"/>
          </w:divBdr>
        </w:div>
        <w:div w:id="82261024">
          <w:marLeft w:val="640"/>
          <w:marRight w:val="0"/>
          <w:marTop w:val="0"/>
          <w:marBottom w:val="0"/>
          <w:divBdr>
            <w:top w:val="none" w:sz="0" w:space="0" w:color="auto"/>
            <w:left w:val="none" w:sz="0" w:space="0" w:color="auto"/>
            <w:bottom w:val="none" w:sz="0" w:space="0" w:color="auto"/>
            <w:right w:val="none" w:sz="0" w:space="0" w:color="auto"/>
          </w:divBdr>
        </w:div>
        <w:div w:id="83842246">
          <w:marLeft w:val="640"/>
          <w:marRight w:val="0"/>
          <w:marTop w:val="0"/>
          <w:marBottom w:val="0"/>
          <w:divBdr>
            <w:top w:val="none" w:sz="0" w:space="0" w:color="auto"/>
            <w:left w:val="none" w:sz="0" w:space="0" w:color="auto"/>
            <w:bottom w:val="none" w:sz="0" w:space="0" w:color="auto"/>
            <w:right w:val="none" w:sz="0" w:space="0" w:color="auto"/>
          </w:divBdr>
        </w:div>
        <w:div w:id="109280131">
          <w:marLeft w:val="640"/>
          <w:marRight w:val="0"/>
          <w:marTop w:val="0"/>
          <w:marBottom w:val="0"/>
          <w:divBdr>
            <w:top w:val="none" w:sz="0" w:space="0" w:color="auto"/>
            <w:left w:val="none" w:sz="0" w:space="0" w:color="auto"/>
            <w:bottom w:val="none" w:sz="0" w:space="0" w:color="auto"/>
            <w:right w:val="none" w:sz="0" w:space="0" w:color="auto"/>
          </w:divBdr>
        </w:div>
        <w:div w:id="136069563">
          <w:marLeft w:val="640"/>
          <w:marRight w:val="0"/>
          <w:marTop w:val="0"/>
          <w:marBottom w:val="0"/>
          <w:divBdr>
            <w:top w:val="none" w:sz="0" w:space="0" w:color="auto"/>
            <w:left w:val="none" w:sz="0" w:space="0" w:color="auto"/>
            <w:bottom w:val="none" w:sz="0" w:space="0" w:color="auto"/>
            <w:right w:val="none" w:sz="0" w:space="0" w:color="auto"/>
          </w:divBdr>
        </w:div>
        <w:div w:id="199827101">
          <w:marLeft w:val="640"/>
          <w:marRight w:val="0"/>
          <w:marTop w:val="0"/>
          <w:marBottom w:val="0"/>
          <w:divBdr>
            <w:top w:val="none" w:sz="0" w:space="0" w:color="auto"/>
            <w:left w:val="none" w:sz="0" w:space="0" w:color="auto"/>
            <w:bottom w:val="none" w:sz="0" w:space="0" w:color="auto"/>
            <w:right w:val="none" w:sz="0" w:space="0" w:color="auto"/>
          </w:divBdr>
        </w:div>
        <w:div w:id="254828292">
          <w:marLeft w:val="640"/>
          <w:marRight w:val="0"/>
          <w:marTop w:val="0"/>
          <w:marBottom w:val="0"/>
          <w:divBdr>
            <w:top w:val="none" w:sz="0" w:space="0" w:color="auto"/>
            <w:left w:val="none" w:sz="0" w:space="0" w:color="auto"/>
            <w:bottom w:val="none" w:sz="0" w:space="0" w:color="auto"/>
            <w:right w:val="none" w:sz="0" w:space="0" w:color="auto"/>
          </w:divBdr>
        </w:div>
        <w:div w:id="266625441">
          <w:marLeft w:val="640"/>
          <w:marRight w:val="0"/>
          <w:marTop w:val="0"/>
          <w:marBottom w:val="0"/>
          <w:divBdr>
            <w:top w:val="none" w:sz="0" w:space="0" w:color="auto"/>
            <w:left w:val="none" w:sz="0" w:space="0" w:color="auto"/>
            <w:bottom w:val="none" w:sz="0" w:space="0" w:color="auto"/>
            <w:right w:val="none" w:sz="0" w:space="0" w:color="auto"/>
          </w:divBdr>
        </w:div>
        <w:div w:id="269438363">
          <w:marLeft w:val="640"/>
          <w:marRight w:val="0"/>
          <w:marTop w:val="0"/>
          <w:marBottom w:val="0"/>
          <w:divBdr>
            <w:top w:val="none" w:sz="0" w:space="0" w:color="auto"/>
            <w:left w:val="none" w:sz="0" w:space="0" w:color="auto"/>
            <w:bottom w:val="none" w:sz="0" w:space="0" w:color="auto"/>
            <w:right w:val="none" w:sz="0" w:space="0" w:color="auto"/>
          </w:divBdr>
        </w:div>
        <w:div w:id="378749892">
          <w:marLeft w:val="640"/>
          <w:marRight w:val="0"/>
          <w:marTop w:val="0"/>
          <w:marBottom w:val="0"/>
          <w:divBdr>
            <w:top w:val="none" w:sz="0" w:space="0" w:color="auto"/>
            <w:left w:val="none" w:sz="0" w:space="0" w:color="auto"/>
            <w:bottom w:val="none" w:sz="0" w:space="0" w:color="auto"/>
            <w:right w:val="none" w:sz="0" w:space="0" w:color="auto"/>
          </w:divBdr>
        </w:div>
        <w:div w:id="429005396">
          <w:marLeft w:val="640"/>
          <w:marRight w:val="0"/>
          <w:marTop w:val="0"/>
          <w:marBottom w:val="0"/>
          <w:divBdr>
            <w:top w:val="none" w:sz="0" w:space="0" w:color="auto"/>
            <w:left w:val="none" w:sz="0" w:space="0" w:color="auto"/>
            <w:bottom w:val="none" w:sz="0" w:space="0" w:color="auto"/>
            <w:right w:val="none" w:sz="0" w:space="0" w:color="auto"/>
          </w:divBdr>
        </w:div>
        <w:div w:id="437406221">
          <w:marLeft w:val="640"/>
          <w:marRight w:val="0"/>
          <w:marTop w:val="0"/>
          <w:marBottom w:val="0"/>
          <w:divBdr>
            <w:top w:val="none" w:sz="0" w:space="0" w:color="auto"/>
            <w:left w:val="none" w:sz="0" w:space="0" w:color="auto"/>
            <w:bottom w:val="none" w:sz="0" w:space="0" w:color="auto"/>
            <w:right w:val="none" w:sz="0" w:space="0" w:color="auto"/>
          </w:divBdr>
        </w:div>
        <w:div w:id="489491889">
          <w:marLeft w:val="640"/>
          <w:marRight w:val="0"/>
          <w:marTop w:val="0"/>
          <w:marBottom w:val="0"/>
          <w:divBdr>
            <w:top w:val="none" w:sz="0" w:space="0" w:color="auto"/>
            <w:left w:val="none" w:sz="0" w:space="0" w:color="auto"/>
            <w:bottom w:val="none" w:sz="0" w:space="0" w:color="auto"/>
            <w:right w:val="none" w:sz="0" w:space="0" w:color="auto"/>
          </w:divBdr>
        </w:div>
        <w:div w:id="497234302">
          <w:marLeft w:val="640"/>
          <w:marRight w:val="0"/>
          <w:marTop w:val="0"/>
          <w:marBottom w:val="0"/>
          <w:divBdr>
            <w:top w:val="none" w:sz="0" w:space="0" w:color="auto"/>
            <w:left w:val="none" w:sz="0" w:space="0" w:color="auto"/>
            <w:bottom w:val="none" w:sz="0" w:space="0" w:color="auto"/>
            <w:right w:val="none" w:sz="0" w:space="0" w:color="auto"/>
          </w:divBdr>
        </w:div>
        <w:div w:id="574052173">
          <w:marLeft w:val="640"/>
          <w:marRight w:val="0"/>
          <w:marTop w:val="0"/>
          <w:marBottom w:val="0"/>
          <w:divBdr>
            <w:top w:val="none" w:sz="0" w:space="0" w:color="auto"/>
            <w:left w:val="none" w:sz="0" w:space="0" w:color="auto"/>
            <w:bottom w:val="none" w:sz="0" w:space="0" w:color="auto"/>
            <w:right w:val="none" w:sz="0" w:space="0" w:color="auto"/>
          </w:divBdr>
        </w:div>
        <w:div w:id="584874792">
          <w:marLeft w:val="640"/>
          <w:marRight w:val="0"/>
          <w:marTop w:val="0"/>
          <w:marBottom w:val="0"/>
          <w:divBdr>
            <w:top w:val="none" w:sz="0" w:space="0" w:color="auto"/>
            <w:left w:val="none" w:sz="0" w:space="0" w:color="auto"/>
            <w:bottom w:val="none" w:sz="0" w:space="0" w:color="auto"/>
            <w:right w:val="none" w:sz="0" w:space="0" w:color="auto"/>
          </w:divBdr>
        </w:div>
        <w:div w:id="590700555">
          <w:marLeft w:val="640"/>
          <w:marRight w:val="0"/>
          <w:marTop w:val="0"/>
          <w:marBottom w:val="0"/>
          <w:divBdr>
            <w:top w:val="none" w:sz="0" w:space="0" w:color="auto"/>
            <w:left w:val="none" w:sz="0" w:space="0" w:color="auto"/>
            <w:bottom w:val="none" w:sz="0" w:space="0" w:color="auto"/>
            <w:right w:val="none" w:sz="0" w:space="0" w:color="auto"/>
          </w:divBdr>
        </w:div>
        <w:div w:id="604769918">
          <w:marLeft w:val="640"/>
          <w:marRight w:val="0"/>
          <w:marTop w:val="0"/>
          <w:marBottom w:val="0"/>
          <w:divBdr>
            <w:top w:val="none" w:sz="0" w:space="0" w:color="auto"/>
            <w:left w:val="none" w:sz="0" w:space="0" w:color="auto"/>
            <w:bottom w:val="none" w:sz="0" w:space="0" w:color="auto"/>
            <w:right w:val="none" w:sz="0" w:space="0" w:color="auto"/>
          </w:divBdr>
        </w:div>
        <w:div w:id="614486036">
          <w:marLeft w:val="640"/>
          <w:marRight w:val="0"/>
          <w:marTop w:val="0"/>
          <w:marBottom w:val="0"/>
          <w:divBdr>
            <w:top w:val="none" w:sz="0" w:space="0" w:color="auto"/>
            <w:left w:val="none" w:sz="0" w:space="0" w:color="auto"/>
            <w:bottom w:val="none" w:sz="0" w:space="0" w:color="auto"/>
            <w:right w:val="none" w:sz="0" w:space="0" w:color="auto"/>
          </w:divBdr>
        </w:div>
        <w:div w:id="659428143">
          <w:marLeft w:val="640"/>
          <w:marRight w:val="0"/>
          <w:marTop w:val="0"/>
          <w:marBottom w:val="0"/>
          <w:divBdr>
            <w:top w:val="none" w:sz="0" w:space="0" w:color="auto"/>
            <w:left w:val="none" w:sz="0" w:space="0" w:color="auto"/>
            <w:bottom w:val="none" w:sz="0" w:space="0" w:color="auto"/>
            <w:right w:val="none" w:sz="0" w:space="0" w:color="auto"/>
          </w:divBdr>
        </w:div>
        <w:div w:id="665744447">
          <w:marLeft w:val="640"/>
          <w:marRight w:val="0"/>
          <w:marTop w:val="0"/>
          <w:marBottom w:val="0"/>
          <w:divBdr>
            <w:top w:val="none" w:sz="0" w:space="0" w:color="auto"/>
            <w:left w:val="none" w:sz="0" w:space="0" w:color="auto"/>
            <w:bottom w:val="none" w:sz="0" w:space="0" w:color="auto"/>
            <w:right w:val="none" w:sz="0" w:space="0" w:color="auto"/>
          </w:divBdr>
        </w:div>
        <w:div w:id="752553075">
          <w:marLeft w:val="640"/>
          <w:marRight w:val="0"/>
          <w:marTop w:val="0"/>
          <w:marBottom w:val="0"/>
          <w:divBdr>
            <w:top w:val="none" w:sz="0" w:space="0" w:color="auto"/>
            <w:left w:val="none" w:sz="0" w:space="0" w:color="auto"/>
            <w:bottom w:val="none" w:sz="0" w:space="0" w:color="auto"/>
            <w:right w:val="none" w:sz="0" w:space="0" w:color="auto"/>
          </w:divBdr>
        </w:div>
        <w:div w:id="769934716">
          <w:marLeft w:val="640"/>
          <w:marRight w:val="0"/>
          <w:marTop w:val="0"/>
          <w:marBottom w:val="0"/>
          <w:divBdr>
            <w:top w:val="none" w:sz="0" w:space="0" w:color="auto"/>
            <w:left w:val="none" w:sz="0" w:space="0" w:color="auto"/>
            <w:bottom w:val="none" w:sz="0" w:space="0" w:color="auto"/>
            <w:right w:val="none" w:sz="0" w:space="0" w:color="auto"/>
          </w:divBdr>
        </w:div>
        <w:div w:id="778523299">
          <w:marLeft w:val="640"/>
          <w:marRight w:val="0"/>
          <w:marTop w:val="0"/>
          <w:marBottom w:val="0"/>
          <w:divBdr>
            <w:top w:val="none" w:sz="0" w:space="0" w:color="auto"/>
            <w:left w:val="none" w:sz="0" w:space="0" w:color="auto"/>
            <w:bottom w:val="none" w:sz="0" w:space="0" w:color="auto"/>
            <w:right w:val="none" w:sz="0" w:space="0" w:color="auto"/>
          </w:divBdr>
        </w:div>
        <w:div w:id="810514832">
          <w:marLeft w:val="640"/>
          <w:marRight w:val="0"/>
          <w:marTop w:val="0"/>
          <w:marBottom w:val="0"/>
          <w:divBdr>
            <w:top w:val="none" w:sz="0" w:space="0" w:color="auto"/>
            <w:left w:val="none" w:sz="0" w:space="0" w:color="auto"/>
            <w:bottom w:val="none" w:sz="0" w:space="0" w:color="auto"/>
            <w:right w:val="none" w:sz="0" w:space="0" w:color="auto"/>
          </w:divBdr>
        </w:div>
        <w:div w:id="822046916">
          <w:marLeft w:val="640"/>
          <w:marRight w:val="0"/>
          <w:marTop w:val="0"/>
          <w:marBottom w:val="0"/>
          <w:divBdr>
            <w:top w:val="none" w:sz="0" w:space="0" w:color="auto"/>
            <w:left w:val="none" w:sz="0" w:space="0" w:color="auto"/>
            <w:bottom w:val="none" w:sz="0" w:space="0" w:color="auto"/>
            <w:right w:val="none" w:sz="0" w:space="0" w:color="auto"/>
          </w:divBdr>
        </w:div>
        <w:div w:id="858350532">
          <w:marLeft w:val="640"/>
          <w:marRight w:val="0"/>
          <w:marTop w:val="0"/>
          <w:marBottom w:val="0"/>
          <w:divBdr>
            <w:top w:val="none" w:sz="0" w:space="0" w:color="auto"/>
            <w:left w:val="none" w:sz="0" w:space="0" w:color="auto"/>
            <w:bottom w:val="none" w:sz="0" w:space="0" w:color="auto"/>
            <w:right w:val="none" w:sz="0" w:space="0" w:color="auto"/>
          </w:divBdr>
        </w:div>
        <w:div w:id="879779296">
          <w:marLeft w:val="640"/>
          <w:marRight w:val="0"/>
          <w:marTop w:val="0"/>
          <w:marBottom w:val="0"/>
          <w:divBdr>
            <w:top w:val="none" w:sz="0" w:space="0" w:color="auto"/>
            <w:left w:val="none" w:sz="0" w:space="0" w:color="auto"/>
            <w:bottom w:val="none" w:sz="0" w:space="0" w:color="auto"/>
            <w:right w:val="none" w:sz="0" w:space="0" w:color="auto"/>
          </w:divBdr>
        </w:div>
        <w:div w:id="927347928">
          <w:marLeft w:val="640"/>
          <w:marRight w:val="0"/>
          <w:marTop w:val="0"/>
          <w:marBottom w:val="0"/>
          <w:divBdr>
            <w:top w:val="none" w:sz="0" w:space="0" w:color="auto"/>
            <w:left w:val="none" w:sz="0" w:space="0" w:color="auto"/>
            <w:bottom w:val="none" w:sz="0" w:space="0" w:color="auto"/>
            <w:right w:val="none" w:sz="0" w:space="0" w:color="auto"/>
          </w:divBdr>
        </w:div>
        <w:div w:id="950867077">
          <w:marLeft w:val="640"/>
          <w:marRight w:val="0"/>
          <w:marTop w:val="0"/>
          <w:marBottom w:val="0"/>
          <w:divBdr>
            <w:top w:val="none" w:sz="0" w:space="0" w:color="auto"/>
            <w:left w:val="none" w:sz="0" w:space="0" w:color="auto"/>
            <w:bottom w:val="none" w:sz="0" w:space="0" w:color="auto"/>
            <w:right w:val="none" w:sz="0" w:space="0" w:color="auto"/>
          </w:divBdr>
        </w:div>
        <w:div w:id="972053143">
          <w:marLeft w:val="640"/>
          <w:marRight w:val="0"/>
          <w:marTop w:val="0"/>
          <w:marBottom w:val="0"/>
          <w:divBdr>
            <w:top w:val="none" w:sz="0" w:space="0" w:color="auto"/>
            <w:left w:val="none" w:sz="0" w:space="0" w:color="auto"/>
            <w:bottom w:val="none" w:sz="0" w:space="0" w:color="auto"/>
            <w:right w:val="none" w:sz="0" w:space="0" w:color="auto"/>
          </w:divBdr>
        </w:div>
        <w:div w:id="982274137">
          <w:marLeft w:val="640"/>
          <w:marRight w:val="0"/>
          <w:marTop w:val="0"/>
          <w:marBottom w:val="0"/>
          <w:divBdr>
            <w:top w:val="none" w:sz="0" w:space="0" w:color="auto"/>
            <w:left w:val="none" w:sz="0" w:space="0" w:color="auto"/>
            <w:bottom w:val="none" w:sz="0" w:space="0" w:color="auto"/>
            <w:right w:val="none" w:sz="0" w:space="0" w:color="auto"/>
          </w:divBdr>
        </w:div>
        <w:div w:id="989870122">
          <w:marLeft w:val="640"/>
          <w:marRight w:val="0"/>
          <w:marTop w:val="0"/>
          <w:marBottom w:val="0"/>
          <w:divBdr>
            <w:top w:val="none" w:sz="0" w:space="0" w:color="auto"/>
            <w:left w:val="none" w:sz="0" w:space="0" w:color="auto"/>
            <w:bottom w:val="none" w:sz="0" w:space="0" w:color="auto"/>
            <w:right w:val="none" w:sz="0" w:space="0" w:color="auto"/>
          </w:divBdr>
        </w:div>
        <w:div w:id="1027831667">
          <w:marLeft w:val="640"/>
          <w:marRight w:val="0"/>
          <w:marTop w:val="0"/>
          <w:marBottom w:val="0"/>
          <w:divBdr>
            <w:top w:val="none" w:sz="0" w:space="0" w:color="auto"/>
            <w:left w:val="none" w:sz="0" w:space="0" w:color="auto"/>
            <w:bottom w:val="none" w:sz="0" w:space="0" w:color="auto"/>
            <w:right w:val="none" w:sz="0" w:space="0" w:color="auto"/>
          </w:divBdr>
        </w:div>
        <w:div w:id="1067872990">
          <w:marLeft w:val="640"/>
          <w:marRight w:val="0"/>
          <w:marTop w:val="0"/>
          <w:marBottom w:val="0"/>
          <w:divBdr>
            <w:top w:val="none" w:sz="0" w:space="0" w:color="auto"/>
            <w:left w:val="none" w:sz="0" w:space="0" w:color="auto"/>
            <w:bottom w:val="none" w:sz="0" w:space="0" w:color="auto"/>
            <w:right w:val="none" w:sz="0" w:space="0" w:color="auto"/>
          </w:divBdr>
        </w:div>
        <w:div w:id="1078868419">
          <w:marLeft w:val="640"/>
          <w:marRight w:val="0"/>
          <w:marTop w:val="0"/>
          <w:marBottom w:val="0"/>
          <w:divBdr>
            <w:top w:val="none" w:sz="0" w:space="0" w:color="auto"/>
            <w:left w:val="none" w:sz="0" w:space="0" w:color="auto"/>
            <w:bottom w:val="none" w:sz="0" w:space="0" w:color="auto"/>
            <w:right w:val="none" w:sz="0" w:space="0" w:color="auto"/>
          </w:divBdr>
        </w:div>
        <w:div w:id="1130317985">
          <w:marLeft w:val="640"/>
          <w:marRight w:val="0"/>
          <w:marTop w:val="0"/>
          <w:marBottom w:val="0"/>
          <w:divBdr>
            <w:top w:val="none" w:sz="0" w:space="0" w:color="auto"/>
            <w:left w:val="none" w:sz="0" w:space="0" w:color="auto"/>
            <w:bottom w:val="none" w:sz="0" w:space="0" w:color="auto"/>
            <w:right w:val="none" w:sz="0" w:space="0" w:color="auto"/>
          </w:divBdr>
        </w:div>
        <w:div w:id="1157380719">
          <w:marLeft w:val="640"/>
          <w:marRight w:val="0"/>
          <w:marTop w:val="0"/>
          <w:marBottom w:val="0"/>
          <w:divBdr>
            <w:top w:val="none" w:sz="0" w:space="0" w:color="auto"/>
            <w:left w:val="none" w:sz="0" w:space="0" w:color="auto"/>
            <w:bottom w:val="none" w:sz="0" w:space="0" w:color="auto"/>
            <w:right w:val="none" w:sz="0" w:space="0" w:color="auto"/>
          </w:divBdr>
        </w:div>
        <w:div w:id="1247766655">
          <w:marLeft w:val="640"/>
          <w:marRight w:val="0"/>
          <w:marTop w:val="0"/>
          <w:marBottom w:val="0"/>
          <w:divBdr>
            <w:top w:val="none" w:sz="0" w:space="0" w:color="auto"/>
            <w:left w:val="none" w:sz="0" w:space="0" w:color="auto"/>
            <w:bottom w:val="none" w:sz="0" w:space="0" w:color="auto"/>
            <w:right w:val="none" w:sz="0" w:space="0" w:color="auto"/>
          </w:divBdr>
        </w:div>
        <w:div w:id="1269390538">
          <w:marLeft w:val="640"/>
          <w:marRight w:val="0"/>
          <w:marTop w:val="0"/>
          <w:marBottom w:val="0"/>
          <w:divBdr>
            <w:top w:val="none" w:sz="0" w:space="0" w:color="auto"/>
            <w:left w:val="none" w:sz="0" w:space="0" w:color="auto"/>
            <w:bottom w:val="none" w:sz="0" w:space="0" w:color="auto"/>
            <w:right w:val="none" w:sz="0" w:space="0" w:color="auto"/>
          </w:divBdr>
        </w:div>
        <w:div w:id="1295982093">
          <w:marLeft w:val="640"/>
          <w:marRight w:val="0"/>
          <w:marTop w:val="0"/>
          <w:marBottom w:val="0"/>
          <w:divBdr>
            <w:top w:val="none" w:sz="0" w:space="0" w:color="auto"/>
            <w:left w:val="none" w:sz="0" w:space="0" w:color="auto"/>
            <w:bottom w:val="none" w:sz="0" w:space="0" w:color="auto"/>
            <w:right w:val="none" w:sz="0" w:space="0" w:color="auto"/>
          </w:divBdr>
        </w:div>
        <w:div w:id="1319726171">
          <w:marLeft w:val="640"/>
          <w:marRight w:val="0"/>
          <w:marTop w:val="0"/>
          <w:marBottom w:val="0"/>
          <w:divBdr>
            <w:top w:val="none" w:sz="0" w:space="0" w:color="auto"/>
            <w:left w:val="none" w:sz="0" w:space="0" w:color="auto"/>
            <w:bottom w:val="none" w:sz="0" w:space="0" w:color="auto"/>
            <w:right w:val="none" w:sz="0" w:space="0" w:color="auto"/>
          </w:divBdr>
        </w:div>
        <w:div w:id="1370686107">
          <w:marLeft w:val="640"/>
          <w:marRight w:val="0"/>
          <w:marTop w:val="0"/>
          <w:marBottom w:val="0"/>
          <w:divBdr>
            <w:top w:val="none" w:sz="0" w:space="0" w:color="auto"/>
            <w:left w:val="none" w:sz="0" w:space="0" w:color="auto"/>
            <w:bottom w:val="none" w:sz="0" w:space="0" w:color="auto"/>
            <w:right w:val="none" w:sz="0" w:space="0" w:color="auto"/>
          </w:divBdr>
        </w:div>
        <w:div w:id="1371878069">
          <w:marLeft w:val="640"/>
          <w:marRight w:val="0"/>
          <w:marTop w:val="0"/>
          <w:marBottom w:val="0"/>
          <w:divBdr>
            <w:top w:val="none" w:sz="0" w:space="0" w:color="auto"/>
            <w:left w:val="none" w:sz="0" w:space="0" w:color="auto"/>
            <w:bottom w:val="none" w:sz="0" w:space="0" w:color="auto"/>
            <w:right w:val="none" w:sz="0" w:space="0" w:color="auto"/>
          </w:divBdr>
        </w:div>
        <w:div w:id="1380478108">
          <w:marLeft w:val="640"/>
          <w:marRight w:val="0"/>
          <w:marTop w:val="0"/>
          <w:marBottom w:val="0"/>
          <w:divBdr>
            <w:top w:val="none" w:sz="0" w:space="0" w:color="auto"/>
            <w:left w:val="none" w:sz="0" w:space="0" w:color="auto"/>
            <w:bottom w:val="none" w:sz="0" w:space="0" w:color="auto"/>
            <w:right w:val="none" w:sz="0" w:space="0" w:color="auto"/>
          </w:divBdr>
        </w:div>
        <w:div w:id="1417243922">
          <w:marLeft w:val="640"/>
          <w:marRight w:val="0"/>
          <w:marTop w:val="0"/>
          <w:marBottom w:val="0"/>
          <w:divBdr>
            <w:top w:val="none" w:sz="0" w:space="0" w:color="auto"/>
            <w:left w:val="none" w:sz="0" w:space="0" w:color="auto"/>
            <w:bottom w:val="none" w:sz="0" w:space="0" w:color="auto"/>
            <w:right w:val="none" w:sz="0" w:space="0" w:color="auto"/>
          </w:divBdr>
        </w:div>
        <w:div w:id="1435902099">
          <w:marLeft w:val="640"/>
          <w:marRight w:val="0"/>
          <w:marTop w:val="0"/>
          <w:marBottom w:val="0"/>
          <w:divBdr>
            <w:top w:val="none" w:sz="0" w:space="0" w:color="auto"/>
            <w:left w:val="none" w:sz="0" w:space="0" w:color="auto"/>
            <w:bottom w:val="none" w:sz="0" w:space="0" w:color="auto"/>
            <w:right w:val="none" w:sz="0" w:space="0" w:color="auto"/>
          </w:divBdr>
        </w:div>
        <w:div w:id="1467359176">
          <w:marLeft w:val="640"/>
          <w:marRight w:val="0"/>
          <w:marTop w:val="0"/>
          <w:marBottom w:val="0"/>
          <w:divBdr>
            <w:top w:val="none" w:sz="0" w:space="0" w:color="auto"/>
            <w:left w:val="none" w:sz="0" w:space="0" w:color="auto"/>
            <w:bottom w:val="none" w:sz="0" w:space="0" w:color="auto"/>
            <w:right w:val="none" w:sz="0" w:space="0" w:color="auto"/>
          </w:divBdr>
        </w:div>
        <w:div w:id="1471484465">
          <w:marLeft w:val="640"/>
          <w:marRight w:val="0"/>
          <w:marTop w:val="0"/>
          <w:marBottom w:val="0"/>
          <w:divBdr>
            <w:top w:val="none" w:sz="0" w:space="0" w:color="auto"/>
            <w:left w:val="none" w:sz="0" w:space="0" w:color="auto"/>
            <w:bottom w:val="none" w:sz="0" w:space="0" w:color="auto"/>
            <w:right w:val="none" w:sz="0" w:space="0" w:color="auto"/>
          </w:divBdr>
        </w:div>
        <w:div w:id="1506162697">
          <w:marLeft w:val="640"/>
          <w:marRight w:val="0"/>
          <w:marTop w:val="0"/>
          <w:marBottom w:val="0"/>
          <w:divBdr>
            <w:top w:val="none" w:sz="0" w:space="0" w:color="auto"/>
            <w:left w:val="none" w:sz="0" w:space="0" w:color="auto"/>
            <w:bottom w:val="none" w:sz="0" w:space="0" w:color="auto"/>
            <w:right w:val="none" w:sz="0" w:space="0" w:color="auto"/>
          </w:divBdr>
        </w:div>
        <w:div w:id="1619877237">
          <w:marLeft w:val="640"/>
          <w:marRight w:val="0"/>
          <w:marTop w:val="0"/>
          <w:marBottom w:val="0"/>
          <w:divBdr>
            <w:top w:val="none" w:sz="0" w:space="0" w:color="auto"/>
            <w:left w:val="none" w:sz="0" w:space="0" w:color="auto"/>
            <w:bottom w:val="none" w:sz="0" w:space="0" w:color="auto"/>
            <w:right w:val="none" w:sz="0" w:space="0" w:color="auto"/>
          </w:divBdr>
        </w:div>
        <w:div w:id="1676111250">
          <w:marLeft w:val="640"/>
          <w:marRight w:val="0"/>
          <w:marTop w:val="0"/>
          <w:marBottom w:val="0"/>
          <w:divBdr>
            <w:top w:val="none" w:sz="0" w:space="0" w:color="auto"/>
            <w:left w:val="none" w:sz="0" w:space="0" w:color="auto"/>
            <w:bottom w:val="none" w:sz="0" w:space="0" w:color="auto"/>
            <w:right w:val="none" w:sz="0" w:space="0" w:color="auto"/>
          </w:divBdr>
        </w:div>
        <w:div w:id="1786927602">
          <w:marLeft w:val="640"/>
          <w:marRight w:val="0"/>
          <w:marTop w:val="0"/>
          <w:marBottom w:val="0"/>
          <w:divBdr>
            <w:top w:val="none" w:sz="0" w:space="0" w:color="auto"/>
            <w:left w:val="none" w:sz="0" w:space="0" w:color="auto"/>
            <w:bottom w:val="none" w:sz="0" w:space="0" w:color="auto"/>
            <w:right w:val="none" w:sz="0" w:space="0" w:color="auto"/>
          </w:divBdr>
        </w:div>
        <w:div w:id="1851869938">
          <w:marLeft w:val="640"/>
          <w:marRight w:val="0"/>
          <w:marTop w:val="0"/>
          <w:marBottom w:val="0"/>
          <w:divBdr>
            <w:top w:val="none" w:sz="0" w:space="0" w:color="auto"/>
            <w:left w:val="none" w:sz="0" w:space="0" w:color="auto"/>
            <w:bottom w:val="none" w:sz="0" w:space="0" w:color="auto"/>
            <w:right w:val="none" w:sz="0" w:space="0" w:color="auto"/>
          </w:divBdr>
        </w:div>
        <w:div w:id="1977757680">
          <w:marLeft w:val="640"/>
          <w:marRight w:val="0"/>
          <w:marTop w:val="0"/>
          <w:marBottom w:val="0"/>
          <w:divBdr>
            <w:top w:val="none" w:sz="0" w:space="0" w:color="auto"/>
            <w:left w:val="none" w:sz="0" w:space="0" w:color="auto"/>
            <w:bottom w:val="none" w:sz="0" w:space="0" w:color="auto"/>
            <w:right w:val="none" w:sz="0" w:space="0" w:color="auto"/>
          </w:divBdr>
        </w:div>
        <w:div w:id="2021590044">
          <w:marLeft w:val="640"/>
          <w:marRight w:val="0"/>
          <w:marTop w:val="0"/>
          <w:marBottom w:val="0"/>
          <w:divBdr>
            <w:top w:val="none" w:sz="0" w:space="0" w:color="auto"/>
            <w:left w:val="none" w:sz="0" w:space="0" w:color="auto"/>
            <w:bottom w:val="none" w:sz="0" w:space="0" w:color="auto"/>
            <w:right w:val="none" w:sz="0" w:space="0" w:color="auto"/>
          </w:divBdr>
        </w:div>
        <w:div w:id="2050760882">
          <w:marLeft w:val="640"/>
          <w:marRight w:val="0"/>
          <w:marTop w:val="0"/>
          <w:marBottom w:val="0"/>
          <w:divBdr>
            <w:top w:val="none" w:sz="0" w:space="0" w:color="auto"/>
            <w:left w:val="none" w:sz="0" w:space="0" w:color="auto"/>
            <w:bottom w:val="none" w:sz="0" w:space="0" w:color="auto"/>
            <w:right w:val="none" w:sz="0" w:space="0" w:color="auto"/>
          </w:divBdr>
        </w:div>
        <w:div w:id="2052727299">
          <w:marLeft w:val="640"/>
          <w:marRight w:val="0"/>
          <w:marTop w:val="0"/>
          <w:marBottom w:val="0"/>
          <w:divBdr>
            <w:top w:val="none" w:sz="0" w:space="0" w:color="auto"/>
            <w:left w:val="none" w:sz="0" w:space="0" w:color="auto"/>
            <w:bottom w:val="none" w:sz="0" w:space="0" w:color="auto"/>
            <w:right w:val="none" w:sz="0" w:space="0" w:color="auto"/>
          </w:divBdr>
        </w:div>
        <w:div w:id="2091809928">
          <w:marLeft w:val="640"/>
          <w:marRight w:val="0"/>
          <w:marTop w:val="0"/>
          <w:marBottom w:val="0"/>
          <w:divBdr>
            <w:top w:val="none" w:sz="0" w:space="0" w:color="auto"/>
            <w:left w:val="none" w:sz="0" w:space="0" w:color="auto"/>
            <w:bottom w:val="none" w:sz="0" w:space="0" w:color="auto"/>
            <w:right w:val="none" w:sz="0" w:space="0" w:color="auto"/>
          </w:divBdr>
        </w:div>
        <w:div w:id="2128042348">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sChild>
    </w:div>
    <w:div w:id="942959193">
      <w:bodyDiv w:val="1"/>
      <w:marLeft w:val="0"/>
      <w:marRight w:val="0"/>
      <w:marTop w:val="0"/>
      <w:marBottom w:val="0"/>
      <w:divBdr>
        <w:top w:val="none" w:sz="0" w:space="0" w:color="auto"/>
        <w:left w:val="none" w:sz="0" w:space="0" w:color="auto"/>
        <w:bottom w:val="none" w:sz="0" w:space="0" w:color="auto"/>
        <w:right w:val="none" w:sz="0" w:space="0" w:color="auto"/>
      </w:divBdr>
      <w:divsChild>
        <w:div w:id="108279131">
          <w:marLeft w:val="640"/>
          <w:marRight w:val="0"/>
          <w:marTop w:val="0"/>
          <w:marBottom w:val="0"/>
          <w:divBdr>
            <w:top w:val="none" w:sz="0" w:space="0" w:color="auto"/>
            <w:left w:val="none" w:sz="0" w:space="0" w:color="auto"/>
            <w:bottom w:val="none" w:sz="0" w:space="0" w:color="auto"/>
            <w:right w:val="none" w:sz="0" w:space="0" w:color="auto"/>
          </w:divBdr>
        </w:div>
        <w:div w:id="147480411">
          <w:marLeft w:val="640"/>
          <w:marRight w:val="0"/>
          <w:marTop w:val="0"/>
          <w:marBottom w:val="0"/>
          <w:divBdr>
            <w:top w:val="none" w:sz="0" w:space="0" w:color="auto"/>
            <w:left w:val="none" w:sz="0" w:space="0" w:color="auto"/>
            <w:bottom w:val="none" w:sz="0" w:space="0" w:color="auto"/>
            <w:right w:val="none" w:sz="0" w:space="0" w:color="auto"/>
          </w:divBdr>
        </w:div>
        <w:div w:id="173154977">
          <w:marLeft w:val="640"/>
          <w:marRight w:val="0"/>
          <w:marTop w:val="0"/>
          <w:marBottom w:val="0"/>
          <w:divBdr>
            <w:top w:val="none" w:sz="0" w:space="0" w:color="auto"/>
            <w:left w:val="none" w:sz="0" w:space="0" w:color="auto"/>
            <w:bottom w:val="none" w:sz="0" w:space="0" w:color="auto"/>
            <w:right w:val="none" w:sz="0" w:space="0" w:color="auto"/>
          </w:divBdr>
        </w:div>
        <w:div w:id="174539841">
          <w:marLeft w:val="640"/>
          <w:marRight w:val="0"/>
          <w:marTop w:val="0"/>
          <w:marBottom w:val="0"/>
          <w:divBdr>
            <w:top w:val="none" w:sz="0" w:space="0" w:color="auto"/>
            <w:left w:val="none" w:sz="0" w:space="0" w:color="auto"/>
            <w:bottom w:val="none" w:sz="0" w:space="0" w:color="auto"/>
            <w:right w:val="none" w:sz="0" w:space="0" w:color="auto"/>
          </w:divBdr>
        </w:div>
        <w:div w:id="208034502">
          <w:marLeft w:val="640"/>
          <w:marRight w:val="0"/>
          <w:marTop w:val="0"/>
          <w:marBottom w:val="0"/>
          <w:divBdr>
            <w:top w:val="none" w:sz="0" w:space="0" w:color="auto"/>
            <w:left w:val="none" w:sz="0" w:space="0" w:color="auto"/>
            <w:bottom w:val="none" w:sz="0" w:space="0" w:color="auto"/>
            <w:right w:val="none" w:sz="0" w:space="0" w:color="auto"/>
          </w:divBdr>
        </w:div>
        <w:div w:id="255603974">
          <w:marLeft w:val="640"/>
          <w:marRight w:val="0"/>
          <w:marTop w:val="0"/>
          <w:marBottom w:val="0"/>
          <w:divBdr>
            <w:top w:val="none" w:sz="0" w:space="0" w:color="auto"/>
            <w:left w:val="none" w:sz="0" w:space="0" w:color="auto"/>
            <w:bottom w:val="none" w:sz="0" w:space="0" w:color="auto"/>
            <w:right w:val="none" w:sz="0" w:space="0" w:color="auto"/>
          </w:divBdr>
        </w:div>
        <w:div w:id="271787510">
          <w:marLeft w:val="640"/>
          <w:marRight w:val="0"/>
          <w:marTop w:val="0"/>
          <w:marBottom w:val="0"/>
          <w:divBdr>
            <w:top w:val="none" w:sz="0" w:space="0" w:color="auto"/>
            <w:left w:val="none" w:sz="0" w:space="0" w:color="auto"/>
            <w:bottom w:val="none" w:sz="0" w:space="0" w:color="auto"/>
            <w:right w:val="none" w:sz="0" w:space="0" w:color="auto"/>
          </w:divBdr>
        </w:div>
        <w:div w:id="336736440">
          <w:marLeft w:val="640"/>
          <w:marRight w:val="0"/>
          <w:marTop w:val="0"/>
          <w:marBottom w:val="0"/>
          <w:divBdr>
            <w:top w:val="none" w:sz="0" w:space="0" w:color="auto"/>
            <w:left w:val="none" w:sz="0" w:space="0" w:color="auto"/>
            <w:bottom w:val="none" w:sz="0" w:space="0" w:color="auto"/>
            <w:right w:val="none" w:sz="0" w:space="0" w:color="auto"/>
          </w:divBdr>
        </w:div>
        <w:div w:id="396051683">
          <w:marLeft w:val="640"/>
          <w:marRight w:val="0"/>
          <w:marTop w:val="0"/>
          <w:marBottom w:val="0"/>
          <w:divBdr>
            <w:top w:val="none" w:sz="0" w:space="0" w:color="auto"/>
            <w:left w:val="none" w:sz="0" w:space="0" w:color="auto"/>
            <w:bottom w:val="none" w:sz="0" w:space="0" w:color="auto"/>
            <w:right w:val="none" w:sz="0" w:space="0" w:color="auto"/>
          </w:divBdr>
        </w:div>
        <w:div w:id="413088862">
          <w:marLeft w:val="640"/>
          <w:marRight w:val="0"/>
          <w:marTop w:val="0"/>
          <w:marBottom w:val="0"/>
          <w:divBdr>
            <w:top w:val="none" w:sz="0" w:space="0" w:color="auto"/>
            <w:left w:val="none" w:sz="0" w:space="0" w:color="auto"/>
            <w:bottom w:val="none" w:sz="0" w:space="0" w:color="auto"/>
            <w:right w:val="none" w:sz="0" w:space="0" w:color="auto"/>
          </w:divBdr>
        </w:div>
        <w:div w:id="436754213">
          <w:marLeft w:val="640"/>
          <w:marRight w:val="0"/>
          <w:marTop w:val="0"/>
          <w:marBottom w:val="0"/>
          <w:divBdr>
            <w:top w:val="none" w:sz="0" w:space="0" w:color="auto"/>
            <w:left w:val="none" w:sz="0" w:space="0" w:color="auto"/>
            <w:bottom w:val="none" w:sz="0" w:space="0" w:color="auto"/>
            <w:right w:val="none" w:sz="0" w:space="0" w:color="auto"/>
          </w:divBdr>
        </w:div>
        <w:div w:id="439836882">
          <w:marLeft w:val="640"/>
          <w:marRight w:val="0"/>
          <w:marTop w:val="0"/>
          <w:marBottom w:val="0"/>
          <w:divBdr>
            <w:top w:val="none" w:sz="0" w:space="0" w:color="auto"/>
            <w:left w:val="none" w:sz="0" w:space="0" w:color="auto"/>
            <w:bottom w:val="none" w:sz="0" w:space="0" w:color="auto"/>
            <w:right w:val="none" w:sz="0" w:space="0" w:color="auto"/>
          </w:divBdr>
        </w:div>
        <w:div w:id="553661004">
          <w:marLeft w:val="640"/>
          <w:marRight w:val="0"/>
          <w:marTop w:val="0"/>
          <w:marBottom w:val="0"/>
          <w:divBdr>
            <w:top w:val="none" w:sz="0" w:space="0" w:color="auto"/>
            <w:left w:val="none" w:sz="0" w:space="0" w:color="auto"/>
            <w:bottom w:val="none" w:sz="0" w:space="0" w:color="auto"/>
            <w:right w:val="none" w:sz="0" w:space="0" w:color="auto"/>
          </w:divBdr>
        </w:div>
        <w:div w:id="591670443">
          <w:marLeft w:val="640"/>
          <w:marRight w:val="0"/>
          <w:marTop w:val="0"/>
          <w:marBottom w:val="0"/>
          <w:divBdr>
            <w:top w:val="none" w:sz="0" w:space="0" w:color="auto"/>
            <w:left w:val="none" w:sz="0" w:space="0" w:color="auto"/>
            <w:bottom w:val="none" w:sz="0" w:space="0" w:color="auto"/>
            <w:right w:val="none" w:sz="0" w:space="0" w:color="auto"/>
          </w:divBdr>
        </w:div>
        <w:div w:id="596405575">
          <w:marLeft w:val="640"/>
          <w:marRight w:val="0"/>
          <w:marTop w:val="0"/>
          <w:marBottom w:val="0"/>
          <w:divBdr>
            <w:top w:val="none" w:sz="0" w:space="0" w:color="auto"/>
            <w:left w:val="none" w:sz="0" w:space="0" w:color="auto"/>
            <w:bottom w:val="none" w:sz="0" w:space="0" w:color="auto"/>
            <w:right w:val="none" w:sz="0" w:space="0" w:color="auto"/>
          </w:divBdr>
        </w:div>
        <w:div w:id="622349909">
          <w:marLeft w:val="640"/>
          <w:marRight w:val="0"/>
          <w:marTop w:val="0"/>
          <w:marBottom w:val="0"/>
          <w:divBdr>
            <w:top w:val="none" w:sz="0" w:space="0" w:color="auto"/>
            <w:left w:val="none" w:sz="0" w:space="0" w:color="auto"/>
            <w:bottom w:val="none" w:sz="0" w:space="0" w:color="auto"/>
            <w:right w:val="none" w:sz="0" w:space="0" w:color="auto"/>
          </w:divBdr>
        </w:div>
        <w:div w:id="701786710">
          <w:marLeft w:val="640"/>
          <w:marRight w:val="0"/>
          <w:marTop w:val="0"/>
          <w:marBottom w:val="0"/>
          <w:divBdr>
            <w:top w:val="none" w:sz="0" w:space="0" w:color="auto"/>
            <w:left w:val="none" w:sz="0" w:space="0" w:color="auto"/>
            <w:bottom w:val="none" w:sz="0" w:space="0" w:color="auto"/>
            <w:right w:val="none" w:sz="0" w:space="0" w:color="auto"/>
          </w:divBdr>
        </w:div>
        <w:div w:id="735319236">
          <w:marLeft w:val="640"/>
          <w:marRight w:val="0"/>
          <w:marTop w:val="0"/>
          <w:marBottom w:val="0"/>
          <w:divBdr>
            <w:top w:val="none" w:sz="0" w:space="0" w:color="auto"/>
            <w:left w:val="none" w:sz="0" w:space="0" w:color="auto"/>
            <w:bottom w:val="none" w:sz="0" w:space="0" w:color="auto"/>
            <w:right w:val="none" w:sz="0" w:space="0" w:color="auto"/>
          </w:divBdr>
        </w:div>
        <w:div w:id="764150291">
          <w:marLeft w:val="640"/>
          <w:marRight w:val="0"/>
          <w:marTop w:val="0"/>
          <w:marBottom w:val="0"/>
          <w:divBdr>
            <w:top w:val="none" w:sz="0" w:space="0" w:color="auto"/>
            <w:left w:val="none" w:sz="0" w:space="0" w:color="auto"/>
            <w:bottom w:val="none" w:sz="0" w:space="0" w:color="auto"/>
            <w:right w:val="none" w:sz="0" w:space="0" w:color="auto"/>
          </w:divBdr>
        </w:div>
        <w:div w:id="771630100">
          <w:marLeft w:val="640"/>
          <w:marRight w:val="0"/>
          <w:marTop w:val="0"/>
          <w:marBottom w:val="0"/>
          <w:divBdr>
            <w:top w:val="none" w:sz="0" w:space="0" w:color="auto"/>
            <w:left w:val="none" w:sz="0" w:space="0" w:color="auto"/>
            <w:bottom w:val="none" w:sz="0" w:space="0" w:color="auto"/>
            <w:right w:val="none" w:sz="0" w:space="0" w:color="auto"/>
          </w:divBdr>
        </w:div>
        <w:div w:id="816992979">
          <w:marLeft w:val="640"/>
          <w:marRight w:val="0"/>
          <w:marTop w:val="0"/>
          <w:marBottom w:val="0"/>
          <w:divBdr>
            <w:top w:val="none" w:sz="0" w:space="0" w:color="auto"/>
            <w:left w:val="none" w:sz="0" w:space="0" w:color="auto"/>
            <w:bottom w:val="none" w:sz="0" w:space="0" w:color="auto"/>
            <w:right w:val="none" w:sz="0" w:space="0" w:color="auto"/>
          </w:divBdr>
        </w:div>
        <w:div w:id="828667210">
          <w:marLeft w:val="640"/>
          <w:marRight w:val="0"/>
          <w:marTop w:val="0"/>
          <w:marBottom w:val="0"/>
          <w:divBdr>
            <w:top w:val="none" w:sz="0" w:space="0" w:color="auto"/>
            <w:left w:val="none" w:sz="0" w:space="0" w:color="auto"/>
            <w:bottom w:val="none" w:sz="0" w:space="0" w:color="auto"/>
            <w:right w:val="none" w:sz="0" w:space="0" w:color="auto"/>
          </w:divBdr>
        </w:div>
        <w:div w:id="861866741">
          <w:marLeft w:val="640"/>
          <w:marRight w:val="0"/>
          <w:marTop w:val="0"/>
          <w:marBottom w:val="0"/>
          <w:divBdr>
            <w:top w:val="none" w:sz="0" w:space="0" w:color="auto"/>
            <w:left w:val="none" w:sz="0" w:space="0" w:color="auto"/>
            <w:bottom w:val="none" w:sz="0" w:space="0" w:color="auto"/>
            <w:right w:val="none" w:sz="0" w:space="0" w:color="auto"/>
          </w:divBdr>
        </w:div>
        <w:div w:id="872184005">
          <w:marLeft w:val="640"/>
          <w:marRight w:val="0"/>
          <w:marTop w:val="0"/>
          <w:marBottom w:val="0"/>
          <w:divBdr>
            <w:top w:val="none" w:sz="0" w:space="0" w:color="auto"/>
            <w:left w:val="none" w:sz="0" w:space="0" w:color="auto"/>
            <w:bottom w:val="none" w:sz="0" w:space="0" w:color="auto"/>
            <w:right w:val="none" w:sz="0" w:space="0" w:color="auto"/>
          </w:divBdr>
        </w:div>
        <w:div w:id="902377835">
          <w:marLeft w:val="640"/>
          <w:marRight w:val="0"/>
          <w:marTop w:val="0"/>
          <w:marBottom w:val="0"/>
          <w:divBdr>
            <w:top w:val="none" w:sz="0" w:space="0" w:color="auto"/>
            <w:left w:val="none" w:sz="0" w:space="0" w:color="auto"/>
            <w:bottom w:val="none" w:sz="0" w:space="0" w:color="auto"/>
            <w:right w:val="none" w:sz="0" w:space="0" w:color="auto"/>
          </w:divBdr>
        </w:div>
        <w:div w:id="956259625">
          <w:marLeft w:val="640"/>
          <w:marRight w:val="0"/>
          <w:marTop w:val="0"/>
          <w:marBottom w:val="0"/>
          <w:divBdr>
            <w:top w:val="none" w:sz="0" w:space="0" w:color="auto"/>
            <w:left w:val="none" w:sz="0" w:space="0" w:color="auto"/>
            <w:bottom w:val="none" w:sz="0" w:space="0" w:color="auto"/>
            <w:right w:val="none" w:sz="0" w:space="0" w:color="auto"/>
          </w:divBdr>
        </w:div>
        <w:div w:id="984235510">
          <w:marLeft w:val="640"/>
          <w:marRight w:val="0"/>
          <w:marTop w:val="0"/>
          <w:marBottom w:val="0"/>
          <w:divBdr>
            <w:top w:val="none" w:sz="0" w:space="0" w:color="auto"/>
            <w:left w:val="none" w:sz="0" w:space="0" w:color="auto"/>
            <w:bottom w:val="none" w:sz="0" w:space="0" w:color="auto"/>
            <w:right w:val="none" w:sz="0" w:space="0" w:color="auto"/>
          </w:divBdr>
        </w:div>
        <w:div w:id="1001396678">
          <w:marLeft w:val="640"/>
          <w:marRight w:val="0"/>
          <w:marTop w:val="0"/>
          <w:marBottom w:val="0"/>
          <w:divBdr>
            <w:top w:val="none" w:sz="0" w:space="0" w:color="auto"/>
            <w:left w:val="none" w:sz="0" w:space="0" w:color="auto"/>
            <w:bottom w:val="none" w:sz="0" w:space="0" w:color="auto"/>
            <w:right w:val="none" w:sz="0" w:space="0" w:color="auto"/>
          </w:divBdr>
        </w:div>
        <w:div w:id="1035235765">
          <w:marLeft w:val="640"/>
          <w:marRight w:val="0"/>
          <w:marTop w:val="0"/>
          <w:marBottom w:val="0"/>
          <w:divBdr>
            <w:top w:val="none" w:sz="0" w:space="0" w:color="auto"/>
            <w:left w:val="none" w:sz="0" w:space="0" w:color="auto"/>
            <w:bottom w:val="none" w:sz="0" w:space="0" w:color="auto"/>
            <w:right w:val="none" w:sz="0" w:space="0" w:color="auto"/>
          </w:divBdr>
        </w:div>
        <w:div w:id="1043365099">
          <w:marLeft w:val="640"/>
          <w:marRight w:val="0"/>
          <w:marTop w:val="0"/>
          <w:marBottom w:val="0"/>
          <w:divBdr>
            <w:top w:val="none" w:sz="0" w:space="0" w:color="auto"/>
            <w:left w:val="none" w:sz="0" w:space="0" w:color="auto"/>
            <w:bottom w:val="none" w:sz="0" w:space="0" w:color="auto"/>
            <w:right w:val="none" w:sz="0" w:space="0" w:color="auto"/>
          </w:divBdr>
        </w:div>
        <w:div w:id="1105535013">
          <w:marLeft w:val="640"/>
          <w:marRight w:val="0"/>
          <w:marTop w:val="0"/>
          <w:marBottom w:val="0"/>
          <w:divBdr>
            <w:top w:val="none" w:sz="0" w:space="0" w:color="auto"/>
            <w:left w:val="none" w:sz="0" w:space="0" w:color="auto"/>
            <w:bottom w:val="none" w:sz="0" w:space="0" w:color="auto"/>
            <w:right w:val="none" w:sz="0" w:space="0" w:color="auto"/>
          </w:divBdr>
        </w:div>
        <w:div w:id="1207570916">
          <w:marLeft w:val="640"/>
          <w:marRight w:val="0"/>
          <w:marTop w:val="0"/>
          <w:marBottom w:val="0"/>
          <w:divBdr>
            <w:top w:val="none" w:sz="0" w:space="0" w:color="auto"/>
            <w:left w:val="none" w:sz="0" w:space="0" w:color="auto"/>
            <w:bottom w:val="none" w:sz="0" w:space="0" w:color="auto"/>
            <w:right w:val="none" w:sz="0" w:space="0" w:color="auto"/>
          </w:divBdr>
        </w:div>
        <w:div w:id="1246840125">
          <w:marLeft w:val="640"/>
          <w:marRight w:val="0"/>
          <w:marTop w:val="0"/>
          <w:marBottom w:val="0"/>
          <w:divBdr>
            <w:top w:val="none" w:sz="0" w:space="0" w:color="auto"/>
            <w:left w:val="none" w:sz="0" w:space="0" w:color="auto"/>
            <w:bottom w:val="none" w:sz="0" w:space="0" w:color="auto"/>
            <w:right w:val="none" w:sz="0" w:space="0" w:color="auto"/>
          </w:divBdr>
        </w:div>
        <w:div w:id="1262568308">
          <w:marLeft w:val="640"/>
          <w:marRight w:val="0"/>
          <w:marTop w:val="0"/>
          <w:marBottom w:val="0"/>
          <w:divBdr>
            <w:top w:val="none" w:sz="0" w:space="0" w:color="auto"/>
            <w:left w:val="none" w:sz="0" w:space="0" w:color="auto"/>
            <w:bottom w:val="none" w:sz="0" w:space="0" w:color="auto"/>
            <w:right w:val="none" w:sz="0" w:space="0" w:color="auto"/>
          </w:divBdr>
        </w:div>
        <w:div w:id="1325091544">
          <w:marLeft w:val="640"/>
          <w:marRight w:val="0"/>
          <w:marTop w:val="0"/>
          <w:marBottom w:val="0"/>
          <w:divBdr>
            <w:top w:val="none" w:sz="0" w:space="0" w:color="auto"/>
            <w:left w:val="none" w:sz="0" w:space="0" w:color="auto"/>
            <w:bottom w:val="none" w:sz="0" w:space="0" w:color="auto"/>
            <w:right w:val="none" w:sz="0" w:space="0" w:color="auto"/>
          </w:divBdr>
        </w:div>
        <w:div w:id="1325864222">
          <w:marLeft w:val="640"/>
          <w:marRight w:val="0"/>
          <w:marTop w:val="0"/>
          <w:marBottom w:val="0"/>
          <w:divBdr>
            <w:top w:val="none" w:sz="0" w:space="0" w:color="auto"/>
            <w:left w:val="none" w:sz="0" w:space="0" w:color="auto"/>
            <w:bottom w:val="none" w:sz="0" w:space="0" w:color="auto"/>
            <w:right w:val="none" w:sz="0" w:space="0" w:color="auto"/>
          </w:divBdr>
        </w:div>
        <w:div w:id="1355228236">
          <w:marLeft w:val="640"/>
          <w:marRight w:val="0"/>
          <w:marTop w:val="0"/>
          <w:marBottom w:val="0"/>
          <w:divBdr>
            <w:top w:val="none" w:sz="0" w:space="0" w:color="auto"/>
            <w:left w:val="none" w:sz="0" w:space="0" w:color="auto"/>
            <w:bottom w:val="none" w:sz="0" w:space="0" w:color="auto"/>
            <w:right w:val="none" w:sz="0" w:space="0" w:color="auto"/>
          </w:divBdr>
        </w:div>
        <w:div w:id="1365904782">
          <w:marLeft w:val="640"/>
          <w:marRight w:val="0"/>
          <w:marTop w:val="0"/>
          <w:marBottom w:val="0"/>
          <w:divBdr>
            <w:top w:val="none" w:sz="0" w:space="0" w:color="auto"/>
            <w:left w:val="none" w:sz="0" w:space="0" w:color="auto"/>
            <w:bottom w:val="none" w:sz="0" w:space="0" w:color="auto"/>
            <w:right w:val="none" w:sz="0" w:space="0" w:color="auto"/>
          </w:divBdr>
        </w:div>
        <w:div w:id="1392802681">
          <w:marLeft w:val="640"/>
          <w:marRight w:val="0"/>
          <w:marTop w:val="0"/>
          <w:marBottom w:val="0"/>
          <w:divBdr>
            <w:top w:val="none" w:sz="0" w:space="0" w:color="auto"/>
            <w:left w:val="none" w:sz="0" w:space="0" w:color="auto"/>
            <w:bottom w:val="none" w:sz="0" w:space="0" w:color="auto"/>
            <w:right w:val="none" w:sz="0" w:space="0" w:color="auto"/>
          </w:divBdr>
        </w:div>
        <w:div w:id="1444299737">
          <w:marLeft w:val="640"/>
          <w:marRight w:val="0"/>
          <w:marTop w:val="0"/>
          <w:marBottom w:val="0"/>
          <w:divBdr>
            <w:top w:val="none" w:sz="0" w:space="0" w:color="auto"/>
            <w:left w:val="none" w:sz="0" w:space="0" w:color="auto"/>
            <w:bottom w:val="none" w:sz="0" w:space="0" w:color="auto"/>
            <w:right w:val="none" w:sz="0" w:space="0" w:color="auto"/>
          </w:divBdr>
        </w:div>
        <w:div w:id="1455557190">
          <w:marLeft w:val="640"/>
          <w:marRight w:val="0"/>
          <w:marTop w:val="0"/>
          <w:marBottom w:val="0"/>
          <w:divBdr>
            <w:top w:val="none" w:sz="0" w:space="0" w:color="auto"/>
            <w:left w:val="none" w:sz="0" w:space="0" w:color="auto"/>
            <w:bottom w:val="none" w:sz="0" w:space="0" w:color="auto"/>
            <w:right w:val="none" w:sz="0" w:space="0" w:color="auto"/>
          </w:divBdr>
        </w:div>
        <w:div w:id="1497529318">
          <w:marLeft w:val="640"/>
          <w:marRight w:val="0"/>
          <w:marTop w:val="0"/>
          <w:marBottom w:val="0"/>
          <w:divBdr>
            <w:top w:val="none" w:sz="0" w:space="0" w:color="auto"/>
            <w:left w:val="none" w:sz="0" w:space="0" w:color="auto"/>
            <w:bottom w:val="none" w:sz="0" w:space="0" w:color="auto"/>
            <w:right w:val="none" w:sz="0" w:space="0" w:color="auto"/>
          </w:divBdr>
        </w:div>
        <w:div w:id="1516113288">
          <w:marLeft w:val="640"/>
          <w:marRight w:val="0"/>
          <w:marTop w:val="0"/>
          <w:marBottom w:val="0"/>
          <w:divBdr>
            <w:top w:val="none" w:sz="0" w:space="0" w:color="auto"/>
            <w:left w:val="none" w:sz="0" w:space="0" w:color="auto"/>
            <w:bottom w:val="none" w:sz="0" w:space="0" w:color="auto"/>
            <w:right w:val="none" w:sz="0" w:space="0" w:color="auto"/>
          </w:divBdr>
        </w:div>
        <w:div w:id="1532255578">
          <w:marLeft w:val="640"/>
          <w:marRight w:val="0"/>
          <w:marTop w:val="0"/>
          <w:marBottom w:val="0"/>
          <w:divBdr>
            <w:top w:val="none" w:sz="0" w:space="0" w:color="auto"/>
            <w:left w:val="none" w:sz="0" w:space="0" w:color="auto"/>
            <w:bottom w:val="none" w:sz="0" w:space="0" w:color="auto"/>
            <w:right w:val="none" w:sz="0" w:space="0" w:color="auto"/>
          </w:divBdr>
        </w:div>
        <w:div w:id="1616058709">
          <w:marLeft w:val="640"/>
          <w:marRight w:val="0"/>
          <w:marTop w:val="0"/>
          <w:marBottom w:val="0"/>
          <w:divBdr>
            <w:top w:val="none" w:sz="0" w:space="0" w:color="auto"/>
            <w:left w:val="none" w:sz="0" w:space="0" w:color="auto"/>
            <w:bottom w:val="none" w:sz="0" w:space="0" w:color="auto"/>
            <w:right w:val="none" w:sz="0" w:space="0" w:color="auto"/>
          </w:divBdr>
        </w:div>
        <w:div w:id="1732078784">
          <w:marLeft w:val="640"/>
          <w:marRight w:val="0"/>
          <w:marTop w:val="0"/>
          <w:marBottom w:val="0"/>
          <w:divBdr>
            <w:top w:val="none" w:sz="0" w:space="0" w:color="auto"/>
            <w:left w:val="none" w:sz="0" w:space="0" w:color="auto"/>
            <w:bottom w:val="none" w:sz="0" w:space="0" w:color="auto"/>
            <w:right w:val="none" w:sz="0" w:space="0" w:color="auto"/>
          </w:divBdr>
        </w:div>
        <w:div w:id="1755543699">
          <w:marLeft w:val="640"/>
          <w:marRight w:val="0"/>
          <w:marTop w:val="0"/>
          <w:marBottom w:val="0"/>
          <w:divBdr>
            <w:top w:val="none" w:sz="0" w:space="0" w:color="auto"/>
            <w:left w:val="none" w:sz="0" w:space="0" w:color="auto"/>
            <w:bottom w:val="none" w:sz="0" w:space="0" w:color="auto"/>
            <w:right w:val="none" w:sz="0" w:space="0" w:color="auto"/>
          </w:divBdr>
        </w:div>
        <w:div w:id="1789275663">
          <w:marLeft w:val="640"/>
          <w:marRight w:val="0"/>
          <w:marTop w:val="0"/>
          <w:marBottom w:val="0"/>
          <w:divBdr>
            <w:top w:val="none" w:sz="0" w:space="0" w:color="auto"/>
            <w:left w:val="none" w:sz="0" w:space="0" w:color="auto"/>
            <w:bottom w:val="none" w:sz="0" w:space="0" w:color="auto"/>
            <w:right w:val="none" w:sz="0" w:space="0" w:color="auto"/>
          </w:divBdr>
        </w:div>
        <w:div w:id="1809861052">
          <w:marLeft w:val="640"/>
          <w:marRight w:val="0"/>
          <w:marTop w:val="0"/>
          <w:marBottom w:val="0"/>
          <w:divBdr>
            <w:top w:val="none" w:sz="0" w:space="0" w:color="auto"/>
            <w:left w:val="none" w:sz="0" w:space="0" w:color="auto"/>
            <w:bottom w:val="none" w:sz="0" w:space="0" w:color="auto"/>
            <w:right w:val="none" w:sz="0" w:space="0" w:color="auto"/>
          </w:divBdr>
        </w:div>
        <w:div w:id="1816873338">
          <w:marLeft w:val="640"/>
          <w:marRight w:val="0"/>
          <w:marTop w:val="0"/>
          <w:marBottom w:val="0"/>
          <w:divBdr>
            <w:top w:val="none" w:sz="0" w:space="0" w:color="auto"/>
            <w:left w:val="none" w:sz="0" w:space="0" w:color="auto"/>
            <w:bottom w:val="none" w:sz="0" w:space="0" w:color="auto"/>
            <w:right w:val="none" w:sz="0" w:space="0" w:color="auto"/>
          </w:divBdr>
        </w:div>
        <w:div w:id="1828860877">
          <w:marLeft w:val="640"/>
          <w:marRight w:val="0"/>
          <w:marTop w:val="0"/>
          <w:marBottom w:val="0"/>
          <w:divBdr>
            <w:top w:val="none" w:sz="0" w:space="0" w:color="auto"/>
            <w:left w:val="none" w:sz="0" w:space="0" w:color="auto"/>
            <w:bottom w:val="none" w:sz="0" w:space="0" w:color="auto"/>
            <w:right w:val="none" w:sz="0" w:space="0" w:color="auto"/>
          </w:divBdr>
        </w:div>
        <w:div w:id="1868640694">
          <w:marLeft w:val="640"/>
          <w:marRight w:val="0"/>
          <w:marTop w:val="0"/>
          <w:marBottom w:val="0"/>
          <w:divBdr>
            <w:top w:val="none" w:sz="0" w:space="0" w:color="auto"/>
            <w:left w:val="none" w:sz="0" w:space="0" w:color="auto"/>
            <w:bottom w:val="none" w:sz="0" w:space="0" w:color="auto"/>
            <w:right w:val="none" w:sz="0" w:space="0" w:color="auto"/>
          </w:divBdr>
        </w:div>
        <w:div w:id="1970279946">
          <w:marLeft w:val="640"/>
          <w:marRight w:val="0"/>
          <w:marTop w:val="0"/>
          <w:marBottom w:val="0"/>
          <w:divBdr>
            <w:top w:val="none" w:sz="0" w:space="0" w:color="auto"/>
            <w:left w:val="none" w:sz="0" w:space="0" w:color="auto"/>
            <w:bottom w:val="none" w:sz="0" w:space="0" w:color="auto"/>
            <w:right w:val="none" w:sz="0" w:space="0" w:color="auto"/>
          </w:divBdr>
        </w:div>
        <w:div w:id="1989049364">
          <w:marLeft w:val="640"/>
          <w:marRight w:val="0"/>
          <w:marTop w:val="0"/>
          <w:marBottom w:val="0"/>
          <w:divBdr>
            <w:top w:val="none" w:sz="0" w:space="0" w:color="auto"/>
            <w:left w:val="none" w:sz="0" w:space="0" w:color="auto"/>
            <w:bottom w:val="none" w:sz="0" w:space="0" w:color="auto"/>
            <w:right w:val="none" w:sz="0" w:space="0" w:color="auto"/>
          </w:divBdr>
        </w:div>
        <w:div w:id="2046248228">
          <w:marLeft w:val="640"/>
          <w:marRight w:val="0"/>
          <w:marTop w:val="0"/>
          <w:marBottom w:val="0"/>
          <w:divBdr>
            <w:top w:val="none" w:sz="0" w:space="0" w:color="auto"/>
            <w:left w:val="none" w:sz="0" w:space="0" w:color="auto"/>
            <w:bottom w:val="none" w:sz="0" w:space="0" w:color="auto"/>
            <w:right w:val="none" w:sz="0" w:space="0" w:color="auto"/>
          </w:divBdr>
        </w:div>
        <w:div w:id="2078235587">
          <w:marLeft w:val="640"/>
          <w:marRight w:val="0"/>
          <w:marTop w:val="0"/>
          <w:marBottom w:val="0"/>
          <w:divBdr>
            <w:top w:val="none" w:sz="0" w:space="0" w:color="auto"/>
            <w:left w:val="none" w:sz="0" w:space="0" w:color="auto"/>
            <w:bottom w:val="none" w:sz="0" w:space="0" w:color="auto"/>
            <w:right w:val="none" w:sz="0" w:space="0" w:color="auto"/>
          </w:divBdr>
        </w:div>
        <w:div w:id="2142963734">
          <w:marLeft w:val="640"/>
          <w:marRight w:val="0"/>
          <w:marTop w:val="0"/>
          <w:marBottom w:val="0"/>
          <w:divBdr>
            <w:top w:val="none" w:sz="0" w:space="0" w:color="auto"/>
            <w:left w:val="none" w:sz="0" w:space="0" w:color="auto"/>
            <w:bottom w:val="none" w:sz="0" w:space="0" w:color="auto"/>
            <w:right w:val="none" w:sz="0" w:space="0" w:color="auto"/>
          </w:divBdr>
        </w:div>
      </w:divsChild>
    </w:div>
    <w:div w:id="961182619">
      <w:bodyDiv w:val="1"/>
      <w:marLeft w:val="0"/>
      <w:marRight w:val="0"/>
      <w:marTop w:val="0"/>
      <w:marBottom w:val="0"/>
      <w:divBdr>
        <w:top w:val="none" w:sz="0" w:space="0" w:color="auto"/>
        <w:left w:val="none" w:sz="0" w:space="0" w:color="auto"/>
        <w:bottom w:val="none" w:sz="0" w:space="0" w:color="auto"/>
        <w:right w:val="none" w:sz="0" w:space="0" w:color="auto"/>
      </w:divBdr>
      <w:divsChild>
        <w:div w:id="62408536">
          <w:marLeft w:val="640"/>
          <w:marRight w:val="0"/>
          <w:marTop w:val="0"/>
          <w:marBottom w:val="0"/>
          <w:divBdr>
            <w:top w:val="none" w:sz="0" w:space="0" w:color="auto"/>
            <w:left w:val="none" w:sz="0" w:space="0" w:color="auto"/>
            <w:bottom w:val="none" w:sz="0" w:space="0" w:color="auto"/>
            <w:right w:val="none" w:sz="0" w:space="0" w:color="auto"/>
          </w:divBdr>
        </w:div>
        <w:div w:id="103961219">
          <w:marLeft w:val="640"/>
          <w:marRight w:val="0"/>
          <w:marTop w:val="0"/>
          <w:marBottom w:val="0"/>
          <w:divBdr>
            <w:top w:val="none" w:sz="0" w:space="0" w:color="auto"/>
            <w:left w:val="none" w:sz="0" w:space="0" w:color="auto"/>
            <w:bottom w:val="none" w:sz="0" w:space="0" w:color="auto"/>
            <w:right w:val="none" w:sz="0" w:space="0" w:color="auto"/>
          </w:divBdr>
        </w:div>
        <w:div w:id="128012179">
          <w:marLeft w:val="640"/>
          <w:marRight w:val="0"/>
          <w:marTop w:val="0"/>
          <w:marBottom w:val="0"/>
          <w:divBdr>
            <w:top w:val="none" w:sz="0" w:space="0" w:color="auto"/>
            <w:left w:val="none" w:sz="0" w:space="0" w:color="auto"/>
            <w:bottom w:val="none" w:sz="0" w:space="0" w:color="auto"/>
            <w:right w:val="none" w:sz="0" w:space="0" w:color="auto"/>
          </w:divBdr>
        </w:div>
        <w:div w:id="132873507">
          <w:marLeft w:val="640"/>
          <w:marRight w:val="0"/>
          <w:marTop w:val="0"/>
          <w:marBottom w:val="0"/>
          <w:divBdr>
            <w:top w:val="none" w:sz="0" w:space="0" w:color="auto"/>
            <w:left w:val="none" w:sz="0" w:space="0" w:color="auto"/>
            <w:bottom w:val="none" w:sz="0" w:space="0" w:color="auto"/>
            <w:right w:val="none" w:sz="0" w:space="0" w:color="auto"/>
          </w:divBdr>
        </w:div>
        <w:div w:id="202838029">
          <w:marLeft w:val="640"/>
          <w:marRight w:val="0"/>
          <w:marTop w:val="0"/>
          <w:marBottom w:val="0"/>
          <w:divBdr>
            <w:top w:val="none" w:sz="0" w:space="0" w:color="auto"/>
            <w:left w:val="none" w:sz="0" w:space="0" w:color="auto"/>
            <w:bottom w:val="none" w:sz="0" w:space="0" w:color="auto"/>
            <w:right w:val="none" w:sz="0" w:space="0" w:color="auto"/>
          </w:divBdr>
        </w:div>
        <w:div w:id="219757771">
          <w:marLeft w:val="640"/>
          <w:marRight w:val="0"/>
          <w:marTop w:val="0"/>
          <w:marBottom w:val="0"/>
          <w:divBdr>
            <w:top w:val="none" w:sz="0" w:space="0" w:color="auto"/>
            <w:left w:val="none" w:sz="0" w:space="0" w:color="auto"/>
            <w:bottom w:val="none" w:sz="0" w:space="0" w:color="auto"/>
            <w:right w:val="none" w:sz="0" w:space="0" w:color="auto"/>
          </w:divBdr>
        </w:div>
        <w:div w:id="220602986">
          <w:marLeft w:val="640"/>
          <w:marRight w:val="0"/>
          <w:marTop w:val="0"/>
          <w:marBottom w:val="0"/>
          <w:divBdr>
            <w:top w:val="none" w:sz="0" w:space="0" w:color="auto"/>
            <w:left w:val="none" w:sz="0" w:space="0" w:color="auto"/>
            <w:bottom w:val="none" w:sz="0" w:space="0" w:color="auto"/>
            <w:right w:val="none" w:sz="0" w:space="0" w:color="auto"/>
          </w:divBdr>
        </w:div>
        <w:div w:id="291441201">
          <w:marLeft w:val="640"/>
          <w:marRight w:val="0"/>
          <w:marTop w:val="0"/>
          <w:marBottom w:val="0"/>
          <w:divBdr>
            <w:top w:val="none" w:sz="0" w:space="0" w:color="auto"/>
            <w:left w:val="none" w:sz="0" w:space="0" w:color="auto"/>
            <w:bottom w:val="none" w:sz="0" w:space="0" w:color="auto"/>
            <w:right w:val="none" w:sz="0" w:space="0" w:color="auto"/>
          </w:divBdr>
        </w:div>
        <w:div w:id="304745366">
          <w:marLeft w:val="640"/>
          <w:marRight w:val="0"/>
          <w:marTop w:val="0"/>
          <w:marBottom w:val="0"/>
          <w:divBdr>
            <w:top w:val="none" w:sz="0" w:space="0" w:color="auto"/>
            <w:left w:val="none" w:sz="0" w:space="0" w:color="auto"/>
            <w:bottom w:val="none" w:sz="0" w:space="0" w:color="auto"/>
            <w:right w:val="none" w:sz="0" w:space="0" w:color="auto"/>
          </w:divBdr>
        </w:div>
        <w:div w:id="361521389">
          <w:marLeft w:val="640"/>
          <w:marRight w:val="0"/>
          <w:marTop w:val="0"/>
          <w:marBottom w:val="0"/>
          <w:divBdr>
            <w:top w:val="none" w:sz="0" w:space="0" w:color="auto"/>
            <w:left w:val="none" w:sz="0" w:space="0" w:color="auto"/>
            <w:bottom w:val="none" w:sz="0" w:space="0" w:color="auto"/>
            <w:right w:val="none" w:sz="0" w:space="0" w:color="auto"/>
          </w:divBdr>
        </w:div>
        <w:div w:id="368459471">
          <w:marLeft w:val="640"/>
          <w:marRight w:val="0"/>
          <w:marTop w:val="0"/>
          <w:marBottom w:val="0"/>
          <w:divBdr>
            <w:top w:val="none" w:sz="0" w:space="0" w:color="auto"/>
            <w:left w:val="none" w:sz="0" w:space="0" w:color="auto"/>
            <w:bottom w:val="none" w:sz="0" w:space="0" w:color="auto"/>
            <w:right w:val="none" w:sz="0" w:space="0" w:color="auto"/>
          </w:divBdr>
        </w:div>
        <w:div w:id="368531617">
          <w:marLeft w:val="640"/>
          <w:marRight w:val="0"/>
          <w:marTop w:val="0"/>
          <w:marBottom w:val="0"/>
          <w:divBdr>
            <w:top w:val="none" w:sz="0" w:space="0" w:color="auto"/>
            <w:left w:val="none" w:sz="0" w:space="0" w:color="auto"/>
            <w:bottom w:val="none" w:sz="0" w:space="0" w:color="auto"/>
            <w:right w:val="none" w:sz="0" w:space="0" w:color="auto"/>
          </w:divBdr>
        </w:div>
        <w:div w:id="405541350">
          <w:marLeft w:val="640"/>
          <w:marRight w:val="0"/>
          <w:marTop w:val="0"/>
          <w:marBottom w:val="0"/>
          <w:divBdr>
            <w:top w:val="none" w:sz="0" w:space="0" w:color="auto"/>
            <w:left w:val="none" w:sz="0" w:space="0" w:color="auto"/>
            <w:bottom w:val="none" w:sz="0" w:space="0" w:color="auto"/>
            <w:right w:val="none" w:sz="0" w:space="0" w:color="auto"/>
          </w:divBdr>
        </w:div>
        <w:div w:id="418331858">
          <w:marLeft w:val="640"/>
          <w:marRight w:val="0"/>
          <w:marTop w:val="0"/>
          <w:marBottom w:val="0"/>
          <w:divBdr>
            <w:top w:val="none" w:sz="0" w:space="0" w:color="auto"/>
            <w:left w:val="none" w:sz="0" w:space="0" w:color="auto"/>
            <w:bottom w:val="none" w:sz="0" w:space="0" w:color="auto"/>
            <w:right w:val="none" w:sz="0" w:space="0" w:color="auto"/>
          </w:divBdr>
        </w:div>
        <w:div w:id="454131574">
          <w:marLeft w:val="640"/>
          <w:marRight w:val="0"/>
          <w:marTop w:val="0"/>
          <w:marBottom w:val="0"/>
          <w:divBdr>
            <w:top w:val="none" w:sz="0" w:space="0" w:color="auto"/>
            <w:left w:val="none" w:sz="0" w:space="0" w:color="auto"/>
            <w:bottom w:val="none" w:sz="0" w:space="0" w:color="auto"/>
            <w:right w:val="none" w:sz="0" w:space="0" w:color="auto"/>
          </w:divBdr>
        </w:div>
        <w:div w:id="505941312">
          <w:marLeft w:val="640"/>
          <w:marRight w:val="0"/>
          <w:marTop w:val="0"/>
          <w:marBottom w:val="0"/>
          <w:divBdr>
            <w:top w:val="none" w:sz="0" w:space="0" w:color="auto"/>
            <w:left w:val="none" w:sz="0" w:space="0" w:color="auto"/>
            <w:bottom w:val="none" w:sz="0" w:space="0" w:color="auto"/>
            <w:right w:val="none" w:sz="0" w:space="0" w:color="auto"/>
          </w:divBdr>
        </w:div>
        <w:div w:id="519126156">
          <w:marLeft w:val="640"/>
          <w:marRight w:val="0"/>
          <w:marTop w:val="0"/>
          <w:marBottom w:val="0"/>
          <w:divBdr>
            <w:top w:val="none" w:sz="0" w:space="0" w:color="auto"/>
            <w:left w:val="none" w:sz="0" w:space="0" w:color="auto"/>
            <w:bottom w:val="none" w:sz="0" w:space="0" w:color="auto"/>
            <w:right w:val="none" w:sz="0" w:space="0" w:color="auto"/>
          </w:divBdr>
        </w:div>
        <w:div w:id="610279798">
          <w:marLeft w:val="640"/>
          <w:marRight w:val="0"/>
          <w:marTop w:val="0"/>
          <w:marBottom w:val="0"/>
          <w:divBdr>
            <w:top w:val="none" w:sz="0" w:space="0" w:color="auto"/>
            <w:left w:val="none" w:sz="0" w:space="0" w:color="auto"/>
            <w:bottom w:val="none" w:sz="0" w:space="0" w:color="auto"/>
            <w:right w:val="none" w:sz="0" w:space="0" w:color="auto"/>
          </w:divBdr>
        </w:div>
        <w:div w:id="635061408">
          <w:marLeft w:val="640"/>
          <w:marRight w:val="0"/>
          <w:marTop w:val="0"/>
          <w:marBottom w:val="0"/>
          <w:divBdr>
            <w:top w:val="none" w:sz="0" w:space="0" w:color="auto"/>
            <w:left w:val="none" w:sz="0" w:space="0" w:color="auto"/>
            <w:bottom w:val="none" w:sz="0" w:space="0" w:color="auto"/>
            <w:right w:val="none" w:sz="0" w:space="0" w:color="auto"/>
          </w:divBdr>
        </w:div>
        <w:div w:id="649672367">
          <w:marLeft w:val="640"/>
          <w:marRight w:val="0"/>
          <w:marTop w:val="0"/>
          <w:marBottom w:val="0"/>
          <w:divBdr>
            <w:top w:val="none" w:sz="0" w:space="0" w:color="auto"/>
            <w:left w:val="none" w:sz="0" w:space="0" w:color="auto"/>
            <w:bottom w:val="none" w:sz="0" w:space="0" w:color="auto"/>
            <w:right w:val="none" w:sz="0" w:space="0" w:color="auto"/>
          </w:divBdr>
        </w:div>
        <w:div w:id="727187976">
          <w:marLeft w:val="640"/>
          <w:marRight w:val="0"/>
          <w:marTop w:val="0"/>
          <w:marBottom w:val="0"/>
          <w:divBdr>
            <w:top w:val="none" w:sz="0" w:space="0" w:color="auto"/>
            <w:left w:val="none" w:sz="0" w:space="0" w:color="auto"/>
            <w:bottom w:val="none" w:sz="0" w:space="0" w:color="auto"/>
            <w:right w:val="none" w:sz="0" w:space="0" w:color="auto"/>
          </w:divBdr>
        </w:div>
        <w:div w:id="758793339">
          <w:marLeft w:val="640"/>
          <w:marRight w:val="0"/>
          <w:marTop w:val="0"/>
          <w:marBottom w:val="0"/>
          <w:divBdr>
            <w:top w:val="none" w:sz="0" w:space="0" w:color="auto"/>
            <w:left w:val="none" w:sz="0" w:space="0" w:color="auto"/>
            <w:bottom w:val="none" w:sz="0" w:space="0" w:color="auto"/>
            <w:right w:val="none" w:sz="0" w:space="0" w:color="auto"/>
          </w:divBdr>
        </w:div>
        <w:div w:id="761755200">
          <w:marLeft w:val="640"/>
          <w:marRight w:val="0"/>
          <w:marTop w:val="0"/>
          <w:marBottom w:val="0"/>
          <w:divBdr>
            <w:top w:val="none" w:sz="0" w:space="0" w:color="auto"/>
            <w:left w:val="none" w:sz="0" w:space="0" w:color="auto"/>
            <w:bottom w:val="none" w:sz="0" w:space="0" w:color="auto"/>
            <w:right w:val="none" w:sz="0" w:space="0" w:color="auto"/>
          </w:divBdr>
        </w:div>
        <w:div w:id="805702095">
          <w:marLeft w:val="640"/>
          <w:marRight w:val="0"/>
          <w:marTop w:val="0"/>
          <w:marBottom w:val="0"/>
          <w:divBdr>
            <w:top w:val="none" w:sz="0" w:space="0" w:color="auto"/>
            <w:left w:val="none" w:sz="0" w:space="0" w:color="auto"/>
            <w:bottom w:val="none" w:sz="0" w:space="0" w:color="auto"/>
            <w:right w:val="none" w:sz="0" w:space="0" w:color="auto"/>
          </w:divBdr>
        </w:div>
        <w:div w:id="813256931">
          <w:marLeft w:val="640"/>
          <w:marRight w:val="0"/>
          <w:marTop w:val="0"/>
          <w:marBottom w:val="0"/>
          <w:divBdr>
            <w:top w:val="none" w:sz="0" w:space="0" w:color="auto"/>
            <w:left w:val="none" w:sz="0" w:space="0" w:color="auto"/>
            <w:bottom w:val="none" w:sz="0" w:space="0" w:color="auto"/>
            <w:right w:val="none" w:sz="0" w:space="0" w:color="auto"/>
          </w:divBdr>
        </w:div>
        <w:div w:id="821047284">
          <w:marLeft w:val="640"/>
          <w:marRight w:val="0"/>
          <w:marTop w:val="0"/>
          <w:marBottom w:val="0"/>
          <w:divBdr>
            <w:top w:val="none" w:sz="0" w:space="0" w:color="auto"/>
            <w:left w:val="none" w:sz="0" w:space="0" w:color="auto"/>
            <w:bottom w:val="none" w:sz="0" w:space="0" w:color="auto"/>
            <w:right w:val="none" w:sz="0" w:space="0" w:color="auto"/>
          </w:divBdr>
        </w:div>
        <w:div w:id="883297227">
          <w:marLeft w:val="640"/>
          <w:marRight w:val="0"/>
          <w:marTop w:val="0"/>
          <w:marBottom w:val="0"/>
          <w:divBdr>
            <w:top w:val="none" w:sz="0" w:space="0" w:color="auto"/>
            <w:left w:val="none" w:sz="0" w:space="0" w:color="auto"/>
            <w:bottom w:val="none" w:sz="0" w:space="0" w:color="auto"/>
            <w:right w:val="none" w:sz="0" w:space="0" w:color="auto"/>
          </w:divBdr>
        </w:div>
        <w:div w:id="963076637">
          <w:marLeft w:val="640"/>
          <w:marRight w:val="0"/>
          <w:marTop w:val="0"/>
          <w:marBottom w:val="0"/>
          <w:divBdr>
            <w:top w:val="none" w:sz="0" w:space="0" w:color="auto"/>
            <w:left w:val="none" w:sz="0" w:space="0" w:color="auto"/>
            <w:bottom w:val="none" w:sz="0" w:space="0" w:color="auto"/>
            <w:right w:val="none" w:sz="0" w:space="0" w:color="auto"/>
          </w:divBdr>
        </w:div>
        <w:div w:id="974871971">
          <w:marLeft w:val="640"/>
          <w:marRight w:val="0"/>
          <w:marTop w:val="0"/>
          <w:marBottom w:val="0"/>
          <w:divBdr>
            <w:top w:val="none" w:sz="0" w:space="0" w:color="auto"/>
            <w:left w:val="none" w:sz="0" w:space="0" w:color="auto"/>
            <w:bottom w:val="none" w:sz="0" w:space="0" w:color="auto"/>
            <w:right w:val="none" w:sz="0" w:space="0" w:color="auto"/>
          </w:divBdr>
        </w:div>
        <w:div w:id="990447803">
          <w:marLeft w:val="640"/>
          <w:marRight w:val="0"/>
          <w:marTop w:val="0"/>
          <w:marBottom w:val="0"/>
          <w:divBdr>
            <w:top w:val="none" w:sz="0" w:space="0" w:color="auto"/>
            <w:left w:val="none" w:sz="0" w:space="0" w:color="auto"/>
            <w:bottom w:val="none" w:sz="0" w:space="0" w:color="auto"/>
            <w:right w:val="none" w:sz="0" w:space="0" w:color="auto"/>
          </w:divBdr>
        </w:div>
        <w:div w:id="1034118856">
          <w:marLeft w:val="640"/>
          <w:marRight w:val="0"/>
          <w:marTop w:val="0"/>
          <w:marBottom w:val="0"/>
          <w:divBdr>
            <w:top w:val="none" w:sz="0" w:space="0" w:color="auto"/>
            <w:left w:val="none" w:sz="0" w:space="0" w:color="auto"/>
            <w:bottom w:val="none" w:sz="0" w:space="0" w:color="auto"/>
            <w:right w:val="none" w:sz="0" w:space="0" w:color="auto"/>
          </w:divBdr>
        </w:div>
        <w:div w:id="1124302322">
          <w:marLeft w:val="640"/>
          <w:marRight w:val="0"/>
          <w:marTop w:val="0"/>
          <w:marBottom w:val="0"/>
          <w:divBdr>
            <w:top w:val="none" w:sz="0" w:space="0" w:color="auto"/>
            <w:left w:val="none" w:sz="0" w:space="0" w:color="auto"/>
            <w:bottom w:val="none" w:sz="0" w:space="0" w:color="auto"/>
            <w:right w:val="none" w:sz="0" w:space="0" w:color="auto"/>
          </w:divBdr>
        </w:div>
        <w:div w:id="1133134312">
          <w:marLeft w:val="640"/>
          <w:marRight w:val="0"/>
          <w:marTop w:val="0"/>
          <w:marBottom w:val="0"/>
          <w:divBdr>
            <w:top w:val="none" w:sz="0" w:space="0" w:color="auto"/>
            <w:left w:val="none" w:sz="0" w:space="0" w:color="auto"/>
            <w:bottom w:val="none" w:sz="0" w:space="0" w:color="auto"/>
            <w:right w:val="none" w:sz="0" w:space="0" w:color="auto"/>
          </w:divBdr>
        </w:div>
        <w:div w:id="1147360924">
          <w:marLeft w:val="640"/>
          <w:marRight w:val="0"/>
          <w:marTop w:val="0"/>
          <w:marBottom w:val="0"/>
          <w:divBdr>
            <w:top w:val="none" w:sz="0" w:space="0" w:color="auto"/>
            <w:left w:val="none" w:sz="0" w:space="0" w:color="auto"/>
            <w:bottom w:val="none" w:sz="0" w:space="0" w:color="auto"/>
            <w:right w:val="none" w:sz="0" w:space="0" w:color="auto"/>
          </w:divBdr>
        </w:div>
        <w:div w:id="1210918336">
          <w:marLeft w:val="640"/>
          <w:marRight w:val="0"/>
          <w:marTop w:val="0"/>
          <w:marBottom w:val="0"/>
          <w:divBdr>
            <w:top w:val="none" w:sz="0" w:space="0" w:color="auto"/>
            <w:left w:val="none" w:sz="0" w:space="0" w:color="auto"/>
            <w:bottom w:val="none" w:sz="0" w:space="0" w:color="auto"/>
            <w:right w:val="none" w:sz="0" w:space="0" w:color="auto"/>
          </w:divBdr>
        </w:div>
        <w:div w:id="1226915150">
          <w:marLeft w:val="640"/>
          <w:marRight w:val="0"/>
          <w:marTop w:val="0"/>
          <w:marBottom w:val="0"/>
          <w:divBdr>
            <w:top w:val="none" w:sz="0" w:space="0" w:color="auto"/>
            <w:left w:val="none" w:sz="0" w:space="0" w:color="auto"/>
            <w:bottom w:val="none" w:sz="0" w:space="0" w:color="auto"/>
            <w:right w:val="none" w:sz="0" w:space="0" w:color="auto"/>
          </w:divBdr>
        </w:div>
        <w:div w:id="1235437613">
          <w:marLeft w:val="640"/>
          <w:marRight w:val="0"/>
          <w:marTop w:val="0"/>
          <w:marBottom w:val="0"/>
          <w:divBdr>
            <w:top w:val="none" w:sz="0" w:space="0" w:color="auto"/>
            <w:left w:val="none" w:sz="0" w:space="0" w:color="auto"/>
            <w:bottom w:val="none" w:sz="0" w:space="0" w:color="auto"/>
            <w:right w:val="none" w:sz="0" w:space="0" w:color="auto"/>
          </w:divBdr>
        </w:div>
        <w:div w:id="1249732922">
          <w:marLeft w:val="640"/>
          <w:marRight w:val="0"/>
          <w:marTop w:val="0"/>
          <w:marBottom w:val="0"/>
          <w:divBdr>
            <w:top w:val="none" w:sz="0" w:space="0" w:color="auto"/>
            <w:left w:val="none" w:sz="0" w:space="0" w:color="auto"/>
            <w:bottom w:val="none" w:sz="0" w:space="0" w:color="auto"/>
            <w:right w:val="none" w:sz="0" w:space="0" w:color="auto"/>
          </w:divBdr>
        </w:div>
        <w:div w:id="1291788551">
          <w:marLeft w:val="640"/>
          <w:marRight w:val="0"/>
          <w:marTop w:val="0"/>
          <w:marBottom w:val="0"/>
          <w:divBdr>
            <w:top w:val="none" w:sz="0" w:space="0" w:color="auto"/>
            <w:left w:val="none" w:sz="0" w:space="0" w:color="auto"/>
            <w:bottom w:val="none" w:sz="0" w:space="0" w:color="auto"/>
            <w:right w:val="none" w:sz="0" w:space="0" w:color="auto"/>
          </w:divBdr>
        </w:div>
        <w:div w:id="1353147835">
          <w:marLeft w:val="640"/>
          <w:marRight w:val="0"/>
          <w:marTop w:val="0"/>
          <w:marBottom w:val="0"/>
          <w:divBdr>
            <w:top w:val="none" w:sz="0" w:space="0" w:color="auto"/>
            <w:left w:val="none" w:sz="0" w:space="0" w:color="auto"/>
            <w:bottom w:val="none" w:sz="0" w:space="0" w:color="auto"/>
            <w:right w:val="none" w:sz="0" w:space="0" w:color="auto"/>
          </w:divBdr>
        </w:div>
        <w:div w:id="1357728165">
          <w:marLeft w:val="640"/>
          <w:marRight w:val="0"/>
          <w:marTop w:val="0"/>
          <w:marBottom w:val="0"/>
          <w:divBdr>
            <w:top w:val="none" w:sz="0" w:space="0" w:color="auto"/>
            <w:left w:val="none" w:sz="0" w:space="0" w:color="auto"/>
            <w:bottom w:val="none" w:sz="0" w:space="0" w:color="auto"/>
            <w:right w:val="none" w:sz="0" w:space="0" w:color="auto"/>
          </w:divBdr>
        </w:div>
        <w:div w:id="1359771249">
          <w:marLeft w:val="640"/>
          <w:marRight w:val="0"/>
          <w:marTop w:val="0"/>
          <w:marBottom w:val="0"/>
          <w:divBdr>
            <w:top w:val="none" w:sz="0" w:space="0" w:color="auto"/>
            <w:left w:val="none" w:sz="0" w:space="0" w:color="auto"/>
            <w:bottom w:val="none" w:sz="0" w:space="0" w:color="auto"/>
            <w:right w:val="none" w:sz="0" w:space="0" w:color="auto"/>
          </w:divBdr>
        </w:div>
        <w:div w:id="1402871057">
          <w:marLeft w:val="640"/>
          <w:marRight w:val="0"/>
          <w:marTop w:val="0"/>
          <w:marBottom w:val="0"/>
          <w:divBdr>
            <w:top w:val="none" w:sz="0" w:space="0" w:color="auto"/>
            <w:left w:val="none" w:sz="0" w:space="0" w:color="auto"/>
            <w:bottom w:val="none" w:sz="0" w:space="0" w:color="auto"/>
            <w:right w:val="none" w:sz="0" w:space="0" w:color="auto"/>
          </w:divBdr>
        </w:div>
        <w:div w:id="1410031381">
          <w:marLeft w:val="640"/>
          <w:marRight w:val="0"/>
          <w:marTop w:val="0"/>
          <w:marBottom w:val="0"/>
          <w:divBdr>
            <w:top w:val="none" w:sz="0" w:space="0" w:color="auto"/>
            <w:left w:val="none" w:sz="0" w:space="0" w:color="auto"/>
            <w:bottom w:val="none" w:sz="0" w:space="0" w:color="auto"/>
            <w:right w:val="none" w:sz="0" w:space="0" w:color="auto"/>
          </w:divBdr>
        </w:div>
        <w:div w:id="1474518653">
          <w:marLeft w:val="640"/>
          <w:marRight w:val="0"/>
          <w:marTop w:val="0"/>
          <w:marBottom w:val="0"/>
          <w:divBdr>
            <w:top w:val="none" w:sz="0" w:space="0" w:color="auto"/>
            <w:left w:val="none" w:sz="0" w:space="0" w:color="auto"/>
            <w:bottom w:val="none" w:sz="0" w:space="0" w:color="auto"/>
            <w:right w:val="none" w:sz="0" w:space="0" w:color="auto"/>
          </w:divBdr>
        </w:div>
        <w:div w:id="1561938271">
          <w:marLeft w:val="640"/>
          <w:marRight w:val="0"/>
          <w:marTop w:val="0"/>
          <w:marBottom w:val="0"/>
          <w:divBdr>
            <w:top w:val="none" w:sz="0" w:space="0" w:color="auto"/>
            <w:left w:val="none" w:sz="0" w:space="0" w:color="auto"/>
            <w:bottom w:val="none" w:sz="0" w:space="0" w:color="auto"/>
            <w:right w:val="none" w:sz="0" w:space="0" w:color="auto"/>
          </w:divBdr>
        </w:div>
        <w:div w:id="1562326616">
          <w:marLeft w:val="640"/>
          <w:marRight w:val="0"/>
          <w:marTop w:val="0"/>
          <w:marBottom w:val="0"/>
          <w:divBdr>
            <w:top w:val="none" w:sz="0" w:space="0" w:color="auto"/>
            <w:left w:val="none" w:sz="0" w:space="0" w:color="auto"/>
            <w:bottom w:val="none" w:sz="0" w:space="0" w:color="auto"/>
            <w:right w:val="none" w:sz="0" w:space="0" w:color="auto"/>
          </w:divBdr>
        </w:div>
        <w:div w:id="1622616377">
          <w:marLeft w:val="640"/>
          <w:marRight w:val="0"/>
          <w:marTop w:val="0"/>
          <w:marBottom w:val="0"/>
          <w:divBdr>
            <w:top w:val="none" w:sz="0" w:space="0" w:color="auto"/>
            <w:left w:val="none" w:sz="0" w:space="0" w:color="auto"/>
            <w:bottom w:val="none" w:sz="0" w:space="0" w:color="auto"/>
            <w:right w:val="none" w:sz="0" w:space="0" w:color="auto"/>
          </w:divBdr>
        </w:div>
        <w:div w:id="1654067061">
          <w:marLeft w:val="640"/>
          <w:marRight w:val="0"/>
          <w:marTop w:val="0"/>
          <w:marBottom w:val="0"/>
          <w:divBdr>
            <w:top w:val="none" w:sz="0" w:space="0" w:color="auto"/>
            <w:left w:val="none" w:sz="0" w:space="0" w:color="auto"/>
            <w:bottom w:val="none" w:sz="0" w:space="0" w:color="auto"/>
            <w:right w:val="none" w:sz="0" w:space="0" w:color="auto"/>
          </w:divBdr>
        </w:div>
        <w:div w:id="1706711140">
          <w:marLeft w:val="640"/>
          <w:marRight w:val="0"/>
          <w:marTop w:val="0"/>
          <w:marBottom w:val="0"/>
          <w:divBdr>
            <w:top w:val="none" w:sz="0" w:space="0" w:color="auto"/>
            <w:left w:val="none" w:sz="0" w:space="0" w:color="auto"/>
            <w:bottom w:val="none" w:sz="0" w:space="0" w:color="auto"/>
            <w:right w:val="none" w:sz="0" w:space="0" w:color="auto"/>
          </w:divBdr>
        </w:div>
        <w:div w:id="1737703317">
          <w:marLeft w:val="640"/>
          <w:marRight w:val="0"/>
          <w:marTop w:val="0"/>
          <w:marBottom w:val="0"/>
          <w:divBdr>
            <w:top w:val="none" w:sz="0" w:space="0" w:color="auto"/>
            <w:left w:val="none" w:sz="0" w:space="0" w:color="auto"/>
            <w:bottom w:val="none" w:sz="0" w:space="0" w:color="auto"/>
            <w:right w:val="none" w:sz="0" w:space="0" w:color="auto"/>
          </w:divBdr>
        </w:div>
        <w:div w:id="1777745894">
          <w:marLeft w:val="640"/>
          <w:marRight w:val="0"/>
          <w:marTop w:val="0"/>
          <w:marBottom w:val="0"/>
          <w:divBdr>
            <w:top w:val="none" w:sz="0" w:space="0" w:color="auto"/>
            <w:left w:val="none" w:sz="0" w:space="0" w:color="auto"/>
            <w:bottom w:val="none" w:sz="0" w:space="0" w:color="auto"/>
            <w:right w:val="none" w:sz="0" w:space="0" w:color="auto"/>
          </w:divBdr>
        </w:div>
        <w:div w:id="1796097345">
          <w:marLeft w:val="640"/>
          <w:marRight w:val="0"/>
          <w:marTop w:val="0"/>
          <w:marBottom w:val="0"/>
          <w:divBdr>
            <w:top w:val="none" w:sz="0" w:space="0" w:color="auto"/>
            <w:left w:val="none" w:sz="0" w:space="0" w:color="auto"/>
            <w:bottom w:val="none" w:sz="0" w:space="0" w:color="auto"/>
            <w:right w:val="none" w:sz="0" w:space="0" w:color="auto"/>
          </w:divBdr>
        </w:div>
        <w:div w:id="1813405074">
          <w:marLeft w:val="640"/>
          <w:marRight w:val="0"/>
          <w:marTop w:val="0"/>
          <w:marBottom w:val="0"/>
          <w:divBdr>
            <w:top w:val="none" w:sz="0" w:space="0" w:color="auto"/>
            <w:left w:val="none" w:sz="0" w:space="0" w:color="auto"/>
            <w:bottom w:val="none" w:sz="0" w:space="0" w:color="auto"/>
            <w:right w:val="none" w:sz="0" w:space="0" w:color="auto"/>
          </w:divBdr>
        </w:div>
        <w:div w:id="1842742632">
          <w:marLeft w:val="640"/>
          <w:marRight w:val="0"/>
          <w:marTop w:val="0"/>
          <w:marBottom w:val="0"/>
          <w:divBdr>
            <w:top w:val="none" w:sz="0" w:space="0" w:color="auto"/>
            <w:left w:val="none" w:sz="0" w:space="0" w:color="auto"/>
            <w:bottom w:val="none" w:sz="0" w:space="0" w:color="auto"/>
            <w:right w:val="none" w:sz="0" w:space="0" w:color="auto"/>
          </w:divBdr>
        </w:div>
        <w:div w:id="1898976242">
          <w:marLeft w:val="640"/>
          <w:marRight w:val="0"/>
          <w:marTop w:val="0"/>
          <w:marBottom w:val="0"/>
          <w:divBdr>
            <w:top w:val="none" w:sz="0" w:space="0" w:color="auto"/>
            <w:left w:val="none" w:sz="0" w:space="0" w:color="auto"/>
            <w:bottom w:val="none" w:sz="0" w:space="0" w:color="auto"/>
            <w:right w:val="none" w:sz="0" w:space="0" w:color="auto"/>
          </w:divBdr>
        </w:div>
        <w:div w:id="1937516403">
          <w:marLeft w:val="640"/>
          <w:marRight w:val="0"/>
          <w:marTop w:val="0"/>
          <w:marBottom w:val="0"/>
          <w:divBdr>
            <w:top w:val="none" w:sz="0" w:space="0" w:color="auto"/>
            <w:left w:val="none" w:sz="0" w:space="0" w:color="auto"/>
            <w:bottom w:val="none" w:sz="0" w:space="0" w:color="auto"/>
            <w:right w:val="none" w:sz="0" w:space="0" w:color="auto"/>
          </w:divBdr>
        </w:div>
        <w:div w:id="1974021163">
          <w:marLeft w:val="640"/>
          <w:marRight w:val="0"/>
          <w:marTop w:val="0"/>
          <w:marBottom w:val="0"/>
          <w:divBdr>
            <w:top w:val="none" w:sz="0" w:space="0" w:color="auto"/>
            <w:left w:val="none" w:sz="0" w:space="0" w:color="auto"/>
            <w:bottom w:val="none" w:sz="0" w:space="0" w:color="auto"/>
            <w:right w:val="none" w:sz="0" w:space="0" w:color="auto"/>
          </w:divBdr>
        </w:div>
        <w:div w:id="1980064860">
          <w:marLeft w:val="640"/>
          <w:marRight w:val="0"/>
          <w:marTop w:val="0"/>
          <w:marBottom w:val="0"/>
          <w:divBdr>
            <w:top w:val="none" w:sz="0" w:space="0" w:color="auto"/>
            <w:left w:val="none" w:sz="0" w:space="0" w:color="auto"/>
            <w:bottom w:val="none" w:sz="0" w:space="0" w:color="auto"/>
            <w:right w:val="none" w:sz="0" w:space="0" w:color="auto"/>
          </w:divBdr>
        </w:div>
        <w:div w:id="2029983567">
          <w:marLeft w:val="640"/>
          <w:marRight w:val="0"/>
          <w:marTop w:val="0"/>
          <w:marBottom w:val="0"/>
          <w:divBdr>
            <w:top w:val="none" w:sz="0" w:space="0" w:color="auto"/>
            <w:left w:val="none" w:sz="0" w:space="0" w:color="auto"/>
            <w:bottom w:val="none" w:sz="0" w:space="0" w:color="auto"/>
            <w:right w:val="none" w:sz="0" w:space="0" w:color="auto"/>
          </w:divBdr>
        </w:div>
        <w:div w:id="2041011612">
          <w:marLeft w:val="640"/>
          <w:marRight w:val="0"/>
          <w:marTop w:val="0"/>
          <w:marBottom w:val="0"/>
          <w:divBdr>
            <w:top w:val="none" w:sz="0" w:space="0" w:color="auto"/>
            <w:left w:val="none" w:sz="0" w:space="0" w:color="auto"/>
            <w:bottom w:val="none" w:sz="0" w:space="0" w:color="auto"/>
            <w:right w:val="none" w:sz="0" w:space="0" w:color="auto"/>
          </w:divBdr>
        </w:div>
        <w:div w:id="2055344677">
          <w:marLeft w:val="640"/>
          <w:marRight w:val="0"/>
          <w:marTop w:val="0"/>
          <w:marBottom w:val="0"/>
          <w:divBdr>
            <w:top w:val="none" w:sz="0" w:space="0" w:color="auto"/>
            <w:left w:val="none" w:sz="0" w:space="0" w:color="auto"/>
            <w:bottom w:val="none" w:sz="0" w:space="0" w:color="auto"/>
            <w:right w:val="none" w:sz="0" w:space="0" w:color="auto"/>
          </w:divBdr>
        </w:div>
        <w:div w:id="2093626874">
          <w:marLeft w:val="640"/>
          <w:marRight w:val="0"/>
          <w:marTop w:val="0"/>
          <w:marBottom w:val="0"/>
          <w:divBdr>
            <w:top w:val="none" w:sz="0" w:space="0" w:color="auto"/>
            <w:left w:val="none" w:sz="0" w:space="0" w:color="auto"/>
            <w:bottom w:val="none" w:sz="0" w:space="0" w:color="auto"/>
            <w:right w:val="none" w:sz="0" w:space="0" w:color="auto"/>
          </w:divBdr>
        </w:div>
        <w:div w:id="2107919240">
          <w:marLeft w:val="640"/>
          <w:marRight w:val="0"/>
          <w:marTop w:val="0"/>
          <w:marBottom w:val="0"/>
          <w:divBdr>
            <w:top w:val="none" w:sz="0" w:space="0" w:color="auto"/>
            <w:left w:val="none" w:sz="0" w:space="0" w:color="auto"/>
            <w:bottom w:val="none" w:sz="0" w:space="0" w:color="auto"/>
            <w:right w:val="none" w:sz="0" w:space="0" w:color="auto"/>
          </w:divBdr>
        </w:div>
        <w:div w:id="2109695951">
          <w:marLeft w:val="640"/>
          <w:marRight w:val="0"/>
          <w:marTop w:val="0"/>
          <w:marBottom w:val="0"/>
          <w:divBdr>
            <w:top w:val="none" w:sz="0" w:space="0" w:color="auto"/>
            <w:left w:val="none" w:sz="0" w:space="0" w:color="auto"/>
            <w:bottom w:val="none" w:sz="0" w:space="0" w:color="auto"/>
            <w:right w:val="none" w:sz="0" w:space="0" w:color="auto"/>
          </w:divBdr>
        </w:div>
        <w:div w:id="2129396002">
          <w:marLeft w:val="640"/>
          <w:marRight w:val="0"/>
          <w:marTop w:val="0"/>
          <w:marBottom w:val="0"/>
          <w:divBdr>
            <w:top w:val="none" w:sz="0" w:space="0" w:color="auto"/>
            <w:left w:val="none" w:sz="0" w:space="0" w:color="auto"/>
            <w:bottom w:val="none" w:sz="0" w:space="0" w:color="auto"/>
            <w:right w:val="none" w:sz="0" w:space="0" w:color="auto"/>
          </w:divBdr>
        </w:div>
        <w:div w:id="2146854801">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834360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2031370918">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55322479">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90787904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398867178">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861544">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19281934">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42100237">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586377765">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1883490">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1562472965">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sChild>
    </w:div>
    <w:div w:id="1167132403">
      <w:bodyDiv w:val="1"/>
      <w:marLeft w:val="0"/>
      <w:marRight w:val="0"/>
      <w:marTop w:val="0"/>
      <w:marBottom w:val="0"/>
      <w:divBdr>
        <w:top w:val="none" w:sz="0" w:space="0" w:color="auto"/>
        <w:left w:val="none" w:sz="0" w:space="0" w:color="auto"/>
        <w:bottom w:val="none" w:sz="0" w:space="0" w:color="auto"/>
        <w:right w:val="none" w:sz="0" w:space="0" w:color="auto"/>
      </w:divBdr>
      <w:divsChild>
        <w:div w:id="91584636">
          <w:marLeft w:val="640"/>
          <w:marRight w:val="0"/>
          <w:marTop w:val="0"/>
          <w:marBottom w:val="0"/>
          <w:divBdr>
            <w:top w:val="none" w:sz="0" w:space="0" w:color="auto"/>
            <w:left w:val="none" w:sz="0" w:space="0" w:color="auto"/>
            <w:bottom w:val="none" w:sz="0" w:space="0" w:color="auto"/>
            <w:right w:val="none" w:sz="0" w:space="0" w:color="auto"/>
          </w:divBdr>
        </w:div>
        <w:div w:id="201014723">
          <w:marLeft w:val="640"/>
          <w:marRight w:val="0"/>
          <w:marTop w:val="0"/>
          <w:marBottom w:val="0"/>
          <w:divBdr>
            <w:top w:val="none" w:sz="0" w:space="0" w:color="auto"/>
            <w:left w:val="none" w:sz="0" w:space="0" w:color="auto"/>
            <w:bottom w:val="none" w:sz="0" w:space="0" w:color="auto"/>
            <w:right w:val="none" w:sz="0" w:space="0" w:color="auto"/>
          </w:divBdr>
        </w:div>
        <w:div w:id="214005236">
          <w:marLeft w:val="640"/>
          <w:marRight w:val="0"/>
          <w:marTop w:val="0"/>
          <w:marBottom w:val="0"/>
          <w:divBdr>
            <w:top w:val="none" w:sz="0" w:space="0" w:color="auto"/>
            <w:left w:val="none" w:sz="0" w:space="0" w:color="auto"/>
            <w:bottom w:val="none" w:sz="0" w:space="0" w:color="auto"/>
            <w:right w:val="none" w:sz="0" w:space="0" w:color="auto"/>
          </w:divBdr>
        </w:div>
        <w:div w:id="239292334">
          <w:marLeft w:val="640"/>
          <w:marRight w:val="0"/>
          <w:marTop w:val="0"/>
          <w:marBottom w:val="0"/>
          <w:divBdr>
            <w:top w:val="none" w:sz="0" w:space="0" w:color="auto"/>
            <w:left w:val="none" w:sz="0" w:space="0" w:color="auto"/>
            <w:bottom w:val="none" w:sz="0" w:space="0" w:color="auto"/>
            <w:right w:val="none" w:sz="0" w:space="0" w:color="auto"/>
          </w:divBdr>
        </w:div>
        <w:div w:id="260114092">
          <w:marLeft w:val="640"/>
          <w:marRight w:val="0"/>
          <w:marTop w:val="0"/>
          <w:marBottom w:val="0"/>
          <w:divBdr>
            <w:top w:val="none" w:sz="0" w:space="0" w:color="auto"/>
            <w:left w:val="none" w:sz="0" w:space="0" w:color="auto"/>
            <w:bottom w:val="none" w:sz="0" w:space="0" w:color="auto"/>
            <w:right w:val="none" w:sz="0" w:space="0" w:color="auto"/>
          </w:divBdr>
        </w:div>
        <w:div w:id="353576216">
          <w:marLeft w:val="640"/>
          <w:marRight w:val="0"/>
          <w:marTop w:val="0"/>
          <w:marBottom w:val="0"/>
          <w:divBdr>
            <w:top w:val="none" w:sz="0" w:space="0" w:color="auto"/>
            <w:left w:val="none" w:sz="0" w:space="0" w:color="auto"/>
            <w:bottom w:val="none" w:sz="0" w:space="0" w:color="auto"/>
            <w:right w:val="none" w:sz="0" w:space="0" w:color="auto"/>
          </w:divBdr>
        </w:div>
        <w:div w:id="383405967">
          <w:marLeft w:val="640"/>
          <w:marRight w:val="0"/>
          <w:marTop w:val="0"/>
          <w:marBottom w:val="0"/>
          <w:divBdr>
            <w:top w:val="none" w:sz="0" w:space="0" w:color="auto"/>
            <w:left w:val="none" w:sz="0" w:space="0" w:color="auto"/>
            <w:bottom w:val="none" w:sz="0" w:space="0" w:color="auto"/>
            <w:right w:val="none" w:sz="0" w:space="0" w:color="auto"/>
          </w:divBdr>
        </w:div>
        <w:div w:id="509754009">
          <w:marLeft w:val="640"/>
          <w:marRight w:val="0"/>
          <w:marTop w:val="0"/>
          <w:marBottom w:val="0"/>
          <w:divBdr>
            <w:top w:val="none" w:sz="0" w:space="0" w:color="auto"/>
            <w:left w:val="none" w:sz="0" w:space="0" w:color="auto"/>
            <w:bottom w:val="none" w:sz="0" w:space="0" w:color="auto"/>
            <w:right w:val="none" w:sz="0" w:space="0" w:color="auto"/>
          </w:divBdr>
        </w:div>
        <w:div w:id="579102628">
          <w:marLeft w:val="640"/>
          <w:marRight w:val="0"/>
          <w:marTop w:val="0"/>
          <w:marBottom w:val="0"/>
          <w:divBdr>
            <w:top w:val="none" w:sz="0" w:space="0" w:color="auto"/>
            <w:left w:val="none" w:sz="0" w:space="0" w:color="auto"/>
            <w:bottom w:val="none" w:sz="0" w:space="0" w:color="auto"/>
            <w:right w:val="none" w:sz="0" w:space="0" w:color="auto"/>
          </w:divBdr>
        </w:div>
        <w:div w:id="612250764">
          <w:marLeft w:val="640"/>
          <w:marRight w:val="0"/>
          <w:marTop w:val="0"/>
          <w:marBottom w:val="0"/>
          <w:divBdr>
            <w:top w:val="none" w:sz="0" w:space="0" w:color="auto"/>
            <w:left w:val="none" w:sz="0" w:space="0" w:color="auto"/>
            <w:bottom w:val="none" w:sz="0" w:space="0" w:color="auto"/>
            <w:right w:val="none" w:sz="0" w:space="0" w:color="auto"/>
          </w:divBdr>
        </w:div>
        <w:div w:id="666058762">
          <w:marLeft w:val="640"/>
          <w:marRight w:val="0"/>
          <w:marTop w:val="0"/>
          <w:marBottom w:val="0"/>
          <w:divBdr>
            <w:top w:val="none" w:sz="0" w:space="0" w:color="auto"/>
            <w:left w:val="none" w:sz="0" w:space="0" w:color="auto"/>
            <w:bottom w:val="none" w:sz="0" w:space="0" w:color="auto"/>
            <w:right w:val="none" w:sz="0" w:space="0" w:color="auto"/>
          </w:divBdr>
        </w:div>
        <w:div w:id="679701895">
          <w:marLeft w:val="640"/>
          <w:marRight w:val="0"/>
          <w:marTop w:val="0"/>
          <w:marBottom w:val="0"/>
          <w:divBdr>
            <w:top w:val="none" w:sz="0" w:space="0" w:color="auto"/>
            <w:left w:val="none" w:sz="0" w:space="0" w:color="auto"/>
            <w:bottom w:val="none" w:sz="0" w:space="0" w:color="auto"/>
            <w:right w:val="none" w:sz="0" w:space="0" w:color="auto"/>
          </w:divBdr>
        </w:div>
        <w:div w:id="688719694">
          <w:marLeft w:val="640"/>
          <w:marRight w:val="0"/>
          <w:marTop w:val="0"/>
          <w:marBottom w:val="0"/>
          <w:divBdr>
            <w:top w:val="none" w:sz="0" w:space="0" w:color="auto"/>
            <w:left w:val="none" w:sz="0" w:space="0" w:color="auto"/>
            <w:bottom w:val="none" w:sz="0" w:space="0" w:color="auto"/>
            <w:right w:val="none" w:sz="0" w:space="0" w:color="auto"/>
          </w:divBdr>
        </w:div>
        <w:div w:id="704714954">
          <w:marLeft w:val="640"/>
          <w:marRight w:val="0"/>
          <w:marTop w:val="0"/>
          <w:marBottom w:val="0"/>
          <w:divBdr>
            <w:top w:val="none" w:sz="0" w:space="0" w:color="auto"/>
            <w:left w:val="none" w:sz="0" w:space="0" w:color="auto"/>
            <w:bottom w:val="none" w:sz="0" w:space="0" w:color="auto"/>
            <w:right w:val="none" w:sz="0" w:space="0" w:color="auto"/>
          </w:divBdr>
        </w:div>
        <w:div w:id="731195034">
          <w:marLeft w:val="640"/>
          <w:marRight w:val="0"/>
          <w:marTop w:val="0"/>
          <w:marBottom w:val="0"/>
          <w:divBdr>
            <w:top w:val="none" w:sz="0" w:space="0" w:color="auto"/>
            <w:left w:val="none" w:sz="0" w:space="0" w:color="auto"/>
            <w:bottom w:val="none" w:sz="0" w:space="0" w:color="auto"/>
            <w:right w:val="none" w:sz="0" w:space="0" w:color="auto"/>
          </w:divBdr>
        </w:div>
        <w:div w:id="781613948">
          <w:marLeft w:val="640"/>
          <w:marRight w:val="0"/>
          <w:marTop w:val="0"/>
          <w:marBottom w:val="0"/>
          <w:divBdr>
            <w:top w:val="none" w:sz="0" w:space="0" w:color="auto"/>
            <w:left w:val="none" w:sz="0" w:space="0" w:color="auto"/>
            <w:bottom w:val="none" w:sz="0" w:space="0" w:color="auto"/>
            <w:right w:val="none" w:sz="0" w:space="0" w:color="auto"/>
          </w:divBdr>
        </w:div>
        <w:div w:id="824857071">
          <w:marLeft w:val="640"/>
          <w:marRight w:val="0"/>
          <w:marTop w:val="0"/>
          <w:marBottom w:val="0"/>
          <w:divBdr>
            <w:top w:val="none" w:sz="0" w:space="0" w:color="auto"/>
            <w:left w:val="none" w:sz="0" w:space="0" w:color="auto"/>
            <w:bottom w:val="none" w:sz="0" w:space="0" w:color="auto"/>
            <w:right w:val="none" w:sz="0" w:space="0" w:color="auto"/>
          </w:divBdr>
        </w:div>
        <w:div w:id="827289021">
          <w:marLeft w:val="640"/>
          <w:marRight w:val="0"/>
          <w:marTop w:val="0"/>
          <w:marBottom w:val="0"/>
          <w:divBdr>
            <w:top w:val="none" w:sz="0" w:space="0" w:color="auto"/>
            <w:left w:val="none" w:sz="0" w:space="0" w:color="auto"/>
            <w:bottom w:val="none" w:sz="0" w:space="0" w:color="auto"/>
            <w:right w:val="none" w:sz="0" w:space="0" w:color="auto"/>
          </w:divBdr>
          <w:divsChild>
            <w:div w:id="730664120">
              <w:marLeft w:val="0"/>
              <w:marRight w:val="0"/>
              <w:marTop w:val="0"/>
              <w:marBottom w:val="0"/>
              <w:divBdr>
                <w:top w:val="none" w:sz="0" w:space="0" w:color="auto"/>
                <w:left w:val="none" w:sz="0" w:space="0" w:color="auto"/>
                <w:bottom w:val="none" w:sz="0" w:space="0" w:color="auto"/>
                <w:right w:val="none" w:sz="0" w:space="0" w:color="auto"/>
              </w:divBdr>
              <w:divsChild>
                <w:div w:id="11998184">
                  <w:marLeft w:val="640"/>
                  <w:marRight w:val="0"/>
                  <w:marTop w:val="0"/>
                  <w:marBottom w:val="0"/>
                  <w:divBdr>
                    <w:top w:val="none" w:sz="0" w:space="0" w:color="auto"/>
                    <w:left w:val="none" w:sz="0" w:space="0" w:color="auto"/>
                    <w:bottom w:val="none" w:sz="0" w:space="0" w:color="auto"/>
                    <w:right w:val="none" w:sz="0" w:space="0" w:color="auto"/>
                  </w:divBdr>
                </w:div>
                <w:div w:id="63185536">
                  <w:marLeft w:val="640"/>
                  <w:marRight w:val="0"/>
                  <w:marTop w:val="0"/>
                  <w:marBottom w:val="0"/>
                  <w:divBdr>
                    <w:top w:val="none" w:sz="0" w:space="0" w:color="auto"/>
                    <w:left w:val="none" w:sz="0" w:space="0" w:color="auto"/>
                    <w:bottom w:val="none" w:sz="0" w:space="0" w:color="auto"/>
                    <w:right w:val="none" w:sz="0" w:space="0" w:color="auto"/>
                  </w:divBdr>
                </w:div>
                <w:div w:id="69742904">
                  <w:marLeft w:val="640"/>
                  <w:marRight w:val="0"/>
                  <w:marTop w:val="0"/>
                  <w:marBottom w:val="0"/>
                  <w:divBdr>
                    <w:top w:val="none" w:sz="0" w:space="0" w:color="auto"/>
                    <w:left w:val="none" w:sz="0" w:space="0" w:color="auto"/>
                    <w:bottom w:val="none" w:sz="0" w:space="0" w:color="auto"/>
                    <w:right w:val="none" w:sz="0" w:space="0" w:color="auto"/>
                  </w:divBdr>
                </w:div>
                <w:div w:id="77363940">
                  <w:marLeft w:val="640"/>
                  <w:marRight w:val="0"/>
                  <w:marTop w:val="0"/>
                  <w:marBottom w:val="0"/>
                  <w:divBdr>
                    <w:top w:val="none" w:sz="0" w:space="0" w:color="auto"/>
                    <w:left w:val="none" w:sz="0" w:space="0" w:color="auto"/>
                    <w:bottom w:val="none" w:sz="0" w:space="0" w:color="auto"/>
                    <w:right w:val="none" w:sz="0" w:space="0" w:color="auto"/>
                  </w:divBdr>
                </w:div>
                <w:div w:id="107623282">
                  <w:marLeft w:val="640"/>
                  <w:marRight w:val="0"/>
                  <w:marTop w:val="0"/>
                  <w:marBottom w:val="0"/>
                  <w:divBdr>
                    <w:top w:val="none" w:sz="0" w:space="0" w:color="auto"/>
                    <w:left w:val="none" w:sz="0" w:space="0" w:color="auto"/>
                    <w:bottom w:val="none" w:sz="0" w:space="0" w:color="auto"/>
                    <w:right w:val="none" w:sz="0" w:space="0" w:color="auto"/>
                  </w:divBdr>
                </w:div>
                <w:div w:id="111754479">
                  <w:marLeft w:val="640"/>
                  <w:marRight w:val="0"/>
                  <w:marTop w:val="0"/>
                  <w:marBottom w:val="0"/>
                  <w:divBdr>
                    <w:top w:val="none" w:sz="0" w:space="0" w:color="auto"/>
                    <w:left w:val="none" w:sz="0" w:space="0" w:color="auto"/>
                    <w:bottom w:val="none" w:sz="0" w:space="0" w:color="auto"/>
                    <w:right w:val="none" w:sz="0" w:space="0" w:color="auto"/>
                  </w:divBdr>
                </w:div>
                <w:div w:id="122045926">
                  <w:marLeft w:val="640"/>
                  <w:marRight w:val="0"/>
                  <w:marTop w:val="0"/>
                  <w:marBottom w:val="0"/>
                  <w:divBdr>
                    <w:top w:val="none" w:sz="0" w:space="0" w:color="auto"/>
                    <w:left w:val="none" w:sz="0" w:space="0" w:color="auto"/>
                    <w:bottom w:val="none" w:sz="0" w:space="0" w:color="auto"/>
                    <w:right w:val="none" w:sz="0" w:space="0" w:color="auto"/>
                  </w:divBdr>
                </w:div>
                <w:div w:id="162204040">
                  <w:marLeft w:val="640"/>
                  <w:marRight w:val="0"/>
                  <w:marTop w:val="0"/>
                  <w:marBottom w:val="0"/>
                  <w:divBdr>
                    <w:top w:val="none" w:sz="0" w:space="0" w:color="auto"/>
                    <w:left w:val="none" w:sz="0" w:space="0" w:color="auto"/>
                    <w:bottom w:val="none" w:sz="0" w:space="0" w:color="auto"/>
                    <w:right w:val="none" w:sz="0" w:space="0" w:color="auto"/>
                  </w:divBdr>
                </w:div>
                <w:div w:id="189954022">
                  <w:marLeft w:val="640"/>
                  <w:marRight w:val="0"/>
                  <w:marTop w:val="0"/>
                  <w:marBottom w:val="0"/>
                  <w:divBdr>
                    <w:top w:val="none" w:sz="0" w:space="0" w:color="auto"/>
                    <w:left w:val="none" w:sz="0" w:space="0" w:color="auto"/>
                    <w:bottom w:val="none" w:sz="0" w:space="0" w:color="auto"/>
                    <w:right w:val="none" w:sz="0" w:space="0" w:color="auto"/>
                  </w:divBdr>
                </w:div>
                <w:div w:id="199711167">
                  <w:marLeft w:val="640"/>
                  <w:marRight w:val="0"/>
                  <w:marTop w:val="0"/>
                  <w:marBottom w:val="0"/>
                  <w:divBdr>
                    <w:top w:val="none" w:sz="0" w:space="0" w:color="auto"/>
                    <w:left w:val="none" w:sz="0" w:space="0" w:color="auto"/>
                    <w:bottom w:val="none" w:sz="0" w:space="0" w:color="auto"/>
                    <w:right w:val="none" w:sz="0" w:space="0" w:color="auto"/>
                  </w:divBdr>
                </w:div>
                <w:div w:id="205526867">
                  <w:marLeft w:val="640"/>
                  <w:marRight w:val="0"/>
                  <w:marTop w:val="0"/>
                  <w:marBottom w:val="0"/>
                  <w:divBdr>
                    <w:top w:val="none" w:sz="0" w:space="0" w:color="auto"/>
                    <w:left w:val="none" w:sz="0" w:space="0" w:color="auto"/>
                    <w:bottom w:val="none" w:sz="0" w:space="0" w:color="auto"/>
                    <w:right w:val="none" w:sz="0" w:space="0" w:color="auto"/>
                  </w:divBdr>
                </w:div>
                <w:div w:id="424961026">
                  <w:marLeft w:val="640"/>
                  <w:marRight w:val="0"/>
                  <w:marTop w:val="0"/>
                  <w:marBottom w:val="0"/>
                  <w:divBdr>
                    <w:top w:val="none" w:sz="0" w:space="0" w:color="auto"/>
                    <w:left w:val="none" w:sz="0" w:space="0" w:color="auto"/>
                    <w:bottom w:val="none" w:sz="0" w:space="0" w:color="auto"/>
                    <w:right w:val="none" w:sz="0" w:space="0" w:color="auto"/>
                  </w:divBdr>
                </w:div>
                <w:div w:id="450592134">
                  <w:marLeft w:val="640"/>
                  <w:marRight w:val="0"/>
                  <w:marTop w:val="0"/>
                  <w:marBottom w:val="0"/>
                  <w:divBdr>
                    <w:top w:val="none" w:sz="0" w:space="0" w:color="auto"/>
                    <w:left w:val="none" w:sz="0" w:space="0" w:color="auto"/>
                    <w:bottom w:val="none" w:sz="0" w:space="0" w:color="auto"/>
                    <w:right w:val="none" w:sz="0" w:space="0" w:color="auto"/>
                  </w:divBdr>
                </w:div>
                <w:div w:id="478156157">
                  <w:marLeft w:val="640"/>
                  <w:marRight w:val="0"/>
                  <w:marTop w:val="0"/>
                  <w:marBottom w:val="0"/>
                  <w:divBdr>
                    <w:top w:val="none" w:sz="0" w:space="0" w:color="auto"/>
                    <w:left w:val="none" w:sz="0" w:space="0" w:color="auto"/>
                    <w:bottom w:val="none" w:sz="0" w:space="0" w:color="auto"/>
                    <w:right w:val="none" w:sz="0" w:space="0" w:color="auto"/>
                  </w:divBdr>
                </w:div>
                <w:div w:id="495919228">
                  <w:marLeft w:val="640"/>
                  <w:marRight w:val="0"/>
                  <w:marTop w:val="0"/>
                  <w:marBottom w:val="0"/>
                  <w:divBdr>
                    <w:top w:val="none" w:sz="0" w:space="0" w:color="auto"/>
                    <w:left w:val="none" w:sz="0" w:space="0" w:color="auto"/>
                    <w:bottom w:val="none" w:sz="0" w:space="0" w:color="auto"/>
                    <w:right w:val="none" w:sz="0" w:space="0" w:color="auto"/>
                  </w:divBdr>
                </w:div>
                <w:div w:id="505438391">
                  <w:marLeft w:val="640"/>
                  <w:marRight w:val="0"/>
                  <w:marTop w:val="0"/>
                  <w:marBottom w:val="0"/>
                  <w:divBdr>
                    <w:top w:val="none" w:sz="0" w:space="0" w:color="auto"/>
                    <w:left w:val="none" w:sz="0" w:space="0" w:color="auto"/>
                    <w:bottom w:val="none" w:sz="0" w:space="0" w:color="auto"/>
                    <w:right w:val="none" w:sz="0" w:space="0" w:color="auto"/>
                  </w:divBdr>
                </w:div>
                <w:div w:id="560949466">
                  <w:marLeft w:val="640"/>
                  <w:marRight w:val="0"/>
                  <w:marTop w:val="0"/>
                  <w:marBottom w:val="0"/>
                  <w:divBdr>
                    <w:top w:val="none" w:sz="0" w:space="0" w:color="auto"/>
                    <w:left w:val="none" w:sz="0" w:space="0" w:color="auto"/>
                    <w:bottom w:val="none" w:sz="0" w:space="0" w:color="auto"/>
                    <w:right w:val="none" w:sz="0" w:space="0" w:color="auto"/>
                  </w:divBdr>
                </w:div>
                <w:div w:id="731732704">
                  <w:marLeft w:val="640"/>
                  <w:marRight w:val="0"/>
                  <w:marTop w:val="0"/>
                  <w:marBottom w:val="0"/>
                  <w:divBdr>
                    <w:top w:val="none" w:sz="0" w:space="0" w:color="auto"/>
                    <w:left w:val="none" w:sz="0" w:space="0" w:color="auto"/>
                    <w:bottom w:val="none" w:sz="0" w:space="0" w:color="auto"/>
                    <w:right w:val="none" w:sz="0" w:space="0" w:color="auto"/>
                  </w:divBdr>
                </w:div>
                <w:div w:id="734666257">
                  <w:marLeft w:val="640"/>
                  <w:marRight w:val="0"/>
                  <w:marTop w:val="0"/>
                  <w:marBottom w:val="0"/>
                  <w:divBdr>
                    <w:top w:val="none" w:sz="0" w:space="0" w:color="auto"/>
                    <w:left w:val="none" w:sz="0" w:space="0" w:color="auto"/>
                    <w:bottom w:val="none" w:sz="0" w:space="0" w:color="auto"/>
                    <w:right w:val="none" w:sz="0" w:space="0" w:color="auto"/>
                  </w:divBdr>
                </w:div>
                <w:div w:id="748116535">
                  <w:marLeft w:val="640"/>
                  <w:marRight w:val="0"/>
                  <w:marTop w:val="0"/>
                  <w:marBottom w:val="0"/>
                  <w:divBdr>
                    <w:top w:val="none" w:sz="0" w:space="0" w:color="auto"/>
                    <w:left w:val="none" w:sz="0" w:space="0" w:color="auto"/>
                    <w:bottom w:val="none" w:sz="0" w:space="0" w:color="auto"/>
                    <w:right w:val="none" w:sz="0" w:space="0" w:color="auto"/>
                  </w:divBdr>
                </w:div>
                <w:div w:id="779180321">
                  <w:marLeft w:val="640"/>
                  <w:marRight w:val="0"/>
                  <w:marTop w:val="0"/>
                  <w:marBottom w:val="0"/>
                  <w:divBdr>
                    <w:top w:val="none" w:sz="0" w:space="0" w:color="auto"/>
                    <w:left w:val="none" w:sz="0" w:space="0" w:color="auto"/>
                    <w:bottom w:val="none" w:sz="0" w:space="0" w:color="auto"/>
                    <w:right w:val="none" w:sz="0" w:space="0" w:color="auto"/>
                  </w:divBdr>
                </w:div>
                <w:div w:id="824079973">
                  <w:marLeft w:val="640"/>
                  <w:marRight w:val="0"/>
                  <w:marTop w:val="0"/>
                  <w:marBottom w:val="0"/>
                  <w:divBdr>
                    <w:top w:val="none" w:sz="0" w:space="0" w:color="auto"/>
                    <w:left w:val="none" w:sz="0" w:space="0" w:color="auto"/>
                    <w:bottom w:val="none" w:sz="0" w:space="0" w:color="auto"/>
                    <w:right w:val="none" w:sz="0" w:space="0" w:color="auto"/>
                  </w:divBdr>
                </w:div>
                <w:div w:id="865287438">
                  <w:marLeft w:val="640"/>
                  <w:marRight w:val="0"/>
                  <w:marTop w:val="0"/>
                  <w:marBottom w:val="0"/>
                  <w:divBdr>
                    <w:top w:val="none" w:sz="0" w:space="0" w:color="auto"/>
                    <w:left w:val="none" w:sz="0" w:space="0" w:color="auto"/>
                    <w:bottom w:val="none" w:sz="0" w:space="0" w:color="auto"/>
                    <w:right w:val="none" w:sz="0" w:space="0" w:color="auto"/>
                  </w:divBdr>
                </w:div>
                <w:div w:id="899441504">
                  <w:marLeft w:val="640"/>
                  <w:marRight w:val="0"/>
                  <w:marTop w:val="0"/>
                  <w:marBottom w:val="0"/>
                  <w:divBdr>
                    <w:top w:val="none" w:sz="0" w:space="0" w:color="auto"/>
                    <w:left w:val="none" w:sz="0" w:space="0" w:color="auto"/>
                    <w:bottom w:val="none" w:sz="0" w:space="0" w:color="auto"/>
                    <w:right w:val="none" w:sz="0" w:space="0" w:color="auto"/>
                  </w:divBdr>
                </w:div>
                <w:div w:id="900795244">
                  <w:marLeft w:val="640"/>
                  <w:marRight w:val="0"/>
                  <w:marTop w:val="0"/>
                  <w:marBottom w:val="0"/>
                  <w:divBdr>
                    <w:top w:val="none" w:sz="0" w:space="0" w:color="auto"/>
                    <w:left w:val="none" w:sz="0" w:space="0" w:color="auto"/>
                    <w:bottom w:val="none" w:sz="0" w:space="0" w:color="auto"/>
                    <w:right w:val="none" w:sz="0" w:space="0" w:color="auto"/>
                  </w:divBdr>
                </w:div>
                <w:div w:id="930819086">
                  <w:marLeft w:val="640"/>
                  <w:marRight w:val="0"/>
                  <w:marTop w:val="0"/>
                  <w:marBottom w:val="0"/>
                  <w:divBdr>
                    <w:top w:val="none" w:sz="0" w:space="0" w:color="auto"/>
                    <w:left w:val="none" w:sz="0" w:space="0" w:color="auto"/>
                    <w:bottom w:val="none" w:sz="0" w:space="0" w:color="auto"/>
                    <w:right w:val="none" w:sz="0" w:space="0" w:color="auto"/>
                  </w:divBdr>
                </w:div>
                <w:div w:id="941034559">
                  <w:marLeft w:val="640"/>
                  <w:marRight w:val="0"/>
                  <w:marTop w:val="0"/>
                  <w:marBottom w:val="0"/>
                  <w:divBdr>
                    <w:top w:val="none" w:sz="0" w:space="0" w:color="auto"/>
                    <w:left w:val="none" w:sz="0" w:space="0" w:color="auto"/>
                    <w:bottom w:val="none" w:sz="0" w:space="0" w:color="auto"/>
                    <w:right w:val="none" w:sz="0" w:space="0" w:color="auto"/>
                  </w:divBdr>
                </w:div>
                <w:div w:id="972952317">
                  <w:marLeft w:val="640"/>
                  <w:marRight w:val="0"/>
                  <w:marTop w:val="0"/>
                  <w:marBottom w:val="0"/>
                  <w:divBdr>
                    <w:top w:val="none" w:sz="0" w:space="0" w:color="auto"/>
                    <w:left w:val="none" w:sz="0" w:space="0" w:color="auto"/>
                    <w:bottom w:val="none" w:sz="0" w:space="0" w:color="auto"/>
                    <w:right w:val="none" w:sz="0" w:space="0" w:color="auto"/>
                  </w:divBdr>
                </w:div>
                <w:div w:id="976448025">
                  <w:marLeft w:val="640"/>
                  <w:marRight w:val="0"/>
                  <w:marTop w:val="0"/>
                  <w:marBottom w:val="0"/>
                  <w:divBdr>
                    <w:top w:val="none" w:sz="0" w:space="0" w:color="auto"/>
                    <w:left w:val="none" w:sz="0" w:space="0" w:color="auto"/>
                    <w:bottom w:val="none" w:sz="0" w:space="0" w:color="auto"/>
                    <w:right w:val="none" w:sz="0" w:space="0" w:color="auto"/>
                  </w:divBdr>
                </w:div>
                <w:div w:id="983923262">
                  <w:marLeft w:val="640"/>
                  <w:marRight w:val="0"/>
                  <w:marTop w:val="0"/>
                  <w:marBottom w:val="0"/>
                  <w:divBdr>
                    <w:top w:val="none" w:sz="0" w:space="0" w:color="auto"/>
                    <w:left w:val="none" w:sz="0" w:space="0" w:color="auto"/>
                    <w:bottom w:val="none" w:sz="0" w:space="0" w:color="auto"/>
                    <w:right w:val="none" w:sz="0" w:space="0" w:color="auto"/>
                  </w:divBdr>
                </w:div>
                <w:div w:id="1052271796">
                  <w:marLeft w:val="640"/>
                  <w:marRight w:val="0"/>
                  <w:marTop w:val="0"/>
                  <w:marBottom w:val="0"/>
                  <w:divBdr>
                    <w:top w:val="none" w:sz="0" w:space="0" w:color="auto"/>
                    <w:left w:val="none" w:sz="0" w:space="0" w:color="auto"/>
                    <w:bottom w:val="none" w:sz="0" w:space="0" w:color="auto"/>
                    <w:right w:val="none" w:sz="0" w:space="0" w:color="auto"/>
                  </w:divBdr>
                </w:div>
                <w:div w:id="1072697679">
                  <w:marLeft w:val="640"/>
                  <w:marRight w:val="0"/>
                  <w:marTop w:val="0"/>
                  <w:marBottom w:val="0"/>
                  <w:divBdr>
                    <w:top w:val="none" w:sz="0" w:space="0" w:color="auto"/>
                    <w:left w:val="none" w:sz="0" w:space="0" w:color="auto"/>
                    <w:bottom w:val="none" w:sz="0" w:space="0" w:color="auto"/>
                    <w:right w:val="none" w:sz="0" w:space="0" w:color="auto"/>
                  </w:divBdr>
                </w:div>
                <w:div w:id="1128861505">
                  <w:marLeft w:val="640"/>
                  <w:marRight w:val="0"/>
                  <w:marTop w:val="0"/>
                  <w:marBottom w:val="0"/>
                  <w:divBdr>
                    <w:top w:val="none" w:sz="0" w:space="0" w:color="auto"/>
                    <w:left w:val="none" w:sz="0" w:space="0" w:color="auto"/>
                    <w:bottom w:val="none" w:sz="0" w:space="0" w:color="auto"/>
                    <w:right w:val="none" w:sz="0" w:space="0" w:color="auto"/>
                  </w:divBdr>
                </w:div>
                <w:div w:id="1140541260">
                  <w:marLeft w:val="640"/>
                  <w:marRight w:val="0"/>
                  <w:marTop w:val="0"/>
                  <w:marBottom w:val="0"/>
                  <w:divBdr>
                    <w:top w:val="none" w:sz="0" w:space="0" w:color="auto"/>
                    <w:left w:val="none" w:sz="0" w:space="0" w:color="auto"/>
                    <w:bottom w:val="none" w:sz="0" w:space="0" w:color="auto"/>
                    <w:right w:val="none" w:sz="0" w:space="0" w:color="auto"/>
                  </w:divBdr>
                </w:div>
                <w:div w:id="1273512489">
                  <w:marLeft w:val="640"/>
                  <w:marRight w:val="0"/>
                  <w:marTop w:val="0"/>
                  <w:marBottom w:val="0"/>
                  <w:divBdr>
                    <w:top w:val="none" w:sz="0" w:space="0" w:color="auto"/>
                    <w:left w:val="none" w:sz="0" w:space="0" w:color="auto"/>
                    <w:bottom w:val="none" w:sz="0" w:space="0" w:color="auto"/>
                    <w:right w:val="none" w:sz="0" w:space="0" w:color="auto"/>
                  </w:divBdr>
                </w:div>
                <w:div w:id="1311715832">
                  <w:marLeft w:val="640"/>
                  <w:marRight w:val="0"/>
                  <w:marTop w:val="0"/>
                  <w:marBottom w:val="0"/>
                  <w:divBdr>
                    <w:top w:val="none" w:sz="0" w:space="0" w:color="auto"/>
                    <w:left w:val="none" w:sz="0" w:space="0" w:color="auto"/>
                    <w:bottom w:val="none" w:sz="0" w:space="0" w:color="auto"/>
                    <w:right w:val="none" w:sz="0" w:space="0" w:color="auto"/>
                  </w:divBdr>
                </w:div>
                <w:div w:id="1335648370">
                  <w:marLeft w:val="640"/>
                  <w:marRight w:val="0"/>
                  <w:marTop w:val="0"/>
                  <w:marBottom w:val="0"/>
                  <w:divBdr>
                    <w:top w:val="none" w:sz="0" w:space="0" w:color="auto"/>
                    <w:left w:val="none" w:sz="0" w:space="0" w:color="auto"/>
                    <w:bottom w:val="none" w:sz="0" w:space="0" w:color="auto"/>
                    <w:right w:val="none" w:sz="0" w:space="0" w:color="auto"/>
                  </w:divBdr>
                </w:div>
                <w:div w:id="1355810272">
                  <w:marLeft w:val="640"/>
                  <w:marRight w:val="0"/>
                  <w:marTop w:val="0"/>
                  <w:marBottom w:val="0"/>
                  <w:divBdr>
                    <w:top w:val="none" w:sz="0" w:space="0" w:color="auto"/>
                    <w:left w:val="none" w:sz="0" w:space="0" w:color="auto"/>
                    <w:bottom w:val="none" w:sz="0" w:space="0" w:color="auto"/>
                    <w:right w:val="none" w:sz="0" w:space="0" w:color="auto"/>
                  </w:divBdr>
                </w:div>
                <w:div w:id="1461147822">
                  <w:marLeft w:val="640"/>
                  <w:marRight w:val="0"/>
                  <w:marTop w:val="0"/>
                  <w:marBottom w:val="0"/>
                  <w:divBdr>
                    <w:top w:val="none" w:sz="0" w:space="0" w:color="auto"/>
                    <w:left w:val="none" w:sz="0" w:space="0" w:color="auto"/>
                    <w:bottom w:val="none" w:sz="0" w:space="0" w:color="auto"/>
                    <w:right w:val="none" w:sz="0" w:space="0" w:color="auto"/>
                  </w:divBdr>
                </w:div>
                <w:div w:id="1511601055">
                  <w:marLeft w:val="640"/>
                  <w:marRight w:val="0"/>
                  <w:marTop w:val="0"/>
                  <w:marBottom w:val="0"/>
                  <w:divBdr>
                    <w:top w:val="none" w:sz="0" w:space="0" w:color="auto"/>
                    <w:left w:val="none" w:sz="0" w:space="0" w:color="auto"/>
                    <w:bottom w:val="none" w:sz="0" w:space="0" w:color="auto"/>
                    <w:right w:val="none" w:sz="0" w:space="0" w:color="auto"/>
                  </w:divBdr>
                </w:div>
                <w:div w:id="1623609578">
                  <w:marLeft w:val="640"/>
                  <w:marRight w:val="0"/>
                  <w:marTop w:val="0"/>
                  <w:marBottom w:val="0"/>
                  <w:divBdr>
                    <w:top w:val="none" w:sz="0" w:space="0" w:color="auto"/>
                    <w:left w:val="none" w:sz="0" w:space="0" w:color="auto"/>
                    <w:bottom w:val="none" w:sz="0" w:space="0" w:color="auto"/>
                    <w:right w:val="none" w:sz="0" w:space="0" w:color="auto"/>
                  </w:divBdr>
                </w:div>
                <w:div w:id="1631785078">
                  <w:marLeft w:val="640"/>
                  <w:marRight w:val="0"/>
                  <w:marTop w:val="0"/>
                  <w:marBottom w:val="0"/>
                  <w:divBdr>
                    <w:top w:val="none" w:sz="0" w:space="0" w:color="auto"/>
                    <w:left w:val="none" w:sz="0" w:space="0" w:color="auto"/>
                    <w:bottom w:val="none" w:sz="0" w:space="0" w:color="auto"/>
                    <w:right w:val="none" w:sz="0" w:space="0" w:color="auto"/>
                  </w:divBdr>
                </w:div>
                <w:div w:id="1631938552">
                  <w:marLeft w:val="640"/>
                  <w:marRight w:val="0"/>
                  <w:marTop w:val="0"/>
                  <w:marBottom w:val="0"/>
                  <w:divBdr>
                    <w:top w:val="none" w:sz="0" w:space="0" w:color="auto"/>
                    <w:left w:val="none" w:sz="0" w:space="0" w:color="auto"/>
                    <w:bottom w:val="none" w:sz="0" w:space="0" w:color="auto"/>
                    <w:right w:val="none" w:sz="0" w:space="0" w:color="auto"/>
                  </w:divBdr>
                </w:div>
                <w:div w:id="1692872440">
                  <w:marLeft w:val="640"/>
                  <w:marRight w:val="0"/>
                  <w:marTop w:val="0"/>
                  <w:marBottom w:val="0"/>
                  <w:divBdr>
                    <w:top w:val="none" w:sz="0" w:space="0" w:color="auto"/>
                    <w:left w:val="none" w:sz="0" w:space="0" w:color="auto"/>
                    <w:bottom w:val="none" w:sz="0" w:space="0" w:color="auto"/>
                    <w:right w:val="none" w:sz="0" w:space="0" w:color="auto"/>
                  </w:divBdr>
                </w:div>
                <w:div w:id="1723558477">
                  <w:marLeft w:val="640"/>
                  <w:marRight w:val="0"/>
                  <w:marTop w:val="0"/>
                  <w:marBottom w:val="0"/>
                  <w:divBdr>
                    <w:top w:val="none" w:sz="0" w:space="0" w:color="auto"/>
                    <w:left w:val="none" w:sz="0" w:space="0" w:color="auto"/>
                    <w:bottom w:val="none" w:sz="0" w:space="0" w:color="auto"/>
                    <w:right w:val="none" w:sz="0" w:space="0" w:color="auto"/>
                  </w:divBdr>
                </w:div>
                <w:div w:id="1741441900">
                  <w:marLeft w:val="640"/>
                  <w:marRight w:val="0"/>
                  <w:marTop w:val="0"/>
                  <w:marBottom w:val="0"/>
                  <w:divBdr>
                    <w:top w:val="none" w:sz="0" w:space="0" w:color="auto"/>
                    <w:left w:val="none" w:sz="0" w:space="0" w:color="auto"/>
                    <w:bottom w:val="none" w:sz="0" w:space="0" w:color="auto"/>
                    <w:right w:val="none" w:sz="0" w:space="0" w:color="auto"/>
                  </w:divBdr>
                </w:div>
                <w:div w:id="1762799640">
                  <w:marLeft w:val="640"/>
                  <w:marRight w:val="0"/>
                  <w:marTop w:val="0"/>
                  <w:marBottom w:val="0"/>
                  <w:divBdr>
                    <w:top w:val="none" w:sz="0" w:space="0" w:color="auto"/>
                    <w:left w:val="none" w:sz="0" w:space="0" w:color="auto"/>
                    <w:bottom w:val="none" w:sz="0" w:space="0" w:color="auto"/>
                    <w:right w:val="none" w:sz="0" w:space="0" w:color="auto"/>
                  </w:divBdr>
                </w:div>
                <w:div w:id="1778595487">
                  <w:marLeft w:val="640"/>
                  <w:marRight w:val="0"/>
                  <w:marTop w:val="0"/>
                  <w:marBottom w:val="0"/>
                  <w:divBdr>
                    <w:top w:val="none" w:sz="0" w:space="0" w:color="auto"/>
                    <w:left w:val="none" w:sz="0" w:space="0" w:color="auto"/>
                    <w:bottom w:val="none" w:sz="0" w:space="0" w:color="auto"/>
                    <w:right w:val="none" w:sz="0" w:space="0" w:color="auto"/>
                  </w:divBdr>
                </w:div>
                <w:div w:id="1901935354">
                  <w:marLeft w:val="640"/>
                  <w:marRight w:val="0"/>
                  <w:marTop w:val="0"/>
                  <w:marBottom w:val="0"/>
                  <w:divBdr>
                    <w:top w:val="none" w:sz="0" w:space="0" w:color="auto"/>
                    <w:left w:val="none" w:sz="0" w:space="0" w:color="auto"/>
                    <w:bottom w:val="none" w:sz="0" w:space="0" w:color="auto"/>
                    <w:right w:val="none" w:sz="0" w:space="0" w:color="auto"/>
                  </w:divBdr>
                </w:div>
                <w:div w:id="1926381999">
                  <w:marLeft w:val="640"/>
                  <w:marRight w:val="0"/>
                  <w:marTop w:val="0"/>
                  <w:marBottom w:val="0"/>
                  <w:divBdr>
                    <w:top w:val="none" w:sz="0" w:space="0" w:color="auto"/>
                    <w:left w:val="none" w:sz="0" w:space="0" w:color="auto"/>
                    <w:bottom w:val="none" w:sz="0" w:space="0" w:color="auto"/>
                    <w:right w:val="none" w:sz="0" w:space="0" w:color="auto"/>
                  </w:divBdr>
                </w:div>
                <w:div w:id="1948153805">
                  <w:marLeft w:val="640"/>
                  <w:marRight w:val="0"/>
                  <w:marTop w:val="0"/>
                  <w:marBottom w:val="0"/>
                  <w:divBdr>
                    <w:top w:val="none" w:sz="0" w:space="0" w:color="auto"/>
                    <w:left w:val="none" w:sz="0" w:space="0" w:color="auto"/>
                    <w:bottom w:val="none" w:sz="0" w:space="0" w:color="auto"/>
                    <w:right w:val="none" w:sz="0" w:space="0" w:color="auto"/>
                  </w:divBdr>
                </w:div>
                <w:div w:id="1949849028">
                  <w:marLeft w:val="640"/>
                  <w:marRight w:val="0"/>
                  <w:marTop w:val="0"/>
                  <w:marBottom w:val="0"/>
                  <w:divBdr>
                    <w:top w:val="none" w:sz="0" w:space="0" w:color="auto"/>
                    <w:left w:val="none" w:sz="0" w:space="0" w:color="auto"/>
                    <w:bottom w:val="none" w:sz="0" w:space="0" w:color="auto"/>
                    <w:right w:val="none" w:sz="0" w:space="0" w:color="auto"/>
                  </w:divBdr>
                </w:div>
                <w:div w:id="1954089337">
                  <w:marLeft w:val="640"/>
                  <w:marRight w:val="0"/>
                  <w:marTop w:val="0"/>
                  <w:marBottom w:val="0"/>
                  <w:divBdr>
                    <w:top w:val="none" w:sz="0" w:space="0" w:color="auto"/>
                    <w:left w:val="none" w:sz="0" w:space="0" w:color="auto"/>
                    <w:bottom w:val="none" w:sz="0" w:space="0" w:color="auto"/>
                    <w:right w:val="none" w:sz="0" w:space="0" w:color="auto"/>
                  </w:divBdr>
                </w:div>
                <w:div w:id="1988822544">
                  <w:marLeft w:val="640"/>
                  <w:marRight w:val="0"/>
                  <w:marTop w:val="0"/>
                  <w:marBottom w:val="0"/>
                  <w:divBdr>
                    <w:top w:val="none" w:sz="0" w:space="0" w:color="auto"/>
                    <w:left w:val="none" w:sz="0" w:space="0" w:color="auto"/>
                    <w:bottom w:val="none" w:sz="0" w:space="0" w:color="auto"/>
                    <w:right w:val="none" w:sz="0" w:space="0" w:color="auto"/>
                  </w:divBdr>
                </w:div>
                <w:div w:id="1999994022">
                  <w:marLeft w:val="640"/>
                  <w:marRight w:val="0"/>
                  <w:marTop w:val="0"/>
                  <w:marBottom w:val="0"/>
                  <w:divBdr>
                    <w:top w:val="none" w:sz="0" w:space="0" w:color="auto"/>
                    <w:left w:val="none" w:sz="0" w:space="0" w:color="auto"/>
                    <w:bottom w:val="none" w:sz="0" w:space="0" w:color="auto"/>
                    <w:right w:val="none" w:sz="0" w:space="0" w:color="auto"/>
                  </w:divBdr>
                </w:div>
                <w:div w:id="2007516184">
                  <w:marLeft w:val="640"/>
                  <w:marRight w:val="0"/>
                  <w:marTop w:val="0"/>
                  <w:marBottom w:val="0"/>
                  <w:divBdr>
                    <w:top w:val="none" w:sz="0" w:space="0" w:color="auto"/>
                    <w:left w:val="none" w:sz="0" w:space="0" w:color="auto"/>
                    <w:bottom w:val="none" w:sz="0" w:space="0" w:color="auto"/>
                    <w:right w:val="none" w:sz="0" w:space="0" w:color="auto"/>
                  </w:divBdr>
                </w:div>
                <w:div w:id="2018380541">
                  <w:marLeft w:val="640"/>
                  <w:marRight w:val="0"/>
                  <w:marTop w:val="0"/>
                  <w:marBottom w:val="0"/>
                  <w:divBdr>
                    <w:top w:val="none" w:sz="0" w:space="0" w:color="auto"/>
                    <w:left w:val="none" w:sz="0" w:space="0" w:color="auto"/>
                    <w:bottom w:val="none" w:sz="0" w:space="0" w:color="auto"/>
                    <w:right w:val="none" w:sz="0" w:space="0" w:color="auto"/>
                  </w:divBdr>
                </w:div>
                <w:div w:id="2070221528">
                  <w:marLeft w:val="640"/>
                  <w:marRight w:val="0"/>
                  <w:marTop w:val="0"/>
                  <w:marBottom w:val="0"/>
                  <w:divBdr>
                    <w:top w:val="none" w:sz="0" w:space="0" w:color="auto"/>
                    <w:left w:val="none" w:sz="0" w:space="0" w:color="auto"/>
                    <w:bottom w:val="none" w:sz="0" w:space="0" w:color="auto"/>
                    <w:right w:val="none" w:sz="0" w:space="0" w:color="auto"/>
                  </w:divBdr>
                </w:div>
                <w:div w:id="2087529958">
                  <w:marLeft w:val="640"/>
                  <w:marRight w:val="0"/>
                  <w:marTop w:val="0"/>
                  <w:marBottom w:val="0"/>
                  <w:divBdr>
                    <w:top w:val="none" w:sz="0" w:space="0" w:color="auto"/>
                    <w:left w:val="none" w:sz="0" w:space="0" w:color="auto"/>
                    <w:bottom w:val="none" w:sz="0" w:space="0" w:color="auto"/>
                    <w:right w:val="none" w:sz="0" w:space="0" w:color="auto"/>
                  </w:divBdr>
                </w:div>
                <w:div w:id="2095129816">
                  <w:marLeft w:val="640"/>
                  <w:marRight w:val="0"/>
                  <w:marTop w:val="0"/>
                  <w:marBottom w:val="0"/>
                  <w:divBdr>
                    <w:top w:val="none" w:sz="0" w:space="0" w:color="auto"/>
                    <w:left w:val="none" w:sz="0" w:space="0" w:color="auto"/>
                    <w:bottom w:val="none" w:sz="0" w:space="0" w:color="auto"/>
                    <w:right w:val="none" w:sz="0" w:space="0" w:color="auto"/>
                  </w:divBdr>
                </w:div>
                <w:div w:id="2145350251">
                  <w:marLeft w:val="640"/>
                  <w:marRight w:val="0"/>
                  <w:marTop w:val="0"/>
                  <w:marBottom w:val="0"/>
                  <w:divBdr>
                    <w:top w:val="none" w:sz="0" w:space="0" w:color="auto"/>
                    <w:left w:val="none" w:sz="0" w:space="0" w:color="auto"/>
                    <w:bottom w:val="none" w:sz="0" w:space="0" w:color="auto"/>
                    <w:right w:val="none" w:sz="0" w:space="0" w:color="auto"/>
                  </w:divBdr>
                </w:div>
              </w:divsChild>
            </w:div>
            <w:div w:id="1159469020">
              <w:marLeft w:val="0"/>
              <w:marRight w:val="0"/>
              <w:marTop w:val="0"/>
              <w:marBottom w:val="0"/>
              <w:divBdr>
                <w:top w:val="none" w:sz="0" w:space="0" w:color="auto"/>
                <w:left w:val="none" w:sz="0" w:space="0" w:color="auto"/>
                <w:bottom w:val="none" w:sz="0" w:space="0" w:color="auto"/>
                <w:right w:val="none" w:sz="0" w:space="0" w:color="auto"/>
              </w:divBdr>
              <w:divsChild>
                <w:div w:id="5062524">
                  <w:marLeft w:val="640"/>
                  <w:marRight w:val="0"/>
                  <w:marTop w:val="0"/>
                  <w:marBottom w:val="0"/>
                  <w:divBdr>
                    <w:top w:val="none" w:sz="0" w:space="0" w:color="auto"/>
                    <w:left w:val="none" w:sz="0" w:space="0" w:color="auto"/>
                    <w:bottom w:val="none" w:sz="0" w:space="0" w:color="auto"/>
                    <w:right w:val="none" w:sz="0" w:space="0" w:color="auto"/>
                  </w:divBdr>
                </w:div>
                <w:div w:id="26951013">
                  <w:marLeft w:val="640"/>
                  <w:marRight w:val="0"/>
                  <w:marTop w:val="0"/>
                  <w:marBottom w:val="0"/>
                  <w:divBdr>
                    <w:top w:val="none" w:sz="0" w:space="0" w:color="auto"/>
                    <w:left w:val="none" w:sz="0" w:space="0" w:color="auto"/>
                    <w:bottom w:val="none" w:sz="0" w:space="0" w:color="auto"/>
                    <w:right w:val="none" w:sz="0" w:space="0" w:color="auto"/>
                  </w:divBdr>
                </w:div>
                <w:div w:id="167524196">
                  <w:marLeft w:val="640"/>
                  <w:marRight w:val="0"/>
                  <w:marTop w:val="0"/>
                  <w:marBottom w:val="0"/>
                  <w:divBdr>
                    <w:top w:val="none" w:sz="0" w:space="0" w:color="auto"/>
                    <w:left w:val="none" w:sz="0" w:space="0" w:color="auto"/>
                    <w:bottom w:val="none" w:sz="0" w:space="0" w:color="auto"/>
                    <w:right w:val="none" w:sz="0" w:space="0" w:color="auto"/>
                  </w:divBdr>
                </w:div>
                <w:div w:id="167840017">
                  <w:marLeft w:val="640"/>
                  <w:marRight w:val="0"/>
                  <w:marTop w:val="0"/>
                  <w:marBottom w:val="0"/>
                  <w:divBdr>
                    <w:top w:val="none" w:sz="0" w:space="0" w:color="auto"/>
                    <w:left w:val="none" w:sz="0" w:space="0" w:color="auto"/>
                    <w:bottom w:val="none" w:sz="0" w:space="0" w:color="auto"/>
                    <w:right w:val="none" w:sz="0" w:space="0" w:color="auto"/>
                  </w:divBdr>
                </w:div>
                <w:div w:id="186674504">
                  <w:marLeft w:val="640"/>
                  <w:marRight w:val="0"/>
                  <w:marTop w:val="0"/>
                  <w:marBottom w:val="0"/>
                  <w:divBdr>
                    <w:top w:val="none" w:sz="0" w:space="0" w:color="auto"/>
                    <w:left w:val="none" w:sz="0" w:space="0" w:color="auto"/>
                    <w:bottom w:val="none" w:sz="0" w:space="0" w:color="auto"/>
                    <w:right w:val="none" w:sz="0" w:space="0" w:color="auto"/>
                  </w:divBdr>
                </w:div>
                <w:div w:id="243146390">
                  <w:marLeft w:val="640"/>
                  <w:marRight w:val="0"/>
                  <w:marTop w:val="0"/>
                  <w:marBottom w:val="0"/>
                  <w:divBdr>
                    <w:top w:val="none" w:sz="0" w:space="0" w:color="auto"/>
                    <w:left w:val="none" w:sz="0" w:space="0" w:color="auto"/>
                    <w:bottom w:val="none" w:sz="0" w:space="0" w:color="auto"/>
                    <w:right w:val="none" w:sz="0" w:space="0" w:color="auto"/>
                  </w:divBdr>
                </w:div>
                <w:div w:id="293606373">
                  <w:marLeft w:val="640"/>
                  <w:marRight w:val="0"/>
                  <w:marTop w:val="0"/>
                  <w:marBottom w:val="0"/>
                  <w:divBdr>
                    <w:top w:val="none" w:sz="0" w:space="0" w:color="auto"/>
                    <w:left w:val="none" w:sz="0" w:space="0" w:color="auto"/>
                    <w:bottom w:val="none" w:sz="0" w:space="0" w:color="auto"/>
                    <w:right w:val="none" w:sz="0" w:space="0" w:color="auto"/>
                  </w:divBdr>
                </w:div>
                <w:div w:id="316148146">
                  <w:marLeft w:val="640"/>
                  <w:marRight w:val="0"/>
                  <w:marTop w:val="0"/>
                  <w:marBottom w:val="0"/>
                  <w:divBdr>
                    <w:top w:val="none" w:sz="0" w:space="0" w:color="auto"/>
                    <w:left w:val="none" w:sz="0" w:space="0" w:color="auto"/>
                    <w:bottom w:val="none" w:sz="0" w:space="0" w:color="auto"/>
                    <w:right w:val="none" w:sz="0" w:space="0" w:color="auto"/>
                  </w:divBdr>
                </w:div>
                <w:div w:id="321786012">
                  <w:marLeft w:val="640"/>
                  <w:marRight w:val="0"/>
                  <w:marTop w:val="0"/>
                  <w:marBottom w:val="0"/>
                  <w:divBdr>
                    <w:top w:val="none" w:sz="0" w:space="0" w:color="auto"/>
                    <w:left w:val="none" w:sz="0" w:space="0" w:color="auto"/>
                    <w:bottom w:val="none" w:sz="0" w:space="0" w:color="auto"/>
                    <w:right w:val="none" w:sz="0" w:space="0" w:color="auto"/>
                  </w:divBdr>
                </w:div>
                <w:div w:id="345789364">
                  <w:marLeft w:val="640"/>
                  <w:marRight w:val="0"/>
                  <w:marTop w:val="0"/>
                  <w:marBottom w:val="0"/>
                  <w:divBdr>
                    <w:top w:val="none" w:sz="0" w:space="0" w:color="auto"/>
                    <w:left w:val="none" w:sz="0" w:space="0" w:color="auto"/>
                    <w:bottom w:val="none" w:sz="0" w:space="0" w:color="auto"/>
                    <w:right w:val="none" w:sz="0" w:space="0" w:color="auto"/>
                  </w:divBdr>
                </w:div>
                <w:div w:id="351029273">
                  <w:marLeft w:val="640"/>
                  <w:marRight w:val="0"/>
                  <w:marTop w:val="0"/>
                  <w:marBottom w:val="0"/>
                  <w:divBdr>
                    <w:top w:val="none" w:sz="0" w:space="0" w:color="auto"/>
                    <w:left w:val="none" w:sz="0" w:space="0" w:color="auto"/>
                    <w:bottom w:val="none" w:sz="0" w:space="0" w:color="auto"/>
                    <w:right w:val="none" w:sz="0" w:space="0" w:color="auto"/>
                  </w:divBdr>
                </w:div>
                <w:div w:id="405802887">
                  <w:marLeft w:val="640"/>
                  <w:marRight w:val="0"/>
                  <w:marTop w:val="0"/>
                  <w:marBottom w:val="0"/>
                  <w:divBdr>
                    <w:top w:val="none" w:sz="0" w:space="0" w:color="auto"/>
                    <w:left w:val="none" w:sz="0" w:space="0" w:color="auto"/>
                    <w:bottom w:val="none" w:sz="0" w:space="0" w:color="auto"/>
                    <w:right w:val="none" w:sz="0" w:space="0" w:color="auto"/>
                  </w:divBdr>
                </w:div>
                <w:div w:id="474219742">
                  <w:marLeft w:val="640"/>
                  <w:marRight w:val="0"/>
                  <w:marTop w:val="0"/>
                  <w:marBottom w:val="0"/>
                  <w:divBdr>
                    <w:top w:val="none" w:sz="0" w:space="0" w:color="auto"/>
                    <w:left w:val="none" w:sz="0" w:space="0" w:color="auto"/>
                    <w:bottom w:val="none" w:sz="0" w:space="0" w:color="auto"/>
                    <w:right w:val="none" w:sz="0" w:space="0" w:color="auto"/>
                  </w:divBdr>
                </w:div>
                <w:div w:id="491483271">
                  <w:marLeft w:val="640"/>
                  <w:marRight w:val="0"/>
                  <w:marTop w:val="0"/>
                  <w:marBottom w:val="0"/>
                  <w:divBdr>
                    <w:top w:val="none" w:sz="0" w:space="0" w:color="auto"/>
                    <w:left w:val="none" w:sz="0" w:space="0" w:color="auto"/>
                    <w:bottom w:val="none" w:sz="0" w:space="0" w:color="auto"/>
                    <w:right w:val="none" w:sz="0" w:space="0" w:color="auto"/>
                  </w:divBdr>
                </w:div>
                <w:div w:id="494609381">
                  <w:marLeft w:val="640"/>
                  <w:marRight w:val="0"/>
                  <w:marTop w:val="0"/>
                  <w:marBottom w:val="0"/>
                  <w:divBdr>
                    <w:top w:val="none" w:sz="0" w:space="0" w:color="auto"/>
                    <w:left w:val="none" w:sz="0" w:space="0" w:color="auto"/>
                    <w:bottom w:val="none" w:sz="0" w:space="0" w:color="auto"/>
                    <w:right w:val="none" w:sz="0" w:space="0" w:color="auto"/>
                  </w:divBdr>
                </w:div>
                <w:div w:id="512230295">
                  <w:marLeft w:val="640"/>
                  <w:marRight w:val="0"/>
                  <w:marTop w:val="0"/>
                  <w:marBottom w:val="0"/>
                  <w:divBdr>
                    <w:top w:val="none" w:sz="0" w:space="0" w:color="auto"/>
                    <w:left w:val="none" w:sz="0" w:space="0" w:color="auto"/>
                    <w:bottom w:val="none" w:sz="0" w:space="0" w:color="auto"/>
                    <w:right w:val="none" w:sz="0" w:space="0" w:color="auto"/>
                  </w:divBdr>
                </w:div>
                <w:div w:id="518662099">
                  <w:marLeft w:val="640"/>
                  <w:marRight w:val="0"/>
                  <w:marTop w:val="0"/>
                  <w:marBottom w:val="0"/>
                  <w:divBdr>
                    <w:top w:val="none" w:sz="0" w:space="0" w:color="auto"/>
                    <w:left w:val="none" w:sz="0" w:space="0" w:color="auto"/>
                    <w:bottom w:val="none" w:sz="0" w:space="0" w:color="auto"/>
                    <w:right w:val="none" w:sz="0" w:space="0" w:color="auto"/>
                  </w:divBdr>
                </w:div>
                <w:div w:id="535779149">
                  <w:marLeft w:val="640"/>
                  <w:marRight w:val="0"/>
                  <w:marTop w:val="0"/>
                  <w:marBottom w:val="0"/>
                  <w:divBdr>
                    <w:top w:val="none" w:sz="0" w:space="0" w:color="auto"/>
                    <w:left w:val="none" w:sz="0" w:space="0" w:color="auto"/>
                    <w:bottom w:val="none" w:sz="0" w:space="0" w:color="auto"/>
                    <w:right w:val="none" w:sz="0" w:space="0" w:color="auto"/>
                  </w:divBdr>
                </w:div>
                <w:div w:id="604194230">
                  <w:marLeft w:val="640"/>
                  <w:marRight w:val="0"/>
                  <w:marTop w:val="0"/>
                  <w:marBottom w:val="0"/>
                  <w:divBdr>
                    <w:top w:val="none" w:sz="0" w:space="0" w:color="auto"/>
                    <w:left w:val="none" w:sz="0" w:space="0" w:color="auto"/>
                    <w:bottom w:val="none" w:sz="0" w:space="0" w:color="auto"/>
                    <w:right w:val="none" w:sz="0" w:space="0" w:color="auto"/>
                  </w:divBdr>
                </w:div>
                <w:div w:id="660625481">
                  <w:marLeft w:val="640"/>
                  <w:marRight w:val="0"/>
                  <w:marTop w:val="0"/>
                  <w:marBottom w:val="0"/>
                  <w:divBdr>
                    <w:top w:val="none" w:sz="0" w:space="0" w:color="auto"/>
                    <w:left w:val="none" w:sz="0" w:space="0" w:color="auto"/>
                    <w:bottom w:val="none" w:sz="0" w:space="0" w:color="auto"/>
                    <w:right w:val="none" w:sz="0" w:space="0" w:color="auto"/>
                  </w:divBdr>
                </w:div>
                <w:div w:id="697585652">
                  <w:marLeft w:val="640"/>
                  <w:marRight w:val="0"/>
                  <w:marTop w:val="0"/>
                  <w:marBottom w:val="0"/>
                  <w:divBdr>
                    <w:top w:val="none" w:sz="0" w:space="0" w:color="auto"/>
                    <w:left w:val="none" w:sz="0" w:space="0" w:color="auto"/>
                    <w:bottom w:val="none" w:sz="0" w:space="0" w:color="auto"/>
                    <w:right w:val="none" w:sz="0" w:space="0" w:color="auto"/>
                  </w:divBdr>
                </w:div>
                <w:div w:id="724914220">
                  <w:marLeft w:val="640"/>
                  <w:marRight w:val="0"/>
                  <w:marTop w:val="0"/>
                  <w:marBottom w:val="0"/>
                  <w:divBdr>
                    <w:top w:val="none" w:sz="0" w:space="0" w:color="auto"/>
                    <w:left w:val="none" w:sz="0" w:space="0" w:color="auto"/>
                    <w:bottom w:val="none" w:sz="0" w:space="0" w:color="auto"/>
                    <w:right w:val="none" w:sz="0" w:space="0" w:color="auto"/>
                  </w:divBdr>
                </w:div>
                <w:div w:id="754477424">
                  <w:marLeft w:val="640"/>
                  <w:marRight w:val="0"/>
                  <w:marTop w:val="0"/>
                  <w:marBottom w:val="0"/>
                  <w:divBdr>
                    <w:top w:val="none" w:sz="0" w:space="0" w:color="auto"/>
                    <w:left w:val="none" w:sz="0" w:space="0" w:color="auto"/>
                    <w:bottom w:val="none" w:sz="0" w:space="0" w:color="auto"/>
                    <w:right w:val="none" w:sz="0" w:space="0" w:color="auto"/>
                  </w:divBdr>
                </w:div>
                <w:div w:id="824509436">
                  <w:marLeft w:val="640"/>
                  <w:marRight w:val="0"/>
                  <w:marTop w:val="0"/>
                  <w:marBottom w:val="0"/>
                  <w:divBdr>
                    <w:top w:val="none" w:sz="0" w:space="0" w:color="auto"/>
                    <w:left w:val="none" w:sz="0" w:space="0" w:color="auto"/>
                    <w:bottom w:val="none" w:sz="0" w:space="0" w:color="auto"/>
                    <w:right w:val="none" w:sz="0" w:space="0" w:color="auto"/>
                  </w:divBdr>
                </w:div>
                <w:div w:id="838547216">
                  <w:marLeft w:val="640"/>
                  <w:marRight w:val="0"/>
                  <w:marTop w:val="0"/>
                  <w:marBottom w:val="0"/>
                  <w:divBdr>
                    <w:top w:val="none" w:sz="0" w:space="0" w:color="auto"/>
                    <w:left w:val="none" w:sz="0" w:space="0" w:color="auto"/>
                    <w:bottom w:val="none" w:sz="0" w:space="0" w:color="auto"/>
                    <w:right w:val="none" w:sz="0" w:space="0" w:color="auto"/>
                  </w:divBdr>
                </w:div>
                <w:div w:id="923492904">
                  <w:marLeft w:val="640"/>
                  <w:marRight w:val="0"/>
                  <w:marTop w:val="0"/>
                  <w:marBottom w:val="0"/>
                  <w:divBdr>
                    <w:top w:val="none" w:sz="0" w:space="0" w:color="auto"/>
                    <w:left w:val="none" w:sz="0" w:space="0" w:color="auto"/>
                    <w:bottom w:val="none" w:sz="0" w:space="0" w:color="auto"/>
                    <w:right w:val="none" w:sz="0" w:space="0" w:color="auto"/>
                  </w:divBdr>
                </w:div>
                <w:div w:id="924219893">
                  <w:marLeft w:val="640"/>
                  <w:marRight w:val="0"/>
                  <w:marTop w:val="0"/>
                  <w:marBottom w:val="0"/>
                  <w:divBdr>
                    <w:top w:val="none" w:sz="0" w:space="0" w:color="auto"/>
                    <w:left w:val="none" w:sz="0" w:space="0" w:color="auto"/>
                    <w:bottom w:val="none" w:sz="0" w:space="0" w:color="auto"/>
                    <w:right w:val="none" w:sz="0" w:space="0" w:color="auto"/>
                  </w:divBdr>
                </w:div>
                <w:div w:id="928926618">
                  <w:marLeft w:val="640"/>
                  <w:marRight w:val="0"/>
                  <w:marTop w:val="0"/>
                  <w:marBottom w:val="0"/>
                  <w:divBdr>
                    <w:top w:val="none" w:sz="0" w:space="0" w:color="auto"/>
                    <w:left w:val="none" w:sz="0" w:space="0" w:color="auto"/>
                    <w:bottom w:val="none" w:sz="0" w:space="0" w:color="auto"/>
                    <w:right w:val="none" w:sz="0" w:space="0" w:color="auto"/>
                  </w:divBdr>
                </w:div>
                <w:div w:id="943462319">
                  <w:marLeft w:val="640"/>
                  <w:marRight w:val="0"/>
                  <w:marTop w:val="0"/>
                  <w:marBottom w:val="0"/>
                  <w:divBdr>
                    <w:top w:val="none" w:sz="0" w:space="0" w:color="auto"/>
                    <w:left w:val="none" w:sz="0" w:space="0" w:color="auto"/>
                    <w:bottom w:val="none" w:sz="0" w:space="0" w:color="auto"/>
                    <w:right w:val="none" w:sz="0" w:space="0" w:color="auto"/>
                  </w:divBdr>
                </w:div>
                <w:div w:id="948507869">
                  <w:marLeft w:val="640"/>
                  <w:marRight w:val="0"/>
                  <w:marTop w:val="0"/>
                  <w:marBottom w:val="0"/>
                  <w:divBdr>
                    <w:top w:val="none" w:sz="0" w:space="0" w:color="auto"/>
                    <w:left w:val="none" w:sz="0" w:space="0" w:color="auto"/>
                    <w:bottom w:val="none" w:sz="0" w:space="0" w:color="auto"/>
                    <w:right w:val="none" w:sz="0" w:space="0" w:color="auto"/>
                  </w:divBdr>
                </w:div>
                <w:div w:id="975329307">
                  <w:marLeft w:val="640"/>
                  <w:marRight w:val="0"/>
                  <w:marTop w:val="0"/>
                  <w:marBottom w:val="0"/>
                  <w:divBdr>
                    <w:top w:val="none" w:sz="0" w:space="0" w:color="auto"/>
                    <w:left w:val="none" w:sz="0" w:space="0" w:color="auto"/>
                    <w:bottom w:val="none" w:sz="0" w:space="0" w:color="auto"/>
                    <w:right w:val="none" w:sz="0" w:space="0" w:color="auto"/>
                  </w:divBdr>
                </w:div>
                <w:div w:id="990642501">
                  <w:marLeft w:val="640"/>
                  <w:marRight w:val="0"/>
                  <w:marTop w:val="0"/>
                  <w:marBottom w:val="0"/>
                  <w:divBdr>
                    <w:top w:val="none" w:sz="0" w:space="0" w:color="auto"/>
                    <w:left w:val="none" w:sz="0" w:space="0" w:color="auto"/>
                    <w:bottom w:val="none" w:sz="0" w:space="0" w:color="auto"/>
                    <w:right w:val="none" w:sz="0" w:space="0" w:color="auto"/>
                  </w:divBdr>
                </w:div>
                <w:div w:id="1042947901">
                  <w:marLeft w:val="640"/>
                  <w:marRight w:val="0"/>
                  <w:marTop w:val="0"/>
                  <w:marBottom w:val="0"/>
                  <w:divBdr>
                    <w:top w:val="none" w:sz="0" w:space="0" w:color="auto"/>
                    <w:left w:val="none" w:sz="0" w:space="0" w:color="auto"/>
                    <w:bottom w:val="none" w:sz="0" w:space="0" w:color="auto"/>
                    <w:right w:val="none" w:sz="0" w:space="0" w:color="auto"/>
                  </w:divBdr>
                </w:div>
                <w:div w:id="1054503621">
                  <w:marLeft w:val="640"/>
                  <w:marRight w:val="0"/>
                  <w:marTop w:val="0"/>
                  <w:marBottom w:val="0"/>
                  <w:divBdr>
                    <w:top w:val="none" w:sz="0" w:space="0" w:color="auto"/>
                    <w:left w:val="none" w:sz="0" w:space="0" w:color="auto"/>
                    <w:bottom w:val="none" w:sz="0" w:space="0" w:color="auto"/>
                    <w:right w:val="none" w:sz="0" w:space="0" w:color="auto"/>
                  </w:divBdr>
                </w:div>
                <w:div w:id="1096905397">
                  <w:marLeft w:val="640"/>
                  <w:marRight w:val="0"/>
                  <w:marTop w:val="0"/>
                  <w:marBottom w:val="0"/>
                  <w:divBdr>
                    <w:top w:val="none" w:sz="0" w:space="0" w:color="auto"/>
                    <w:left w:val="none" w:sz="0" w:space="0" w:color="auto"/>
                    <w:bottom w:val="none" w:sz="0" w:space="0" w:color="auto"/>
                    <w:right w:val="none" w:sz="0" w:space="0" w:color="auto"/>
                  </w:divBdr>
                </w:div>
                <w:div w:id="1169980813">
                  <w:marLeft w:val="640"/>
                  <w:marRight w:val="0"/>
                  <w:marTop w:val="0"/>
                  <w:marBottom w:val="0"/>
                  <w:divBdr>
                    <w:top w:val="none" w:sz="0" w:space="0" w:color="auto"/>
                    <w:left w:val="none" w:sz="0" w:space="0" w:color="auto"/>
                    <w:bottom w:val="none" w:sz="0" w:space="0" w:color="auto"/>
                    <w:right w:val="none" w:sz="0" w:space="0" w:color="auto"/>
                  </w:divBdr>
                </w:div>
                <w:div w:id="1207982805">
                  <w:marLeft w:val="640"/>
                  <w:marRight w:val="0"/>
                  <w:marTop w:val="0"/>
                  <w:marBottom w:val="0"/>
                  <w:divBdr>
                    <w:top w:val="none" w:sz="0" w:space="0" w:color="auto"/>
                    <w:left w:val="none" w:sz="0" w:space="0" w:color="auto"/>
                    <w:bottom w:val="none" w:sz="0" w:space="0" w:color="auto"/>
                    <w:right w:val="none" w:sz="0" w:space="0" w:color="auto"/>
                  </w:divBdr>
                </w:div>
                <w:div w:id="1231228916">
                  <w:marLeft w:val="640"/>
                  <w:marRight w:val="0"/>
                  <w:marTop w:val="0"/>
                  <w:marBottom w:val="0"/>
                  <w:divBdr>
                    <w:top w:val="none" w:sz="0" w:space="0" w:color="auto"/>
                    <w:left w:val="none" w:sz="0" w:space="0" w:color="auto"/>
                    <w:bottom w:val="none" w:sz="0" w:space="0" w:color="auto"/>
                    <w:right w:val="none" w:sz="0" w:space="0" w:color="auto"/>
                  </w:divBdr>
                </w:div>
                <w:div w:id="1256129161">
                  <w:marLeft w:val="640"/>
                  <w:marRight w:val="0"/>
                  <w:marTop w:val="0"/>
                  <w:marBottom w:val="0"/>
                  <w:divBdr>
                    <w:top w:val="none" w:sz="0" w:space="0" w:color="auto"/>
                    <w:left w:val="none" w:sz="0" w:space="0" w:color="auto"/>
                    <w:bottom w:val="none" w:sz="0" w:space="0" w:color="auto"/>
                    <w:right w:val="none" w:sz="0" w:space="0" w:color="auto"/>
                  </w:divBdr>
                </w:div>
                <w:div w:id="1275743756">
                  <w:marLeft w:val="640"/>
                  <w:marRight w:val="0"/>
                  <w:marTop w:val="0"/>
                  <w:marBottom w:val="0"/>
                  <w:divBdr>
                    <w:top w:val="none" w:sz="0" w:space="0" w:color="auto"/>
                    <w:left w:val="none" w:sz="0" w:space="0" w:color="auto"/>
                    <w:bottom w:val="none" w:sz="0" w:space="0" w:color="auto"/>
                    <w:right w:val="none" w:sz="0" w:space="0" w:color="auto"/>
                  </w:divBdr>
                </w:div>
                <w:div w:id="1285040810">
                  <w:marLeft w:val="640"/>
                  <w:marRight w:val="0"/>
                  <w:marTop w:val="0"/>
                  <w:marBottom w:val="0"/>
                  <w:divBdr>
                    <w:top w:val="none" w:sz="0" w:space="0" w:color="auto"/>
                    <w:left w:val="none" w:sz="0" w:space="0" w:color="auto"/>
                    <w:bottom w:val="none" w:sz="0" w:space="0" w:color="auto"/>
                    <w:right w:val="none" w:sz="0" w:space="0" w:color="auto"/>
                  </w:divBdr>
                </w:div>
                <w:div w:id="1296064518">
                  <w:marLeft w:val="640"/>
                  <w:marRight w:val="0"/>
                  <w:marTop w:val="0"/>
                  <w:marBottom w:val="0"/>
                  <w:divBdr>
                    <w:top w:val="none" w:sz="0" w:space="0" w:color="auto"/>
                    <w:left w:val="none" w:sz="0" w:space="0" w:color="auto"/>
                    <w:bottom w:val="none" w:sz="0" w:space="0" w:color="auto"/>
                    <w:right w:val="none" w:sz="0" w:space="0" w:color="auto"/>
                  </w:divBdr>
                </w:div>
                <w:div w:id="1406878918">
                  <w:marLeft w:val="640"/>
                  <w:marRight w:val="0"/>
                  <w:marTop w:val="0"/>
                  <w:marBottom w:val="0"/>
                  <w:divBdr>
                    <w:top w:val="none" w:sz="0" w:space="0" w:color="auto"/>
                    <w:left w:val="none" w:sz="0" w:space="0" w:color="auto"/>
                    <w:bottom w:val="none" w:sz="0" w:space="0" w:color="auto"/>
                    <w:right w:val="none" w:sz="0" w:space="0" w:color="auto"/>
                  </w:divBdr>
                </w:div>
                <w:div w:id="1415476080">
                  <w:marLeft w:val="640"/>
                  <w:marRight w:val="0"/>
                  <w:marTop w:val="0"/>
                  <w:marBottom w:val="0"/>
                  <w:divBdr>
                    <w:top w:val="none" w:sz="0" w:space="0" w:color="auto"/>
                    <w:left w:val="none" w:sz="0" w:space="0" w:color="auto"/>
                    <w:bottom w:val="none" w:sz="0" w:space="0" w:color="auto"/>
                    <w:right w:val="none" w:sz="0" w:space="0" w:color="auto"/>
                  </w:divBdr>
                </w:div>
                <w:div w:id="1428382525">
                  <w:marLeft w:val="640"/>
                  <w:marRight w:val="0"/>
                  <w:marTop w:val="0"/>
                  <w:marBottom w:val="0"/>
                  <w:divBdr>
                    <w:top w:val="none" w:sz="0" w:space="0" w:color="auto"/>
                    <w:left w:val="none" w:sz="0" w:space="0" w:color="auto"/>
                    <w:bottom w:val="none" w:sz="0" w:space="0" w:color="auto"/>
                    <w:right w:val="none" w:sz="0" w:space="0" w:color="auto"/>
                  </w:divBdr>
                </w:div>
                <w:div w:id="1483767360">
                  <w:marLeft w:val="640"/>
                  <w:marRight w:val="0"/>
                  <w:marTop w:val="0"/>
                  <w:marBottom w:val="0"/>
                  <w:divBdr>
                    <w:top w:val="none" w:sz="0" w:space="0" w:color="auto"/>
                    <w:left w:val="none" w:sz="0" w:space="0" w:color="auto"/>
                    <w:bottom w:val="none" w:sz="0" w:space="0" w:color="auto"/>
                    <w:right w:val="none" w:sz="0" w:space="0" w:color="auto"/>
                  </w:divBdr>
                </w:div>
                <w:div w:id="1484851082">
                  <w:marLeft w:val="640"/>
                  <w:marRight w:val="0"/>
                  <w:marTop w:val="0"/>
                  <w:marBottom w:val="0"/>
                  <w:divBdr>
                    <w:top w:val="none" w:sz="0" w:space="0" w:color="auto"/>
                    <w:left w:val="none" w:sz="0" w:space="0" w:color="auto"/>
                    <w:bottom w:val="none" w:sz="0" w:space="0" w:color="auto"/>
                    <w:right w:val="none" w:sz="0" w:space="0" w:color="auto"/>
                  </w:divBdr>
                </w:div>
                <w:div w:id="1530294816">
                  <w:marLeft w:val="640"/>
                  <w:marRight w:val="0"/>
                  <w:marTop w:val="0"/>
                  <w:marBottom w:val="0"/>
                  <w:divBdr>
                    <w:top w:val="none" w:sz="0" w:space="0" w:color="auto"/>
                    <w:left w:val="none" w:sz="0" w:space="0" w:color="auto"/>
                    <w:bottom w:val="none" w:sz="0" w:space="0" w:color="auto"/>
                    <w:right w:val="none" w:sz="0" w:space="0" w:color="auto"/>
                  </w:divBdr>
                </w:div>
                <w:div w:id="1539856771">
                  <w:marLeft w:val="640"/>
                  <w:marRight w:val="0"/>
                  <w:marTop w:val="0"/>
                  <w:marBottom w:val="0"/>
                  <w:divBdr>
                    <w:top w:val="none" w:sz="0" w:space="0" w:color="auto"/>
                    <w:left w:val="none" w:sz="0" w:space="0" w:color="auto"/>
                    <w:bottom w:val="none" w:sz="0" w:space="0" w:color="auto"/>
                    <w:right w:val="none" w:sz="0" w:space="0" w:color="auto"/>
                  </w:divBdr>
                </w:div>
                <w:div w:id="1547063283">
                  <w:marLeft w:val="640"/>
                  <w:marRight w:val="0"/>
                  <w:marTop w:val="0"/>
                  <w:marBottom w:val="0"/>
                  <w:divBdr>
                    <w:top w:val="none" w:sz="0" w:space="0" w:color="auto"/>
                    <w:left w:val="none" w:sz="0" w:space="0" w:color="auto"/>
                    <w:bottom w:val="none" w:sz="0" w:space="0" w:color="auto"/>
                    <w:right w:val="none" w:sz="0" w:space="0" w:color="auto"/>
                  </w:divBdr>
                </w:div>
                <w:div w:id="1732926137">
                  <w:marLeft w:val="640"/>
                  <w:marRight w:val="0"/>
                  <w:marTop w:val="0"/>
                  <w:marBottom w:val="0"/>
                  <w:divBdr>
                    <w:top w:val="none" w:sz="0" w:space="0" w:color="auto"/>
                    <w:left w:val="none" w:sz="0" w:space="0" w:color="auto"/>
                    <w:bottom w:val="none" w:sz="0" w:space="0" w:color="auto"/>
                    <w:right w:val="none" w:sz="0" w:space="0" w:color="auto"/>
                  </w:divBdr>
                </w:div>
                <w:div w:id="1790398129">
                  <w:marLeft w:val="640"/>
                  <w:marRight w:val="0"/>
                  <w:marTop w:val="0"/>
                  <w:marBottom w:val="0"/>
                  <w:divBdr>
                    <w:top w:val="none" w:sz="0" w:space="0" w:color="auto"/>
                    <w:left w:val="none" w:sz="0" w:space="0" w:color="auto"/>
                    <w:bottom w:val="none" w:sz="0" w:space="0" w:color="auto"/>
                    <w:right w:val="none" w:sz="0" w:space="0" w:color="auto"/>
                  </w:divBdr>
                </w:div>
                <w:div w:id="1838418053">
                  <w:marLeft w:val="640"/>
                  <w:marRight w:val="0"/>
                  <w:marTop w:val="0"/>
                  <w:marBottom w:val="0"/>
                  <w:divBdr>
                    <w:top w:val="none" w:sz="0" w:space="0" w:color="auto"/>
                    <w:left w:val="none" w:sz="0" w:space="0" w:color="auto"/>
                    <w:bottom w:val="none" w:sz="0" w:space="0" w:color="auto"/>
                    <w:right w:val="none" w:sz="0" w:space="0" w:color="auto"/>
                  </w:divBdr>
                </w:div>
                <w:div w:id="1842508415">
                  <w:marLeft w:val="640"/>
                  <w:marRight w:val="0"/>
                  <w:marTop w:val="0"/>
                  <w:marBottom w:val="0"/>
                  <w:divBdr>
                    <w:top w:val="none" w:sz="0" w:space="0" w:color="auto"/>
                    <w:left w:val="none" w:sz="0" w:space="0" w:color="auto"/>
                    <w:bottom w:val="none" w:sz="0" w:space="0" w:color="auto"/>
                    <w:right w:val="none" w:sz="0" w:space="0" w:color="auto"/>
                  </w:divBdr>
                </w:div>
                <w:div w:id="1930770772">
                  <w:marLeft w:val="640"/>
                  <w:marRight w:val="0"/>
                  <w:marTop w:val="0"/>
                  <w:marBottom w:val="0"/>
                  <w:divBdr>
                    <w:top w:val="none" w:sz="0" w:space="0" w:color="auto"/>
                    <w:left w:val="none" w:sz="0" w:space="0" w:color="auto"/>
                    <w:bottom w:val="none" w:sz="0" w:space="0" w:color="auto"/>
                    <w:right w:val="none" w:sz="0" w:space="0" w:color="auto"/>
                  </w:divBdr>
                </w:div>
                <w:div w:id="1968319484">
                  <w:marLeft w:val="640"/>
                  <w:marRight w:val="0"/>
                  <w:marTop w:val="0"/>
                  <w:marBottom w:val="0"/>
                  <w:divBdr>
                    <w:top w:val="none" w:sz="0" w:space="0" w:color="auto"/>
                    <w:left w:val="none" w:sz="0" w:space="0" w:color="auto"/>
                    <w:bottom w:val="none" w:sz="0" w:space="0" w:color="auto"/>
                    <w:right w:val="none" w:sz="0" w:space="0" w:color="auto"/>
                  </w:divBdr>
                </w:div>
                <w:div w:id="1984313869">
                  <w:marLeft w:val="640"/>
                  <w:marRight w:val="0"/>
                  <w:marTop w:val="0"/>
                  <w:marBottom w:val="0"/>
                  <w:divBdr>
                    <w:top w:val="none" w:sz="0" w:space="0" w:color="auto"/>
                    <w:left w:val="none" w:sz="0" w:space="0" w:color="auto"/>
                    <w:bottom w:val="none" w:sz="0" w:space="0" w:color="auto"/>
                    <w:right w:val="none" w:sz="0" w:space="0" w:color="auto"/>
                  </w:divBdr>
                </w:div>
                <w:div w:id="1988314051">
                  <w:marLeft w:val="640"/>
                  <w:marRight w:val="0"/>
                  <w:marTop w:val="0"/>
                  <w:marBottom w:val="0"/>
                  <w:divBdr>
                    <w:top w:val="none" w:sz="0" w:space="0" w:color="auto"/>
                    <w:left w:val="none" w:sz="0" w:space="0" w:color="auto"/>
                    <w:bottom w:val="none" w:sz="0" w:space="0" w:color="auto"/>
                    <w:right w:val="none" w:sz="0" w:space="0" w:color="auto"/>
                  </w:divBdr>
                </w:div>
                <w:div w:id="2007904424">
                  <w:marLeft w:val="640"/>
                  <w:marRight w:val="0"/>
                  <w:marTop w:val="0"/>
                  <w:marBottom w:val="0"/>
                  <w:divBdr>
                    <w:top w:val="none" w:sz="0" w:space="0" w:color="auto"/>
                    <w:left w:val="none" w:sz="0" w:space="0" w:color="auto"/>
                    <w:bottom w:val="none" w:sz="0" w:space="0" w:color="auto"/>
                    <w:right w:val="none" w:sz="0" w:space="0" w:color="auto"/>
                  </w:divBdr>
                </w:div>
                <w:div w:id="2014533127">
                  <w:marLeft w:val="640"/>
                  <w:marRight w:val="0"/>
                  <w:marTop w:val="0"/>
                  <w:marBottom w:val="0"/>
                  <w:divBdr>
                    <w:top w:val="none" w:sz="0" w:space="0" w:color="auto"/>
                    <w:left w:val="none" w:sz="0" w:space="0" w:color="auto"/>
                    <w:bottom w:val="none" w:sz="0" w:space="0" w:color="auto"/>
                    <w:right w:val="none" w:sz="0" w:space="0" w:color="auto"/>
                  </w:divBdr>
                </w:div>
                <w:div w:id="2069106692">
                  <w:marLeft w:val="640"/>
                  <w:marRight w:val="0"/>
                  <w:marTop w:val="0"/>
                  <w:marBottom w:val="0"/>
                  <w:divBdr>
                    <w:top w:val="none" w:sz="0" w:space="0" w:color="auto"/>
                    <w:left w:val="none" w:sz="0" w:space="0" w:color="auto"/>
                    <w:bottom w:val="none" w:sz="0" w:space="0" w:color="auto"/>
                    <w:right w:val="none" w:sz="0" w:space="0" w:color="auto"/>
                  </w:divBdr>
                </w:div>
                <w:div w:id="210976500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63447088">
          <w:marLeft w:val="640"/>
          <w:marRight w:val="0"/>
          <w:marTop w:val="0"/>
          <w:marBottom w:val="0"/>
          <w:divBdr>
            <w:top w:val="none" w:sz="0" w:space="0" w:color="auto"/>
            <w:left w:val="none" w:sz="0" w:space="0" w:color="auto"/>
            <w:bottom w:val="none" w:sz="0" w:space="0" w:color="auto"/>
            <w:right w:val="none" w:sz="0" w:space="0" w:color="auto"/>
          </w:divBdr>
        </w:div>
        <w:div w:id="913590754">
          <w:marLeft w:val="640"/>
          <w:marRight w:val="0"/>
          <w:marTop w:val="0"/>
          <w:marBottom w:val="0"/>
          <w:divBdr>
            <w:top w:val="none" w:sz="0" w:space="0" w:color="auto"/>
            <w:left w:val="none" w:sz="0" w:space="0" w:color="auto"/>
            <w:bottom w:val="none" w:sz="0" w:space="0" w:color="auto"/>
            <w:right w:val="none" w:sz="0" w:space="0" w:color="auto"/>
          </w:divBdr>
        </w:div>
        <w:div w:id="930314653">
          <w:marLeft w:val="640"/>
          <w:marRight w:val="0"/>
          <w:marTop w:val="0"/>
          <w:marBottom w:val="0"/>
          <w:divBdr>
            <w:top w:val="none" w:sz="0" w:space="0" w:color="auto"/>
            <w:left w:val="none" w:sz="0" w:space="0" w:color="auto"/>
            <w:bottom w:val="none" w:sz="0" w:space="0" w:color="auto"/>
            <w:right w:val="none" w:sz="0" w:space="0" w:color="auto"/>
          </w:divBdr>
        </w:div>
        <w:div w:id="935330651">
          <w:marLeft w:val="640"/>
          <w:marRight w:val="0"/>
          <w:marTop w:val="0"/>
          <w:marBottom w:val="0"/>
          <w:divBdr>
            <w:top w:val="none" w:sz="0" w:space="0" w:color="auto"/>
            <w:left w:val="none" w:sz="0" w:space="0" w:color="auto"/>
            <w:bottom w:val="none" w:sz="0" w:space="0" w:color="auto"/>
            <w:right w:val="none" w:sz="0" w:space="0" w:color="auto"/>
          </w:divBdr>
        </w:div>
        <w:div w:id="937951393">
          <w:marLeft w:val="640"/>
          <w:marRight w:val="0"/>
          <w:marTop w:val="0"/>
          <w:marBottom w:val="0"/>
          <w:divBdr>
            <w:top w:val="none" w:sz="0" w:space="0" w:color="auto"/>
            <w:left w:val="none" w:sz="0" w:space="0" w:color="auto"/>
            <w:bottom w:val="none" w:sz="0" w:space="0" w:color="auto"/>
            <w:right w:val="none" w:sz="0" w:space="0" w:color="auto"/>
          </w:divBdr>
        </w:div>
        <w:div w:id="987783738">
          <w:marLeft w:val="640"/>
          <w:marRight w:val="0"/>
          <w:marTop w:val="0"/>
          <w:marBottom w:val="0"/>
          <w:divBdr>
            <w:top w:val="none" w:sz="0" w:space="0" w:color="auto"/>
            <w:left w:val="none" w:sz="0" w:space="0" w:color="auto"/>
            <w:bottom w:val="none" w:sz="0" w:space="0" w:color="auto"/>
            <w:right w:val="none" w:sz="0" w:space="0" w:color="auto"/>
          </w:divBdr>
        </w:div>
        <w:div w:id="989753356">
          <w:marLeft w:val="640"/>
          <w:marRight w:val="0"/>
          <w:marTop w:val="0"/>
          <w:marBottom w:val="0"/>
          <w:divBdr>
            <w:top w:val="none" w:sz="0" w:space="0" w:color="auto"/>
            <w:left w:val="none" w:sz="0" w:space="0" w:color="auto"/>
            <w:bottom w:val="none" w:sz="0" w:space="0" w:color="auto"/>
            <w:right w:val="none" w:sz="0" w:space="0" w:color="auto"/>
          </w:divBdr>
        </w:div>
        <w:div w:id="1065567615">
          <w:marLeft w:val="640"/>
          <w:marRight w:val="0"/>
          <w:marTop w:val="0"/>
          <w:marBottom w:val="0"/>
          <w:divBdr>
            <w:top w:val="none" w:sz="0" w:space="0" w:color="auto"/>
            <w:left w:val="none" w:sz="0" w:space="0" w:color="auto"/>
            <w:bottom w:val="none" w:sz="0" w:space="0" w:color="auto"/>
            <w:right w:val="none" w:sz="0" w:space="0" w:color="auto"/>
          </w:divBdr>
        </w:div>
        <w:div w:id="1117917309">
          <w:marLeft w:val="640"/>
          <w:marRight w:val="0"/>
          <w:marTop w:val="0"/>
          <w:marBottom w:val="0"/>
          <w:divBdr>
            <w:top w:val="none" w:sz="0" w:space="0" w:color="auto"/>
            <w:left w:val="none" w:sz="0" w:space="0" w:color="auto"/>
            <w:bottom w:val="none" w:sz="0" w:space="0" w:color="auto"/>
            <w:right w:val="none" w:sz="0" w:space="0" w:color="auto"/>
          </w:divBdr>
        </w:div>
        <w:div w:id="1170216578">
          <w:marLeft w:val="640"/>
          <w:marRight w:val="0"/>
          <w:marTop w:val="0"/>
          <w:marBottom w:val="0"/>
          <w:divBdr>
            <w:top w:val="none" w:sz="0" w:space="0" w:color="auto"/>
            <w:left w:val="none" w:sz="0" w:space="0" w:color="auto"/>
            <w:bottom w:val="none" w:sz="0" w:space="0" w:color="auto"/>
            <w:right w:val="none" w:sz="0" w:space="0" w:color="auto"/>
          </w:divBdr>
        </w:div>
        <w:div w:id="1234584480">
          <w:marLeft w:val="640"/>
          <w:marRight w:val="0"/>
          <w:marTop w:val="0"/>
          <w:marBottom w:val="0"/>
          <w:divBdr>
            <w:top w:val="none" w:sz="0" w:space="0" w:color="auto"/>
            <w:left w:val="none" w:sz="0" w:space="0" w:color="auto"/>
            <w:bottom w:val="none" w:sz="0" w:space="0" w:color="auto"/>
            <w:right w:val="none" w:sz="0" w:space="0" w:color="auto"/>
          </w:divBdr>
        </w:div>
        <w:div w:id="1256092751">
          <w:marLeft w:val="640"/>
          <w:marRight w:val="0"/>
          <w:marTop w:val="0"/>
          <w:marBottom w:val="0"/>
          <w:divBdr>
            <w:top w:val="none" w:sz="0" w:space="0" w:color="auto"/>
            <w:left w:val="none" w:sz="0" w:space="0" w:color="auto"/>
            <w:bottom w:val="none" w:sz="0" w:space="0" w:color="auto"/>
            <w:right w:val="none" w:sz="0" w:space="0" w:color="auto"/>
          </w:divBdr>
        </w:div>
        <w:div w:id="1260068514">
          <w:marLeft w:val="640"/>
          <w:marRight w:val="0"/>
          <w:marTop w:val="0"/>
          <w:marBottom w:val="0"/>
          <w:divBdr>
            <w:top w:val="none" w:sz="0" w:space="0" w:color="auto"/>
            <w:left w:val="none" w:sz="0" w:space="0" w:color="auto"/>
            <w:bottom w:val="none" w:sz="0" w:space="0" w:color="auto"/>
            <w:right w:val="none" w:sz="0" w:space="0" w:color="auto"/>
          </w:divBdr>
        </w:div>
        <w:div w:id="1269196931">
          <w:marLeft w:val="640"/>
          <w:marRight w:val="0"/>
          <w:marTop w:val="0"/>
          <w:marBottom w:val="0"/>
          <w:divBdr>
            <w:top w:val="none" w:sz="0" w:space="0" w:color="auto"/>
            <w:left w:val="none" w:sz="0" w:space="0" w:color="auto"/>
            <w:bottom w:val="none" w:sz="0" w:space="0" w:color="auto"/>
            <w:right w:val="none" w:sz="0" w:space="0" w:color="auto"/>
          </w:divBdr>
        </w:div>
        <w:div w:id="1365710974">
          <w:marLeft w:val="640"/>
          <w:marRight w:val="0"/>
          <w:marTop w:val="0"/>
          <w:marBottom w:val="0"/>
          <w:divBdr>
            <w:top w:val="none" w:sz="0" w:space="0" w:color="auto"/>
            <w:left w:val="none" w:sz="0" w:space="0" w:color="auto"/>
            <w:bottom w:val="none" w:sz="0" w:space="0" w:color="auto"/>
            <w:right w:val="none" w:sz="0" w:space="0" w:color="auto"/>
          </w:divBdr>
        </w:div>
        <w:div w:id="1367440487">
          <w:marLeft w:val="640"/>
          <w:marRight w:val="0"/>
          <w:marTop w:val="0"/>
          <w:marBottom w:val="0"/>
          <w:divBdr>
            <w:top w:val="none" w:sz="0" w:space="0" w:color="auto"/>
            <w:left w:val="none" w:sz="0" w:space="0" w:color="auto"/>
            <w:bottom w:val="none" w:sz="0" w:space="0" w:color="auto"/>
            <w:right w:val="none" w:sz="0" w:space="0" w:color="auto"/>
          </w:divBdr>
        </w:div>
        <w:div w:id="1376471309">
          <w:marLeft w:val="640"/>
          <w:marRight w:val="0"/>
          <w:marTop w:val="0"/>
          <w:marBottom w:val="0"/>
          <w:divBdr>
            <w:top w:val="none" w:sz="0" w:space="0" w:color="auto"/>
            <w:left w:val="none" w:sz="0" w:space="0" w:color="auto"/>
            <w:bottom w:val="none" w:sz="0" w:space="0" w:color="auto"/>
            <w:right w:val="none" w:sz="0" w:space="0" w:color="auto"/>
          </w:divBdr>
        </w:div>
        <w:div w:id="1378050099">
          <w:marLeft w:val="640"/>
          <w:marRight w:val="0"/>
          <w:marTop w:val="0"/>
          <w:marBottom w:val="0"/>
          <w:divBdr>
            <w:top w:val="none" w:sz="0" w:space="0" w:color="auto"/>
            <w:left w:val="none" w:sz="0" w:space="0" w:color="auto"/>
            <w:bottom w:val="none" w:sz="0" w:space="0" w:color="auto"/>
            <w:right w:val="none" w:sz="0" w:space="0" w:color="auto"/>
          </w:divBdr>
        </w:div>
        <w:div w:id="1430389313">
          <w:marLeft w:val="640"/>
          <w:marRight w:val="0"/>
          <w:marTop w:val="0"/>
          <w:marBottom w:val="0"/>
          <w:divBdr>
            <w:top w:val="none" w:sz="0" w:space="0" w:color="auto"/>
            <w:left w:val="none" w:sz="0" w:space="0" w:color="auto"/>
            <w:bottom w:val="none" w:sz="0" w:space="0" w:color="auto"/>
            <w:right w:val="none" w:sz="0" w:space="0" w:color="auto"/>
          </w:divBdr>
        </w:div>
        <w:div w:id="1470974470">
          <w:marLeft w:val="640"/>
          <w:marRight w:val="0"/>
          <w:marTop w:val="0"/>
          <w:marBottom w:val="0"/>
          <w:divBdr>
            <w:top w:val="none" w:sz="0" w:space="0" w:color="auto"/>
            <w:left w:val="none" w:sz="0" w:space="0" w:color="auto"/>
            <w:bottom w:val="none" w:sz="0" w:space="0" w:color="auto"/>
            <w:right w:val="none" w:sz="0" w:space="0" w:color="auto"/>
          </w:divBdr>
        </w:div>
        <w:div w:id="1477405970">
          <w:marLeft w:val="640"/>
          <w:marRight w:val="0"/>
          <w:marTop w:val="0"/>
          <w:marBottom w:val="0"/>
          <w:divBdr>
            <w:top w:val="none" w:sz="0" w:space="0" w:color="auto"/>
            <w:left w:val="none" w:sz="0" w:space="0" w:color="auto"/>
            <w:bottom w:val="none" w:sz="0" w:space="0" w:color="auto"/>
            <w:right w:val="none" w:sz="0" w:space="0" w:color="auto"/>
          </w:divBdr>
        </w:div>
        <w:div w:id="1514027069">
          <w:marLeft w:val="640"/>
          <w:marRight w:val="0"/>
          <w:marTop w:val="0"/>
          <w:marBottom w:val="0"/>
          <w:divBdr>
            <w:top w:val="none" w:sz="0" w:space="0" w:color="auto"/>
            <w:left w:val="none" w:sz="0" w:space="0" w:color="auto"/>
            <w:bottom w:val="none" w:sz="0" w:space="0" w:color="auto"/>
            <w:right w:val="none" w:sz="0" w:space="0" w:color="auto"/>
          </w:divBdr>
        </w:div>
        <w:div w:id="1514569609">
          <w:marLeft w:val="640"/>
          <w:marRight w:val="0"/>
          <w:marTop w:val="0"/>
          <w:marBottom w:val="0"/>
          <w:divBdr>
            <w:top w:val="none" w:sz="0" w:space="0" w:color="auto"/>
            <w:left w:val="none" w:sz="0" w:space="0" w:color="auto"/>
            <w:bottom w:val="none" w:sz="0" w:space="0" w:color="auto"/>
            <w:right w:val="none" w:sz="0" w:space="0" w:color="auto"/>
          </w:divBdr>
        </w:div>
        <w:div w:id="1521697726">
          <w:marLeft w:val="640"/>
          <w:marRight w:val="0"/>
          <w:marTop w:val="0"/>
          <w:marBottom w:val="0"/>
          <w:divBdr>
            <w:top w:val="none" w:sz="0" w:space="0" w:color="auto"/>
            <w:left w:val="none" w:sz="0" w:space="0" w:color="auto"/>
            <w:bottom w:val="none" w:sz="0" w:space="0" w:color="auto"/>
            <w:right w:val="none" w:sz="0" w:space="0" w:color="auto"/>
          </w:divBdr>
        </w:div>
        <w:div w:id="1526824875">
          <w:marLeft w:val="640"/>
          <w:marRight w:val="0"/>
          <w:marTop w:val="0"/>
          <w:marBottom w:val="0"/>
          <w:divBdr>
            <w:top w:val="none" w:sz="0" w:space="0" w:color="auto"/>
            <w:left w:val="none" w:sz="0" w:space="0" w:color="auto"/>
            <w:bottom w:val="none" w:sz="0" w:space="0" w:color="auto"/>
            <w:right w:val="none" w:sz="0" w:space="0" w:color="auto"/>
          </w:divBdr>
        </w:div>
        <w:div w:id="1535147948">
          <w:marLeft w:val="640"/>
          <w:marRight w:val="0"/>
          <w:marTop w:val="0"/>
          <w:marBottom w:val="0"/>
          <w:divBdr>
            <w:top w:val="none" w:sz="0" w:space="0" w:color="auto"/>
            <w:left w:val="none" w:sz="0" w:space="0" w:color="auto"/>
            <w:bottom w:val="none" w:sz="0" w:space="0" w:color="auto"/>
            <w:right w:val="none" w:sz="0" w:space="0" w:color="auto"/>
          </w:divBdr>
        </w:div>
        <w:div w:id="1538925951">
          <w:marLeft w:val="640"/>
          <w:marRight w:val="0"/>
          <w:marTop w:val="0"/>
          <w:marBottom w:val="0"/>
          <w:divBdr>
            <w:top w:val="none" w:sz="0" w:space="0" w:color="auto"/>
            <w:left w:val="none" w:sz="0" w:space="0" w:color="auto"/>
            <w:bottom w:val="none" w:sz="0" w:space="0" w:color="auto"/>
            <w:right w:val="none" w:sz="0" w:space="0" w:color="auto"/>
          </w:divBdr>
        </w:div>
        <w:div w:id="1547764705">
          <w:marLeft w:val="640"/>
          <w:marRight w:val="0"/>
          <w:marTop w:val="0"/>
          <w:marBottom w:val="0"/>
          <w:divBdr>
            <w:top w:val="none" w:sz="0" w:space="0" w:color="auto"/>
            <w:left w:val="none" w:sz="0" w:space="0" w:color="auto"/>
            <w:bottom w:val="none" w:sz="0" w:space="0" w:color="auto"/>
            <w:right w:val="none" w:sz="0" w:space="0" w:color="auto"/>
          </w:divBdr>
        </w:div>
        <w:div w:id="1576433627">
          <w:marLeft w:val="640"/>
          <w:marRight w:val="0"/>
          <w:marTop w:val="0"/>
          <w:marBottom w:val="0"/>
          <w:divBdr>
            <w:top w:val="none" w:sz="0" w:space="0" w:color="auto"/>
            <w:left w:val="none" w:sz="0" w:space="0" w:color="auto"/>
            <w:bottom w:val="none" w:sz="0" w:space="0" w:color="auto"/>
            <w:right w:val="none" w:sz="0" w:space="0" w:color="auto"/>
          </w:divBdr>
        </w:div>
        <w:div w:id="1654218905">
          <w:marLeft w:val="640"/>
          <w:marRight w:val="0"/>
          <w:marTop w:val="0"/>
          <w:marBottom w:val="0"/>
          <w:divBdr>
            <w:top w:val="none" w:sz="0" w:space="0" w:color="auto"/>
            <w:left w:val="none" w:sz="0" w:space="0" w:color="auto"/>
            <w:bottom w:val="none" w:sz="0" w:space="0" w:color="auto"/>
            <w:right w:val="none" w:sz="0" w:space="0" w:color="auto"/>
          </w:divBdr>
        </w:div>
        <w:div w:id="1716735787">
          <w:marLeft w:val="640"/>
          <w:marRight w:val="0"/>
          <w:marTop w:val="0"/>
          <w:marBottom w:val="0"/>
          <w:divBdr>
            <w:top w:val="none" w:sz="0" w:space="0" w:color="auto"/>
            <w:left w:val="none" w:sz="0" w:space="0" w:color="auto"/>
            <w:bottom w:val="none" w:sz="0" w:space="0" w:color="auto"/>
            <w:right w:val="none" w:sz="0" w:space="0" w:color="auto"/>
          </w:divBdr>
        </w:div>
        <w:div w:id="1717119074">
          <w:marLeft w:val="640"/>
          <w:marRight w:val="0"/>
          <w:marTop w:val="0"/>
          <w:marBottom w:val="0"/>
          <w:divBdr>
            <w:top w:val="none" w:sz="0" w:space="0" w:color="auto"/>
            <w:left w:val="none" w:sz="0" w:space="0" w:color="auto"/>
            <w:bottom w:val="none" w:sz="0" w:space="0" w:color="auto"/>
            <w:right w:val="none" w:sz="0" w:space="0" w:color="auto"/>
          </w:divBdr>
        </w:div>
        <w:div w:id="1754618920">
          <w:marLeft w:val="640"/>
          <w:marRight w:val="0"/>
          <w:marTop w:val="0"/>
          <w:marBottom w:val="0"/>
          <w:divBdr>
            <w:top w:val="none" w:sz="0" w:space="0" w:color="auto"/>
            <w:left w:val="none" w:sz="0" w:space="0" w:color="auto"/>
            <w:bottom w:val="none" w:sz="0" w:space="0" w:color="auto"/>
            <w:right w:val="none" w:sz="0" w:space="0" w:color="auto"/>
          </w:divBdr>
        </w:div>
        <w:div w:id="1755934994">
          <w:marLeft w:val="640"/>
          <w:marRight w:val="0"/>
          <w:marTop w:val="0"/>
          <w:marBottom w:val="0"/>
          <w:divBdr>
            <w:top w:val="none" w:sz="0" w:space="0" w:color="auto"/>
            <w:left w:val="none" w:sz="0" w:space="0" w:color="auto"/>
            <w:bottom w:val="none" w:sz="0" w:space="0" w:color="auto"/>
            <w:right w:val="none" w:sz="0" w:space="0" w:color="auto"/>
          </w:divBdr>
        </w:div>
        <w:div w:id="1849249572">
          <w:marLeft w:val="640"/>
          <w:marRight w:val="0"/>
          <w:marTop w:val="0"/>
          <w:marBottom w:val="0"/>
          <w:divBdr>
            <w:top w:val="none" w:sz="0" w:space="0" w:color="auto"/>
            <w:left w:val="none" w:sz="0" w:space="0" w:color="auto"/>
            <w:bottom w:val="none" w:sz="0" w:space="0" w:color="auto"/>
            <w:right w:val="none" w:sz="0" w:space="0" w:color="auto"/>
          </w:divBdr>
        </w:div>
        <w:div w:id="1874072500">
          <w:marLeft w:val="640"/>
          <w:marRight w:val="0"/>
          <w:marTop w:val="0"/>
          <w:marBottom w:val="0"/>
          <w:divBdr>
            <w:top w:val="none" w:sz="0" w:space="0" w:color="auto"/>
            <w:left w:val="none" w:sz="0" w:space="0" w:color="auto"/>
            <w:bottom w:val="none" w:sz="0" w:space="0" w:color="auto"/>
            <w:right w:val="none" w:sz="0" w:space="0" w:color="auto"/>
          </w:divBdr>
        </w:div>
        <w:div w:id="1896697966">
          <w:marLeft w:val="640"/>
          <w:marRight w:val="0"/>
          <w:marTop w:val="0"/>
          <w:marBottom w:val="0"/>
          <w:divBdr>
            <w:top w:val="none" w:sz="0" w:space="0" w:color="auto"/>
            <w:left w:val="none" w:sz="0" w:space="0" w:color="auto"/>
            <w:bottom w:val="none" w:sz="0" w:space="0" w:color="auto"/>
            <w:right w:val="none" w:sz="0" w:space="0" w:color="auto"/>
          </w:divBdr>
        </w:div>
        <w:div w:id="1900819640">
          <w:marLeft w:val="640"/>
          <w:marRight w:val="0"/>
          <w:marTop w:val="0"/>
          <w:marBottom w:val="0"/>
          <w:divBdr>
            <w:top w:val="none" w:sz="0" w:space="0" w:color="auto"/>
            <w:left w:val="none" w:sz="0" w:space="0" w:color="auto"/>
            <w:bottom w:val="none" w:sz="0" w:space="0" w:color="auto"/>
            <w:right w:val="none" w:sz="0" w:space="0" w:color="auto"/>
          </w:divBdr>
        </w:div>
        <w:div w:id="1913156098">
          <w:marLeft w:val="640"/>
          <w:marRight w:val="0"/>
          <w:marTop w:val="0"/>
          <w:marBottom w:val="0"/>
          <w:divBdr>
            <w:top w:val="none" w:sz="0" w:space="0" w:color="auto"/>
            <w:left w:val="none" w:sz="0" w:space="0" w:color="auto"/>
            <w:bottom w:val="none" w:sz="0" w:space="0" w:color="auto"/>
            <w:right w:val="none" w:sz="0" w:space="0" w:color="auto"/>
          </w:divBdr>
        </w:div>
        <w:div w:id="2000620588">
          <w:marLeft w:val="640"/>
          <w:marRight w:val="0"/>
          <w:marTop w:val="0"/>
          <w:marBottom w:val="0"/>
          <w:divBdr>
            <w:top w:val="none" w:sz="0" w:space="0" w:color="auto"/>
            <w:left w:val="none" w:sz="0" w:space="0" w:color="auto"/>
            <w:bottom w:val="none" w:sz="0" w:space="0" w:color="auto"/>
            <w:right w:val="none" w:sz="0" w:space="0" w:color="auto"/>
          </w:divBdr>
        </w:div>
        <w:div w:id="2092654205">
          <w:marLeft w:val="640"/>
          <w:marRight w:val="0"/>
          <w:marTop w:val="0"/>
          <w:marBottom w:val="0"/>
          <w:divBdr>
            <w:top w:val="none" w:sz="0" w:space="0" w:color="auto"/>
            <w:left w:val="none" w:sz="0" w:space="0" w:color="auto"/>
            <w:bottom w:val="none" w:sz="0" w:space="0" w:color="auto"/>
            <w:right w:val="none" w:sz="0" w:space="0" w:color="auto"/>
          </w:divBdr>
        </w:div>
        <w:div w:id="2102602350">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32970218">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633904832">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233350127">
      <w:bodyDiv w:val="1"/>
      <w:marLeft w:val="0"/>
      <w:marRight w:val="0"/>
      <w:marTop w:val="0"/>
      <w:marBottom w:val="0"/>
      <w:divBdr>
        <w:top w:val="none" w:sz="0" w:space="0" w:color="auto"/>
        <w:left w:val="none" w:sz="0" w:space="0" w:color="auto"/>
        <w:bottom w:val="none" w:sz="0" w:space="0" w:color="auto"/>
        <w:right w:val="none" w:sz="0" w:space="0" w:color="auto"/>
      </w:divBdr>
      <w:divsChild>
        <w:div w:id="17900198">
          <w:marLeft w:val="640"/>
          <w:marRight w:val="0"/>
          <w:marTop w:val="0"/>
          <w:marBottom w:val="0"/>
          <w:divBdr>
            <w:top w:val="none" w:sz="0" w:space="0" w:color="auto"/>
            <w:left w:val="none" w:sz="0" w:space="0" w:color="auto"/>
            <w:bottom w:val="none" w:sz="0" w:space="0" w:color="auto"/>
            <w:right w:val="none" w:sz="0" w:space="0" w:color="auto"/>
          </w:divBdr>
        </w:div>
        <w:div w:id="40523708">
          <w:marLeft w:val="640"/>
          <w:marRight w:val="0"/>
          <w:marTop w:val="0"/>
          <w:marBottom w:val="0"/>
          <w:divBdr>
            <w:top w:val="none" w:sz="0" w:space="0" w:color="auto"/>
            <w:left w:val="none" w:sz="0" w:space="0" w:color="auto"/>
            <w:bottom w:val="none" w:sz="0" w:space="0" w:color="auto"/>
            <w:right w:val="none" w:sz="0" w:space="0" w:color="auto"/>
          </w:divBdr>
        </w:div>
        <w:div w:id="93979210">
          <w:marLeft w:val="640"/>
          <w:marRight w:val="0"/>
          <w:marTop w:val="0"/>
          <w:marBottom w:val="0"/>
          <w:divBdr>
            <w:top w:val="none" w:sz="0" w:space="0" w:color="auto"/>
            <w:left w:val="none" w:sz="0" w:space="0" w:color="auto"/>
            <w:bottom w:val="none" w:sz="0" w:space="0" w:color="auto"/>
            <w:right w:val="none" w:sz="0" w:space="0" w:color="auto"/>
          </w:divBdr>
        </w:div>
        <w:div w:id="111948251">
          <w:marLeft w:val="640"/>
          <w:marRight w:val="0"/>
          <w:marTop w:val="0"/>
          <w:marBottom w:val="0"/>
          <w:divBdr>
            <w:top w:val="none" w:sz="0" w:space="0" w:color="auto"/>
            <w:left w:val="none" w:sz="0" w:space="0" w:color="auto"/>
            <w:bottom w:val="none" w:sz="0" w:space="0" w:color="auto"/>
            <w:right w:val="none" w:sz="0" w:space="0" w:color="auto"/>
          </w:divBdr>
        </w:div>
        <w:div w:id="125389420">
          <w:marLeft w:val="640"/>
          <w:marRight w:val="0"/>
          <w:marTop w:val="0"/>
          <w:marBottom w:val="0"/>
          <w:divBdr>
            <w:top w:val="none" w:sz="0" w:space="0" w:color="auto"/>
            <w:left w:val="none" w:sz="0" w:space="0" w:color="auto"/>
            <w:bottom w:val="none" w:sz="0" w:space="0" w:color="auto"/>
            <w:right w:val="none" w:sz="0" w:space="0" w:color="auto"/>
          </w:divBdr>
        </w:div>
        <w:div w:id="134303135">
          <w:marLeft w:val="640"/>
          <w:marRight w:val="0"/>
          <w:marTop w:val="0"/>
          <w:marBottom w:val="0"/>
          <w:divBdr>
            <w:top w:val="none" w:sz="0" w:space="0" w:color="auto"/>
            <w:left w:val="none" w:sz="0" w:space="0" w:color="auto"/>
            <w:bottom w:val="none" w:sz="0" w:space="0" w:color="auto"/>
            <w:right w:val="none" w:sz="0" w:space="0" w:color="auto"/>
          </w:divBdr>
        </w:div>
        <w:div w:id="213734429">
          <w:marLeft w:val="640"/>
          <w:marRight w:val="0"/>
          <w:marTop w:val="0"/>
          <w:marBottom w:val="0"/>
          <w:divBdr>
            <w:top w:val="none" w:sz="0" w:space="0" w:color="auto"/>
            <w:left w:val="none" w:sz="0" w:space="0" w:color="auto"/>
            <w:bottom w:val="none" w:sz="0" w:space="0" w:color="auto"/>
            <w:right w:val="none" w:sz="0" w:space="0" w:color="auto"/>
          </w:divBdr>
        </w:div>
        <w:div w:id="220600778">
          <w:marLeft w:val="640"/>
          <w:marRight w:val="0"/>
          <w:marTop w:val="0"/>
          <w:marBottom w:val="0"/>
          <w:divBdr>
            <w:top w:val="none" w:sz="0" w:space="0" w:color="auto"/>
            <w:left w:val="none" w:sz="0" w:space="0" w:color="auto"/>
            <w:bottom w:val="none" w:sz="0" w:space="0" w:color="auto"/>
            <w:right w:val="none" w:sz="0" w:space="0" w:color="auto"/>
          </w:divBdr>
        </w:div>
        <w:div w:id="237058314">
          <w:marLeft w:val="640"/>
          <w:marRight w:val="0"/>
          <w:marTop w:val="0"/>
          <w:marBottom w:val="0"/>
          <w:divBdr>
            <w:top w:val="none" w:sz="0" w:space="0" w:color="auto"/>
            <w:left w:val="none" w:sz="0" w:space="0" w:color="auto"/>
            <w:bottom w:val="none" w:sz="0" w:space="0" w:color="auto"/>
            <w:right w:val="none" w:sz="0" w:space="0" w:color="auto"/>
          </w:divBdr>
        </w:div>
        <w:div w:id="239145931">
          <w:marLeft w:val="640"/>
          <w:marRight w:val="0"/>
          <w:marTop w:val="0"/>
          <w:marBottom w:val="0"/>
          <w:divBdr>
            <w:top w:val="none" w:sz="0" w:space="0" w:color="auto"/>
            <w:left w:val="none" w:sz="0" w:space="0" w:color="auto"/>
            <w:bottom w:val="none" w:sz="0" w:space="0" w:color="auto"/>
            <w:right w:val="none" w:sz="0" w:space="0" w:color="auto"/>
          </w:divBdr>
        </w:div>
        <w:div w:id="299700005">
          <w:marLeft w:val="640"/>
          <w:marRight w:val="0"/>
          <w:marTop w:val="0"/>
          <w:marBottom w:val="0"/>
          <w:divBdr>
            <w:top w:val="none" w:sz="0" w:space="0" w:color="auto"/>
            <w:left w:val="none" w:sz="0" w:space="0" w:color="auto"/>
            <w:bottom w:val="none" w:sz="0" w:space="0" w:color="auto"/>
            <w:right w:val="none" w:sz="0" w:space="0" w:color="auto"/>
          </w:divBdr>
        </w:div>
        <w:div w:id="303586874">
          <w:marLeft w:val="640"/>
          <w:marRight w:val="0"/>
          <w:marTop w:val="0"/>
          <w:marBottom w:val="0"/>
          <w:divBdr>
            <w:top w:val="none" w:sz="0" w:space="0" w:color="auto"/>
            <w:left w:val="none" w:sz="0" w:space="0" w:color="auto"/>
            <w:bottom w:val="none" w:sz="0" w:space="0" w:color="auto"/>
            <w:right w:val="none" w:sz="0" w:space="0" w:color="auto"/>
          </w:divBdr>
        </w:div>
        <w:div w:id="436368654">
          <w:marLeft w:val="640"/>
          <w:marRight w:val="0"/>
          <w:marTop w:val="0"/>
          <w:marBottom w:val="0"/>
          <w:divBdr>
            <w:top w:val="none" w:sz="0" w:space="0" w:color="auto"/>
            <w:left w:val="none" w:sz="0" w:space="0" w:color="auto"/>
            <w:bottom w:val="none" w:sz="0" w:space="0" w:color="auto"/>
            <w:right w:val="none" w:sz="0" w:space="0" w:color="auto"/>
          </w:divBdr>
        </w:div>
        <w:div w:id="600378901">
          <w:marLeft w:val="640"/>
          <w:marRight w:val="0"/>
          <w:marTop w:val="0"/>
          <w:marBottom w:val="0"/>
          <w:divBdr>
            <w:top w:val="none" w:sz="0" w:space="0" w:color="auto"/>
            <w:left w:val="none" w:sz="0" w:space="0" w:color="auto"/>
            <w:bottom w:val="none" w:sz="0" w:space="0" w:color="auto"/>
            <w:right w:val="none" w:sz="0" w:space="0" w:color="auto"/>
          </w:divBdr>
        </w:div>
        <w:div w:id="602033225">
          <w:marLeft w:val="640"/>
          <w:marRight w:val="0"/>
          <w:marTop w:val="0"/>
          <w:marBottom w:val="0"/>
          <w:divBdr>
            <w:top w:val="none" w:sz="0" w:space="0" w:color="auto"/>
            <w:left w:val="none" w:sz="0" w:space="0" w:color="auto"/>
            <w:bottom w:val="none" w:sz="0" w:space="0" w:color="auto"/>
            <w:right w:val="none" w:sz="0" w:space="0" w:color="auto"/>
          </w:divBdr>
        </w:div>
        <w:div w:id="621765898">
          <w:marLeft w:val="640"/>
          <w:marRight w:val="0"/>
          <w:marTop w:val="0"/>
          <w:marBottom w:val="0"/>
          <w:divBdr>
            <w:top w:val="none" w:sz="0" w:space="0" w:color="auto"/>
            <w:left w:val="none" w:sz="0" w:space="0" w:color="auto"/>
            <w:bottom w:val="none" w:sz="0" w:space="0" w:color="auto"/>
            <w:right w:val="none" w:sz="0" w:space="0" w:color="auto"/>
          </w:divBdr>
        </w:div>
        <w:div w:id="627274682">
          <w:marLeft w:val="640"/>
          <w:marRight w:val="0"/>
          <w:marTop w:val="0"/>
          <w:marBottom w:val="0"/>
          <w:divBdr>
            <w:top w:val="none" w:sz="0" w:space="0" w:color="auto"/>
            <w:left w:val="none" w:sz="0" w:space="0" w:color="auto"/>
            <w:bottom w:val="none" w:sz="0" w:space="0" w:color="auto"/>
            <w:right w:val="none" w:sz="0" w:space="0" w:color="auto"/>
          </w:divBdr>
        </w:div>
        <w:div w:id="649679519">
          <w:marLeft w:val="640"/>
          <w:marRight w:val="0"/>
          <w:marTop w:val="0"/>
          <w:marBottom w:val="0"/>
          <w:divBdr>
            <w:top w:val="none" w:sz="0" w:space="0" w:color="auto"/>
            <w:left w:val="none" w:sz="0" w:space="0" w:color="auto"/>
            <w:bottom w:val="none" w:sz="0" w:space="0" w:color="auto"/>
            <w:right w:val="none" w:sz="0" w:space="0" w:color="auto"/>
          </w:divBdr>
        </w:div>
        <w:div w:id="650603583">
          <w:marLeft w:val="640"/>
          <w:marRight w:val="0"/>
          <w:marTop w:val="0"/>
          <w:marBottom w:val="0"/>
          <w:divBdr>
            <w:top w:val="none" w:sz="0" w:space="0" w:color="auto"/>
            <w:left w:val="none" w:sz="0" w:space="0" w:color="auto"/>
            <w:bottom w:val="none" w:sz="0" w:space="0" w:color="auto"/>
            <w:right w:val="none" w:sz="0" w:space="0" w:color="auto"/>
          </w:divBdr>
        </w:div>
        <w:div w:id="905798924">
          <w:marLeft w:val="640"/>
          <w:marRight w:val="0"/>
          <w:marTop w:val="0"/>
          <w:marBottom w:val="0"/>
          <w:divBdr>
            <w:top w:val="none" w:sz="0" w:space="0" w:color="auto"/>
            <w:left w:val="none" w:sz="0" w:space="0" w:color="auto"/>
            <w:bottom w:val="none" w:sz="0" w:space="0" w:color="auto"/>
            <w:right w:val="none" w:sz="0" w:space="0" w:color="auto"/>
          </w:divBdr>
        </w:div>
        <w:div w:id="920257155">
          <w:marLeft w:val="640"/>
          <w:marRight w:val="0"/>
          <w:marTop w:val="0"/>
          <w:marBottom w:val="0"/>
          <w:divBdr>
            <w:top w:val="none" w:sz="0" w:space="0" w:color="auto"/>
            <w:left w:val="none" w:sz="0" w:space="0" w:color="auto"/>
            <w:bottom w:val="none" w:sz="0" w:space="0" w:color="auto"/>
            <w:right w:val="none" w:sz="0" w:space="0" w:color="auto"/>
          </w:divBdr>
        </w:div>
        <w:div w:id="997154873">
          <w:marLeft w:val="640"/>
          <w:marRight w:val="0"/>
          <w:marTop w:val="0"/>
          <w:marBottom w:val="0"/>
          <w:divBdr>
            <w:top w:val="none" w:sz="0" w:space="0" w:color="auto"/>
            <w:left w:val="none" w:sz="0" w:space="0" w:color="auto"/>
            <w:bottom w:val="none" w:sz="0" w:space="0" w:color="auto"/>
            <w:right w:val="none" w:sz="0" w:space="0" w:color="auto"/>
          </w:divBdr>
        </w:div>
        <w:div w:id="1021394163">
          <w:marLeft w:val="640"/>
          <w:marRight w:val="0"/>
          <w:marTop w:val="0"/>
          <w:marBottom w:val="0"/>
          <w:divBdr>
            <w:top w:val="none" w:sz="0" w:space="0" w:color="auto"/>
            <w:left w:val="none" w:sz="0" w:space="0" w:color="auto"/>
            <w:bottom w:val="none" w:sz="0" w:space="0" w:color="auto"/>
            <w:right w:val="none" w:sz="0" w:space="0" w:color="auto"/>
          </w:divBdr>
        </w:div>
        <w:div w:id="1033651388">
          <w:marLeft w:val="640"/>
          <w:marRight w:val="0"/>
          <w:marTop w:val="0"/>
          <w:marBottom w:val="0"/>
          <w:divBdr>
            <w:top w:val="none" w:sz="0" w:space="0" w:color="auto"/>
            <w:left w:val="none" w:sz="0" w:space="0" w:color="auto"/>
            <w:bottom w:val="none" w:sz="0" w:space="0" w:color="auto"/>
            <w:right w:val="none" w:sz="0" w:space="0" w:color="auto"/>
          </w:divBdr>
        </w:div>
        <w:div w:id="1052078208">
          <w:marLeft w:val="640"/>
          <w:marRight w:val="0"/>
          <w:marTop w:val="0"/>
          <w:marBottom w:val="0"/>
          <w:divBdr>
            <w:top w:val="none" w:sz="0" w:space="0" w:color="auto"/>
            <w:left w:val="none" w:sz="0" w:space="0" w:color="auto"/>
            <w:bottom w:val="none" w:sz="0" w:space="0" w:color="auto"/>
            <w:right w:val="none" w:sz="0" w:space="0" w:color="auto"/>
          </w:divBdr>
        </w:div>
        <w:div w:id="1084452150">
          <w:marLeft w:val="640"/>
          <w:marRight w:val="0"/>
          <w:marTop w:val="0"/>
          <w:marBottom w:val="0"/>
          <w:divBdr>
            <w:top w:val="none" w:sz="0" w:space="0" w:color="auto"/>
            <w:left w:val="none" w:sz="0" w:space="0" w:color="auto"/>
            <w:bottom w:val="none" w:sz="0" w:space="0" w:color="auto"/>
            <w:right w:val="none" w:sz="0" w:space="0" w:color="auto"/>
          </w:divBdr>
        </w:div>
        <w:div w:id="1110393933">
          <w:marLeft w:val="640"/>
          <w:marRight w:val="0"/>
          <w:marTop w:val="0"/>
          <w:marBottom w:val="0"/>
          <w:divBdr>
            <w:top w:val="none" w:sz="0" w:space="0" w:color="auto"/>
            <w:left w:val="none" w:sz="0" w:space="0" w:color="auto"/>
            <w:bottom w:val="none" w:sz="0" w:space="0" w:color="auto"/>
            <w:right w:val="none" w:sz="0" w:space="0" w:color="auto"/>
          </w:divBdr>
        </w:div>
        <w:div w:id="1182234433">
          <w:marLeft w:val="640"/>
          <w:marRight w:val="0"/>
          <w:marTop w:val="0"/>
          <w:marBottom w:val="0"/>
          <w:divBdr>
            <w:top w:val="none" w:sz="0" w:space="0" w:color="auto"/>
            <w:left w:val="none" w:sz="0" w:space="0" w:color="auto"/>
            <w:bottom w:val="none" w:sz="0" w:space="0" w:color="auto"/>
            <w:right w:val="none" w:sz="0" w:space="0" w:color="auto"/>
          </w:divBdr>
        </w:div>
        <w:div w:id="1216040467">
          <w:marLeft w:val="640"/>
          <w:marRight w:val="0"/>
          <w:marTop w:val="0"/>
          <w:marBottom w:val="0"/>
          <w:divBdr>
            <w:top w:val="none" w:sz="0" w:space="0" w:color="auto"/>
            <w:left w:val="none" w:sz="0" w:space="0" w:color="auto"/>
            <w:bottom w:val="none" w:sz="0" w:space="0" w:color="auto"/>
            <w:right w:val="none" w:sz="0" w:space="0" w:color="auto"/>
          </w:divBdr>
        </w:div>
        <w:div w:id="1293291639">
          <w:marLeft w:val="640"/>
          <w:marRight w:val="0"/>
          <w:marTop w:val="0"/>
          <w:marBottom w:val="0"/>
          <w:divBdr>
            <w:top w:val="none" w:sz="0" w:space="0" w:color="auto"/>
            <w:left w:val="none" w:sz="0" w:space="0" w:color="auto"/>
            <w:bottom w:val="none" w:sz="0" w:space="0" w:color="auto"/>
            <w:right w:val="none" w:sz="0" w:space="0" w:color="auto"/>
          </w:divBdr>
        </w:div>
        <w:div w:id="1301038861">
          <w:marLeft w:val="640"/>
          <w:marRight w:val="0"/>
          <w:marTop w:val="0"/>
          <w:marBottom w:val="0"/>
          <w:divBdr>
            <w:top w:val="none" w:sz="0" w:space="0" w:color="auto"/>
            <w:left w:val="none" w:sz="0" w:space="0" w:color="auto"/>
            <w:bottom w:val="none" w:sz="0" w:space="0" w:color="auto"/>
            <w:right w:val="none" w:sz="0" w:space="0" w:color="auto"/>
          </w:divBdr>
        </w:div>
        <w:div w:id="1344551968">
          <w:marLeft w:val="640"/>
          <w:marRight w:val="0"/>
          <w:marTop w:val="0"/>
          <w:marBottom w:val="0"/>
          <w:divBdr>
            <w:top w:val="none" w:sz="0" w:space="0" w:color="auto"/>
            <w:left w:val="none" w:sz="0" w:space="0" w:color="auto"/>
            <w:bottom w:val="none" w:sz="0" w:space="0" w:color="auto"/>
            <w:right w:val="none" w:sz="0" w:space="0" w:color="auto"/>
          </w:divBdr>
        </w:div>
        <w:div w:id="1377587256">
          <w:marLeft w:val="640"/>
          <w:marRight w:val="0"/>
          <w:marTop w:val="0"/>
          <w:marBottom w:val="0"/>
          <w:divBdr>
            <w:top w:val="none" w:sz="0" w:space="0" w:color="auto"/>
            <w:left w:val="none" w:sz="0" w:space="0" w:color="auto"/>
            <w:bottom w:val="none" w:sz="0" w:space="0" w:color="auto"/>
            <w:right w:val="none" w:sz="0" w:space="0" w:color="auto"/>
          </w:divBdr>
        </w:div>
        <w:div w:id="1383215721">
          <w:marLeft w:val="640"/>
          <w:marRight w:val="0"/>
          <w:marTop w:val="0"/>
          <w:marBottom w:val="0"/>
          <w:divBdr>
            <w:top w:val="none" w:sz="0" w:space="0" w:color="auto"/>
            <w:left w:val="none" w:sz="0" w:space="0" w:color="auto"/>
            <w:bottom w:val="none" w:sz="0" w:space="0" w:color="auto"/>
            <w:right w:val="none" w:sz="0" w:space="0" w:color="auto"/>
          </w:divBdr>
        </w:div>
        <w:div w:id="1407219067">
          <w:marLeft w:val="640"/>
          <w:marRight w:val="0"/>
          <w:marTop w:val="0"/>
          <w:marBottom w:val="0"/>
          <w:divBdr>
            <w:top w:val="none" w:sz="0" w:space="0" w:color="auto"/>
            <w:left w:val="none" w:sz="0" w:space="0" w:color="auto"/>
            <w:bottom w:val="none" w:sz="0" w:space="0" w:color="auto"/>
            <w:right w:val="none" w:sz="0" w:space="0" w:color="auto"/>
          </w:divBdr>
        </w:div>
        <w:div w:id="1437167272">
          <w:marLeft w:val="640"/>
          <w:marRight w:val="0"/>
          <w:marTop w:val="0"/>
          <w:marBottom w:val="0"/>
          <w:divBdr>
            <w:top w:val="none" w:sz="0" w:space="0" w:color="auto"/>
            <w:left w:val="none" w:sz="0" w:space="0" w:color="auto"/>
            <w:bottom w:val="none" w:sz="0" w:space="0" w:color="auto"/>
            <w:right w:val="none" w:sz="0" w:space="0" w:color="auto"/>
          </w:divBdr>
        </w:div>
        <w:div w:id="1463615728">
          <w:marLeft w:val="640"/>
          <w:marRight w:val="0"/>
          <w:marTop w:val="0"/>
          <w:marBottom w:val="0"/>
          <w:divBdr>
            <w:top w:val="none" w:sz="0" w:space="0" w:color="auto"/>
            <w:left w:val="none" w:sz="0" w:space="0" w:color="auto"/>
            <w:bottom w:val="none" w:sz="0" w:space="0" w:color="auto"/>
            <w:right w:val="none" w:sz="0" w:space="0" w:color="auto"/>
          </w:divBdr>
        </w:div>
        <w:div w:id="1480656377">
          <w:marLeft w:val="640"/>
          <w:marRight w:val="0"/>
          <w:marTop w:val="0"/>
          <w:marBottom w:val="0"/>
          <w:divBdr>
            <w:top w:val="none" w:sz="0" w:space="0" w:color="auto"/>
            <w:left w:val="none" w:sz="0" w:space="0" w:color="auto"/>
            <w:bottom w:val="none" w:sz="0" w:space="0" w:color="auto"/>
            <w:right w:val="none" w:sz="0" w:space="0" w:color="auto"/>
          </w:divBdr>
        </w:div>
        <w:div w:id="1498614577">
          <w:marLeft w:val="640"/>
          <w:marRight w:val="0"/>
          <w:marTop w:val="0"/>
          <w:marBottom w:val="0"/>
          <w:divBdr>
            <w:top w:val="none" w:sz="0" w:space="0" w:color="auto"/>
            <w:left w:val="none" w:sz="0" w:space="0" w:color="auto"/>
            <w:bottom w:val="none" w:sz="0" w:space="0" w:color="auto"/>
            <w:right w:val="none" w:sz="0" w:space="0" w:color="auto"/>
          </w:divBdr>
        </w:div>
        <w:div w:id="1501702592">
          <w:marLeft w:val="640"/>
          <w:marRight w:val="0"/>
          <w:marTop w:val="0"/>
          <w:marBottom w:val="0"/>
          <w:divBdr>
            <w:top w:val="none" w:sz="0" w:space="0" w:color="auto"/>
            <w:left w:val="none" w:sz="0" w:space="0" w:color="auto"/>
            <w:bottom w:val="none" w:sz="0" w:space="0" w:color="auto"/>
            <w:right w:val="none" w:sz="0" w:space="0" w:color="auto"/>
          </w:divBdr>
        </w:div>
        <w:div w:id="1503475610">
          <w:marLeft w:val="640"/>
          <w:marRight w:val="0"/>
          <w:marTop w:val="0"/>
          <w:marBottom w:val="0"/>
          <w:divBdr>
            <w:top w:val="none" w:sz="0" w:space="0" w:color="auto"/>
            <w:left w:val="none" w:sz="0" w:space="0" w:color="auto"/>
            <w:bottom w:val="none" w:sz="0" w:space="0" w:color="auto"/>
            <w:right w:val="none" w:sz="0" w:space="0" w:color="auto"/>
          </w:divBdr>
        </w:div>
        <w:div w:id="1530534078">
          <w:marLeft w:val="640"/>
          <w:marRight w:val="0"/>
          <w:marTop w:val="0"/>
          <w:marBottom w:val="0"/>
          <w:divBdr>
            <w:top w:val="none" w:sz="0" w:space="0" w:color="auto"/>
            <w:left w:val="none" w:sz="0" w:space="0" w:color="auto"/>
            <w:bottom w:val="none" w:sz="0" w:space="0" w:color="auto"/>
            <w:right w:val="none" w:sz="0" w:space="0" w:color="auto"/>
          </w:divBdr>
        </w:div>
        <w:div w:id="1556503016">
          <w:marLeft w:val="640"/>
          <w:marRight w:val="0"/>
          <w:marTop w:val="0"/>
          <w:marBottom w:val="0"/>
          <w:divBdr>
            <w:top w:val="none" w:sz="0" w:space="0" w:color="auto"/>
            <w:left w:val="none" w:sz="0" w:space="0" w:color="auto"/>
            <w:bottom w:val="none" w:sz="0" w:space="0" w:color="auto"/>
            <w:right w:val="none" w:sz="0" w:space="0" w:color="auto"/>
          </w:divBdr>
        </w:div>
        <w:div w:id="1572041950">
          <w:marLeft w:val="640"/>
          <w:marRight w:val="0"/>
          <w:marTop w:val="0"/>
          <w:marBottom w:val="0"/>
          <w:divBdr>
            <w:top w:val="none" w:sz="0" w:space="0" w:color="auto"/>
            <w:left w:val="none" w:sz="0" w:space="0" w:color="auto"/>
            <w:bottom w:val="none" w:sz="0" w:space="0" w:color="auto"/>
            <w:right w:val="none" w:sz="0" w:space="0" w:color="auto"/>
          </w:divBdr>
        </w:div>
        <w:div w:id="1592350909">
          <w:marLeft w:val="640"/>
          <w:marRight w:val="0"/>
          <w:marTop w:val="0"/>
          <w:marBottom w:val="0"/>
          <w:divBdr>
            <w:top w:val="none" w:sz="0" w:space="0" w:color="auto"/>
            <w:left w:val="none" w:sz="0" w:space="0" w:color="auto"/>
            <w:bottom w:val="none" w:sz="0" w:space="0" w:color="auto"/>
            <w:right w:val="none" w:sz="0" w:space="0" w:color="auto"/>
          </w:divBdr>
        </w:div>
        <w:div w:id="1652248329">
          <w:marLeft w:val="640"/>
          <w:marRight w:val="0"/>
          <w:marTop w:val="0"/>
          <w:marBottom w:val="0"/>
          <w:divBdr>
            <w:top w:val="none" w:sz="0" w:space="0" w:color="auto"/>
            <w:left w:val="none" w:sz="0" w:space="0" w:color="auto"/>
            <w:bottom w:val="none" w:sz="0" w:space="0" w:color="auto"/>
            <w:right w:val="none" w:sz="0" w:space="0" w:color="auto"/>
          </w:divBdr>
        </w:div>
        <w:div w:id="1659772813">
          <w:marLeft w:val="640"/>
          <w:marRight w:val="0"/>
          <w:marTop w:val="0"/>
          <w:marBottom w:val="0"/>
          <w:divBdr>
            <w:top w:val="none" w:sz="0" w:space="0" w:color="auto"/>
            <w:left w:val="none" w:sz="0" w:space="0" w:color="auto"/>
            <w:bottom w:val="none" w:sz="0" w:space="0" w:color="auto"/>
            <w:right w:val="none" w:sz="0" w:space="0" w:color="auto"/>
          </w:divBdr>
        </w:div>
        <w:div w:id="1684629863">
          <w:marLeft w:val="640"/>
          <w:marRight w:val="0"/>
          <w:marTop w:val="0"/>
          <w:marBottom w:val="0"/>
          <w:divBdr>
            <w:top w:val="none" w:sz="0" w:space="0" w:color="auto"/>
            <w:left w:val="none" w:sz="0" w:space="0" w:color="auto"/>
            <w:bottom w:val="none" w:sz="0" w:space="0" w:color="auto"/>
            <w:right w:val="none" w:sz="0" w:space="0" w:color="auto"/>
          </w:divBdr>
        </w:div>
        <w:div w:id="1712993656">
          <w:marLeft w:val="640"/>
          <w:marRight w:val="0"/>
          <w:marTop w:val="0"/>
          <w:marBottom w:val="0"/>
          <w:divBdr>
            <w:top w:val="none" w:sz="0" w:space="0" w:color="auto"/>
            <w:left w:val="none" w:sz="0" w:space="0" w:color="auto"/>
            <w:bottom w:val="none" w:sz="0" w:space="0" w:color="auto"/>
            <w:right w:val="none" w:sz="0" w:space="0" w:color="auto"/>
          </w:divBdr>
        </w:div>
        <w:div w:id="1770395870">
          <w:marLeft w:val="640"/>
          <w:marRight w:val="0"/>
          <w:marTop w:val="0"/>
          <w:marBottom w:val="0"/>
          <w:divBdr>
            <w:top w:val="none" w:sz="0" w:space="0" w:color="auto"/>
            <w:left w:val="none" w:sz="0" w:space="0" w:color="auto"/>
            <w:bottom w:val="none" w:sz="0" w:space="0" w:color="auto"/>
            <w:right w:val="none" w:sz="0" w:space="0" w:color="auto"/>
          </w:divBdr>
        </w:div>
        <w:div w:id="1795440866">
          <w:marLeft w:val="640"/>
          <w:marRight w:val="0"/>
          <w:marTop w:val="0"/>
          <w:marBottom w:val="0"/>
          <w:divBdr>
            <w:top w:val="none" w:sz="0" w:space="0" w:color="auto"/>
            <w:left w:val="none" w:sz="0" w:space="0" w:color="auto"/>
            <w:bottom w:val="none" w:sz="0" w:space="0" w:color="auto"/>
            <w:right w:val="none" w:sz="0" w:space="0" w:color="auto"/>
          </w:divBdr>
        </w:div>
        <w:div w:id="1809664328">
          <w:marLeft w:val="640"/>
          <w:marRight w:val="0"/>
          <w:marTop w:val="0"/>
          <w:marBottom w:val="0"/>
          <w:divBdr>
            <w:top w:val="none" w:sz="0" w:space="0" w:color="auto"/>
            <w:left w:val="none" w:sz="0" w:space="0" w:color="auto"/>
            <w:bottom w:val="none" w:sz="0" w:space="0" w:color="auto"/>
            <w:right w:val="none" w:sz="0" w:space="0" w:color="auto"/>
          </w:divBdr>
        </w:div>
        <w:div w:id="1820026445">
          <w:marLeft w:val="640"/>
          <w:marRight w:val="0"/>
          <w:marTop w:val="0"/>
          <w:marBottom w:val="0"/>
          <w:divBdr>
            <w:top w:val="none" w:sz="0" w:space="0" w:color="auto"/>
            <w:left w:val="none" w:sz="0" w:space="0" w:color="auto"/>
            <w:bottom w:val="none" w:sz="0" w:space="0" w:color="auto"/>
            <w:right w:val="none" w:sz="0" w:space="0" w:color="auto"/>
          </w:divBdr>
          <w:divsChild>
            <w:div w:id="262299475">
              <w:marLeft w:val="0"/>
              <w:marRight w:val="0"/>
              <w:marTop w:val="0"/>
              <w:marBottom w:val="0"/>
              <w:divBdr>
                <w:top w:val="none" w:sz="0" w:space="0" w:color="auto"/>
                <w:left w:val="none" w:sz="0" w:space="0" w:color="auto"/>
                <w:bottom w:val="none" w:sz="0" w:space="0" w:color="auto"/>
                <w:right w:val="none" w:sz="0" w:space="0" w:color="auto"/>
              </w:divBdr>
              <w:divsChild>
                <w:div w:id="855942">
                  <w:marLeft w:val="640"/>
                  <w:marRight w:val="0"/>
                  <w:marTop w:val="0"/>
                  <w:marBottom w:val="0"/>
                  <w:divBdr>
                    <w:top w:val="none" w:sz="0" w:space="0" w:color="auto"/>
                    <w:left w:val="none" w:sz="0" w:space="0" w:color="auto"/>
                    <w:bottom w:val="none" w:sz="0" w:space="0" w:color="auto"/>
                    <w:right w:val="none" w:sz="0" w:space="0" w:color="auto"/>
                  </w:divBdr>
                </w:div>
                <w:div w:id="44454775">
                  <w:marLeft w:val="640"/>
                  <w:marRight w:val="0"/>
                  <w:marTop w:val="0"/>
                  <w:marBottom w:val="0"/>
                  <w:divBdr>
                    <w:top w:val="none" w:sz="0" w:space="0" w:color="auto"/>
                    <w:left w:val="none" w:sz="0" w:space="0" w:color="auto"/>
                    <w:bottom w:val="none" w:sz="0" w:space="0" w:color="auto"/>
                    <w:right w:val="none" w:sz="0" w:space="0" w:color="auto"/>
                  </w:divBdr>
                </w:div>
                <w:div w:id="85808043">
                  <w:marLeft w:val="640"/>
                  <w:marRight w:val="0"/>
                  <w:marTop w:val="0"/>
                  <w:marBottom w:val="0"/>
                  <w:divBdr>
                    <w:top w:val="none" w:sz="0" w:space="0" w:color="auto"/>
                    <w:left w:val="none" w:sz="0" w:space="0" w:color="auto"/>
                    <w:bottom w:val="none" w:sz="0" w:space="0" w:color="auto"/>
                    <w:right w:val="none" w:sz="0" w:space="0" w:color="auto"/>
                  </w:divBdr>
                </w:div>
                <w:div w:id="142743544">
                  <w:marLeft w:val="640"/>
                  <w:marRight w:val="0"/>
                  <w:marTop w:val="0"/>
                  <w:marBottom w:val="0"/>
                  <w:divBdr>
                    <w:top w:val="none" w:sz="0" w:space="0" w:color="auto"/>
                    <w:left w:val="none" w:sz="0" w:space="0" w:color="auto"/>
                    <w:bottom w:val="none" w:sz="0" w:space="0" w:color="auto"/>
                    <w:right w:val="none" w:sz="0" w:space="0" w:color="auto"/>
                  </w:divBdr>
                </w:div>
                <w:div w:id="152336594">
                  <w:marLeft w:val="640"/>
                  <w:marRight w:val="0"/>
                  <w:marTop w:val="0"/>
                  <w:marBottom w:val="0"/>
                  <w:divBdr>
                    <w:top w:val="none" w:sz="0" w:space="0" w:color="auto"/>
                    <w:left w:val="none" w:sz="0" w:space="0" w:color="auto"/>
                    <w:bottom w:val="none" w:sz="0" w:space="0" w:color="auto"/>
                    <w:right w:val="none" w:sz="0" w:space="0" w:color="auto"/>
                  </w:divBdr>
                </w:div>
                <w:div w:id="201750860">
                  <w:marLeft w:val="640"/>
                  <w:marRight w:val="0"/>
                  <w:marTop w:val="0"/>
                  <w:marBottom w:val="0"/>
                  <w:divBdr>
                    <w:top w:val="none" w:sz="0" w:space="0" w:color="auto"/>
                    <w:left w:val="none" w:sz="0" w:space="0" w:color="auto"/>
                    <w:bottom w:val="none" w:sz="0" w:space="0" w:color="auto"/>
                    <w:right w:val="none" w:sz="0" w:space="0" w:color="auto"/>
                  </w:divBdr>
                </w:div>
                <w:div w:id="207300376">
                  <w:marLeft w:val="640"/>
                  <w:marRight w:val="0"/>
                  <w:marTop w:val="0"/>
                  <w:marBottom w:val="0"/>
                  <w:divBdr>
                    <w:top w:val="none" w:sz="0" w:space="0" w:color="auto"/>
                    <w:left w:val="none" w:sz="0" w:space="0" w:color="auto"/>
                    <w:bottom w:val="none" w:sz="0" w:space="0" w:color="auto"/>
                    <w:right w:val="none" w:sz="0" w:space="0" w:color="auto"/>
                  </w:divBdr>
                </w:div>
                <w:div w:id="283771365">
                  <w:marLeft w:val="640"/>
                  <w:marRight w:val="0"/>
                  <w:marTop w:val="0"/>
                  <w:marBottom w:val="0"/>
                  <w:divBdr>
                    <w:top w:val="none" w:sz="0" w:space="0" w:color="auto"/>
                    <w:left w:val="none" w:sz="0" w:space="0" w:color="auto"/>
                    <w:bottom w:val="none" w:sz="0" w:space="0" w:color="auto"/>
                    <w:right w:val="none" w:sz="0" w:space="0" w:color="auto"/>
                  </w:divBdr>
                </w:div>
                <w:div w:id="302780506">
                  <w:marLeft w:val="640"/>
                  <w:marRight w:val="0"/>
                  <w:marTop w:val="0"/>
                  <w:marBottom w:val="0"/>
                  <w:divBdr>
                    <w:top w:val="none" w:sz="0" w:space="0" w:color="auto"/>
                    <w:left w:val="none" w:sz="0" w:space="0" w:color="auto"/>
                    <w:bottom w:val="none" w:sz="0" w:space="0" w:color="auto"/>
                    <w:right w:val="none" w:sz="0" w:space="0" w:color="auto"/>
                  </w:divBdr>
                </w:div>
                <w:div w:id="341710893">
                  <w:marLeft w:val="640"/>
                  <w:marRight w:val="0"/>
                  <w:marTop w:val="0"/>
                  <w:marBottom w:val="0"/>
                  <w:divBdr>
                    <w:top w:val="none" w:sz="0" w:space="0" w:color="auto"/>
                    <w:left w:val="none" w:sz="0" w:space="0" w:color="auto"/>
                    <w:bottom w:val="none" w:sz="0" w:space="0" w:color="auto"/>
                    <w:right w:val="none" w:sz="0" w:space="0" w:color="auto"/>
                  </w:divBdr>
                </w:div>
                <w:div w:id="369885634">
                  <w:marLeft w:val="640"/>
                  <w:marRight w:val="0"/>
                  <w:marTop w:val="0"/>
                  <w:marBottom w:val="0"/>
                  <w:divBdr>
                    <w:top w:val="none" w:sz="0" w:space="0" w:color="auto"/>
                    <w:left w:val="none" w:sz="0" w:space="0" w:color="auto"/>
                    <w:bottom w:val="none" w:sz="0" w:space="0" w:color="auto"/>
                    <w:right w:val="none" w:sz="0" w:space="0" w:color="auto"/>
                  </w:divBdr>
                </w:div>
                <w:div w:id="370113245">
                  <w:marLeft w:val="640"/>
                  <w:marRight w:val="0"/>
                  <w:marTop w:val="0"/>
                  <w:marBottom w:val="0"/>
                  <w:divBdr>
                    <w:top w:val="none" w:sz="0" w:space="0" w:color="auto"/>
                    <w:left w:val="none" w:sz="0" w:space="0" w:color="auto"/>
                    <w:bottom w:val="none" w:sz="0" w:space="0" w:color="auto"/>
                    <w:right w:val="none" w:sz="0" w:space="0" w:color="auto"/>
                  </w:divBdr>
                </w:div>
                <w:div w:id="385684784">
                  <w:marLeft w:val="640"/>
                  <w:marRight w:val="0"/>
                  <w:marTop w:val="0"/>
                  <w:marBottom w:val="0"/>
                  <w:divBdr>
                    <w:top w:val="none" w:sz="0" w:space="0" w:color="auto"/>
                    <w:left w:val="none" w:sz="0" w:space="0" w:color="auto"/>
                    <w:bottom w:val="none" w:sz="0" w:space="0" w:color="auto"/>
                    <w:right w:val="none" w:sz="0" w:space="0" w:color="auto"/>
                  </w:divBdr>
                </w:div>
                <w:div w:id="484009334">
                  <w:marLeft w:val="640"/>
                  <w:marRight w:val="0"/>
                  <w:marTop w:val="0"/>
                  <w:marBottom w:val="0"/>
                  <w:divBdr>
                    <w:top w:val="none" w:sz="0" w:space="0" w:color="auto"/>
                    <w:left w:val="none" w:sz="0" w:space="0" w:color="auto"/>
                    <w:bottom w:val="none" w:sz="0" w:space="0" w:color="auto"/>
                    <w:right w:val="none" w:sz="0" w:space="0" w:color="auto"/>
                  </w:divBdr>
                </w:div>
                <w:div w:id="557940542">
                  <w:marLeft w:val="640"/>
                  <w:marRight w:val="0"/>
                  <w:marTop w:val="0"/>
                  <w:marBottom w:val="0"/>
                  <w:divBdr>
                    <w:top w:val="none" w:sz="0" w:space="0" w:color="auto"/>
                    <w:left w:val="none" w:sz="0" w:space="0" w:color="auto"/>
                    <w:bottom w:val="none" w:sz="0" w:space="0" w:color="auto"/>
                    <w:right w:val="none" w:sz="0" w:space="0" w:color="auto"/>
                  </w:divBdr>
                </w:div>
                <w:div w:id="571046239">
                  <w:marLeft w:val="640"/>
                  <w:marRight w:val="0"/>
                  <w:marTop w:val="0"/>
                  <w:marBottom w:val="0"/>
                  <w:divBdr>
                    <w:top w:val="none" w:sz="0" w:space="0" w:color="auto"/>
                    <w:left w:val="none" w:sz="0" w:space="0" w:color="auto"/>
                    <w:bottom w:val="none" w:sz="0" w:space="0" w:color="auto"/>
                    <w:right w:val="none" w:sz="0" w:space="0" w:color="auto"/>
                  </w:divBdr>
                </w:div>
                <w:div w:id="597367993">
                  <w:marLeft w:val="640"/>
                  <w:marRight w:val="0"/>
                  <w:marTop w:val="0"/>
                  <w:marBottom w:val="0"/>
                  <w:divBdr>
                    <w:top w:val="none" w:sz="0" w:space="0" w:color="auto"/>
                    <w:left w:val="none" w:sz="0" w:space="0" w:color="auto"/>
                    <w:bottom w:val="none" w:sz="0" w:space="0" w:color="auto"/>
                    <w:right w:val="none" w:sz="0" w:space="0" w:color="auto"/>
                  </w:divBdr>
                </w:div>
                <w:div w:id="609826072">
                  <w:marLeft w:val="640"/>
                  <w:marRight w:val="0"/>
                  <w:marTop w:val="0"/>
                  <w:marBottom w:val="0"/>
                  <w:divBdr>
                    <w:top w:val="none" w:sz="0" w:space="0" w:color="auto"/>
                    <w:left w:val="none" w:sz="0" w:space="0" w:color="auto"/>
                    <w:bottom w:val="none" w:sz="0" w:space="0" w:color="auto"/>
                    <w:right w:val="none" w:sz="0" w:space="0" w:color="auto"/>
                  </w:divBdr>
                </w:div>
                <w:div w:id="614366611">
                  <w:marLeft w:val="640"/>
                  <w:marRight w:val="0"/>
                  <w:marTop w:val="0"/>
                  <w:marBottom w:val="0"/>
                  <w:divBdr>
                    <w:top w:val="none" w:sz="0" w:space="0" w:color="auto"/>
                    <w:left w:val="none" w:sz="0" w:space="0" w:color="auto"/>
                    <w:bottom w:val="none" w:sz="0" w:space="0" w:color="auto"/>
                    <w:right w:val="none" w:sz="0" w:space="0" w:color="auto"/>
                  </w:divBdr>
                </w:div>
                <w:div w:id="660624606">
                  <w:marLeft w:val="640"/>
                  <w:marRight w:val="0"/>
                  <w:marTop w:val="0"/>
                  <w:marBottom w:val="0"/>
                  <w:divBdr>
                    <w:top w:val="none" w:sz="0" w:space="0" w:color="auto"/>
                    <w:left w:val="none" w:sz="0" w:space="0" w:color="auto"/>
                    <w:bottom w:val="none" w:sz="0" w:space="0" w:color="auto"/>
                    <w:right w:val="none" w:sz="0" w:space="0" w:color="auto"/>
                  </w:divBdr>
                </w:div>
                <w:div w:id="734821731">
                  <w:marLeft w:val="640"/>
                  <w:marRight w:val="0"/>
                  <w:marTop w:val="0"/>
                  <w:marBottom w:val="0"/>
                  <w:divBdr>
                    <w:top w:val="none" w:sz="0" w:space="0" w:color="auto"/>
                    <w:left w:val="none" w:sz="0" w:space="0" w:color="auto"/>
                    <w:bottom w:val="none" w:sz="0" w:space="0" w:color="auto"/>
                    <w:right w:val="none" w:sz="0" w:space="0" w:color="auto"/>
                  </w:divBdr>
                </w:div>
                <w:div w:id="741871936">
                  <w:marLeft w:val="640"/>
                  <w:marRight w:val="0"/>
                  <w:marTop w:val="0"/>
                  <w:marBottom w:val="0"/>
                  <w:divBdr>
                    <w:top w:val="none" w:sz="0" w:space="0" w:color="auto"/>
                    <w:left w:val="none" w:sz="0" w:space="0" w:color="auto"/>
                    <w:bottom w:val="none" w:sz="0" w:space="0" w:color="auto"/>
                    <w:right w:val="none" w:sz="0" w:space="0" w:color="auto"/>
                  </w:divBdr>
                </w:div>
                <w:div w:id="806624300">
                  <w:marLeft w:val="640"/>
                  <w:marRight w:val="0"/>
                  <w:marTop w:val="0"/>
                  <w:marBottom w:val="0"/>
                  <w:divBdr>
                    <w:top w:val="none" w:sz="0" w:space="0" w:color="auto"/>
                    <w:left w:val="none" w:sz="0" w:space="0" w:color="auto"/>
                    <w:bottom w:val="none" w:sz="0" w:space="0" w:color="auto"/>
                    <w:right w:val="none" w:sz="0" w:space="0" w:color="auto"/>
                  </w:divBdr>
                </w:div>
                <w:div w:id="899095663">
                  <w:marLeft w:val="640"/>
                  <w:marRight w:val="0"/>
                  <w:marTop w:val="0"/>
                  <w:marBottom w:val="0"/>
                  <w:divBdr>
                    <w:top w:val="none" w:sz="0" w:space="0" w:color="auto"/>
                    <w:left w:val="none" w:sz="0" w:space="0" w:color="auto"/>
                    <w:bottom w:val="none" w:sz="0" w:space="0" w:color="auto"/>
                    <w:right w:val="none" w:sz="0" w:space="0" w:color="auto"/>
                  </w:divBdr>
                </w:div>
                <w:div w:id="950009927">
                  <w:marLeft w:val="640"/>
                  <w:marRight w:val="0"/>
                  <w:marTop w:val="0"/>
                  <w:marBottom w:val="0"/>
                  <w:divBdr>
                    <w:top w:val="none" w:sz="0" w:space="0" w:color="auto"/>
                    <w:left w:val="none" w:sz="0" w:space="0" w:color="auto"/>
                    <w:bottom w:val="none" w:sz="0" w:space="0" w:color="auto"/>
                    <w:right w:val="none" w:sz="0" w:space="0" w:color="auto"/>
                  </w:divBdr>
                </w:div>
                <w:div w:id="1039477037">
                  <w:marLeft w:val="640"/>
                  <w:marRight w:val="0"/>
                  <w:marTop w:val="0"/>
                  <w:marBottom w:val="0"/>
                  <w:divBdr>
                    <w:top w:val="none" w:sz="0" w:space="0" w:color="auto"/>
                    <w:left w:val="none" w:sz="0" w:space="0" w:color="auto"/>
                    <w:bottom w:val="none" w:sz="0" w:space="0" w:color="auto"/>
                    <w:right w:val="none" w:sz="0" w:space="0" w:color="auto"/>
                  </w:divBdr>
                </w:div>
                <w:div w:id="1039740086">
                  <w:marLeft w:val="640"/>
                  <w:marRight w:val="0"/>
                  <w:marTop w:val="0"/>
                  <w:marBottom w:val="0"/>
                  <w:divBdr>
                    <w:top w:val="none" w:sz="0" w:space="0" w:color="auto"/>
                    <w:left w:val="none" w:sz="0" w:space="0" w:color="auto"/>
                    <w:bottom w:val="none" w:sz="0" w:space="0" w:color="auto"/>
                    <w:right w:val="none" w:sz="0" w:space="0" w:color="auto"/>
                  </w:divBdr>
                </w:div>
                <w:div w:id="1068263585">
                  <w:marLeft w:val="640"/>
                  <w:marRight w:val="0"/>
                  <w:marTop w:val="0"/>
                  <w:marBottom w:val="0"/>
                  <w:divBdr>
                    <w:top w:val="none" w:sz="0" w:space="0" w:color="auto"/>
                    <w:left w:val="none" w:sz="0" w:space="0" w:color="auto"/>
                    <w:bottom w:val="none" w:sz="0" w:space="0" w:color="auto"/>
                    <w:right w:val="none" w:sz="0" w:space="0" w:color="auto"/>
                  </w:divBdr>
                </w:div>
                <w:div w:id="1193614288">
                  <w:marLeft w:val="640"/>
                  <w:marRight w:val="0"/>
                  <w:marTop w:val="0"/>
                  <w:marBottom w:val="0"/>
                  <w:divBdr>
                    <w:top w:val="none" w:sz="0" w:space="0" w:color="auto"/>
                    <w:left w:val="none" w:sz="0" w:space="0" w:color="auto"/>
                    <w:bottom w:val="none" w:sz="0" w:space="0" w:color="auto"/>
                    <w:right w:val="none" w:sz="0" w:space="0" w:color="auto"/>
                  </w:divBdr>
                </w:div>
                <w:div w:id="1234582607">
                  <w:marLeft w:val="640"/>
                  <w:marRight w:val="0"/>
                  <w:marTop w:val="0"/>
                  <w:marBottom w:val="0"/>
                  <w:divBdr>
                    <w:top w:val="none" w:sz="0" w:space="0" w:color="auto"/>
                    <w:left w:val="none" w:sz="0" w:space="0" w:color="auto"/>
                    <w:bottom w:val="none" w:sz="0" w:space="0" w:color="auto"/>
                    <w:right w:val="none" w:sz="0" w:space="0" w:color="auto"/>
                  </w:divBdr>
                </w:div>
                <w:div w:id="1308323262">
                  <w:marLeft w:val="640"/>
                  <w:marRight w:val="0"/>
                  <w:marTop w:val="0"/>
                  <w:marBottom w:val="0"/>
                  <w:divBdr>
                    <w:top w:val="none" w:sz="0" w:space="0" w:color="auto"/>
                    <w:left w:val="none" w:sz="0" w:space="0" w:color="auto"/>
                    <w:bottom w:val="none" w:sz="0" w:space="0" w:color="auto"/>
                    <w:right w:val="none" w:sz="0" w:space="0" w:color="auto"/>
                  </w:divBdr>
                </w:div>
                <w:div w:id="1309436122">
                  <w:marLeft w:val="640"/>
                  <w:marRight w:val="0"/>
                  <w:marTop w:val="0"/>
                  <w:marBottom w:val="0"/>
                  <w:divBdr>
                    <w:top w:val="none" w:sz="0" w:space="0" w:color="auto"/>
                    <w:left w:val="none" w:sz="0" w:space="0" w:color="auto"/>
                    <w:bottom w:val="none" w:sz="0" w:space="0" w:color="auto"/>
                    <w:right w:val="none" w:sz="0" w:space="0" w:color="auto"/>
                  </w:divBdr>
                </w:div>
                <w:div w:id="1311472815">
                  <w:marLeft w:val="640"/>
                  <w:marRight w:val="0"/>
                  <w:marTop w:val="0"/>
                  <w:marBottom w:val="0"/>
                  <w:divBdr>
                    <w:top w:val="none" w:sz="0" w:space="0" w:color="auto"/>
                    <w:left w:val="none" w:sz="0" w:space="0" w:color="auto"/>
                    <w:bottom w:val="none" w:sz="0" w:space="0" w:color="auto"/>
                    <w:right w:val="none" w:sz="0" w:space="0" w:color="auto"/>
                  </w:divBdr>
                </w:div>
                <w:div w:id="1343242061">
                  <w:marLeft w:val="640"/>
                  <w:marRight w:val="0"/>
                  <w:marTop w:val="0"/>
                  <w:marBottom w:val="0"/>
                  <w:divBdr>
                    <w:top w:val="none" w:sz="0" w:space="0" w:color="auto"/>
                    <w:left w:val="none" w:sz="0" w:space="0" w:color="auto"/>
                    <w:bottom w:val="none" w:sz="0" w:space="0" w:color="auto"/>
                    <w:right w:val="none" w:sz="0" w:space="0" w:color="auto"/>
                  </w:divBdr>
                </w:div>
                <w:div w:id="1353459955">
                  <w:marLeft w:val="640"/>
                  <w:marRight w:val="0"/>
                  <w:marTop w:val="0"/>
                  <w:marBottom w:val="0"/>
                  <w:divBdr>
                    <w:top w:val="none" w:sz="0" w:space="0" w:color="auto"/>
                    <w:left w:val="none" w:sz="0" w:space="0" w:color="auto"/>
                    <w:bottom w:val="none" w:sz="0" w:space="0" w:color="auto"/>
                    <w:right w:val="none" w:sz="0" w:space="0" w:color="auto"/>
                  </w:divBdr>
                </w:div>
                <w:div w:id="1368988078">
                  <w:marLeft w:val="640"/>
                  <w:marRight w:val="0"/>
                  <w:marTop w:val="0"/>
                  <w:marBottom w:val="0"/>
                  <w:divBdr>
                    <w:top w:val="none" w:sz="0" w:space="0" w:color="auto"/>
                    <w:left w:val="none" w:sz="0" w:space="0" w:color="auto"/>
                    <w:bottom w:val="none" w:sz="0" w:space="0" w:color="auto"/>
                    <w:right w:val="none" w:sz="0" w:space="0" w:color="auto"/>
                  </w:divBdr>
                </w:div>
                <w:div w:id="1373187103">
                  <w:marLeft w:val="640"/>
                  <w:marRight w:val="0"/>
                  <w:marTop w:val="0"/>
                  <w:marBottom w:val="0"/>
                  <w:divBdr>
                    <w:top w:val="none" w:sz="0" w:space="0" w:color="auto"/>
                    <w:left w:val="none" w:sz="0" w:space="0" w:color="auto"/>
                    <w:bottom w:val="none" w:sz="0" w:space="0" w:color="auto"/>
                    <w:right w:val="none" w:sz="0" w:space="0" w:color="auto"/>
                  </w:divBdr>
                </w:div>
                <w:div w:id="1389959430">
                  <w:marLeft w:val="640"/>
                  <w:marRight w:val="0"/>
                  <w:marTop w:val="0"/>
                  <w:marBottom w:val="0"/>
                  <w:divBdr>
                    <w:top w:val="none" w:sz="0" w:space="0" w:color="auto"/>
                    <w:left w:val="none" w:sz="0" w:space="0" w:color="auto"/>
                    <w:bottom w:val="none" w:sz="0" w:space="0" w:color="auto"/>
                    <w:right w:val="none" w:sz="0" w:space="0" w:color="auto"/>
                  </w:divBdr>
                </w:div>
                <w:div w:id="1394817450">
                  <w:marLeft w:val="640"/>
                  <w:marRight w:val="0"/>
                  <w:marTop w:val="0"/>
                  <w:marBottom w:val="0"/>
                  <w:divBdr>
                    <w:top w:val="none" w:sz="0" w:space="0" w:color="auto"/>
                    <w:left w:val="none" w:sz="0" w:space="0" w:color="auto"/>
                    <w:bottom w:val="none" w:sz="0" w:space="0" w:color="auto"/>
                    <w:right w:val="none" w:sz="0" w:space="0" w:color="auto"/>
                  </w:divBdr>
                </w:div>
                <w:div w:id="1417290790">
                  <w:marLeft w:val="640"/>
                  <w:marRight w:val="0"/>
                  <w:marTop w:val="0"/>
                  <w:marBottom w:val="0"/>
                  <w:divBdr>
                    <w:top w:val="none" w:sz="0" w:space="0" w:color="auto"/>
                    <w:left w:val="none" w:sz="0" w:space="0" w:color="auto"/>
                    <w:bottom w:val="none" w:sz="0" w:space="0" w:color="auto"/>
                    <w:right w:val="none" w:sz="0" w:space="0" w:color="auto"/>
                  </w:divBdr>
                </w:div>
                <w:div w:id="1449275691">
                  <w:marLeft w:val="640"/>
                  <w:marRight w:val="0"/>
                  <w:marTop w:val="0"/>
                  <w:marBottom w:val="0"/>
                  <w:divBdr>
                    <w:top w:val="none" w:sz="0" w:space="0" w:color="auto"/>
                    <w:left w:val="none" w:sz="0" w:space="0" w:color="auto"/>
                    <w:bottom w:val="none" w:sz="0" w:space="0" w:color="auto"/>
                    <w:right w:val="none" w:sz="0" w:space="0" w:color="auto"/>
                  </w:divBdr>
                </w:div>
                <w:div w:id="1498770944">
                  <w:marLeft w:val="640"/>
                  <w:marRight w:val="0"/>
                  <w:marTop w:val="0"/>
                  <w:marBottom w:val="0"/>
                  <w:divBdr>
                    <w:top w:val="none" w:sz="0" w:space="0" w:color="auto"/>
                    <w:left w:val="none" w:sz="0" w:space="0" w:color="auto"/>
                    <w:bottom w:val="none" w:sz="0" w:space="0" w:color="auto"/>
                    <w:right w:val="none" w:sz="0" w:space="0" w:color="auto"/>
                  </w:divBdr>
                </w:div>
                <w:div w:id="1521504472">
                  <w:marLeft w:val="640"/>
                  <w:marRight w:val="0"/>
                  <w:marTop w:val="0"/>
                  <w:marBottom w:val="0"/>
                  <w:divBdr>
                    <w:top w:val="none" w:sz="0" w:space="0" w:color="auto"/>
                    <w:left w:val="none" w:sz="0" w:space="0" w:color="auto"/>
                    <w:bottom w:val="none" w:sz="0" w:space="0" w:color="auto"/>
                    <w:right w:val="none" w:sz="0" w:space="0" w:color="auto"/>
                  </w:divBdr>
                </w:div>
                <w:div w:id="1556504324">
                  <w:marLeft w:val="640"/>
                  <w:marRight w:val="0"/>
                  <w:marTop w:val="0"/>
                  <w:marBottom w:val="0"/>
                  <w:divBdr>
                    <w:top w:val="none" w:sz="0" w:space="0" w:color="auto"/>
                    <w:left w:val="none" w:sz="0" w:space="0" w:color="auto"/>
                    <w:bottom w:val="none" w:sz="0" w:space="0" w:color="auto"/>
                    <w:right w:val="none" w:sz="0" w:space="0" w:color="auto"/>
                  </w:divBdr>
                </w:div>
                <w:div w:id="1667588694">
                  <w:marLeft w:val="640"/>
                  <w:marRight w:val="0"/>
                  <w:marTop w:val="0"/>
                  <w:marBottom w:val="0"/>
                  <w:divBdr>
                    <w:top w:val="none" w:sz="0" w:space="0" w:color="auto"/>
                    <w:left w:val="none" w:sz="0" w:space="0" w:color="auto"/>
                    <w:bottom w:val="none" w:sz="0" w:space="0" w:color="auto"/>
                    <w:right w:val="none" w:sz="0" w:space="0" w:color="auto"/>
                  </w:divBdr>
                </w:div>
                <w:div w:id="1685476615">
                  <w:marLeft w:val="640"/>
                  <w:marRight w:val="0"/>
                  <w:marTop w:val="0"/>
                  <w:marBottom w:val="0"/>
                  <w:divBdr>
                    <w:top w:val="none" w:sz="0" w:space="0" w:color="auto"/>
                    <w:left w:val="none" w:sz="0" w:space="0" w:color="auto"/>
                    <w:bottom w:val="none" w:sz="0" w:space="0" w:color="auto"/>
                    <w:right w:val="none" w:sz="0" w:space="0" w:color="auto"/>
                  </w:divBdr>
                </w:div>
                <w:div w:id="1694064562">
                  <w:marLeft w:val="640"/>
                  <w:marRight w:val="0"/>
                  <w:marTop w:val="0"/>
                  <w:marBottom w:val="0"/>
                  <w:divBdr>
                    <w:top w:val="none" w:sz="0" w:space="0" w:color="auto"/>
                    <w:left w:val="none" w:sz="0" w:space="0" w:color="auto"/>
                    <w:bottom w:val="none" w:sz="0" w:space="0" w:color="auto"/>
                    <w:right w:val="none" w:sz="0" w:space="0" w:color="auto"/>
                  </w:divBdr>
                </w:div>
                <w:div w:id="1712270300">
                  <w:marLeft w:val="640"/>
                  <w:marRight w:val="0"/>
                  <w:marTop w:val="0"/>
                  <w:marBottom w:val="0"/>
                  <w:divBdr>
                    <w:top w:val="none" w:sz="0" w:space="0" w:color="auto"/>
                    <w:left w:val="none" w:sz="0" w:space="0" w:color="auto"/>
                    <w:bottom w:val="none" w:sz="0" w:space="0" w:color="auto"/>
                    <w:right w:val="none" w:sz="0" w:space="0" w:color="auto"/>
                  </w:divBdr>
                </w:div>
                <w:div w:id="1737239881">
                  <w:marLeft w:val="640"/>
                  <w:marRight w:val="0"/>
                  <w:marTop w:val="0"/>
                  <w:marBottom w:val="0"/>
                  <w:divBdr>
                    <w:top w:val="none" w:sz="0" w:space="0" w:color="auto"/>
                    <w:left w:val="none" w:sz="0" w:space="0" w:color="auto"/>
                    <w:bottom w:val="none" w:sz="0" w:space="0" w:color="auto"/>
                    <w:right w:val="none" w:sz="0" w:space="0" w:color="auto"/>
                  </w:divBdr>
                </w:div>
                <w:div w:id="1762026272">
                  <w:marLeft w:val="640"/>
                  <w:marRight w:val="0"/>
                  <w:marTop w:val="0"/>
                  <w:marBottom w:val="0"/>
                  <w:divBdr>
                    <w:top w:val="none" w:sz="0" w:space="0" w:color="auto"/>
                    <w:left w:val="none" w:sz="0" w:space="0" w:color="auto"/>
                    <w:bottom w:val="none" w:sz="0" w:space="0" w:color="auto"/>
                    <w:right w:val="none" w:sz="0" w:space="0" w:color="auto"/>
                  </w:divBdr>
                </w:div>
                <w:div w:id="1764036717">
                  <w:marLeft w:val="640"/>
                  <w:marRight w:val="0"/>
                  <w:marTop w:val="0"/>
                  <w:marBottom w:val="0"/>
                  <w:divBdr>
                    <w:top w:val="none" w:sz="0" w:space="0" w:color="auto"/>
                    <w:left w:val="none" w:sz="0" w:space="0" w:color="auto"/>
                    <w:bottom w:val="none" w:sz="0" w:space="0" w:color="auto"/>
                    <w:right w:val="none" w:sz="0" w:space="0" w:color="auto"/>
                  </w:divBdr>
                </w:div>
                <w:div w:id="1788813154">
                  <w:marLeft w:val="640"/>
                  <w:marRight w:val="0"/>
                  <w:marTop w:val="0"/>
                  <w:marBottom w:val="0"/>
                  <w:divBdr>
                    <w:top w:val="none" w:sz="0" w:space="0" w:color="auto"/>
                    <w:left w:val="none" w:sz="0" w:space="0" w:color="auto"/>
                    <w:bottom w:val="none" w:sz="0" w:space="0" w:color="auto"/>
                    <w:right w:val="none" w:sz="0" w:space="0" w:color="auto"/>
                  </w:divBdr>
                </w:div>
                <w:div w:id="1797064529">
                  <w:marLeft w:val="640"/>
                  <w:marRight w:val="0"/>
                  <w:marTop w:val="0"/>
                  <w:marBottom w:val="0"/>
                  <w:divBdr>
                    <w:top w:val="none" w:sz="0" w:space="0" w:color="auto"/>
                    <w:left w:val="none" w:sz="0" w:space="0" w:color="auto"/>
                    <w:bottom w:val="none" w:sz="0" w:space="0" w:color="auto"/>
                    <w:right w:val="none" w:sz="0" w:space="0" w:color="auto"/>
                  </w:divBdr>
                </w:div>
                <w:div w:id="1830826128">
                  <w:marLeft w:val="640"/>
                  <w:marRight w:val="0"/>
                  <w:marTop w:val="0"/>
                  <w:marBottom w:val="0"/>
                  <w:divBdr>
                    <w:top w:val="none" w:sz="0" w:space="0" w:color="auto"/>
                    <w:left w:val="none" w:sz="0" w:space="0" w:color="auto"/>
                    <w:bottom w:val="none" w:sz="0" w:space="0" w:color="auto"/>
                    <w:right w:val="none" w:sz="0" w:space="0" w:color="auto"/>
                  </w:divBdr>
                </w:div>
                <w:div w:id="1916741326">
                  <w:marLeft w:val="640"/>
                  <w:marRight w:val="0"/>
                  <w:marTop w:val="0"/>
                  <w:marBottom w:val="0"/>
                  <w:divBdr>
                    <w:top w:val="none" w:sz="0" w:space="0" w:color="auto"/>
                    <w:left w:val="none" w:sz="0" w:space="0" w:color="auto"/>
                    <w:bottom w:val="none" w:sz="0" w:space="0" w:color="auto"/>
                    <w:right w:val="none" w:sz="0" w:space="0" w:color="auto"/>
                  </w:divBdr>
                </w:div>
                <w:div w:id="1923681005">
                  <w:marLeft w:val="640"/>
                  <w:marRight w:val="0"/>
                  <w:marTop w:val="0"/>
                  <w:marBottom w:val="0"/>
                  <w:divBdr>
                    <w:top w:val="none" w:sz="0" w:space="0" w:color="auto"/>
                    <w:left w:val="none" w:sz="0" w:space="0" w:color="auto"/>
                    <w:bottom w:val="none" w:sz="0" w:space="0" w:color="auto"/>
                    <w:right w:val="none" w:sz="0" w:space="0" w:color="auto"/>
                  </w:divBdr>
                </w:div>
                <w:div w:id="1940983452">
                  <w:marLeft w:val="640"/>
                  <w:marRight w:val="0"/>
                  <w:marTop w:val="0"/>
                  <w:marBottom w:val="0"/>
                  <w:divBdr>
                    <w:top w:val="none" w:sz="0" w:space="0" w:color="auto"/>
                    <w:left w:val="none" w:sz="0" w:space="0" w:color="auto"/>
                    <w:bottom w:val="none" w:sz="0" w:space="0" w:color="auto"/>
                    <w:right w:val="none" w:sz="0" w:space="0" w:color="auto"/>
                  </w:divBdr>
                </w:div>
                <w:div w:id="1981768575">
                  <w:marLeft w:val="640"/>
                  <w:marRight w:val="0"/>
                  <w:marTop w:val="0"/>
                  <w:marBottom w:val="0"/>
                  <w:divBdr>
                    <w:top w:val="none" w:sz="0" w:space="0" w:color="auto"/>
                    <w:left w:val="none" w:sz="0" w:space="0" w:color="auto"/>
                    <w:bottom w:val="none" w:sz="0" w:space="0" w:color="auto"/>
                    <w:right w:val="none" w:sz="0" w:space="0" w:color="auto"/>
                  </w:divBdr>
                </w:div>
                <w:div w:id="1987587134">
                  <w:marLeft w:val="640"/>
                  <w:marRight w:val="0"/>
                  <w:marTop w:val="0"/>
                  <w:marBottom w:val="0"/>
                  <w:divBdr>
                    <w:top w:val="none" w:sz="0" w:space="0" w:color="auto"/>
                    <w:left w:val="none" w:sz="0" w:space="0" w:color="auto"/>
                    <w:bottom w:val="none" w:sz="0" w:space="0" w:color="auto"/>
                    <w:right w:val="none" w:sz="0" w:space="0" w:color="auto"/>
                  </w:divBdr>
                </w:div>
                <w:div w:id="2008357701">
                  <w:marLeft w:val="640"/>
                  <w:marRight w:val="0"/>
                  <w:marTop w:val="0"/>
                  <w:marBottom w:val="0"/>
                  <w:divBdr>
                    <w:top w:val="none" w:sz="0" w:space="0" w:color="auto"/>
                    <w:left w:val="none" w:sz="0" w:space="0" w:color="auto"/>
                    <w:bottom w:val="none" w:sz="0" w:space="0" w:color="auto"/>
                    <w:right w:val="none" w:sz="0" w:space="0" w:color="auto"/>
                  </w:divBdr>
                </w:div>
                <w:div w:id="2016685302">
                  <w:marLeft w:val="640"/>
                  <w:marRight w:val="0"/>
                  <w:marTop w:val="0"/>
                  <w:marBottom w:val="0"/>
                  <w:divBdr>
                    <w:top w:val="none" w:sz="0" w:space="0" w:color="auto"/>
                    <w:left w:val="none" w:sz="0" w:space="0" w:color="auto"/>
                    <w:bottom w:val="none" w:sz="0" w:space="0" w:color="auto"/>
                    <w:right w:val="none" w:sz="0" w:space="0" w:color="auto"/>
                  </w:divBdr>
                </w:div>
                <w:div w:id="2049644272">
                  <w:marLeft w:val="640"/>
                  <w:marRight w:val="0"/>
                  <w:marTop w:val="0"/>
                  <w:marBottom w:val="0"/>
                  <w:divBdr>
                    <w:top w:val="none" w:sz="0" w:space="0" w:color="auto"/>
                    <w:left w:val="none" w:sz="0" w:space="0" w:color="auto"/>
                    <w:bottom w:val="none" w:sz="0" w:space="0" w:color="auto"/>
                    <w:right w:val="none" w:sz="0" w:space="0" w:color="auto"/>
                  </w:divBdr>
                </w:div>
                <w:div w:id="2059429218">
                  <w:marLeft w:val="640"/>
                  <w:marRight w:val="0"/>
                  <w:marTop w:val="0"/>
                  <w:marBottom w:val="0"/>
                  <w:divBdr>
                    <w:top w:val="none" w:sz="0" w:space="0" w:color="auto"/>
                    <w:left w:val="none" w:sz="0" w:space="0" w:color="auto"/>
                    <w:bottom w:val="none" w:sz="0" w:space="0" w:color="auto"/>
                    <w:right w:val="none" w:sz="0" w:space="0" w:color="auto"/>
                  </w:divBdr>
                </w:div>
                <w:div w:id="2129278762">
                  <w:marLeft w:val="640"/>
                  <w:marRight w:val="0"/>
                  <w:marTop w:val="0"/>
                  <w:marBottom w:val="0"/>
                  <w:divBdr>
                    <w:top w:val="none" w:sz="0" w:space="0" w:color="auto"/>
                    <w:left w:val="none" w:sz="0" w:space="0" w:color="auto"/>
                    <w:bottom w:val="none" w:sz="0" w:space="0" w:color="auto"/>
                    <w:right w:val="none" w:sz="0" w:space="0" w:color="auto"/>
                  </w:divBdr>
                </w:div>
              </w:divsChild>
            </w:div>
            <w:div w:id="438062080">
              <w:marLeft w:val="0"/>
              <w:marRight w:val="0"/>
              <w:marTop w:val="0"/>
              <w:marBottom w:val="0"/>
              <w:divBdr>
                <w:top w:val="none" w:sz="0" w:space="0" w:color="auto"/>
                <w:left w:val="none" w:sz="0" w:space="0" w:color="auto"/>
                <w:bottom w:val="none" w:sz="0" w:space="0" w:color="auto"/>
                <w:right w:val="none" w:sz="0" w:space="0" w:color="auto"/>
              </w:divBdr>
              <w:divsChild>
                <w:div w:id="4332631">
                  <w:marLeft w:val="640"/>
                  <w:marRight w:val="0"/>
                  <w:marTop w:val="0"/>
                  <w:marBottom w:val="0"/>
                  <w:divBdr>
                    <w:top w:val="none" w:sz="0" w:space="0" w:color="auto"/>
                    <w:left w:val="none" w:sz="0" w:space="0" w:color="auto"/>
                    <w:bottom w:val="none" w:sz="0" w:space="0" w:color="auto"/>
                    <w:right w:val="none" w:sz="0" w:space="0" w:color="auto"/>
                  </w:divBdr>
                </w:div>
                <w:div w:id="25722331">
                  <w:marLeft w:val="640"/>
                  <w:marRight w:val="0"/>
                  <w:marTop w:val="0"/>
                  <w:marBottom w:val="0"/>
                  <w:divBdr>
                    <w:top w:val="none" w:sz="0" w:space="0" w:color="auto"/>
                    <w:left w:val="none" w:sz="0" w:space="0" w:color="auto"/>
                    <w:bottom w:val="none" w:sz="0" w:space="0" w:color="auto"/>
                    <w:right w:val="none" w:sz="0" w:space="0" w:color="auto"/>
                  </w:divBdr>
                </w:div>
                <w:div w:id="50004131">
                  <w:marLeft w:val="640"/>
                  <w:marRight w:val="0"/>
                  <w:marTop w:val="0"/>
                  <w:marBottom w:val="0"/>
                  <w:divBdr>
                    <w:top w:val="none" w:sz="0" w:space="0" w:color="auto"/>
                    <w:left w:val="none" w:sz="0" w:space="0" w:color="auto"/>
                    <w:bottom w:val="none" w:sz="0" w:space="0" w:color="auto"/>
                    <w:right w:val="none" w:sz="0" w:space="0" w:color="auto"/>
                  </w:divBdr>
                </w:div>
                <w:div w:id="109133614">
                  <w:marLeft w:val="640"/>
                  <w:marRight w:val="0"/>
                  <w:marTop w:val="0"/>
                  <w:marBottom w:val="0"/>
                  <w:divBdr>
                    <w:top w:val="none" w:sz="0" w:space="0" w:color="auto"/>
                    <w:left w:val="none" w:sz="0" w:space="0" w:color="auto"/>
                    <w:bottom w:val="none" w:sz="0" w:space="0" w:color="auto"/>
                    <w:right w:val="none" w:sz="0" w:space="0" w:color="auto"/>
                  </w:divBdr>
                </w:div>
                <w:div w:id="117534056">
                  <w:marLeft w:val="640"/>
                  <w:marRight w:val="0"/>
                  <w:marTop w:val="0"/>
                  <w:marBottom w:val="0"/>
                  <w:divBdr>
                    <w:top w:val="none" w:sz="0" w:space="0" w:color="auto"/>
                    <w:left w:val="none" w:sz="0" w:space="0" w:color="auto"/>
                    <w:bottom w:val="none" w:sz="0" w:space="0" w:color="auto"/>
                    <w:right w:val="none" w:sz="0" w:space="0" w:color="auto"/>
                  </w:divBdr>
                </w:div>
                <w:div w:id="130709046">
                  <w:marLeft w:val="640"/>
                  <w:marRight w:val="0"/>
                  <w:marTop w:val="0"/>
                  <w:marBottom w:val="0"/>
                  <w:divBdr>
                    <w:top w:val="none" w:sz="0" w:space="0" w:color="auto"/>
                    <w:left w:val="none" w:sz="0" w:space="0" w:color="auto"/>
                    <w:bottom w:val="none" w:sz="0" w:space="0" w:color="auto"/>
                    <w:right w:val="none" w:sz="0" w:space="0" w:color="auto"/>
                  </w:divBdr>
                </w:div>
                <w:div w:id="200751663">
                  <w:marLeft w:val="640"/>
                  <w:marRight w:val="0"/>
                  <w:marTop w:val="0"/>
                  <w:marBottom w:val="0"/>
                  <w:divBdr>
                    <w:top w:val="none" w:sz="0" w:space="0" w:color="auto"/>
                    <w:left w:val="none" w:sz="0" w:space="0" w:color="auto"/>
                    <w:bottom w:val="none" w:sz="0" w:space="0" w:color="auto"/>
                    <w:right w:val="none" w:sz="0" w:space="0" w:color="auto"/>
                  </w:divBdr>
                </w:div>
                <w:div w:id="210383709">
                  <w:marLeft w:val="640"/>
                  <w:marRight w:val="0"/>
                  <w:marTop w:val="0"/>
                  <w:marBottom w:val="0"/>
                  <w:divBdr>
                    <w:top w:val="none" w:sz="0" w:space="0" w:color="auto"/>
                    <w:left w:val="none" w:sz="0" w:space="0" w:color="auto"/>
                    <w:bottom w:val="none" w:sz="0" w:space="0" w:color="auto"/>
                    <w:right w:val="none" w:sz="0" w:space="0" w:color="auto"/>
                  </w:divBdr>
                </w:div>
                <w:div w:id="213737170">
                  <w:marLeft w:val="640"/>
                  <w:marRight w:val="0"/>
                  <w:marTop w:val="0"/>
                  <w:marBottom w:val="0"/>
                  <w:divBdr>
                    <w:top w:val="none" w:sz="0" w:space="0" w:color="auto"/>
                    <w:left w:val="none" w:sz="0" w:space="0" w:color="auto"/>
                    <w:bottom w:val="none" w:sz="0" w:space="0" w:color="auto"/>
                    <w:right w:val="none" w:sz="0" w:space="0" w:color="auto"/>
                  </w:divBdr>
                </w:div>
                <w:div w:id="238255099">
                  <w:marLeft w:val="640"/>
                  <w:marRight w:val="0"/>
                  <w:marTop w:val="0"/>
                  <w:marBottom w:val="0"/>
                  <w:divBdr>
                    <w:top w:val="none" w:sz="0" w:space="0" w:color="auto"/>
                    <w:left w:val="none" w:sz="0" w:space="0" w:color="auto"/>
                    <w:bottom w:val="none" w:sz="0" w:space="0" w:color="auto"/>
                    <w:right w:val="none" w:sz="0" w:space="0" w:color="auto"/>
                  </w:divBdr>
                </w:div>
                <w:div w:id="262224747">
                  <w:marLeft w:val="640"/>
                  <w:marRight w:val="0"/>
                  <w:marTop w:val="0"/>
                  <w:marBottom w:val="0"/>
                  <w:divBdr>
                    <w:top w:val="none" w:sz="0" w:space="0" w:color="auto"/>
                    <w:left w:val="none" w:sz="0" w:space="0" w:color="auto"/>
                    <w:bottom w:val="none" w:sz="0" w:space="0" w:color="auto"/>
                    <w:right w:val="none" w:sz="0" w:space="0" w:color="auto"/>
                  </w:divBdr>
                </w:div>
                <w:div w:id="281695993">
                  <w:marLeft w:val="640"/>
                  <w:marRight w:val="0"/>
                  <w:marTop w:val="0"/>
                  <w:marBottom w:val="0"/>
                  <w:divBdr>
                    <w:top w:val="none" w:sz="0" w:space="0" w:color="auto"/>
                    <w:left w:val="none" w:sz="0" w:space="0" w:color="auto"/>
                    <w:bottom w:val="none" w:sz="0" w:space="0" w:color="auto"/>
                    <w:right w:val="none" w:sz="0" w:space="0" w:color="auto"/>
                  </w:divBdr>
                </w:div>
                <w:div w:id="285475710">
                  <w:marLeft w:val="640"/>
                  <w:marRight w:val="0"/>
                  <w:marTop w:val="0"/>
                  <w:marBottom w:val="0"/>
                  <w:divBdr>
                    <w:top w:val="none" w:sz="0" w:space="0" w:color="auto"/>
                    <w:left w:val="none" w:sz="0" w:space="0" w:color="auto"/>
                    <w:bottom w:val="none" w:sz="0" w:space="0" w:color="auto"/>
                    <w:right w:val="none" w:sz="0" w:space="0" w:color="auto"/>
                  </w:divBdr>
                </w:div>
                <w:div w:id="295530120">
                  <w:marLeft w:val="640"/>
                  <w:marRight w:val="0"/>
                  <w:marTop w:val="0"/>
                  <w:marBottom w:val="0"/>
                  <w:divBdr>
                    <w:top w:val="none" w:sz="0" w:space="0" w:color="auto"/>
                    <w:left w:val="none" w:sz="0" w:space="0" w:color="auto"/>
                    <w:bottom w:val="none" w:sz="0" w:space="0" w:color="auto"/>
                    <w:right w:val="none" w:sz="0" w:space="0" w:color="auto"/>
                  </w:divBdr>
                </w:div>
                <w:div w:id="300962348">
                  <w:marLeft w:val="640"/>
                  <w:marRight w:val="0"/>
                  <w:marTop w:val="0"/>
                  <w:marBottom w:val="0"/>
                  <w:divBdr>
                    <w:top w:val="none" w:sz="0" w:space="0" w:color="auto"/>
                    <w:left w:val="none" w:sz="0" w:space="0" w:color="auto"/>
                    <w:bottom w:val="none" w:sz="0" w:space="0" w:color="auto"/>
                    <w:right w:val="none" w:sz="0" w:space="0" w:color="auto"/>
                  </w:divBdr>
                </w:div>
                <w:div w:id="333654512">
                  <w:marLeft w:val="640"/>
                  <w:marRight w:val="0"/>
                  <w:marTop w:val="0"/>
                  <w:marBottom w:val="0"/>
                  <w:divBdr>
                    <w:top w:val="none" w:sz="0" w:space="0" w:color="auto"/>
                    <w:left w:val="none" w:sz="0" w:space="0" w:color="auto"/>
                    <w:bottom w:val="none" w:sz="0" w:space="0" w:color="auto"/>
                    <w:right w:val="none" w:sz="0" w:space="0" w:color="auto"/>
                  </w:divBdr>
                </w:div>
                <w:div w:id="343478873">
                  <w:marLeft w:val="640"/>
                  <w:marRight w:val="0"/>
                  <w:marTop w:val="0"/>
                  <w:marBottom w:val="0"/>
                  <w:divBdr>
                    <w:top w:val="none" w:sz="0" w:space="0" w:color="auto"/>
                    <w:left w:val="none" w:sz="0" w:space="0" w:color="auto"/>
                    <w:bottom w:val="none" w:sz="0" w:space="0" w:color="auto"/>
                    <w:right w:val="none" w:sz="0" w:space="0" w:color="auto"/>
                  </w:divBdr>
                </w:div>
                <w:div w:id="407774468">
                  <w:marLeft w:val="640"/>
                  <w:marRight w:val="0"/>
                  <w:marTop w:val="0"/>
                  <w:marBottom w:val="0"/>
                  <w:divBdr>
                    <w:top w:val="none" w:sz="0" w:space="0" w:color="auto"/>
                    <w:left w:val="none" w:sz="0" w:space="0" w:color="auto"/>
                    <w:bottom w:val="none" w:sz="0" w:space="0" w:color="auto"/>
                    <w:right w:val="none" w:sz="0" w:space="0" w:color="auto"/>
                  </w:divBdr>
                </w:div>
                <w:div w:id="413361389">
                  <w:marLeft w:val="640"/>
                  <w:marRight w:val="0"/>
                  <w:marTop w:val="0"/>
                  <w:marBottom w:val="0"/>
                  <w:divBdr>
                    <w:top w:val="none" w:sz="0" w:space="0" w:color="auto"/>
                    <w:left w:val="none" w:sz="0" w:space="0" w:color="auto"/>
                    <w:bottom w:val="none" w:sz="0" w:space="0" w:color="auto"/>
                    <w:right w:val="none" w:sz="0" w:space="0" w:color="auto"/>
                  </w:divBdr>
                </w:div>
                <w:div w:id="436410706">
                  <w:marLeft w:val="640"/>
                  <w:marRight w:val="0"/>
                  <w:marTop w:val="0"/>
                  <w:marBottom w:val="0"/>
                  <w:divBdr>
                    <w:top w:val="none" w:sz="0" w:space="0" w:color="auto"/>
                    <w:left w:val="none" w:sz="0" w:space="0" w:color="auto"/>
                    <w:bottom w:val="none" w:sz="0" w:space="0" w:color="auto"/>
                    <w:right w:val="none" w:sz="0" w:space="0" w:color="auto"/>
                  </w:divBdr>
                </w:div>
                <w:div w:id="512568918">
                  <w:marLeft w:val="640"/>
                  <w:marRight w:val="0"/>
                  <w:marTop w:val="0"/>
                  <w:marBottom w:val="0"/>
                  <w:divBdr>
                    <w:top w:val="none" w:sz="0" w:space="0" w:color="auto"/>
                    <w:left w:val="none" w:sz="0" w:space="0" w:color="auto"/>
                    <w:bottom w:val="none" w:sz="0" w:space="0" w:color="auto"/>
                    <w:right w:val="none" w:sz="0" w:space="0" w:color="auto"/>
                  </w:divBdr>
                </w:div>
                <w:div w:id="556597605">
                  <w:marLeft w:val="640"/>
                  <w:marRight w:val="0"/>
                  <w:marTop w:val="0"/>
                  <w:marBottom w:val="0"/>
                  <w:divBdr>
                    <w:top w:val="none" w:sz="0" w:space="0" w:color="auto"/>
                    <w:left w:val="none" w:sz="0" w:space="0" w:color="auto"/>
                    <w:bottom w:val="none" w:sz="0" w:space="0" w:color="auto"/>
                    <w:right w:val="none" w:sz="0" w:space="0" w:color="auto"/>
                  </w:divBdr>
                </w:div>
                <w:div w:id="589314579">
                  <w:marLeft w:val="640"/>
                  <w:marRight w:val="0"/>
                  <w:marTop w:val="0"/>
                  <w:marBottom w:val="0"/>
                  <w:divBdr>
                    <w:top w:val="none" w:sz="0" w:space="0" w:color="auto"/>
                    <w:left w:val="none" w:sz="0" w:space="0" w:color="auto"/>
                    <w:bottom w:val="none" w:sz="0" w:space="0" w:color="auto"/>
                    <w:right w:val="none" w:sz="0" w:space="0" w:color="auto"/>
                  </w:divBdr>
                </w:div>
                <w:div w:id="593133031">
                  <w:marLeft w:val="640"/>
                  <w:marRight w:val="0"/>
                  <w:marTop w:val="0"/>
                  <w:marBottom w:val="0"/>
                  <w:divBdr>
                    <w:top w:val="none" w:sz="0" w:space="0" w:color="auto"/>
                    <w:left w:val="none" w:sz="0" w:space="0" w:color="auto"/>
                    <w:bottom w:val="none" w:sz="0" w:space="0" w:color="auto"/>
                    <w:right w:val="none" w:sz="0" w:space="0" w:color="auto"/>
                  </w:divBdr>
                </w:div>
                <w:div w:id="621153705">
                  <w:marLeft w:val="640"/>
                  <w:marRight w:val="0"/>
                  <w:marTop w:val="0"/>
                  <w:marBottom w:val="0"/>
                  <w:divBdr>
                    <w:top w:val="none" w:sz="0" w:space="0" w:color="auto"/>
                    <w:left w:val="none" w:sz="0" w:space="0" w:color="auto"/>
                    <w:bottom w:val="none" w:sz="0" w:space="0" w:color="auto"/>
                    <w:right w:val="none" w:sz="0" w:space="0" w:color="auto"/>
                  </w:divBdr>
                </w:div>
                <w:div w:id="679622936">
                  <w:marLeft w:val="640"/>
                  <w:marRight w:val="0"/>
                  <w:marTop w:val="0"/>
                  <w:marBottom w:val="0"/>
                  <w:divBdr>
                    <w:top w:val="none" w:sz="0" w:space="0" w:color="auto"/>
                    <w:left w:val="none" w:sz="0" w:space="0" w:color="auto"/>
                    <w:bottom w:val="none" w:sz="0" w:space="0" w:color="auto"/>
                    <w:right w:val="none" w:sz="0" w:space="0" w:color="auto"/>
                  </w:divBdr>
                </w:div>
                <w:div w:id="694575238">
                  <w:marLeft w:val="640"/>
                  <w:marRight w:val="0"/>
                  <w:marTop w:val="0"/>
                  <w:marBottom w:val="0"/>
                  <w:divBdr>
                    <w:top w:val="none" w:sz="0" w:space="0" w:color="auto"/>
                    <w:left w:val="none" w:sz="0" w:space="0" w:color="auto"/>
                    <w:bottom w:val="none" w:sz="0" w:space="0" w:color="auto"/>
                    <w:right w:val="none" w:sz="0" w:space="0" w:color="auto"/>
                  </w:divBdr>
                </w:div>
                <w:div w:id="707681900">
                  <w:marLeft w:val="640"/>
                  <w:marRight w:val="0"/>
                  <w:marTop w:val="0"/>
                  <w:marBottom w:val="0"/>
                  <w:divBdr>
                    <w:top w:val="none" w:sz="0" w:space="0" w:color="auto"/>
                    <w:left w:val="none" w:sz="0" w:space="0" w:color="auto"/>
                    <w:bottom w:val="none" w:sz="0" w:space="0" w:color="auto"/>
                    <w:right w:val="none" w:sz="0" w:space="0" w:color="auto"/>
                  </w:divBdr>
                </w:div>
                <w:div w:id="771508913">
                  <w:marLeft w:val="640"/>
                  <w:marRight w:val="0"/>
                  <w:marTop w:val="0"/>
                  <w:marBottom w:val="0"/>
                  <w:divBdr>
                    <w:top w:val="none" w:sz="0" w:space="0" w:color="auto"/>
                    <w:left w:val="none" w:sz="0" w:space="0" w:color="auto"/>
                    <w:bottom w:val="none" w:sz="0" w:space="0" w:color="auto"/>
                    <w:right w:val="none" w:sz="0" w:space="0" w:color="auto"/>
                  </w:divBdr>
                </w:div>
                <w:div w:id="859047186">
                  <w:marLeft w:val="640"/>
                  <w:marRight w:val="0"/>
                  <w:marTop w:val="0"/>
                  <w:marBottom w:val="0"/>
                  <w:divBdr>
                    <w:top w:val="none" w:sz="0" w:space="0" w:color="auto"/>
                    <w:left w:val="none" w:sz="0" w:space="0" w:color="auto"/>
                    <w:bottom w:val="none" w:sz="0" w:space="0" w:color="auto"/>
                    <w:right w:val="none" w:sz="0" w:space="0" w:color="auto"/>
                  </w:divBdr>
                </w:div>
                <w:div w:id="860168173">
                  <w:marLeft w:val="640"/>
                  <w:marRight w:val="0"/>
                  <w:marTop w:val="0"/>
                  <w:marBottom w:val="0"/>
                  <w:divBdr>
                    <w:top w:val="none" w:sz="0" w:space="0" w:color="auto"/>
                    <w:left w:val="none" w:sz="0" w:space="0" w:color="auto"/>
                    <w:bottom w:val="none" w:sz="0" w:space="0" w:color="auto"/>
                    <w:right w:val="none" w:sz="0" w:space="0" w:color="auto"/>
                  </w:divBdr>
                </w:div>
                <w:div w:id="871267745">
                  <w:marLeft w:val="640"/>
                  <w:marRight w:val="0"/>
                  <w:marTop w:val="0"/>
                  <w:marBottom w:val="0"/>
                  <w:divBdr>
                    <w:top w:val="none" w:sz="0" w:space="0" w:color="auto"/>
                    <w:left w:val="none" w:sz="0" w:space="0" w:color="auto"/>
                    <w:bottom w:val="none" w:sz="0" w:space="0" w:color="auto"/>
                    <w:right w:val="none" w:sz="0" w:space="0" w:color="auto"/>
                  </w:divBdr>
                </w:div>
                <w:div w:id="881792355">
                  <w:marLeft w:val="640"/>
                  <w:marRight w:val="0"/>
                  <w:marTop w:val="0"/>
                  <w:marBottom w:val="0"/>
                  <w:divBdr>
                    <w:top w:val="none" w:sz="0" w:space="0" w:color="auto"/>
                    <w:left w:val="none" w:sz="0" w:space="0" w:color="auto"/>
                    <w:bottom w:val="none" w:sz="0" w:space="0" w:color="auto"/>
                    <w:right w:val="none" w:sz="0" w:space="0" w:color="auto"/>
                  </w:divBdr>
                </w:div>
                <w:div w:id="974290414">
                  <w:marLeft w:val="640"/>
                  <w:marRight w:val="0"/>
                  <w:marTop w:val="0"/>
                  <w:marBottom w:val="0"/>
                  <w:divBdr>
                    <w:top w:val="none" w:sz="0" w:space="0" w:color="auto"/>
                    <w:left w:val="none" w:sz="0" w:space="0" w:color="auto"/>
                    <w:bottom w:val="none" w:sz="0" w:space="0" w:color="auto"/>
                    <w:right w:val="none" w:sz="0" w:space="0" w:color="auto"/>
                  </w:divBdr>
                </w:div>
                <w:div w:id="989675131">
                  <w:marLeft w:val="640"/>
                  <w:marRight w:val="0"/>
                  <w:marTop w:val="0"/>
                  <w:marBottom w:val="0"/>
                  <w:divBdr>
                    <w:top w:val="none" w:sz="0" w:space="0" w:color="auto"/>
                    <w:left w:val="none" w:sz="0" w:space="0" w:color="auto"/>
                    <w:bottom w:val="none" w:sz="0" w:space="0" w:color="auto"/>
                    <w:right w:val="none" w:sz="0" w:space="0" w:color="auto"/>
                  </w:divBdr>
                </w:div>
                <w:div w:id="1003317037">
                  <w:marLeft w:val="640"/>
                  <w:marRight w:val="0"/>
                  <w:marTop w:val="0"/>
                  <w:marBottom w:val="0"/>
                  <w:divBdr>
                    <w:top w:val="none" w:sz="0" w:space="0" w:color="auto"/>
                    <w:left w:val="none" w:sz="0" w:space="0" w:color="auto"/>
                    <w:bottom w:val="none" w:sz="0" w:space="0" w:color="auto"/>
                    <w:right w:val="none" w:sz="0" w:space="0" w:color="auto"/>
                  </w:divBdr>
                </w:div>
                <w:div w:id="1085760872">
                  <w:marLeft w:val="640"/>
                  <w:marRight w:val="0"/>
                  <w:marTop w:val="0"/>
                  <w:marBottom w:val="0"/>
                  <w:divBdr>
                    <w:top w:val="none" w:sz="0" w:space="0" w:color="auto"/>
                    <w:left w:val="none" w:sz="0" w:space="0" w:color="auto"/>
                    <w:bottom w:val="none" w:sz="0" w:space="0" w:color="auto"/>
                    <w:right w:val="none" w:sz="0" w:space="0" w:color="auto"/>
                  </w:divBdr>
                </w:div>
                <w:div w:id="1091010020">
                  <w:marLeft w:val="640"/>
                  <w:marRight w:val="0"/>
                  <w:marTop w:val="0"/>
                  <w:marBottom w:val="0"/>
                  <w:divBdr>
                    <w:top w:val="none" w:sz="0" w:space="0" w:color="auto"/>
                    <w:left w:val="none" w:sz="0" w:space="0" w:color="auto"/>
                    <w:bottom w:val="none" w:sz="0" w:space="0" w:color="auto"/>
                    <w:right w:val="none" w:sz="0" w:space="0" w:color="auto"/>
                  </w:divBdr>
                </w:div>
                <w:div w:id="1147167197">
                  <w:marLeft w:val="640"/>
                  <w:marRight w:val="0"/>
                  <w:marTop w:val="0"/>
                  <w:marBottom w:val="0"/>
                  <w:divBdr>
                    <w:top w:val="none" w:sz="0" w:space="0" w:color="auto"/>
                    <w:left w:val="none" w:sz="0" w:space="0" w:color="auto"/>
                    <w:bottom w:val="none" w:sz="0" w:space="0" w:color="auto"/>
                    <w:right w:val="none" w:sz="0" w:space="0" w:color="auto"/>
                  </w:divBdr>
                </w:div>
                <w:div w:id="1167866533">
                  <w:marLeft w:val="640"/>
                  <w:marRight w:val="0"/>
                  <w:marTop w:val="0"/>
                  <w:marBottom w:val="0"/>
                  <w:divBdr>
                    <w:top w:val="none" w:sz="0" w:space="0" w:color="auto"/>
                    <w:left w:val="none" w:sz="0" w:space="0" w:color="auto"/>
                    <w:bottom w:val="none" w:sz="0" w:space="0" w:color="auto"/>
                    <w:right w:val="none" w:sz="0" w:space="0" w:color="auto"/>
                  </w:divBdr>
                </w:div>
                <w:div w:id="1215383613">
                  <w:marLeft w:val="640"/>
                  <w:marRight w:val="0"/>
                  <w:marTop w:val="0"/>
                  <w:marBottom w:val="0"/>
                  <w:divBdr>
                    <w:top w:val="none" w:sz="0" w:space="0" w:color="auto"/>
                    <w:left w:val="none" w:sz="0" w:space="0" w:color="auto"/>
                    <w:bottom w:val="none" w:sz="0" w:space="0" w:color="auto"/>
                    <w:right w:val="none" w:sz="0" w:space="0" w:color="auto"/>
                  </w:divBdr>
                </w:div>
                <w:div w:id="1257440765">
                  <w:marLeft w:val="640"/>
                  <w:marRight w:val="0"/>
                  <w:marTop w:val="0"/>
                  <w:marBottom w:val="0"/>
                  <w:divBdr>
                    <w:top w:val="none" w:sz="0" w:space="0" w:color="auto"/>
                    <w:left w:val="none" w:sz="0" w:space="0" w:color="auto"/>
                    <w:bottom w:val="none" w:sz="0" w:space="0" w:color="auto"/>
                    <w:right w:val="none" w:sz="0" w:space="0" w:color="auto"/>
                  </w:divBdr>
                </w:div>
                <w:div w:id="1270547062">
                  <w:marLeft w:val="640"/>
                  <w:marRight w:val="0"/>
                  <w:marTop w:val="0"/>
                  <w:marBottom w:val="0"/>
                  <w:divBdr>
                    <w:top w:val="none" w:sz="0" w:space="0" w:color="auto"/>
                    <w:left w:val="none" w:sz="0" w:space="0" w:color="auto"/>
                    <w:bottom w:val="none" w:sz="0" w:space="0" w:color="auto"/>
                    <w:right w:val="none" w:sz="0" w:space="0" w:color="auto"/>
                  </w:divBdr>
                </w:div>
                <w:div w:id="1277983432">
                  <w:marLeft w:val="640"/>
                  <w:marRight w:val="0"/>
                  <w:marTop w:val="0"/>
                  <w:marBottom w:val="0"/>
                  <w:divBdr>
                    <w:top w:val="none" w:sz="0" w:space="0" w:color="auto"/>
                    <w:left w:val="none" w:sz="0" w:space="0" w:color="auto"/>
                    <w:bottom w:val="none" w:sz="0" w:space="0" w:color="auto"/>
                    <w:right w:val="none" w:sz="0" w:space="0" w:color="auto"/>
                  </w:divBdr>
                </w:div>
                <w:div w:id="1342466346">
                  <w:marLeft w:val="640"/>
                  <w:marRight w:val="0"/>
                  <w:marTop w:val="0"/>
                  <w:marBottom w:val="0"/>
                  <w:divBdr>
                    <w:top w:val="none" w:sz="0" w:space="0" w:color="auto"/>
                    <w:left w:val="none" w:sz="0" w:space="0" w:color="auto"/>
                    <w:bottom w:val="none" w:sz="0" w:space="0" w:color="auto"/>
                    <w:right w:val="none" w:sz="0" w:space="0" w:color="auto"/>
                  </w:divBdr>
                </w:div>
                <w:div w:id="1357656159">
                  <w:marLeft w:val="640"/>
                  <w:marRight w:val="0"/>
                  <w:marTop w:val="0"/>
                  <w:marBottom w:val="0"/>
                  <w:divBdr>
                    <w:top w:val="none" w:sz="0" w:space="0" w:color="auto"/>
                    <w:left w:val="none" w:sz="0" w:space="0" w:color="auto"/>
                    <w:bottom w:val="none" w:sz="0" w:space="0" w:color="auto"/>
                    <w:right w:val="none" w:sz="0" w:space="0" w:color="auto"/>
                  </w:divBdr>
                </w:div>
                <w:div w:id="1379430130">
                  <w:marLeft w:val="640"/>
                  <w:marRight w:val="0"/>
                  <w:marTop w:val="0"/>
                  <w:marBottom w:val="0"/>
                  <w:divBdr>
                    <w:top w:val="none" w:sz="0" w:space="0" w:color="auto"/>
                    <w:left w:val="none" w:sz="0" w:space="0" w:color="auto"/>
                    <w:bottom w:val="none" w:sz="0" w:space="0" w:color="auto"/>
                    <w:right w:val="none" w:sz="0" w:space="0" w:color="auto"/>
                  </w:divBdr>
                </w:div>
                <w:div w:id="1441800721">
                  <w:marLeft w:val="640"/>
                  <w:marRight w:val="0"/>
                  <w:marTop w:val="0"/>
                  <w:marBottom w:val="0"/>
                  <w:divBdr>
                    <w:top w:val="none" w:sz="0" w:space="0" w:color="auto"/>
                    <w:left w:val="none" w:sz="0" w:space="0" w:color="auto"/>
                    <w:bottom w:val="none" w:sz="0" w:space="0" w:color="auto"/>
                    <w:right w:val="none" w:sz="0" w:space="0" w:color="auto"/>
                  </w:divBdr>
                </w:div>
                <w:div w:id="1491408733">
                  <w:marLeft w:val="640"/>
                  <w:marRight w:val="0"/>
                  <w:marTop w:val="0"/>
                  <w:marBottom w:val="0"/>
                  <w:divBdr>
                    <w:top w:val="none" w:sz="0" w:space="0" w:color="auto"/>
                    <w:left w:val="none" w:sz="0" w:space="0" w:color="auto"/>
                    <w:bottom w:val="none" w:sz="0" w:space="0" w:color="auto"/>
                    <w:right w:val="none" w:sz="0" w:space="0" w:color="auto"/>
                  </w:divBdr>
                </w:div>
                <w:div w:id="1507788489">
                  <w:marLeft w:val="640"/>
                  <w:marRight w:val="0"/>
                  <w:marTop w:val="0"/>
                  <w:marBottom w:val="0"/>
                  <w:divBdr>
                    <w:top w:val="none" w:sz="0" w:space="0" w:color="auto"/>
                    <w:left w:val="none" w:sz="0" w:space="0" w:color="auto"/>
                    <w:bottom w:val="none" w:sz="0" w:space="0" w:color="auto"/>
                    <w:right w:val="none" w:sz="0" w:space="0" w:color="auto"/>
                  </w:divBdr>
                </w:div>
                <w:div w:id="1511065077">
                  <w:marLeft w:val="640"/>
                  <w:marRight w:val="0"/>
                  <w:marTop w:val="0"/>
                  <w:marBottom w:val="0"/>
                  <w:divBdr>
                    <w:top w:val="none" w:sz="0" w:space="0" w:color="auto"/>
                    <w:left w:val="none" w:sz="0" w:space="0" w:color="auto"/>
                    <w:bottom w:val="none" w:sz="0" w:space="0" w:color="auto"/>
                    <w:right w:val="none" w:sz="0" w:space="0" w:color="auto"/>
                  </w:divBdr>
                </w:div>
                <w:div w:id="1522891077">
                  <w:marLeft w:val="640"/>
                  <w:marRight w:val="0"/>
                  <w:marTop w:val="0"/>
                  <w:marBottom w:val="0"/>
                  <w:divBdr>
                    <w:top w:val="none" w:sz="0" w:space="0" w:color="auto"/>
                    <w:left w:val="none" w:sz="0" w:space="0" w:color="auto"/>
                    <w:bottom w:val="none" w:sz="0" w:space="0" w:color="auto"/>
                    <w:right w:val="none" w:sz="0" w:space="0" w:color="auto"/>
                  </w:divBdr>
                </w:div>
                <w:div w:id="1547989127">
                  <w:marLeft w:val="640"/>
                  <w:marRight w:val="0"/>
                  <w:marTop w:val="0"/>
                  <w:marBottom w:val="0"/>
                  <w:divBdr>
                    <w:top w:val="none" w:sz="0" w:space="0" w:color="auto"/>
                    <w:left w:val="none" w:sz="0" w:space="0" w:color="auto"/>
                    <w:bottom w:val="none" w:sz="0" w:space="0" w:color="auto"/>
                    <w:right w:val="none" w:sz="0" w:space="0" w:color="auto"/>
                  </w:divBdr>
                </w:div>
                <w:div w:id="1566456109">
                  <w:marLeft w:val="640"/>
                  <w:marRight w:val="0"/>
                  <w:marTop w:val="0"/>
                  <w:marBottom w:val="0"/>
                  <w:divBdr>
                    <w:top w:val="none" w:sz="0" w:space="0" w:color="auto"/>
                    <w:left w:val="none" w:sz="0" w:space="0" w:color="auto"/>
                    <w:bottom w:val="none" w:sz="0" w:space="0" w:color="auto"/>
                    <w:right w:val="none" w:sz="0" w:space="0" w:color="auto"/>
                  </w:divBdr>
                </w:div>
                <w:div w:id="1647083439">
                  <w:marLeft w:val="640"/>
                  <w:marRight w:val="0"/>
                  <w:marTop w:val="0"/>
                  <w:marBottom w:val="0"/>
                  <w:divBdr>
                    <w:top w:val="none" w:sz="0" w:space="0" w:color="auto"/>
                    <w:left w:val="none" w:sz="0" w:space="0" w:color="auto"/>
                    <w:bottom w:val="none" w:sz="0" w:space="0" w:color="auto"/>
                    <w:right w:val="none" w:sz="0" w:space="0" w:color="auto"/>
                  </w:divBdr>
                </w:div>
                <w:div w:id="1753626880">
                  <w:marLeft w:val="640"/>
                  <w:marRight w:val="0"/>
                  <w:marTop w:val="0"/>
                  <w:marBottom w:val="0"/>
                  <w:divBdr>
                    <w:top w:val="none" w:sz="0" w:space="0" w:color="auto"/>
                    <w:left w:val="none" w:sz="0" w:space="0" w:color="auto"/>
                    <w:bottom w:val="none" w:sz="0" w:space="0" w:color="auto"/>
                    <w:right w:val="none" w:sz="0" w:space="0" w:color="auto"/>
                  </w:divBdr>
                </w:div>
                <w:div w:id="1780416629">
                  <w:marLeft w:val="640"/>
                  <w:marRight w:val="0"/>
                  <w:marTop w:val="0"/>
                  <w:marBottom w:val="0"/>
                  <w:divBdr>
                    <w:top w:val="none" w:sz="0" w:space="0" w:color="auto"/>
                    <w:left w:val="none" w:sz="0" w:space="0" w:color="auto"/>
                    <w:bottom w:val="none" w:sz="0" w:space="0" w:color="auto"/>
                    <w:right w:val="none" w:sz="0" w:space="0" w:color="auto"/>
                  </w:divBdr>
                </w:div>
                <w:div w:id="1784885405">
                  <w:marLeft w:val="640"/>
                  <w:marRight w:val="0"/>
                  <w:marTop w:val="0"/>
                  <w:marBottom w:val="0"/>
                  <w:divBdr>
                    <w:top w:val="none" w:sz="0" w:space="0" w:color="auto"/>
                    <w:left w:val="none" w:sz="0" w:space="0" w:color="auto"/>
                    <w:bottom w:val="none" w:sz="0" w:space="0" w:color="auto"/>
                    <w:right w:val="none" w:sz="0" w:space="0" w:color="auto"/>
                  </w:divBdr>
                </w:div>
                <w:div w:id="1812600657">
                  <w:marLeft w:val="640"/>
                  <w:marRight w:val="0"/>
                  <w:marTop w:val="0"/>
                  <w:marBottom w:val="0"/>
                  <w:divBdr>
                    <w:top w:val="none" w:sz="0" w:space="0" w:color="auto"/>
                    <w:left w:val="none" w:sz="0" w:space="0" w:color="auto"/>
                    <w:bottom w:val="none" w:sz="0" w:space="0" w:color="auto"/>
                    <w:right w:val="none" w:sz="0" w:space="0" w:color="auto"/>
                  </w:divBdr>
                </w:div>
                <w:div w:id="1905528483">
                  <w:marLeft w:val="640"/>
                  <w:marRight w:val="0"/>
                  <w:marTop w:val="0"/>
                  <w:marBottom w:val="0"/>
                  <w:divBdr>
                    <w:top w:val="none" w:sz="0" w:space="0" w:color="auto"/>
                    <w:left w:val="none" w:sz="0" w:space="0" w:color="auto"/>
                    <w:bottom w:val="none" w:sz="0" w:space="0" w:color="auto"/>
                    <w:right w:val="none" w:sz="0" w:space="0" w:color="auto"/>
                  </w:divBdr>
                </w:div>
                <w:div w:id="1931887804">
                  <w:marLeft w:val="640"/>
                  <w:marRight w:val="0"/>
                  <w:marTop w:val="0"/>
                  <w:marBottom w:val="0"/>
                  <w:divBdr>
                    <w:top w:val="none" w:sz="0" w:space="0" w:color="auto"/>
                    <w:left w:val="none" w:sz="0" w:space="0" w:color="auto"/>
                    <w:bottom w:val="none" w:sz="0" w:space="0" w:color="auto"/>
                    <w:right w:val="none" w:sz="0" w:space="0" w:color="auto"/>
                  </w:divBdr>
                </w:div>
                <w:div w:id="1943490719">
                  <w:marLeft w:val="640"/>
                  <w:marRight w:val="0"/>
                  <w:marTop w:val="0"/>
                  <w:marBottom w:val="0"/>
                  <w:divBdr>
                    <w:top w:val="none" w:sz="0" w:space="0" w:color="auto"/>
                    <w:left w:val="none" w:sz="0" w:space="0" w:color="auto"/>
                    <w:bottom w:val="none" w:sz="0" w:space="0" w:color="auto"/>
                    <w:right w:val="none" w:sz="0" w:space="0" w:color="auto"/>
                  </w:divBdr>
                </w:div>
                <w:div w:id="1948193282">
                  <w:marLeft w:val="640"/>
                  <w:marRight w:val="0"/>
                  <w:marTop w:val="0"/>
                  <w:marBottom w:val="0"/>
                  <w:divBdr>
                    <w:top w:val="none" w:sz="0" w:space="0" w:color="auto"/>
                    <w:left w:val="none" w:sz="0" w:space="0" w:color="auto"/>
                    <w:bottom w:val="none" w:sz="0" w:space="0" w:color="auto"/>
                    <w:right w:val="none" w:sz="0" w:space="0" w:color="auto"/>
                  </w:divBdr>
                </w:div>
                <w:div w:id="1982736223">
                  <w:marLeft w:val="640"/>
                  <w:marRight w:val="0"/>
                  <w:marTop w:val="0"/>
                  <w:marBottom w:val="0"/>
                  <w:divBdr>
                    <w:top w:val="none" w:sz="0" w:space="0" w:color="auto"/>
                    <w:left w:val="none" w:sz="0" w:space="0" w:color="auto"/>
                    <w:bottom w:val="none" w:sz="0" w:space="0" w:color="auto"/>
                    <w:right w:val="none" w:sz="0" w:space="0" w:color="auto"/>
                  </w:divBdr>
                </w:div>
                <w:div w:id="1998680513">
                  <w:marLeft w:val="640"/>
                  <w:marRight w:val="0"/>
                  <w:marTop w:val="0"/>
                  <w:marBottom w:val="0"/>
                  <w:divBdr>
                    <w:top w:val="none" w:sz="0" w:space="0" w:color="auto"/>
                    <w:left w:val="none" w:sz="0" w:space="0" w:color="auto"/>
                    <w:bottom w:val="none" w:sz="0" w:space="0" w:color="auto"/>
                    <w:right w:val="none" w:sz="0" w:space="0" w:color="auto"/>
                  </w:divBdr>
                </w:div>
                <w:div w:id="2110614520">
                  <w:marLeft w:val="640"/>
                  <w:marRight w:val="0"/>
                  <w:marTop w:val="0"/>
                  <w:marBottom w:val="0"/>
                  <w:divBdr>
                    <w:top w:val="none" w:sz="0" w:space="0" w:color="auto"/>
                    <w:left w:val="none" w:sz="0" w:space="0" w:color="auto"/>
                    <w:bottom w:val="none" w:sz="0" w:space="0" w:color="auto"/>
                    <w:right w:val="none" w:sz="0" w:space="0" w:color="auto"/>
                  </w:divBdr>
                </w:div>
              </w:divsChild>
            </w:div>
            <w:div w:id="628324243">
              <w:marLeft w:val="0"/>
              <w:marRight w:val="0"/>
              <w:marTop w:val="0"/>
              <w:marBottom w:val="0"/>
              <w:divBdr>
                <w:top w:val="none" w:sz="0" w:space="0" w:color="auto"/>
                <w:left w:val="none" w:sz="0" w:space="0" w:color="auto"/>
                <w:bottom w:val="none" w:sz="0" w:space="0" w:color="auto"/>
                <w:right w:val="none" w:sz="0" w:space="0" w:color="auto"/>
              </w:divBdr>
              <w:divsChild>
                <w:div w:id="22900241">
                  <w:marLeft w:val="640"/>
                  <w:marRight w:val="0"/>
                  <w:marTop w:val="0"/>
                  <w:marBottom w:val="0"/>
                  <w:divBdr>
                    <w:top w:val="none" w:sz="0" w:space="0" w:color="auto"/>
                    <w:left w:val="none" w:sz="0" w:space="0" w:color="auto"/>
                    <w:bottom w:val="none" w:sz="0" w:space="0" w:color="auto"/>
                    <w:right w:val="none" w:sz="0" w:space="0" w:color="auto"/>
                  </w:divBdr>
                </w:div>
                <w:div w:id="69930981">
                  <w:marLeft w:val="640"/>
                  <w:marRight w:val="0"/>
                  <w:marTop w:val="0"/>
                  <w:marBottom w:val="0"/>
                  <w:divBdr>
                    <w:top w:val="none" w:sz="0" w:space="0" w:color="auto"/>
                    <w:left w:val="none" w:sz="0" w:space="0" w:color="auto"/>
                    <w:bottom w:val="none" w:sz="0" w:space="0" w:color="auto"/>
                    <w:right w:val="none" w:sz="0" w:space="0" w:color="auto"/>
                  </w:divBdr>
                </w:div>
                <w:div w:id="82799891">
                  <w:marLeft w:val="640"/>
                  <w:marRight w:val="0"/>
                  <w:marTop w:val="0"/>
                  <w:marBottom w:val="0"/>
                  <w:divBdr>
                    <w:top w:val="none" w:sz="0" w:space="0" w:color="auto"/>
                    <w:left w:val="none" w:sz="0" w:space="0" w:color="auto"/>
                    <w:bottom w:val="none" w:sz="0" w:space="0" w:color="auto"/>
                    <w:right w:val="none" w:sz="0" w:space="0" w:color="auto"/>
                  </w:divBdr>
                </w:div>
                <w:div w:id="104661154">
                  <w:marLeft w:val="640"/>
                  <w:marRight w:val="0"/>
                  <w:marTop w:val="0"/>
                  <w:marBottom w:val="0"/>
                  <w:divBdr>
                    <w:top w:val="none" w:sz="0" w:space="0" w:color="auto"/>
                    <w:left w:val="none" w:sz="0" w:space="0" w:color="auto"/>
                    <w:bottom w:val="none" w:sz="0" w:space="0" w:color="auto"/>
                    <w:right w:val="none" w:sz="0" w:space="0" w:color="auto"/>
                  </w:divBdr>
                </w:div>
                <w:div w:id="155268589">
                  <w:marLeft w:val="640"/>
                  <w:marRight w:val="0"/>
                  <w:marTop w:val="0"/>
                  <w:marBottom w:val="0"/>
                  <w:divBdr>
                    <w:top w:val="none" w:sz="0" w:space="0" w:color="auto"/>
                    <w:left w:val="none" w:sz="0" w:space="0" w:color="auto"/>
                    <w:bottom w:val="none" w:sz="0" w:space="0" w:color="auto"/>
                    <w:right w:val="none" w:sz="0" w:space="0" w:color="auto"/>
                  </w:divBdr>
                </w:div>
                <w:div w:id="179664272">
                  <w:marLeft w:val="640"/>
                  <w:marRight w:val="0"/>
                  <w:marTop w:val="0"/>
                  <w:marBottom w:val="0"/>
                  <w:divBdr>
                    <w:top w:val="none" w:sz="0" w:space="0" w:color="auto"/>
                    <w:left w:val="none" w:sz="0" w:space="0" w:color="auto"/>
                    <w:bottom w:val="none" w:sz="0" w:space="0" w:color="auto"/>
                    <w:right w:val="none" w:sz="0" w:space="0" w:color="auto"/>
                  </w:divBdr>
                </w:div>
                <w:div w:id="185948983">
                  <w:marLeft w:val="640"/>
                  <w:marRight w:val="0"/>
                  <w:marTop w:val="0"/>
                  <w:marBottom w:val="0"/>
                  <w:divBdr>
                    <w:top w:val="none" w:sz="0" w:space="0" w:color="auto"/>
                    <w:left w:val="none" w:sz="0" w:space="0" w:color="auto"/>
                    <w:bottom w:val="none" w:sz="0" w:space="0" w:color="auto"/>
                    <w:right w:val="none" w:sz="0" w:space="0" w:color="auto"/>
                  </w:divBdr>
                </w:div>
                <w:div w:id="275525538">
                  <w:marLeft w:val="640"/>
                  <w:marRight w:val="0"/>
                  <w:marTop w:val="0"/>
                  <w:marBottom w:val="0"/>
                  <w:divBdr>
                    <w:top w:val="none" w:sz="0" w:space="0" w:color="auto"/>
                    <w:left w:val="none" w:sz="0" w:space="0" w:color="auto"/>
                    <w:bottom w:val="none" w:sz="0" w:space="0" w:color="auto"/>
                    <w:right w:val="none" w:sz="0" w:space="0" w:color="auto"/>
                  </w:divBdr>
                </w:div>
                <w:div w:id="303658982">
                  <w:marLeft w:val="640"/>
                  <w:marRight w:val="0"/>
                  <w:marTop w:val="0"/>
                  <w:marBottom w:val="0"/>
                  <w:divBdr>
                    <w:top w:val="none" w:sz="0" w:space="0" w:color="auto"/>
                    <w:left w:val="none" w:sz="0" w:space="0" w:color="auto"/>
                    <w:bottom w:val="none" w:sz="0" w:space="0" w:color="auto"/>
                    <w:right w:val="none" w:sz="0" w:space="0" w:color="auto"/>
                  </w:divBdr>
                </w:div>
                <w:div w:id="323821058">
                  <w:marLeft w:val="640"/>
                  <w:marRight w:val="0"/>
                  <w:marTop w:val="0"/>
                  <w:marBottom w:val="0"/>
                  <w:divBdr>
                    <w:top w:val="none" w:sz="0" w:space="0" w:color="auto"/>
                    <w:left w:val="none" w:sz="0" w:space="0" w:color="auto"/>
                    <w:bottom w:val="none" w:sz="0" w:space="0" w:color="auto"/>
                    <w:right w:val="none" w:sz="0" w:space="0" w:color="auto"/>
                  </w:divBdr>
                </w:div>
                <w:div w:id="339738709">
                  <w:marLeft w:val="640"/>
                  <w:marRight w:val="0"/>
                  <w:marTop w:val="0"/>
                  <w:marBottom w:val="0"/>
                  <w:divBdr>
                    <w:top w:val="none" w:sz="0" w:space="0" w:color="auto"/>
                    <w:left w:val="none" w:sz="0" w:space="0" w:color="auto"/>
                    <w:bottom w:val="none" w:sz="0" w:space="0" w:color="auto"/>
                    <w:right w:val="none" w:sz="0" w:space="0" w:color="auto"/>
                  </w:divBdr>
                </w:div>
                <w:div w:id="370571039">
                  <w:marLeft w:val="640"/>
                  <w:marRight w:val="0"/>
                  <w:marTop w:val="0"/>
                  <w:marBottom w:val="0"/>
                  <w:divBdr>
                    <w:top w:val="none" w:sz="0" w:space="0" w:color="auto"/>
                    <w:left w:val="none" w:sz="0" w:space="0" w:color="auto"/>
                    <w:bottom w:val="none" w:sz="0" w:space="0" w:color="auto"/>
                    <w:right w:val="none" w:sz="0" w:space="0" w:color="auto"/>
                  </w:divBdr>
                </w:div>
                <w:div w:id="378747033">
                  <w:marLeft w:val="640"/>
                  <w:marRight w:val="0"/>
                  <w:marTop w:val="0"/>
                  <w:marBottom w:val="0"/>
                  <w:divBdr>
                    <w:top w:val="none" w:sz="0" w:space="0" w:color="auto"/>
                    <w:left w:val="none" w:sz="0" w:space="0" w:color="auto"/>
                    <w:bottom w:val="none" w:sz="0" w:space="0" w:color="auto"/>
                    <w:right w:val="none" w:sz="0" w:space="0" w:color="auto"/>
                  </w:divBdr>
                </w:div>
                <w:div w:id="379597450">
                  <w:marLeft w:val="640"/>
                  <w:marRight w:val="0"/>
                  <w:marTop w:val="0"/>
                  <w:marBottom w:val="0"/>
                  <w:divBdr>
                    <w:top w:val="none" w:sz="0" w:space="0" w:color="auto"/>
                    <w:left w:val="none" w:sz="0" w:space="0" w:color="auto"/>
                    <w:bottom w:val="none" w:sz="0" w:space="0" w:color="auto"/>
                    <w:right w:val="none" w:sz="0" w:space="0" w:color="auto"/>
                  </w:divBdr>
                </w:div>
                <w:div w:id="406151945">
                  <w:marLeft w:val="640"/>
                  <w:marRight w:val="0"/>
                  <w:marTop w:val="0"/>
                  <w:marBottom w:val="0"/>
                  <w:divBdr>
                    <w:top w:val="none" w:sz="0" w:space="0" w:color="auto"/>
                    <w:left w:val="none" w:sz="0" w:space="0" w:color="auto"/>
                    <w:bottom w:val="none" w:sz="0" w:space="0" w:color="auto"/>
                    <w:right w:val="none" w:sz="0" w:space="0" w:color="auto"/>
                  </w:divBdr>
                </w:div>
                <w:div w:id="483089495">
                  <w:marLeft w:val="640"/>
                  <w:marRight w:val="0"/>
                  <w:marTop w:val="0"/>
                  <w:marBottom w:val="0"/>
                  <w:divBdr>
                    <w:top w:val="none" w:sz="0" w:space="0" w:color="auto"/>
                    <w:left w:val="none" w:sz="0" w:space="0" w:color="auto"/>
                    <w:bottom w:val="none" w:sz="0" w:space="0" w:color="auto"/>
                    <w:right w:val="none" w:sz="0" w:space="0" w:color="auto"/>
                  </w:divBdr>
                </w:div>
                <w:div w:id="493499594">
                  <w:marLeft w:val="640"/>
                  <w:marRight w:val="0"/>
                  <w:marTop w:val="0"/>
                  <w:marBottom w:val="0"/>
                  <w:divBdr>
                    <w:top w:val="none" w:sz="0" w:space="0" w:color="auto"/>
                    <w:left w:val="none" w:sz="0" w:space="0" w:color="auto"/>
                    <w:bottom w:val="none" w:sz="0" w:space="0" w:color="auto"/>
                    <w:right w:val="none" w:sz="0" w:space="0" w:color="auto"/>
                  </w:divBdr>
                </w:div>
                <w:div w:id="522593623">
                  <w:marLeft w:val="640"/>
                  <w:marRight w:val="0"/>
                  <w:marTop w:val="0"/>
                  <w:marBottom w:val="0"/>
                  <w:divBdr>
                    <w:top w:val="none" w:sz="0" w:space="0" w:color="auto"/>
                    <w:left w:val="none" w:sz="0" w:space="0" w:color="auto"/>
                    <w:bottom w:val="none" w:sz="0" w:space="0" w:color="auto"/>
                    <w:right w:val="none" w:sz="0" w:space="0" w:color="auto"/>
                  </w:divBdr>
                </w:div>
                <w:div w:id="543949104">
                  <w:marLeft w:val="640"/>
                  <w:marRight w:val="0"/>
                  <w:marTop w:val="0"/>
                  <w:marBottom w:val="0"/>
                  <w:divBdr>
                    <w:top w:val="none" w:sz="0" w:space="0" w:color="auto"/>
                    <w:left w:val="none" w:sz="0" w:space="0" w:color="auto"/>
                    <w:bottom w:val="none" w:sz="0" w:space="0" w:color="auto"/>
                    <w:right w:val="none" w:sz="0" w:space="0" w:color="auto"/>
                  </w:divBdr>
                </w:div>
                <w:div w:id="566380173">
                  <w:marLeft w:val="640"/>
                  <w:marRight w:val="0"/>
                  <w:marTop w:val="0"/>
                  <w:marBottom w:val="0"/>
                  <w:divBdr>
                    <w:top w:val="none" w:sz="0" w:space="0" w:color="auto"/>
                    <w:left w:val="none" w:sz="0" w:space="0" w:color="auto"/>
                    <w:bottom w:val="none" w:sz="0" w:space="0" w:color="auto"/>
                    <w:right w:val="none" w:sz="0" w:space="0" w:color="auto"/>
                  </w:divBdr>
                </w:div>
                <w:div w:id="567954984">
                  <w:marLeft w:val="640"/>
                  <w:marRight w:val="0"/>
                  <w:marTop w:val="0"/>
                  <w:marBottom w:val="0"/>
                  <w:divBdr>
                    <w:top w:val="none" w:sz="0" w:space="0" w:color="auto"/>
                    <w:left w:val="none" w:sz="0" w:space="0" w:color="auto"/>
                    <w:bottom w:val="none" w:sz="0" w:space="0" w:color="auto"/>
                    <w:right w:val="none" w:sz="0" w:space="0" w:color="auto"/>
                  </w:divBdr>
                </w:div>
                <w:div w:id="582685349">
                  <w:marLeft w:val="640"/>
                  <w:marRight w:val="0"/>
                  <w:marTop w:val="0"/>
                  <w:marBottom w:val="0"/>
                  <w:divBdr>
                    <w:top w:val="none" w:sz="0" w:space="0" w:color="auto"/>
                    <w:left w:val="none" w:sz="0" w:space="0" w:color="auto"/>
                    <w:bottom w:val="none" w:sz="0" w:space="0" w:color="auto"/>
                    <w:right w:val="none" w:sz="0" w:space="0" w:color="auto"/>
                  </w:divBdr>
                </w:div>
                <w:div w:id="585770244">
                  <w:marLeft w:val="640"/>
                  <w:marRight w:val="0"/>
                  <w:marTop w:val="0"/>
                  <w:marBottom w:val="0"/>
                  <w:divBdr>
                    <w:top w:val="none" w:sz="0" w:space="0" w:color="auto"/>
                    <w:left w:val="none" w:sz="0" w:space="0" w:color="auto"/>
                    <w:bottom w:val="none" w:sz="0" w:space="0" w:color="auto"/>
                    <w:right w:val="none" w:sz="0" w:space="0" w:color="auto"/>
                  </w:divBdr>
                </w:div>
                <w:div w:id="602032766">
                  <w:marLeft w:val="640"/>
                  <w:marRight w:val="0"/>
                  <w:marTop w:val="0"/>
                  <w:marBottom w:val="0"/>
                  <w:divBdr>
                    <w:top w:val="none" w:sz="0" w:space="0" w:color="auto"/>
                    <w:left w:val="none" w:sz="0" w:space="0" w:color="auto"/>
                    <w:bottom w:val="none" w:sz="0" w:space="0" w:color="auto"/>
                    <w:right w:val="none" w:sz="0" w:space="0" w:color="auto"/>
                  </w:divBdr>
                </w:div>
                <w:div w:id="670644974">
                  <w:marLeft w:val="640"/>
                  <w:marRight w:val="0"/>
                  <w:marTop w:val="0"/>
                  <w:marBottom w:val="0"/>
                  <w:divBdr>
                    <w:top w:val="none" w:sz="0" w:space="0" w:color="auto"/>
                    <w:left w:val="none" w:sz="0" w:space="0" w:color="auto"/>
                    <w:bottom w:val="none" w:sz="0" w:space="0" w:color="auto"/>
                    <w:right w:val="none" w:sz="0" w:space="0" w:color="auto"/>
                  </w:divBdr>
                </w:div>
                <w:div w:id="731850974">
                  <w:marLeft w:val="640"/>
                  <w:marRight w:val="0"/>
                  <w:marTop w:val="0"/>
                  <w:marBottom w:val="0"/>
                  <w:divBdr>
                    <w:top w:val="none" w:sz="0" w:space="0" w:color="auto"/>
                    <w:left w:val="none" w:sz="0" w:space="0" w:color="auto"/>
                    <w:bottom w:val="none" w:sz="0" w:space="0" w:color="auto"/>
                    <w:right w:val="none" w:sz="0" w:space="0" w:color="auto"/>
                  </w:divBdr>
                </w:div>
                <w:div w:id="742457576">
                  <w:marLeft w:val="640"/>
                  <w:marRight w:val="0"/>
                  <w:marTop w:val="0"/>
                  <w:marBottom w:val="0"/>
                  <w:divBdr>
                    <w:top w:val="none" w:sz="0" w:space="0" w:color="auto"/>
                    <w:left w:val="none" w:sz="0" w:space="0" w:color="auto"/>
                    <w:bottom w:val="none" w:sz="0" w:space="0" w:color="auto"/>
                    <w:right w:val="none" w:sz="0" w:space="0" w:color="auto"/>
                  </w:divBdr>
                </w:div>
                <w:div w:id="747462240">
                  <w:marLeft w:val="640"/>
                  <w:marRight w:val="0"/>
                  <w:marTop w:val="0"/>
                  <w:marBottom w:val="0"/>
                  <w:divBdr>
                    <w:top w:val="none" w:sz="0" w:space="0" w:color="auto"/>
                    <w:left w:val="none" w:sz="0" w:space="0" w:color="auto"/>
                    <w:bottom w:val="none" w:sz="0" w:space="0" w:color="auto"/>
                    <w:right w:val="none" w:sz="0" w:space="0" w:color="auto"/>
                  </w:divBdr>
                </w:div>
                <w:div w:id="804276830">
                  <w:marLeft w:val="640"/>
                  <w:marRight w:val="0"/>
                  <w:marTop w:val="0"/>
                  <w:marBottom w:val="0"/>
                  <w:divBdr>
                    <w:top w:val="none" w:sz="0" w:space="0" w:color="auto"/>
                    <w:left w:val="none" w:sz="0" w:space="0" w:color="auto"/>
                    <w:bottom w:val="none" w:sz="0" w:space="0" w:color="auto"/>
                    <w:right w:val="none" w:sz="0" w:space="0" w:color="auto"/>
                  </w:divBdr>
                </w:div>
                <w:div w:id="821123406">
                  <w:marLeft w:val="640"/>
                  <w:marRight w:val="0"/>
                  <w:marTop w:val="0"/>
                  <w:marBottom w:val="0"/>
                  <w:divBdr>
                    <w:top w:val="none" w:sz="0" w:space="0" w:color="auto"/>
                    <w:left w:val="none" w:sz="0" w:space="0" w:color="auto"/>
                    <w:bottom w:val="none" w:sz="0" w:space="0" w:color="auto"/>
                    <w:right w:val="none" w:sz="0" w:space="0" w:color="auto"/>
                  </w:divBdr>
                </w:div>
                <w:div w:id="849952118">
                  <w:marLeft w:val="640"/>
                  <w:marRight w:val="0"/>
                  <w:marTop w:val="0"/>
                  <w:marBottom w:val="0"/>
                  <w:divBdr>
                    <w:top w:val="none" w:sz="0" w:space="0" w:color="auto"/>
                    <w:left w:val="none" w:sz="0" w:space="0" w:color="auto"/>
                    <w:bottom w:val="none" w:sz="0" w:space="0" w:color="auto"/>
                    <w:right w:val="none" w:sz="0" w:space="0" w:color="auto"/>
                  </w:divBdr>
                </w:div>
                <w:div w:id="932515143">
                  <w:marLeft w:val="640"/>
                  <w:marRight w:val="0"/>
                  <w:marTop w:val="0"/>
                  <w:marBottom w:val="0"/>
                  <w:divBdr>
                    <w:top w:val="none" w:sz="0" w:space="0" w:color="auto"/>
                    <w:left w:val="none" w:sz="0" w:space="0" w:color="auto"/>
                    <w:bottom w:val="none" w:sz="0" w:space="0" w:color="auto"/>
                    <w:right w:val="none" w:sz="0" w:space="0" w:color="auto"/>
                  </w:divBdr>
                </w:div>
                <w:div w:id="940260181">
                  <w:marLeft w:val="640"/>
                  <w:marRight w:val="0"/>
                  <w:marTop w:val="0"/>
                  <w:marBottom w:val="0"/>
                  <w:divBdr>
                    <w:top w:val="none" w:sz="0" w:space="0" w:color="auto"/>
                    <w:left w:val="none" w:sz="0" w:space="0" w:color="auto"/>
                    <w:bottom w:val="none" w:sz="0" w:space="0" w:color="auto"/>
                    <w:right w:val="none" w:sz="0" w:space="0" w:color="auto"/>
                  </w:divBdr>
                </w:div>
                <w:div w:id="996768124">
                  <w:marLeft w:val="640"/>
                  <w:marRight w:val="0"/>
                  <w:marTop w:val="0"/>
                  <w:marBottom w:val="0"/>
                  <w:divBdr>
                    <w:top w:val="none" w:sz="0" w:space="0" w:color="auto"/>
                    <w:left w:val="none" w:sz="0" w:space="0" w:color="auto"/>
                    <w:bottom w:val="none" w:sz="0" w:space="0" w:color="auto"/>
                    <w:right w:val="none" w:sz="0" w:space="0" w:color="auto"/>
                  </w:divBdr>
                </w:div>
                <w:div w:id="1040399424">
                  <w:marLeft w:val="640"/>
                  <w:marRight w:val="0"/>
                  <w:marTop w:val="0"/>
                  <w:marBottom w:val="0"/>
                  <w:divBdr>
                    <w:top w:val="none" w:sz="0" w:space="0" w:color="auto"/>
                    <w:left w:val="none" w:sz="0" w:space="0" w:color="auto"/>
                    <w:bottom w:val="none" w:sz="0" w:space="0" w:color="auto"/>
                    <w:right w:val="none" w:sz="0" w:space="0" w:color="auto"/>
                  </w:divBdr>
                </w:div>
                <w:div w:id="1043946863">
                  <w:marLeft w:val="640"/>
                  <w:marRight w:val="0"/>
                  <w:marTop w:val="0"/>
                  <w:marBottom w:val="0"/>
                  <w:divBdr>
                    <w:top w:val="none" w:sz="0" w:space="0" w:color="auto"/>
                    <w:left w:val="none" w:sz="0" w:space="0" w:color="auto"/>
                    <w:bottom w:val="none" w:sz="0" w:space="0" w:color="auto"/>
                    <w:right w:val="none" w:sz="0" w:space="0" w:color="auto"/>
                  </w:divBdr>
                </w:div>
                <w:div w:id="1145122034">
                  <w:marLeft w:val="640"/>
                  <w:marRight w:val="0"/>
                  <w:marTop w:val="0"/>
                  <w:marBottom w:val="0"/>
                  <w:divBdr>
                    <w:top w:val="none" w:sz="0" w:space="0" w:color="auto"/>
                    <w:left w:val="none" w:sz="0" w:space="0" w:color="auto"/>
                    <w:bottom w:val="none" w:sz="0" w:space="0" w:color="auto"/>
                    <w:right w:val="none" w:sz="0" w:space="0" w:color="auto"/>
                  </w:divBdr>
                </w:div>
                <w:div w:id="1188955912">
                  <w:marLeft w:val="640"/>
                  <w:marRight w:val="0"/>
                  <w:marTop w:val="0"/>
                  <w:marBottom w:val="0"/>
                  <w:divBdr>
                    <w:top w:val="none" w:sz="0" w:space="0" w:color="auto"/>
                    <w:left w:val="none" w:sz="0" w:space="0" w:color="auto"/>
                    <w:bottom w:val="none" w:sz="0" w:space="0" w:color="auto"/>
                    <w:right w:val="none" w:sz="0" w:space="0" w:color="auto"/>
                  </w:divBdr>
                </w:div>
                <w:div w:id="1239942816">
                  <w:marLeft w:val="640"/>
                  <w:marRight w:val="0"/>
                  <w:marTop w:val="0"/>
                  <w:marBottom w:val="0"/>
                  <w:divBdr>
                    <w:top w:val="none" w:sz="0" w:space="0" w:color="auto"/>
                    <w:left w:val="none" w:sz="0" w:space="0" w:color="auto"/>
                    <w:bottom w:val="none" w:sz="0" w:space="0" w:color="auto"/>
                    <w:right w:val="none" w:sz="0" w:space="0" w:color="auto"/>
                  </w:divBdr>
                </w:div>
                <w:div w:id="1244728738">
                  <w:marLeft w:val="640"/>
                  <w:marRight w:val="0"/>
                  <w:marTop w:val="0"/>
                  <w:marBottom w:val="0"/>
                  <w:divBdr>
                    <w:top w:val="none" w:sz="0" w:space="0" w:color="auto"/>
                    <w:left w:val="none" w:sz="0" w:space="0" w:color="auto"/>
                    <w:bottom w:val="none" w:sz="0" w:space="0" w:color="auto"/>
                    <w:right w:val="none" w:sz="0" w:space="0" w:color="auto"/>
                  </w:divBdr>
                </w:div>
                <w:div w:id="1278558986">
                  <w:marLeft w:val="640"/>
                  <w:marRight w:val="0"/>
                  <w:marTop w:val="0"/>
                  <w:marBottom w:val="0"/>
                  <w:divBdr>
                    <w:top w:val="none" w:sz="0" w:space="0" w:color="auto"/>
                    <w:left w:val="none" w:sz="0" w:space="0" w:color="auto"/>
                    <w:bottom w:val="none" w:sz="0" w:space="0" w:color="auto"/>
                    <w:right w:val="none" w:sz="0" w:space="0" w:color="auto"/>
                  </w:divBdr>
                </w:div>
                <w:div w:id="1340350985">
                  <w:marLeft w:val="640"/>
                  <w:marRight w:val="0"/>
                  <w:marTop w:val="0"/>
                  <w:marBottom w:val="0"/>
                  <w:divBdr>
                    <w:top w:val="none" w:sz="0" w:space="0" w:color="auto"/>
                    <w:left w:val="none" w:sz="0" w:space="0" w:color="auto"/>
                    <w:bottom w:val="none" w:sz="0" w:space="0" w:color="auto"/>
                    <w:right w:val="none" w:sz="0" w:space="0" w:color="auto"/>
                  </w:divBdr>
                </w:div>
                <w:div w:id="1370569139">
                  <w:marLeft w:val="640"/>
                  <w:marRight w:val="0"/>
                  <w:marTop w:val="0"/>
                  <w:marBottom w:val="0"/>
                  <w:divBdr>
                    <w:top w:val="none" w:sz="0" w:space="0" w:color="auto"/>
                    <w:left w:val="none" w:sz="0" w:space="0" w:color="auto"/>
                    <w:bottom w:val="none" w:sz="0" w:space="0" w:color="auto"/>
                    <w:right w:val="none" w:sz="0" w:space="0" w:color="auto"/>
                  </w:divBdr>
                </w:div>
                <w:div w:id="1420910561">
                  <w:marLeft w:val="640"/>
                  <w:marRight w:val="0"/>
                  <w:marTop w:val="0"/>
                  <w:marBottom w:val="0"/>
                  <w:divBdr>
                    <w:top w:val="none" w:sz="0" w:space="0" w:color="auto"/>
                    <w:left w:val="none" w:sz="0" w:space="0" w:color="auto"/>
                    <w:bottom w:val="none" w:sz="0" w:space="0" w:color="auto"/>
                    <w:right w:val="none" w:sz="0" w:space="0" w:color="auto"/>
                  </w:divBdr>
                </w:div>
                <w:div w:id="1443841448">
                  <w:marLeft w:val="640"/>
                  <w:marRight w:val="0"/>
                  <w:marTop w:val="0"/>
                  <w:marBottom w:val="0"/>
                  <w:divBdr>
                    <w:top w:val="none" w:sz="0" w:space="0" w:color="auto"/>
                    <w:left w:val="none" w:sz="0" w:space="0" w:color="auto"/>
                    <w:bottom w:val="none" w:sz="0" w:space="0" w:color="auto"/>
                    <w:right w:val="none" w:sz="0" w:space="0" w:color="auto"/>
                  </w:divBdr>
                </w:div>
                <w:div w:id="1465540247">
                  <w:marLeft w:val="640"/>
                  <w:marRight w:val="0"/>
                  <w:marTop w:val="0"/>
                  <w:marBottom w:val="0"/>
                  <w:divBdr>
                    <w:top w:val="none" w:sz="0" w:space="0" w:color="auto"/>
                    <w:left w:val="none" w:sz="0" w:space="0" w:color="auto"/>
                    <w:bottom w:val="none" w:sz="0" w:space="0" w:color="auto"/>
                    <w:right w:val="none" w:sz="0" w:space="0" w:color="auto"/>
                  </w:divBdr>
                </w:div>
                <w:div w:id="1511287211">
                  <w:marLeft w:val="640"/>
                  <w:marRight w:val="0"/>
                  <w:marTop w:val="0"/>
                  <w:marBottom w:val="0"/>
                  <w:divBdr>
                    <w:top w:val="none" w:sz="0" w:space="0" w:color="auto"/>
                    <w:left w:val="none" w:sz="0" w:space="0" w:color="auto"/>
                    <w:bottom w:val="none" w:sz="0" w:space="0" w:color="auto"/>
                    <w:right w:val="none" w:sz="0" w:space="0" w:color="auto"/>
                  </w:divBdr>
                </w:div>
                <w:div w:id="1515220982">
                  <w:marLeft w:val="640"/>
                  <w:marRight w:val="0"/>
                  <w:marTop w:val="0"/>
                  <w:marBottom w:val="0"/>
                  <w:divBdr>
                    <w:top w:val="none" w:sz="0" w:space="0" w:color="auto"/>
                    <w:left w:val="none" w:sz="0" w:space="0" w:color="auto"/>
                    <w:bottom w:val="none" w:sz="0" w:space="0" w:color="auto"/>
                    <w:right w:val="none" w:sz="0" w:space="0" w:color="auto"/>
                  </w:divBdr>
                </w:div>
                <w:div w:id="1538397658">
                  <w:marLeft w:val="640"/>
                  <w:marRight w:val="0"/>
                  <w:marTop w:val="0"/>
                  <w:marBottom w:val="0"/>
                  <w:divBdr>
                    <w:top w:val="none" w:sz="0" w:space="0" w:color="auto"/>
                    <w:left w:val="none" w:sz="0" w:space="0" w:color="auto"/>
                    <w:bottom w:val="none" w:sz="0" w:space="0" w:color="auto"/>
                    <w:right w:val="none" w:sz="0" w:space="0" w:color="auto"/>
                  </w:divBdr>
                </w:div>
                <w:div w:id="1822846833">
                  <w:marLeft w:val="640"/>
                  <w:marRight w:val="0"/>
                  <w:marTop w:val="0"/>
                  <w:marBottom w:val="0"/>
                  <w:divBdr>
                    <w:top w:val="none" w:sz="0" w:space="0" w:color="auto"/>
                    <w:left w:val="none" w:sz="0" w:space="0" w:color="auto"/>
                    <w:bottom w:val="none" w:sz="0" w:space="0" w:color="auto"/>
                    <w:right w:val="none" w:sz="0" w:space="0" w:color="auto"/>
                  </w:divBdr>
                </w:div>
                <w:div w:id="1828670316">
                  <w:marLeft w:val="640"/>
                  <w:marRight w:val="0"/>
                  <w:marTop w:val="0"/>
                  <w:marBottom w:val="0"/>
                  <w:divBdr>
                    <w:top w:val="none" w:sz="0" w:space="0" w:color="auto"/>
                    <w:left w:val="none" w:sz="0" w:space="0" w:color="auto"/>
                    <w:bottom w:val="none" w:sz="0" w:space="0" w:color="auto"/>
                    <w:right w:val="none" w:sz="0" w:space="0" w:color="auto"/>
                  </w:divBdr>
                </w:div>
                <w:div w:id="1837766212">
                  <w:marLeft w:val="640"/>
                  <w:marRight w:val="0"/>
                  <w:marTop w:val="0"/>
                  <w:marBottom w:val="0"/>
                  <w:divBdr>
                    <w:top w:val="none" w:sz="0" w:space="0" w:color="auto"/>
                    <w:left w:val="none" w:sz="0" w:space="0" w:color="auto"/>
                    <w:bottom w:val="none" w:sz="0" w:space="0" w:color="auto"/>
                    <w:right w:val="none" w:sz="0" w:space="0" w:color="auto"/>
                  </w:divBdr>
                </w:div>
                <w:div w:id="1866206841">
                  <w:marLeft w:val="640"/>
                  <w:marRight w:val="0"/>
                  <w:marTop w:val="0"/>
                  <w:marBottom w:val="0"/>
                  <w:divBdr>
                    <w:top w:val="none" w:sz="0" w:space="0" w:color="auto"/>
                    <w:left w:val="none" w:sz="0" w:space="0" w:color="auto"/>
                    <w:bottom w:val="none" w:sz="0" w:space="0" w:color="auto"/>
                    <w:right w:val="none" w:sz="0" w:space="0" w:color="auto"/>
                  </w:divBdr>
                </w:div>
                <w:div w:id="1868643551">
                  <w:marLeft w:val="640"/>
                  <w:marRight w:val="0"/>
                  <w:marTop w:val="0"/>
                  <w:marBottom w:val="0"/>
                  <w:divBdr>
                    <w:top w:val="none" w:sz="0" w:space="0" w:color="auto"/>
                    <w:left w:val="none" w:sz="0" w:space="0" w:color="auto"/>
                    <w:bottom w:val="none" w:sz="0" w:space="0" w:color="auto"/>
                    <w:right w:val="none" w:sz="0" w:space="0" w:color="auto"/>
                  </w:divBdr>
                </w:div>
                <w:div w:id="1887570597">
                  <w:marLeft w:val="640"/>
                  <w:marRight w:val="0"/>
                  <w:marTop w:val="0"/>
                  <w:marBottom w:val="0"/>
                  <w:divBdr>
                    <w:top w:val="none" w:sz="0" w:space="0" w:color="auto"/>
                    <w:left w:val="none" w:sz="0" w:space="0" w:color="auto"/>
                    <w:bottom w:val="none" w:sz="0" w:space="0" w:color="auto"/>
                    <w:right w:val="none" w:sz="0" w:space="0" w:color="auto"/>
                  </w:divBdr>
                </w:div>
                <w:div w:id="1923055018">
                  <w:marLeft w:val="640"/>
                  <w:marRight w:val="0"/>
                  <w:marTop w:val="0"/>
                  <w:marBottom w:val="0"/>
                  <w:divBdr>
                    <w:top w:val="none" w:sz="0" w:space="0" w:color="auto"/>
                    <w:left w:val="none" w:sz="0" w:space="0" w:color="auto"/>
                    <w:bottom w:val="none" w:sz="0" w:space="0" w:color="auto"/>
                    <w:right w:val="none" w:sz="0" w:space="0" w:color="auto"/>
                  </w:divBdr>
                </w:div>
                <w:div w:id="1981494961">
                  <w:marLeft w:val="640"/>
                  <w:marRight w:val="0"/>
                  <w:marTop w:val="0"/>
                  <w:marBottom w:val="0"/>
                  <w:divBdr>
                    <w:top w:val="none" w:sz="0" w:space="0" w:color="auto"/>
                    <w:left w:val="none" w:sz="0" w:space="0" w:color="auto"/>
                    <w:bottom w:val="none" w:sz="0" w:space="0" w:color="auto"/>
                    <w:right w:val="none" w:sz="0" w:space="0" w:color="auto"/>
                  </w:divBdr>
                </w:div>
                <w:div w:id="1998068565">
                  <w:marLeft w:val="640"/>
                  <w:marRight w:val="0"/>
                  <w:marTop w:val="0"/>
                  <w:marBottom w:val="0"/>
                  <w:divBdr>
                    <w:top w:val="none" w:sz="0" w:space="0" w:color="auto"/>
                    <w:left w:val="none" w:sz="0" w:space="0" w:color="auto"/>
                    <w:bottom w:val="none" w:sz="0" w:space="0" w:color="auto"/>
                    <w:right w:val="none" w:sz="0" w:space="0" w:color="auto"/>
                  </w:divBdr>
                </w:div>
                <w:div w:id="2013070319">
                  <w:marLeft w:val="640"/>
                  <w:marRight w:val="0"/>
                  <w:marTop w:val="0"/>
                  <w:marBottom w:val="0"/>
                  <w:divBdr>
                    <w:top w:val="none" w:sz="0" w:space="0" w:color="auto"/>
                    <w:left w:val="none" w:sz="0" w:space="0" w:color="auto"/>
                    <w:bottom w:val="none" w:sz="0" w:space="0" w:color="auto"/>
                    <w:right w:val="none" w:sz="0" w:space="0" w:color="auto"/>
                  </w:divBdr>
                </w:div>
                <w:div w:id="2093116843">
                  <w:marLeft w:val="640"/>
                  <w:marRight w:val="0"/>
                  <w:marTop w:val="0"/>
                  <w:marBottom w:val="0"/>
                  <w:divBdr>
                    <w:top w:val="none" w:sz="0" w:space="0" w:color="auto"/>
                    <w:left w:val="none" w:sz="0" w:space="0" w:color="auto"/>
                    <w:bottom w:val="none" w:sz="0" w:space="0" w:color="auto"/>
                    <w:right w:val="none" w:sz="0" w:space="0" w:color="auto"/>
                  </w:divBdr>
                </w:div>
                <w:div w:id="2094928622">
                  <w:marLeft w:val="640"/>
                  <w:marRight w:val="0"/>
                  <w:marTop w:val="0"/>
                  <w:marBottom w:val="0"/>
                  <w:divBdr>
                    <w:top w:val="none" w:sz="0" w:space="0" w:color="auto"/>
                    <w:left w:val="none" w:sz="0" w:space="0" w:color="auto"/>
                    <w:bottom w:val="none" w:sz="0" w:space="0" w:color="auto"/>
                    <w:right w:val="none" w:sz="0" w:space="0" w:color="auto"/>
                  </w:divBdr>
                </w:div>
                <w:div w:id="2138865179">
                  <w:marLeft w:val="640"/>
                  <w:marRight w:val="0"/>
                  <w:marTop w:val="0"/>
                  <w:marBottom w:val="0"/>
                  <w:divBdr>
                    <w:top w:val="none" w:sz="0" w:space="0" w:color="auto"/>
                    <w:left w:val="none" w:sz="0" w:space="0" w:color="auto"/>
                    <w:bottom w:val="none" w:sz="0" w:space="0" w:color="auto"/>
                    <w:right w:val="none" w:sz="0" w:space="0" w:color="auto"/>
                  </w:divBdr>
                </w:div>
              </w:divsChild>
            </w:div>
            <w:div w:id="1717313353">
              <w:marLeft w:val="0"/>
              <w:marRight w:val="0"/>
              <w:marTop w:val="0"/>
              <w:marBottom w:val="0"/>
              <w:divBdr>
                <w:top w:val="none" w:sz="0" w:space="0" w:color="auto"/>
                <w:left w:val="none" w:sz="0" w:space="0" w:color="auto"/>
                <w:bottom w:val="none" w:sz="0" w:space="0" w:color="auto"/>
                <w:right w:val="none" w:sz="0" w:space="0" w:color="auto"/>
              </w:divBdr>
              <w:divsChild>
                <w:div w:id="16974054">
                  <w:marLeft w:val="640"/>
                  <w:marRight w:val="0"/>
                  <w:marTop w:val="0"/>
                  <w:marBottom w:val="0"/>
                  <w:divBdr>
                    <w:top w:val="none" w:sz="0" w:space="0" w:color="auto"/>
                    <w:left w:val="none" w:sz="0" w:space="0" w:color="auto"/>
                    <w:bottom w:val="none" w:sz="0" w:space="0" w:color="auto"/>
                    <w:right w:val="none" w:sz="0" w:space="0" w:color="auto"/>
                  </w:divBdr>
                </w:div>
                <w:div w:id="33240346">
                  <w:marLeft w:val="640"/>
                  <w:marRight w:val="0"/>
                  <w:marTop w:val="0"/>
                  <w:marBottom w:val="0"/>
                  <w:divBdr>
                    <w:top w:val="none" w:sz="0" w:space="0" w:color="auto"/>
                    <w:left w:val="none" w:sz="0" w:space="0" w:color="auto"/>
                    <w:bottom w:val="none" w:sz="0" w:space="0" w:color="auto"/>
                    <w:right w:val="none" w:sz="0" w:space="0" w:color="auto"/>
                  </w:divBdr>
                </w:div>
                <w:div w:id="35739997">
                  <w:marLeft w:val="640"/>
                  <w:marRight w:val="0"/>
                  <w:marTop w:val="0"/>
                  <w:marBottom w:val="0"/>
                  <w:divBdr>
                    <w:top w:val="none" w:sz="0" w:space="0" w:color="auto"/>
                    <w:left w:val="none" w:sz="0" w:space="0" w:color="auto"/>
                    <w:bottom w:val="none" w:sz="0" w:space="0" w:color="auto"/>
                    <w:right w:val="none" w:sz="0" w:space="0" w:color="auto"/>
                  </w:divBdr>
                </w:div>
                <w:div w:id="84889513">
                  <w:marLeft w:val="640"/>
                  <w:marRight w:val="0"/>
                  <w:marTop w:val="0"/>
                  <w:marBottom w:val="0"/>
                  <w:divBdr>
                    <w:top w:val="none" w:sz="0" w:space="0" w:color="auto"/>
                    <w:left w:val="none" w:sz="0" w:space="0" w:color="auto"/>
                    <w:bottom w:val="none" w:sz="0" w:space="0" w:color="auto"/>
                    <w:right w:val="none" w:sz="0" w:space="0" w:color="auto"/>
                  </w:divBdr>
                </w:div>
                <w:div w:id="85808716">
                  <w:marLeft w:val="640"/>
                  <w:marRight w:val="0"/>
                  <w:marTop w:val="0"/>
                  <w:marBottom w:val="0"/>
                  <w:divBdr>
                    <w:top w:val="none" w:sz="0" w:space="0" w:color="auto"/>
                    <w:left w:val="none" w:sz="0" w:space="0" w:color="auto"/>
                    <w:bottom w:val="none" w:sz="0" w:space="0" w:color="auto"/>
                    <w:right w:val="none" w:sz="0" w:space="0" w:color="auto"/>
                  </w:divBdr>
                </w:div>
                <w:div w:id="104345798">
                  <w:marLeft w:val="640"/>
                  <w:marRight w:val="0"/>
                  <w:marTop w:val="0"/>
                  <w:marBottom w:val="0"/>
                  <w:divBdr>
                    <w:top w:val="none" w:sz="0" w:space="0" w:color="auto"/>
                    <w:left w:val="none" w:sz="0" w:space="0" w:color="auto"/>
                    <w:bottom w:val="none" w:sz="0" w:space="0" w:color="auto"/>
                    <w:right w:val="none" w:sz="0" w:space="0" w:color="auto"/>
                  </w:divBdr>
                </w:div>
                <w:div w:id="109203644">
                  <w:marLeft w:val="640"/>
                  <w:marRight w:val="0"/>
                  <w:marTop w:val="0"/>
                  <w:marBottom w:val="0"/>
                  <w:divBdr>
                    <w:top w:val="none" w:sz="0" w:space="0" w:color="auto"/>
                    <w:left w:val="none" w:sz="0" w:space="0" w:color="auto"/>
                    <w:bottom w:val="none" w:sz="0" w:space="0" w:color="auto"/>
                    <w:right w:val="none" w:sz="0" w:space="0" w:color="auto"/>
                  </w:divBdr>
                </w:div>
                <w:div w:id="133523433">
                  <w:marLeft w:val="640"/>
                  <w:marRight w:val="0"/>
                  <w:marTop w:val="0"/>
                  <w:marBottom w:val="0"/>
                  <w:divBdr>
                    <w:top w:val="none" w:sz="0" w:space="0" w:color="auto"/>
                    <w:left w:val="none" w:sz="0" w:space="0" w:color="auto"/>
                    <w:bottom w:val="none" w:sz="0" w:space="0" w:color="auto"/>
                    <w:right w:val="none" w:sz="0" w:space="0" w:color="auto"/>
                  </w:divBdr>
                </w:div>
                <w:div w:id="201720044">
                  <w:marLeft w:val="640"/>
                  <w:marRight w:val="0"/>
                  <w:marTop w:val="0"/>
                  <w:marBottom w:val="0"/>
                  <w:divBdr>
                    <w:top w:val="none" w:sz="0" w:space="0" w:color="auto"/>
                    <w:left w:val="none" w:sz="0" w:space="0" w:color="auto"/>
                    <w:bottom w:val="none" w:sz="0" w:space="0" w:color="auto"/>
                    <w:right w:val="none" w:sz="0" w:space="0" w:color="auto"/>
                  </w:divBdr>
                </w:div>
                <w:div w:id="252595524">
                  <w:marLeft w:val="640"/>
                  <w:marRight w:val="0"/>
                  <w:marTop w:val="0"/>
                  <w:marBottom w:val="0"/>
                  <w:divBdr>
                    <w:top w:val="none" w:sz="0" w:space="0" w:color="auto"/>
                    <w:left w:val="none" w:sz="0" w:space="0" w:color="auto"/>
                    <w:bottom w:val="none" w:sz="0" w:space="0" w:color="auto"/>
                    <w:right w:val="none" w:sz="0" w:space="0" w:color="auto"/>
                  </w:divBdr>
                </w:div>
                <w:div w:id="319820634">
                  <w:marLeft w:val="640"/>
                  <w:marRight w:val="0"/>
                  <w:marTop w:val="0"/>
                  <w:marBottom w:val="0"/>
                  <w:divBdr>
                    <w:top w:val="none" w:sz="0" w:space="0" w:color="auto"/>
                    <w:left w:val="none" w:sz="0" w:space="0" w:color="auto"/>
                    <w:bottom w:val="none" w:sz="0" w:space="0" w:color="auto"/>
                    <w:right w:val="none" w:sz="0" w:space="0" w:color="auto"/>
                  </w:divBdr>
                </w:div>
                <w:div w:id="362560450">
                  <w:marLeft w:val="640"/>
                  <w:marRight w:val="0"/>
                  <w:marTop w:val="0"/>
                  <w:marBottom w:val="0"/>
                  <w:divBdr>
                    <w:top w:val="none" w:sz="0" w:space="0" w:color="auto"/>
                    <w:left w:val="none" w:sz="0" w:space="0" w:color="auto"/>
                    <w:bottom w:val="none" w:sz="0" w:space="0" w:color="auto"/>
                    <w:right w:val="none" w:sz="0" w:space="0" w:color="auto"/>
                  </w:divBdr>
                </w:div>
                <w:div w:id="375811679">
                  <w:marLeft w:val="640"/>
                  <w:marRight w:val="0"/>
                  <w:marTop w:val="0"/>
                  <w:marBottom w:val="0"/>
                  <w:divBdr>
                    <w:top w:val="none" w:sz="0" w:space="0" w:color="auto"/>
                    <w:left w:val="none" w:sz="0" w:space="0" w:color="auto"/>
                    <w:bottom w:val="none" w:sz="0" w:space="0" w:color="auto"/>
                    <w:right w:val="none" w:sz="0" w:space="0" w:color="auto"/>
                  </w:divBdr>
                </w:div>
                <w:div w:id="380717959">
                  <w:marLeft w:val="640"/>
                  <w:marRight w:val="0"/>
                  <w:marTop w:val="0"/>
                  <w:marBottom w:val="0"/>
                  <w:divBdr>
                    <w:top w:val="none" w:sz="0" w:space="0" w:color="auto"/>
                    <w:left w:val="none" w:sz="0" w:space="0" w:color="auto"/>
                    <w:bottom w:val="none" w:sz="0" w:space="0" w:color="auto"/>
                    <w:right w:val="none" w:sz="0" w:space="0" w:color="auto"/>
                  </w:divBdr>
                </w:div>
                <w:div w:id="390621801">
                  <w:marLeft w:val="640"/>
                  <w:marRight w:val="0"/>
                  <w:marTop w:val="0"/>
                  <w:marBottom w:val="0"/>
                  <w:divBdr>
                    <w:top w:val="none" w:sz="0" w:space="0" w:color="auto"/>
                    <w:left w:val="none" w:sz="0" w:space="0" w:color="auto"/>
                    <w:bottom w:val="none" w:sz="0" w:space="0" w:color="auto"/>
                    <w:right w:val="none" w:sz="0" w:space="0" w:color="auto"/>
                  </w:divBdr>
                </w:div>
                <w:div w:id="413360286">
                  <w:marLeft w:val="640"/>
                  <w:marRight w:val="0"/>
                  <w:marTop w:val="0"/>
                  <w:marBottom w:val="0"/>
                  <w:divBdr>
                    <w:top w:val="none" w:sz="0" w:space="0" w:color="auto"/>
                    <w:left w:val="none" w:sz="0" w:space="0" w:color="auto"/>
                    <w:bottom w:val="none" w:sz="0" w:space="0" w:color="auto"/>
                    <w:right w:val="none" w:sz="0" w:space="0" w:color="auto"/>
                  </w:divBdr>
                </w:div>
                <w:div w:id="462238237">
                  <w:marLeft w:val="640"/>
                  <w:marRight w:val="0"/>
                  <w:marTop w:val="0"/>
                  <w:marBottom w:val="0"/>
                  <w:divBdr>
                    <w:top w:val="none" w:sz="0" w:space="0" w:color="auto"/>
                    <w:left w:val="none" w:sz="0" w:space="0" w:color="auto"/>
                    <w:bottom w:val="none" w:sz="0" w:space="0" w:color="auto"/>
                    <w:right w:val="none" w:sz="0" w:space="0" w:color="auto"/>
                  </w:divBdr>
                </w:div>
                <w:div w:id="487983979">
                  <w:marLeft w:val="640"/>
                  <w:marRight w:val="0"/>
                  <w:marTop w:val="0"/>
                  <w:marBottom w:val="0"/>
                  <w:divBdr>
                    <w:top w:val="none" w:sz="0" w:space="0" w:color="auto"/>
                    <w:left w:val="none" w:sz="0" w:space="0" w:color="auto"/>
                    <w:bottom w:val="none" w:sz="0" w:space="0" w:color="auto"/>
                    <w:right w:val="none" w:sz="0" w:space="0" w:color="auto"/>
                  </w:divBdr>
                </w:div>
                <w:div w:id="502084825">
                  <w:marLeft w:val="640"/>
                  <w:marRight w:val="0"/>
                  <w:marTop w:val="0"/>
                  <w:marBottom w:val="0"/>
                  <w:divBdr>
                    <w:top w:val="none" w:sz="0" w:space="0" w:color="auto"/>
                    <w:left w:val="none" w:sz="0" w:space="0" w:color="auto"/>
                    <w:bottom w:val="none" w:sz="0" w:space="0" w:color="auto"/>
                    <w:right w:val="none" w:sz="0" w:space="0" w:color="auto"/>
                  </w:divBdr>
                </w:div>
                <w:div w:id="534660076">
                  <w:marLeft w:val="640"/>
                  <w:marRight w:val="0"/>
                  <w:marTop w:val="0"/>
                  <w:marBottom w:val="0"/>
                  <w:divBdr>
                    <w:top w:val="none" w:sz="0" w:space="0" w:color="auto"/>
                    <w:left w:val="none" w:sz="0" w:space="0" w:color="auto"/>
                    <w:bottom w:val="none" w:sz="0" w:space="0" w:color="auto"/>
                    <w:right w:val="none" w:sz="0" w:space="0" w:color="auto"/>
                  </w:divBdr>
                </w:div>
                <w:div w:id="576092865">
                  <w:marLeft w:val="640"/>
                  <w:marRight w:val="0"/>
                  <w:marTop w:val="0"/>
                  <w:marBottom w:val="0"/>
                  <w:divBdr>
                    <w:top w:val="none" w:sz="0" w:space="0" w:color="auto"/>
                    <w:left w:val="none" w:sz="0" w:space="0" w:color="auto"/>
                    <w:bottom w:val="none" w:sz="0" w:space="0" w:color="auto"/>
                    <w:right w:val="none" w:sz="0" w:space="0" w:color="auto"/>
                  </w:divBdr>
                </w:div>
                <w:div w:id="602224822">
                  <w:marLeft w:val="640"/>
                  <w:marRight w:val="0"/>
                  <w:marTop w:val="0"/>
                  <w:marBottom w:val="0"/>
                  <w:divBdr>
                    <w:top w:val="none" w:sz="0" w:space="0" w:color="auto"/>
                    <w:left w:val="none" w:sz="0" w:space="0" w:color="auto"/>
                    <w:bottom w:val="none" w:sz="0" w:space="0" w:color="auto"/>
                    <w:right w:val="none" w:sz="0" w:space="0" w:color="auto"/>
                  </w:divBdr>
                </w:div>
                <w:div w:id="631982716">
                  <w:marLeft w:val="640"/>
                  <w:marRight w:val="0"/>
                  <w:marTop w:val="0"/>
                  <w:marBottom w:val="0"/>
                  <w:divBdr>
                    <w:top w:val="none" w:sz="0" w:space="0" w:color="auto"/>
                    <w:left w:val="none" w:sz="0" w:space="0" w:color="auto"/>
                    <w:bottom w:val="none" w:sz="0" w:space="0" w:color="auto"/>
                    <w:right w:val="none" w:sz="0" w:space="0" w:color="auto"/>
                  </w:divBdr>
                </w:div>
                <w:div w:id="659231785">
                  <w:marLeft w:val="640"/>
                  <w:marRight w:val="0"/>
                  <w:marTop w:val="0"/>
                  <w:marBottom w:val="0"/>
                  <w:divBdr>
                    <w:top w:val="none" w:sz="0" w:space="0" w:color="auto"/>
                    <w:left w:val="none" w:sz="0" w:space="0" w:color="auto"/>
                    <w:bottom w:val="none" w:sz="0" w:space="0" w:color="auto"/>
                    <w:right w:val="none" w:sz="0" w:space="0" w:color="auto"/>
                  </w:divBdr>
                </w:div>
                <w:div w:id="710419829">
                  <w:marLeft w:val="640"/>
                  <w:marRight w:val="0"/>
                  <w:marTop w:val="0"/>
                  <w:marBottom w:val="0"/>
                  <w:divBdr>
                    <w:top w:val="none" w:sz="0" w:space="0" w:color="auto"/>
                    <w:left w:val="none" w:sz="0" w:space="0" w:color="auto"/>
                    <w:bottom w:val="none" w:sz="0" w:space="0" w:color="auto"/>
                    <w:right w:val="none" w:sz="0" w:space="0" w:color="auto"/>
                  </w:divBdr>
                </w:div>
                <w:div w:id="758327224">
                  <w:marLeft w:val="640"/>
                  <w:marRight w:val="0"/>
                  <w:marTop w:val="0"/>
                  <w:marBottom w:val="0"/>
                  <w:divBdr>
                    <w:top w:val="none" w:sz="0" w:space="0" w:color="auto"/>
                    <w:left w:val="none" w:sz="0" w:space="0" w:color="auto"/>
                    <w:bottom w:val="none" w:sz="0" w:space="0" w:color="auto"/>
                    <w:right w:val="none" w:sz="0" w:space="0" w:color="auto"/>
                  </w:divBdr>
                </w:div>
                <w:div w:id="758908743">
                  <w:marLeft w:val="640"/>
                  <w:marRight w:val="0"/>
                  <w:marTop w:val="0"/>
                  <w:marBottom w:val="0"/>
                  <w:divBdr>
                    <w:top w:val="none" w:sz="0" w:space="0" w:color="auto"/>
                    <w:left w:val="none" w:sz="0" w:space="0" w:color="auto"/>
                    <w:bottom w:val="none" w:sz="0" w:space="0" w:color="auto"/>
                    <w:right w:val="none" w:sz="0" w:space="0" w:color="auto"/>
                  </w:divBdr>
                </w:div>
                <w:div w:id="847332535">
                  <w:marLeft w:val="640"/>
                  <w:marRight w:val="0"/>
                  <w:marTop w:val="0"/>
                  <w:marBottom w:val="0"/>
                  <w:divBdr>
                    <w:top w:val="none" w:sz="0" w:space="0" w:color="auto"/>
                    <w:left w:val="none" w:sz="0" w:space="0" w:color="auto"/>
                    <w:bottom w:val="none" w:sz="0" w:space="0" w:color="auto"/>
                    <w:right w:val="none" w:sz="0" w:space="0" w:color="auto"/>
                  </w:divBdr>
                </w:div>
                <w:div w:id="857936252">
                  <w:marLeft w:val="640"/>
                  <w:marRight w:val="0"/>
                  <w:marTop w:val="0"/>
                  <w:marBottom w:val="0"/>
                  <w:divBdr>
                    <w:top w:val="none" w:sz="0" w:space="0" w:color="auto"/>
                    <w:left w:val="none" w:sz="0" w:space="0" w:color="auto"/>
                    <w:bottom w:val="none" w:sz="0" w:space="0" w:color="auto"/>
                    <w:right w:val="none" w:sz="0" w:space="0" w:color="auto"/>
                  </w:divBdr>
                </w:div>
                <w:div w:id="880828784">
                  <w:marLeft w:val="640"/>
                  <w:marRight w:val="0"/>
                  <w:marTop w:val="0"/>
                  <w:marBottom w:val="0"/>
                  <w:divBdr>
                    <w:top w:val="none" w:sz="0" w:space="0" w:color="auto"/>
                    <w:left w:val="none" w:sz="0" w:space="0" w:color="auto"/>
                    <w:bottom w:val="none" w:sz="0" w:space="0" w:color="auto"/>
                    <w:right w:val="none" w:sz="0" w:space="0" w:color="auto"/>
                  </w:divBdr>
                </w:div>
                <w:div w:id="882212421">
                  <w:marLeft w:val="640"/>
                  <w:marRight w:val="0"/>
                  <w:marTop w:val="0"/>
                  <w:marBottom w:val="0"/>
                  <w:divBdr>
                    <w:top w:val="none" w:sz="0" w:space="0" w:color="auto"/>
                    <w:left w:val="none" w:sz="0" w:space="0" w:color="auto"/>
                    <w:bottom w:val="none" w:sz="0" w:space="0" w:color="auto"/>
                    <w:right w:val="none" w:sz="0" w:space="0" w:color="auto"/>
                  </w:divBdr>
                </w:div>
                <w:div w:id="891039436">
                  <w:marLeft w:val="640"/>
                  <w:marRight w:val="0"/>
                  <w:marTop w:val="0"/>
                  <w:marBottom w:val="0"/>
                  <w:divBdr>
                    <w:top w:val="none" w:sz="0" w:space="0" w:color="auto"/>
                    <w:left w:val="none" w:sz="0" w:space="0" w:color="auto"/>
                    <w:bottom w:val="none" w:sz="0" w:space="0" w:color="auto"/>
                    <w:right w:val="none" w:sz="0" w:space="0" w:color="auto"/>
                  </w:divBdr>
                </w:div>
                <w:div w:id="915819688">
                  <w:marLeft w:val="640"/>
                  <w:marRight w:val="0"/>
                  <w:marTop w:val="0"/>
                  <w:marBottom w:val="0"/>
                  <w:divBdr>
                    <w:top w:val="none" w:sz="0" w:space="0" w:color="auto"/>
                    <w:left w:val="none" w:sz="0" w:space="0" w:color="auto"/>
                    <w:bottom w:val="none" w:sz="0" w:space="0" w:color="auto"/>
                    <w:right w:val="none" w:sz="0" w:space="0" w:color="auto"/>
                  </w:divBdr>
                </w:div>
                <w:div w:id="998070494">
                  <w:marLeft w:val="640"/>
                  <w:marRight w:val="0"/>
                  <w:marTop w:val="0"/>
                  <w:marBottom w:val="0"/>
                  <w:divBdr>
                    <w:top w:val="none" w:sz="0" w:space="0" w:color="auto"/>
                    <w:left w:val="none" w:sz="0" w:space="0" w:color="auto"/>
                    <w:bottom w:val="none" w:sz="0" w:space="0" w:color="auto"/>
                    <w:right w:val="none" w:sz="0" w:space="0" w:color="auto"/>
                  </w:divBdr>
                </w:div>
                <w:div w:id="1084035658">
                  <w:marLeft w:val="640"/>
                  <w:marRight w:val="0"/>
                  <w:marTop w:val="0"/>
                  <w:marBottom w:val="0"/>
                  <w:divBdr>
                    <w:top w:val="none" w:sz="0" w:space="0" w:color="auto"/>
                    <w:left w:val="none" w:sz="0" w:space="0" w:color="auto"/>
                    <w:bottom w:val="none" w:sz="0" w:space="0" w:color="auto"/>
                    <w:right w:val="none" w:sz="0" w:space="0" w:color="auto"/>
                  </w:divBdr>
                </w:div>
                <w:div w:id="1158498393">
                  <w:marLeft w:val="640"/>
                  <w:marRight w:val="0"/>
                  <w:marTop w:val="0"/>
                  <w:marBottom w:val="0"/>
                  <w:divBdr>
                    <w:top w:val="none" w:sz="0" w:space="0" w:color="auto"/>
                    <w:left w:val="none" w:sz="0" w:space="0" w:color="auto"/>
                    <w:bottom w:val="none" w:sz="0" w:space="0" w:color="auto"/>
                    <w:right w:val="none" w:sz="0" w:space="0" w:color="auto"/>
                  </w:divBdr>
                </w:div>
                <w:div w:id="1185629399">
                  <w:marLeft w:val="640"/>
                  <w:marRight w:val="0"/>
                  <w:marTop w:val="0"/>
                  <w:marBottom w:val="0"/>
                  <w:divBdr>
                    <w:top w:val="none" w:sz="0" w:space="0" w:color="auto"/>
                    <w:left w:val="none" w:sz="0" w:space="0" w:color="auto"/>
                    <w:bottom w:val="none" w:sz="0" w:space="0" w:color="auto"/>
                    <w:right w:val="none" w:sz="0" w:space="0" w:color="auto"/>
                  </w:divBdr>
                </w:div>
                <w:div w:id="1199509239">
                  <w:marLeft w:val="640"/>
                  <w:marRight w:val="0"/>
                  <w:marTop w:val="0"/>
                  <w:marBottom w:val="0"/>
                  <w:divBdr>
                    <w:top w:val="none" w:sz="0" w:space="0" w:color="auto"/>
                    <w:left w:val="none" w:sz="0" w:space="0" w:color="auto"/>
                    <w:bottom w:val="none" w:sz="0" w:space="0" w:color="auto"/>
                    <w:right w:val="none" w:sz="0" w:space="0" w:color="auto"/>
                  </w:divBdr>
                </w:div>
                <w:div w:id="1358458850">
                  <w:marLeft w:val="640"/>
                  <w:marRight w:val="0"/>
                  <w:marTop w:val="0"/>
                  <w:marBottom w:val="0"/>
                  <w:divBdr>
                    <w:top w:val="none" w:sz="0" w:space="0" w:color="auto"/>
                    <w:left w:val="none" w:sz="0" w:space="0" w:color="auto"/>
                    <w:bottom w:val="none" w:sz="0" w:space="0" w:color="auto"/>
                    <w:right w:val="none" w:sz="0" w:space="0" w:color="auto"/>
                  </w:divBdr>
                </w:div>
                <w:div w:id="1362509860">
                  <w:marLeft w:val="640"/>
                  <w:marRight w:val="0"/>
                  <w:marTop w:val="0"/>
                  <w:marBottom w:val="0"/>
                  <w:divBdr>
                    <w:top w:val="none" w:sz="0" w:space="0" w:color="auto"/>
                    <w:left w:val="none" w:sz="0" w:space="0" w:color="auto"/>
                    <w:bottom w:val="none" w:sz="0" w:space="0" w:color="auto"/>
                    <w:right w:val="none" w:sz="0" w:space="0" w:color="auto"/>
                  </w:divBdr>
                </w:div>
                <w:div w:id="1368750974">
                  <w:marLeft w:val="640"/>
                  <w:marRight w:val="0"/>
                  <w:marTop w:val="0"/>
                  <w:marBottom w:val="0"/>
                  <w:divBdr>
                    <w:top w:val="none" w:sz="0" w:space="0" w:color="auto"/>
                    <w:left w:val="none" w:sz="0" w:space="0" w:color="auto"/>
                    <w:bottom w:val="none" w:sz="0" w:space="0" w:color="auto"/>
                    <w:right w:val="none" w:sz="0" w:space="0" w:color="auto"/>
                  </w:divBdr>
                </w:div>
                <w:div w:id="1397971182">
                  <w:marLeft w:val="640"/>
                  <w:marRight w:val="0"/>
                  <w:marTop w:val="0"/>
                  <w:marBottom w:val="0"/>
                  <w:divBdr>
                    <w:top w:val="none" w:sz="0" w:space="0" w:color="auto"/>
                    <w:left w:val="none" w:sz="0" w:space="0" w:color="auto"/>
                    <w:bottom w:val="none" w:sz="0" w:space="0" w:color="auto"/>
                    <w:right w:val="none" w:sz="0" w:space="0" w:color="auto"/>
                  </w:divBdr>
                </w:div>
                <w:div w:id="1407612549">
                  <w:marLeft w:val="640"/>
                  <w:marRight w:val="0"/>
                  <w:marTop w:val="0"/>
                  <w:marBottom w:val="0"/>
                  <w:divBdr>
                    <w:top w:val="none" w:sz="0" w:space="0" w:color="auto"/>
                    <w:left w:val="none" w:sz="0" w:space="0" w:color="auto"/>
                    <w:bottom w:val="none" w:sz="0" w:space="0" w:color="auto"/>
                    <w:right w:val="none" w:sz="0" w:space="0" w:color="auto"/>
                  </w:divBdr>
                </w:div>
                <w:div w:id="1456216728">
                  <w:marLeft w:val="640"/>
                  <w:marRight w:val="0"/>
                  <w:marTop w:val="0"/>
                  <w:marBottom w:val="0"/>
                  <w:divBdr>
                    <w:top w:val="none" w:sz="0" w:space="0" w:color="auto"/>
                    <w:left w:val="none" w:sz="0" w:space="0" w:color="auto"/>
                    <w:bottom w:val="none" w:sz="0" w:space="0" w:color="auto"/>
                    <w:right w:val="none" w:sz="0" w:space="0" w:color="auto"/>
                  </w:divBdr>
                </w:div>
                <w:div w:id="1491599380">
                  <w:marLeft w:val="640"/>
                  <w:marRight w:val="0"/>
                  <w:marTop w:val="0"/>
                  <w:marBottom w:val="0"/>
                  <w:divBdr>
                    <w:top w:val="none" w:sz="0" w:space="0" w:color="auto"/>
                    <w:left w:val="none" w:sz="0" w:space="0" w:color="auto"/>
                    <w:bottom w:val="none" w:sz="0" w:space="0" w:color="auto"/>
                    <w:right w:val="none" w:sz="0" w:space="0" w:color="auto"/>
                  </w:divBdr>
                </w:div>
                <w:div w:id="1495101623">
                  <w:marLeft w:val="640"/>
                  <w:marRight w:val="0"/>
                  <w:marTop w:val="0"/>
                  <w:marBottom w:val="0"/>
                  <w:divBdr>
                    <w:top w:val="none" w:sz="0" w:space="0" w:color="auto"/>
                    <w:left w:val="none" w:sz="0" w:space="0" w:color="auto"/>
                    <w:bottom w:val="none" w:sz="0" w:space="0" w:color="auto"/>
                    <w:right w:val="none" w:sz="0" w:space="0" w:color="auto"/>
                  </w:divBdr>
                </w:div>
                <w:div w:id="1507939870">
                  <w:marLeft w:val="640"/>
                  <w:marRight w:val="0"/>
                  <w:marTop w:val="0"/>
                  <w:marBottom w:val="0"/>
                  <w:divBdr>
                    <w:top w:val="none" w:sz="0" w:space="0" w:color="auto"/>
                    <w:left w:val="none" w:sz="0" w:space="0" w:color="auto"/>
                    <w:bottom w:val="none" w:sz="0" w:space="0" w:color="auto"/>
                    <w:right w:val="none" w:sz="0" w:space="0" w:color="auto"/>
                  </w:divBdr>
                </w:div>
                <w:div w:id="1518881444">
                  <w:marLeft w:val="640"/>
                  <w:marRight w:val="0"/>
                  <w:marTop w:val="0"/>
                  <w:marBottom w:val="0"/>
                  <w:divBdr>
                    <w:top w:val="none" w:sz="0" w:space="0" w:color="auto"/>
                    <w:left w:val="none" w:sz="0" w:space="0" w:color="auto"/>
                    <w:bottom w:val="none" w:sz="0" w:space="0" w:color="auto"/>
                    <w:right w:val="none" w:sz="0" w:space="0" w:color="auto"/>
                  </w:divBdr>
                </w:div>
                <w:div w:id="1538348094">
                  <w:marLeft w:val="640"/>
                  <w:marRight w:val="0"/>
                  <w:marTop w:val="0"/>
                  <w:marBottom w:val="0"/>
                  <w:divBdr>
                    <w:top w:val="none" w:sz="0" w:space="0" w:color="auto"/>
                    <w:left w:val="none" w:sz="0" w:space="0" w:color="auto"/>
                    <w:bottom w:val="none" w:sz="0" w:space="0" w:color="auto"/>
                    <w:right w:val="none" w:sz="0" w:space="0" w:color="auto"/>
                  </w:divBdr>
                </w:div>
                <w:div w:id="1660500968">
                  <w:marLeft w:val="640"/>
                  <w:marRight w:val="0"/>
                  <w:marTop w:val="0"/>
                  <w:marBottom w:val="0"/>
                  <w:divBdr>
                    <w:top w:val="none" w:sz="0" w:space="0" w:color="auto"/>
                    <w:left w:val="none" w:sz="0" w:space="0" w:color="auto"/>
                    <w:bottom w:val="none" w:sz="0" w:space="0" w:color="auto"/>
                    <w:right w:val="none" w:sz="0" w:space="0" w:color="auto"/>
                  </w:divBdr>
                </w:div>
                <w:div w:id="1696534435">
                  <w:marLeft w:val="640"/>
                  <w:marRight w:val="0"/>
                  <w:marTop w:val="0"/>
                  <w:marBottom w:val="0"/>
                  <w:divBdr>
                    <w:top w:val="none" w:sz="0" w:space="0" w:color="auto"/>
                    <w:left w:val="none" w:sz="0" w:space="0" w:color="auto"/>
                    <w:bottom w:val="none" w:sz="0" w:space="0" w:color="auto"/>
                    <w:right w:val="none" w:sz="0" w:space="0" w:color="auto"/>
                  </w:divBdr>
                </w:div>
                <w:div w:id="1712463270">
                  <w:marLeft w:val="640"/>
                  <w:marRight w:val="0"/>
                  <w:marTop w:val="0"/>
                  <w:marBottom w:val="0"/>
                  <w:divBdr>
                    <w:top w:val="none" w:sz="0" w:space="0" w:color="auto"/>
                    <w:left w:val="none" w:sz="0" w:space="0" w:color="auto"/>
                    <w:bottom w:val="none" w:sz="0" w:space="0" w:color="auto"/>
                    <w:right w:val="none" w:sz="0" w:space="0" w:color="auto"/>
                  </w:divBdr>
                </w:div>
                <w:div w:id="1743336392">
                  <w:marLeft w:val="640"/>
                  <w:marRight w:val="0"/>
                  <w:marTop w:val="0"/>
                  <w:marBottom w:val="0"/>
                  <w:divBdr>
                    <w:top w:val="none" w:sz="0" w:space="0" w:color="auto"/>
                    <w:left w:val="none" w:sz="0" w:space="0" w:color="auto"/>
                    <w:bottom w:val="none" w:sz="0" w:space="0" w:color="auto"/>
                    <w:right w:val="none" w:sz="0" w:space="0" w:color="auto"/>
                  </w:divBdr>
                </w:div>
                <w:div w:id="1748846765">
                  <w:marLeft w:val="640"/>
                  <w:marRight w:val="0"/>
                  <w:marTop w:val="0"/>
                  <w:marBottom w:val="0"/>
                  <w:divBdr>
                    <w:top w:val="none" w:sz="0" w:space="0" w:color="auto"/>
                    <w:left w:val="none" w:sz="0" w:space="0" w:color="auto"/>
                    <w:bottom w:val="none" w:sz="0" w:space="0" w:color="auto"/>
                    <w:right w:val="none" w:sz="0" w:space="0" w:color="auto"/>
                  </w:divBdr>
                </w:div>
                <w:div w:id="1749617984">
                  <w:marLeft w:val="640"/>
                  <w:marRight w:val="0"/>
                  <w:marTop w:val="0"/>
                  <w:marBottom w:val="0"/>
                  <w:divBdr>
                    <w:top w:val="none" w:sz="0" w:space="0" w:color="auto"/>
                    <w:left w:val="none" w:sz="0" w:space="0" w:color="auto"/>
                    <w:bottom w:val="none" w:sz="0" w:space="0" w:color="auto"/>
                    <w:right w:val="none" w:sz="0" w:space="0" w:color="auto"/>
                  </w:divBdr>
                </w:div>
                <w:div w:id="1804880362">
                  <w:marLeft w:val="640"/>
                  <w:marRight w:val="0"/>
                  <w:marTop w:val="0"/>
                  <w:marBottom w:val="0"/>
                  <w:divBdr>
                    <w:top w:val="none" w:sz="0" w:space="0" w:color="auto"/>
                    <w:left w:val="none" w:sz="0" w:space="0" w:color="auto"/>
                    <w:bottom w:val="none" w:sz="0" w:space="0" w:color="auto"/>
                    <w:right w:val="none" w:sz="0" w:space="0" w:color="auto"/>
                  </w:divBdr>
                </w:div>
                <w:div w:id="1811439522">
                  <w:marLeft w:val="640"/>
                  <w:marRight w:val="0"/>
                  <w:marTop w:val="0"/>
                  <w:marBottom w:val="0"/>
                  <w:divBdr>
                    <w:top w:val="none" w:sz="0" w:space="0" w:color="auto"/>
                    <w:left w:val="none" w:sz="0" w:space="0" w:color="auto"/>
                    <w:bottom w:val="none" w:sz="0" w:space="0" w:color="auto"/>
                    <w:right w:val="none" w:sz="0" w:space="0" w:color="auto"/>
                  </w:divBdr>
                </w:div>
                <w:div w:id="1818761444">
                  <w:marLeft w:val="640"/>
                  <w:marRight w:val="0"/>
                  <w:marTop w:val="0"/>
                  <w:marBottom w:val="0"/>
                  <w:divBdr>
                    <w:top w:val="none" w:sz="0" w:space="0" w:color="auto"/>
                    <w:left w:val="none" w:sz="0" w:space="0" w:color="auto"/>
                    <w:bottom w:val="none" w:sz="0" w:space="0" w:color="auto"/>
                    <w:right w:val="none" w:sz="0" w:space="0" w:color="auto"/>
                  </w:divBdr>
                </w:div>
                <w:div w:id="1852062506">
                  <w:marLeft w:val="640"/>
                  <w:marRight w:val="0"/>
                  <w:marTop w:val="0"/>
                  <w:marBottom w:val="0"/>
                  <w:divBdr>
                    <w:top w:val="none" w:sz="0" w:space="0" w:color="auto"/>
                    <w:left w:val="none" w:sz="0" w:space="0" w:color="auto"/>
                    <w:bottom w:val="none" w:sz="0" w:space="0" w:color="auto"/>
                    <w:right w:val="none" w:sz="0" w:space="0" w:color="auto"/>
                  </w:divBdr>
                </w:div>
                <w:div w:id="1868134581">
                  <w:marLeft w:val="640"/>
                  <w:marRight w:val="0"/>
                  <w:marTop w:val="0"/>
                  <w:marBottom w:val="0"/>
                  <w:divBdr>
                    <w:top w:val="none" w:sz="0" w:space="0" w:color="auto"/>
                    <w:left w:val="none" w:sz="0" w:space="0" w:color="auto"/>
                    <w:bottom w:val="none" w:sz="0" w:space="0" w:color="auto"/>
                    <w:right w:val="none" w:sz="0" w:space="0" w:color="auto"/>
                  </w:divBdr>
                </w:div>
                <w:div w:id="1946963619">
                  <w:marLeft w:val="640"/>
                  <w:marRight w:val="0"/>
                  <w:marTop w:val="0"/>
                  <w:marBottom w:val="0"/>
                  <w:divBdr>
                    <w:top w:val="none" w:sz="0" w:space="0" w:color="auto"/>
                    <w:left w:val="none" w:sz="0" w:space="0" w:color="auto"/>
                    <w:bottom w:val="none" w:sz="0" w:space="0" w:color="auto"/>
                    <w:right w:val="none" w:sz="0" w:space="0" w:color="auto"/>
                  </w:divBdr>
                </w:div>
                <w:div w:id="1967925431">
                  <w:marLeft w:val="640"/>
                  <w:marRight w:val="0"/>
                  <w:marTop w:val="0"/>
                  <w:marBottom w:val="0"/>
                  <w:divBdr>
                    <w:top w:val="none" w:sz="0" w:space="0" w:color="auto"/>
                    <w:left w:val="none" w:sz="0" w:space="0" w:color="auto"/>
                    <w:bottom w:val="none" w:sz="0" w:space="0" w:color="auto"/>
                    <w:right w:val="none" w:sz="0" w:space="0" w:color="auto"/>
                  </w:divBdr>
                </w:div>
                <w:div w:id="2030373762">
                  <w:marLeft w:val="640"/>
                  <w:marRight w:val="0"/>
                  <w:marTop w:val="0"/>
                  <w:marBottom w:val="0"/>
                  <w:divBdr>
                    <w:top w:val="none" w:sz="0" w:space="0" w:color="auto"/>
                    <w:left w:val="none" w:sz="0" w:space="0" w:color="auto"/>
                    <w:bottom w:val="none" w:sz="0" w:space="0" w:color="auto"/>
                    <w:right w:val="none" w:sz="0" w:space="0" w:color="auto"/>
                  </w:divBdr>
                </w:div>
                <w:div w:id="2086604690">
                  <w:marLeft w:val="640"/>
                  <w:marRight w:val="0"/>
                  <w:marTop w:val="0"/>
                  <w:marBottom w:val="0"/>
                  <w:divBdr>
                    <w:top w:val="none" w:sz="0" w:space="0" w:color="auto"/>
                    <w:left w:val="none" w:sz="0" w:space="0" w:color="auto"/>
                    <w:bottom w:val="none" w:sz="0" w:space="0" w:color="auto"/>
                    <w:right w:val="none" w:sz="0" w:space="0" w:color="auto"/>
                  </w:divBdr>
                </w:div>
              </w:divsChild>
            </w:div>
            <w:div w:id="1759522661">
              <w:marLeft w:val="0"/>
              <w:marRight w:val="0"/>
              <w:marTop w:val="0"/>
              <w:marBottom w:val="0"/>
              <w:divBdr>
                <w:top w:val="none" w:sz="0" w:space="0" w:color="auto"/>
                <w:left w:val="none" w:sz="0" w:space="0" w:color="auto"/>
                <w:bottom w:val="none" w:sz="0" w:space="0" w:color="auto"/>
                <w:right w:val="none" w:sz="0" w:space="0" w:color="auto"/>
              </w:divBdr>
              <w:divsChild>
                <w:div w:id="1981583">
                  <w:marLeft w:val="640"/>
                  <w:marRight w:val="0"/>
                  <w:marTop w:val="0"/>
                  <w:marBottom w:val="0"/>
                  <w:divBdr>
                    <w:top w:val="none" w:sz="0" w:space="0" w:color="auto"/>
                    <w:left w:val="none" w:sz="0" w:space="0" w:color="auto"/>
                    <w:bottom w:val="none" w:sz="0" w:space="0" w:color="auto"/>
                    <w:right w:val="none" w:sz="0" w:space="0" w:color="auto"/>
                  </w:divBdr>
                </w:div>
                <w:div w:id="40060277">
                  <w:marLeft w:val="640"/>
                  <w:marRight w:val="0"/>
                  <w:marTop w:val="0"/>
                  <w:marBottom w:val="0"/>
                  <w:divBdr>
                    <w:top w:val="none" w:sz="0" w:space="0" w:color="auto"/>
                    <w:left w:val="none" w:sz="0" w:space="0" w:color="auto"/>
                    <w:bottom w:val="none" w:sz="0" w:space="0" w:color="auto"/>
                    <w:right w:val="none" w:sz="0" w:space="0" w:color="auto"/>
                  </w:divBdr>
                </w:div>
                <w:div w:id="47607382">
                  <w:marLeft w:val="640"/>
                  <w:marRight w:val="0"/>
                  <w:marTop w:val="0"/>
                  <w:marBottom w:val="0"/>
                  <w:divBdr>
                    <w:top w:val="none" w:sz="0" w:space="0" w:color="auto"/>
                    <w:left w:val="none" w:sz="0" w:space="0" w:color="auto"/>
                    <w:bottom w:val="none" w:sz="0" w:space="0" w:color="auto"/>
                    <w:right w:val="none" w:sz="0" w:space="0" w:color="auto"/>
                  </w:divBdr>
                </w:div>
                <w:div w:id="101539756">
                  <w:marLeft w:val="640"/>
                  <w:marRight w:val="0"/>
                  <w:marTop w:val="0"/>
                  <w:marBottom w:val="0"/>
                  <w:divBdr>
                    <w:top w:val="none" w:sz="0" w:space="0" w:color="auto"/>
                    <w:left w:val="none" w:sz="0" w:space="0" w:color="auto"/>
                    <w:bottom w:val="none" w:sz="0" w:space="0" w:color="auto"/>
                    <w:right w:val="none" w:sz="0" w:space="0" w:color="auto"/>
                  </w:divBdr>
                </w:div>
                <w:div w:id="118110724">
                  <w:marLeft w:val="640"/>
                  <w:marRight w:val="0"/>
                  <w:marTop w:val="0"/>
                  <w:marBottom w:val="0"/>
                  <w:divBdr>
                    <w:top w:val="none" w:sz="0" w:space="0" w:color="auto"/>
                    <w:left w:val="none" w:sz="0" w:space="0" w:color="auto"/>
                    <w:bottom w:val="none" w:sz="0" w:space="0" w:color="auto"/>
                    <w:right w:val="none" w:sz="0" w:space="0" w:color="auto"/>
                  </w:divBdr>
                </w:div>
                <w:div w:id="140733738">
                  <w:marLeft w:val="640"/>
                  <w:marRight w:val="0"/>
                  <w:marTop w:val="0"/>
                  <w:marBottom w:val="0"/>
                  <w:divBdr>
                    <w:top w:val="none" w:sz="0" w:space="0" w:color="auto"/>
                    <w:left w:val="none" w:sz="0" w:space="0" w:color="auto"/>
                    <w:bottom w:val="none" w:sz="0" w:space="0" w:color="auto"/>
                    <w:right w:val="none" w:sz="0" w:space="0" w:color="auto"/>
                  </w:divBdr>
                </w:div>
                <w:div w:id="166755039">
                  <w:marLeft w:val="640"/>
                  <w:marRight w:val="0"/>
                  <w:marTop w:val="0"/>
                  <w:marBottom w:val="0"/>
                  <w:divBdr>
                    <w:top w:val="none" w:sz="0" w:space="0" w:color="auto"/>
                    <w:left w:val="none" w:sz="0" w:space="0" w:color="auto"/>
                    <w:bottom w:val="none" w:sz="0" w:space="0" w:color="auto"/>
                    <w:right w:val="none" w:sz="0" w:space="0" w:color="auto"/>
                  </w:divBdr>
                </w:div>
                <w:div w:id="177818858">
                  <w:marLeft w:val="640"/>
                  <w:marRight w:val="0"/>
                  <w:marTop w:val="0"/>
                  <w:marBottom w:val="0"/>
                  <w:divBdr>
                    <w:top w:val="none" w:sz="0" w:space="0" w:color="auto"/>
                    <w:left w:val="none" w:sz="0" w:space="0" w:color="auto"/>
                    <w:bottom w:val="none" w:sz="0" w:space="0" w:color="auto"/>
                    <w:right w:val="none" w:sz="0" w:space="0" w:color="auto"/>
                  </w:divBdr>
                </w:div>
                <w:div w:id="186873203">
                  <w:marLeft w:val="640"/>
                  <w:marRight w:val="0"/>
                  <w:marTop w:val="0"/>
                  <w:marBottom w:val="0"/>
                  <w:divBdr>
                    <w:top w:val="none" w:sz="0" w:space="0" w:color="auto"/>
                    <w:left w:val="none" w:sz="0" w:space="0" w:color="auto"/>
                    <w:bottom w:val="none" w:sz="0" w:space="0" w:color="auto"/>
                    <w:right w:val="none" w:sz="0" w:space="0" w:color="auto"/>
                  </w:divBdr>
                </w:div>
                <w:div w:id="190188221">
                  <w:marLeft w:val="640"/>
                  <w:marRight w:val="0"/>
                  <w:marTop w:val="0"/>
                  <w:marBottom w:val="0"/>
                  <w:divBdr>
                    <w:top w:val="none" w:sz="0" w:space="0" w:color="auto"/>
                    <w:left w:val="none" w:sz="0" w:space="0" w:color="auto"/>
                    <w:bottom w:val="none" w:sz="0" w:space="0" w:color="auto"/>
                    <w:right w:val="none" w:sz="0" w:space="0" w:color="auto"/>
                  </w:divBdr>
                </w:div>
                <w:div w:id="271866399">
                  <w:marLeft w:val="640"/>
                  <w:marRight w:val="0"/>
                  <w:marTop w:val="0"/>
                  <w:marBottom w:val="0"/>
                  <w:divBdr>
                    <w:top w:val="none" w:sz="0" w:space="0" w:color="auto"/>
                    <w:left w:val="none" w:sz="0" w:space="0" w:color="auto"/>
                    <w:bottom w:val="none" w:sz="0" w:space="0" w:color="auto"/>
                    <w:right w:val="none" w:sz="0" w:space="0" w:color="auto"/>
                  </w:divBdr>
                </w:div>
                <w:div w:id="334697971">
                  <w:marLeft w:val="640"/>
                  <w:marRight w:val="0"/>
                  <w:marTop w:val="0"/>
                  <w:marBottom w:val="0"/>
                  <w:divBdr>
                    <w:top w:val="none" w:sz="0" w:space="0" w:color="auto"/>
                    <w:left w:val="none" w:sz="0" w:space="0" w:color="auto"/>
                    <w:bottom w:val="none" w:sz="0" w:space="0" w:color="auto"/>
                    <w:right w:val="none" w:sz="0" w:space="0" w:color="auto"/>
                  </w:divBdr>
                </w:div>
                <w:div w:id="348063261">
                  <w:marLeft w:val="640"/>
                  <w:marRight w:val="0"/>
                  <w:marTop w:val="0"/>
                  <w:marBottom w:val="0"/>
                  <w:divBdr>
                    <w:top w:val="none" w:sz="0" w:space="0" w:color="auto"/>
                    <w:left w:val="none" w:sz="0" w:space="0" w:color="auto"/>
                    <w:bottom w:val="none" w:sz="0" w:space="0" w:color="auto"/>
                    <w:right w:val="none" w:sz="0" w:space="0" w:color="auto"/>
                  </w:divBdr>
                </w:div>
                <w:div w:id="378751081">
                  <w:marLeft w:val="640"/>
                  <w:marRight w:val="0"/>
                  <w:marTop w:val="0"/>
                  <w:marBottom w:val="0"/>
                  <w:divBdr>
                    <w:top w:val="none" w:sz="0" w:space="0" w:color="auto"/>
                    <w:left w:val="none" w:sz="0" w:space="0" w:color="auto"/>
                    <w:bottom w:val="none" w:sz="0" w:space="0" w:color="auto"/>
                    <w:right w:val="none" w:sz="0" w:space="0" w:color="auto"/>
                  </w:divBdr>
                </w:div>
                <w:div w:id="461968568">
                  <w:marLeft w:val="640"/>
                  <w:marRight w:val="0"/>
                  <w:marTop w:val="0"/>
                  <w:marBottom w:val="0"/>
                  <w:divBdr>
                    <w:top w:val="none" w:sz="0" w:space="0" w:color="auto"/>
                    <w:left w:val="none" w:sz="0" w:space="0" w:color="auto"/>
                    <w:bottom w:val="none" w:sz="0" w:space="0" w:color="auto"/>
                    <w:right w:val="none" w:sz="0" w:space="0" w:color="auto"/>
                  </w:divBdr>
                </w:div>
                <w:div w:id="478037894">
                  <w:marLeft w:val="640"/>
                  <w:marRight w:val="0"/>
                  <w:marTop w:val="0"/>
                  <w:marBottom w:val="0"/>
                  <w:divBdr>
                    <w:top w:val="none" w:sz="0" w:space="0" w:color="auto"/>
                    <w:left w:val="none" w:sz="0" w:space="0" w:color="auto"/>
                    <w:bottom w:val="none" w:sz="0" w:space="0" w:color="auto"/>
                    <w:right w:val="none" w:sz="0" w:space="0" w:color="auto"/>
                  </w:divBdr>
                </w:div>
                <w:div w:id="511845083">
                  <w:marLeft w:val="640"/>
                  <w:marRight w:val="0"/>
                  <w:marTop w:val="0"/>
                  <w:marBottom w:val="0"/>
                  <w:divBdr>
                    <w:top w:val="none" w:sz="0" w:space="0" w:color="auto"/>
                    <w:left w:val="none" w:sz="0" w:space="0" w:color="auto"/>
                    <w:bottom w:val="none" w:sz="0" w:space="0" w:color="auto"/>
                    <w:right w:val="none" w:sz="0" w:space="0" w:color="auto"/>
                  </w:divBdr>
                </w:div>
                <w:div w:id="549003843">
                  <w:marLeft w:val="640"/>
                  <w:marRight w:val="0"/>
                  <w:marTop w:val="0"/>
                  <w:marBottom w:val="0"/>
                  <w:divBdr>
                    <w:top w:val="none" w:sz="0" w:space="0" w:color="auto"/>
                    <w:left w:val="none" w:sz="0" w:space="0" w:color="auto"/>
                    <w:bottom w:val="none" w:sz="0" w:space="0" w:color="auto"/>
                    <w:right w:val="none" w:sz="0" w:space="0" w:color="auto"/>
                  </w:divBdr>
                </w:div>
                <w:div w:id="556476818">
                  <w:marLeft w:val="640"/>
                  <w:marRight w:val="0"/>
                  <w:marTop w:val="0"/>
                  <w:marBottom w:val="0"/>
                  <w:divBdr>
                    <w:top w:val="none" w:sz="0" w:space="0" w:color="auto"/>
                    <w:left w:val="none" w:sz="0" w:space="0" w:color="auto"/>
                    <w:bottom w:val="none" w:sz="0" w:space="0" w:color="auto"/>
                    <w:right w:val="none" w:sz="0" w:space="0" w:color="auto"/>
                  </w:divBdr>
                </w:div>
                <w:div w:id="651448750">
                  <w:marLeft w:val="640"/>
                  <w:marRight w:val="0"/>
                  <w:marTop w:val="0"/>
                  <w:marBottom w:val="0"/>
                  <w:divBdr>
                    <w:top w:val="none" w:sz="0" w:space="0" w:color="auto"/>
                    <w:left w:val="none" w:sz="0" w:space="0" w:color="auto"/>
                    <w:bottom w:val="none" w:sz="0" w:space="0" w:color="auto"/>
                    <w:right w:val="none" w:sz="0" w:space="0" w:color="auto"/>
                  </w:divBdr>
                </w:div>
                <w:div w:id="658004613">
                  <w:marLeft w:val="640"/>
                  <w:marRight w:val="0"/>
                  <w:marTop w:val="0"/>
                  <w:marBottom w:val="0"/>
                  <w:divBdr>
                    <w:top w:val="none" w:sz="0" w:space="0" w:color="auto"/>
                    <w:left w:val="none" w:sz="0" w:space="0" w:color="auto"/>
                    <w:bottom w:val="none" w:sz="0" w:space="0" w:color="auto"/>
                    <w:right w:val="none" w:sz="0" w:space="0" w:color="auto"/>
                  </w:divBdr>
                </w:div>
                <w:div w:id="688415599">
                  <w:marLeft w:val="640"/>
                  <w:marRight w:val="0"/>
                  <w:marTop w:val="0"/>
                  <w:marBottom w:val="0"/>
                  <w:divBdr>
                    <w:top w:val="none" w:sz="0" w:space="0" w:color="auto"/>
                    <w:left w:val="none" w:sz="0" w:space="0" w:color="auto"/>
                    <w:bottom w:val="none" w:sz="0" w:space="0" w:color="auto"/>
                    <w:right w:val="none" w:sz="0" w:space="0" w:color="auto"/>
                  </w:divBdr>
                </w:div>
                <w:div w:id="707879094">
                  <w:marLeft w:val="640"/>
                  <w:marRight w:val="0"/>
                  <w:marTop w:val="0"/>
                  <w:marBottom w:val="0"/>
                  <w:divBdr>
                    <w:top w:val="none" w:sz="0" w:space="0" w:color="auto"/>
                    <w:left w:val="none" w:sz="0" w:space="0" w:color="auto"/>
                    <w:bottom w:val="none" w:sz="0" w:space="0" w:color="auto"/>
                    <w:right w:val="none" w:sz="0" w:space="0" w:color="auto"/>
                  </w:divBdr>
                </w:div>
                <w:div w:id="751002685">
                  <w:marLeft w:val="640"/>
                  <w:marRight w:val="0"/>
                  <w:marTop w:val="0"/>
                  <w:marBottom w:val="0"/>
                  <w:divBdr>
                    <w:top w:val="none" w:sz="0" w:space="0" w:color="auto"/>
                    <w:left w:val="none" w:sz="0" w:space="0" w:color="auto"/>
                    <w:bottom w:val="none" w:sz="0" w:space="0" w:color="auto"/>
                    <w:right w:val="none" w:sz="0" w:space="0" w:color="auto"/>
                  </w:divBdr>
                </w:div>
                <w:div w:id="767968000">
                  <w:marLeft w:val="640"/>
                  <w:marRight w:val="0"/>
                  <w:marTop w:val="0"/>
                  <w:marBottom w:val="0"/>
                  <w:divBdr>
                    <w:top w:val="none" w:sz="0" w:space="0" w:color="auto"/>
                    <w:left w:val="none" w:sz="0" w:space="0" w:color="auto"/>
                    <w:bottom w:val="none" w:sz="0" w:space="0" w:color="auto"/>
                    <w:right w:val="none" w:sz="0" w:space="0" w:color="auto"/>
                  </w:divBdr>
                </w:div>
                <w:div w:id="813176767">
                  <w:marLeft w:val="640"/>
                  <w:marRight w:val="0"/>
                  <w:marTop w:val="0"/>
                  <w:marBottom w:val="0"/>
                  <w:divBdr>
                    <w:top w:val="none" w:sz="0" w:space="0" w:color="auto"/>
                    <w:left w:val="none" w:sz="0" w:space="0" w:color="auto"/>
                    <w:bottom w:val="none" w:sz="0" w:space="0" w:color="auto"/>
                    <w:right w:val="none" w:sz="0" w:space="0" w:color="auto"/>
                  </w:divBdr>
                </w:div>
                <w:div w:id="834538752">
                  <w:marLeft w:val="640"/>
                  <w:marRight w:val="0"/>
                  <w:marTop w:val="0"/>
                  <w:marBottom w:val="0"/>
                  <w:divBdr>
                    <w:top w:val="none" w:sz="0" w:space="0" w:color="auto"/>
                    <w:left w:val="none" w:sz="0" w:space="0" w:color="auto"/>
                    <w:bottom w:val="none" w:sz="0" w:space="0" w:color="auto"/>
                    <w:right w:val="none" w:sz="0" w:space="0" w:color="auto"/>
                  </w:divBdr>
                </w:div>
                <w:div w:id="870532216">
                  <w:marLeft w:val="640"/>
                  <w:marRight w:val="0"/>
                  <w:marTop w:val="0"/>
                  <w:marBottom w:val="0"/>
                  <w:divBdr>
                    <w:top w:val="none" w:sz="0" w:space="0" w:color="auto"/>
                    <w:left w:val="none" w:sz="0" w:space="0" w:color="auto"/>
                    <w:bottom w:val="none" w:sz="0" w:space="0" w:color="auto"/>
                    <w:right w:val="none" w:sz="0" w:space="0" w:color="auto"/>
                  </w:divBdr>
                </w:div>
                <w:div w:id="870998222">
                  <w:marLeft w:val="640"/>
                  <w:marRight w:val="0"/>
                  <w:marTop w:val="0"/>
                  <w:marBottom w:val="0"/>
                  <w:divBdr>
                    <w:top w:val="none" w:sz="0" w:space="0" w:color="auto"/>
                    <w:left w:val="none" w:sz="0" w:space="0" w:color="auto"/>
                    <w:bottom w:val="none" w:sz="0" w:space="0" w:color="auto"/>
                    <w:right w:val="none" w:sz="0" w:space="0" w:color="auto"/>
                  </w:divBdr>
                </w:div>
                <w:div w:id="883828680">
                  <w:marLeft w:val="640"/>
                  <w:marRight w:val="0"/>
                  <w:marTop w:val="0"/>
                  <w:marBottom w:val="0"/>
                  <w:divBdr>
                    <w:top w:val="none" w:sz="0" w:space="0" w:color="auto"/>
                    <w:left w:val="none" w:sz="0" w:space="0" w:color="auto"/>
                    <w:bottom w:val="none" w:sz="0" w:space="0" w:color="auto"/>
                    <w:right w:val="none" w:sz="0" w:space="0" w:color="auto"/>
                  </w:divBdr>
                </w:div>
                <w:div w:id="899631281">
                  <w:marLeft w:val="640"/>
                  <w:marRight w:val="0"/>
                  <w:marTop w:val="0"/>
                  <w:marBottom w:val="0"/>
                  <w:divBdr>
                    <w:top w:val="none" w:sz="0" w:space="0" w:color="auto"/>
                    <w:left w:val="none" w:sz="0" w:space="0" w:color="auto"/>
                    <w:bottom w:val="none" w:sz="0" w:space="0" w:color="auto"/>
                    <w:right w:val="none" w:sz="0" w:space="0" w:color="auto"/>
                  </w:divBdr>
                </w:div>
                <w:div w:id="912395489">
                  <w:marLeft w:val="640"/>
                  <w:marRight w:val="0"/>
                  <w:marTop w:val="0"/>
                  <w:marBottom w:val="0"/>
                  <w:divBdr>
                    <w:top w:val="none" w:sz="0" w:space="0" w:color="auto"/>
                    <w:left w:val="none" w:sz="0" w:space="0" w:color="auto"/>
                    <w:bottom w:val="none" w:sz="0" w:space="0" w:color="auto"/>
                    <w:right w:val="none" w:sz="0" w:space="0" w:color="auto"/>
                  </w:divBdr>
                </w:div>
                <w:div w:id="1009411257">
                  <w:marLeft w:val="640"/>
                  <w:marRight w:val="0"/>
                  <w:marTop w:val="0"/>
                  <w:marBottom w:val="0"/>
                  <w:divBdr>
                    <w:top w:val="none" w:sz="0" w:space="0" w:color="auto"/>
                    <w:left w:val="none" w:sz="0" w:space="0" w:color="auto"/>
                    <w:bottom w:val="none" w:sz="0" w:space="0" w:color="auto"/>
                    <w:right w:val="none" w:sz="0" w:space="0" w:color="auto"/>
                  </w:divBdr>
                </w:div>
                <w:div w:id="1234268653">
                  <w:marLeft w:val="640"/>
                  <w:marRight w:val="0"/>
                  <w:marTop w:val="0"/>
                  <w:marBottom w:val="0"/>
                  <w:divBdr>
                    <w:top w:val="none" w:sz="0" w:space="0" w:color="auto"/>
                    <w:left w:val="none" w:sz="0" w:space="0" w:color="auto"/>
                    <w:bottom w:val="none" w:sz="0" w:space="0" w:color="auto"/>
                    <w:right w:val="none" w:sz="0" w:space="0" w:color="auto"/>
                  </w:divBdr>
                </w:div>
                <w:div w:id="1265187069">
                  <w:marLeft w:val="640"/>
                  <w:marRight w:val="0"/>
                  <w:marTop w:val="0"/>
                  <w:marBottom w:val="0"/>
                  <w:divBdr>
                    <w:top w:val="none" w:sz="0" w:space="0" w:color="auto"/>
                    <w:left w:val="none" w:sz="0" w:space="0" w:color="auto"/>
                    <w:bottom w:val="none" w:sz="0" w:space="0" w:color="auto"/>
                    <w:right w:val="none" w:sz="0" w:space="0" w:color="auto"/>
                  </w:divBdr>
                </w:div>
                <w:div w:id="1275283127">
                  <w:marLeft w:val="640"/>
                  <w:marRight w:val="0"/>
                  <w:marTop w:val="0"/>
                  <w:marBottom w:val="0"/>
                  <w:divBdr>
                    <w:top w:val="none" w:sz="0" w:space="0" w:color="auto"/>
                    <w:left w:val="none" w:sz="0" w:space="0" w:color="auto"/>
                    <w:bottom w:val="none" w:sz="0" w:space="0" w:color="auto"/>
                    <w:right w:val="none" w:sz="0" w:space="0" w:color="auto"/>
                  </w:divBdr>
                </w:div>
                <w:div w:id="1314527882">
                  <w:marLeft w:val="640"/>
                  <w:marRight w:val="0"/>
                  <w:marTop w:val="0"/>
                  <w:marBottom w:val="0"/>
                  <w:divBdr>
                    <w:top w:val="none" w:sz="0" w:space="0" w:color="auto"/>
                    <w:left w:val="none" w:sz="0" w:space="0" w:color="auto"/>
                    <w:bottom w:val="none" w:sz="0" w:space="0" w:color="auto"/>
                    <w:right w:val="none" w:sz="0" w:space="0" w:color="auto"/>
                  </w:divBdr>
                </w:div>
                <w:div w:id="1376005890">
                  <w:marLeft w:val="640"/>
                  <w:marRight w:val="0"/>
                  <w:marTop w:val="0"/>
                  <w:marBottom w:val="0"/>
                  <w:divBdr>
                    <w:top w:val="none" w:sz="0" w:space="0" w:color="auto"/>
                    <w:left w:val="none" w:sz="0" w:space="0" w:color="auto"/>
                    <w:bottom w:val="none" w:sz="0" w:space="0" w:color="auto"/>
                    <w:right w:val="none" w:sz="0" w:space="0" w:color="auto"/>
                  </w:divBdr>
                </w:div>
                <w:div w:id="1405033639">
                  <w:marLeft w:val="640"/>
                  <w:marRight w:val="0"/>
                  <w:marTop w:val="0"/>
                  <w:marBottom w:val="0"/>
                  <w:divBdr>
                    <w:top w:val="none" w:sz="0" w:space="0" w:color="auto"/>
                    <w:left w:val="none" w:sz="0" w:space="0" w:color="auto"/>
                    <w:bottom w:val="none" w:sz="0" w:space="0" w:color="auto"/>
                    <w:right w:val="none" w:sz="0" w:space="0" w:color="auto"/>
                  </w:divBdr>
                </w:div>
                <w:div w:id="1420298877">
                  <w:marLeft w:val="640"/>
                  <w:marRight w:val="0"/>
                  <w:marTop w:val="0"/>
                  <w:marBottom w:val="0"/>
                  <w:divBdr>
                    <w:top w:val="none" w:sz="0" w:space="0" w:color="auto"/>
                    <w:left w:val="none" w:sz="0" w:space="0" w:color="auto"/>
                    <w:bottom w:val="none" w:sz="0" w:space="0" w:color="auto"/>
                    <w:right w:val="none" w:sz="0" w:space="0" w:color="auto"/>
                  </w:divBdr>
                </w:div>
                <w:div w:id="1448356968">
                  <w:marLeft w:val="640"/>
                  <w:marRight w:val="0"/>
                  <w:marTop w:val="0"/>
                  <w:marBottom w:val="0"/>
                  <w:divBdr>
                    <w:top w:val="none" w:sz="0" w:space="0" w:color="auto"/>
                    <w:left w:val="none" w:sz="0" w:space="0" w:color="auto"/>
                    <w:bottom w:val="none" w:sz="0" w:space="0" w:color="auto"/>
                    <w:right w:val="none" w:sz="0" w:space="0" w:color="auto"/>
                  </w:divBdr>
                </w:div>
                <w:div w:id="1486892944">
                  <w:marLeft w:val="640"/>
                  <w:marRight w:val="0"/>
                  <w:marTop w:val="0"/>
                  <w:marBottom w:val="0"/>
                  <w:divBdr>
                    <w:top w:val="none" w:sz="0" w:space="0" w:color="auto"/>
                    <w:left w:val="none" w:sz="0" w:space="0" w:color="auto"/>
                    <w:bottom w:val="none" w:sz="0" w:space="0" w:color="auto"/>
                    <w:right w:val="none" w:sz="0" w:space="0" w:color="auto"/>
                  </w:divBdr>
                </w:div>
                <w:div w:id="1527527280">
                  <w:marLeft w:val="640"/>
                  <w:marRight w:val="0"/>
                  <w:marTop w:val="0"/>
                  <w:marBottom w:val="0"/>
                  <w:divBdr>
                    <w:top w:val="none" w:sz="0" w:space="0" w:color="auto"/>
                    <w:left w:val="none" w:sz="0" w:space="0" w:color="auto"/>
                    <w:bottom w:val="none" w:sz="0" w:space="0" w:color="auto"/>
                    <w:right w:val="none" w:sz="0" w:space="0" w:color="auto"/>
                  </w:divBdr>
                </w:div>
                <w:div w:id="1554656437">
                  <w:marLeft w:val="640"/>
                  <w:marRight w:val="0"/>
                  <w:marTop w:val="0"/>
                  <w:marBottom w:val="0"/>
                  <w:divBdr>
                    <w:top w:val="none" w:sz="0" w:space="0" w:color="auto"/>
                    <w:left w:val="none" w:sz="0" w:space="0" w:color="auto"/>
                    <w:bottom w:val="none" w:sz="0" w:space="0" w:color="auto"/>
                    <w:right w:val="none" w:sz="0" w:space="0" w:color="auto"/>
                  </w:divBdr>
                </w:div>
                <w:div w:id="1557620388">
                  <w:marLeft w:val="640"/>
                  <w:marRight w:val="0"/>
                  <w:marTop w:val="0"/>
                  <w:marBottom w:val="0"/>
                  <w:divBdr>
                    <w:top w:val="none" w:sz="0" w:space="0" w:color="auto"/>
                    <w:left w:val="none" w:sz="0" w:space="0" w:color="auto"/>
                    <w:bottom w:val="none" w:sz="0" w:space="0" w:color="auto"/>
                    <w:right w:val="none" w:sz="0" w:space="0" w:color="auto"/>
                  </w:divBdr>
                </w:div>
                <w:div w:id="1622608485">
                  <w:marLeft w:val="640"/>
                  <w:marRight w:val="0"/>
                  <w:marTop w:val="0"/>
                  <w:marBottom w:val="0"/>
                  <w:divBdr>
                    <w:top w:val="none" w:sz="0" w:space="0" w:color="auto"/>
                    <w:left w:val="none" w:sz="0" w:space="0" w:color="auto"/>
                    <w:bottom w:val="none" w:sz="0" w:space="0" w:color="auto"/>
                    <w:right w:val="none" w:sz="0" w:space="0" w:color="auto"/>
                  </w:divBdr>
                </w:div>
                <w:div w:id="1673920893">
                  <w:marLeft w:val="640"/>
                  <w:marRight w:val="0"/>
                  <w:marTop w:val="0"/>
                  <w:marBottom w:val="0"/>
                  <w:divBdr>
                    <w:top w:val="none" w:sz="0" w:space="0" w:color="auto"/>
                    <w:left w:val="none" w:sz="0" w:space="0" w:color="auto"/>
                    <w:bottom w:val="none" w:sz="0" w:space="0" w:color="auto"/>
                    <w:right w:val="none" w:sz="0" w:space="0" w:color="auto"/>
                  </w:divBdr>
                </w:div>
                <w:div w:id="1713769487">
                  <w:marLeft w:val="640"/>
                  <w:marRight w:val="0"/>
                  <w:marTop w:val="0"/>
                  <w:marBottom w:val="0"/>
                  <w:divBdr>
                    <w:top w:val="none" w:sz="0" w:space="0" w:color="auto"/>
                    <w:left w:val="none" w:sz="0" w:space="0" w:color="auto"/>
                    <w:bottom w:val="none" w:sz="0" w:space="0" w:color="auto"/>
                    <w:right w:val="none" w:sz="0" w:space="0" w:color="auto"/>
                  </w:divBdr>
                </w:div>
                <w:div w:id="1725249456">
                  <w:marLeft w:val="640"/>
                  <w:marRight w:val="0"/>
                  <w:marTop w:val="0"/>
                  <w:marBottom w:val="0"/>
                  <w:divBdr>
                    <w:top w:val="none" w:sz="0" w:space="0" w:color="auto"/>
                    <w:left w:val="none" w:sz="0" w:space="0" w:color="auto"/>
                    <w:bottom w:val="none" w:sz="0" w:space="0" w:color="auto"/>
                    <w:right w:val="none" w:sz="0" w:space="0" w:color="auto"/>
                  </w:divBdr>
                </w:div>
                <w:div w:id="1747800590">
                  <w:marLeft w:val="640"/>
                  <w:marRight w:val="0"/>
                  <w:marTop w:val="0"/>
                  <w:marBottom w:val="0"/>
                  <w:divBdr>
                    <w:top w:val="none" w:sz="0" w:space="0" w:color="auto"/>
                    <w:left w:val="none" w:sz="0" w:space="0" w:color="auto"/>
                    <w:bottom w:val="none" w:sz="0" w:space="0" w:color="auto"/>
                    <w:right w:val="none" w:sz="0" w:space="0" w:color="auto"/>
                  </w:divBdr>
                </w:div>
                <w:div w:id="1776169123">
                  <w:marLeft w:val="640"/>
                  <w:marRight w:val="0"/>
                  <w:marTop w:val="0"/>
                  <w:marBottom w:val="0"/>
                  <w:divBdr>
                    <w:top w:val="none" w:sz="0" w:space="0" w:color="auto"/>
                    <w:left w:val="none" w:sz="0" w:space="0" w:color="auto"/>
                    <w:bottom w:val="none" w:sz="0" w:space="0" w:color="auto"/>
                    <w:right w:val="none" w:sz="0" w:space="0" w:color="auto"/>
                  </w:divBdr>
                </w:div>
                <w:div w:id="1848134277">
                  <w:marLeft w:val="640"/>
                  <w:marRight w:val="0"/>
                  <w:marTop w:val="0"/>
                  <w:marBottom w:val="0"/>
                  <w:divBdr>
                    <w:top w:val="none" w:sz="0" w:space="0" w:color="auto"/>
                    <w:left w:val="none" w:sz="0" w:space="0" w:color="auto"/>
                    <w:bottom w:val="none" w:sz="0" w:space="0" w:color="auto"/>
                    <w:right w:val="none" w:sz="0" w:space="0" w:color="auto"/>
                  </w:divBdr>
                </w:div>
                <w:div w:id="1849102062">
                  <w:marLeft w:val="640"/>
                  <w:marRight w:val="0"/>
                  <w:marTop w:val="0"/>
                  <w:marBottom w:val="0"/>
                  <w:divBdr>
                    <w:top w:val="none" w:sz="0" w:space="0" w:color="auto"/>
                    <w:left w:val="none" w:sz="0" w:space="0" w:color="auto"/>
                    <w:bottom w:val="none" w:sz="0" w:space="0" w:color="auto"/>
                    <w:right w:val="none" w:sz="0" w:space="0" w:color="auto"/>
                  </w:divBdr>
                </w:div>
                <w:div w:id="1860465071">
                  <w:marLeft w:val="640"/>
                  <w:marRight w:val="0"/>
                  <w:marTop w:val="0"/>
                  <w:marBottom w:val="0"/>
                  <w:divBdr>
                    <w:top w:val="none" w:sz="0" w:space="0" w:color="auto"/>
                    <w:left w:val="none" w:sz="0" w:space="0" w:color="auto"/>
                    <w:bottom w:val="none" w:sz="0" w:space="0" w:color="auto"/>
                    <w:right w:val="none" w:sz="0" w:space="0" w:color="auto"/>
                  </w:divBdr>
                </w:div>
                <w:div w:id="1867673876">
                  <w:marLeft w:val="640"/>
                  <w:marRight w:val="0"/>
                  <w:marTop w:val="0"/>
                  <w:marBottom w:val="0"/>
                  <w:divBdr>
                    <w:top w:val="none" w:sz="0" w:space="0" w:color="auto"/>
                    <w:left w:val="none" w:sz="0" w:space="0" w:color="auto"/>
                    <w:bottom w:val="none" w:sz="0" w:space="0" w:color="auto"/>
                    <w:right w:val="none" w:sz="0" w:space="0" w:color="auto"/>
                  </w:divBdr>
                </w:div>
                <w:div w:id="1890797491">
                  <w:marLeft w:val="640"/>
                  <w:marRight w:val="0"/>
                  <w:marTop w:val="0"/>
                  <w:marBottom w:val="0"/>
                  <w:divBdr>
                    <w:top w:val="none" w:sz="0" w:space="0" w:color="auto"/>
                    <w:left w:val="none" w:sz="0" w:space="0" w:color="auto"/>
                    <w:bottom w:val="none" w:sz="0" w:space="0" w:color="auto"/>
                    <w:right w:val="none" w:sz="0" w:space="0" w:color="auto"/>
                  </w:divBdr>
                </w:div>
                <w:div w:id="1896432987">
                  <w:marLeft w:val="640"/>
                  <w:marRight w:val="0"/>
                  <w:marTop w:val="0"/>
                  <w:marBottom w:val="0"/>
                  <w:divBdr>
                    <w:top w:val="none" w:sz="0" w:space="0" w:color="auto"/>
                    <w:left w:val="none" w:sz="0" w:space="0" w:color="auto"/>
                    <w:bottom w:val="none" w:sz="0" w:space="0" w:color="auto"/>
                    <w:right w:val="none" w:sz="0" w:space="0" w:color="auto"/>
                  </w:divBdr>
                </w:div>
                <w:div w:id="1901088061">
                  <w:marLeft w:val="640"/>
                  <w:marRight w:val="0"/>
                  <w:marTop w:val="0"/>
                  <w:marBottom w:val="0"/>
                  <w:divBdr>
                    <w:top w:val="none" w:sz="0" w:space="0" w:color="auto"/>
                    <w:left w:val="none" w:sz="0" w:space="0" w:color="auto"/>
                    <w:bottom w:val="none" w:sz="0" w:space="0" w:color="auto"/>
                    <w:right w:val="none" w:sz="0" w:space="0" w:color="auto"/>
                  </w:divBdr>
                </w:div>
                <w:div w:id="1907298480">
                  <w:marLeft w:val="640"/>
                  <w:marRight w:val="0"/>
                  <w:marTop w:val="0"/>
                  <w:marBottom w:val="0"/>
                  <w:divBdr>
                    <w:top w:val="none" w:sz="0" w:space="0" w:color="auto"/>
                    <w:left w:val="none" w:sz="0" w:space="0" w:color="auto"/>
                    <w:bottom w:val="none" w:sz="0" w:space="0" w:color="auto"/>
                    <w:right w:val="none" w:sz="0" w:space="0" w:color="auto"/>
                  </w:divBdr>
                </w:div>
                <w:div w:id="1941637898">
                  <w:marLeft w:val="640"/>
                  <w:marRight w:val="0"/>
                  <w:marTop w:val="0"/>
                  <w:marBottom w:val="0"/>
                  <w:divBdr>
                    <w:top w:val="none" w:sz="0" w:space="0" w:color="auto"/>
                    <w:left w:val="none" w:sz="0" w:space="0" w:color="auto"/>
                    <w:bottom w:val="none" w:sz="0" w:space="0" w:color="auto"/>
                    <w:right w:val="none" w:sz="0" w:space="0" w:color="auto"/>
                  </w:divBdr>
                </w:div>
                <w:div w:id="1953709437">
                  <w:marLeft w:val="640"/>
                  <w:marRight w:val="0"/>
                  <w:marTop w:val="0"/>
                  <w:marBottom w:val="0"/>
                  <w:divBdr>
                    <w:top w:val="none" w:sz="0" w:space="0" w:color="auto"/>
                    <w:left w:val="none" w:sz="0" w:space="0" w:color="auto"/>
                    <w:bottom w:val="none" w:sz="0" w:space="0" w:color="auto"/>
                    <w:right w:val="none" w:sz="0" w:space="0" w:color="auto"/>
                  </w:divBdr>
                </w:div>
                <w:div w:id="1954244683">
                  <w:marLeft w:val="640"/>
                  <w:marRight w:val="0"/>
                  <w:marTop w:val="0"/>
                  <w:marBottom w:val="0"/>
                  <w:divBdr>
                    <w:top w:val="none" w:sz="0" w:space="0" w:color="auto"/>
                    <w:left w:val="none" w:sz="0" w:space="0" w:color="auto"/>
                    <w:bottom w:val="none" w:sz="0" w:space="0" w:color="auto"/>
                    <w:right w:val="none" w:sz="0" w:space="0" w:color="auto"/>
                  </w:divBdr>
                </w:div>
                <w:div w:id="2000453081">
                  <w:marLeft w:val="640"/>
                  <w:marRight w:val="0"/>
                  <w:marTop w:val="0"/>
                  <w:marBottom w:val="0"/>
                  <w:divBdr>
                    <w:top w:val="none" w:sz="0" w:space="0" w:color="auto"/>
                    <w:left w:val="none" w:sz="0" w:space="0" w:color="auto"/>
                    <w:bottom w:val="none" w:sz="0" w:space="0" w:color="auto"/>
                    <w:right w:val="none" w:sz="0" w:space="0" w:color="auto"/>
                  </w:divBdr>
                </w:div>
                <w:div w:id="2008630741">
                  <w:marLeft w:val="640"/>
                  <w:marRight w:val="0"/>
                  <w:marTop w:val="0"/>
                  <w:marBottom w:val="0"/>
                  <w:divBdr>
                    <w:top w:val="none" w:sz="0" w:space="0" w:color="auto"/>
                    <w:left w:val="none" w:sz="0" w:space="0" w:color="auto"/>
                    <w:bottom w:val="none" w:sz="0" w:space="0" w:color="auto"/>
                    <w:right w:val="none" w:sz="0" w:space="0" w:color="auto"/>
                  </w:divBdr>
                </w:div>
                <w:div w:id="2125691103">
                  <w:marLeft w:val="640"/>
                  <w:marRight w:val="0"/>
                  <w:marTop w:val="0"/>
                  <w:marBottom w:val="0"/>
                  <w:divBdr>
                    <w:top w:val="none" w:sz="0" w:space="0" w:color="auto"/>
                    <w:left w:val="none" w:sz="0" w:space="0" w:color="auto"/>
                    <w:bottom w:val="none" w:sz="0" w:space="0" w:color="auto"/>
                    <w:right w:val="none" w:sz="0" w:space="0" w:color="auto"/>
                  </w:divBdr>
                </w:div>
                <w:div w:id="2130006051">
                  <w:marLeft w:val="640"/>
                  <w:marRight w:val="0"/>
                  <w:marTop w:val="0"/>
                  <w:marBottom w:val="0"/>
                  <w:divBdr>
                    <w:top w:val="none" w:sz="0" w:space="0" w:color="auto"/>
                    <w:left w:val="none" w:sz="0" w:space="0" w:color="auto"/>
                    <w:bottom w:val="none" w:sz="0" w:space="0" w:color="auto"/>
                    <w:right w:val="none" w:sz="0" w:space="0" w:color="auto"/>
                  </w:divBdr>
                </w:div>
              </w:divsChild>
            </w:div>
            <w:div w:id="1781604970">
              <w:marLeft w:val="0"/>
              <w:marRight w:val="0"/>
              <w:marTop w:val="0"/>
              <w:marBottom w:val="0"/>
              <w:divBdr>
                <w:top w:val="none" w:sz="0" w:space="0" w:color="auto"/>
                <w:left w:val="none" w:sz="0" w:space="0" w:color="auto"/>
                <w:bottom w:val="none" w:sz="0" w:space="0" w:color="auto"/>
                <w:right w:val="none" w:sz="0" w:space="0" w:color="auto"/>
              </w:divBdr>
              <w:divsChild>
                <w:div w:id="44529367">
                  <w:marLeft w:val="640"/>
                  <w:marRight w:val="0"/>
                  <w:marTop w:val="0"/>
                  <w:marBottom w:val="0"/>
                  <w:divBdr>
                    <w:top w:val="none" w:sz="0" w:space="0" w:color="auto"/>
                    <w:left w:val="none" w:sz="0" w:space="0" w:color="auto"/>
                    <w:bottom w:val="none" w:sz="0" w:space="0" w:color="auto"/>
                    <w:right w:val="none" w:sz="0" w:space="0" w:color="auto"/>
                  </w:divBdr>
                </w:div>
                <w:div w:id="197161276">
                  <w:marLeft w:val="640"/>
                  <w:marRight w:val="0"/>
                  <w:marTop w:val="0"/>
                  <w:marBottom w:val="0"/>
                  <w:divBdr>
                    <w:top w:val="none" w:sz="0" w:space="0" w:color="auto"/>
                    <w:left w:val="none" w:sz="0" w:space="0" w:color="auto"/>
                    <w:bottom w:val="none" w:sz="0" w:space="0" w:color="auto"/>
                    <w:right w:val="none" w:sz="0" w:space="0" w:color="auto"/>
                  </w:divBdr>
                </w:div>
                <w:div w:id="200896627">
                  <w:marLeft w:val="640"/>
                  <w:marRight w:val="0"/>
                  <w:marTop w:val="0"/>
                  <w:marBottom w:val="0"/>
                  <w:divBdr>
                    <w:top w:val="none" w:sz="0" w:space="0" w:color="auto"/>
                    <w:left w:val="none" w:sz="0" w:space="0" w:color="auto"/>
                    <w:bottom w:val="none" w:sz="0" w:space="0" w:color="auto"/>
                    <w:right w:val="none" w:sz="0" w:space="0" w:color="auto"/>
                  </w:divBdr>
                </w:div>
                <w:div w:id="207644270">
                  <w:marLeft w:val="640"/>
                  <w:marRight w:val="0"/>
                  <w:marTop w:val="0"/>
                  <w:marBottom w:val="0"/>
                  <w:divBdr>
                    <w:top w:val="none" w:sz="0" w:space="0" w:color="auto"/>
                    <w:left w:val="none" w:sz="0" w:space="0" w:color="auto"/>
                    <w:bottom w:val="none" w:sz="0" w:space="0" w:color="auto"/>
                    <w:right w:val="none" w:sz="0" w:space="0" w:color="auto"/>
                  </w:divBdr>
                </w:div>
                <w:div w:id="230309337">
                  <w:marLeft w:val="640"/>
                  <w:marRight w:val="0"/>
                  <w:marTop w:val="0"/>
                  <w:marBottom w:val="0"/>
                  <w:divBdr>
                    <w:top w:val="none" w:sz="0" w:space="0" w:color="auto"/>
                    <w:left w:val="none" w:sz="0" w:space="0" w:color="auto"/>
                    <w:bottom w:val="none" w:sz="0" w:space="0" w:color="auto"/>
                    <w:right w:val="none" w:sz="0" w:space="0" w:color="auto"/>
                  </w:divBdr>
                </w:div>
                <w:div w:id="285351243">
                  <w:marLeft w:val="640"/>
                  <w:marRight w:val="0"/>
                  <w:marTop w:val="0"/>
                  <w:marBottom w:val="0"/>
                  <w:divBdr>
                    <w:top w:val="none" w:sz="0" w:space="0" w:color="auto"/>
                    <w:left w:val="none" w:sz="0" w:space="0" w:color="auto"/>
                    <w:bottom w:val="none" w:sz="0" w:space="0" w:color="auto"/>
                    <w:right w:val="none" w:sz="0" w:space="0" w:color="auto"/>
                  </w:divBdr>
                </w:div>
                <w:div w:id="286394068">
                  <w:marLeft w:val="640"/>
                  <w:marRight w:val="0"/>
                  <w:marTop w:val="0"/>
                  <w:marBottom w:val="0"/>
                  <w:divBdr>
                    <w:top w:val="none" w:sz="0" w:space="0" w:color="auto"/>
                    <w:left w:val="none" w:sz="0" w:space="0" w:color="auto"/>
                    <w:bottom w:val="none" w:sz="0" w:space="0" w:color="auto"/>
                    <w:right w:val="none" w:sz="0" w:space="0" w:color="auto"/>
                  </w:divBdr>
                </w:div>
                <w:div w:id="425738032">
                  <w:marLeft w:val="640"/>
                  <w:marRight w:val="0"/>
                  <w:marTop w:val="0"/>
                  <w:marBottom w:val="0"/>
                  <w:divBdr>
                    <w:top w:val="none" w:sz="0" w:space="0" w:color="auto"/>
                    <w:left w:val="none" w:sz="0" w:space="0" w:color="auto"/>
                    <w:bottom w:val="none" w:sz="0" w:space="0" w:color="auto"/>
                    <w:right w:val="none" w:sz="0" w:space="0" w:color="auto"/>
                  </w:divBdr>
                </w:div>
                <w:div w:id="475034030">
                  <w:marLeft w:val="640"/>
                  <w:marRight w:val="0"/>
                  <w:marTop w:val="0"/>
                  <w:marBottom w:val="0"/>
                  <w:divBdr>
                    <w:top w:val="none" w:sz="0" w:space="0" w:color="auto"/>
                    <w:left w:val="none" w:sz="0" w:space="0" w:color="auto"/>
                    <w:bottom w:val="none" w:sz="0" w:space="0" w:color="auto"/>
                    <w:right w:val="none" w:sz="0" w:space="0" w:color="auto"/>
                  </w:divBdr>
                </w:div>
                <w:div w:id="515073280">
                  <w:marLeft w:val="640"/>
                  <w:marRight w:val="0"/>
                  <w:marTop w:val="0"/>
                  <w:marBottom w:val="0"/>
                  <w:divBdr>
                    <w:top w:val="none" w:sz="0" w:space="0" w:color="auto"/>
                    <w:left w:val="none" w:sz="0" w:space="0" w:color="auto"/>
                    <w:bottom w:val="none" w:sz="0" w:space="0" w:color="auto"/>
                    <w:right w:val="none" w:sz="0" w:space="0" w:color="auto"/>
                  </w:divBdr>
                </w:div>
                <w:div w:id="556204786">
                  <w:marLeft w:val="640"/>
                  <w:marRight w:val="0"/>
                  <w:marTop w:val="0"/>
                  <w:marBottom w:val="0"/>
                  <w:divBdr>
                    <w:top w:val="none" w:sz="0" w:space="0" w:color="auto"/>
                    <w:left w:val="none" w:sz="0" w:space="0" w:color="auto"/>
                    <w:bottom w:val="none" w:sz="0" w:space="0" w:color="auto"/>
                    <w:right w:val="none" w:sz="0" w:space="0" w:color="auto"/>
                  </w:divBdr>
                </w:div>
                <w:div w:id="560483657">
                  <w:marLeft w:val="640"/>
                  <w:marRight w:val="0"/>
                  <w:marTop w:val="0"/>
                  <w:marBottom w:val="0"/>
                  <w:divBdr>
                    <w:top w:val="none" w:sz="0" w:space="0" w:color="auto"/>
                    <w:left w:val="none" w:sz="0" w:space="0" w:color="auto"/>
                    <w:bottom w:val="none" w:sz="0" w:space="0" w:color="auto"/>
                    <w:right w:val="none" w:sz="0" w:space="0" w:color="auto"/>
                  </w:divBdr>
                </w:div>
                <w:div w:id="562759554">
                  <w:marLeft w:val="640"/>
                  <w:marRight w:val="0"/>
                  <w:marTop w:val="0"/>
                  <w:marBottom w:val="0"/>
                  <w:divBdr>
                    <w:top w:val="none" w:sz="0" w:space="0" w:color="auto"/>
                    <w:left w:val="none" w:sz="0" w:space="0" w:color="auto"/>
                    <w:bottom w:val="none" w:sz="0" w:space="0" w:color="auto"/>
                    <w:right w:val="none" w:sz="0" w:space="0" w:color="auto"/>
                  </w:divBdr>
                </w:div>
                <w:div w:id="581452572">
                  <w:marLeft w:val="640"/>
                  <w:marRight w:val="0"/>
                  <w:marTop w:val="0"/>
                  <w:marBottom w:val="0"/>
                  <w:divBdr>
                    <w:top w:val="none" w:sz="0" w:space="0" w:color="auto"/>
                    <w:left w:val="none" w:sz="0" w:space="0" w:color="auto"/>
                    <w:bottom w:val="none" w:sz="0" w:space="0" w:color="auto"/>
                    <w:right w:val="none" w:sz="0" w:space="0" w:color="auto"/>
                  </w:divBdr>
                </w:div>
                <w:div w:id="608858394">
                  <w:marLeft w:val="640"/>
                  <w:marRight w:val="0"/>
                  <w:marTop w:val="0"/>
                  <w:marBottom w:val="0"/>
                  <w:divBdr>
                    <w:top w:val="none" w:sz="0" w:space="0" w:color="auto"/>
                    <w:left w:val="none" w:sz="0" w:space="0" w:color="auto"/>
                    <w:bottom w:val="none" w:sz="0" w:space="0" w:color="auto"/>
                    <w:right w:val="none" w:sz="0" w:space="0" w:color="auto"/>
                  </w:divBdr>
                </w:div>
                <w:div w:id="637996451">
                  <w:marLeft w:val="640"/>
                  <w:marRight w:val="0"/>
                  <w:marTop w:val="0"/>
                  <w:marBottom w:val="0"/>
                  <w:divBdr>
                    <w:top w:val="none" w:sz="0" w:space="0" w:color="auto"/>
                    <w:left w:val="none" w:sz="0" w:space="0" w:color="auto"/>
                    <w:bottom w:val="none" w:sz="0" w:space="0" w:color="auto"/>
                    <w:right w:val="none" w:sz="0" w:space="0" w:color="auto"/>
                  </w:divBdr>
                </w:div>
                <w:div w:id="689990487">
                  <w:marLeft w:val="640"/>
                  <w:marRight w:val="0"/>
                  <w:marTop w:val="0"/>
                  <w:marBottom w:val="0"/>
                  <w:divBdr>
                    <w:top w:val="none" w:sz="0" w:space="0" w:color="auto"/>
                    <w:left w:val="none" w:sz="0" w:space="0" w:color="auto"/>
                    <w:bottom w:val="none" w:sz="0" w:space="0" w:color="auto"/>
                    <w:right w:val="none" w:sz="0" w:space="0" w:color="auto"/>
                  </w:divBdr>
                </w:div>
                <w:div w:id="698550929">
                  <w:marLeft w:val="640"/>
                  <w:marRight w:val="0"/>
                  <w:marTop w:val="0"/>
                  <w:marBottom w:val="0"/>
                  <w:divBdr>
                    <w:top w:val="none" w:sz="0" w:space="0" w:color="auto"/>
                    <w:left w:val="none" w:sz="0" w:space="0" w:color="auto"/>
                    <w:bottom w:val="none" w:sz="0" w:space="0" w:color="auto"/>
                    <w:right w:val="none" w:sz="0" w:space="0" w:color="auto"/>
                  </w:divBdr>
                </w:div>
                <w:div w:id="716205902">
                  <w:marLeft w:val="640"/>
                  <w:marRight w:val="0"/>
                  <w:marTop w:val="0"/>
                  <w:marBottom w:val="0"/>
                  <w:divBdr>
                    <w:top w:val="none" w:sz="0" w:space="0" w:color="auto"/>
                    <w:left w:val="none" w:sz="0" w:space="0" w:color="auto"/>
                    <w:bottom w:val="none" w:sz="0" w:space="0" w:color="auto"/>
                    <w:right w:val="none" w:sz="0" w:space="0" w:color="auto"/>
                  </w:divBdr>
                </w:div>
                <w:div w:id="767773840">
                  <w:marLeft w:val="640"/>
                  <w:marRight w:val="0"/>
                  <w:marTop w:val="0"/>
                  <w:marBottom w:val="0"/>
                  <w:divBdr>
                    <w:top w:val="none" w:sz="0" w:space="0" w:color="auto"/>
                    <w:left w:val="none" w:sz="0" w:space="0" w:color="auto"/>
                    <w:bottom w:val="none" w:sz="0" w:space="0" w:color="auto"/>
                    <w:right w:val="none" w:sz="0" w:space="0" w:color="auto"/>
                  </w:divBdr>
                </w:div>
                <w:div w:id="777987248">
                  <w:marLeft w:val="640"/>
                  <w:marRight w:val="0"/>
                  <w:marTop w:val="0"/>
                  <w:marBottom w:val="0"/>
                  <w:divBdr>
                    <w:top w:val="none" w:sz="0" w:space="0" w:color="auto"/>
                    <w:left w:val="none" w:sz="0" w:space="0" w:color="auto"/>
                    <w:bottom w:val="none" w:sz="0" w:space="0" w:color="auto"/>
                    <w:right w:val="none" w:sz="0" w:space="0" w:color="auto"/>
                  </w:divBdr>
                </w:div>
                <w:div w:id="847642668">
                  <w:marLeft w:val="640"/>
                  <w:marRight w:val="0"/>
                  <w:marTop w:val="0"/>
                  <w:marBottom w:val="0"/>
                  <w:divBdr>
                    <w:top w:val="none" w:sz="0" w:space="0" w:color="auto"/>
                    <w:left w:val="none" w:sz="0" w:space="0" w:color="auto"/>
                    <w:bottom w:val="none" w:sz="0" w:space="0" w:color="auto"/>
                    <w:right w:val="none" w:sz="0" w:space="0" w:color="auto"/>
                  </w:divBdr>
                </w:div>
                <w:div w:id="850874498">
                  <w:marLeft w:val="640"/>
                  <w:marRight w:val="0"/>
                  <w:marTop w:val="0"/>
                  <w:marBottom w:val="0"/>
                  <w:divBdr>
                    <w:top w:val="none" w:sz="0" w:space="0" w:color="auto"/>
                    <w:left w:val="none" w:sz="0" w:space="0" w:color="auto"/>
                    <w:bottom w:val="none" w:sz="0" w:space="0" w:color="auto"/>
                    <w:right w:val="none" w:sz="0" w:space="0" w:color="auto"/>
                  </w:divBdr>
                </w:div>
                <w:div w:id="862786835">
                  <w:marLeft w:val="640"/>
                  <w:marRight w:val="0"/>
                  <w:marTop w:val="0"/>
                  <w:marBottom w:val="0"/>
                  <w:divBdr>
                    <w:top w:val="none" w:sz="0" w:space="0" w:color="auto"/>
                    <w:left w:val="none" w:sz="0" w:space="0" w:color="auto"/>
                    <w:bottom w:val="none" w:sz="0" w:space="0" w:color="auto"/>
                    <w:right w:val="none" w:sz="0" w:space="0" w:color="auto"/>
                  </w:divBdr>
                </w:div>
                <w:div w:id="892156468">
                  <w:marLeft w:val="640"/>
                  <w:marRight w:val="0"/>
                  <w:marTop w:val="0"/>
                  <w:marBottom w:val="0"/>
                  <w:divBdr>
                    <w:top w:val="none" w:sz="0" w:space="0" w:color="auto"/>
                    <w:left w:val="none" w:sz="0" w:space="0" w:color="auto"/>
                    <w:bottom w:val="none" w:sz="0" w:space="0" w:color="auto"/>
                    <w:right w:val="none" w:sz="0" w:space="0" w:color="auto"/>
                  </w:divBdr>
                </w:div>
                <w:div w:id="960647468">
                  <w:marLeft w:val="640"/>
                  <w:marRight w:val="0"/>
                  <w:marTop w:val="0"/>
                  <w:marBottom w:val="0"/>
                  <w:divBdr>
                    <w:top w:val="none" w:sz="0" w:space="0" w:color="auto"/>
                    <w:left w:val="none" w:sz="0" w:space="0" w:color="auto"/>
                    <w:bottom w:val="none" w:sz="0" w:space="0" w:color="auto"/>
                    <w:right w:val="none" w:sz="0" w:space="0" w:color="auto"/>
                  </w:divBdr>
                </w:div>
                <w:div w:id="1025399914">
                  <w:marLeft w:val="640"/>
                  <w:marRight w:val="0"/>
                  <w:marTop w:val="0"/>
                  <w:marBottom w:val="0"/>
                  <w:divBdr>
                    <w:top w:val="none" w:sz="0" w:space="0" w:color="auto"/>
                    <w:left w:val="none" w:sz="0" w:space="0" w:color="auto"/>
                    <w:bottom w:val="none" w:sz="0" w:space="0" w:color="auto"/>
                    <w:right w:val="none" w:sz="0" w:space="0" w:color="auto"/>
                  </w:divBdr>
                </w:div>
                <w:div w:id="1047024052">
                  <w:marLeft w:val="640"/>
                  <w:marRight w:val="0"/>
                  <w:marTop w:val="0"/>
                  <w:marBottom w:val="0"/>
                  <w:divBdr>
                    <w:top w:val="none" w:sz="0" w:space="0" w:color="auto"/>
                    <w:left w:val="none" w:sz="0" w:space="0" w:color="auto"/>
                    <w:bottom w:val="none" w:sz="0" w:space="0" w:color="auto"/>
                    <w:right w:val="none" w:sz="0" w:space="0" w:color="auto"/>
                  </w:divBdr>
                </w:div>
                <w:div w:id="1072122757">
                  <w:marLeft w:val="640"/>
                  <w:marRight w:val="0"/>
                  <w:marTop w:val="0"/>
                  <w:marBottom w:val="0"/>
                  <w:divBdr>
                    <w:top w:val="none" w:sz="0" w:space="0" w:color="auto"/>
                    <w:left w:val="none" w:sz="0" w:space="0" w:color="auto"/>
                    <w:bottom w:val="none" w:sz="0" w:space="0" w:color="auto"/>
                    <w:right w:val="none" w:sz="0" w:space="0" w:color="auto"/>
                  </w:divBdr>
                </w:div>
                <w:div w:id="1097940751">
                  <w:marLeft w:val="640"/>
                  <w:marRight w:val="0"/>
                  <w:marTop w:val="0"/>
                  <w:marBottom w:val="0"/>
                  <w:divBdr>
                    <w:top w:val="none" w:sz="0" w:space="0" w:color="auto"/>
                    <w:left w:val="none" w:sz="0" w:space="0" w:color="auto"/>
                    <w:bottom w:val="none" w:sz="0" w:space="0" w:color="auto"/>
                    <w:right w:val="none" w:sz="0" w:space="0" w:color="auto"/>
                  </w:divBdr>
                </w:div>
                <w:div w:id="1164469559">
                  <w:marLeft w:val="640"/>
                  <w:marRight w:val="0"/>
                  <w:marTop w:val="0"/>
                  <w:marBottom w:val="0"/>
                  <w:divBdr>
                    <w:top w:val="none" w:sz="0" w:space="0" w:color="auto"/>
                    <w:left w:val="none" w:sz="0" w:space="0" w:color="auto"/>
                    <w:bottom w:val="none" w:sz="0" w:space="0" w:color="auto"/>
                    <w:right w:val="none" w:sz="0" w:space="0" w:color="auto"/>
                  </w:divBdr>
                </w:div>
                <w:div w:id="1193424226">
                  <w:marLeft w:val="640"/>
                  <w:marRight w:val="0"/>
                  <w:marTop w:val="0"/>
                  <w:marBottom w:val="0"/>
                  <w:divBdr>
                    <w:top w:val="none" w:sz="0" w:space="0" w:color="auto"/>
                    <w:left w:val="none" w:sz="0" w:space="0" w:color="auto"/>
                    <w:bottom w:val="none" w:sz="0" w:space="0" w:color="auto"/>
                    <w:right w:val="none" w:sz="0" w:space="0" w:color="auto"/>
                  </w:divBdr>
                </w:div>
                <w:div w:id="1219897649">
                  <w:marLeft w:val="640"/>
                  <w:marRight w:val="0"/>
                  <w:marTop w:val="0"/>
                  <w:marBottom w:val="0"/>
                  <w:divBdr>
                    <w:top w:val="none" w:sz="0" w:space="0" w:color="auto"/>
                    <w:left w:val="none" w:sz="0" w:space="0" w:color="auto"/>
                    <w:bottom w:val="none" w:sz="0" w:space="0" w:color="auto"/>
                    <w:right w:val="none" w:sz="0" w:space="0" w:color="auto"/>
                  </w:divBdr>
                </w:div>
                <w:div w:id="1286622601">
                  <w:marLeft w:val="640"/>
                  <w:marRight w:val="0"/>
                  <w:marTop w:val="0"/>
                  <w:marBottom w:val="0"/>
                  <w:divBdr>
                    <w:top w:val="none" w:sz="0" w:space="0" w:color="auto"/>
                    <w:left w:val="none" w:sz="0" w:space="0" w:color="auto"/>
                    <w:bottom w:val="none" w:sz="0" w:space="0" w:color="auto"/>
                    <w:right w:val="none" w:sz="0" w:space="0" w:color="auto"/>
                  </w:divBdr>
                </w:div>
                <w:div w:id="1336687681">
                  <w:marLeft w:val="640"/>
                  <w:marRight w:val="0"/>
                  <w:marTop w:val="0"/>
                  <w:marBottom w:val="0"/>
                  <w:divBdr>
                    <w:top w:val="none" w:sz="0" w:space="0" w:color="auto"/>
                    <w:left w:val="none" w:sz="0" w:space="0" w:color="auto"/>
                    <w:bottom w:val="none" w:sz="0" w:space="0" w:color="auto"/>
                    <w:right w:val="none" w:sz="0" w:space="0" w:color="auto"/>
                  </w:divBdr>
                </w:div>
                <w:div w:id="1356346062">
                  <w:marLeft w:val="640"/>
                  <w:marRight w:val="0"/>
                  <w:marTop w:val="0"/>
                  <w:marBottom w:val="0"/>
                  <w:divBdr>
                    <w:top w:val="none" w:sz="0" w:space="0" w:color="auto"/>
                    <w:left w:val="none" w:sz="0" w:space="0" w:color="auto"/>
                    <w:bottom w:val="none" w:sz="0" w:space="0" w:color="auto"/>
                    <w:right w:val="none" w:sz="0" w:space="0" w:color="auto"/>
                  </w:divBdr>
                </w:div>
                <w:div w:id="1369648977">
                  <w:marLeft w:val="640"/>
                  <w:marRight w:val="0"/>
                  <w:marTop w:val="0"/>
                  <w:marBottom w:val="0"/>
                  <w:divBdr>
                    <w:top w:val="none" w:sz="0" w:space="0" w:color="auto"/>
                    <w:left w:val="none" w:sz="0" w:space="0" w:color="auto"/>
                    <w:bottom w:val="none" w:sz="0" w:space="0" w:color="auto"/>
                    <w:right w:val="none" w:sz="0" w:space="0" w:color="auto"/>
                  </w:divBdr>
                </w:div>
                <w:div w:id="1508254204">
                  <w:marLeft w:val="640"/>
                  <w:marRight w:val="0"/>
                  <w:marTop w:val="0"/>
                  <w:marBottom w:val="0"/>
                  <w:divBdr>
                    <w:top w:val="none" w:sz="0" w:space="0" w:color="auto"/>
                    <w:left w:val="none" w:sz="0" w:space="0" w:color="auto"/>
                    <w:bottom w:val="none" w:sz="0" w:space="0" w:color="auto"/>
                    <w:right w:val="none" w:sz="0" w:space="0" w:color="auto"/>
                  </w:divBdr>
                </w:div>
                <w:div w:id="1528711609">
                  <w:marLeft w:val="640"/>
                  <w:marRight w:val="0"/>
                  <w:marTop w:val="0"/>
                  <w:marBottom w:val="0"/>
                  <w:divBdr>
                    <w:top w:val="none" w:sz="0" w:space="0" w:color="auto"/>
                    <w:left w:val="none" w:sz="0" w:space="0" w:color="auto"/>
                    <w:bottom w:val="none" w:sz="0" w:space="0" w:color="auto"/>
                    <w:right w:val="none" w:sz="0" w:space="0" w:color="auto"/>
                  </w:divBdr>
                </w:div>
                <w:div w:id="1544051668">
                  <w:marLeft w:val="640"/>
                  <w:marRight w:val="0"/>
                  <w:marTop w:val="0"/>
                  <w:marBottom w:val="0"/>
                  <w:divBdr>
                    <w:top w:val="none" w:sz="0" w:space="0" w:color="auto"/>
                    <w:left w:val="none" w:sz="0" w:space="0" w:color="auto"/>
                    <w:bottom w:val="none" w:sz="0" w:space="0" w:color="auto"/>
                    <w:right w:val="none" w:sz="0" w:space="0" w:color="auto"/>
                  </w:divBdr>
                </w:div>
                <w:div w:id="1597205497">
                  <w:marLeft w:val="640"/>
                  <w:marRight w:val="0"/>
                  <w:marTop w:val="0"/>
                  <w:marBottom w:val="0"/>
                  <w:divBdr>
                    <w:top w:val="none" w:sz="0" w:space="0" w:color="auto"/>
                    <w:left w:val="none" w:sz="0" w:space="0" w:color="auto"/>
                    <w:bottom w:val="none" w:sz="0" w:space="0" w:color="auto"/>
                    <w:right w:val="none" w:sz="0" w:space="0" w:color="auto"/>
                  </w:divBdr>
                </w:div>
                <w:div w:id="1600260289">
                  <w:marLeft w:val="640"/>
                  <w:marRight w:val="0"/>
                  <w:marTop w:val="0"/>
                  <w:marBottom w:val="0"/>
                  <w:divBdr>
                    <w:top w:val="none" w:sz="0" w:space="0" w:color="auto"/>
                    <w:left w:val="none" w:sz="0" w:space="0" w:color="auto"/>
                    <w:bottom w:val="none" w:sz="0" w:space="0" w:color="auto"/>
                    <w:right w:val="none" w:sz="0" w:space="0" w:color="auto"/>
                  </w:divBdr>
                </w:div>
                <w:div w:id="1603488720">
                  <w:marLeft w:val="640"/>
                  <w:marRight w:val="0"/>
                  <w:marTop w:val="0"/>
                  <w:marBottom w:val="0"/>
                  <w:divBdr>
                    <w:top w:val="none" w:sz="0" w:space="0" w:color="auto"/>
                    <w:left w:val="none" w:sz="0" w:space="0" w:color="auto"/>
                    <w:bottom w:val="none" w:sz="0" w:space="0" w:color="auto"/>
                    <w:right w:val="none" w:sz="0" w:space="0" w:color="auto"/>
                  </w:divBdr>
                </w:div>
                <w:div w:id="1605186856">
                  <w:marLeft w:val="640"/>
                  <w:marRight w:val="0"/>
                  <w:marTop w:val="0"/>
                  <w:marBottom w:val="0"/>
                  <w:divBdr>
                    <w:top w:val="none" w:sz="0" w:space="0" w:color="auto"/>
                    <w:left w:val="none" w:sz="0" w:space="0" w:color="auto"/>
                    <w:bottom w:val="none" w:sz="0" w:space="0" w:color="auto"/>
                    <w:right w:val="none" w:sz="0" w:space="0" w:color="auto"/>
                  </w:divBdr>
                </w:div>
                <w:div w:id="1608077802">
                  <w:marLeft w:val="640"/>
                  <w:marRight w:val="0"/>
                  <w:marTop w:val="0"/>
                  <w:marBottom w:val="0"/>
                  <w:divBdr>
                    <w:top w:val="none" w:sz="0" w:space="0" w:color="auto"/>
                    <w:left w:val="none" w:sz="0" w:space="0" w:color="auto"/>
                    <w:bottom w:val="none" w:sz="0" w:space="0" w:color="auto"/>
                    <w:right w:val="none" w:sz="0" w:space="0" w:color="auto"/>
                  </w:divBdr>
                </w:div>
                <w:div w:id="1671979012">
                  <w:marLeft w:val="640"/>
                  <w:marRight w:val="0"/>
                  <w:marTop w:val="0"/>
                  <w:marBottom w:val="0"/>
                  <w:divBdr>
                    <w:top w:val="none" w:sz="0" w:space="0" w:color="auto"/>
                    <w:left w:val="none" w:sz="0" w:space="0" w:color="auto"/>
                    <w:bottom w:val="none" w:sz="0" w:space="0" w:color="auto"/>
                    <w:right w:val="none" w:sz="0" w:space="0" w:color="auto"/>
                  </w:divBdr>
                </w:div>
                <w:div w:id="1678918178">
                  <w:marLeft w:val="640"/>
                  <w:marRight w:val="0"/>
                  <w:marTop w:val="0"/>
                  <w:marBottom w:val="0"/>
                  <w:divBdr>
                    <w:top w:val="none" w:sz="0" w:space="0" w:color="auto"/>
                    <w:left w:val="none" w:sz="0" w:space="0" w:color="auto"/>
                    <w:bottom w:val="none" w:sz="0" w:space="0" w:color="auto"/>
                    <w:right w:val="none" w:sz="0" w:space="0" w:color="auto"/>
                  </w:divBdr>
                </w:div>
                <w:div w:id="1680547105">
                  <w:marLeft w:val="640"/>
                  <w:marRight w:val="0"/>
                  <w:marTop w:val="0"/>
                  <w:marBottom w:val="0"/>
                  <w:divBdr>
                    <w:top w:val="none" w:sz="0" w:space="0" w:color="auto"/>
                    <w:left w:val="none" w:sz="0" w:space="0" w:color="auto"/>
                    <w:bottom w:val="none" w:sz="0" w:space="0" w:color="auto"/>
                    <w:right w:val="none" w:sz="0" w:space="0" w:color="auto"/>
                  </w:divBdr>
                </w:div>
                <w:div w:id="1683966606">
                  <w:marLeft w:val="640"/>
                  <w:marRight w:val="0"/>
                  <w:marTop w:val="0"/>
                  <w:marBottom w:val="0"/>
                  <w:divBdr>
                    <w:top w:val="none" w:sz="0" w:space="0" w:color="auto"/>
                    <w:left w:val="none" w:sz="0" w:space="0" w:color="auto"/>
                    <w:bottom w:val="none" w:sz="0" w:space="0" w:color="auto"/>
                    <w:right w:val="none" w:sz="0" w:space="0" w:color="auto"/>
                  </w:divBdr>
                </w:div>
                <w:div w:id="1693532944">
                  <w:marLeft w:val="640"/>
                  <w:marRight w:val="0"/>
                  <w:marTop w:val="0"/>
                  <w:marBottom w:val="0"/>
                  <w:divBdr>
                    <w:top w:val="none" w:sz="0" w:space="0" w:color="auto"/>
                    <w:left w:val="none" w:sz="0" w:space="0" w:color="auto"/>
                    <w:bottom w:val="none" w:sz="0" w:space="0" w:color="auto"/>
                    <w:right w:val="none" w:sz="0" w:space="0" w:color="auto"/>
                  </w:divBdr>
                </w:div>
                <w:div w:id="1707370482">
                  <w:marLeft w:val="640"/>
                  <w:marRight w:val="0"/>
                  <w:marTop w:val="0"/>
                  <w:marBottom w:val="0"/>
                  <w:divBdr>
                    <w:top w:val="none" w:sz="0" w:space="0" w:color="auto"/>
                    <w:left w:val="none" w:sz="0" w:space="0" w:color="auto"/>
                    <w:bottom w:val="none" w:sz="0" w:space="0" w:color="auto"/>
                    <w:right w:val="none" w:sz="0" w:space="0" w:color="auto"/>
                  </w:divBdr>
                </w:div>
                <w:div w:id="1707942777">
                  <w:marLeft w:val="640"/>
                  <w:marRight w:val="0"/>
                  <w:marTop w:val="0"/>
                  <w:marBottom w:val="0"/>
                  <w:divBdr>
                    <w:top w:val="none" w:sz="0" w:space="0" w:color="auto"/>
                    <w:left w:val="none" w:sz="0" w:space="0" w:color="auto"/>
                    <w:bottom w:val="none" w:sz="0" w:space="0" w:color="auto"/>
                    <w:right w:val="none" w:sz="0" w:space="0" w:color="auto"/>
                  </w:divBdr>
                </w:div>
                <w:div w:id="1769545272">
                  <w:marLeft w:val="640"/>
                  <w:marRight w:val="0"/>
                  <w:marTop w:val="0"/>
                  <w:marBottom w:val="0"/>
                  <w:divBdr>
                    <w:top w:val="none" w:sz="0" w:space="0" w:color="auto"/>
                    <w:left w:val="none" w:sz="0" w:space="0" w:color="auto"/>
                    <w:bottom w:val="none" w:sz="0" w:space="0" w:color="auto"/>
                    <w:right w:val="none" w:sz="0" w:space="0" w:color="auto"/>
                  </w:divBdr>
                </w:div>
                <w:div w:id="1794975515">
                  <w:marLeft w:val="640"/>
                  <w:marRight w:val="0"/>
                  <w:marTop w:val="0"/>
                  <w:marBottom w:val="0"/>
                  <w:divBdr>
                    <w:top w:val="none" w:sz="0" w:space="0" w:color="auto"/>
                    <w:left w:val="none" w:sz="0" w:space="0" w:color="auto"/>
                    <w:bottom w:val="none" w:sz="0" w:space="0" w:color="auto"/>
                    <w:right w:val="none" w:sz="0" w:space="0" w:color="auto"/>
                  </w:divBdr>
                </w:div>
                <w:div w:id="1807817052">
                  <w:marLeft w:val="640"/>
                  <w:marRight w:val="0"/>
                  <w:marTop w:val="0"/>
                  <w:marBottom w:val="0"/>
                  <w:divBdr>
                    <w:top w:val="none" w:sz="0" w:space="0" w:color="auto"/>
                    <w:left w:val="none" w:sz="0" w:space="0" w:color="auto"/>
                    <w:bottom w:val="none" w:sz="0" w:space="0" w:color="auto"/>
                    <w:right w:val="none" w:sz="0" w:space="0" w:color="auto"/>
                  </w:divBdr>
                </w:div>
                <w:div w:id="1811366106">
                  <w:marLeft w:val="640"/>
                  <w:marRight w:val="0"/>
                  <w:marTop w:val="0"/>
                  <w:marBottom w:val="0"/>
                  <w:divBdr>
                    <w:top w:val="none" w:sz="0" w:space="0" w:color="auto"/>
                    <w:left w:val="none" w:sz="0" w:space="0" w:color="auto"/>
                    <w:bottom w:val="none" w:sz="0" w:space="0" w:color="auto"/>
                    <w:right w:val="none" w:sz="0" w:space="0" w:color="auto"/>
                  </w:divBdr>
                </w:div>
                <w:div w:id="1835533428">
                  <w:marLeft w:val="640"/>
                  <w:marRight w:val="0"/>
                  <w:marTop w:val="0"/>
                  <w:marBottom w:val="0"/>
                  <w:divBdr>
                    <w:top w:val="none" w:sz="0" w:space="0" w:color="auto"/>
                    <w:left w:val="none" w:sz="0" w:space="0" w:color="auto"/>
                    <w:bottom w:val="none" w:sz="0" w:space="0" w:color="auto"/>
                    <w:right w:val="none" w:sz="0" w:space="0" w:color="auto"/>
                  </w:divBdr>
                </w:div>
                <w:div w:id="1921333697">
                  <w:marLeft w:val="640"/>
                  <w:marRight w:val="0"/>
                  <w:marTop w:val="0"/>
                  <w:marBottom w:val="0"/>
                  <w:divBdr>
                    <w:top w:val="none" w:sz="0" w:space="0" w:color="auto"/>
                    <w:left w:val="none" w:sz="0" w:space="0" w:color="auto"/>
                    <w:bottom w:val="none" w:sz="0" w:space="0" w:color="auto"/>
                    <w:right w:val="none" w:sz="0" w:space="0" w:color="auto"/>
                  </w:divBdr>
                </w:div>
                <w:div w:id="1990477412">
                  <w:marLeft w:val="640"/>
                  <w:marRight w:val="0"/>
                  <w:marTop w:val="0"/>
                  <w:marBottom w:val="0"/>
                  <w:divBdr>
                    <w:top w:val="none" w:sz="0" w:space="0" w:color="auto"/>
                    <w:left w:val="none" w:sz="0" w:space="0" w:color="auto"/>
                    <w:bottom w:val="none" w:sz="0" w:space="0" w:color="auto"/>
                    <w:right w:val="none" w:sz="0" w:space="0" w:color="auto"/>
                  </w:divBdr>
                </w:div>
                <w:div w:id="2067794234">
                  <w:marLeft w:val="640"/>
                  <w:marRight w:val="0"/>
                  <w:marTop w:val="0"/>
                  <w:marBottom w:val="0"/>
                  <w:divBdr>
                    <w:top w:val="none" w:sz="0" w:space="0" w:color="auto"/>
                    <w:left w:val="none" w:sz="0" w:space="0" w:color="auto"/>
                    <w:bottom w:val="none" w:sz="0" w:space="0" w:color="auto"/>
                    <w:right w:val="none" w:sz="0" w:space="0" w:color="auto"/>
                  </w:divBdr>
                </w:div>
                <w:div w:id="2082290652">
                  <w:marLeft w:val="640"/>
                  <w:marRight w:val="0"/>
                  <w:marTop w:val="0"/>
                  <w:marBottom w:val="0"/>
                  <w:divBdr>
                    <w:top w:val="none" w:sz="0" w:space="0" w:color="auto"/>
                    <w:left w:val="none" w:sz="0" w:space="0" w:color="auto"/>
                    <w:bottom w:val="none" w:sz="0" w:space="0" w:color="auto"/>
                    <w:right w:val="none" w:sz="0" w:space="0" w:color="auto"/>
                  </w:divBdr>
                </w:div>
                <w:div w:id="2126581049">
                  <w:marLeft w:val="640"/>
                  <w:marRight w:val="0"/>
                  <w:marTop w:val="0"/>
                  <w:marBottom w:val="0"/>
                  <w:divBdr>
                    <w:top w:val="none" w:sz="0" w:space="0" w:color="auto"/>
                    <w:left w:val="none" w:sz="0" w:space="0" w:color="auto"/>
                    <w:bottom w:val="none" w:sz="0" w:space="0" w:color="auto"/>
                    <w:right w:val="none" w:sz="0" w:space="0" w:color="auto"/>
                  </w:divBdr>
                </w:div>
                <w:div w:id="2127263985">
                  <w:marLeft w:val="640"/>
                  <w:marRight w:val="0"/>
                  <w:marTop w:val="0"/>
                  <w:marBottom w:val="0"/>
                  <w:divBdr>
                    <w:top w:val="none" w:sz="0" w:space="0" w:color="auto"/>
                    <w:left w:val="none" w:sz="0" w:space="0" w:color="auto"/>
                    <w:bottom w:val="none" w:sz="0" w:space="0" w:color="auto"/>
                    <w:right w:val="none" w:sz="0" w:space="0" w:color="auto"/>
                  </w:divBdr>
                </w:div>
                <w:div w:id="2140222306">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27042569">
          <w:marLeft w:val="640"/>
          <w:marRight w:val="0"/>
          <w:marTop w:val="0"/>
          <w:marBottom w:val="0"/>
          <w:divBdr>
            <w:top w:val="none" w:sz="0" w:space="0" w:color="auto"/>
            <w:left w:val="none" w:sz="0" w:space="0" w:color="auto"/>
            <w:bottom w:val="none" w:sz="0" w:space="0" w:color="auto"/>
            <w:right w:val="none" w:sz="0" w:space="0" w:color="auto"/>
          </w:divBdr>
        </w:div>
        <w:div w:id="1911843223">
          <w:marLeft w:val="640"/>
          <w:marRight w:val="0"/>
          <w:marTop w:val="0"/>
          <w:marBottom w:val="0"/>
          <w:divBdr>
            <w:top w:val="none" w:sz="0" w:space="0" w:color="auto"/>
            <w:left w:val="none" w:sz="0" w:space="0" w:color="auto"/>
            <w:bottom w:val="none" w:sz="0" w:space="0" w:color="auto"/>
            <w:right w:val="none" w:sz="0" w:space="0" w:color="auto"/>
          </w:divBdr>
        </w:div>
        <w:div w:id="1930652257">
          <w:marLeft w:val="640"/>
          <w:marRight w:val="0"/>
          <w:marTop w:val="0"/>
          <w:marBottom w:val="0"/>
          <w:divBdr>
            <w:top w:val="none" w:sz="0" w:space="0" w:color="auto"/>
            <w:left w:val="none" w:sz="0" w:space="0" w:color="auto"/>
            <w:bottom w:val="none" w:sz="0" w:space="0" w:color="auto"/>
            <w:right w:val="none" w:sz="0" w:space="0" w:color="auto"/>
          </w:divBdr>
        </w:div>
        <w:div w:id="1991471505">
          <w:marLeft w:val="640"/>
          <w:marRight w:val="0"/>
          <w:marTop w:val="0"/>
          <w:marBottom w:val="0"/>
          <w:divBdr>
            <w:top w:val="none" w:sz="0" w:space="0" w:color="auto"/>
            <w:left w:val="none" w:sz="0" w:space="0" w:color="auto"/>
            <w:bottom w:val="none" w:sz="0" w:space="0" w:color="auto"/>
            <w:right w:val="none" w:sz="0" w:space="0" w:color="auto"/>
          </w:divBdr>
        </w:div>
        <w:div w:id="1995255582">
          <w:marLeft w:val="640"/>
          <w:marRight w:val="0"/>
          <w:marTop w:val="0"/>
          <w:marBottom w:val="0"/>
          <w:divBdr>
            <w:top w:val="none" w:sz="0" w:space="0" w:color="auto"/>
            <w:left w:val="none" w:sz="0" w:space="0" w:color="auto"/>
            <w:bottom w:val="none" w:sz="0" w:space="0" w:color="auto"/>
            <w:right w:val="none" w:sz="0" w:space="0" w:color="auto"/>
          </w:divBdr>
        </w:div>
        <w:div w:id="1998417808">
          <w:marLeft w:val="640"/>
          <w:marRight w:val="0"/>
          <w:marTop w:val="0"/>
          <w:marBottom w:val="0"/>
          <w:divBdr>
            <w:top w:val="none" w:sz="0" w:space="0" w:color="auto"/>
            <w:left w:val="none" w:sz="0" w:space="0" w:color="auto"/>
            <w:bottom w:val="none" w:sz="0" w:space="0" w:color="auto"/>
            <w:right w:val="none" w:sz="0" w:space="0" w:color="auto"/>
          </w:divBdr>
        </w:div>
        <w:div w:id="2027051851">
          <w:marLeft w:val="640"/>
          <w:marRight w:val="0"/>
          <w:marTop w:val="0"/>
          <w:marBottom w:val="0"/>
          <w:divBdr>
            <w:top w:val="none" w:sz="0" w:space="0" w:color="auto"/>
            <w:left w:val="none" w:sz="0" w:space="0" w:color="auto"/>
            <w:bottom w:val="none" w:sz="0" w:space="0" w:color="auto"/>
            <w:right w:val="none" w:sz="0" w:space="0" w:color="auto"/>
          </w:divBdr>
        </w:div>
        <w:div w:id="2049641790">
          <w:marLeft w:val="640"/>
          <w:marRight w:val="0"/>
          <w:marTop w:val="0"/>
          <w:marBottom w:val="0"/>
          <w:divBdr>
            <w:top w:val="none" w:sz="0" w:space="0" w:color="auto"/>
            <w:left w:val="none" w:sz="0" w:space="0" w:color="auto"/>
            <w:bottom w:val="none" w:sz="0" w:space="0" w:color="auto"/>
            <w:right w:val="none" w:sz="0" w:space="0" w:color="auto"/>
          </w:divBdr>
        </w:div>
        <w:div w:id="2119517175">
          <w:marLeft w:val="640"/>
          <w:marRight w:val="0"/>
          <w:marTop w:val="0"/>
          <w:marBottom w:val="0"/>
          <w:divBdr>
            <w:top w:val="none" w:sz="0" w:space="0" w:color="auto"/>
            <w:left w:val="none" w:sz="0" w:space="0" w:color="auto"/>
            <w:bottom w:val="none" w:sz="0" w:space="0" w:color="auto"/>
            <w:right w:val="none" w:sz="0" w:space="0" w:color="auto"/>
          </w:divBdr>
        </w:div>
      </w:divsChild>
    </w:div>
    <w:div w:id="1258515982">
      <w:bodyDiv w:val="1"/>
      <w:marLeft w:val="0"/>
      <w:marRight w:val="0"/>
      <w:marTop w:val="0"/>
      <w:marBottom w:val="0"/>
      <w:divBdr>
        <w:top w:val="none" w:sz="0" w:space="0" w:color="auto"/>
        <w:left w:val="none" w:sz="0" w:space="0" w:color="auto"/>
        <w:bottom w:val="none" w:sz="0" w:space="0" w:color="auto"/>
        <w:right w:val="none" w:sz="0" w:space="0" w:color="auto"/>
      </w:divBdr>
      <w:divsChild>
        <w:div w:id="85579">
          <w:marLeft w:val="640"/>
          <w:marRight w:val="0"/>
          <w:marTop w:val="0"/>
          <w:marBottom w:val="0"/>
          <w:divBdr>
            <w:top w:val="none" w:sz="0" w:space="0" w:color="auto"/>
            <w:left w:val="none" w:sz="0" w:space="0" w:color="auto"/>
            <w:bottom w:val="none" w:sz="0" w:space="0" w:color="auto"/>
            <w:right w:val="none" w:sz="0" w:space="0" w:color="auto"/>
          </w:divBdr>
        </w:div>
        <w:div w:id="42802390">
          <w:marLeft w:val="640"/>
          <w:marRight w:val="0"/>
          <w:marTop w:val="0"/>
          <w:marBottom w:val="0"/>
          <w:divBdr>
            <w:top w:val="none" w:sz="0" w:space="0" w:color="auto"/>
            <w:left w:val="none" w:sz="0" w:space="0" w:color="auto"/>
            <w:bottom w:val="none" w:sz="0" w:space="0" w:color="auto"/>
            <w:right w:val="none" w:sz="0" w:space="0" w:color="auto"/>
          </w:divBdr>
        </w:div>
        <w:div w:id="48916854">
          <w:marLeft w:val="640"/>
          <w:marRight w:val="0"/>
          <w:marTop w:val="0"/>
          <w:marBottom w:val="0"/>
          <w:divBdr>
            <w:top w:val="none" w:sz="0" w:space="0" w:color="auto"/>
            <w:left w:val="none" w:sz="0" w:space="0" w:color="auto"/>
            <w:bottom w:val="none" w:sz="0" w:space="0" w:color="auto"/>
            <w:right w:val="none" w:sz="0" w:space="0" w:color="auto"/>
          </w:divBdr>
        </w:div>
        <w:div w:id="278728800">
          <w:marLeft w:val="640"/>
          <w:marRight w:val="0"/>
          <w:marTop w:val="0"/>
          <w:marBottom w:val="0"/>
          <w:divBdr>
            <w:top w:val="none" w:sz="0" w:space="0" w:color="auto"/>
            <w:left w:val="none" w:sz="0" w:space="0" w:color="auto"/>
            <w:bottom w:val="none" w:sz="0" w:space="0" w:color="auto"/>
            <w:right w:val="none" w:sz="0" w:space="0" w:color="auto"/>
          </w:divBdr>
        </w:div>
        <w:div w:id="282538954">
          <w:marLeft w:val="640"/>
          <w:marRight w:val="0"/>
          <w:marTop w:val="0"/>
          <w:marBottom w:val="0"/>
          <w:divBdr>
            <w:top w:val="none" w:sz="0" w:space="0" w:color="auto"/>
            <w:left w:val="none" w:sz="0" w:space="0" w:color="auto"/>
            <w:bottom w:val="none" w:sz="0" w:space="0" w:color="auto"/>
            <w:right w:val="none" w:sz="0" w:space="0" w:color="auto"/>
          </w:divBdr>
        </w:div>
        <w:div w:id="348605252">
          <w:marLeft w:val="640"/>
          <w:marRight w:val="0"/>
          <w:marTop w:val="0"/>
          <w:marBottom w:val="0"/>
          <w:divBdr>
            <w:top w:val="none" w:sz="0" w:space="0" w:color="auto"/>
            <w:left w:val="none" w:sz="0" w:space="0" w:color="auto"/>
            <w:bottom w:val="none" w:sz="0" w:space="0" w:color="auto"/>
            <w:right w:val="none" w:sz="0" w:space="0" w:color="auto"/>
          </w:divBdr>
        </w:div>
        <w:div w:id="402996871">
          <w:marLeft w:val="640"/>
          <w:marRight w:val="0"/>
          <w:marTop w:val="0"/>
          <w:marBottom w:val="0"/>
          <w:divBdr>
            <w:top w:val="none" w:sz="0" w:space="0" w:color="auto"/>
            <w:left w:val="none" w:sz="0" w:space="0" w:color="auto"/>
            <w:bottom w:val="none" w:sz="0" w:space="0" w:color="auto"/>
            <w:right w:val="none" w:sz="0" w:space="0" w:color="auto"/>
          </w:divBdr>
        </w:div>
        <w:div w:id="452554450">
          <w:marLeft w:val="640"/>
          <w:marRight w:val="0"/>
          <w:marTop w:val="0"/>
          <w:marBottom w:val="0"/>
          <w:divBdr>
            <w:top w:val="none" w:sz="0" w:space="0" w:color="auto"/>
            <w:left w:val="none" w:sz="0" w:space="0" w:color="auto"/>
            <w:bottom w:val="none" w:sz="0" w:space="0" w:color="auto"/>
            <w:right w:val="none" w:sz="0" w:space="0" w:color="auto"/>
          </w:divBdr>
        </w:div>
        <w:div w:id="471144518">
          <w:marLeft w:val="640"/>
          <w:marRight w:val="0"/>
          <w:marTop w:val="0"/>
          <w:marBottom w:val="0"/>
          <w:divBdr>
            <w:top w:val="none" w:sz="0" w:space="0" w:color="auto"/>
            <w:left w:val="none" w:sz="0" w:space="0" w:color="auto"/>
            <w:bottom w:val="none" w:sz="0" w:space="0" w:color="auto"/>
            <w:right w:val="none" w:sz="0" w:space="0" w:color="auto"/>
          </w:divBdr>
        </w:div>
        <w:div w:id="594098593">
          <w:marLeft w:val="640"/>
          <w:marRight w:val="0"/>
          <w:marTop w:val="0"/>
          <w:marBottom w:val="0"/>
          <w:divBdr>
            <w:top w:val="none" w:sz="0" w:space="0" w:color="auto"/>
            <w:left w:val="none" w:sz="0" w:space="0" w:color="auto"/>
            <w:bottom w:val="none" w:sz="0" w:space="0" w:color="auto"/>
            <w:right w:val="none" w:sz="0" w:space="0" w:color="auto"/>
          </w:divBdr>
        </w:div>
        <w:div w:id="642658325">
          <w:marLeft w:val="640"/>
          <w:marRight w:val="0"/>
          <w:marTop w:val="0"/>
          <w:marBottom w:val="0"/>
          <w:divBdr>
            <w:top w:val="none" w:sz="0" w:space="0" w:color="auto"/>
            <w:left w:val="none" w:sz="0" w:space="0" w:color="auto"/>
            <w:bottom w:val="none" w:sz="0" w:space="0" w:color="auto"/>
            <w:right w:val="none" w:sz="0" w:space="0" w:color="auto"/>
          </w:divBdr>
        </w:div>
        <w:div w:id="647325813">
          <w:marLeft w:val="640"/>
          <w:marRight w:val="0"/>
          <w:marTop w:val="0"/>
          <w:marBottom w:val="0"/>
          <w:divBdr>
            <w:top w:val="none" w:sz="0" w:space="0" w:color="auto"/>
            <w:left w:val="none" w:sz="0" w:space="0" w:color="auto"/>
            <w:bottom w:val="none" w:sz="0" w:space="0" w:color="auto"/>
            <w:right w:val="none" w:sz="0" w:space="0" w:color="auto"/>
          </w:divBdr>
        </w:div>
        <w:div w:id="667288857">
          <w:marLeft w:val="640"/>
          <w:marRight w:val="0"/>
          <w:marTop w:val="0"/>
          <w:marBottom w:val="0"/>
          <w:divBdr>
            <w:top w:val="none" w:sz="0" w:space="0" w:color="auto"/>
            <w:left w:val="none" w:sz="0" w:space="0" w:color="auto"/>
            <w:bottom w:val="none" w:sz="0" w:space="0" w:color="auto"/>
            <w:right w:val="none" w:sz="0" w:space="0" w:color="auto"/>
          </w:divBdr>
        </w:div>
        <w:div w:id="674958510">
          <w:marLeft w:val="640"/>
          <w:marRight w:val="0"/>
          <w:marTop w:val="0"/>
          <w:marBottom w:val="0"/>
          <w:divBdr>
            <w:top w:val="none" w:sz="0" w:space="0" w:color="auto"/>
            <w:left w:val="none" w:sz="0" w:space="0" w:color="auto"/>
            <w:bottom w:val="none" w:sz="0" w:space="0" w:color="auto"/>
            <w:right w:val="none" w:sz="0" w:space="0" w:color="auto"/>
          </w:divBdr>
        </w:div>
        <w:div w:id="720518644">
          <w:marLeft w:val="640"/>
          <w:marRight w:val="0"/>
          <w:marTop w:val="0"/>
          <w:marBottom w:val="0"/>
          <w:divBdr>
            <w:top w:val="none" w:sz="0" w:space="0" w:color="auto"/>
            <w:left w:val="none" w:sz="0" w:space="0" w:color="auto"/>
            <w:bottom w:val="none" w:sz="0" w:space="0" w:color="auto"/>
            <w:right w:val="none" w:sz="0" w:space="0" w:color="auto"/>
          </w:divBdr>
        </w:div>
        <w:div w:id="738136336">
          <w:marLeft w:val="640"/>
          <w:marRight w:val="0"/>
          <w:marTop w:val="0"/>
          <w:marBottom w:val="0"/>
          <w:divBdr>
            <w:top w:val="none" w:sz="0" w:space="0" w:color="auto"/>
            <w:left w:val="none" w:sz="0" w:space="0" w:color="auto"/>
            <w:bottom w:val="none" w:sz="0" w:space="0" w:color="auto"/>
            <w:right w:val="none" w:sz="0" w:space="0" w:color="auto"/>
          </w:divBdr>
        </w:div>
        <w:div w:id="770004225">
          <w:marLeft w:val="640"/>
          <w:marRight w:val="0"/>
          <w:marTop w:val="0"/>
          <w:marBottom w:val="0"/>
          <w:divBdr>
            <w:top w:val="none" w:sz="0" w:space="0" w:color="auto"/>
            <w:left w:val="none" w:sz="0" w:space="0" w:color="auto"/>
            <w:bottom w:val="none" w:sz="0" w:space="0" w:color="auto"/>
            <w:right w:val="none" w:sz="0" w:space="0" w:color="auto"/>
          </w:divBdr>
        </w:div>
        <w:div w:id="816066468">
          <w:marLeft w:val="640"/>
          <w:marRight w:val="0"/>
          <w:marTop w:val="0"/>
          <w:marBottom w:val="0"/>
          <w:divBdr>
            <w:top w:val="none" w:sz="0" w:space="0" w:color="auto"/>
            <w:left w:val="none" w:sz="0" w:space="0" w:color="auto"/>
            <w:bottom w:val="none" w:sz="0" w:space="0" w:color="auto"/>
            <w:right w:val="none" w:sz="0" w:space="0" w:color="auto"/>
          </w:divBdr>
        </w:div>
        <w:div w:id="832379410">
          <w:marLeft w:val="640"/>
          <w:marRight w:val="0"/>
          <w:marTop w:val="0"/>
          <w:marBottom w:val="0"/>
          <w:divBdr>
            <w:top w:val="none" w:sz="0" w:space="0" w:color="auto"/>
            <w:left w:val="none" w:sz="0" w:space="0" w:color="auto"/>
            <w:bottom w:val="none" w:sz="0" w:space="0" w:color="auto"/>
            <w:right w:val="none" w:sz="0" w:space="0" w:color="auto"/>
          </w:divBdr>
        </w:div>
        <w:div w:id="862135056">
          <w:marLeft w:val="640"/>
          <w:marRight w:val="0"/>
          <w:marTop w:val="0"/>
          <w:marBottom w:val="0"/>
          <w:divBdr>
            <w:top w:val="none" w:sz="0" w:space="0" w:color="auto"/>
            <w:left w:val="none" w:sz="0" w:space="0" w:color="auto"/>
            <w:bottom w:val="none" w:sz="0" w:space="0" w:color="auto"/>
            <w:right w:val="none" w:sz="0" w:space="0" w:color="auto"/>
          </w:divBdr>
        </w:div>
        <w:div w:id="868950676">
          <w:marLeft w:val="640"/>
          <w:marRight w:val="0"/>
          <w:marTop w:val="0"/>
          <w:marBottom w:val="0"/>
          <w:divBdr>
            <w:top w:val="none" w:sz="0" w:space="0" w:color="auto"/>
            <w:left w:val="none" w:sz="0" w:space="0" w:color="auto"/>
            <w:bottom w:val="none" w:sz="0" w:space="0" w:color="auto"/>
            <w:right w:val="none" w:sz="0" w:space="0" w:color="auto"/>
          </w:divBdr>
        </w:div>
        <w:div w:id="941373215">
          <w:marLeft w:val="640"/>
          <w:marRight w:val="0"/>
          <w:marTop w:val="0"/>
          <w:marBottom w:val="0"/>
          <w:divBdr>
            <w:top w:val="none" w:sz="0" w:space="0" w:color="auto"/>
            <w:left w:val="none" w:sz="0" w:space="0" w:color="auto"/>
            <w:bottom w:val="none" w:sz="0" w:space="0" w:color="auto"/>
            <w:right w:val="none" w:sz="0" w:space="0" w:color="auto"/>
          </w:divBdr>
        </w:div>
        <w:div w:id="942421455">
          <w:marLeft w:val="640"/>
          <w:marRight w:val="0"/>
          <w:marTop w:val="0"/>
          <w:marBottom w:val="0"/>
          <w:divBdr>
            <w:top w:val="none" w:sz="0" w:space="0" w:color="auto"/>
            <w:left w:val="none" w:sz="0" w:space="0" w:color="auto"/>
            <w:bottom w:val="none" w:sz="0" w:space="0" w:color="auto"/>
            <w:right w:val="none" w:sz="0" w:space="0" w:color="auto"/>
          </w:divBdr>
        </w:div>
        <w:div w:id="956136343">
          <w:marLeft w:val="640"/>
          <w:marRight w:val="0"/>
          <w:marTop w:val="0"/>
          <w:marBottom w:val="0"/>
          <w:divBdr>
            <w:top w:val="none" w:sz="0" w:space="0" w:color="auto"/>
            <w:left w:val="none" w:sz="0" w:space="0" w:color="auto"/>
            <w:bottom w:val="none" w:sz="0" w:space="0" w:color="auto"/>
            <w:right w:val="none" w:sz="0" w:space="0" w:color="auto"/>
          </w:divBdr>
        </w:div>
        <w:div w:id="1012417748">
          <w:marLeft w:val="640"/>
          <w:marRight w:val="0"/>
          <w:marTop w:val="0"/>
          <w:marBottom w:val="0"/>
          <w:divBdr>
            <w:top w:val="none" w:sz="0" w:space="0" w:color="auto"/>
            <w:left w:val="none" w:sz="0" w:space="0" w:color="auto"/>
            <w:bottom w:val="none" w:sz="0" w:space="0" w:color="auto"/>
            <w:right w:val="none" w:sz="0" w:space="0" w:color="auto"/>
          </w:divBdr>
        </w:div>
        <w:div w:id="1055085961">
          <w:marLeft w:val="640"/>
          <w:marRight w:val="0"/>
          <w:marTop w:val="0"/>
          <w:marBottom w:val="0"/>
          <w:divBdr>
            <w:top w:val="none" w:sz="0" w:space="0" w:color="auto"/>
            <w:left w:val="none" w:sz="0" w:space="0" w:color="auto"/>
            <w:bottom w:val="none" w:sz="0" w:space="0" w:color="auto"/>
            <w:right w:val="none" w:sz="0" w:space="0" w:color="auto"/>
          </w:divBdr>
        </w:div>
        <w:div w:id="1086878847">
          <w:marLeft w:val="640"/>
          <w:marRight w:val="0"/>
          <w:marTop w:val="0"/>
          <w:marBottom w:val="0"/>
          <w:divBdr>
            <w:top w:val="none" w:sz="0" w:space="0" w:color="auto"/>
            <w:left w:val="none" w:sz="0" w:space="0" w:color="auto"/>
            <w:bottom w:val="none" w:sz="0" w:space="0" w:color="auto"/>
            <w:right w:val="none" w:sz="0" w:space="0" w:color="auto"/>
          </w:divBdr>
        </w:div>
        <w:div w:id="1109161080">
          <w:marLeft w:val="640"/>
          <w:marRight w:val="0"/>
          <w:marTop w:val="0"/>
          <w:marBottom w:val="0"/>
          <w:divBdr>
            <w:top w:val="none" w:sz="0" w:space="0" w:color="auto"/>
            <w:left w:val="none" w:sz="0" w:space="0" w:color="auto"/>
            <w:bottom w:val="none" w:sz="0" w:space="0" w:color="auto"/>
            <w:right w:val="none" w:sz="0" w:space="0" w:color="auto"/>
          </w:divBdr>
        </w:div>
        <w:div w:id="1112166935">
          <w:marLeft w:val="640"/>
          <w:marRight w:val="0"/>
          <w:marTop w:val="0"/>
          <w:marBottom w:val="0"/>
          <w:divBdr>
            <w:top w:val="none" w:sz="0" w:space="0" w:color="auto"/>
            <w:left w:val="none" w:sz="0" w:space="0" w:color="auto"/>
            <w:bottom w:val="none" w:sz="0" w:space="0" w:color="auto"/>
            <w:right w:val="none" w:sz="0" w:space="0" w:color="auto"/>
          </w:divBdr>
        </w:div>
        <w:div w:id="1142848285">
          <w:marLeft w:val="640"/>
          <w:marRight w:val="0"/>
          <w:marTop w:val="0"/>
          <w:marBottom w:val="0"/>
          <w:divBdr>
            <w:top w:val="none" w:sz="0" w:space="0" w:color="auto"/>
            <w:left w:val="none" w:sz="0" w:space="0" w:color="auto"/>
            <w:bottom w:val="none" w:sz="0" w:space="0" w:color="auto"/>
            <w:right w:val="none" w:sz="0" w:space="0" w:color="auto"/>
          </w:divBdr>
        </w:div>
        <w:div w:id="1146046006">
          <w:marLeft w:val="640"/>
          <w:marRight w:val="0"/>
          <w:marTop w:val="0"/>
          <w:marBottom w:val="0"/>
          <w:divBdr>
            <w:top w:val="none" w:sz="0" w:space="0" w:color="auto"/>
            <w:left w:val="none" w:sz="0" w:space="0" w:color="auto"/>
            <w:bottom w:val="none" w:sz="0" w:space="0" w:color="auto"/>
            <w:right w:val="none" w:sz="0" w:space="0" w:color="auto"/>
          </w:divBdr>
        </w:div>
        <w:div w:id="1168785655">
          <w:marLeft w:val="640"/>
          <w:marRight w:val="0"/>
          <w:marTop w:val="0"/>
          <w:marBottom w:val="0"/>
          <w:divBdr>
            <w:top w:val="none" w:sz="0" w:space="0" w:color="auto"/>
            <w:left w:val="none" w:sz="0" w:space="0" w:color="auto"/>
            <w:bottom w:val="none" w:sz="0" w:space="0" w:color="auto"/>
            <w:right w:val="none" w:sz="0" w:space="0" w:color="auto"/>
          </w:divBdr>
        </w:div>
        <w:div w:id="1183204954">
          <w:marLeft w:val="640"/>
          <w:marRight w:val="0"/>
          <w:marTop w:val="0"/>
          <w:marBottom w:val="0"/>
          <w:divBdr>
            <w:top w:val="none" w:sz="0" w:space="0" w:color="auto"/>
            <w:left w:val="none" w:sz="0" w:space="0" w:color="auto"/>
            <w:bottom w:val="none" w:sz="0" w:space="0" w:color="auto"/>
            <w:right w:val="none" w:sz="0" w:space="0" w:color="auto"/>
          </w:divBdr>
        </w:div>
        <w:div w:id="1200163956">
          <w:marLeft w:val="640"/>
          <w:marRight w:val="0"/>
          <w:marTop w:val="0"/>
          <w:marBottom w:val="0"/>
          <w:divBdr>
            <w:top w:val="none" w:sz="0" w:space="0" w:color="auto"/>
            <w:left w:val="none" w:sz="0" w:space="0" w:color="auto"/>
            <w:bottom w:val="none" w:sz="0" w:space="0" w:color="auto"/>
            <w:right w:val="none" w:sz="0" w:space="0" w:color="auto"/>
          </w:divBdr>
        </w:div>
        <w:div w:id="1213081109">
          <w:marLeft w:val="640"/>
          <w:marRight w:val="0"/>
          <w:marTop w:val="0"/>
          <w:marBottom w:val="0"/>
          <w:divBdr>
            <w:top w:val="none" w:sz="0" w:space="0" w:color="auto"/>
            <w:left w:val="none" w:sz="0" w:space="0" w:color="auto"/>
            <w:bottom w:val="none" w:sz="0" w:space="0" w:color="auto"/>
            <w:right w:val="none" w:sz="0" w:space="0" w:color="auto"/>
          </w:divBdr>
        </w:div>
        <w:div w:id="1231382675">
          <w:marLeft w:val="640"/>
          <w:marRight w:val="0"/>
          <w:marTop w:val="0"/>
          <w:marBottom w:val="0"/>
          <w:divBdr>
            <w:top w:val="none" w:sz="0" w:space="0" w:color="auto"/>
            <w:left w:val="none" w:sz="0" w:space="0" w:color="auto"/>
            <w:bottom w:val="none" w:sz="0" w:space="0" w:color="auto"/>
            <w:right w:val="none" w:sz="0" w:space="0" w:color="auto"/>
          </w:divBdr>
        </w:div>
        <w:div w:id="1252354637">
          <w:marLeft w:val="640"/>
          <w:marRight w:val="0"/>
          <w:marTop w:val="0"/>
          <w:marBottom w:val="0"/>
          <w:divBdr>
            <w:top w:val="none" w:sz="0" w:space="0" w:color="auto"/>
            <w:left w:val="none" w:sz="0" w:space="0" w:color="auto"/>
            <w:bottom w:val="none" w:sz="0" w:space="0" w:color="auto"/>
            <w:right w:val="none" w:sz="0" w:space="0" w:color="auto"/>
          </w:divBdr>
        </w:div>
        <w:div w:id="1253126189">
          <w:marLeft w:val="640"/>
          <w:marRight w:val="0"/>
          <w:marTop w:val="0"/>
          <w:marBottom w:val="0"/>
          <w:divBdr>
            <w:top w:val="none" w:sz="0" w:space="0" w:color="auto"/>
            <w:left w:val="none" w:sz="0" w:space="0" w:color="auto"/>
            <w:bottom w:val="none" w:sz="0" w:space="0" w:color="auto"/>
            <w:right w:val="none" w:sz="0" w:space="0" w:color="auto"/>
          </w:divBdr>
        </w:div>
        <w:div w:id="1345934609">
          <w:marLeft w:val="640"/>
          <w:marRight w:val="0"/>
          <w:marTop w:val="0"/>
          <w:marBottom w:val="0"/>
          <w:divBdr>
            <w:top w:val="none" w:sz="0" w:space="0" w:color="auto"/>
            <w:left w:val="none" w:sz="0" w:space="0" w:color="auto"/>
            <w:bottom w:val="none" w:sz="0" w:space="0" w:color="auto"/>
            <w:right w:val="none" w:sz="0" w:space="0" w:color="auto"/>
          </w:divBdr>
        </w:div>
        <w:div w:id="1360544209">
          <w:marLeft w:val="640"/>
          <w:marRight w:val="0"/>
          <w:marTop w:val="0"/>
          <w:marBottom w:val="0"/>
          <w:divBdr>
            <w:top w:val="none" w:sz="0" w:space="0" w:color="auto"/>
            <w:left w:val="none" w:sz="0" w:space="0" w:color="auto"/>
            <w:bottom w:val="none" w:sz="0" w:space="0" w:color="auto"/>
            <w:right w:val="none" w:sz="0" w:space="0" w:color="auto"/>
          </w:divBdr>
        </w:div>
        <w:div w:id="1379012135">
          <w:marLeft w:val="640"/>
          <w:marRight w:val="0"/>
          <w:marTop w:val="0"/>
          <w:marBottom w:val="0"/>
          <w:divBdr>
            <w:top w:val="none" w:sz="0" w:space="0" w:color="auto"/>
            <w:left w:val="none" w:sz="0" w:space="0" w:color="auto"/>
            <w:bottom w:val="none" w:sz="0" w:space="0" w:color="auto"/>
            <w:right w:val="none" w:sz="0" w:space="0" w:color="auto"/>
          </w:divBdr>
        </w:div>
        <w:div w:id="1474443612">
          <w:marLeft w:val="640"/>
          <w:marRight w:val="0"/>
          <w:marTop w:val="0"/>
          <w:marBottom w:val="0"/>
          <w:divBdr>
            <w:top w:val="none" w:sz="0" w:space="0" w:color="auto"/>
            <w:left w:val="none" w:sz="0" w:space="0" w:color="auto"/>
            <w:bottom w:val="none" w:sz="0" w:space="0" w:color="auto"/>
            <w:right w:val="none" w:sz="0" w:space="0" w:color="auto"/>
          </w:divBdr>
        </w:div>
        <w:div w:id="1493596726">
          <w:marLeft w:val="640"/>
          <w:marRight w:val="0"/>
          <w:marTop w:val="0"/>
          <w:marBottom w:val="0"/>
          <w:divBdr>
            <w:top w:val="none" w:sz="0" w:space="0" w:color="auto"/>
            <w:left w:val="none" w:sz="0" w:space="0" w:color="auto"/>
            <w:bottom w:val="none" w:sz="0" w:space="0" w:color="auto"/>
            <w:right w:val="none" w:sz="0" w:space="0" w:color="auto"/>
          </w:divBdr>
        </w:div>
        <w:div w:id="1514294384">
          <w:marLeft w:val="640"/>
          <w:marRight w:val="0"/>
          <w:marTop w:val="0"/>
          <w:marBottom w:val="0"/>
          <w:divBdr>
            <w:top w:val="none" w:sz="0" w:space="0" w:color="auto"/>
            <w:left w:val="none" w:sz="0" w:space="0" w:color="auto"/>
            <w:bottom w:val="none" w:sz="0" w:space="0" w:color="auto"/>
            <w:right w:val="none" w:sz="0" w:space="0" w:color="auto"/>
          </w:divBdr>
        </w:div>
        <w:div w:id="1519199608">
          <w:marLeft w:val="640"/>
          <w:marRight w:val="0"/>
          <w:marTop w:val="0"/>
          <w:marBottom w:val="0"/>
          <w:divBdr>
            <w:top w:val="none" w:sz="0" w:space="0" w:color="auto"/>
            <w:left w:val="none" w:sz="0" w:space="0" w:color="auto"/>
            <w:bottom w:val="none" w:sz="0" w:space="0" w:color="auto"/>
            <w:right w:val="none" w:sz="0" w:space="0" w:color="auto"/>
          </w:divBdr>
        </w:div>
        <w:div w:id="1530875681">
          <w:marLeft w:val="640"/>
          <w:marRight w:val="0"/>
          <w:marTop w:val="0"/>
          <w:marBottom w:val="0"/>
          <w:divBdr>
            <w:top w:val="none" w:sz="0" w:space="0" w:color="auto"/>
            <w:left w:val="none" w:sz="0" w:space="0" w:color="auto"/>
            <w:bottom w:val="none" w:sz="0" w:space="0" w:color="auto"/>
            <w:right w:val="none" w:sz="0" w:space="0" w:color="auto"/>
          </w:divBdr>
        </w:div>
        <w:div w:id="1587575630">
          <w:marLeft w:val="640"/>
          <w:marRight w:val="0"/>
          <w:marTop w:val="0"/>
          <w:marBottom w:val="0"/>
          <w:divBdr>
            <w:top w:val="none" w:sz="0" w:space="0" w:color="auto"/>
            <w:left w:val="none" w:sz="0" w:space="0" w:color="auto"/>
            <w:bottom w:val="none" w:sz="0" w:space="0" w:color="auto"/>
            <w:right w:val="none" w:sz="0" w:space="0" w:color="auto"/>
          </w:divBdr>
        </w:div>
        <w:div w:id="1597399278">
          <w:marLeft w:val="640"/>
          <w:marRight w:val="0"/>
          <w:marTop w:val="0"/>
          <w:marBottom w:val="0"/>
          <w:divBdr>
            <w:top w:val="none" w:sz="0" w:space="0" w:color="auto"/>
            <w:left w:val="none" w:sz="0" w:space="0" w:color="auto"/>
            <w:bottom w:val="none" w:sz="0" w:space="0" w:color="auto"/>
            <w:right w:val="none" w:sz="0" w:space="0" w:color="auto"/>
          </w:divBdr>
        </w:div>
        <w:div w:id="1598900442">
          <w:marLeft w:val="640"/>
          <w:marRight w:val="0"/>
          <w:marTop w:val="0"/>
          <w:marBottom w:val="0"/>
          <w:divBdr>
            <w:top w:val="none" w:sz="0" w:space="0" w:color="auto"/>
            <w:left w:val="none" w:sz="0" w:space="0" w:color="auto"/>
            <w:bottom w:val="none" w:sz="0" w:space="0" w:color="auto"/>
            <w:right w:val="none" w:sz="0" w:space="0" w:color="auto"/>
          </w:divBdr>
        </w:div>
        <w:div w:id="1604876357">
          <w:marLeft w:val="640"/>
          <w:marRight w:val="0"/>
          <w:marTop w:val="0"/>
          <w:marBottom w:val="0"/>
          <w:divBdr>
            <w:top w:val="none" w:sz="0" w:space="0" w:color="auto"/>
            <w:left w:val="none" w:sz="0" w:space="0" w:color="auto"/>
            <w:bottom w:val="none" w:sz="0" w:space="0" w:color="auto"/>
            <w:right w:val="none" w:sz="0" w:space="0" w:color="auto"/>
          </w:divBdr>
        </w:div>
        <w:div w:id="1653290100">
          <w:marLeft w:val="640"/>
          <w:marRight w:val="0"/>
          <w:marTop w:val="0"/>
          <w:marBottom w:val="0"/>
          <w:divBdr>
            <w:top w:val="none" w:sz="0" w:space="0" w:color="auto"/>
            <w:left w:val="none" w:sz="0" w:space="0" w:color="auto"/>
            <w:bottom w:val="none" w:sz="0" w:space="0" w:color="auto"/>
            <w:right w:val="none" w:sz="0" w:space="0" w:color="auto"/>
          </w:divBdr>
        </w:div>
        <w:div w:id="1653366400">
          <w:marLeft w:val="640"/>
          <w:marRight w:val="0"/>
          <w:marTop w:val="0"/>
          <w:marBottom w:val="0"/>
          <w:divBdr>
            <w:top w:val="none" w:sz="0" w:space="0" w:color="auto"/>
            <w:left w:val="none" w:sz="0" w:space="0" w:color="auto"/>
            <w:bottom w:val="none" w:sz="0" w:space="0" w:color="auto"/>
            <w:right w:val="none" w:sz="0" w:space="0" w:color="auto"/>
          </w:divBdr>
        </w:div>
        <w:div w:id="1715158978">
          <w:marLeft w:val="640"/>
          <w:marRight w:val="0"/>
          <w:marTop w:val="0"/>
          <w:marBottom w:val="0"/>
          <w:divBdr>
            <w:top w:val="none" w:sz="0" w:space="0" w:color="auto"/>
            <w:left w:val="none" w:sz="0" w:space="0" w:color="auto"/>
            <w:bottom w:val="none" w:sz="0" w:space="0" w:color="auto"/>
            <w:right w:val="none" w:sz="0" w:space="0" w:color="auto"/>
          </w:divBdr>
        </w:div>
        <w:div w:id="1780950838">
          <w:marLeft w:val="640"/>
          <w:marRight w:val="0"/>
          <w:marTop w:val="0"/>
          <w:marBottom w:val="0"/>
          <w:divBdr>
            <w:top w:val="none" w:sz="0" w:space="0" w:color="auto"/>
            <w:left w:val="none" w:sz="0" w:space="0" w:color="auto"/>
            <w:bottom w:val="none" w:sz="0" w:space="0" w:color="auto"/>
            <w:right w:val="none" w:sz="0" w:space="0" w:color="auto"/>
          </w:divBdr>
        </w:div>
        <w:div w:id="1782803181">
          <w:marLeft w:val="640"/>
          <w:marRight w:val="0"/>
          <w:marTop w:val="0"/>
          <w:marBottom w:val="0"/>
          <w:divBdr>
            <w:top w:val="none" w:sz="0" w:space="0" w:color="auto"/>
            <w:left w:val="none" w:sz="0" w:space="0" w:color="auto"/>
            <w:bottom w:val="none" w:sz="0" w:space="0" w:color="auto"/>
            <w:right w:val="none" w:sz="0" w:space="0" w:color="auto"/>
          </w:divBdr>
        </w:div>
        <w:div w:id="1793790101">
          <w:marLeft w:val="640"/>
          <w:marRight w:val="0"/>
          <w:marTop w:val="0"/>
          <w:marBottom w:val="0"/>
          <w:divBdr>
            <w:top w:val="none" w:sz="0" w:space="0" w:color="auto"/>
            <w:left w:val="none" w:sz="0" w:space="0" w:color="auto"/>
            <w:bottom w:val="none" w:sz="0" w:space="0" w:color="auto"/>
            <w:right w:val="none" w:sz="0" w:space="0" w:color="auto"/>
          </w:divBdr>
        </w:div>
        <w:div w:id="1824353288">
          <w:marLeft w:val="640"/>
          <w:marRight w:val="0"/>
          <w:marTop w:val="0"/>
          <w:marBottom w:val="0"/>
          <w:divBdr>
            <w:top w:val="none" w:sz="0" w:space="0" w:color="auto"/>
            <w:left w:val="none" w:sz="0" w:space="0" w:color="auto"/>
            <w:bottom w:val="none" w:sz="0" w:space="0" w:color="auto"/>
            <w:right w:val="none" w:sz="0" w:space="0" w:color="auto"/>
          </w:divBdr>
        </w:div>
        <w:div w:id="1830053900">
          <w:marLeft w:val="640"/>
          <w:marRight w:val="0"/>
          <w:marTop w:val="0"/>
          <w:marBottom w:val="0"/>
          <w:divBdr>
            <w:top w:val="none" w:sz="0" w:space="0" w:color="auto"/>
            <w:left w:val="none" w:sz="0" w:space="0" w:color="auto"/>
            <w:bottom w:val="none" w:sz="0" w:space="0" w:color="auto"/>
            <w:right w:val="none" w:sz="0" w:space="0" w:color="auto"/>
          </w:divBdr>
        </w:div>
        <w:div w:id="1892958189">
          <w:marLeft w:val="640"/>
          <w:marRight w:val="0"/>
          <w:marTop w:val="0"/>
          <w:marBottom w:val="0"/>
          <w:divBdr>
            <w:top w:val="none" w:sz="0" w:space="0" w:color="auto"/>
            <w:left w:val="none" w:sz="0" w:space="0" w:color="auto"/>
            <w:bottom w:val="none" w:sz="0" w:space="0" w:color="auto"/>
            <w:right w:val="none" w:sz="0" w:space="0" w:color="auto"/>
          </w:divBdr>
        </w:div>
        <w:div w:id="1893074378">
          <w:marLeft w:val="640"/>
          <w:marRight w:val="0"/>
          <w:marTop w:val="0"/>
          <w:marBottom w:val="0"/>
          <w:divBdr>
            <w:top w:val="none" w:sz="0" w:space="0" w:color="auto"/>
            <w:left w:val="none" w:sz="0" w:space="0" w:color="auto"/>
            <w:bottom w:val="none" w:sz="0" w:space="0" w:color="auto"/>
            <w:right w:val="none" w:sz="0" w:space="0" w:color="auto"/>
          </w:divBdr>
        </w:div>
        <w:div w:id="2038191060">
          <w:marLeft w:val="640"/>
          <w:marRight w:val="0"/>
          <w:marTop w:val="0"/>
          <w:marBottom w:val="0"/>
          <w:divBdr>
            <w:top w:val="none" w:sz="0" w:space="0" w:color="auto"/>
            <w:left w:val="none" w:sz="0" w:space="0" w:color="auto"/>
            <w:bottom w:val="none" w:sz="0" w:space="0" w:color="auto"/>
            <w:right w:val="none" w:sz="0" w:space="0" w:color="auto"/>
          </w:divBdr>
        </w:div>
        <w:div w:id="2058508603">
          <w:marLeft w:val="640"/>
          <w:marRight w:val="0"/>
          <w:marTop w:val="0"/>
          <w:marBottom w:val="0"/>
          <w:divBdr>
            <w:top w:val="none" w:sz="0" w:space="0" w:color="auto"/>
            <w:left w:val="none" w:sz="0" w:space="0" w:color="auto"/>
            <w:bottom w:val="none" w:sz="0" w:space="0" w:color="auto"/>
            <w:right w:val="none" w:sz="0" w:space="0" w:color="auto"/>
          </w:divBdr>
        </w:div>
        <w:div w:id="2089765120">
          <w:marLeft w:val="640"/>
          <w:marRight w:val="0"/>
          <w:marTop w:val="0"/>
          <w:marBottom w:val="0"/>
          <w:divBdr>
            <w:top w:val="none" w:sz="0" w:space="0" w:color="auto"/>
            <w:left w:val="none" w:sz="0" w:space="0" w:color="auto"/>
            <w:bottom w:val="none" w:sz="0" w:space="0" w:color="auto"/>
            <w:right w:val="none" w:sz="0" w:space="0" w:color="auto"/>
          </w:divBdr>
        </w:div>
        <w:div w:id="2093118358">
          <w:marLeft w:val="640"/>
          <w:marRight w:val="0"/>
          <w:marTop w:val="0"/>
          <w:marBottom w:val="0"/>
          <w:divBdr>
            <w:top w:val="none" w:sz="0" w:space="0" w:color="auto"/>
            <w:left w:val="none" w:sz="0" w:space="0" w:color="auto"/>
            <w:bottom w:val="none" w:sz="0" w:space="0" w:color="auto"/>
            <w:right w:val="none" w:sz="0" w:space="0" w:color="auto"/>
          </w:divBdr>
        </w:div>
        <w:div w:id="2126583425">
          <w:marLeft w:val="640"/>
          <w:marRight w:val="0"/>
          <w:marTop w:val="0"/>
          <w:marBottom w:val="0"/>
          <w:divBdr>
            <w:top w:val="none" w:sz="0" w:space="0" w:color="auto"/>
            <w:left w:val="none" w:sz="0" w:space="0" w:color="auto"/>
            <w:bottom w:val="none" w:sz="0" w:space="0" w:color="auto"/>
            <w:right w:val="none" w:sz="0" w:space="0" w:color="auto"/>
          </w:divBdr>
        </w:div>
        <w:div w:id="2131824679">
          <w:marLeft w:val="640"/>
          <w:marRight w:val="0"/>
          <w:marTop w:val="0"/>
          <w:marBottom w:val="0"/>
          <w:divBdr>
            <w:top w:val="none" w:sz="0" w:space="0" w:color="auto"/>
            <w:left w:val="none" w:sz="0" w:space="0" w:color="auto"/>
            <w:bottom w:val="none" w:sz="0" w:space="0" w:color="auto"/>
            <w:right w:val="none" w:sz="0" w:space="0" w:color="auto"/>
          </w:divBdr>
        </w:div>
        <w:div w:id="2135757646">
          <w:marLeft w:val="640"/>
          <w:marRight w:val="0"/>
          <w:marTop w:val="0"/>
          <w:marBottom w:val="0"/>
          <w:divBdr>
            <w:top w:val="none" w:sz="0" w:space="0" w:color="auto"/>
            <w:left w:val="none" w:sz="0" w:space="0" w:color="auto"/>
            <w:bottom w:val="none" w:sz="0" w:space="0" w:color="auto"/>
            <w:right w:val="none" w:sz="0" w:space="0" w:color="auto"/>
          </w:divBdr>
        </w:div>
      </w:divsChild>
    </w:div>
    <w:div w:id="1291936338">
      <w:bodyDiv w:val="1"/>
      <w:marLeft w:val="0"/>
      <w:marRight w:val="0"/>
      <w:marTop w:val="0"/>
      <w:marBottom w:val="0"/>
      <w:divBdr>
        <w:top w:val="none" w:sz="0" w:space="0" w:color="auto"/>
        <w:left w:val="none" w:sz="0" w:space="0" w:color="auto"/>
        <w:bottom w:val="none" w:sz="0" w:space="0" w:color="auto"/>
        <w:right w:val="none" w:sz="0" w:space="0" w:color="auto"/>
      </w:divBdr>
      <w:divsChild>
        <w:div w:id="1667911">
          <w:marLeft w:val="640"/>
          <w:marRight w:val="0"/>
          <w:marTop w:val="0"/>
          <w:marBottom w:val="0"/>
          <w:divBdr>
            <w:top w:val="none" w:sz="0" w:space="0" w:color="auto"/>
            <w:left w:val="none" w:sz="0" w:space="0" w:color="auto"/>
            <w:bottom w:val="none" w:sz="0" w:space="0" w:color="auto"/>
            <w:right w:val="none" w:sz="0" w:space="0" w:color="auto"/>
          </w:divBdr>
        </w:div>
        <w:div w:id="23946794">
          <w:marLeft w:val="640"/>
          <w:marRight w:val="0"/>
          <w:marTop w:val="0"/>
          <w:marBottom w:val="0"/>
          <w:divBdr>
            <w:top w:val="none" w:sz="0" w:space="0" w:color="auto"/>
            <w:left w:val="none" w:sz="0" w:space="0" w:color="auto"/>
            <w:bottom w:val="none" w:sz="0" w:space="0" w:color="auto"/>
            <w:right w:val="none" w:sz="0" w:space="0" w:color="auto"/>
          </w:divBdr>
        </w:div>
        <w:div w:id="86117618">
          <w:marLeft w:val="640"/>
          <w:marRight w:val="0"/>
          <w:marTop w:val="0"/>
          <w:marBottom w:val="0"/>
          <w:divBdr>
            <w:top w:val="none" w:sz="0" w:space="0" w:color="auto"/>
            <w:left w:val="none" w:sz="0" w:space="0" w:color="auto"/>
            <w:bottom w:val="none" w:sz="0" w:space="0" w:color="auto"/>
            <w:right w:val="none" w:sz="0" w:space="0" w:color="auto"/>
          </w:divBdr>
        </w:div>
        <w:div w:id="89397636">
          <w:marLeft w:val="640"/>
          <w:marRight w:val="0"/>
          <w:marTop w:val="0"/>
          <w:marBottom w:val="0"/>
          <w:divBdr>
            <w:top w:val="none" w:sz="0" w:space="0" w:color="auto"/>
            <w:left w:val="none" w:sz="0" w:space="0" w:color="auto"/>
            <w:bottom w:val="none" w:sz="0" w:space="0" w:color="auto"/>
            <w:right w:val="none" w:sz="0" w:space="0" w:color="auto"/>
          </w:divBdr>
        </w:div>
        <w:div w:id="101649844">
          <w:marLeft w:val="640"/>
          <w:marRight w:val="0"/>
          <w:marTop w:val="0"/>
          <w:marBottom w:val="0"/>
          <w:divBdr>
            <w:top w:val="none" w:sz="0" w:space="0" w:color="auto"/>
            <w:left w:val="none" w:sz="0" w:space="0" w:color="auto"/>
            <w:bottom w:val="none" w:sz="0" w:space="0" w:color="auto"/>
            <w:right w:val="none" w:sz="0" w:space="0" w:color="auto"/>
          </w:divBdr>
        </w:div>
        <w:div w:id="116222405">
          <w:marLeft w:val="640"/>
          <w:marRight w:val="0"/>
          <w:marTop w:val="0"/>
          <w:marBottom w:val="0"/>
          <w:divBdr>
            <w:top w:val="none" w:sz="0" w:space="0" w:color="auto"/>
            <w:left w:val="none" w:sz="0" w:space="0" w:color="auto"/>
            <w:bottom w:val="none" w:sz="0" w:space="0" w:color="auto"/>
            <w:right w:val="none" w:sz="0" w:space="0" w:color="auto"/>
          </w:divBdr>
        </w:div>
        <w:div w:id="154419903">
          <w:marLeft w:val="640"/>
          <w:marRight w:val="0"/>
          <w:marTop w:val="0"/>
          <w:marBottom w:val="0"/>
          <w:divBdr>
            <w:top w:val="none" w:sz="0" w:space="0" w:color="auto"/>
            <w:left w:val="none" w:sz="0" w:space="0" w:color="auto"/>
            <w:bottom w:val="none" w:sz="0" w:space="0" w:color="auto"/>
            <w:right w:val="none" w:sz="0" w:space="0" w:color="auto"/>
          </w:divBdr>
        </w:div>
        <w:div w:id="174348876">
          <w:marLeft w:val="640"/>
          <w:marRight w:val="0"/>
          <w:marTop w:val="0"/>
          <w:marBottom w:val="0"/>
          <w:divBdr>
            <w:top w:val="none" w:sz="0" w:space="0" w:color="auto"/>
            <w:left w:val="none" w:sz="0" w:space="0" w:color="auto"/>
            <w:bottom w:val="none" w:sz="0" w:space="0" w:color="auto"/>
            <w:right w:val="none" w:sz="0" w:space="0" w:color="auto"/>
          </w:divBdr>
        </w:div>
        <w:div w:id="201527226">
          <w:marLeft w:val="640"/>
          <w:marRight w:val="0"/>
          <w:marTop w:val="0"/>
          <w:marBottom w:val="0"/>
          <w:divBdr>
            <w:top w:val="none" w:sz="0" w:space="0" w:color="auto"/>
            <w:left w:val="none" w:sz="0" w:space="0" w:color="auto"/>
            <w:bottom w:val="none" w:sz="0" w:space="0" w:color="auto"/>
            <w:right w:val="none" w:sz="0" w:space="0" w:color="auto"/>
          </w:divBdr>
        </w:div>
        <w:div w:id="213322320">
          <w:marLeft w:val="640"/>
          <w:marRight w:val="0"/>
          <w:marTop w:val="0"/>
          <w:marBottom w:val="0"/>
          <w:divBdr>
            <w:top w:val="none" w:sz="0" w:space="0" w:color="auto"/>
            <w:left w:val="none" w:sz="0" w:space="0" w:color="auto"/>
            <w:bottom w:val="none" w:sz="0" w:space="0" w:color="auto"/>
            <w:right w:val="none" w:sz="0" w:space="0" w:color="auto"/>
          </w:divBdr>
        </w:div>
        <w:div w:id="215170948">
          <w:marLeft w:val="640"/>
          <w:marRight w:val="0"/>
          <w:marTop w:val="0"/>
          <w:marBottom w:val="0"/>
          <w:divBdr>
            <w:top w:val="none" w:sz="0" w:space="0" w:color="auto"/>
            <w:left w:val="none" w:sz="0" w:space="0" w:color="auto"/>
            <w:bottom w:val="none" w:sz="0" w:space="0" w:color="auto"/>
            <w:right w:val="none" w:sz="0" w:space="0" w:color="auto"/>
          </w:divBdr>
        </w:div>
        <w:div w:id="248000913">
          <w:marLeft w:val="640"/>
          <w:marRight w:val="0"/>
          <w:marTop w:val="0"/>
          <w:marBottom w:val="0"/>
          <w:divBdr>
            <w:top w:val="none" w:sz="0" w:space="0" w:color="auto"/>
            <w:left w:val="none" w:sz="0" w:space="0" w:color="auto"/>
            <w:bottom w:val="none" w:sz="0" w:space="0" w:color="auto"/>
            <w:right w:val="none" w:sz="0" w:space="0" w:color="auto"/>
          </w:divBdr>
        </w:div>
        <w:div w:id="284964849">
          <w:marLeft w:val="640"/>
          <w:marRight w:val="0"/>
          <w:marTop w:val="0"/>
          <w:marBottom w:val="0"/>
          <w:divBdr>
            <w:top w:val="none" w:sz="0" w:space="0" w:color="auto"/>
            <w:left w:val="none" w:sz="0" w:space="0" w:color="auto"/>
            <w:bottom w:val="none" w:sz="0" w:space="0" w:color="auto"/>
            <w:right w:val="none" w:sz="0" w:space="0" w:color="auto"/>
          </w:divBdr>
        </w:div>
        <w:div w:id="288318513">
          <w:marLeft w:val="640"/>
          <w:marRight w:val="0"/>
          <w:marTop w:val="0"/>
          <w:marBottom w:val="0"/>
          <w:divBdr>
            <w:top w:val="none" w:sz="0" w:space="0" w:color="auto"/>
            <w:left w:val="none" w:sz="0" w:space="0" w:color="auto"/>
            <w:bottom w:val="none" w:sz="0" w:space="0" w:color="auto"/>
            <w:right w:val="none" w:sz="0" w:space="0" w:color="auto"/>
          </w:divBdr>
        </w:div>
        <w:div w:id="307831375">
          <w:marLeft w:val="640"/>
          <w:marRight w:val="0"/>
          <w:marTop w:val="0"/>
          <w:marBottom w:val="0"/>
          <w:divBdr>
            <w:top w:val="none" w:sz="0" w:space="0" w:color="auto"/>
            <w:left w:val="none" w:sz="0" w:space="0" w:color="auto"/>
            <w:bottom w:val="none" w:sz="0" w:space="0" w:color="auto"/>
            <w:right w:val="none" w:sz="0" w:space="0" w:color="auto"/>
          </w:divBdr>
        </w:div>
        <w:div w:id="320160363">
          <w:marLeft w:val="640"/>
          <w:marRight w:val="0"/>
          <w:marTop w:val="0"/>
          <w:marBottom w:val="0"/>
          <w:divBdr>
            <w:top w:val="none" w:sz="0" w:space="0" w:color="auto"/>
            <w:left w:val="none" w:sz="0" w:space="0" w:color="auto"/>
            <w:bottom w:val="none" w:sz="0" w:space="0" w:color="auto"/>
            <w:right w:val="none" w:sz="0" w:space="0" w:color="auto"/>
          </w:divBdr>
        </w:div>
        <w:div w:id="325864385">
          <w:marLeft w:val="640"/>
          <w:marRight w:val="0"/>
          <w:marTop w:val="0"/>
          <w:marBottom w:val="0"/>
          <w:divBdr>
            <w:top w:val="none" w:sz="0" w:space="0" w:color="auto"/>
            <w:left w:val="none" w:sz="0" w:space="0" w:color="auto"/>
            <w:bottom w:val="none" w:sz="0" w:space="0" w:color="auto"/>
            <w:right w:val="none" w:sz="0" w:space="0" w:color="auto"/>
          </w:divBdr>
        </w:div>
        <w:div w:id="360863470">
          <w:marLeft w:val="640"/>
          <w:marRight w:val="0"/>
          <w:marTop w:val="0"/>
          <w:marBottom w:val="0"/>
          <w:divBdr>
            <w:top w:val="none" w:sz="0" w:space="0" w:color="auto"/>
            <w:left w:val="none" w:sz="0" w:space="0" w:color="auto"/>
            <w:bottom w:val="none" w:sz="0" w:space="0" w:color="auto"/>
            <w:right w:val="none" w:sz="0" w:space="0" w:color="auto"/>
          </w:divBdr>
        </w:div>
        <w:div w:id="363364271">
          <w:marLeft w:val="640"/>
          <w:marRight w:val="0"/>
          <w:marTop w:val="0"/>
          <w:marBottom w:val="0"/>
          <w:divBdr>
            <w:top w:val="none" w:sz="0" w:space="0" w:color="auto"/>
            <w:left w:val="none" w:sz="0" w:space="0" w:color="auto"/>
            <w:bottom w:val="none" w:sz="0" w:space="0" w:color="auto"/>
            <w:right w:val="none" w:sz="0" w:space="0" w:color="auto"/>
          </w:divBdr>
        </w:div>
        <w:div w:id="381487439">
          <w:marLeft w:val="640"/>
          <w:marRight w:val="0"/>
          <w:marTop w:val="0"/>
          <w:marBottom w:val="0"/>
          <w:divBdr>
            <w:top w:val="none" w:sz="0" w:space="0" w:color="auto"/>
            <w:left w:val="none" w:sz="0" w:space="0" w:color="auto"/>
            <w:bottom w:val="none" w:sz="0" w:space="0" w:color="auto"/>
            <w:right w:val="none" w:sz="0" w:space="0" w:color="auto"/>
          </w:divBdr>
        </w:div>
        <w:div w:id="431971982">
          <w:marLeft w:val="640"/>
          <w:marRight w:val="0"/>
          <w:marTop w:val="0"/>
          <w:marBottom w:val="0"/>
          <w:divBdr>
            <w:top w:val="none" w:sz="0" w:space="0" w:color="auto"/>
            <w:left w:val="none" w:sz="0" w:space="0" w:color="auto"/>
            <w:bottom w:val="none" w:sz="0" w:space="0" w:color="auto"/>
            <w:right w:val="none" w:sz="0" w:space="0" w:color="auto"/>
          </w:divBdr>
        </w:div>
        <w:div w:id="495807058">
          <w:marLeft w:val="640"/>
          <w:marRight w:val="0"/>
          <w:marTop w:val="0"/>
          <w:marBottom w:val="0"/>
          <w:divBdr>
            <w:top w:val="none" w:sz="0" w:space="0" w:color="auto"/>
            <w:left w:val="none" w:sz="0" w:space="0" w:color="auto"/>
            <w:bottom w:val="none" w:sz="0" w:space="0" w:color="auto"/>
            <w:right w:val="none" w:sz="0" w:space="0" w:color="auto"/>
          </w:divBdr>
        </w:div>
        <w:div w:id="525406183">
          <w:marLeft w:val="640"/>
          <w:marRight w:val="0"/>
          <w:marTop w:val="0"/>
          <w:marBottom w:val="0"/>
          <w:divBdr>
            <w:top w:val="none" w:sz="0" w:space="0" w:color="auto"/>
            <w:left w:val="none" w:sz="0" w:space="0" w:color="auto"/>
            <w:bottom w:val="none" w:sz="0" w:space="0" w:color="auto"/>
            <w:right w:val="none" w:sz="0" w:space="0" w:color="auto"/>
          </w:divBdr>
        </w:div>
        <w:div w:id="551040469">
          <w:marLeft w:val="640"/>
          <w:marRight w:val="0"/>
          <w:marTop w:val="0"/>
          <w:marBottom w:val="0"/>
          <w:divBdr>
            <w:top w:val="none" w:sz="0" w:space="0" w:color="auto"/>
            <w:left w:val="none" w:sz="0" w:space="0" w:color="auto"/>
            <w:bottom w:val="none" w:sz="0" w:space="0" w:color="auto"/>
            <w:right w:val="none" w:sz="0" w:space="0" w:color="auto"/>
          </w:divBdr>
        </w:div>
        <w:div w:id="586886069">
          <w:marLeft w:val="640"/>
          <w:marRight w:val="0"/>
          <w:marTop w:val="0"/>
          <w:marBottom w:val="0"/>
          <w:divBdr>
            <w:top w:val="none" w:sz="0" w:space="0" w:color="auto"/>
            <w:left w:val="none" w:sz="0" w:space="0" w:color="auto"/>
            <w:bottom w:val="none" w:sz="0" w:space="0" w:color="auto"/>
            <w:right w:val="none" w:sz="0" w:space="0" w:color="auto"/>
          </w:divBdr>
        </w:div>
        <w:div w:id="728769736">
          <w:marLeft w:val="640"/>
          <w:marRight w:val="0"/>
          <w:marTop w:val="0"/>
          <w:marBottom w:val="0"/>
          <w:divBdr>
            <w:top w:val="none" w:sz="0" w:space="0" w:color="auto"/>
            <w:left w:val="none" w:sz="0" w:space="0" w:color="auto"/>
            <w:bottom w:val="none" w:sz="0" w:space="0" w:color="auto"/>
            <w:right w:val="none" w:sz="0" w:space="0" w:color="auto"/>
          </w:divBdr>
        </w:div>
        <w:div w:id="730616717">
          <w:marLeft w:val="640"/>
          <w:marRight w:val="0"/>
          <w:marTop w:val="0"/>
          <w:marBottom w:val="0"/>
          <w:divBdr>
            <w:top w:val="none" w:sz="0" w:space="0" w:color="auto"/>
            <w:left w:val="none" w:sz="0" w:space="0" w:color="auto"/>
            <w:bottom w:val="none" w:sz="0" w:space="0" w:color="auto"/>
            <w:right w:val="none" w:sz="0" w:space="0" w:color="auto"/>
          </w:divBdr>
        </w:div>
        <w:div w:id="788284213">
          <w:marLeft w:val="640"/>
          <w:marRight w:val="0"/>
          <w:marTop w:val="0"/>
          <w:marBottom w:val="0"/>
          <w:divBdr>
            <w:top w:val="none" w:sz="0" w:space="0" w:color="auto"/>
            <w:left w:val="none" w:sz="0" w:space="0" w:color="auto"/>
            <w:bottom w:val="none" w:sz="0" w:space="0" w:color="auto"/>
            <w:right w:val="none" w:sz="0" w:space="0" w:color="auto"/>
          </w:divBdr>
        </w:div>
        <w:div w:id="832650628">
          <w:marLeft w:val="640"/>
          <w:marRight w:val="0"/>
          <w:marTop w:val="0"/>
          <w:marBottom w:val="0"/>
          <w:divBdr>
            <w:top w:val="none" w:sz="0" w:space="0" w:color="auto"/>
            <w:left w:val="none" w:sz="0" w:space="0" w:color="auto"/>
            <w:bottom w:val="none" w:sz="0" w:space="0" w:color="auto"/>
            <w:right w:val="none" w:sz="0" w:space="0" w:color="auto"/>
          </w:divBdr>
        </w:div>
        <w:div w:id="852187186">
          <w:marLeft w:val="640"/>
          <w:marRight w:val="0"/>
          <w:marTop w:val="0"/>
          <w:marBottom w:val="0"/>
          <w:divBdr>
            <w:top w:val="none" w:sz="0" w:space="0" w:color="auto"/>
            <w:left w:val="none" w:sz="0" w:space="0" w:color="auto"/>
            <w:bottom w:val="none" w:sz="0" w:space="0" w:color="auto"/>
            <w:right w:val="none" w:sz="0" w:space="0" w:color="auto"/>
          </w:divBdr>
        </w:div>
        <w:div w:id="857500634">
          <w:marLeft w:val="640"/>
          <w:marRight w:val="0"/>
          <w:marTop w:val="0"/>
          <w:marBottom w:val="0"/>
          <w:divBdr>
            <w:top w:val="none" w:sz="0" w:space="0" w:color="auto"/>
            <w:left w:val="none" w:sz="0" w:space="0" w:color="auto"/>
            <w:bottom w:val="none" w:sz="0" w:space="0" w:color="auto"/>
            <w:right w:val="none" w:sz="0" w:space="0" w:color="auto"/>
          </w:divBdr>
        </w:div>
        <w:div w:id="877275689">
          <w:marLeft w:val="640"/>
          <w:marRight w:val="0"/>
          <w:marTop w:val="0"/>
          <w:marBottom w:val="0"/>
          <w:divBdr>
            <w:top w:val="none" w:sz="0" w:space="0" w:color="auto"/>
            <w:left w:val="none" w:sz="0" w:space="0" w:color="auto"/>
            <w:bottom w:val="none" w:sz="0" w:space="0" w:color="auto"/>
            <w:right w:val="none" w:sz="0" w:space="0" w:color="auto"/>
          </w:divBdr>
        </w:div>
        <w:div w:id="940991248">
          <w:marLeft w:val="640"/>
          <w:marRight w:val="0"/>
          <w:marTop w:val="0"/>
          <w:marBottom w:val="0"/>
          <w:divBdr>
            <w:top w:val="none" w:sz="0" w:space="0" w:color="auto"/>
            <w:left w:val="none" w:sz="0" w:space="0" w:color="auto"/>
            <w:bottom w:val="none" w:sz="0" w:space="0" w:color="auto"/>
            <w:right w:val="none" w:sz="0" w:space="0" w:color="auto"/>
          </w:divBdr>
        </w:div>
        <w:div w:id="1056320605">
          <w:marLeft w:val="640"/>
          <w:marRight w:val="0"/>
          <w:marTop w:val="0"/>
          <w:marBottom w:val="0"/>
          <w:divBdr>
            <w:top w:val="none" w:sz="0" w:space="0" w:color="auto"/>
            <w:left w:val="none" w:sz="0" w:space="0" w:color="auto"/>
            <w:bottom w:val="none" w:sz="0" w:space="0" w:color="auto"/>
            <w:right w:val="none" w:sz="0" w:space="0" w:color="auto"/>
          </w:divBdr>
        </w:div>
        <w:div w:id="1126696879">
          <w:marLeft w:val="640"/>
          <w:marRight w:val="0"/>
          <w:marTop w:val="0"/>
          <w:marBottom w:val="0"/>
          <w:divBdr>
            <w:top w:val="none" w:sz="0" w:space="0" w:color="auto"/>
            <w:left w:val="none" w:sz="0" w:space="0" w:color="auto"/>
            <w:bottom w:val="none" w:sz="0" w:space="0" w:color="auto"/>
            <w:right w:val="none" w:sz="0" w:space="0" w:color="auto"/>
          </w:divBdr>
        </w:div>
        <w:div w:id="1144197441">
          <w:marLeft w:val="640"/>
          <w:marRight w:val="0"/>
          <w:marTop w:val="0"/>
          <w:marBottom w:val="0"/>
          <w:divBdr>
            <w:top w:val="none" w:sz="0" w:space="0" w:color="auto"/>
            <w:left w:val="none" w:sz="0" w:space="0" w:color="auto"/>
            <w:bottom w:val="none" w:sz="0" w:space="0" w:color="auto"/>
            <w:right w:val="none" w:sz="0" w:space="0" w:color="auto"/>
          </w:divBdr>
        </w:div>
        <w:div w:id="1145973262">
          <w:marLeft w:val="640"/>
          <w:marRight w:val="0"/>
          <w:marTop w:val="0"/>
          <w:marBottom w:val="0"/>
          <w:divBdr>
            <w:top w:val="none" w:sz="0" w:space="0" w:color="auto"/>
            <w:left w:val="none" w:sz="0" w:space="0" w:color="auto"/>
            <w:bottom w:val="none" w:sz="0" w:space="0" w:color="auto"/>
            <w:right w:val="none" w:sz="0" w:space="0" w:color="auto"/>
          </w:divBdr>
        </w:div>
        <w:div w:id="1185368850">
          <w:marLeft w:val="640"/>
          <w:marRight w:val="0"/>
          <w:marTop w:val="0"/>
          <w:marBottom w:val="0"/>
          <w:divBdr>
            <w:top w:val="none" w:sz="0" w:space="0" w:color="auto"/>
            <w:left w:val="none" w:sz="0" w:space="0" w:color="auto"/>
            <w:bottom w:val="none" w:sz="0" w:space="0" w:color="auto"/>
            <w:right w:val="none" w:sz="0" w:space="0" w:color="auto"/>
          </w:divBdr>
        </w:div>
        <w:div w:id="1205482869">
          <w:marLeft w:val="640"/>
          <w:marRight w:val="0"/>
          <w:marTop w:val="0"/>
          <w:marBottom w:val="0"/>
          <w:divBdr>
            <w:top w:val="none" w:sz="0" w:space="0" w:color="auto"/>
            <w:left w:val="none" w:sz="0" w:space="0" w:color="auto"/>
            <w:bottom w:val="none" w:sz="0" w:space="0" w:color="auto"/>
            <w:right w:val="none" w:sz="0" w:space="0" w:color="auto"/>
          </w:divBdr>
        </w:div>
        <w:div w:id="1209996427">
          <w:marLeft w:val="640"/>
          <w:marRight w:val="0"/>
          <w:marTop w:val="0"/>
          <w:marBottom w:val="0"/>
          <w:divBdr>
            <w:top w:val="none" w:sz="0" w:space="0" w:color="auto"/>
            <w:left w:val="none" w:sz="0" w:space="0" w:color="auto"/>
            <w:bottom w:val="none" w:sz="0" w:space="0" w:color="auto"/>
            <w:right w:val="none" w:sz="0" w:space="0" w:color="auto"/>
          </w:divBdr>
        </w:div>
        <w:div w:id="1217618412">
          <w:marLeft w:val="640"/>
          <w:marRight w:val="0"/>
          <w:marTop w:val="0"/>
          <w:marBottom w:val="0"/>
          <w:divBdr>
            <w:top w:val="none" w:sz="0" w:space="0" w:color="auto"/>
            <w:left w:val="none" w:sz="0" w:space="0" w:color="auto"/>
            <w:bottom w:val="none" w:sz="0" w:space="0" w:color="auto"/>
            <w:right w:val="none" w:sz="0" w:space="0" w:color="auto"/>
          </w:divBdr>
        </w:div>
        <w:div w:id="1259483666">
          <w:marLeft w:val="640"/>
          <w:marRight w:val="0"/>
          <w:marTop w:val="0"/>
          <w:marBottom w:val="0"/>
          <w:divBdr>
            <w:top w:val="none" w:sz="0" w:space="0" w:color="auto"/>
            <w:left w:val="none" w:sz="0" w:space="0" w:color="auto"/>
            <w:bottom w:val="none" w:sz="0" w:space="0" w:color="auto"/>
            <w:right w:val="none" w:sz="0" w:space="0" w:color="auto"/>
          </w:divBdr>
        </w:div>
        <w:div w:id="1267881464">
          <w:marLeft w:val="640"/>
          <w:marRight w:val="0"/>
          <w:marTop w:val="0"/>
          <w:marBottom w:val="0"/>
          <w:divBdr>
            <w:top w:val="none" w:sz="0" w:space="0" w:color="auto"/>
            <w:left w:val="none" w:sz="0" w:space="0" w:color="auto"/>
            <w:bottom w:val="none" w:sz="0" w:space="0" w:color="auto"/>
            <w:right w:val="none" w:sz="0" w:space="0" w:color="auto"/>
          </w:divBdr>
        </w:div>
        <w:div w:id="1289238534">
          <w:marLeft w:val="640"/>
          <w:marRight w:val="0"/>
          <w:marTop w:val="0"/>
          <w:marBottom w:val="0"/>
          <w:divBdr>
            <w:top w:val="none" w:sz="0" w:space="0" w:color="auto"/>
            <w:left w:val="none" w:sz="0" w:space="0" w:color="auto"/>
            <w:bottom w:val="none" w:sz="0" w:space="0" w:color="auto"/>
            <w:right w:val="none" w:sz="0" w:space="0" w:color="auto"/>
          </w:divBdr>
        </w:div>
        <w:div w:id="1290405138">
          <w:marLeft w:val="640"/>
          <w:marRight w:val="0"/>
          <w:marTop w:val="0"/>
          <w:marBottom w:val="0"/>
          <w:divBdr>
            <w:top w:val="none" w:sz="0" w:space="0" w:color="auto"/>
            <w:left w:val="none" w:sz="0" w:space="0" w:color="auto"/>
            <w:bottom w:val="none" w:sz="0" w:space="0" w:color="auto"/>
            <w:right w:val="none" w:sz="0" w:space="0" w:color="auto"/>
          </w:divBdr>
        </w:div>
        <w:div w:id="1302810790">
          <w:marLeft w:val="640"/>
          <w:marRight w:val="0"/>
          <w:marTop w:val="0"/>
          <w:marBottom w:val="0"/>
          <w:divBdr>
            <w:top w:val="none" w:sz="0" w:space="0" w:color="auto"/>
            <w:left w:val="none" w:sz="0" w:space="0" w:color="auto"/>
            <w:bottom w:val="none" w:sz="0" w:space="0" w:color="auto"/>
            <w:right w:val="none" w:sz="0" w:space="0" w:color="auto"/>
          </w:divBdr>
        </w:div>
        <w:div w:id="1306088501">
          <w:marLeft w:val="640"/>
          <w:marRight w:val="0"/>
          <w:marTop w:val="0"/>
          <w:marBottom w:val="0"/>
          <w:divBdr>
            <w:top w:val="none" w:sz="0" w:space="0" w:color="auto"/>
            <w:left w:val="none" w:sz="0" w:space="0" w:color="auto"/>
            <w:bottom w:val="none" w:sz="0" w:space="0" w:color="auto"/>
            <w:right w:val="none" w:sz="0" w:space="0" w:color="auto"/>
          </w:divBdr>
        </w:div>
        <w:div w:id="1320958105">
          <w:marLeft w:val="640"/>
          <w:marRight w:val="0"/>
          <w:marTop w:val="0"/>
          <w:marBottom w:val="0"/>
          <w:divBdr>
            <w:top w:val="none" w:sz="0" w:space="0" w:color="auto"/>
            <w:left w:val="none" w:sz="0" w:space="0" w:color="auto"/>
            <w:bottom w:val="none" w:sz="0" w:space="0" w:color="auto"/>
            <w:right w:val="none" w:sz="0" w:space="0" w:color="auto"/>
          </w:divBdr>
        </w:div>
        <w:div w:id="1368799747">
          <w:marLeft w:val="640"/>
          <w:marRight w:val="0"/>
          <w:marTop w:val="0"/>
          <w:marBottom w:val="0"/>
          <w:divBdr>
            <w:top w:val="none" w:sz="0" w:space="0" w:color="auto"/>
            <w:left w:val="none" w:sz="0" w:space="0" w:color="auto"/>
            <w:bottom w:val="none" w:sz="0" w:space="0" w:color="auto"/>
            <w:right w:val="none" w:sz="0" w:space="0" w:color="auto"/>
          </w:divBdr>
        </w:div>
        <w:div w:id="1379206502">
          <w:marLeft w:val="640"/>
          <w:marRight w:val="0"/>
          <w:marTop w:val="0"/>
          <w:marBottom w:val="0"/>
          <w:divBdr>
            <w:top w:val="none" w:sz="0" w:space="0" w:color="auto"/>
            <w:left w:val="none" w:sz="0" w:space="0" w:color="auto"/>
            <w:bottom w:val="none" w:sz="0" w:space="0" w:color="auto"/>
            <w:right w:val="none" w:sz="0" w:space="0" w:color="auto"/>
          </w:divBdr>
        </w:div>
        <w:div w:id="1429740674">
          <w:marLeft w:val="640"/>
          <w:marRight w:val="0"/>
          <w:marTop w:val="0"/>
          <w:marBottom w:val="0"/>
          <w:divBdr>
            <w:top w:val="none" w:sz="0" w:space="0" w:color="auto"/>
            <w:left w:val="none" w:sz="0" w:space="0" w:color="auto"/>
            <w:bottom w:val="none" w:sz="0" w:space="0" w:color="auto"/>
            <w:right w:val="none" w:sz="0" w:space="0" w:color="auto"/>
          </w:divBdr>
        </w:div>
        <w:div w:id="1435395938">
          <w:marLeft w:val="640"/>
          <w:marRight w:val="0"/>
          <w:marTop w:val="0"/>
          <w:marBottom w:val="0"/>
          <w:divBdr>
            <w:top w:val="none" w:sz="0" w:space="0" w:color="auto"/>
            <w:left w:val="none" w:sz="0" w:space="0" w:color="auto"/>
            <w:bottom w:val="none" w:sz="0" w:space="0" w:color="auto"/>
            <w:right w:val="none" w:sz="0" w:space="0" w:color="auto"/>
          </w:divBdr>
        </w:div>
        <w:div w:id="1443382334">
          <w:marLeft w:val="640"/>
          <w:marRight w:val="0"/>
          <w:marTop w:val="0"/>
          <w:marBottom w:val="0"/>
          <w:divBdr>
            <w:top w:val="none" w:sz="0" w:space="0" w:color="auto"/>
            <w:left w:val="none" w:sz="0" w:space="0" w:color="auto"/>
            <w:bottom w:val="none" w:sz="0" w:space="0" w:color="auto"/>
            <w:right w:val="none" w:sz="0" w:space="0" w:color="auto"/>
          </w:divBdr>
        </w:div>
        <w:div w:id="1453279369">
          <w:marLeft w:val="640"/>
          <w:marRight w:val="0"/>
          <w:marTop w:val="0"/>
          <w:marBottom w:val="0"/>
          <w:divBdr>
            <w:top w:val="none" w:sz="0" w:space="0" w:color="auto"/>
            <w:left w:val="none" w:sz="0" w:space="0" w:color="auto"/>
            <w:bottom w:val="none" w:sz="0" w:space="0" w:color="auto"/>
            <w:right w:val="none" w:sz="0" w:space="0" w:color="auto"/>
          </w:divBdr>
        </w:div>
        <w:div w:id="1467553693">
          <w:marLeft w:val="640"/>
          <w:marRight w:val="0"/>
          <w:marTop w:val="0"/>
          <w:marBottom w:val="0"/>
          <w:divBdr>
            <w:top w:val="none" w:sz="0" w:space="0" w:color="auto"/>
            <w:left w:val="none" w:sz="0" w:space="0" w:color="auto"/>
            <w:bottom w:val="none" w:sz="0" w:space="0" w:color="auto"/>
            <w:right w:val="none" w:sz="0" w:space="0" w:color="auto"/>
          </w:divBdr>
        </w:div>
        <w:div w:id="1506939044">
          <w:marLeft w:val="640"/>
          <w:marRight w:val="0"/>
          <w:marTop w:val="0"/>
          <w:marBottom w:val="0"/>
          <w:divBdr>
            <w:top w:val="none" w:sz="0" w:space="0" w:color="auto"/>
            <w:left w:val="none" w:sz="0" w:space="0" w:color="auto"/>
            <w:bottom w:val="none" w:sz="0" w:space="0" w:color="auto"/>
            <w:right w:val="none" w:sz="0" w:space="0" w:color="auto"/>
          </w:divBdr>
        </w:div>
        <w:div w:id="1511676358">
          <w:marLeft w:val="640"/>
          <w:marRight w:val="0"/>
          <w:marTop w:val="0"/>
          <w:marBottom w:val="0"/>
          <w:divBdr>
            <w:top w:val="none" w:sz="0" w:space="0" w:color="auto"/>
            <w:left w:val="none" w:sz="0" w:space="0" w:color="auto"/>
            <w:bottom w:val="none" w:sz="0" w:space="0" w:color="auto"/>
            <w:right w:val="none" w:sz="0" w:space="0" w:color="auto"/>
          </w:divBdr>
        </w:div>
        <w:div w:id="1518423411">
          <w:marLeft w:val="640"/>
          <w:marRight w:val="0"/>
          <w:marTop w:val="0"/>
          <w:marBottom w:val="0"/>
          <w:divBdr>
            <w:top w:val="none" w:sz="0" w:space="0" w:color="auto"/>
            <w:left w:val="none" w:sz="0" w:space="0" w:color="auto"/>
            <w:bottom w:val="none" w:sz="0" w:space="0" w:color="auto"/>
            <w:right w:val="none" w:sz="0" w:space="0" w:color="auto"/>
          </w:divBdr>
        </w:div>
        <w:div w:id="1539390036">
          <w:marLeft w:val="640"/>
          <w:marRight w:val="0"/>
          <w:marTop w:val="0"/>
          <w:marBottom w:val="0"/>
          <w:divBdr>
            <w:top w:val="none" w:sz="0" w:space="0" w:color="auto"/>
            <w:left w:val="none" w:sz="0" w:space="0" w:color="auto"/>
            <w:bottom w:val="none" w:sz="0" w:space="0" w:color="auto"/>
            <w:right w:val="none" w:sz="0" w:space="0" w:color="auto"/>
          </w:divBdr>
        </w:div>
        <w:div w:id="1543009971">
          <w:marLeft w:val="640"/>
          <w:marRight w:val="0"/>
          <w:marTop w:val="0"/>
          <w:marBottom w:val="0"/>
          <w:divBdr>
            <w:top w:val="none" w:sz="0" w:space="0" w:color="auto"/>
            <w:left w:val="none" w:sz="0" w:space="0" w:color="auto"/>
            <w:bottom w:val="none" w:sz="0" w:space="0" w:color="auto"/>
            <w:right w:val="none" w:sz="0" w:space="0" w:color="auto"/>
          </w:divBdr>
        </w:div>
        <w:div w:id="1565986212">
          <w:marLeft w:val="640"/>
          <w:marRight w:val="0"/>
          <w:marTop w:val="0"/>
          <w:marBottom w:val="0"/>
          <w:divBdr>
            <w:top w:val="none" w:sz="0" w:space="0" w:color="auto"/>
            <w:left w:val="none" w:sz="0" w:space="0" w:color="auto"/>
            <w:bottom w:val="none" w:sz="0" w:space="0" w:color="auto"/>
            <w:right w:val="none" w:sz="0" w:space="0" w:color="auto"/>
          </w:divBdr>
        </w:div>
        <w:div w:id="1577327726">
          <w:marLeft w:val="640"/>
          <w:marRight w:val="0"/>
          <w:marTop w:val="0"/>
          <w:marBottom w:val="0"/>
          <w:divBdr>
            <w:top w:val="none" w:sz="0" w:space="0" w:color="auto"/>
            <w:left w:val="none" w:sz="0" w:space="0" w:color="auto"/>
            <w:bottom w:val="none" w:sz="0" w:space="0" w:color="auto"/>
            <w:right w:val="none" w:sz="0" w:space="0" w:color="auto"/>
          </w:divBdr>
        </w:div>
        <w:div w:id="1590624368">
          <w:marLeft w:val="640"/>
          <w:marRight w:val="0"/>
          <w:marTop w:val="0"/>
          <w:marBottom w:val="0"/>
          <w:divBdr>
            <w:top w:val="none" w:sz="0" w:space="0" w:color="auto"/>
            <w:left w:val="none" w:sz="0" w:space="0" w:color="auto"/>
            <w:bottom w:val="none" w:sz="0" w:space="0" w:color="auto"/>
            <w:right w:val="none" w:sz="0" w:space="0" w:color="auto"/>
          </w:divBdr>
        </w:div>
        <w:div w:id="1617717455">
          <w:marLeft w:val="640"/>
          <w:marRight w:val="0"/>
          <w:marTop w:val="0"/>
          <w:marBottom w:val="0"/>
          <w:divBdr>
            <w:top w:val="none" w:sz="0" w:space="0" w:color="auto"/>
            <w:left w:val="none" w:sz="0" w:space="0" w:color="auto"/>
            <w:bottom w:val="none" w:sz="0" w:space="0" w:color="auto"/>
            <w:right w:val="none" w:sz="0" w:space="0" w:color="auto"/>
          </w:divBdr>
        </w:div>
        <w:div w:id="1720861313">
          <w:marLeft w:val="640"/>
          <w:marRight w:val="0"/>
          <w:marTop w:val="0"/>
          <w:marBottom w:val="0"/>
          <w:divBdr>
            <w:top w:val="none" w:sz="0" w:space="0" w:color="auto"/>
            <w:left w:val="none" w:sz="0" w:space="0" w:color="auto"/>
            <w:bottom w:val="none" w:sz="0" w:space="0" w:color="auto"/>
            <w:right w:val="none" w:sz="0" w:space="0" w:color="auto"/>
          </w:divBdr>
        </w:div>
        <w:div w:id="1809934902">
          <w:marLeft w:val="640"/>
          <w:marRight w:val="0"/>
          <w:marTop w:val="0"/>
          <w:marBottom w:val="0"/>
          <w:divBdr>
            <w:top w:val="none" w:sz="0" w:space="0" w:color="auto"/>
            <w:left w:val="none" w:sz="0" w:space="0" w:color="auto"/>
            <w:bottom w:val="none" w:sz="0" w:space="0" w:color="auto"/>
            <w:right w:val="none" w:sz="0" w:space="0" w:color="auto"/>
          </w:divBdr>
        </w:div>
        <w:div w:id="1826046018">
          <w:marLeft w:val="640"/>
          <w:marRight w:val="0"/>
          <w:marTop w:val="0"/>
          <w:marBottom w:val="0"/>
          <w:divBdr>
            <w:top w:val="none" w:sz="0" w:space="0" w:color="auto"/>
            <w:left w:val="none" w:sz="0" w:space="0" w:color="auto"/>
            <w:bottom w:val="none" w:sz="0" w:space="0" w:color="auto"/>
            <w:right w:val="none" w:sz="0" w:space="0" w:color="auto"/>
          </w:divBdr>
        </w:div>
        <w:div w:id="1838419502">
          <w:marLeft w:val="640"/>
          <w:marRight w:val="0"/>
          <w:marTop w:val="0"/>
          <w:marBottom w:val="0"/>
          <w:divBdr>
            <w:top w:val="none" w:sz="0" w:space="0" w:color="auto"/>
            <w:left w:val="none" w:sz="0" w:space="0" w:color="auto"/>
            <w:bottom w:val="none" w:sz="0" w:space="0" w:color="auto"/>
            <w:right w:val="none" w:sz="0" w:space="0" w:color="auto"/>
          </w:divBdr>
        </w:div>
        <w:div w:id="1857116429">
          <w:marLeft w:val="640"/>
          <w:marRight w:val="0"/>
          <w:marTop w:val="0"/>
          <w:marBottom w:val="0"/>
          <w:divBdr>
            <w:top w:val="none" w:sz="0" w:space="0" w:color="auto"/>
            <w:left w:val="none" w:sz="0" w:space="0" w:color="auto"/>
            <w:bottom w:val="none" w:sz="0" w:space="0" w:color="auto"/>
            <w:right w:val="none" w:sz="0" w:space="0" w:color="auto"/>
          </w:divBdr>
          <w:divsChild>
            <w:div w:id="1767655970">
              <w:marLeft w:val="0"/>
              <w:marRight w:val="0"/>
              <w:marTop w:val="0"/>
              <w:marBottom w:val="0"/>
              <w:divBdr>
                <w:top w:val="none" w:sz="0" w:space="0" w:color="auto"/>
                <w:left w:val="none" w:sz="0" w:space="0" w:color="auto"/>
                <w:bottom w:val="none" w:sz="0" w:space="0" w:color="auto"/>
                <w:right w:val="none" w:sz="0" w:space="0" w:color="auto"/>
              </w:divBdr>
              <w:divsChild>
                <w:div w:id="961036232">
                  <w:marLeft w:val="640"/>
                  <w:marRight w:val="0"/>
                  <w:marTop w:val="0"/>
                  <w:marBottom w:val="0"/>
                  <w:divBdr>
                    <w:top w:val="none" w:sz="0" w:space="0" w:color="auto"/>
                    <w:left w:val="none" w:sz="0" w:space="0" w:color="auto"/>
                    <w:bottom w:val="none" w:sz="0" w:space="0" w:color="auto"/>
                    <w:right w:val="none" w:sz="0" w:space="0" w:color="auto"/>
                  </w:divBdr>
                </w:div>
                <w:div w:id="470026791">
                  <w:marLeft w:val="640"/>
                  <w:marRight w:val="0"/>
                  <w:marTop w:val="0"/>
                  <w:marBottom w:val="0"/>
                  <w:divBdr>
                    <w:top w:val="none" w:sz="0" w:space="0" w:color="auto"/>
                    <w:left w:val="none" w:sz="0" w:space="0" w:color="auto"/>
                    <w:bottom w:val="none" w:sz="0" w:space="0" w:color="auto"/>
                    <w:right w:val="none" w:sz="0" w:space="0" w:color="auto"/>
                  </w:divBdr>
                </w:div>
                <w:div w:id="2035181726">
                  <w:marLeft w:val="640"/>
                  <w:marRight w:val="0"/>
                  <w:marTop w:val="0"/>
                  <w:marBottom w:val="0"/>
                  <w:divBdr>
                    <w:top w:val="none" w:sz="0" w:space="0" w:color="auto"/>
                    <w:left w:val="none" w:sz="0" w:space="0" w:color="auto"/>
                    <w:bottom w:val="none" w:sz="0" w:space="0" w:color="auto"/>
                    <w:right w:val="none" w:sz="0" w:space="0" w:color="auto"/>
                  </w:divBdr>
                </w:div>
                <w:div w:id="2041971139">
                  <w:marLeft w:val="640"/>
                  <w:marRight w:val="0"/>
                  <w:marTop w:val="0"/>
                  <w:marBottom w:val="0"/>
                  <w:divBdr>
                    <w:top w:val="none" w:sz="0" w:space="0" w:color="auto"/>
                    <w:left w:val="none" w:sz="0" w:space="0" w:color="auto"/>
                    <w:bottom w:val="none" w:sz="0" w:space="0" w:color="auto"/>
                    <w:right w:val="none" w:sz="0" w:space="0" w:color="auto"/>
                  </w:divBdr>
                </w:div>
                <w:div w:id="1276718521">
                  <w:marLeft w:val="640"/>
                  <w:marRight w:val="0"/>
                  <w:marTop w:val="0"/>
                  <w:marBottom w:val="0"/>
                  <w:divBdr>
                    <w:top w:val="none" w:sz="0" w:space="0" w:color="auto"/>
                    <w:left w:val="none" w:sz="0" w:space="0" w:color="auto"/>
                    <w:bottom w:val="none" w:sz="0" w:space="0" w:color="auto"/>
                    <w:right w:val="none" w:sz="0" w:space="0" w:color="auto"/>
                  </w:divBdr>
                </w:div>
                <w:div w:id="631636167">
                  <w:marLeft w:val="640"/>
                  <w:marRight w:val="0"/>
                  <w:marTop w:val="0"/>
                  <w:marBottom w:val="0"/>
                  <w:divBdr>
                    <w:top w:val="none" w:sz="0" w:space="0" w:color="auto"/>
                    <w:left w:val="none" w:sz="0" w:space="0" w:color="auto"/>
                    <w:bottom w:val="none" w:sz="0" w:space="0" w:color="auto"/>
                    <w:right w:val="none" w:sz="0" w:space="0" w:color="auto"/>
                  </w:divBdr>
                </w:div>
                <w:div w:id="2006935561">
                  <w:marLeft w:val="640"/>
                  <w:marRight w:val="0"/>
                  <w:marTop w:val="0"/>
                  <w:marBottom w:val="0"/>
                  <w:divBdr>
                    <w:top w:val="none" w:sz="0" w:space="0" w:color="auto"/>
                    <w:left w:val="none" w:sz="0" w:space="0" w:color="auto"/>
                    <w:bottom w:val="none" w:sz="0" w:space="0" w:color="auto"/>
                    <w:right w:val="none" w:sz="0" w:space="0" w:color="auto"/>
                  </w:divBdr>
                </w:div>
                <w:div w:id="603001304">
                  <w:marLeft w:val="640"/>
                  <w:marRight w:val="0"/>
                  <w:marTop w:val="0"/>
                  <w:marBottom w:val="0"/>
                  <w:divBdr>
                    <w:top w:val="none" w:sz="0" w:space="0" w:color="auto"/>
                    <w:left w:val="none" w:sz="0" w:space="0" w:color="auto"/>
                    <w:bottom w:val="none" w:sz="0" w:space="0" w:color="auto"/>
                    <w:right w:val="none" w:sz="0" w:space="0" w:color="auto"/>
                  </w:divBdr>
                </w:div>
                <w:div w:id="998581600">
                  <w:marLeft w:val="640"/>
                  <w:marRight w:val="0"/>
                  <w:marTop w:val="0"/>
                  <w:marBottom w:val="0"/>
                  <w:divBdr>
                    <w:top w:val="none" w:sz="0" w:space="0" w:color="auto"/>
                    <w:left w:val="none" w:sz="0" w:space="0" w:color="auto"/>
                    <w:bottom w:val="none" w:sz="0" w:space="0" w:color="auto"/>
                    <w:right w:val="none" w:sz="0" w:space="0" w:color="auto"/>
                  </w:divBdr>
                </w:div>
                <w:div w:id="2005812701">
                  <w:marLeft w:val="640"/>
                  <w:marRight w:val="0"/>
                  <w:marTop w:val="0"/>
                  <w:marBottom w:val="0"/>
                  <w:divBdr>
                    <w:top w:val="none" w:sz="0" w:space="0" w:color="auto"/>
                    <w:left w:val="none" w:sz="0" w:space="0" w:color="auto"/>
                    <w:bottom w:val="none" w:sz="0" w:space="0" w:color="auto"/>
                    <w:right w:val="none" w:sz="0" w:space="0" w:color="auto"/>
                  </w:divBdr>
                </w:div>
                <w:div w:id="1767115502">
                  <w:marLeft w:val="640"/>
                  <w:marRight w:val="0"/>
                  <w:marTop w:val="0"/>
                  <w:marBottom w:val="0"/>
                  <w:divBdr>
                    <w:top w:val="none" w:sz="0" w:space="0" w:color="auto"/>
                    <w:left w:val="none" w:sz="0" w:space="0" w:color="auto"/>
                    <w:bottom w:val="none" w:sz="0" w:space="0" w:color="auto"/>
                    <w:right w:val="none" w:sz="0" w:space="0" w:color="auto"/>
                  </w:divBdr>
                </w:div>
                <w:div w:id="815489402">
                  <w:marLeft w:val="640"/>
                  <w:marRight w:val="0"/>
                  <w:marTop w:val="0"/>
                  <w:marBottom w:val="0"/>
                  <w:divBdr>
                    <w:top w:val="none" w:sz="0" w:space="0" w:color="auto"/>
                    <w:left w:val="none" w:sz="0" w:space="0" w:color="auto"/>
                    <w:bottom w:val="none" w:sz="0" w:space="0" w:color="auto"/>
                    <w:right w:val="none" w:sz="0" w:space="0" w:color="auto"/>
                  </w:divBdr>
                </w:div>
                <w:div w:id="520825668">
                  <w:marLeft w:val="640"/>
                  <w:marRight w:val="0"/>
                  <w:marTop w:val="0"/>
                  <w:marBottom w:val="0"/>
                  <w:divBdr>
                    <w:top w:val="none" w:sz="0" w:space="0" w:color="auto"/>
                    <w:left w:val="none" w:sz="0" w:space="0" w:color="auto"/>
                    <w:bottom w:val="none" w:sz="0" w:space="0" w:color="auto"/>
                    <w:right w:val="none" w:sz="0" w:space="0" w:color="auto"/>
                  </w:divBdr>
                </w:div>
                <w:div w:id="921453564">
                  <w:marLeft w:val="640"/>
                  <w:marRight w:val="0"/>
                  <w:marTop w:val="0"/>
                  <w:marBottom w:val="0"/>
                  <w:divBdr>
                    <w:top w:val="none" w:sz="0" w:space="0" w:color="auto"/>
                    <w:left w:val="none" w:sz="0" w:space="0" w:color="auto"/>
                    <w:bottom w:val="none" w:sz="0" w:space="0" w:color="auto"/>
                    <w:right w:val="none" w:sz="0" w:space="0" w:color="auto"/>
                  </w:divBdr>
                </w:div>
                <w:div w:id="1999993051">
                  <w:marLeft w:val="640"/>
                  <w:marRight w:val="0"/>
                  <w:marTop w:val="0"/>
                  <w:marBottom w:val="0"/>
                  <w:divBdr>
                    <w:top w:val="none" w:sz="0" w:space="0" w:color="auto"/>
                    <w:left w:val="none" w:sz="0" w:space="0" w:color="auto"/>
                    <w:bottom w:val="none" w:sz="0" w:space="0" w:color="auto"/>
                    <w:right w:val="none" w:sz="0" w:space="0" w:color="auto"/>
                  </w:divBdr>
                </w:div>
                <w:div w:id="23752263">
                  <w:marLeft w:val="640"/>
                  <w:marRight w:val="0"/>
                  <w:marTop w:val="0"/>
                  <w:marBottom w:val="0"/>
                  <w:divBdr>
                    <w:top w:val="none" w:sz="0" w:space="0" w:color="auto"/>
                    <w:left w:val="none" w:sz="0" w:space="0" w:color="auto"/>
                    <w:bottom w:val="none" w:sz="0" w:space="0" w:color="auto"/>
                    <w:right w:val="none" w:sz="0" w:space="0" w:color="auto"/>
                  </w:divBdr>
                </w:div>
                <w:div w:id="1897424423">
                  <w:marLeft w:val="640"/>
                  <w:marRight w:val="0"/>
                  <w:marTop w:val="0"/>
                  <w:marBottom w:val="0"/>
                  <w:divBdr>
                    <w:top w:val="none" w:sz="0" w:space="0" w:color="auto"/>
                    <w:left w:val="none" w:sz="0" w:space="0" w:color="auto"/>
                    <w:bottom w:val="none" w:sz="0" w:space="0" w:color="auto"/>
                    <w:right w:val="none" w:sz="0" w:space="0" w:color="auto"/>
                  </w:divBdr>
                </w:div>
                <w:div w:id="560947439">
                  <w:marLeft w:val="640"/>
                  <w:marRight w:val="0"/>
                  <w:marTop w:val="0"/>
                  <w:marBottom w:val="0"/>
                  <w:divBdr>
                    <w:top w:val="none" w:sz="0" w:space="0" w:color="auto"/>
                    <w:left w:val="none" w:sz="0" w:space="0" w:color="auto"/>
                    <w:bottom w:val="none" w:sz="0" w:space="0" w:color="auto"/>
                    <w:right w:val="none" w:sz="0" w:space="0" w:color="auto"/>
                  </w:divBdr>
                </w:div>
                <w:div w:id="1840072097">
                  <w:marLeft w:val="640"/>
                  <w:marRight w:val="0"/>
                  <w:marTop w:val="0"/>
                  <w:marBottom w:val="0"/>
                  <w:divBdr>
                    <w:top w:val="none" w:sz="0" w:space="0" w:color="auto"/>
                    <w:left w:val="none" w:sz="0" w:space="0" w:color="auto"/>
                    <w:bottom w:val="none" w:sz="0" w:space="0" w:color="auto"/>
                    <w:right w:val="none" w:sz="0" w:space="0" w:color="auto"/>
                  </w:divBdr>
                </w:div>
                <w:div w:id="1737435949">
                  <w:marLeft w:val="640"/>
                  <w:marRight w:val="0"/>
                  <w:marTop w:val="0"/>
                  <w:marBottom w:val="0"/>
                  <w:divBdr>
                    <w:top w:val="none" w:sz="0" w:space="0" w:color="auto"/>
                    <w:left w:val="none" w:sz="0" w:space="0" w:color="auto"/>
                    <w:bottom w:val="none" w:sz="0" w:space="0" w:color="auto"/>
                    <w:right w:val="none" w:sz="0" w:space="0" w:color="auto"/>
                  </w:divBdr>
                </w:div>
                <w:div w:id="1061443710">
                  <w:marLeft w:val="640"/>
                  <w:marRight w:val="0"/>
                  <w:marTop w:val="0"/>
                  <w:marBottom w:val="0"/>
                  <w:divBdr>
                    <w:top w:val="none" w:sz="0" w:space="0" w:color="auto"/>
                    <w:left w:val="none" w:sz="0" w:space="0" w:color="auto"/>
                    <w:bottom w:val="none" w:sz="0" w:space="0" w:color="auto"/>
                    <w:right w:val="none" w:sz="0" w:space="0" w:color="auto"/>
                  </w:divBdr>
                </w:div>
                <w:div w:id="210849923">
                  <w:marLeft w:val="640"/>
                  <w:marRight w:val="0"/>
                  <w:marTop w:val="0"/>
                  <w:marBottom w:val="0"/>
                  <w:divBdr>
                    <w:top w:val="none" w:sz="0" w:space="0" w:color="auto"/>
                    <w:left w:val="none" w:sz="0" w:space="0" w:color="auto"/>
                    <w:bottom w:val="none" w:sz="0" w:space="0" w:color="auto"/>
                    <w:right w:val="none" w:sz="0" w:space="0" w:color="auto"/>
                  </w:divBdr>
                </w:div>
                <w:div w:id="486895204">
                  <w:marLeft w:val="640"/>
                  <w:marRight w:val="0"/>
                  <w:marTop w:val="0"/>
                  <w:marBottom w:val="0"/>
                  <w:divBdr>
                    <w:top w:val="none" w:sz="0" w:space="0" w:color="auto"/>
                    <w:left w:val="none" w:sz="0" w:space="0" w:color="auto"/>
                    <w:bottom w:val="none" w:sz="0" w:space="0" w:color="auto"/>
                    <w:right w:val="none" w:sz="0" w:space="0" w:color="auto"/>
                  </w:divBdr>
                </w:div>
                <w:div w:id="788546183">
                  <w:marLeft w:val="640"/>
                  <w:marRight w:val="0"/>
                  <w:marTop w:val="0"/>
                  <w:marBottom w:val="0"/>
                  <w:divBdr>
                    <w:top w:val="none" w:sz="0" w:space="0" w:color="auto"/>
                    <w:left w:val="none" w:sz="0" w:space="0" w:color="auto"/>
                    <w:bottom w:val="none" w:sz="0" w:space="0" w:color="auto"/>
                    <w:right w:val="none" w:sz="0" w:space="0" w:color="auto"/>
                  </w:divBdr>
                </w:div>
                <w:div w:id="1082802597">
                  <w:marLeft w:val="640"/>
                  <w:marRight w:val="0"/>
                  <w:marTop w:val="0"/>
                  <w:marBottom w:val="0"/>
                  <w:divBdr>
                    <w:top w:val="none" w:sz="0" w:space="0" w:color="auto"/>
                    <w:left w:val="none" w:sz="0" w:space="0" w:color="auto"/>
                    <w:bottom w:val="none" w:sz="0" w:space="0" w:color="auto"/>
                    <w:right w:val="none" w:sz="0" w:space="0" w:color="auto"/>
                  </w:divBdr>
                </w:div>
                <w:div w:id="342972333">
                  <w:marLeft w:val="640"/>
                  <w:marRight w:val="0"/>
                  <w:marTop w:val="0"/>
                  <w:marBottom w:val="0"/>
                  <w:divBdr>
                    <w:top w:val="none" w:sz="0" w:space="0" w:color="auto"/>
                    <w:left w:val="none" w:sz="0" w:space="0" w:color="auto"/>
                    <w:bottom w:val="none" w:sz="0" w:space="0" w:color="auto"/>
                    <w:right w:val="none" w:sz="0" w:space="0" w:color="auto"/>
                  </w:divBdr>
                </w:div>
                <w:div w:id="1494293048">
                  <w:marLeft w:val="640"/>
                  <w:marRight w:val="0"/>
                  <w:marTop w:val="0"/>
                  <w:marBottom w:val="0"/>
                  <w:divBdr>
                    <w:top w:val="none" w:sz="0" w:space="0" w:color="auto"/>
                    <w:left w:val="none" w:sz="0" w:space="0" w:color="auto"/>
                    <w:bottom w:val="none" w:sz="0" w:space="0" w:color="auto"/>
                    <w:right w:val="none" w:sz="0" w:space="0" w:color="auto"/>
                  </w:divBdr>
                </w:div>
                <w:div w:id="374237751">
                  <w:marLeft w:val="640"/>
                  <w:marRight w:val="0"/>
                  <w:marTop w:val="0"/>
                  <w:marBottom w:val="0"/>
                  <w:divBdr>
                    <w:top w:val="none" w:sz="0" w:space="0" w:color="auto"/>
                    <w:left w:val="none" w:sz="0" w:space="0" w:color="auto"/>
                    <w:bottom w:val="none" w:sz="0" w:space="0" w:color="auto"/>
                    <w:right w:val="none" w:sz="0" w:space="0" w:color="auto"/>
                  </w:divBdr>
                </w:div>
                <w:div w:id="138690523">
                  <w:marLeft w:val="640"/>
                  <w:marRight w:val="0"/>
                  <w:marTop w:val="0"/>
                  <w:marBottom w:val="0"/>
                  <w:divBdr>
                    <w:top w:val="none" w:sz="0" w:space="0" w:color="auto"/>
                    <w:left w:val="none" w:sz="0" w:space="0" w:color="auto"/>
                    <w:bottom w:val="none" w:sz="0" w:space="0" w:color="auto"/>
                    <w:right w:val="none" w:sz="0" w:space="0" w:color="auto"/>
                  </w:divBdr>
                </w:div>
                <w:div w:id="130442382">
                  <w:marLeft w:val="640"/>
                  <w:marRight w:val="0"/>
                  <w:marTop w:val="0"/>
                  <w:marBottom w:val="0"/>
                  <w:divBdr>
                    <w:top w:val="none" w:sz="0" w:space="0" w:color="auto"/>
                    <w:left w:val="none" w:sz="0" w:space="0" w:color="auto"/>
                    <w:bottom w:val="none" w:sz="0" w:space="0" w:color="auto"/>
                    <w:right w:val="none" w:sz="0" w:space="0" w:color="auto"/>
                  </w:divBdr>
                </w:div>
                <w:div w:id="1791511727">
                  <w:marLeft w:val="640"/>
                  <w:marRight w:val="0"/>
                  <w:marTop w:val="0"/>
                  <w:marBottom w:val="0"/>
                  <w:divBdr>
                    <w:top w:val="none" w:sz="0" w:space="0" w:color="auto"/>
                    <w:left w:val="none" w:sz="0" w:space="0" w:color="auto"/>
                    <w:bottom w:val="none" w:sz="0" w:space="0" w:color="auto"/>
                    <w:right w:val="none" w:sz="0" w:space="0" w:color="auto"/>
                  </w:divBdr>
                </w:div>
                <w:div w:id="2016375273">
                  <w:marLeft w:val="640"/>
                  <w:marRight w:val="0"/>
                  <w:marTop w:val="0"/>
                  <w:marBottom w:val="0"/>
                  <w:divBdr>
                    <w:top w:val="none" w:sz="0" w:space="0" w:color="auto"/>
                    <w:left w:val="none" w:sz="0" w:space="0" w:color="auto"/>
                    <w:bottom w:val="none" w:sz="0" w:space="0" w:color="auto"/>
                    <w:right w:val="none" w:sz="0" w:space="0" w:color="auto"/>
                  </w:divBdr>
                </w:div>
                <w:div w:id="2010675094">
                  <w:marLeft w:val="640"/>
                  <w:marRight w:val="0"/>
                  <w:marTop w:val="0"/>
                  <w:marBottom w:val="0"/>
                  <w:divBdr>
                    <w:top w:val="none" w:sz="0" w:space="0" w:color="auto"/>
                    <w:left w:val="none" w:sz="0" w:space="0" w:color="auto"/>
                    <w:bottom w:val="none" w:sz="0" w:space="0" w:color="auto"/>
                    <w:right w:val="none" w:sz="0" w:space="0" w:color="auto"/>
                  </w:divBdr>
                </w:div>
                <w:div w:id="615329521">
                  <w:marLeft w:val="640"/>
                  <w:marRight w:val="0"/>
                  <w:marTop w:val="0"/>
                  <w:marBottom w:val="0"/>
                  <w:divBdr>
                    <w:top w:val="none" w:sz="0" w:space="0" w:color="auto"/>
                    <w:left w:val="none" w:sz="0" w:space="0" w:color="auto"/>
                    <w:bottom w:val="none" w:sz="0" w:space="0" w:color="auto"/>
                    <w:right w:val="none" w:sz="0" w:space="0" w:color="auto"/>
                  </w:divBdr>
                </w:div>
                <w:div w:id="2126194031">
                  <w:marLeft w:val="640"/>
                  <w:marRight w:val="0"/>
                  <w:marTop w:val="0"/>
                  <w:marBottom w:val="0"/>
                  <w:divBdr>
                    <w:top w:val="none" w:sz="0" w:space="0" w:color="auto"/>
                    <w:left w:val="none" w:sz="0" w:space="0" w:color="auto"/>
                    <w:bottom w:val="none" w:sz="0" w:space="0" w:color="auto"/>
                    <w:right w:val="none" w:sz="0" w:space="0" w:color="auto"/>
                  </w:divBdr>
                </w:div>
                <w:div w:id="459304727">
                  <w:marLeft w:val="640"/>
                  <w:marRight w:val="0"/>
                  <w:marTop w:val="0"/>
                  <w:marBottom w:val="0"/>
                  <w:divBdr>
                    <w:top w:val="none" w:sz="0" w:space="0" w:color="auto"/>
                    <w:left w:val="none" w:sz="0" w:space="0" w:color="auto"/>
                    <w:bottom w:val="none" w:sz="0" w:space="0" w:color="auto"/>
                    <w:right w:val="none" w:sz="0" w:space="0" w:color="auto"/>
                  </w:divBdr>
                </w:div>
                <w:div w:id="313919716">
                  <w:marLeft w:val="640"/>
                  <w:marRight w:val="0"/>
                  <w:marTop w:val="0"/>
                  <w:marBottom w:val="0"/>
                  <w:divBdr>
                    <w:top w:val="none" w:sz="0" w:space="0" w:color="auto"/>
                    <w:left w:val="none" w:sz="0" w:space="0" w:color="auto"/>
                    <w:bottom w:val="none" w:sz="0" w:space="0" w:color="auto"/>
                    <w:right w:val="none" w:sz="0" w:space="0" w:color="auto"/>
                  </w:divBdr>
                </w:div>
                <w:div w:id="1577741117">
                  <w:marLeft w:val="640"/>
                  <w:marRight w:val="0"/>
                  <w:marTop w:val="0"/>
                  <w:marBottom w:val="0"/>
                  <w:divBdr>
                    <w:top w:val="none" w:sz="0" w:space="0" w:color="auto"/>
                    <w:left w:val="none" w:sz="0" w:space="0" w:color="auto"/>
                    <w:bottom w:val="none" w:sz="0" w:space="0" w:color="auto"/>
                    <w:right w:val="none" w:sz="0" w:space="0" w:color="auto"/>
                  </w:divBdr>
                </w:div>
                <w:div w:id="841505576">
                  <w:marLeft w:val="640"/>
                  <w:marRight w:val="0"/>
                  <w:marTop w:val="0"/>
                  <w:marBottom w:val="0"/>
                  <w:divBdr>
                    <w:top w:val="none" w:sz="0" w:space="0" w:color="auto"/>
                    <w:left w:val="none" w:sz="0" w:space="0" w:color="auto"/>
                    <w:bottom w:val="none" w:sz="0" w:space="0" w:color="auto"/>
                    <w:right w:val="none" w:sz="0" w:space="0" w:color="auto"/>
                  </w:divBdr>
                </w:div>
                <w:div w:id="1547377192">
                  <w:marLeft w:val="640"/>
                  <w:marRight w:val="0"/>
                  <w:marTop w:val="0"/>
                  <w:marBottom w:val="0"/>
                  <w:divBdr>
                    <w:top w:val="none" w:sz="0" w:space="0" w:color="auto"/>
                    <w:left w:val="none" w:sz="0" w:space="0" w:color="auto"/>
                    <w:bottom w:val="none" w:sz="0" w:space="0" w:color="auto"/>
                    <w:right w:val="none" w:sz="0" w:space="0" w:color="auto"/>
                  </w:divBdr>
                </w:div>
                <w:div w:id="620191767">
                  <w:marLeft w:val="640"/>
                  <w:marRight w:val="0"/>
                  <w:marTop w:val="0"/>
                  <w:marBottom w:val="0"/>
                  <w:divBdr>
                    <w:top w:val="none" w:sz="0" w:space="0" w:color="auto"/>
                    <w:left w:val="none" w:sz="0" w:space="0" w:color="auto"/>
                    <w:bottom w:val="none" w:sz="0" w:space="0" w:color="auto"/>
                    <w:right w:val="none" w:sz="0" w:space="0" w:color="auto"/>
                  </w:divBdr>
                </w:div>
                <w:div w:id="237326035">
                  <w:marLeft w:val="640"/>
                  <w:marRight w:val="0"/>
                  <w:marTop w:val="0"/>
                  <w:marBottom w:val="0"/>
                  <w:divBdr>
                    <w:top w:val="none" w:sz="0" w:space="0" w:color="auto"/>
                    <w:left w:val="none" w:sz="0" w:space="0" w:color="auto"/>
                    <w:bottom w:val="none" w:sz="0" w:space="0" w:color="auto"/>
                    <w:right w:val="none" w:sz="0" w:space="0" w:color="auto"/>
                  </w:divBdr>
                </w:div>
                <w:div w:id="1827354927">
                  <w:marLeft w:val="640"/>
                  <w:marRight w:val="0"/>
                  <w:marTop w:val="0"/>
                  <w:marBottom w:val="0"/>
                  <w:divBdr>
                    <w:top w:val="none" w:sz="0" w:space="0" w:color="auto"/>
                    <w:left w:val="none" w:sz="0" w:space="0" w:color="auto"/>
                    <w:bottom w:val="none" w:sz="0" w:space="0" w:color="auto"/>
                    <w:right w:val="none" w:sz="0" w:space="0" w:color="auto"/>
                  </w:divBdr>
                </w:div>
                <w:div w:id="1802918119">
                  <w:marLeft w:val="640"/>
                  <w:marRight w:val="0"/>
                  <w:marTop w:val="0"/>
                  <w:marBottom w:val="0"/>
                  <w:divBdr>
                    <w:top w:val="none" w:sz="0" w:space="0" w:color="auto"/>
                    <w:left w:val="none" w:sz="0" w:space="0" w:color="auto"/>
                    <w:bottom w:val="none" w:sz="0" w:space="0" w:color="auto"/>
                    <w:right w:val="none" w:sz="0" w:space="0" w:color="auto"/>
                  </w:divBdr>
                </w:div>
                <w:div w:id="503202061">
                  <w:marLeft w:val="640"/>
                  <w:marRight w:val="0"/>
                  <w:marTop w:val="0"/>
                  <w:marBottom w:val="0"/>
                  <w:divBdr>
                    <w:top w:val="none" w:sz="0" w:space="0" w:color="auto"/>
                    <w:left w:val="none" w:sz="0" w:space="0" w:color="auto"/>
                    <w:bottom w:val="none" w:sz="0" w:space="0" w:color="auto"/>
                    <w:right w:val="none" w:sz="0" w:space="0" w:color="auto"/>
                  </w:divBdr>
                </w:div>
                <w:div w:id="585768077">
                  <w:marLeft w:val="640"/>
                  <w:marRight w:val="0"/>
                  <w:marTop w:val="0"/>
                  <w:marBottom w:val="0"/>
                  <w:divBdr>
                    <w:top w:val="none" w:sz="0" w:space="0" w:color="auto"/>
                    <w:left w:val="none" w:sz="0" w:space="0" w:color="auto"/>
                    <w:bottom w:val="none" w:sz="0" w:space="0" w:color="auto"/>
                    <w:right w:val="none" w:sz="0" w:space="0" w:color="auto"/>
                  </w:divBdr>
                </w:div>
                <w:div w:id="1555896119">
                  <w:marLeft w:val="640"/>
                  <w:marRight w:val="0"/>
                  <w:marTop w:val="0"/>
                  <w:marBottom w:val="0"/>
                  <w:divBdr>
                    <w:top w:val="none" w:sz="0" w:space="0" w:color="auto"/>
                    <w:left w:val="none" w:sz="0" w:space="0" w:color="auto"/>
                    <w:bottom w:val="none" w:sz="0" w:space="0" w:color="auto"/>
                    <w:right w:val="none" w:sz="0" w:space="0" w:color="auto"/>
                  </w:divBdr>
                </w:div>
                <w:div w:id="1441342983">
                  <w:marLeft w:val="640"/>
                  <w:marRight w:val="0"/>
                  <w:marTop w:val="0"/>
                  <w:marBottom w:val="0"/>
                  <w:divBdr>
                    <w:top w:val="none" w:sz="0" w:space="0" w:color="auto"/>
                    <w:left w:val="none" w:sz="0" w:space="0" w:color="auto"/>
                    <w:bottom w:val="none" w:sz="0" w:space="0" w:color="auto"/>
                    <w:right w:val="none" w:sz="0" w:space="0" w:color="auto"/>
                  </w:divBdr>
                </w:div>
                <w:div w:id="327710012">
                  <w:marLeft w:val="640"/>
                  <w:marRight w:val="0"/>
                  <w:marTop w:val="0"/>
                  <w:marBottom w:val="0"/>
                  <w:divBdr>
                    <w:top w:val="none" w:sz="0" w:space="0" w:color="auto"/>
                    <w:left w:val="none" w:sz="0" w:space="0" w:color="auto"/>
                    <w:bottom w:val="none" w:sz="0" w:space="0" w:color="auto"/>
                    <w:right w:val="none" w:sz="0" w:space="0" w:color="auto"/>
                  </w:divBdr>
                </w:div>
                <w:div w:id="1745643689">
                  <w:marLeft w:val="640"/>
                  <w:marRight w:val="0"/>
                  <w:marTop w:val="0"/>
                  <w:marBottom w:val="0"/>
                  <w:divBdr>
                    <w:top w:val="none" w:sz="0" w:space="0" w:color="auto"/>
                    <w:left w:val="none" w:sz="0" w:space="0" w:color="auto"/>
                    <w:bottom w:val="none" w:sz="0" w:space="0" w:color="auto"/>
                    <w:right w:val="none" w:sz="0" w:space="0" w:color="auto"/>
                  </w:divBdr>
                </w:div>
                <w:div w:id="1550609711">
                  <w:marLeft w:val="640"/>
                  <w:marRight w:val="0"/>
                  <w:marTop w:val="0"/>
                  <w:marBottom w:val="0"/>
                  <w:divBdr>
                    <w:top w:val="none" w:sz="0" w:space="0" w:color="auto"/>
                    <w:left w:val="none" w:sz="0" w:space="0" w:color="auto"/>
                    <w:bottom w:val="none" w:sz="0" w:space="0" w:color="auto"/>
                    <w:right w:val="none" w:sz="0" w:space="0" w:color="auto"/>
                  </w:divBdr>
                </w:div>
                <w:div w:id="810515019">
                  <w:marLeft w:val="640"/>
                  <w:marRight w:val="0"/>
                  <w:marTop w:val="0"/>
                  <w:marBottom w:val="0"/>
                  <w:divBdr>
                    <w:top w:val="none" w:sz="0" w:space="0" w:color="auto"/>
                    <w:left w:val="none" w:sz="0" w:space="0" w:color="auto"/>
                    <w:bottom w:val="none" w:sz="0" w:space="0" w:color="auto"/>
                    <w:right w:val="none" w:sz="0" w:space="0" w:color="auto"/>
                  </w:divBdr>
                </w:div>
                <w:div w:id="1115447398">
                  <w:marLeft w:val="640"/>
                  <w:marRight w:val="0"/>
                  <w:marTop w:val="0"/>
                  <w:marBottom w:val="0"/>
                  <w:divBdr>
                    <w:top w:val="none" w:sz="0" w:space="0" w:color="auto"/>
                    <w:left w:val="none" w:sz="0" w:space="0" w:color="auto"/>
                    <w:bottom w:val="none" w:sz="0" w:space="0" w:color="auto"/>
                    <w:right w:val="none" w:sz="0" w:space="0" w:color="auto"/>
                  </w:divBdr>
                </w:div>
                <w:div w:id="591016164">
                  <w:marLeft w:val="640"/>
                  <w:marRight w:val="0"/>
                  <w:marTop w:val="0"/>
                  <w:marBottom w:val="0"/>
                  <w:divBdr>
                    <w:top w:val="none" w:sz="0" w:space="0" w:color="auto"/>
                    <w:left w:val="none" w:sz="0" w:space="0" w:color="auto"/>
                    <w:bottom w:val="none" w:sz="0" w:space="0" w:color="auto"/>
                    <w:right w:val="none" w:sz="0" w:space="0" w:color="auto"/>
                  </w:divBdr>
                </w:div>
                <w:div w:id="1840349019">
                  <w:marLeft w:val="640"/>
                  <w:marRight w:val="0"/>
                  <w:marTop w:val="0"/>
                  <w:marBottom w:val="0"/>
                  <w:divBdr>
                    <w:top w:val="none" w:sz="0" w:space="0" w:color="auto"/>
                    <w:left w:val="none" w:sz="0" w:space="0" w:color="auto"/>
                    <w:bottom w:val="none" w:sz="0" w:space="0" w:color="auto"/>
                    <w:right w:val="none" w:sz="0" w:space="0" w:color="auto"/>
                  </w:divBdr>
                </w:div>
                <w:div w:id="844396473">
                  <w:marLeft w:val="640"/>
                  <w:marRight w:val="0"/>
                  <w:marTop w:val="0"/>
                  <w:marBottom w:val="0"/>
                  <w:divBdr>
                    <w:top w:val="none" w:sz="0" w:space="0" w:color="auto"/>
                    <w:left w:val="none" w:sz="0" w:space="0" w:color="auto"/>
                    <w:bottom w:val="none" w:sz="0" w:space="0" w:color="auto"/>
                    <w:right w:val="none" w:sz="0" w:space="0" w:color="auto"/>
                  </w:divBdr>
                </w:div>
                <w:div w:id="1430278478">
                  <w:marLeft w:val="640"/>
                  <w:marRight w:val="0"/>
                  <w:marTop w:val="0"/>
                  <w:marBottom w:val="0"/>
                  <w:divBdr>
                    <w:top w:val="none" w:sz="0" w:space="0" w:color="auto"/>
                    <w:left w:val="none" w:sz="0" w:space="0" w:color="auto"/>
                    <w:bottom w:val="none" w:sz="0" w:space="0" w:color="auto"/>
                    <w:right w:val="none" w:sz="0" w:space="0" w:color="auto"/>
                  </w:divBdr>
                </w:div>
                <w:div w:id="743454153">
                  <w:marLeft w:val="640"/>
                  <w:marRight w:val="0"/>
                  <w:marTop w:val="0"/>
                  <w:marBottom w:val="0"/>
                  <w:divBdr>
                    <w:top w:val="none" w:sz="0" w:space="0" w:color="auto"/>
                    <w:left w:val="none" w:sz="0" w:space="0" w:color="auto"/>
                    <w:bottom w:val="none" w:sz="0" w:space="0" w:color="auto"/>
                    <w:right w:val="none" w:sz="0" w:space="0" w:color="auto"/>
                  </w:divBdr>
                </w:div>
                <w:div w:id="146212629">
                  <w:marLeft w:val="640"/>
                  <w:marRight w:val="0"/>
                  <w:marTop w:val="0"/>
                  <w:marBottom w:val="0"/>
                  <w:divBdr>
                    <w:top w:val="none" w:sz="0" w:space="0" w:color="auto"/>
                    <w:left w:val="none" w:sz="0" w:space="0" w:color="auto"/>
                    <w:bottom w:val="none" w:sz="0" w:space="0" w:color="auto"/>
                    <w:right w:val="none" w:sz="0" w:space="0" w:color="auto"/>
                  </w:divBdr>
                </w:div>
                <w:div w:id="900100783">
                  <w:marLeft w:val="640"/>
                  <w:marRight w:val="0"/>
                  <w:marTop w:val="0"/>
                  <w:marBottom w:val="0"/>
                  <w:divBdr>
                    <w:top w:val="none" w:sz="0" w:space="0" w:color="auto"/>
                    <w:left w:val="none" w:sz="0" w:space="0" w:color="auto"/>
                    <w:bottom w:val="none" w:sz="0" w:space="0" w:color="auto"/>
                    <w:right w:val="none" w:sz="0" w:space="0" w:color="auto"/>
                  </w:divBdr>
                </w:div>
                <w:div w:id="1726026555">
                  <w:marLeft w:val="640"/>
                  <w:marRight w:val="0"/>
                  <w:marTop w:val="0"/>
                  <w:marBottom w:val="0"/>
                  <w:divBdr>
                    <w:top w:val="none" w:sz="0" w:space="0" w:color="auto"/>
                    <w:left w:val="none" w:sz="0" w:space="0" w:color="auto"/>
                    <w:bottom w:val="none" w:sz="0" w:space="0" w:color="auto"/>
                    <w:right w:val="none" w:sz="0" w:space="0" w:color="auto"/>
                  </w:divBdr>
                </w:div>
                <w:div w:id="222256368">
                  <w:marLeft w:val="640"/>
                  <w:marRight w:val="0"/>
                  <w:marTop w:val="0"/>
                  <w:marBottom w:val="0"/>
                  <w:divBdr>
                    <w:top w:val="none" w:sz="0" w:space="0" w:color="auto"/>
                    <w:left w:val="none" w:sz="0" w:space="0" w:color="auto"/>
                    <w:bottom w:val="none" w:sz="0" w:space="0" w:color="auto"/>
                    <w:right w:val="none" w:sz="0" w:space="0" w:color="auto"/>
                  </w:divBdr>
                </w:div>
                <w:div w:id="339354945">
                  <w:marLeft w:val="640"/>
                  <w:marRight w:val="0"/>
                  <w:marTop w:val="0"/>
                  <w:marBottom w:val="0"/>
                  <w:divBdr>
                    <w:top w:val="none" w:sz="0" w:space="0" w:color="auto"/>
                    <w:left w:val="none" w:sz="0" w:space="0" w:color="auto"/>
                    <w:bottom w:val="none" w:sz="0" w:space="0" w:color="auto"/>
                    <w:right w:val="none" w:sz="0" w:space="0" w:color="auto"/>
                  </w:divBdr>
                </w:div>
                <w:div w:id="1182668726">
                  <w:marLeft w:val="640"/>
                  <w:marRight w:val="0"/>
                  <w:marTop w:val="0"/>
                  <w:marBottom w:val="0"/>
                  <w:divBdr>
                    <w:top w:val="none" w:sz="0" w:space="0" w:color="auto"/>
                    <w:left w:val="none" w:sz="0" w:space="0" w:color="auto"/>
                    <w:bottom w:val="none" w:sz="0" w:space="0" w:color="auto"/>
                    <w:right w:val="none" w:sz="0" w:space="0" w:color="auto"/>
                  </w:divBdr>
                </w:div>
                <w:div w:id="915817757">
                  <w:marLeft w:val="640"/>
                  <w:marRight w:val="0"/>
                  <w:marTop w:val="0"/>
                  <w:marBottom w:val="0"/>
                  <w:divBdr>
                    <w:top w:val="none" w:sz="0" w:space="0" w:color="auto"/>
                    <w:left w:val="none" w:sz="0" w:space="0" w:color="auto"/>
                    <w:bottom w:val="none" w:sz="0" w:space="0" w:color="auto"/>
                    <w:right w:val="none" w:sz="0" w:space="0" w:color="auto"/>
                  </w:divBdr>
                </w:div>
                <w:div w:id="190343092">
                  <w:marLeft w:val="640"/>
                  <w:marRight w:val="0"/>
                  <w:marTop w:val="0"/>
                  <w:marBottom w:val="0"/>
                  <w:divBdr>
                    <w:top w:val="none" w:sz="0" w:space="0" w:color="auto"/>
                    <w:left w:val="none" w:sz="0" w:space="0" w:color="auto"/>
                    <w:bottom w:val="none" w:sz="0" w:space="0" w:color="auto"/>
                    <w:right w:val="none" w:sz="0" w:space="0" w:color="auto"/>
                  </w:divBdr>
                </w:div>
                <w:div w:id="458302564">
                  <w:marLeft w:val="640"/>
                  <w:marRight w:val="0"/>
                  <w:marTop w:val="0"/>
                  <w:marBottom w:val="0"/>
                  <w:divBdr>
                    <w:top w:val="none" w:sz="0" w:space="0" w:color="auto"/>
                    <w:left w:val="none" w:sz="0" w:space="0" w:color="auto"/>
                    <w:bottom w:val="none" w:sz="0" w:space="0" w:color="auto"/>
                    <w:right w:val="none" w:sz="0" w:space="0" w:color="auto"/>
                  </w:divBdr>
                </w:div>
                <w:div w:id="1935355991">
                  <w:marLeft w:val="640"/>
                  <w:marRight w:val="0"/>
                  <w:marTop w:val="0"/>
                  <w:marBottom w:val="0"/>
                  <w:divBdr>
                    <w:top w:val="none" w:sz="0" w:space="0" w:color="auto"/>
                    <w:left w:val="none" w:sz="0" w:space="0" w:color="auto"/>
                    <w:bottom w:val="none" w:sz="0" w:space="0" w:color="auto"/>
                    <w:right w:val="none" w:sz="0" w:space="0" w:color="auto"/>
                  </w:divBdr>
                </w:div>
                <w:div w:id="1562866266">
                  <w:marLeft w:val="640"/>
                  <w:marRight w:val="0"/>
                  <w:marTop w:val="0"/>
                  <w:marBottom w:val="0"/>
                  <w:divBdr>
                    <w:top w:val="none" w:sz="0" w:space="0" w:color="auto"/>
                    <w:left w:val="none" w:sz="0" w:space="0" w:color="auto"/>
                    <w:bottom w:val="none" w:sz="0" w:space="0" w:color="auto"/>
                    <w:right w:val="none" w:sz="0" w:space="0" w:color="auto"/>
                  </w:divBdr>
                </w:div>
                <w:div w:id="891623594">
                  <w:marLeft w:val="640"/>
                  <w:marRight w:val="0"/>
                  <w:marTop w:val="0"/>
                  <w:marBottom w:val="0"/>
                  <w:divBdr>
                    <w:top w:val="none" w:sz="0" w:space="0" w:color="auto"/>
                    <w:left w:val="none" w:sz="0" w:space="0" w:color="auto"/>
                    <w:bottom w:val="none" w:sz="0" w:space="0" w:color="auto"/>
                    <w:right w:val="none" w:sz="0" w:space="0" w:color="auto"/>
                  </w:divBdr>
                </w:div>
                <w:div w:id="1689216636">
                  <w:marLeft w:val="640"/>
                  <w:marRight w:val="0"/>
                  <w:marTop w:val="0"/>
                  <w:marBottom w:val="0"/>
                  <w:divBdr>
                    <w:top w:val="none" w:sz="0" w:space="0" w:color="auto"/>
                    <w:left w:val="none" w:sz="0" w:space="0" w:color="auto"/>
                    <w:bottom w:val="none" w:sz="0" w:space="0" w:color="auto"/>
                    <w:right w:val="none" w:sz="0" w:space="0" w:color="auto"/>
                  </w:divBdr>
                </w:div>
                <w:div w:id="1977837646">
                  <w:marLeft w:val="640"/>
                  <w:marRight w:val="0"/>
                  <w:marTop w:val="0"/>
                  <w:marBottom w:val="0"/>
                  <w:divBdr>
                    <w:top w:val="none" w:sz="0" w:space="0" w:color="auto"/>
                    <w:left w:val="none" w:sz="0" w:space="0" w:color="auto"/>
                    <w:bottom w:val="none" w:sz="0" w:space="0" w:color="auto"/>
                    <w:right w:val="none" w:sz="0" w:space="0" w:color="auto"/>
                  </w:divBdr>
                </w:div>
                <w:div w:id="1628390815">
                  <w:marLeft w:val="640"/>
                  <w:marRight w:val="0"/>
                  <w:marTop w:val="0"/>
                  <w:marBottom w:val="0"/>
                  <w:divBdr>
                    <w:top w:val="none" w:sz="0" w:space="0" w:color="auto"/>
                    <w:left w:val="none" w:sz="0" w:space="0" w:color="auto"/>
                    <w:bottom w:val="none" w:sz="0" w:space="0" w:color="auto"/>
                    <w:right w:val="none" w:sz="0" w:space="0" w:color="auto"/>
                  </w:divBdr>
                </w:div>
                <w:div w:id="1530138715">
                  <w:marLeft w:val="640"/>
                  <w:marRight w:val="0"/>
                  <w:marTop w:val="0"/>
                  <w:marBottom w:val="0"/>
                  <w:divBdr>
                    <w:top w:val="none" w:sz="0" w:space="0" w:color="auto"/>
                    <w:left w:val="none" w:sz="0" w:space="0" w:color="auto"/>
                    <w:bottom w:val="none" w:sz="0" w:space="0" w:color="auto"/>
                    <w:right w:val="none" w:sz="0" w:space="0" w:color="auto"/>
                  </w:divBdr>
                </w:div>
                <w:div w:id="181238456">
                  <w:marLeft w:val="640"/>
                  <w:marRight w:val="0"/>
                  <w:marTop w:val="0"/>
                  <w:marBottom w:val="0"/>
                  <w:divBdr>
                    <w:top w:val="none" w:sz="0" w:space="0" w:color="auto"/>
                    <w:left w:val="none" w:sz="0" w:space="0" w:color="auto"/>
                    <w:bottom w:val="none" w:sz="0" w:space="0" w:color="auto"/>
                    <w:right w:val="none" w:sz="0" w:space="0" w:color="auto"/>
                  </w:divBdr>
                </w:div>
                <w:div w:id="1743529607">
                  <w:marLeft w:val="640"/>
                  <w:marRight w:val="0"/>
                  <w:marTop w:val="0"/>
                  <w:marBottom w:val="0"/>
                  <w:divBdr>
                    <w:top w:val="none" w:sz="0" w:space="0" w:color="auto"/>
                    <w:left w:val="none" w:sz="0" w:space="0" w:color="auto"/>
                    <w:bottom w:val="none" w:sz="0" w:space="0" w:color="auto"/>
                    <w:right w:val="none" w:sz="0" w:space="0" w:color="auto"/>
                  </w:divBdr>
                </w:div>
                <w:div w:id="2014602399">
                  <w:marLeft w:val="640"/>
                  <w:marRight w:val="0"/>
                  <w:marTop w:val="0"/>
                  <w:marBottom w:val="0"/>
                  <w:divBdr>
                    <w:top w:val="none" w:sz="0" w:space="0" w:color="auto"/>
                    <w:left w:val="none" w:sz="0" w:space="0" w:color="auto"/>
                    <w:bottom w:val="none" w:sz="0" w:space="0" w:color="auto"/>
                    <w:right w:val="none" w:sz="0" w:space="0" w:color="auto"/>
                  </w:divBdr>
                </w:div>
                <w:div w:id="1865900923">
                  <w:marLeft w:val="640"/>
                  <w:marRight w:val="0"/>
                  <w:marTop w:val="0"/>
                  <w:marBottom w:val="0"/>
                  <w:divBdr>
                    <w:top w:val="none" w:sz="0" w:space="0" w:color="auto"/>
                    <w:left w:val="none" w:sz="0" w:space="0" w:color="auto"/>
                    <w:bottom w:val="none" w:sz="0" w:space="0" w:color="auto"/>
                    <w:right w:val="none" w:sz="0" w:space="0" w:color="auto"/>
                  </w:divBdr>
                </w:div>
                <w:div w:id="1781798699">
                  <w:marLeft w:val="640"/>
                  <w:marRight w:val="0"/>
                  <w:marTop w:val="0"/>
                  <w:marBottom w:val="0"/>
                  <w:divBdr>
                    <w:top w:val="none" w:sz="0" w:space="0" w:color="auto"/>
                    <w:left w:val="none" w:sz="0" w:space="0" w:color="auto"/>
                    <w:bottom w:val="none" w:sz="0" w:space="0" w:color="auto"/>
                    <w:right w:val="none" w:sz="0" w:space="0" w:color="auto"/>
                  </w:divBdr>
                </w:div>
              </w:divsChild>
            </w:div>
            <w:div w:id="1395929177">
              <w:marLeft w:val="0"/>
              <w:marRight w:val="0"/>
              <w:marTop w:val="0"/>
              <w:marBottom w:val="0"/>
              <w:divBdr>
                <w:top w:val="none" w:sz="0" w:space="0" w:color="auto"/>
                <w:left w:val="none" w:sz="0" w:space="0" w:color="auto"/>
                <w:bottom w:val="none" w:sz="0" w:space="0" w:color="auto"/>
                <w:right w:val="none" w:sz="0" w:space="0" w:color="auto"/>
              </w:divBdr>
              <w:divsChild>
                <w:div w:id="409546924">
                  <w:marLeft w:val="640"/>
                  <w:marRight w:val="0"/>
                  <w:marTop w:val="0"/>
                  <w:marBottom w:val="0"/>
                  <w:divBdr>
                    <w:top w:val="none" w:sz="0" w:space="0" w:color="auto"/>
                    <w:left w:val="none" w:sz="0" w:space="0" w:color="auto"/>
                    <w:bottom w:val="none" w:sz="0" w:space="0" w:color="auto"/>
                    <w:right w:val="none" w:sz="0" w:space="0" w:color="auto"/>
                  </w:divBdr>
                </w:div>
                <w:div w:id="930578291">
                  <w:marLeft w:val="640"/>
                  <w:marRight w:val="0"/>
                  <w:marTop w:val="0"/>
                  <w:marBottom w:val="0"/>
                  <w:divBdr>
                    <w:top w:val="none" w:sz="0" w:space="0" w:color="auto"/>
                    <w:left w:val="none" w:sz="0" w:space="0" w:color="auto"/>
                    <w:bottom w:val="none" w:sz="0" w:space="0" w:color="auto"/>
                    <w:right w:val="none" w:sz="0" w:space="0" w:color="auto"/>
                  </w:divBdr>
                </w:div>
                <w:div w:id="704794445">
                  <w:marLeft w:val="640"/>
                  <w:marRight w:val="0"/>
                  <w:marTop w:val="0"/>
                  <w:marBottom w:val="0"/>
                  <w:divBdr>
                    <w:top w:val="none" w:sz="0" w:space="0" w:color="auto"/>
                    <w:left w:val="none" w:sz="0" w:space="0" w:color="auto"/>
                    <w:bottom w:val="none" w:sz="0" w:space="0" w:color="auto"/>
                    <w:right w:val="none" w:sz="0" w:space="0" w:color="auto"/>
                  </w:divBdr>
                </w:div>
                <w:div w:id="441194253">
                  <w:marLeft w:val="640"/>
                  <w:marRight w:val="0"/>
                  <w:marTop w:val="0"/>
                  <w:marBottom w:val="0"/>
                  <w:divBdr>
                    <w:top w:val="none" w:sz="0" w:space="0" w:color="auto"/>
                    <w:left w:val="none" w:sz="0" w:space="0" w:color="auto"/>
                    <w:bottom w:val="none" w:sz="0" w:space="0" w:color="auto"/>
                    <w:right w:val="none" w:sz="0" w:space="0" w:color="auto"/>
                  </w:divBdr>
                </w:div>
                <w:div w:id="1065758216">
                  <w:marLeft w:val="640"/>
                  <w:marRight w:val="0"/>
                  <w:marTop w:val="0"/>
                  <w:marBottom w:val="0"/>
                  <w:divBdr>
                    <w:top w:val="none" w:sz="0" w:space="0" w:color="auto"/>
                    <w:left w:val="none" w:sz="0" w:space="0" w:color="auto"/>
                    <w:bottom w:val="none" w:sz="0" w:space="0" w:color="auto"/>
                    <w:right w:val="none" w:sz="0" w:space="0" w:color="auto"/>
                  </w:divBdr>
                </w:div>
                <w:div w:id="1209605729">
                  <w:marLeft w:val="640"/>
                  <w:marRight w:val="0"/>
                  <w:marTop w:val="0"/>
                  <w:marBottom w:val="0"/>
                  <w:divBdr>
                    <w:top w:val="none" w:sz="0" w:space="0" w:color="auto"/>
                    <w:left w:val="none" w:sz="0" w:space="0" w:color="auto"/>
                    <w:bottom w:val="none" w:sz="0" w:space="0" w:color="auto"/>
                    <w:right w:val="none" w:sz="0" w:space="0" w:color="auto"/>
                  </w:divBdr>
                </w:div>
                <w:div w:id="1430353673">
                  <w:marLeft w:val="640"/>
                  <w:marRight w:val="0"/>
                  <w:marTop w:val="0"/>
                  <w:marBottom w:val="0"/>
                  <w:divBdr>
                    <w:top w:val="none" w:sz="0" w:space="0" w:color="auto"/>
                    <w:left w:val="none" w:sz="0" w:space="0" w:color="auto"/>
                    <w:bottom w:val="none" w:sz="0" w:space="0" w:color="auto"/>
                    <w:right w:val="none" w:sz="0" w:space="0" w:color="auto"/>
                  </w:divBdr>
                </w:div>
                <w:div w:id="1966883258">
                  <w:marLeft w:val="640"/>
                  <w:marRight w:val="0"/>
                  <w:marTop w:val="0"/>
                  <w:marBottom w:val="0"/>
                  <w:divBdr>
                    <w:top w:val="none" w:sz="0" w:space="0" w:color="auto"/>
                    <w:left w:val="none" w:sz="0" w:space="0" w:color="auto"/>
                    <w:bottom w:val="none" w:sz="0" w:space="0" w:color="auto"/>
                    <w:right w:val="none" w:sz="0" w:space="0" w:color="auto"/>
                  </w:divBdr>
                </w:div>
                <w:div w:id="186409196">
                  <w:marLeft w:val="640"/>
                  <w:marRight w:val="0"/>
                  <w:marTop w:val="0"/>
                  <w:marBottom w:val="0"/>
                  <w:divBdr>
                    <w:top w:val="none" w:sz="0" w:space="0" w:color="auto"/>
                    <w:left w:val="none" w:sz="0" w:space="0" w:color="auto"/>
                    <w:bottom w:val="none" w:sz="0" w:space="0" w:color="auto"/>
                    <w:right w:val="none" w:sz="0" w:space="0" w:color="auto"/>
                  </w:divBdr>
                </w:div>
                <w:div w:id="1387877381">
                  <w:marLeft w:val="640"/>
                  <w:marRight w:val="0"/>
                  <w:marTop w:val="0"/>
                  <w:marBottom w:val="0"/>
                  <w:divBdr>
                    <w:top w:val="none" w:sz="0" w:space="0" w:color="auto"/>
                    <w:left w:val="none" w:sz="0" w:space="0" w:color="auto"/>
                    <w:bottom w:val="none" w:sz="0" w:space="0" w:color="auto"/>
                    <w:right w:val="none" w:sz="0" w:space="0" w:color="auto"/>
                  </w:divBdr>
                </w:div>
                <w:div w:id="527764905">
                  <w:marLeft w:val="640"/>
                  <w:marRight w:val="0"/>
                  <w:marTop w:val="0"/>
                  <w:marBottom w:val="0"/>
                  <w:divBdr>
                    <w:top w:val="none" w:sz="0" w:space="0" w:color="auto"/>
                    <w:left w:val="none" w:sz="0" w:space="0" w:color="auto"/>
                    <w:bottom w:val="none" w:sz="0" w:space="0" w:color="auto"/>
                    <w:right w:val="none" w:sz="0" w:space="0" w:color="auto"/>
                  </w:divBdr>
                </w:div>
                <w:div w:id="519248159">
                  <w:marLeft w:val="640"/>
                  <w:marRight w:val="0"/>
                  <w:marTop w:val="0"/>
                  <w:marBottom w:val="0"/>
                  <w:divBdr>
                    <w:top w:val="none" w:sz="0" w:space="0" w:color="auto"/>
                    <w:left w:val="none" w:sz="0" w:space="0" w:color="auto"/>
                    <w:bottom w:val="none" w:sz="0" w:space="0" w:color="auto"/>
                    <w:right w:val="none" w:sz="0" w:space="0" w:color="auto"/>
                  </w:divBdr>
                </w:div>
                <w:div w:id="1061322642">
                  <w:marLeft w:val="640"/>
                  <w:marRight w:val="0"/>
                  <w:marTop w:val="0"/>
                  <w:marBottom w:val="0"/>
                  <w:divBdr>
                    <w:top w:val="none" w:sz="0" w:space="0" w:color="auto"/>
                    <w:left w:val="none" w:sz="0" w:space="0" w:color="auto"/>
                    <w:bottom w:val="none" w:sz="0" w:space="0" w:color="auto"/>
                    <w:right w:val="none" w:sz="0" w:space="0" w:color="auto"/>
                  </w:divBdr>
                </w:div>
                <w:div w:id="1939175717">
                  <w:marLeft w:val="640"/>
                  <w:marRight w:val="0"/>
                  <w:marTop w:val="0"/>
                  <w:marBottom w:val="0"/>
                  <w:divBdr>
                    <w:top w:val="none" w:sz="0" w:space="0" w:color="auto"/>
                    <w:left w:val="none" w:sz="0" w:space="0" w:color="auto"/>
                    <w:bottom w:val="none" w:sz="0" w:space="0" w:color="auto"/>
                    <w:right w:val="none" w:sz="0" w:space="0" w:color="auto"/>
                  </w:divBdr>
                </w:div>
                <w:div w:id="896009391">
                  <w:marLeft w:val="640"/>
                  <w:marRight w:val="0"/>
                  <w:marTop w:val="0"/>
                  <w:marBottom w:val="0"/>
                  <w:divBdr>
                    <w:top w:val="none" w:sz="0" w:space="0" w:color="auto"/>
                    <w:left w:val="none" w:sz="0" w:space="0" w:color="auto"/>
                    <w:bottom w:val="none" w:sz="0" w:space="0" w:color="auto"/>
                    <w:right w:val="none" w:sz="0" w:space="0" w:color="auto"/>
                  </w:divBdr>
                </w:div>
                <w:div w:id="214659209">
                  <w:marLeft w:val="640"/>
                  <w:marRight w:val="0"/>
                  <w:marTop w:val="0"/>
                  <w:marBottom w:val="0"/>
                  <w:divBdr>
                    <w:top w:val="none" w:sz="0" w:space="0" w:color="auto"/>
                    <w:left w:val="none" w:sz="0" w:space="0" w:color="auto"/>
                    <w:bottom w:val="none" w:sz="0" w:space="0" w:color="auto"/>
                    <w:right w:val="none" w:sz="0" w:space="0" w:color="auto"/>
                  </w:divBdr>
                </w:div>
                <w:div w:id="1564438999">
                  <w:marLeft w:val="640"/>
                  <w:marRight w:val="0"/>
                  <w:marTop w:val="0"/>
                  <w:marBottom w:val="0"/>
                  <w:divBdr>
                    <w:top w:val="none" w:sz="0" w:space="0" w:color="auto"/>
                    <w:left w:val="none" w:sz="0" w:space="0" w:color="auto"/>
                    <w:bottom w:val="none" w:sz="0" w:space="0" w:color="auto"/>
                    <w:right w:val="none" w:sz="0" w:space="0" w:color="auto"/>
                  </w:divBdr>
                </w:div>
                <w:div w:id="1828130422">
                  <w:marLeft w:val="640"/>
                  <w:marRight w:val="0"/>
                  <w:marTop w:val="0"/>
                  <w:marBottom w:val="0"/>
                  <w:divBdr>
                    <w:top w:val="none" w:sz="0" w:space="0" w:color="auto"/>
                    <w:left w:val="none" w:sz="0" w:space="0" w:color="auto"/>
                    <w:bottom w:val="none" w:sz="0" w:space="0" w:color="auto"/>
                    <w:right w:val="none" w:sz="0" w:space="0" w:color="auto"/>
                  </w:divBdr>
                </w:div>
                <w:div w:id="1661304795">
                  <w:marLeft w:val="640"/>
                  <w:marRight w:val="0"/>
                  <w:marTop w:val="0"/>
                  <w:marBottom w:val="0"/>
                  <w:divBdr>
                    <w:top w:val="none" w:sz="0" w:space="0" w:color="auto"/>
                    <w:left w:val="none" w:sz="0" w:space="0" w:color="auto"/>
                    <w:bottom w:val="none" w:sz="0" w:space="0" w:color="auto"/>
                    <w:right w:val="none" w:sz="0" w:space="0" w:color="auto"/>
                  </w:divBdr>
                </w:div>
                <w:div w:id="1606813068">
                  <w:marLeft w:val="640"/>
                  <w:marRight w:val="0"/>
                  <w:marTop w:val="0"/>
                  <w:marBottom w:val="0"/>
                  <w:divBdr>
                    <w:top w:val="none" w:sz="0" w:space="0" w:color="auto"/>
                    <w:left w:val="none" w:sz="0" w:space="0" w:color="auto"/>
                    <w:bottom w:val="none" w:sz="0" w:space="0" w:color="auto"/>
                    <w:right w:val="none" w:sz="0" w:space="0" w:color="auto"/>
                  </w:divBdr>
                </w:div>
                <w:div w:id="949900813">
                  <w:marLeft w:val="640"/>
                  <w:marRight w:val="0"/>
                  <w:marTop w:val="0"/>
                  <w:marBottom w:val="0"/>
                  <w:divBdr>
                    <w:top w:val="none" w:sz="0" w:space="0" w:color="auto"/>
                    <w:left w:val="none" w:sz="0" w:space="0" w:color="auto"/>
                    <w:bottom w:val="none" w:sz="0" w:space="0" w:color="auto"/>
                    <w:right w:val="none" w:sz="0" w:space="0" w:color="auto"/>
                  </w:divBdr>
                </w:div>
                <w:div w:id="1406417427">
                  <w:marLeft w:val="640"/>
                  <w:marRight w:val="0"/>
                  <w:marTop w:val="0"/>
                  <w:marBottom w:val="0"/>
                  <w:divBdr>
                    <w:top w:val="none" w:sz="0" w:space="0" w:color="auto"/>
                    <w:left w:val="none" w:sz="0" w:space="0" w:color="auto"/>
                    <w:bottom w:val="none" w:sz="0" w:space="0" w:color="auto"/>
                    <w:right w:val="none" w:sz="0" w:space="0" w:color="auto"/>
                  </w:divBdr>
                </w:div>
                <w:div w:id="1602299642">
                  <w:marLeft w:val="640"/>
                  <w:marRight w:val="0"/>
                  <w:marTop w:val="0"/>
                  <w:marBottom w:val="0"/>
                  <w:divBdr>
                    <w:top w:val="none" w:sz="0" w:space="0" w:color="auto"/>
                    <w:left w:val="none" w:sz="0" w:space="0" w:color="auto"/>
                    <w:bottom w:val="none" w:sz="0" w:space="0" w:color="auto"/>
                    <w:right w:val="none" w:sz="0" w:space="0" w:color="auto"/>
                  </w:divBdr>
                </w:div>
                <w:div w:id="65030950">
                  <w:marLeft w:val="640"/>
                  <w:marRight w:val="0"/>
                  <w:marTop w:val="0"/>
                  <w:marBottom w:val="0"/>
                  <w:divBdr>
                    <w:top w:val="none" w:sz="0" w:space="0" w:color="auto"/>
                    <w:left w:val="none" w:sz="0" w:space="0" w:color="auto"/>
                    <w:bottom w:val="none" w:sz="0" w:space="0" w:color="auto"/>
                    <w:right w:val="none" w:sz="0" w:space="0" w:color="auto"/>
                  </w:divBdr>
                </w:div>
                <w:div w:id="529562838">
                  <w:marLeft w:val="640"/>
                  <w:marRight w:val="0"/>
                  <w:marTop w:val="0"/>
                  <w:marBottom w:val="0"/>
                  <w:divBdr>
                    <w:top w:val="none" w:sz="0" w:space="0" w:color="auto"/>
                    <w:left w:val="none" w:sz="0" w:space="0" w:color="auto"/>
                    <w:bottom w:val="none" w:sz="0" w:space="0" w:color="auto"/>
                    <w:right w:val="none" w:sz="0" w:space="0" w:color="auto"/>
                  </w:divBdr>
                </w:div>
                <w:div w:id="735009823">
                  <w:marLeft w:val="640"/>
                  <w:marRight w:val="0"/>
                  <w:marTop w:val="0"/>
                  <w:marBottom w:val="0"/>
                  <w:divBdr>
                    <w:top w:val="none" w:sz="0" w:space="0" w:color="auto"/>
                    <w:left w:val="none" w:sz="0" w:space="0" w:color="auto"/>
                    <w:bottom w:val="none" w:sz="0" w:space="0" w:color="auto"/>
                    <w:right w:val="none" w:sz="0" w:space="0" w:color="auto"/>
                  </w:divBdr>
                </w:div>
                <w:div w:id="1561209034">
                  <w:marLeft w:val="640"/>
                  <w:marRight w:val="0"/>
                  <w:marTop w:val="0"/>
                  <w:marBottom w:val="0"/>
                  <w:divBdr>
                    <w:top w:val="none" w:sz="0" w:space="0" w:color="auto"/>
                    <w:left w:val="none" w:sz="0" w:space="0" w:color="auto"/>
                    <w:bottom w:val="none" w:sz="0" w:space="0" w:color="auto"/>
                    <w:right w:val="none" w:sz="0" w:space="0" w:color="auto"/>
                  </w:divBdr>
                </w:div>
                <w:div w:id="1052268985">
                  <w:marLeft w:val="640"/>
                  <w:marRight w:val="0"/>
                  <w:marTop w:val="0"/>
                  <w:marBottom w:val="0"/>
                  <w:divBdr>
                    <w:top w:val="none" w:sz="0" w:space="0" w:color="auto"/>
                    <w:left w:val="none" w:sz="0" w:space="0" w:color="auto"/>
                    <w:bottom w:val="none" w:sz="0" w:space="0" w:color="auto"/>
                    <w:right w:val="none" w:sz="0" w:space="0" w:color="auto"/>
                  </w:divBdr>
                </w:div>
                <w:div w:id="100995851">
                  <w:marLeft w:val="640"/>
                  <w:marRight w:val="0"/>
                  <w:marTop w:val="0"/>
                  <w:marBottom w:val="0"/>
                  <w:divBdr>
                    <w:top w:val="none" w:sz="0" w:space="0" w:color="auto"/>
                    <w:left w:val="none" w:sz="0" w:space="0" w:color="auto"/>
                    <w:bottom w:val="none" w:sz="0" w:space="0" w:color="auto"/>
                    <w:right w:val="none" w:sz="0" w:space="0" w:color="auto"/>
                  </w:divBdr>
                </w:div>
                <w:div w:id="1558934529">
                  <w:marLeft w:val="640"/>
                  <w:marRight w:val="0"/>
                  <w:marTop w:val="0"/>
                  <w:marBottom w:val="0"/>
                  <w:divBdr>
                    <w:top w:val="none" w:sz="0" w:space="0" w:color="auto"/>
                    <w:left w:val="none" w:sz="0" w:space="0" w:color="auto"/>
                    <w:bottom w:val="none" w:sz="0" w:space="0" w:color="auto"/>
                    <w:right w:val="none" w:sz="0" w:space="0" w:color="auto"/>
                  </w:divBdr>
                </w:div>
                <w:div w:id="755515677">
                  <w:marLeft w:val="640"/>
                  <w:marRight w:val="0"/>
                  <w:marTop w:val="0"/>
                  <w:marBottom w:val="0"/>
                  <w:divBdr>
                    <w:top w:val="none" w:sz="0" w:space="0" w:color="auto"/>
                    <w:left w:val="none" w:sz="0" w:space="0" w:color="auto"/>
                    <w:bottom w:val="none" w:sz="0" w:space="0" w:color="auto"/>
                    <w:right w:val="none" w:sz="0" w:space="0" w:color="auto"/>
                  </w:divBdr>
                </w:div>
                <w:div w:id="377819159">
                  <w:marLeft w:val="640"/>
                  <w:marRight w:val="0"/>
                  <w:marTop w:val="0"/>
                  <w:marBottom w:val="0"/>
                  <w:divBdr>
                    <w:top w:val="none" w:sz="0" w:space="0" w:color="auto"/>
                    <w:left w:val="none" w:sz="0" w:space="0" w:color="auto"/>
                    <w:bottom w:val="none" w:sz="0" w:space="0" w:color="auto"/>
                    <w:right w:val="none" w:sz="0" w:space="0" w:color="auto"/>
                  </w:divBdr>
                </w:div>
                <w:div w:id="389236315">
                  <w:marLeft w:val="640"/>
                  <w:marRight w:val="0"/>
                  <w:marTop w:val="0"/>
                  <w:marBottom w:val="0"/>
                  <w:divBdr>
                    <w:top w:val="none" w:sz="0" w:space="0" w:color="auto"/>
                    <w:left w:val="none" w:sz="0" w:space="0" w:color="auto"/>
                    <w:bottom w:val="none" w:sz="0" w:space="0" w:color="auto"/>
                    <w:right w:val="none" w:sz="0" w:space="0" w:color="auto"/>
                  </w:divBdr>
                </w:div>
                <w:div w:id="1383746230">
                  <w:marLeft w:val="640"/>
                  <w:marRight w:val="0"/>
                  <w:marTop w:val="0"/>
                  <w:marBottom w:val="0"/>
                  <w:divBdr>
                    <w:top w:val="none" w:sz="0" w:space="0" w:color="auto"/>
                    <w:left w:val="none" w:sz="0" w:space="0" w:color="auto"/>
                    <w:bottom w:val="none" w:sz="0" w:space="0" w:color="auto"/>
                    <w:right w:val="none" w:sz="0" w:space="0" w:color="auto"/>
                  </w:divBdr>
                </w:div>
                <w:div w:id="1789622986">
                  <w:marLeft w:val="640"/>
                  <w:marRight w:val="0"/>
                  <w:marTop w:val="0"/>
                  <w:marBottom w:val="0"/>
                  <w:divBdr>
                    <w:top w:val="none" w:sz="0" w:space="0" w:color="auto"/>
                    <w:left w:val="none" w:sz="0" w:space="0" w:color="auto"/>
                    <w:bottom w:val="none" w:sz="0" w:space="0" w:color="auto"/>
                    <w:right w:val="none" w:sz="0" w:space="0" w:color="auto"/>
                  </w:divBdr>
                </w:div>
                <w:div w:id="20597812">
                  <w:marLeft w:val="640"/>
                  <w:marRight w:val="0"/>
                  <w:marTop w:val="0"/>
                  <w:marBottom w:val="0"/>
                  <w:divBdr>
                    <w:top w:val="none" w:sz="0" w:space="0" w:color="auto"/>
                    <w:left w:val="none" w:sz="0" w:space="0" w:color="auto"/>
                    <w:bottom w:val="none" w:sz="0" w:space="0" w:color="auto"/>
                    <w:right w:val="none" w:sz="0" w:space="0" w:color="auto"/>
                  </w:divBdr>
                </w:div>
                <w:div w:id="1123813238">
                  <w:marLeft w:val="640"/>
                  <w:marRight w:val="0"/>
                  <w:marTop w:val="0"/>
                  <w:marBottom w:val="0"/>
                  <w:divBdr>
                    <w:top w:val="none" w:sz="0" w:space="0" w:color="auto"/>
                    <w:left w:val="none" w:sz="0" w:space="0" w:color="auto"/>
                    <w:bottom w:val="none" w:sz="0" w:space="0" w:color="auto"/>
                    <w:right w:val="none" w:sz="0" w:space="0" w:color="auto"/>
                  </w:divBdr>
                </w:div>
                <w:div w:id="928656286">
                  <w:marLeft w:val="640"/>
                  <w:marRight w:val="0"/>
                  <w:marTop w:val="0"/>
                  <w:marBottom w:val="0"/>
                  <w:divBdr>
                    <w:top w:val="none" w:sz="0" w:space="0" w:color="auto"/>
                    <w:left w:val="none" w:sz="0" w:space="0" w:color="auto"/>
                    <w:bottom w:val="none" w:sz="0" w:space="0" w:color="auto"/>
                    <w:right w:val="none" w:sz="0" w:space="0" w:color="auto"/>
                  </w:divBdr>
                </w:div>
                <w:div w:id="1850410496">
                  <w:marLeft w:val="640"/>
                  <w:marRight w:val="0"/>
                  <w:marTop w:val="0"/>
                  <w:marBottom w:val="0"/>
                  <w:divBdr>
                    <w:top w:val="none" w:sz="0" w:space="0" w:color="auto"/>
                    <w:left w:val="none" w:sz="0" w:space="0" w:color="auto"/>
                    <w:bottom w:val="none" w:sz="0" w:space="0" w:color="auto"/>
                    <w:right w:val="none" w:sz="0" w:space="0" w:color="auto"/>
                  </w:divBdr>
                </w:div>
                <w:div w:id="866139329">
                  <w:marLeft w:val="640"/>
                  <w:marRight w:val="0"/>
                  <w:marTop w:val="0"/>
                  <w:marBottom w:val="0"/>
                  <w:divBdr>
                    <w:top w:val="none" w:sz="0" w:space="0" w:color="auto"/>
                    <w:left w:val="none" w:sz="0" w:space="0" w:color="auto"/>
                    <w:bottom w:val="none" w:sz="0" w:space="0" w:color="auto"/>
                    <w:right w:val="none" w:sz="0" w:space="0" w:color="auto"/>
                  </w:divBdr>
                </w:div>
                <w:div w:id="293682311">
                  <w:marLeft w:val="640"/>
                  <w:marRight w:val="0"/>
                  <w:marTop w:val="0"/>
                  <w:marBottom w:val="0"/>
                  <w:divBdr>
                    <w:top w:val="none" w:sz="0" w:space="0" w:color="auto"/>
                    <w:left w:val="none" w:sz="0" w:space="0" w:color="auto"/>
                    <w:bottom w:val="none" w:sz="0" w:space="0" w:color="auto"/>
                    <w:right w:val="none" w:sz="0" w:space="0" w:color="auto"/>
                  </w:divBdr>
                </w:div>
                <w:div w:id="1621762386">
                  <w:marLeft w:val="640"/>
                  <w:marRight w:val="0"/>
                  <w:marTop w:val="0"/>
                  <w:marBottom w:val="0"/>
                  <w:divBdr>
                    <w:top w:val="none" w:sz="0" w:space="0" w:color="auto"/>
                    <w:left w:val="none" w:sz="0" w:space="0" w:color="auto"/>
                    <w:bottom w:val="none" w:sz="0" w:space="0" w:color="auto"/>
                    <w:right w:val="none" w:sz="0" w:space="0" w:color="auto"/>
                  </w:divBdr>
                </w:div>
                <w:div w:id="1026981035">
                  <w:marLeft w:val="640"/>
                  <w:marRight w:val="0"/>
                  <w:marTop w:val="0"/>
                  <w:marBottom w:val="0"/>
                  <w:divBdr>
                    <w:top w:val="none" w:sz="0" w:space="0" w:color="auto"/>
                    <w:left w:val="none" w:sz="0" w:space="0" w:color="auto"/>
                    <w:bottom w:val="none" w:sz="0" w:space="0" w:color="auto"/>
                    <w:right w:val="none" w:sz="0" w:space="0" w:color="auto"/>
                  </w:divBdr>
                </w:div>
                <w:div w:id="1047140424">
                  <w:marLeft w:val="640"/>
                  <w:marRight w:val="0"/>
                  <w:marTop w:val="0"/>
                  <w:marBottom w:val="0"/>
                  <w:divBdr>
                    <w:top w:val="none" w:sz="0" w:space="0" w:color="auto"/>
                    <w:left w:val="none" w:sz="0" w:space="0" w:color="auto"/>
                    <w:bottom w:val="none" w:sz="0" w:space="0" w:color="auto"/>
                    <w:right w:val="none" w:sz="0" w:space="0" w:color="auto"/>
                  </w:divBdr>
                </w:div>
                <w:div w:id="496504928">
                  <w:marLeft w:val="640"/>
                  <w:marRight w:val="0"/>
                  <w:marTop w:val="0"/>
                  <w:marBottom w:val="0"/>
                  <w:divBdr>
                    <w:top w:val="none" w:sz="0" w:space="0" w:color="auto"/>
                    <w:left w:val="none" w:sz="0" w:space="0" w:color="auto"/>
                    <w:bottom w:val="none" w:sz="0" w:space="0" w:color="auto"/>
                    <w:right w:val="none" w:sz="0" w:space="0" w:color="auto"/>
                  </w:divBdr>
                </w:div>
                <w:div w:id="745541624">
                  <w:marLeft w:val="640"/>
                  <w:marRight w:val="0"/>
                  <w:marTop w:val="0"/>
                  <w:marBottom w:val="0"/>
                  <w:divBdr>
                    <w:top w:val="none" w:sz="0" w:space="0" w:color="auto"/>
                    <w:left w:val="none" w:sz="0" w:space="0" w:color="auto"/>
                    <w:bottom w:val="none" w:sz="0" w:space="0" w:color="auto"/>
                    <w:right w:val="none" w:sz="0" w:space="0" w:color="auto"/>
                  </w:divBdr>
                </w:div>
                <w:div w:id="1703821047">
                  <w:marLeft w:val="640"/>
                  <w:marRight w:val="0"/>
                  <w:marTop w:val="0"/>
                  <w:marBottom w:val="0"/>
                  <w:divBdr>
                    <w:top w:val="none" w:sz="0" w:space="0" w:color="auto"/>
                    <w:left w:val="none" w:sz="0" w:space="0" w:color="auto"/>
                    <w:bottom w:val="none" w:sz="0" w:space="0" w:color="auto"/>
                    <w:right w:val="none" w:sz="0" w:space="0" w:color="auto"/>
                  </w:divBdr>
                </w:div>
                <w:div w:id="1709644101">
                  <w:marLeft w:val="640"/>
                  <w:marRight w:val="0"/>
                  <w:marTop w:val="0"/>
                  <w:marBottom w:val="0"/>
                  <w:divBdr>
                    <w:top w:val="none" w:sz="0" w:space="0" w:color="auto"/>
                    <w:left w:val="none" w:sz="0" w:space="0" w:color="auto"/>
                    <w:bottom w:val="none" w:sz="0" w:space="0" w:color="auto"/>
                    <w:right w:val="none" w:sz="0" w:space="0" w:color="auto"/>
                  </w:divBdr>
                </w:div>
                <w:div w:id="1198855547">
                  <w:marLeft w:val="640"/>
                  <w:marRight w:val="0"/>
                  <w:marTop w:val="0"/>
                  <w:marBottom w:val="0"/>
                  <w:divBdr>
                    <w:top w:val="none" w:sz="0" w:space="0" w:color="auto"/>
                    <w:left w:val="none" w:sz="0" w:space="0" w:color="auto"/>
                    <w:bottom w:val="none" w:sz="0" w:space="0" w:color="auto"/>
                    <w:right w:val="none" w:sz="0" w:space="0" w:color="auto"/>
                  </w:divBdr>
                </w:div>
                <w:div w:id="745953855">
                  <w:marLeft w:val="640"/>
                  <w:marRight w:val="0"/>
                  <w:marTop w:val="0"/>
                  <w:marBottom w:val="0"/>
                  <w:divBdr>
                    <w:top w:val="none" w:sz="0" w:space="0" w:color="auto"/>
                    <w:left w:val="none" w:sz="0" w:space="0" w:color="auto"/>
                    <w:bottom w:val="none" w:sz="0" w:space="0" w:color="auto"/>
                    <w:right w:val="none" w:sz="0" w:space="0" w:color="auto"/>
                  </w:divBdr>
                </w:div>
                <w:div w:id="639723697">
                  <w:marLeft w:val="640"/>
                  <w:marRight w:val="0"/>
                  <w:marTop w:val="0"/>
                  <w:marBottom w:val="0"/>
                  <w:divBdr>
                    <w:top w:val="none" w:sz="0" w:space="0" w:color="auto"/>
                    <w:left w:val="none" w:sz="0" w:space="0" w:color="auto"/>
                    <w:bottom w:val="none" w:sz="0" w:space="0" w:color="auto"/>
                    <w:right w:val="none" w:sz="0" w:space="0" w:color="auto"/>
                  </w:divBdr>
                </w:div>
                <w:div w:id="597951907">
                  <w:marLeft w:val="640"/>
                  <w:marRight w:val="0"/>
                  <w:marTop w:val="0"/>
                  <w:marBottom w:val="0"/>
                  <w:divBdr>
                    <w:top w:val="none" w:sz="0" w:space="0" w:color="auto"/>
                    <w:left w:val="none" w:sz="0" w:space="0" w:color="auto"/>
                    <w:bottom w:val="none" w:sz="0" w:space="0" w:color="auto"/>
                    <w:right w:val="none" w:sz="0" w:space="0" w:color="auto"/>
                  </w:divBdr>
                </w:div>
                <w:div w:id="1429306611">
                  <w:marLeft w:val="640"/>
                  <w:marRight w:val="0"/>
                  <w:marTop w:val="0"/>
                  <w:marBottom w:val="0"/>
                  <w:divBdr>
                    <w:top w:val="none" w:sz="0" w:space="0" w:color="auto"/>
                    <w:left w:val="none" w:sz="0" w:space="0" w:color="auto"/>
                    <w:bottom w:val="none" w:sz="0" w:space="0" w:color="auto"/>
                    <w:right w:val="none" w:sz="0" w:space="0" w:color="auto"/>
                  </w:divBdr>
                </w:div>
                <w:div w:id="1257130618">
                  <w:marLeft w:val="640"/>
                  <w:marRight w:val="0"/>
                  <w:marTop w:val="0"/>
                  <w:marBottom w:val="0"/>
                  <w:divBdr>
                    <w:top w:val="none" w:sz="0" w:space="0" w:color="auto"/>
                    <w:left w:val="none" w:sz="0" w:space="0" w:color="auto"/>
                    <w:bottom w:val="none" w:sz="0" w:space="0" w:color="auto"/>
                    <w:right w:val="none" w:sz="0" w:space="0" w:color="auto"/>
                  </w:divBdr>
                </w:div>
                <w:div w:id="446126040">
                  <w:marLeft w:val="640"/>
                  <w:marRight w:val="0"/>
                  <w:marTop w:val="0"/>
                  <w:marBottom w:val="0"/>
                  <w:divBdr>
                    <w:top w:val="none" w:sz="0" w:space="0" w:color="auto"/>
                    <w:left w:val="none" w:sz="0" w:space="0" w:color="auto"/>
                    <w:bottom w:val="none" w:sz="0" w:space="0" w:color="auto"/>
                    <w:right w:val="none" w:sz="0" w:space="0" w:color="auto"/>
                  </w:divBdr>
                </w:div>
                <w:div w:id="1323387955">
                  <w:marLeft w:val="640"/>
                  <w:marRight w:val="0"/>
                  <w:marTop w:val="0"/>
                  <w:marBottom w:val="0"/>
                  <w:divBdr>
                    <w:top w:val="none" w:sz="0" w:space="0" w:color="auto"/>
                    <w:left w:val="none" w:sz="0" w:space="0" w:color="auto"/>
                    <w:bottom w:val="none" w:sz="0" w:space="0" w:color="auto"/>
                    <w:right w:val="none" w:sz="0" w:space="0" w:color="auto"/>
                  </w:divBdr>
                </w:div>
                <w:div w:id="57754868">
                  <w:marLeft w:val="640"/>
                  <w:marRight w:val="0"/>
                  <w:marTop w:val="0"/>
                  <w:marBottom w:val="0"/>
                  <w:divBdr>
                    <w:top w:val="none" w:sz="0" w:space="0" w:color="auto"/>
                    <w:left w:val="none" w:sz="0" w:space="0" w:color="auto"/>
                    <w:bottom w:val="none" w:sz="0" w:space="0" w:color="auto"/>
                    <w:right w:val="none" w:sz="0" w:space="0" w:color="auto"/>
                  </w:divBdr>
                </w:div>
                <w:div w:id="575865232">
                  <w:marLeft w:val="640"/>
                  <w:marRight w:val="0"/>
                  <w:marTop w:val="0"/>
                  <w:marBottom w:val="0"/>
                  <w:divBdr>
                    <w:top w:val="none" w:sz="0" w:space="0" w:color="auto"/>
                    <w:left w:val="none" w:sz="0" w:space="0" w:color="auto"/>
                    <w:bottom w:val="none" w:sz="0" w:space="0" w:color="auto"/>
                    <w:right w:val="none" w:sz="0" w:space="0" w:color="auto"/>
                  </w:divBdr>
                </w:div>
                <w:div w:id="1619412477">
                  <w:marLeft w:val="640"/>
                  <w:marRight w:val="0"/>
                  <w:marTop w:val="0"/>
                  <w:marBottom w:val="0"/>
                  <w:divBdr>
                    <w:top w:val="none" w:sz="0" w:space="0" w:color="auto"/>
                    <w:left w:val="none" w:sz="0" w:space="0" w:color="auto"/>
                    <w:bottom w:val="none" w:sz="0" w:space="0" w:color="auto"/>
                    <w:right w:val="none" w:sz="0" w:space="0" w:color="auto"/>
                  </w:divBdr>
                </w:div>
                <w:div w:id="500318057">
                  <w:marLeft w:val="640"/>
                  <w:marRight w:val="0"/>
                  <w:marTop w:val="0"/>
                  <w:marBottom w:val="0"/>
                  <w:divBdr>
                    <w:top w:val="none" w:sz="0" w:space="0" w:color="auto"/>
                    <w:left w:val="none" w:sz="0" w:space="0" w:color="auto"/>
                    <w:bottom w:val="none" w:sz="0" w:space="0" w:color="auto"/>
                    <w:right w:val="none" w:sz="0" w:space="0" w:color="auto"/>
                  </w:divBdr>
                </w:div>
                <w:div w:id="1555310011">
                  <w:marLeft w:val="640"/>
                  <w:marRight w:val="0"/>
                  <w:marTop w:val="0"/>
                  <w:marBottom w:val="0"/>
                  <w:divBdr>
                    <w:top w:val="none" w:sz="0" w:space="0" w:color="auto"/>
                    <w:left w:val="none" w:sz="0" w:space="0" w:color="auto"/>
                    <w:bottom w:val="none" w:sz="0" w:space="0" w:color="auto"/>
                    <w:right w:val="none" w:sz="0" w:space="0" w:color="auto"/>
                  </w:divBdr>
                </w:div>
                <w:div w:id="94178994">
                  <w:marLeft w:val="640"/>
                  <w:marRight w:val="0"/>
                  <w:marTop w:val="0"/>
                  <w:marBottom w:val="0"/>
                  <w:divBdr>
                    <w:top w:val="none" w:sz="0" w:space="0" w:color="auto"/>
                    <w:left w:val="none" w:sz="0" w:space="0" w:color="auto"/>
                    <w:bottom w:val="none" w:sz="0" w:space="0" w:color="auto"/>
                    <w:right w:val="none" w:sz="0" w:space="0" w:color="auto"/>
                  </w:divBdr>
                </w:div>
                <w:div w:id="571737343">
                  <w:marLeft w:val="640"/>
                  <w:marRight w:val="0"/>
                  <w:marTop w:val="0"/>
                  <w:marBottom w:val="0"/>
                  <w:divBdr>
                    <w:top w:val="none" w:sz="0" w:space="0" w:color="auto"/>
                    <w:left w:val="none" w:sz="0" w:space="0" w:color="auto"/>
                    <w:bottom w:val="none" w:sz="0" w:space="0" w:color="auto"/>
                    <w:right w:val="none" w:sz="0" w:space="0" w:color="auto"/>
                  </w:divBdr>
                </w:div>
                <w:div w:id="770053501">
                  <w:marLeft w:val="640"/>
                  <w:marRight w:val="0"/>
                  <w:marTop w:val="0"/>
                  <w:marBottom w:val="0"/>
                  <w:divBdr>
                    <w:top w:val="none" w:sz="0" w:space="0" w:color="auto"/>
                    <w:left w:val="none" w:sz="0" w:space="0" w:color="auto"/>
                    <w:bottom w:val="none" w:sz="0" w:space="0" w:color="auto"/>
                    <w:right w:val="none" w:sz="0" w:space="0" w:color="auto"/>
                  </w:divBdr>
                </w:div>
                <w:div w:id="2029671201">
                  <w:marLeft w:val="640"/>
                  <w:marRight w:val="0"/>
                  <w:marTop w:val="0"/>
                  <w:marBottom w:val="0"/>
                  <w:divBdr>
                    <w:top w:val="none" w:sz="0" w:space="0" w:color="auto"/>
                    <w:left w:val="none" w:sz="0" w:space="0" w:color="auto"/>
                    <w:bottom w:val="none" w:sz="0" w:space="0" w:color="auto"/>
                    <w:right w:val="none" w:sz="0" w:space="0" w:color="auto"/>
                  </w:divBdr>
                </w:div>
                <w:div w:id="1596744110">
                  <w:marLeft w:val="640"/>
                  <w:marRight w:val="0"/>
                  <w:marTop w:val="0"/>
                  <w:marBottom w:val="0"/>
                  <w:divBdr>
                    <w:top w:val="none" w:sz="0" w:space="0" w:color="auto"/>
                    <w:left w:val="none" w:sz="0" w:space="0" w:color="auto"/>
                    <w:bottom w:val="none" w:sz="0" w:space="0" w:color="auto"/>
                    <w:right w:val="none" w:sz="0" w:space="0" w:color="auto"/>
                  </w:divBdr>
                </w:div>
                <w:div w:id="1792477453">
                  <w:marLeft w:val="640"/>
                  <w:marRight w:val="0"/>
                  <w:marTop w:val="0"/>
                  <w:marBottom w:val="0"/>
                  <w:divBdr>
                    <w:top w:val="none" w:sz="0" w:space="0" w:color="auto"/>
                    <w:left w:val="none" w:sz="0" w:space="0" w:color="auto"/>
                    <w:bottom w:val="none" w:sz="0" w:space="0" w:color="auto"/>
                    <w:right w:val="none" w:sz="0" w:space="0" w:color="auto"/>
                  </w:divBdr>
                </w:div>
                <w:div w:id="952589272">
                  <w:marLeft w:val="640"/>
                  <w:marRight w:val="0"/>
                  <w:marTop w:val="0"/>
                  <w:marBottom w:val="0"/>
                  <w:divBdr>
                    <w:top w:val="none" w:sz="0" w:space="0" w:color="auto"/>
                    <w:left w:val="none" w:sz="0" w:space="0" w:color="auto"/>
                    <w:bottom w:val="none" w:sz="0" w:space="0" w:color="auto"/>
                    <w:right w:val="none" w:sz="0" w:space="0" w:color="auto"/>
                  </w:divBdr>
                </w:div>
                <w:div w:id="919145896">
                  <w:marLeft w:val="640"/>
                  <w:marRight w:val="0"/>
                  <w:marTop w:val="0"/>
                  <w:marBottom w:val="0"/>
                  <w:divBdr>
                    <w:top w:val="none" w:sz="0" w:space="0" w:color="auto"/>
                    <w:left w:val="none" w:sz="0" w:space="0" w:color="auto"/>
                    <w:bottom w:val="none" w:sz="0" w:space="0" w:color="auto"/>
                    <w:right w:val="none" w:sz="0" w:space="0" w:color="auto"/>
                  </w:divBdr>
                </w:div>
                <w:div w:id="1988390851">
                  <w:marLeft w:val="640"/>
                  <w:marRight w:val="0"/>
                  <w:marTop w:val="0"/>
                  <w:marBottom w:val="0"/>
                  <w:divBdr>
                    <w:top w:val="none" w:sz="0" w:space="0" w:color="auto"/>
                    <w:left w:val="none" w:sz="0" w:space="0" w:color="auto"/>
                    <w:bottom w:val="none" w:sz="0" w:space="0" w:color="auto"/>
                    <w:right w:val="none" w:sz="0" w:space="0" w:color="auto"/>
                  </w:divBdr>
                </w:div>
                <w:div w:id="2039894311">
                  <w:marLeft w:val="640"/>
                  <w:marRight w:val="0"/>
                  <w:marTop w:val="0"/>
                  <w:marBottom w:val="0"/>
                  <w:divBdr>
                    <w:top w:val="none" w:sz="0" w:space="0" w:color="auto"/>
                    <w:left w:val="none" w:sz="0" w:space="0" w:color="auto"/>
                    <w:bottom w:val="none" w:sz="0" w:space="0" w:color="auto"/>
                    <w:right w:val="none" w:sz="0" w:space="0" w:color="auto"/>
                  </w:divBdr>
                </w:div>
                <w:div w:id="2079135490">
                  <w:marLeft w:val="640"/>
                  <w:marRight w:val="0"/>
                  <w:marTop w:val="0"/>
                  <w:marBottom w:val="0"/>
                  <w:divBdr>
                    <w:top w:val="none" w:sz="0" w:space="0" w:color="auto"/>
                    <w:left w:val="none" w:sz="0" w:space="0" w:color="auto"/>
                    <w:bottom w:val="none" w:sz="0" w:space="0" w:color="auto"/>
                    <w:right w:val="none" w:sz="0" w:space="0" w:color="auto"/>
                  </w:divBdr>
                </w:div>
                <w:div w:id="505020973">
                  <w:marLeft w:val="640"/>
                  <w:marRight w:val="0"/>
                  <w:marTop w:val="0"/>
                  <w:marBottom w:val="0"/>
                  <w:divBdr>
                    <w:top w:val="none" w:sz="0" w:space="0" w:color="auto"/>
                    <w:left w:val="none" w:sz="0" w:space="0" w:color="auto"/>
                    <w:bottom w:val="none" w:sz="0" w:space="0" w:color="auto"/>
                    <w:right w:val="none" w:sz="0" w:space="0" w:color="auto"/>
                  </w:divBdr>
                </w:div>
                <w:div w:id="945308998">
                  <w:marLeft w:val="640"/>
                  <w:marRight w:val="0"/>
                  <w:marTop w:val="0"/>
                  <w:marBottom w:val="0"/>
                  <w:divBdr>
                    <w:top w:val="none" w:sz="0" w:space="0" w:color="auto"/>
                    <w:left w:val="none" w:sz="0" w:space="0" w:color="auto"/>
                    <w:bottom w:val="none" w:sz="0" w:space="0" w:color="auto"/>
                    <w:right w:val="none" w:sz="0" w:space="0" w:color="auto"/>
                  </w:divBdr>
                </w:div>
                <w:div w:id="1640575324">
                  <w:marLeft w:val="640"/>
                  <w:marRight w:val="0"/>
                  <w:marTop w:val="0"/>
                  <w:marBottom w:val="0"/>
                  <w:divBdr>
                    <w:top w:val="none" w:sz="0" w:space="0" w:color="auto"/>
                    <w:left w:val="none" w:sz="0" w:space="0" w:color="auto"/>
                    <w:bottom w:val="none" w:sz="0" w:space="0" w:color="auto"/>
                    <w:right w:val="none" w:sz="0" w:space="0" w:color="auto"/>
                  </w:divBdr>
                </w:div>
                <w:div w:id="971522057">
                  <w:marLeft w:val="640"/>
                  <w:marRight w:val="0"/>
                  <w:marTop w:val="0"/>
                  <w:marBottom w:val="0"/>
                  <w:divBdr>
                    <w:top w:val="none" w:sz="0" w:space="0" w:color="auto"/>
                    <w:left w:val="none" w:sz="0" w:space="0" w:color="auto"/>
                    <w:bottom w:val="none" w:sz="0" w:space="0" w:color="auto"/>
                    <w:right w:val="none" w:sz="0" w:space="0" w:color="auto"/>
                  </w:divBdr>
                </w:div>
                <w:div w:id="1627614037">
                  <w:marLeft w:val="640"/>
                  <w:marRight w:val="0"/>
                  <w:marTop w:val="0"/>
                  <w:marBottom w:val="0"/>
                  <w:divBdr>
                    <w:top w:val="none" w:sz="0" w:space="0" w:color="auto"/>
                    <w:left w:val="none" w:sz="0" w:space="0" w:color="auto"/>
                    <w:bottom w:val="none" w:sz="0" w:space="0" w:color="auto"/>
                    <w:right w:val="none" w:sz="0" w:space="0" w:color="auto"/>
                  </w:divBdr>
                </w:div>
                <w:div w:id="1759905521">
                  <w:marLeft w:val="640"/>
                  <w:marRight w:val="0"/>
                  <w:marTop w:val="0"/>
                  <w:marBottom w:val="0"/>
                  <w:divBdr>
                    <w:top w:val="none" w:sz="0" w:space="0" w:color="auto"/>
                    <w:left w:val="none" w:sz="0" w:space="0" w:color="auto"/>
                    <w:bottom w:val="none" w:sz="0" w:space="0" w:color="auto"/>
                    <w:right w:val="none" w:sz="0" w:space="0" w:color="auto"/>
                  </w:divBdr>
                </w:div>
                <w:div w:id="540286261">
                  <w:marLeft w:val="640"/>
                  <w:marRight w:val="0"/>
                  <w:marTop w:val="0"/>
                  <w:marBottom w:val="0"/>
                  <w:divBdr>
                    <w:top w:val="none" w:sz="0" w:space="0" w:color="auto"/>
                    <w:left w:val="none" w:sz="0" w:space="0" w:color="auto"/>
                    <w:bottom w:val="none" w:sz="0" w:space="0" w:color="auto"/>
                    <w:right w:val="none" w:sz="0" w:space="0" w:color="auto"/>
                  </w:divBdr>
                </w:div>
              </w:divsChild>
            </w:div>
            <w:div w:id="345787210">
              <w:marLeft w:val="0"/>
              <w:marRight w:val="0"/>
              <w:marTop w:val="0"/>
              <w:marBottom w:val="0"/>
              <w:divBdr>
                <w:top w:val="none" w:sz="0" w:space="0" w:color="auto"/>
                <w:left w:val="none" w:sz="0" w:space="0" w:color="auto"/>
                <w:bottom w:val="none" w:sz="0" w:space="0" w:color="auto"/>
                <w:right w:val="none" w:sz="0" w:space="0" w:color="auto"/>
              </w:divBdr>
              <w:divsChild>
                <w:div w:id="1148791170">
                  <w:marLeft w:val="640"/>
                  <w:marRight w:val="0"/>
                  <w:marTop w:val="0"/>
                  <w:marBottom w:val="0"/>
                  <w:divBdr>
                    <w:top w:val="none" w:sz="0" w:space="0" w:color="auto"/>
                    <w:left w:val="none" w:sz="0" w:space="0" w:color="auto"/>
                    <w:bottom w:val="none" w:sz="0" w:space="0" w:color="auto"/>
                    <w:right w:val="none" w:sz="0" w:space="0" w:color="auto"/>
                  </w:divBdr>
                </w:div>
                <w:div w:id="1139422737">
                  <w:marLeft w:val="640"/>
                  <w:marRight w:val="0"/>
                  <w:marTop w:val="0"/>
                  <w:marBottom w:val="0"/>
                  <w:divBdr>
                    <w:top w:val="none" w:sz="0" w:space="0" w:color="auto"/>
                    <w:left w:val="none" w:sz="0" w:space="0" w:color="auto"/>
                    <w:bottom w:val="none" w:sz="0" w:space="0" w:color="auto"/>
                    <w:right w:val="none" w:sz="0" w:space="0" w:color="auto"/>
                  </w:divBdr>
                </w:div>
                <w:div w:id="1358653916">
                  <w:marLeft w:val="640"/>
                  <w:marRight w:val="0"/>
                  <w:marTop w:val="0"/>
                  <w:marBottom w:val="0"/>
                  <w:divBdr>
                    <w:top w:val="none" w:sz="0" w:space="0" w:color="auto"/>
                    <w:left w:val="none" w:sz="0" w:space="0" w:color="auto"/>
                    <w:bottom w:val="none" w:sz="0" w:space="0" w:color="auto"/>
                    <w:right w:val="none" w:sz="0" w:space="0" w:color="auto"/>
                  </w:divBdr>
                </w:div>
                <w:div w:id="744377017">
                  <w:marLeft w:val="640"/>
                  <w:marRight w:val="0"/>
                  <w:marTop w:val="0"/>
                  <w:marBottom w:val="0"/>
                  <w:divBdr>
                    <w:top w:val="none" w:sz="0" w:space="0" w:color="auto"/>
                    <w:left w:val="none" w:sz="0" w:space="0" w:color="auto"/>
                    <w:bottom w:val="none" w:sz="0" w:space="0" w:color="auto"/>
                    <w:right w:val="none" w:sz="0" w:space="0" w:color="auto"/>
                  </w:divBdr>
                </w:div>
                <w:div w:id="746268480">
                  <w:marLeft w:val="640"/>
                  <w:marRight w:val="0"/>
                  <w:marTop w:val="0"/>
                  <w:marBottom w:val="0"/>
                  <w:divBdr>
                    <w:top w:val="none" w:sz="0" w:space="0" w:color="auto"/>
                    <w:left w:val="none" w:sz="0" w:space="0" w:color="auto"/>
                    <w:bottom w:val="none" w:sz="0" w:space="0" w:color="auto"/>
                    <w:right w:val="none" w:sz="0" w:space="0" w:color="auto"/>
                  </w:divBdr>
                </w:div>
                <w:div w:id="755521673">
                  <w:marLeft w:val="640"/>
                  <w:marRight w:val="0"/>
                  <w:marTop w:val="0"/>
                  <w:marBottom w:val="0"/>
                  <w:divBdr>
                    <w:top w:val="none" w:sz="0" w:space="0" w:color="auto"/>
                    <w:left w:val="none" w:sz="0" w:space="0" w:color="auto"/>
                    <w:bottom w:val="none" w:sz="0" w:space="0" w:color="auto"/>
                    <w:right w:val="none" w:sz="0" w:space="0" w:color="auto"/>
                  </w:divBdr>
                </w:div>
                <w:div w:id="1701516857">
                  <w:marLeft w:val="640"/>
                  <w:marRight w:val="0"/>
                  <w:marTop w:val="0"/>
                  <w:marBottom w:val="0"/>
                  <w:divBdr>
                    <w:top w:val="none" w:sz="0" w:space="0" w:color="auto"/>
                    <w:left w:val="none" w:sz="0" w:space="0" w:color="auto"/>
                    <w:bottom w:val="none" w:sz="0" w:space="0" w:color="auto"/>
                    <w:right w:val="none" w:sz="0" w:space="0" w:color="auto"/>
                  </w:divBdr>
                </w:div>
                <w:div w:id="428698816">
                  <w:marLeft w:val="640"/>
                  <w:marRight w:val="0"/>
                  <w:marTop w:val="0"/>
                  <w:marBottom w:val="0"/>
                  <w:divBdr>
                    <w:top w:val="none" w:sz="0" w:space="0" w:color="auto"/>
                    <w:left w:val="none" w:sz="0" w:space="0" w:color="auto"/>
                    <w:bottom w:val="none" w:sz="0" w:space="0" w:color="auto"/>
                    <w:right w:val="none" w:sz="0" w:space="0" w:color="auto"/>
                  </w:divBdr>
                </w:div>
                <w:div w:id="792023567">
                  <w:marLeft w:val="640"/>
                  <w:marRight w:val="0"/>
                  <w:marTop w:val="0"/>
                  <w:marBottom w:val="0"/>
                  <w:divBdr>
                    <w:top w:val="none" w:sz="0" w:space="0" w:color="auto"/>
                    <w:left w:val="none" w:sz="0" w:space="0" w:color="auto"/>
                    <w:bottom w:val="none" w:sz="0" w:space="0" w:color="auto"/>
                    <w:right w:val="none" w:sz="0" w:space="0" w:color="auto"/>
                  </w:divBdr>
                </w:div>
                <w:div w:id="243806797">
                  <w:marLeft w:val="640"/>
                  <w:marRight w:val="0"/>
                  <w:marTop w:val="0"/>
                  <w:marBottom w:val="0"/>
                  <w:divBdr>
                    <w:top w:val="none" w:sz="0" w:space="0" w:color="auto"/>
                    <w:left w:val="none" w:sz="0" w:space="0" w:color="auto"/>
                    <w:bottom w:val="none" w:sz="0" w:space="0" w:color="auto"/>
                    <w:right w:val="none" w:sz="0" w:space="0" w:color="auto"/>
                  </w:divBdr>
                </w:div>
                <w:div w:id="1129280433">
                  <w:marLeft w:val="640"/>
                  <w:marRight w:val="0"/>
                  <w:marTop w:val="0"/>
                  <w:marBottom w:val="0"/>
                  <w:divBdr>
                    <w:top w:val="none" w:sz="0" w:space="0" w:color="auto"/>
                    <w:left w:val="none" w:sz="0" w:space="0" w:color="auto"/>
                    <w:bottom w:val="none" w:sz="0" w:space="0" w:color="auto"/>
                    <w:right w:val="none" w:sz="0" w:space="0" w:color="auto"/>
                  </w:divBdr>
                </w:div>
                <w:div w:id="187528299">
                  <w:marLeft w:val="640"/>
                  <w:marRight w:val="0"/>
                  <w:marTop w:val="0"/>
                  <w:marBottom w:val="0"/>
                  <w:divBdr>
                    <w:top w:val="none" w:sz="0" w:space="0" w:color="auto"/>
                    <w:left w:val="none" w:sz="0" w:space="0" w:color="auto"/>
                    <w:bottom w:val="none" w:sz="0" w:space="0" w:color="auto"/>
                    <w:right w:val="none" w:sz="0" w:space="0" w:color="auto"/>
                  </w:divBdr>
                </w:div>
                <w:div w:id="2021352768">
                  <w:marLeft w:val="640"/>
                  <w:marRight w:val="0"/>
                  <w:marTop w:val="0"/>
                  <w:marBottom w:val="0"/>
                  <w:divBdr>
                    <w:top w:val="none" w:sz="0" w:space="0" w:color="auto"/>
                    <w:left w:val="none" w:sz="0" w:space="0" w:color="auto"/>
                    <w:bottom w:val="none" w:sz="0" w:space="0" w:color="auto"/>
                    <w:right w:val="none" w:sz="0" w:space="0" w:color="auto"/>
                  </w:divBdr>
                </w:div>
                <w:div w:id="1706129612">
                  <w:marLeft w:val="640"/>
                  <w:marRight w:val="0"/>
                  <w:marTop w:val="0"/>
                  <w:marBottom w:val="0"/>
                  <w:divBdr>
                    <w:top w:val="none" w:sz="0" w:space="0" w:color="auto"/>
                    <w:left w:val="none" w:sz="0" w:space="0" w:color="auto"/>
                    <w:bottom w:val="none" w:sz="0" w:space="0" w:color="auto"/>
                    <w:right w:val="none" w:sz="0" w:space="0" w:color="auto"/>
                  </w:divBdr>
                </w:div>
                <w:div w:id="327711795">
                  <w:marLeft w:val="640"/>
                  <w:marRight w:val="0"/>
                  <w:marTop w:val="0"/>
                  <w:marBottom w:val="0"/>
                  <w:divBdr>
                    <w:top w:val="none" w:sz="0" w:space="0" w:color="auto"/>
                    <w:left w:val="none" w:sz="0" w:space="0" w:color="auto"/>
                    <w:bottom w:val="none" w:sz="0" w:space="0" w:color="auto"/>
                    <w:right w:val="none" w:sz="0" w:space="0" w:color="auto"/>
                  </w:divBdr>
                </w:div>
                <w:div w:id="1326856057">
                  <w:marLeft w:val="640"/>
                  <w:marRight w:val="0"/>
                  <w:marTop w:val="0"/>
                  <w:marBottom w:val="0"/>
                  <w:divBdr>
                    <w:top w:val="none" w:sz="0" w:space="0" w:color="auto"/>
                    <w:left w:val="none" w:sz="0" w:space="0" w:color="auto"/>
                    <w:bottom w:val="none" w:sz="0" w:space="0" w:color="auto"/>
                    <w:right w:val="none" w:sz="0" w:space="0" w:color="auto"/>
                  </w:divBdr>
                </w:div>
                <w:div w:id="806356155">
                  <w:marLeft w:val="640"/>
                  <w:marRight w:val="0"/>
                  <w:marTop w:val="0"/>
                  <w:marBottom w:val="0"/>
                  <w:divBdr>
                    <w:top w:val="none" w:sz="0" w:space="0" w:color="auto"/>
                    <w:left w:val="none" w:sz="0" w:space="0" w:color="auto"/>
                    <w:bottom w:val="none" w:sz="0" w:space="0" w:color="auto"/>
                    <w:right w:val="none" w:sz="0" w:space="0" w:color="auto"/>
                  </w:divBdr>
                </w:div>
                <w:div w:id="923295105">
                  <w:marLeft w:val="640"/>
                  <w:marRight w:val="0"/>
                  <w:marTop w:val="0"/>
                  <w:marBottom w:val="0"/>
                  <w:divBdr>
                    <w:top w:val="none" w:sz="0" w:space="0" w:color="auto"/>
                    <w:left w:val="none" w:sz="0" w:space="0" w:color="auto"/>
                    <w:bottom w:val="none" w:sz="0" w:space="0" w:color="auto"/>
                    <w:right w:val="none" w:sz="0" w:space="0" w:color="auto"/>
                  </w:divBdr>
                </w:div>
                <w:div w:id="1402017874">
                  <w:marLeft w:val="640"/>
                  <w:marRight w:val="0"/>
                  <w:marTop w:val="0"/>
                  <w:marBottom w:val="0"/>
                  <w:divBdr>
                    <w:top w:val="none" w:sz="0" w:space="0" w:color="auto"/>
                    <w:left w:val="none" w:sz="0" w:space="0" w:color="auto"/>
                    <w:bottom w:val="none" w:sz="0" w:space="0" w:color="auto"/>
                    <w:right w:val="none" w:sz="0" w:space="0" w:color="auto"/>
                  </w:divBdr>
                </w:div>
                <w:div w:id="1722244259">
                  <w:marLeft w:val="640"/>
                  <w:marRight w:val="0"/>
                  <w:marTop w:val="0"/>
                  <w:marBottom w:val="0"/>
                  <w:divBdr>
                    <w:top w:val="none" w:sz="0" w:space="0" w:color="auto"/>
                    <w:left w:val="none" w:sz="0" w:space="0" w:color="auto"/>
                    <w:bottom w:val="none" w:sz="0" w:space="0" w:color="auto"/>
                    <w:right w:val="none" w:sz="0" w:space="0" w:color="auto"/>
                  </w:divBdr>
                </w:div>
                <w:div w:id="1957442253">
                  <w:marLeft w:val="640"/>
                  <w:marRight w:val="0"/>
                  <w:marTop w:val="0"/>
                  <w:marBottom w:val="0"/>
                  <w:divBdr>
                    <w:top w:val="none" w:sz="0" w:space="0" w:color="auto"/>
                    <w:left w:val="none" w:sz="0" w:space="0" w:color="auto"/>
                    <w:bottom w:val="none" w:sz="0" w:space="0" w:color="auto"/>
                    <w:right w:val="none" w:sz="0" w:space="0" w:color="auto"/>
                  </w:divBdr>
                </w:div>
                <w:div w:id="668796920">
                  <w:marLeft w:val="640"/>
                  <w:marRight w:val="0"/>
                  <w:marTop w:val="0"/>
                  <w:marBottom w:val="0"/>
                  <w:divBdr>
                    <w:top w:val="none" w:sz="0" w:space="0" w:color="auto"/>
                    <w:left w:val="none" w:sz="0" w:space="0" w:color="auto"/>
                    <w:bottom w:val="none" w:sz="0" w:space="0" w:color="auto"/>
                    <w:right w:val="none" w:sz="0" w:space="0" w:color="auto"/>
                  </w:divBdr>
                </w:div>
                <w:div w:id="1618828042">
                  <w:marLeft w:val="640"/>
                  <w:marRight w:val="0"/>
                  <w:marTop w:val="0"/>
                  <w:marBottom w:val="0"/>
                  <w:divBdr>
                    <w:top w:val="none" w:sz="0" w:space="0" w:color="auto"/>
                    <w:left w:val="none" w:sz="0" w:space="0" w:color="auto"/>
                    <w:bottom w:val="none" w:sz="0" w:space="0" w:color="auto"/>
                    <w:right w:val="none" w:sz="0" w:space="0" w:color="auto"/>
                  </w:divBdr>
                </w:div>
                <w:div w:id="1371954260">
                  <w:marLeft w:val="640"/>
                  <w:marRight w:val="0"/>
                  <w:marTop w:val="0"/>
                  <w:marBottom w:val="0"/>
                  <w:divBdr>
                    <w:top w:val="none" w:sz="0" w:space="0" w:color="auto"/>
                    <w:left w:val="none" w:sz="0" w:space="0" w:color="auto"/>
                    <w:bottom w:val="none" w:sz="0" w:space="0" w:color="auto"/>
                    <w:right w:val="none" w:sz="0" w:space="0" w:color="auto"/>
                  </w:divBdr>
                </w:div>
                <w:div w:id="2016567144">
                  <w:marLeft w:val="640"/>
                  <w:marRight w:val="0"/>
                  <w:marTop w:val="0"/>
                  <w:marBottom w:val="0"/>
                  <w:divBdr>
                    <w:top w:val="none" w:sz="0" w:space="0" w:color="auto"/>
                    <w:left w:val="none" w:sz="0" w:space="0" w:color="auto"/>
                    <w:bottom w:val="none" w:sz="0" w:space="0" w:color="auto"/>
                    <w:right w:val="none" w:sz="0" w:space="0" w:color="auto"/>
                  </w:divBdr>
                </w:div>
                <w:div w:id="613905121">
                  <w:marLeft w:val="640"/>
                  <w:marRight w:val="0"/>
                  <w:marTop w:val="0"/>
                  <w:marBottom w:val="0"/>
                  <w:divBdr>
                    <w:top w:val="none" w:sz="0" w:space="0" w:color="auto"/>
                    <w:left w:val="none" w:sz="0" w:space="0" w:color="auto"/>
                    <w:bottom w:val="none" w:sz="0" w:space="0" w:color="auto"/>
                    <w:right w:val="none" w:sz="0" w:space="0" w:color="auto"/>
                  </w:divBdr>
                </w:div>
                <w:div w:id="153380427">
                  <w:marLeft w:val="640"/>
                  <w:marRight w:val="0"/>
                  <w:marTop w:val="0"/>
                  <w:marBottom w:val="0"/>
                  <w:divBdr>
                    <w:top w:val="none" w:sz="0" w:space="0" w:color="auto"/>
                    <w:left w:val="none" w:sz="0" w:space="0" w:color="auto"/>
                    <w:bottom w:val="none" w:sz="0" w:space="0" w:color="auto"/>
                    <w:right w:val="none" w:sz="0" w:space="0" w:color="auto"/>
                  </w:divBdr>
                </w:div>
                <w:div w:id="1970545981">
                  <w:marLeft w:val="640"/>
                  <w:marRight w:val="0"/>
                  <w:marTop w:val="0"/>
                  <w:marBottom w:val="0"/>
                  <w:divBdr>
                    <w:top w:val="none" w:sz="0" w:space="0" w:color="auto"/>
                    <w:left w:val="none" w:sz="0" w:space="0" w:color="auto"/>
                    <w:bottom w:val="none" w:sz="0" w:space="0" w:color="auto"/>
                    <w:right w:val="none" w:sz="0" w:space="0" w:color="auto"/>
                  </w:divBdr>
                </w:div>
                <w:div w:id="1828549896">
                  <w:marLeft w:val="640"/>
                  <w:marRight w:val="0"/>
                  <w:marTop w:val="0"/>
                  <w:marBottom w:val="0"/>
                  <w:divBdr>
                    <w:top w:val="none" w:sz="0" w:space="0" w:color="auto"/>
                    <w:left w:val="none" w:sz="0" w:space="0" w:color="auto"/>
                    <w:bottom w:val="none" w:sz="0" w:space="0" w:color="auto"/>
                    <w:right w:val="none" w:sz="0" w:space="0" w:color="auto"/>
                  </w:divBdr>
                </w:div>
                <w:div w:id="1214388766">
                  <w:marLeft w:val="640"/>
                  <w:marRight w:val="0"/>
                  <w:marTop w:val="0"/>
                  <w:marBottom w:val="0"/>
                  <w:divBdr>
                    <w:top w:val="none" w:sz="0" w:space="0" w:color="auto"/>
                    <w:left w:val="none" w:sz="0" w:space="0" w:color="auto"/>
                    <w:bottom w:val="none" w:sz="0" w:space="0" w:color="auto"/>
                    <w:right w:val="none" w:sz="0" w:space="0" w:color="auto"/>
                  </w:divBdr>
                </w:div>
                <w:div w:id="1815835109">
                  <w:marLeft w:val="640"/>
                  <w:marRight w:val="0"/>
                  <w:marTop w:val="0"/>
                  <w:marBottom w:val="0"/>
                  <w:divBdr>
                    <w:top w:val="none" w:sz="0" w:space="0" w:color="auto"/>
                    <w:left w:val="none" w:sz="0" w:space="0" w:color="auto"/>
                    <w:bottom w:val="none" w:sz="0" w:space="0" w:color="auto"/>
                    <w:right w:val="none" w:sz="0" w:space="0" w:color="auto"/>
                  </w:divBdr>
                </w:div>
                <w:div w:id="2021226782">
                  <w:marLeft w:val="640"/>
                  <w:marRight w:val="0"/>
                  <w:marTop w:val="0"/>
                  <w:marBottom w:val="0"/>
                  <w:divBdr>
                    <w:top w:val="none" w:sz="0" w:space="0" w:color="auto"/>
                    <w:left w:val="none" w:sz="0" w:space="0" w:color="auto"/>
                    <w:bottom w:val="none" w:sz="0" w:space="0" w:color="auto"/>
                    <w:right w:val="none" w:sz="0" w:space="0" w:color="auto"/>
                  </w:divBdr>
                </w:div>
                <w:div w:id="1834028126">
                  <w:marLeft w:val="640"/>
                  <w:marRight w:val="0"/>
                  <w:marTop w:val="0"/>
                  <w:marBottom w:val="0"/>
                  <w:divBdr>
                    <w:top w:val="none" w:sz="0" w:space="0" w:color="auto"/>
                    <w:left w:val="none" w:sz="0" w:space="0" w:color="auto"/>
                    <w:bottom w:val="none" w:sz="0" w:space="0" w:color="auto"/>
                    <w:right w:val="none" w:sz="0" w:space="0" w:color="auto"/>
                  </w:divBdr>
                </w:div>
                <w:div w:id="1340699244">
                  <w:marLeft w:val="640"/>
                  <w:marRight w:val="0"/>
                  <w:marTop w:val="0"/>
                  <w:marBottom w:val="0"/>
                  <w:divBdr>
                    <w:top w:val="none" w:sz="0" w:space="0" w:color="auto"/>
                    <w:left w:val="none" w:sz="0" w:space="0" w:color="auto"/>
                    <w:bottom w:val="none" w:sz="0" w:space="0" w:color="auto"/>
                    <w:right w:val="none" w:sz="0" w:space="0" w:color="auto"/>
                  </w:divBdr>
                </w:div>
                <w:div w:id="1547063191">
                  <w:marLeft w:val="640"/>
                  <w:marRight w:val="0"/>
                  <w:marTop w:val="0"/>
                  <w:marBottom w:val="0"/>
                  <w:divBdr>
                    <w:top w:val="none" w:sz="0" w:space="0" w:color="auto"/>
                    <w:left w:val="none" w:sz="0" w:space="0" w:color="auto"/>
                    <w:bottom w:val="none" w:sz="0" w:space="0" w:color="auto"/>
                    <w:right w:val="none" w:sz="0" w:space="0" w:color="auto"/>
                  </w:divBdr>
                </w:div>
                <w:div w:id="1832939359">
                  <w:marLeft w:val="640"/>
                  <w:marRight w:val="0"/>
                  <w:marTop w:val="0"/>
                  <w:marBottom w:val="0"/>
                  <w:divBdr>
                    <w:top w:val="none" w:sz="0" w:space="0" w:color="auto"/>
                    <w:left w:val="none" w:sz="0" w:space="0" w:color="auto"/>
                    <w:bottom w:val="none" w:sz="0" w:space="0" w:color="auto"/>
                    <w:right w:val="none" w:sz="0" w:space="0" w:color="auto"/>
                  </w:divBdr>
                </w:div>
                <w:div w:id="585724420">
                  <w:marLeft w:val="640"/>
                  <w:marRight w:val="0"/>
                  <w:marTop w:val="0"/>
                  <w:marBottom w:val="0"/>
                  <w:divBdr>
                    <w:top w:val="none" w:sz="0" w:space="0" w:color="auto"/>
                    <w:left w:val="none" w:sz="0" w:space="0" w:color="auto"/>
                    <w:bottom w:val="none" w:sz="0" w:space="0" w:color="auto"/>
                    <w:right w:val="none" w:sz="0" w:space="0" w:color="auto"/>
                  </w:divBdr>
                </w:div>
                <w:div w:id="1255095441">
                  <w:marLeft w:val="640"/>
                  <w:marRight w:val="0"/>
                  <w:marTop w:val="0"/>
                  <w:marBottom w:val="0"/>
                  <w:divBdr>
                    <w:top w:val="none" w:sz="0" w:space="0" w:color="auto"/>
                    <w:left w:val="none" w:sz="0" w:space="0" w:color="auto"/>
                    <w:bottom w:val="none" w:sz="0" w:space="0" w:color="auto"/>
                    <w:right w:val="none" w:sz="0" w:space="0" w:color="auto"/>
                  </w:divBdr>
                </w:div>
                <w:div w:id="1594823729">
                  <w:marLeft w:val="640"/>
                  <w:marRight w:val="0"/>
                  <w:marTop w:val="0"/>
                  <w:marBottom w:val="0"/>
                  <w:divBdr>
                    <w:top w:val="none" w:sz="0" w:space="0" w:color="auto"/>
                    <w:left w:val="none" w:sz="0" w:space="0" w:color="auto"/>
                    <w:bottom w:val="none" w:sz="0" w:space="0" w:color="auto"/>
                    <w:right w:val="none" w:sz="0" w:space="0" w:color="auto"/>
                  </w:divBdr>
                </w:div>
                <w:div w:id="1350453031">
                  <w:marLeft w:val="640"/>
                  <w:marRight w:val="0"/>
                  <w:marTop w:val="0"/>
                  <w:marBottom w:val="0"/>
                  <w:divBdr>
                    <w:top w:val="none" w:sz="0" w:space="0" w:color="auto"/>
                    <w:left w:val="none" w:sz="0" w:space="0" w:color="auto"/>
                    <w:bottom w:val="none" w:sz="0" w:space="0" w:color="auto"/>
                    <w:right w:val="none" w:sz="0" w:space="0" w:color="auto"/>
                  </w:divBdr>
                </w:div>
                <w:div w:id="1127436028">
                  <w:marLeft w:val="640"/>
                  <w:marRight w:val="0"/>
                  <w:marTop w:val="0"/>
                  <w:marBottom w:val="0"/>
                  <w:divBdr>
                    <w:top w:val="none" w:sz="0" w:space="0" w:color="auto"/>
                    <w:left w:val="none" w:sz="0" w:space="0" w:color="auto"/>
                    <w:bottom w:val="none" w:sz="0" w:space="0" w:color="auto"/>
                    <w:right w:val="none" w:sz="0" w:space="0" w:color="auto"/>
                  </w:divBdr>
                </w:div>
                <w:div w:id="192379342">
                  <w:marLeft w:val="640"/>
                  <w:marRight w:val="0"/>
                  <w:marTop w:val="0"/>
                  <w:marBottom w:val="0"/>
                  <w:divBdr>
                    <w:top w:val="none" w:sz="0" w:space="0" w:color="auto"/>
                    <w:left w:val="none" w:sz="0" w:space="0" w:color="auto"/>
                    <w:bottom w:val="none" w:sz="0" w:space="0" w:color="auto"/>
                    <w:right w:val="none" w:sz="0" w:space="0" w:color="auto"/>
                  </w:divBdr>
                </w:div>
                <w:div w:id="1654529520">
                  <w:marLeft w:val="640"/>
                  <w:marRight w:val="0"/>
                  <w:marTop w:val="0"/>
                  <w:marBottom w:val="0"/>
                  <w:divBdr>
                    <w:top w:val="none" w:sz="0" w:space="0" w:color="auto"/>
                    <w:left w:val="none" w:sz="0" w:space="0" w:color="auto"/>
                    <w:bottom w:val="none" w:sz="0" w:space="0" w:color="auto"/>
                    <w:right w:val="none" w:sz="0" w:space="0" w:color="auto"/>
                  </w:divBdr>
                </w:div>
                <w:div w:id="310407103">
                  <w:marLeft w:val="640"/>
                  <w:marRight w:val="0"/>
                  <w:marTop w:val="0"/>
                  <w:marBottom w:val="0"/>
                  <w:divBdr>
                    <w:top w:val="none" w:sz="0" w:space="0" w:color="auto"/>
                    <w:left w:val="none" w:sz="0" w:space="0" w:color="auto"/>
                    <w:bottom w:val="none" w:sz="0" w:space="0" w:color="auto"/>
                    <w:right w:val="none" w:sz="0" w:space="0" w:color="auto"/>
                  </w:divBdr>
                </w:div>
                <w:div w:id="920060908">
                  <w:marLeft w:val="640"/>
                  <w:marRight w:val="0"/>
                  <w:marTop w:val="0"/>
                  <w:marBottom w:val="0"/>
                  <w:divBdr>
                    <w:top w:val="none" w:sz="0" w:space="0" w:color="auto"/>
                    <w:left w:val="none" w:sz="0" w:space="0" w:color="auto"/>
                    <w:bottom w:val="none" w:sz="0" w:space="0" w:color="auto"/>
                    <w:right w:val="none" w:sz="0" w:space="0" w:color="auto"/>
                  </w:divBdr>
                </w:div>
                <w:div w:id="623386715">
                  <w:marLeft w:val="640"/>
                  <w:marRight w:val="0"/>
                  <w:marTop w:val="0"/>
                  <w:marBottom w:val="0"/>
                  <w:divBdr>
                    <w:top w:val="none" w:sz="0" w:space="0" w:color="auto"/>
                    <w:left w:val="none" w:sz="0" w:space="0" w:color="auto"/>
                    <w:bottom w:val="none" w:sz="0" w:space="0" w:color="auto"/>
                    <w:right w:val="none" w:sz="0" w:space="0" w:color="auto"/>
                  </w:divBdr>
                </w:div>
                <w:div w:id="1545673154">
                  <w:marLeft w:val="640"/>
                  <w:marRight w:val="0"/>
                  <w:marTop w:val="0"/>
                  <w:marBottom w:val="0"/>
                  <w:divBdr>
                    <w:top w:val="none" w:sz="0" w:space="0" w:color="auto"/>
                    <w:left w:val="none" w:sz="0" w:space="0" w:color="auto"/>
                    <w:bottom w:val="none" w:sz="0" w:space="0" w:color="auto"/>
                    <w:right w:val="none" w:sz="0" w:space="0" w:color="auto"/>
                  </w:divBdr>
                </w:div>
                <w:div w:id="595330409">
                  <w:marLeft w:val="640"/>
                  <w:marRight w:val="0"/>
                  <w:marTop w:val="0"/>
                  <w:marBottom w:val="0"/>
                  <w:divBdr>
                    <w:top w:val="none" w:sz="0" w:space="0" w:color="auto"/>
                    <w:left w:val="none" w:sz="0" w:space="0" w:color="auto"/>
                    <w:bottom w:val="none" w:sz="0" w:space="0" w:color="auto"/>
                    <w:right w:val="none" w:sz="0" w:space="0" w:color="auto"/>
                  </w:divBdr>
                </w:div>
                <w:div w:id="1873031113">
                  <w:marLeft w:val="640"/>
                  <w:marRight w:val="0"/>
                  <w:marTop w:val="0"/>
                  <w:marBottom w:val="0"/>
                  <w:divBdr>
                    <w:top w:val="none" w:sz="0" w:space="0" w:color="auto"/>
                    <w:left w:val="none" w:sz="0" w:space="0" w:color="auto"/>
                    <w:bottom w:val="none" w:sz="0" w:space="0" w:color="auto"/>
                    <w:right w:val="none" w:sz="0" w:space="0" w:color="auto"/>
                  </w:divBdr>
                </w:div>
                <w:div w:id="1611355795">
                  <w:marLeft w:val="640"/>
                  <w:marRight w:val="0"/>
                  <w:marTop w:val="0"/>
                  <w:marBottom w:val="0"/>
                  <w:divBdr>
                    <w:top w:val="none" w:sz="0" w:space="0" w:color="auto"/>
                    <w:left w:val="none" w:sz="0" w:space="0" w:color="auto"/>
                    <w:bottom w:val="none" w:sz="0" w:space="0" w:color="auto"/>
                    <w:right w:val="none" w:sz="0" w:space="0" w:color="auto"/>
                  </w:divBdr>
                </w:div>
                <w:div w:id="91560430">
                  <w:marLeft w:val="640"/>
                  <w:marRight w:val="0"/>
                  <w:marTop w:val="0"/>
                  <w:marBottom w:val="0"/>
                  <w:divBdr>
                    <w:top w:val="none" w:sz="0" w:space="0" w:color="auto"/>
                    <w:left w:val="none" w:sz="0" w:space="0" w:color="auto"/>
                    <w:bottom w:val="none" w:sz="0" w:space="0" w:color="auto"/>
                    <w:right w:val="none" w:sz="0" w:space="0" w:color="auto"/>
                  </w:divBdr>
                </w:div>
                <w:div w:id="1366755602">
                  <w:marLeft w:val="640"/>
                  <w:marRight w:val="0"/>
                  <w:marTop w:val="0"/>
                  <w:marBottom w:val="0"/>
                  <w:divBdr>
                    <w:top w:val="none" w:sz="0" w:space="0" w:color="auto"/>
                    <w:left w:val="none" w:sz="0" w:space="0" w:color="auto"/>
                    <w:bottom w:val="none" w:sz="0" w:space="0" w:color="auto"/>
                    <w:right w:val="none" w:sz="0" w:space="0" w:color="auto"/>
                  </w:divBdr>
                </w:div>
                <w:div w:id="826363319">
                  <w:marLeft w:val="640"/>
                  <w:marRight w:val="0"/>
                  <w:marTop w:val="0"/>
                  <w:marBottom w:val="0"/>
                  <w:divBdr>
                    <w:top w:val="none" w:sz="0" w:space="0" w:color="auto"/>
                    <w:left w:val="none" w:sz="0" w:space="0" w:color="auto"/>
                    <w:bottom w:val="none" w:sz="0" w:space="0" w:color="auto"/>
                    <w:right w:val="none" w:sz="0" w:space="0" w:color="auto"/>
                  </w:divBdr>
                </w:div>
                <w:div w:id="1541239416">
                  <w:marLeft w:val="640"/>
                  <w:marRight w:val="0"/>
                  <w:marTop w:val="0"/>
                  <w:marBottom w:val="0"/>
                  <w:divBdr>
                    <w:top w:val="none" w:sz="0" w:space="0" w:color="auto"/>
                    <w:left w:val="none" w:sz="0" w:space="0" w:color="auto"/>
                    <w:bottom w:val="none" w:sz="0" w:space="0" w:color="auto"/>
                    <w:right w:val="none" w:sz="0" w:space="0" w:color="auto"/>
                  </w:divBdr>
                </w:div>
                <w:div w:id="1976714341">
                  <w:marLeft w:val="640"/>
                  <w:marRight w:val="0"/>
                  <w:marTop w:val="0"/>
                  <w:marBottom w:val="0"/>
                  <w:divBdr>
                    <w:top w:val="none" w:sz="0" w:space="0" w:color="auto"/>
                    <w:left w:val="none" w:sz="0" w:space="0" w:color="auto"/>
                    <w:bottom w:val="none" w:sz="0" w:space="0" w:color="auto"/>
                    <w:right w:val="none" w:sz="0" w:space="0" w:color="auto"/>
                  </w:divBdr>
                </w:div>
                <w:div w:id="1259607192">
                  <w:marLeft w:val="640"/>
                  <w:marRight w:val="0"/>
                  <w:marTop w:val="0"/>
                  <w:marBottom w:val="0"/>
                  <w:divBdr>
                    <w:top w:val="none" w:sz="0" w:space="0" w:color="auto"/>
                    <w:left w:val="none" w:sz="0" w:space="0" w:color="auto"/>
                    <w:bottom w:val="none" w:sz="0" w:space="0" w:color="auto"/>
                    <w:right w:val="none" w:sz="0" w:space="0" w:color="auto"/>
                  </w:divBdr>
                </w:div>
                <w:div w:id="1885753526">
                  <w:marLeft w:val="640"/>
                  <w:marRight w:val="0"/>
                  <w:marTop w:val="0"/>
                  <w:marBottom w:val="0"/>
                  <w:divBdr>
                    <w:top w:val="none" w:sz="0" w:space="0" w:color="auto"/>
                    <w:left w:val="none" w:sz="0" w:space="0" w:color="auto"/>
                    <w:bottom w:val="none" w:sz="0" w:space="0" w:color="auto"/>
                    <w:right w:val="none" w:sz="0" w:space="0" w:color="auto"/>
                  </w:divBdr>
                </w:div>
                <w:div w:id="722368414">
                  <w:marLeft w:val="640"/>
                  <w:marRight w:val="0"/>
                  <w:marTop w:val="0"/>
                  <w:marBottom w:val="0"/>
                  <w:divBdr>
                    <w:top w:val="none" w:sz="0" w:space="0" w:color="auto"/>
                    <w:left w:val="none" w:sz="0" w:space="0" w:color="auto"/>
                    <w:bottom w:val="none" w:sz="0" w:space="0" w:color="auto"/>
                    <w:right w:val="none" w:sz="0" w:space="0" w:color="auto"/>
                  </w:divBdr>
                </w:div>
                <w:div w:id="1949462095">
                  <w:marLeft w:val="640"/>
                  <w:marRight w:val="0"/>
                  <w:marTop w:val="0"/>
                  <w:marBottom w:val="0"/>
                  <w:divBdr>
                    <w:top w:val="none" w:sz="0" w:space="0" w:color="auto"/>
                    <w:left w:val="none" w:sz="0" w:space="0" w:color="auto"/>
                    <w:bottom w:val="none" w:sz="0" w:space="0" w:color="auto"/>
                    <w:right w:val="none" w:sz="0" w:space="0" w:color="auto"/>
                  </w:divBdr>
                </w:div>
                <w:div w:id="893275229">
                  <w:marLeft w:val="640"/>
                  <w:marRight w:val="0"/>
                  <w:marTop w:val="0"/>
                  <w:marBottom w:val="0"/>
                  <w:divBdr>
                    <w:top w:val="none" w:sz="0" w:space="0" w:color="auto"/>
                    <w:left w:val="none" w:sz="0" w:space="0" w:color="auto"/>
                    <w:bottom w:val="none" w:sz="0" w:space="0" w:color="auto"/>
                    <w:right w:val="none" w:sz="0" w:space="0" w:color="auto"/>
                  </w:divBdr>
                </w:div>
                <w:div w:id="1714504151">
                  <w:marLeft w:val="640"/>
                  <w:marRight w:val="0"/>
                  <w:marTop w:val="0"/>
                  <w:marBottom w:val="0"/>
                  <w:divBdr>
                    <w:top w:val="none" w:sz="0" w:space="0" w:color="auto"/>
                    <w:left w:val="none" w:sz="0" w:space="0" w:color="auto"/>
                    <w:bottom w:val="none" w:sz="0" w:space="0" w:color="auto"/>
                    <w:right w:val="none" w:sz="0" w:space="0" w:color="auto"/>
                  </w:divBdr>
                </w:div>
                <w:div w:id="518080046">
                  <w:marLeft w:val="640"/>
                  <w:marRight w:val="0"/>
                  <w:marTop w:val="0"/>
                  <w:marBottom w:val="0"/>
                  <w:divBdr>
                    <w:top w:val="none" w:sz="0" w:space="0" w:color="auto"/>
                    <w:left w:val="none" w:sz="0" w:space="0" w:color="auto"/>
                    <w:bottom w:val="none" w:sz="0" w:space="0" w:color="auto"/>
                    <w:right w:val="none" w:sz="0" w:space="0" w:color="auto"/>
                  </w:divBdr>
                </w:div>
                <w:div w:id="1415325520">
                  <w:marLeft w:val="640"/>
                  <w:marRight w:val="0"/>
                  <w:marTop w:val="0"/>
                  <w:marBottom w:val="0"/>
                  <w:divBdr>
                    <w:top w:val="none" w:sz="0" w:space="0" w:color="auto"/>
                    <w:left w:val="none" w:sz="0" w:space="0" w:color="auto"/>
                    <w:bottom w:val="none" w:sz="0" w:space="0" w:color="auto"/>
                    <w:right w:val="none" w:sz="0" w:space="0" w:color="auto"/>
                  </w:divBdr>
                </w:div>
                <w:div w:id="2138375762">
                  <w:marLeft w:val="640"/>
                  <w:marRight w:val="0"/>
                  <w:marTop w:val="0"/>
                  <w:marBottom w:val="0"/>
                  <w:divBdr>
                    <w:top w:val="none" w:sz="0" w:space="0" w:color="auto"/>
                    <w:left w:val="none" w:sz="0" w:space="0" w:color="auto"/>
                    <w:bottom w:val="none" w:sz="0" w:space="0" w:color="auto"/>
                    <w:right w:val="none" w:sz="0" w:space="0" w:color="auto"/>
                  </w:divBdr>
                </w:div>
                <w:div w:id="881017686">
                  <w:marLeft w:val="640"/>
                  <w:marRight w:val="0"/>
                  <w:marTop w:val="0"/>
                  <w:marBottom w:val="0"/>
                  <w:divBdr>
                    <w:top w:val="none" w:sz="0" w:space="0" w:color="auto"/>
                    <w:left w:val="none" w:sz="0" w:space="0" w:color="auto"/>
                    <w:bottom w:val="none" w:sz="0" w:space="0" w:color="auto"/>
                    <w:right w:val="none" w:sz="0" w:space="0" w:color="auto"/>
                  </w:divBdr>
                </w:div>
                <w:div w:id="2022972085">
                  <w:marLeft w:val="640"/>
                  <w:marRight w:val="0"/>
                  <w:marTop w:val="0"/>
                  <w:marBottom w:val="0"/>
                  <w:divBdr>
                    <w:top w:val="none" w:sz="0" w:space="0" w:color="auto"/>
                    <w:left w:val="none" w:sz="0" w:space="0" w:color="auto"/>
                    <w:bottom w:val="none" w:sz="0" w:space="0" w:color="auto"/>
                    <w:right w:val="none" w:sz="0" w:space="0" w:color="auto"/>
                  </w:divBdr>
                </w:div>
                <w:div w:id="789596017">
                  <w:marLeft w:val="640"/>
                  <w:marRight w:val="0"/>
                  <w:marTop w:val="0"/>
                  <w:marBottom w:val="0"/>
                  <w:divBdr>
                    <w:top w:val="none" w:sz="0" w:space="0" w:color="auto"/>
                    <w:left w:val="none" w:sz="0" w:space="0" w:color="auto"/>
                    <w:bottom w:val="none" w:sz="0" w:space="0" w:color="auto"/>
                    <w:right w:val="none" w:sz="0" w:space="0" w:color="auto"/>
                  </w:divBdr>
                </w:div>
                <w:div w:id="1325477233">
                  <w:marLeft w:val="640"/>
                  <w:marRight w:val="0"/>
                  <w:marTop w:val="0"/>
                  <w:marBottom w:val="0"/>
                  <w:divBdr>
                    <w:top w:val="none" w:sz="0" w:space="0" w:color="auto"/>
                    <w:left w:val="none" w:sz="0" w:space="0" w:color="auto"/>
                    <w:bottom w:val="none" w:sz="0" w:space="0" w:color="auto"/>
                    <w:right w:val="none" w:sz="0" w:space="0" w:color="auto"/>
                  </w:divBdr>
                </w:div>
                <w:div w:id="83696064">
                  <w:marLeft w:val="640"/>
                  <w:marRight w:val="0"/>
                  <w:marTop w:val="0"/>
                  <w:marBottom w:val="0"/>
                  <w:divBdr>
                    <w:top w:val="none" w:sz="0" w:space="0" w:color="auto"/>
                    <w:left w:val="none" w:sz="0" w:space="0" w:color="auto"/>
                    <w:bottom w:val="none" w:sz="0" w:space="0" w:color="auto"/>
                    <w:right w:val="none" w:sz="0" w:space="0" w:color="auto"/>
                  </w:divBdr>
                </w:div>
                <w:div w:id="335116706">
                  <w:marLeft w:val="640"/>
                  <w:marRight w:val="0"/>
                  <w:marTop w:val="0"/>
                  <w:marBottom w:val="0"/>
                  <w:divBdr>
                    <w:top w:val="none" w:sz="0" w:space="0" w:color="auto"/>
                    <w:left w:val="none" w:sz="0" w:space="0" w:color="auto"/>
                    <w:bottom w:val="none" w:sz="0" w:space="0" w:color="auto"/>
                    <w:right w:val="none" w:sz="0" w:space="0" w:color="auto"/>
                  </w:divBdr>
                </w:div>
                <w:div w:id="1897009830">
                  <w:marLeft w:val="640"/>
                  <w:marRight w:val="0"/>
                  <w:marTop w:val="0"/>
                  <w:marBottom w:val="0"/>
                  <w:divBdr>
                    <w:top w:val="none" w:sz="0" w:space="0" w:color="auto"/>
                    <w:left w:val="none" w:sz="0" w:space="0" w:color="auto"/>
                    <w:bottom w:val="none" w:sz="0" w:space="0" w:color="auto"/>
                    <w:right w:val="none" w:sz="0" w:space="0" w:color="auto"/>
                  </w:divBdr>
                </w:div>
                <w:div w:id="1021200242">
                  <w:marLeft w:val="640"/>
                  <w:marRight w:val="0"/>
                  <w:marTop w:val="0"/>
                  <w:marBottom w:val="0"/>
                  <w:divBdr>
                    <w:top w:val="none" w:sz="0" w:space="0" w:color="auto"/>
                    <w:left w:val="none" w:sz="0" w:space="0" w:color="auto"/>
                    <w:bottom w:val="none" w:sz="0" w:space="0" w:color="auto"/>
                    <w:right w:val="none" w:sz="0" w:space="0" w:color="auto"/>
                  </w:divBdr>
                </w:div>
                <w:div w:id="1146623726">
                  <w:marLeft w:val="640"/>
                  <w:marRight w:val="0"/>
                  <w:marTop w:val="0"/>
                  <w:marBottom w:val="0"/>
                  <w:divBdr>
                    <w:top w:val="none" w:sz="0" w:space="0" w:color="auto"/>
                    <w:left w:val="none" w:sz="0" w:space="0" w:color="auto"/>
                    <w:bottom w:val="none" w:sz="0" w:space="0" w:color="auto"/>
                    <w:right w:val="none" w:sz="0" w:space="0" w:color="auto"/>
                  </w:divBdr>
                </w:div>
                <w:div w:id="1517815100">
                  <w:marLeft w:val="640"/>
                  <w:marRight w:val="0"/>
                  <w:marTop w:val="0"/>
                  <w:marBottom w:val="0"/>
                  <w:divBdr>
                    <w:top w:val="none" w:sz="0" w:space="0" w:color="auto"/>
                    <w:left w:val="none" w:sz="0" w:space="0" w:color="auto"/>
                    <w:bottom w:val="none" w:sz="0" w:space="0" w:color="auto"/>
                    <w:right w:val="none" w:sz="0" w:space="0" w:color="auto"/>
                  </w:divBdr>
                </w:div>
                <w:div w:id="431824988">
                  <w:marLeft w:val="640"/>
                  <w:marRight w:val="0"/>
                  <w:marTop w:val="0"/>
                  <w:marBottom w:val="0"/>
                  <w:divBdr>
                    <w:top w:val="none" w:sz="0" w:space="0" w:color="auto"/>
                    <w:left w:val="none" w:sz="0" w:space="0" w:color="auto"/>
                    <w:bottom w:val="none" w:sz="0" w:space="0" w:color="auto"/>
                    <w:right w:val="none" w:sz="0" w:space="0" w:color="auto"/>
                  </w:divBdr>
                </w:div>
                <w:div w:id="249240857">
                  <w:marLeft w:val="640"/>
                  <w:marRight w:val="0"/>
                  <w:marTop w:val="0"/>
                  <w:marBottom w:val="0"/>
                  <w:divBdr>
                    <w:top w:val="none" w:sz="0" w:space="0" w:color="auto"/>
                    <w:left w:val="none" w:sz="0" w:space="0" w:color="auto"/>
                    <w:bottom w:val="none" w:sz="0" w:space="0" w:color="auto"/>
                    <w:right w:val="none" w:sz="0" w:space="0" w:color="auto"/>
                  </w:divBdr>
                </w:div>
                <w:div w:id="1460151202">
                  <w:marLeft w:val="640"/>
                  <w:marRight w:val="0"/>
                  <w:marTop w:val="0"/>
                  <w:marBottom w:val="0"/>
                  <w:divBdr>
                    <w:top w:val="none" w:sz="0" w:space="0" w:color="auto"/>
                    <w:left w:val="none" w:sz="0" w:space="0" w:color="auto"/>
                    <w:bottom w:val="none" w:sz="0" w:space="0" w:color="auto"/>
                    <w:right w:val="none" w:sz="0" w:space="0" w:color="auto"/>
                  </w:divBdr>
                </w:div>
                <w:div w:id="1697075525">
                  <w:marLeft w:val="640"/>
                  <w:marRight w:val="0"/>
                  <w:marTop w:val="0"/>
                  <w:marBottom w:val="0"/>
                  <w:divBdr>
                    <w:top w:val="none" w:sz="0" w:space="0" w:color="auto"/>
                    <w:left w:val="none" w:sz="0" w:space="0" w:color="auto"/>
                    <w:bottom w:val="none" w:sz="0" w:space="0" w:color="auto"/>
                    <w:right w:val="none" w:sz="0" w:space="0" w:color="auto"/>
                  </w:divBdr>
                </w:div>
                <w:div w:id="880558393">
                  <w:marLeft w:val="640"/>
                  <w:marRight w:val="0"/>
                  <w:marTop w:val="0"/>
                  <w:marBottom w:val="0"/>
                  <w:divBdr>
                    <w:top w:val="none" w:sz="0" w:space="0" w:color="auto"/>
                    <w:left w:val="none" w:sz="0" w:space="0" w:color="auto"/>
                    <w:bottom w:val="none" w:sz="0" w:space="0" w:color="auto"/>
                    <w:right w:val="none" w:sz="0" w:space="0" w:color="auto"/>
                  </w:divBdr>
                </w:div>
              </w:divsChild>
            </w:div>
            <w:div w:id="371150158">
              <w:marLeft w:val="0"/>
              <w:marRight w:val="0"/>
              <w:marTop w:val="0"/>
              <w:marBottom w:val="0"/>
              <w:divBdr>
                <w:top w:val="none" w:sz="0" w:space="0" w:color="auto"/>
                <w:left w:val="none" w:sz="0" w:space="0" w:color="auto"/>
                <w:bottom w:val="none" w:sz="0" w:space="0" w:color="auto"/>
                <w:right w:val="none" w:sz="0" w:space="0" w:color="auto"/>
              </w:divBdr>
              <w:divsChild>
                <w:div w:id="1988322258">
                  <w:marLeft w:val="640"/>
                  <w:marRight w:val="0"/>
                  <w:marTop w:val="0"/>
                  <w:marBottom w:val="0"/>
                  <w:divBdr>
                    <w:top w:val="none" w:sz="0" w:space="0" w:color="auto"/>
                    <w:left w:val="none" w:sz="0" w:space="0" w:color="auto"/>
                    <w:bottom w:val="none" w:sz="0" w:space="0" w:color="auto"/>
                    <w:right w:val="none" w:sz="0" w:space="0" w:color="auto"/>
                  </w:divBdr>
                </w:div>
                <w:div w:id="2090611428">
                  <w:marLeft w:val="640"/>
                  <w:marRight w:val="0"/>
                  <w:marTop w:val="0"/>
                  <w:marBottom w:val="0"/>
                  <w:divBdr>
                    <w:top w:val="none" w:sz="0" w:space="0" w:color="auto"/>
                    <w:left w:val="none" w:sz="0" w:space="0" w:color="auto"/>
                    <w:bottom w:val="none" w:sz="0" w:space="0" w:color="auto"/>
                    <w:right w:val="none" w:sz="0" w:space="0" w:color="auto"/>
                  </w:divBdr>
                </w:div>
                <w:div w:id="1687248036">
                  <w:marLeft w:val="640"/>
                  <w:marRight w:val="0"/>
                  <w:marTop w:val="0"/>
                  <w:marBottom w:val="0"/>
                  <w:divBdr>
                    <w:top w:val="none" w:sz="0" w:space="0" w:color="auto"/>
                    <w:left w:val="none" w:sz="0" w:space="0" w:color="auto"/>
                    <w:bottom w:val="none" w:sz="0" w:space="0" w:color="auto"/>
                    <w:right w:val="none" w:sz="0" w:space="0" w:color="auto"/>
                  </w:divBdr>
                </w:div>
                <w:div w:id="729576772">
                  <w:marLeft w:val="640"/>
                  <w:marRight w:val="0"/>
                  <w:marTop w:val="0"/>
                  <w:marBottom w:val="0"/>
                  <w:divBdr>
                    <w:top w:val="none" w:sz="0" w:space="0" w:color="auto"/>
                    <w:left w:val="none" w:sz="0" w:space="0" w:color="auto"/>
                    <w:bottom w:val="none" w:sz="0" w:space="0" w:color="auto"/>
                    <w:right w:val="none" w:sz="0" w:space="0" w:color="auto"/>
                  </w:divBdr>
                </w:div>
                <w:div w:id="1258907849">
                  <w:marLeft w:val="640"/>
                  <w:marRight w:val="0"/>
                  <w:marTop w:val="0"/>
                  <w:marBottom w:val="0"/>
                  <w:divBdr>
                    <w:top w:val="none" w:sz="0" w:space="0" w:color="auto"/>
                    <w:left w:val="none" w:sz="0" w:space="0" w:color="auto"/>
                    <w:bottom w:val="none" w:sz="0" w:space="0" w:color="auto"/>
                    <w:right w:val="none" w:sz="0" w:space="0" w:color="auto"/>
                  </w:divBdr>
                </w:div>
                <w:div w:id="354111028">
                  <w:marLeft w:val="640"/>
                  <w:marRight w:val="0"/>
                  <w:marTop w:val="0"/>
                  <w:marBottom w:val="0"/>
                  <w:divBdr>
                    <w:top w:val="none" w:sz="0" w:space="0" w:color="auto"/>
                    <w:left w:val="none" w:sz="0" w:space="0" w:color="auto"/>
                    <w:bottom w:val="none" w:sz="0" w:space="0" w:color="auto"/>
                    <w:right w:val="none" w:sz="0" w:space="0" w:color="auto"/>
                  </w:divBdr>
                </w:div>
                <w:div w:id="1381201151">
                  <w:marLeft w:val="640"/>
                  <w:marRight w:val="0"/>
                  <w:marTop w:val="0"/>
                  <w:marBottom w:val="0"/>
                  <w:divBdr>
                    <w:top w:val="none" w:sz="0" w:space="0" w:color="auto"/>
                    <w:left w:val="none" w:sz="0" w:space="0" w:color="auto"/>
                    <w:bottom w:val="none" w:sz="0" w:space="0" w:color="auto"/>
                    <w:right w:val="none" w:sz="0" w:space="0" w:color="auto"/>
                  </w:divBdr>
                </w:div>
                <w:div w:id="1009676963">
                  <w:marLeft w:val="640"/>
                  <w:marRight w:val="0"/>
                  <w:marTop w:val="0"/>
                  <w:marBottom w:val="0"/>
                  <w:divBdr>
                    <w:top w:val="none" w:sz="0" w:space="0" w:color="auto"/>
                    <w:left w:val="none" w:sz="0" w:space="0" w:color="auto"/>
                    <w:bottom w:val="none" w:sz="0" w:space="0" w:color="auto"/>
                    <w:right w:val="none" w:sz="0" w:space="0" w:color="auto"/>
                  </w:divBdr>
                </w:div>
                <w:div w:id="188491118">
                  <w:marLeft w:val="640"/>
                  <w:marRight w:val="0"/>
                  <w:marTop w:val="0"/>
                  <w:marBottom w:val="0"/>
                  <w:divBdr>
                    <w:top w:val="none" w:sz="0" w:space="0" w:color="auto"/>
                    <w:left w:val="none" w:sz="0" w:space="0" w:color="auto"/>
                    <w:bottom w:val="none" w:sz="0" w:space="0" w:color="auto"/>
                    <w:right w:val="none" w:sz="0" w:space="0" w:color="auto"/>
                  </w:divBdr>
                </w:div>
                <w:div w:id="1536887950">
                  <w:marLeft w:val="640"/>
                  <w:marRight w:val="0"/>
                  <w:marTop w:val="0"/>
                  <w:marBottom w:val="0"/>
                  <w:divBdr>
                    <w:top w:val="none" w:sz="0" w:space="0" w:color="auto"/>
                    <w:left w:val="none" w:sz="0" w:space="0" w:color="auto"/>
                    <w:bottom w:val="none" w:sz="0" w:space="0" w:color="auto"/>
                    <w:right w:val="none" w:sz="0" w:space="0" w:color="auto"/>
                  </w:divBdr>
                </w:div>
                <w:div w:id="1742216346">
                  <w:marLeft w:val="640"/>
                  <w:marRight w:val="0"/>
                  <w:marTop w:val="0"/>
                  <w:marBottom w:val="0"/>
                  <w:divBdr>
                    <w:top w:val="none" w:sz="0" w:space="0" w:color="auto"/>
                    <w:left w:val="none" w:sz="0" w:space="0" w:color="auto"/>
                    <w:bottom w:val="none" w:sz="0" w:space="0" w:color="auto"/>
                    <w:right w:val="none" w:sz="0" w:space="0" w:color="auto"/>
                  </w:divBdr>
                </w:div>
                <w:div w:id="1104694914">
                  <w:marLeft w:val="640"/>
                  <w:marRight w:val="0"/>
                  <w:marTop w:val="0"/>
                  <w:marBottom w:val="0"/>
                  <w:divBdr>
                    <w:top w:val="none" w:sz="0" w:space="0" w:color="auto"/>
                    <w:left w:val="none" w:sz="0" w:space="0" w:color="auto"/>
                    <w:bottom w:val="none" w:sz="0" w:space="0" w:color="auto"/>
                    <w:right w:val="none" w:sz="0" w:space="0" w:color="auto"/>
                  </w:divBdr>
                </w:div>
                <w:div w:id="32341417">
                  <w:marLeft w:val="640"/>
                  <w:marRight w:val="0"/>
                  <w:marTop w:val="0"/>
                  <w:marBottom w:val="0"/>
                  <w:divBdr>
                    <w:top w:val="none" w:sz="0" w:space="0" w:color="auto"/>
                    <w:left w:val="none" w:sz="0" w:space="0" w:color="auto"/>
                    <w:bottom w:val="none" w:sz="0" w:space="0" w:color="auto"/>
                    <w:right w:val="none" w:sz="0" w:space="0" w:color="auto"/>
                  </w:divBdr>
                </w:div>
                <w:div w:id="1900902753">
                  <w:marLeft w:val="640"/>
                  <w:marRight w:val="0"/>
                  <w:marTop w:val="0"/>
                  <w:marBottom w:val="0"/>
                  <w:divBdr>
                    <w:top w:val="none" w:sz="0" w:space="0" w:color="auto"/>
                    <w:left w:val="none" w:sz="0" w:space="0" w:color="auto"/>
                    <w:bottom w:val="none" w:sz="0" w:space="0" w:color="auto"/>
                    <w:right w:val="none" w:sz="0" w:space="0" w:color="auto"/>
                  </w:divBdr>
                </w:div>
                <w:div w:id="1194029060">
                  <w:marLeft w:val="640"/>
                  <w:marRight w:val="0"/>
                  <w:marTop w:val="0"/>
                  <w:marBottom w:val="0"/>
                  <w:divBdr>
                    <w:top w:val="none" w:sz="0" w:space="0" w:color="auto"/>
                    <w:left w:val="none" w:sz="0" w:space="0" w:color="auto"/>
                    <w:bottom w:val="none" w:sz="0" w:space="0" w:color="auto"/>
                    <w:right w:val="none" w:sz="0" w:space="0" w:color="auto"/>
                  </w:divBdr>
                </w:div>
                <w:div w:id="831482383">
                  <w:marLeft w:val="640"/>
                  <w:marRight w:val="0"/>
                  <w:marTop w:val="0"/>
                  <w:marBottom w:val="0"/>
                  <w:divBdr>
                    <w:top w:val="none" w:sz="0" w:space="0" w:color="auto"/>
                    <w:left w:val="none" w:sz="0" w:space="0" w:color="auto"/>
                    <w:bottom w:val="none" w:sz="0" w:space="0" w:color="auto"/>
                    <w:right w:val="none" w:sz="0" w:space="0" w:color="auto"/>
                  </w:divBdr>
                </w:div>
                <w:div w:id="1700352828">
                  <w:marLeft w:val="640"/>
                  <w:marRight w:val="0"/>
                  <w:marTop w:val="0"/>
                  <w:marBottom w:val="0"/>
                  <w:divBdr>
                    <w:top w:val="none" w:sz="0" w:space="0" w:color="auto"/>
                    <w:left w:val="none" w:sz="0" w:space="0" w:color="auto"/>
                    <w:bottom w:val="none" w:sz="0" w:space="0" w:color="auto"/>
                    <w:right w:val="none" w:sz="0" w:space="0" w:color="auto"/>
                  </w:divBdr>
                </w:div>
                <w:div w:id="1213154076">
                  <w:marLeft w:val="640"/>
                  <w:marRight w:val="0"/>
                  <w:marTop w:val="0"/>
                  <w:marBottom w:val="0"/>
                  <w:divBdr>
                    <w:top w:val="none" w:sz="0" w:space="0" w:color="auto"/>
                    <w:left w:val="none" w:sz="0" w:space="0" w:color="auto"/>
                    <w:bottom w:val="none" w:sz="0" w:space="0" w:color="auto"/>
                    <w:right w:val="none" w:sz="0" w:space="0" w:color="auto"/>
                  </w:divBdr>
                </w:div>
                <w:div w:id="747121488">
                  <w:marLeft w:val="640"/>
                  <w:marRight w:val="0"/>
                  <w:marTop w:val="0"/>
                  <w:marBottom w:val="0"/>
                  <w:divBdr>
                    <w:top w:val="none" w:sz="0" w:space="0" w:color="auto"/>
                    <w:left w:val="none" w:sz="0" w:space="0" w:color="auto"/>
                    <w:bottom w:val="none" w:sz="0" w:space="0" w:color="auto"/>
                    <w:right w:val="none" w:sz="0" w:space="0" w:color="auto"/>
                  </w:divBdr>
                </w:div>
                <w:div w:id="1615165268">
                  <w:marLeft w:val="640"/>
                  <w:marRight w:val="0"/>
                  <w:marTop w:val="0"/>
                  <w:marBottom w:val="0"/>
                  <w:divBdr>
                    <w:top w:val="none" w:sz="0" w:space="0" w:color="auto"/>
                    <w:left w:val="none" w:sz="0" w:space="0" w:color="auto"/>
                    <w:bottom w:val="none" w:sz="0" w:space="0" w:color="auto"/>
                    <w:right w:val="none" w:sz="0" w:space="0" w:color="auto"/>
                  </w:divBdr>
                </w:div>
                <w:div w:id="704216491">
                  <w:marLeft w:val="640"/>
                  <w:marRight w:val="0"/>
                  <w:marTop w:val="0"/>
                  <w:marBottom w:val="0"/>
                  <w:divBdr>
                    <w:top w:val="none" w:sz="0" w:space="0" w:color="auto"/>
                    <w:left w:val="none" w:sz="0" w:space="0" w:color="auto"/>
                    <w:bottom w:val="none" w:sz="0" w:space="0" w:color="auto"/>
                    <w:right w:val="none" w:sz="0" w:space="0" w:color="auto"/>
                  </w:divBdr>
                </w:div>
                <w:div w:id="696928256">
                  <w:marLeft w:val="640"/>
                  <w:marRight w:val="0"/>
                  <w:marTop w:val="0"/>
                  <w:marBottom w:val="0"/>
                  <w:divBdr>
                    <w:top w:val="none" w:sz="0" w:space="0" w:color="auto"/>
                    <w:left w:val="none" w:sz="0" w:space="0" w:color="auto"/>
                    <w:bottom w:val="none" w:sz="0" w:space="0" w:color="auto"/>
                    <w:right w:val="none" w:sz="0" w:space="0" w:color="auto"/>
                  </w:divBdr>
                </w:div>
                <w:div w:id="617563205">
                  <w:marLeft w:val="640"/>
                  <w:marRight w:val="0"/>
                  <w:marTop w:val="0"/>
                  <w:marBottom w:val="0"/>
                  <w:divBdr>
                    <w:top w:val="none" w:sz="0" w:space="0" w:color="auto"/>
                    <w:left w:val="none" w:sz="0" w:space="0" w:color="auto"/>
                    <w:bottom w:val="none" w:sz="0" w:space="0" w:color="auto"/>
                    <w:right w:val="none" w:sz="0" w:space="0" w:color="auto"/>
                  </w:divBdr>
                </w:div>
                <w:div w:id="411393618">
                  <w:marLeft w:val="640"/>
                  <w:marRight w:val="0"/>
                  <w:marTop w:val="0"/>
                  <w:marBottom w:val="0"/>
                  <w:divBdr>
                    <w:top w:val="none" w:sz="0" w:space="0" w:color="auto"/>
                    <w:left w:val="none" w:sz="0" w:space="0" w:color="auto"/>
                    <w:bottom w:val="none" w:sz="0" w:space="0" w:color="auto"/>
                    <w:right w:val="none" w:sz="0" w:space="0" w:color="auto"/>
                  </w:divBdr>
                </w:div>
                <w:div w:id="1569070347">
                  <w:marLeft w:val="640"/>
                  <w:marRight w:val="0"/>
                  <w:marTop w:val="0"/>
                  <w:marBottom w:val="0"/>
                  <w:divBdr>
                    <w:top w:val="none" w:sz="0" w:space="0" w:color="auto"/>
                    <w:left w:val="none" w:sz="0" w:space="0" w:color="auto"/>
                    <w:bottom w:val="none" w:sz="0" w:space="0" w:color="auto"/>
                    <w:right w:val="none" w:sz="0" w:space="0" w:color="auto"/>
                  </w:divBdr>
                </w:div>
                <w:div w:id="845555130">
                  <w:marLeft w:val="640"/>
                  <w:marRight w:val="0"/>
                  <w:marTop w:val="0"/>
                  <w:marBottom w:val="0"/>
                  <w:divBdr>
                    <w:top w:val="none" w:sz="0" w:space="0" w:color="auto"/>
                    <w:left w:val="none" w:sz="0" w:space="0" w:color="auto"/>
                    <w:bottom w:val="none" w:sz="0" w:space="0" w:color="auto"/>
                    <w:right w:val="none" w:sz="0" w:space="0" w:color="auto"/>
                  </w:divBdr>
                </w:div>
                <w:div w:id="1393848454">
                  <w:marLeft w:val="640"/>
                  <w:marRight w:val="0"/>
                  <w:marTop w:val="0"/>
                  <w:marBottom w:val="0"/>
                  <w:divBdr>
                    <w:top w:val="none" w:sz="0" w:space="0" w:color="auto"/>
                    <w:left w:val="none" w:sz="0" w:space="0" w:color="auto"/>
                    <w:bottom w:val="none" w:sz="0" w:space="0" w:color="auto"/>
                    <w:right w:val="none" w:sz="0" w:space="0" w:color="auto"/>
                  </w:divBdr>
                </w:div>
                <w:div w:id="1222015555">
                  <w:marLeft w:val="640"/>
                  <w:marRight w:val="0"/>
                  <w:marTop w:val="0"/>
                  <w:marBottom w:val="0"/>
                  <w:divBdr>
                    <w:top w:val="none" w:sz="0" w:space="0" w:color="auto"/>
                    <w:left w:val="none" w:sz="0" w:space="0" w:color="auto"/>
                    <w:bottom w:val="none" w:sz="0" w:space="0" w:color="auto"/>
                    <w:right w:val="none" w:sz="0" w:space="0" w:color="auto"/>
                  </w:divBdr>
                </w:div>
                <w:div w:id="324289319">
                  <w:marLeft w:val="640"/>
                  <w:marRight w:val="0"/>
                  <w:marTop w:val="0"/>
                  <w:marBottom w:val="0"/>
                  <w:divBdr>
                    <w:top w:val="none" w:sz="0" w:space="0" w:color="auto"/>
                    <w:left w:val="none" w:sz="0" w:space="0" w:color="auto"/>
                    <w:bottom w:val="none" w:sz="0" w:space="0" w:color="auto"/>
                    <w:right w:val="none" w:sz="0" w:space="0" w:color="auto"/>
                  </w:divBdr>
                </w:div>
                <w:div w:id="749892821">
                  <w:marLeft w:val="640"/>
                  <w:marRight w:val="0"/>
                  <w:marTop w:val="0"/>
                  <w:marBottom w:val="0"/>
                  <w:divBdr>
                    <w:top w:val="none" w:sz="0" w:space="0" w:color="auto"/>
                    <w:left w:val="none" w:sz="0" w:space="0" w:color="auto"/>
                    <w:bottom w:val="none" w:sz="0" w:space="0" w:color="auto"/>
                    <w:right w:val="none" w:sz="0" w:space="0" w:color="auto"/>
                  </w:divBdr>
                </w:div>
                <w:div w:id="638725504">
                  <w:marLeft w:val="640"/>
                  <w:marRight w:val="0"/>
                  <w:marTop w:val="0"/>
                  <w:marBottom w:val="0"/>
                  <w:divBdr>
                    <w:top w:val="none" w:sz="0" w:space="0" w:color="auto"/>
                    <w:left w:val="none" w:sz="0" w:space="0" w:color="auto"/>
                    <w:bottom w:val="none" w:sz="0" w:space="0" w:color="auto"/>
                    <w:right w:val="none" w:sz="0" w:space="0" w:color="auto"/>
                  </w:divBdr>
                </w:div>
                <w:div w:id="1682509019">
                  <w:marLeft w:val="640"/>
                  <w:marRight w:val="0"/>
                  <w:marTop w:val="0"/>
                  <w:marBottom w:val="0"/>
                  <w:divBdr>
                    <w:top w:val="none" w:sz="0" w:space="0" w:color="auto"/>
                    <w:left w:val="none" w:sz="0" w:space="0" w:color="auto"/>
                    <w:bottom w:val="none" w:sz="0" w:space="0" w:color="auto"/>
                    <w:right w:val="none" w:sz="0" w:space="0" w:color="auto"/>
                  </w:divBdr>
                </w:div>
                <w:div w:id="2098403864">
                  <w:marLeft w:val="640"/>
                  <w:marRight w:val="0"/>
                  <w:marTop w:val="0"/>
                  <w:marBottom w:val="0"/>
                  <w:divBdr>
                    <w:top w:val="none" w:sz="0" w:space="0" w:color="auto"/>
                    <w:left w:val="none" w:sz="0" w:space="0" w:color="auto"/>
                    <w:bottom w:val="none" w:sz="0" w:space="0" w:color="auto"/>
                    <w:right w:val="none" w:sz="0" w:space="0" w:color="auto"/>
                  </w:divBdr>
                </w:div>
                <w:div w:id="1563709818">
                  <w:marLeft w:val="640"/>
                  <w:marRight w:val="0"/>
                  <w:marTop w:val="0"/>
                  <w:marBottom w:val="0"/>
                  <w:divBdr>
                    <w:top w:val="none" w:sz="0" w:space="0" w:color="auto"/>
                    <w:left w:val="none" w:sz="0" w:space="0" w:color="auto"/>
                    <w:bottom w:val="none" w:sz="0" w:space="0" w:color="auto"/>
                    <w:right w:val="none" w:sz="0" w:space="0" w:color="auto"/>
                  </w:divBdr>
                </w:div>
                <w:div w:id="113865560">
                  <w:marLeft w:val="640"/>
                  <w:marRight w:val="0"/>
                  <w:marTop w:val="0"/>
                  <w:marBottom w:val="0"/>
                  <w:divBdr>
                    <w:top w:val="none" w:sz="0" w:space="0" w:color="auto"/>
                    <w:left w:val="none" w:sz="0" w:space="0" w:color="auto"/>
                    <w:bottom w:val="none" w:sz="0" w:space="0" w:color="auto"/>
                    <w:right w:val="none" w:sz="0" w:space="0" w:color="auto"/>
                  </w:divBdr>
                </w:div>
                <w:div w:id="1683050147">
                  <w:marLeft w:val="640"/>
                  <w:marRight w:val="0"/>
                  <w:marTop w:val="0"/>
                  <w:marBottom w:val="0"/>
                  <w:divBdr>
                    <w:top w:val="none" w:sz="0" w:space="0" w:color="auto"/>
                    <w:left w:val="none" w:sz="0" w:space="0" w:color="auto"/>
                    <w:bottom w:val="none" w:sz="0" w:space="0" w:color="auto"/>
                    <w:right w:val="none" w:sz="0" w:space="0" w:color="auto"/>
                  </w:divBdr>
                </w:div>
                <w:div w:id="1812792924">
                  <w:marLeft w:val="640"/>
                  <w:marRight w:val="0"/>
                  <w:marTop w:val="0"/>
                  <w:marBottom w:val="0"/>
                  <w:divBdr>
                    <w:top w:val="none" w:sz="0" w:space="0" w:color="auto"/>
                    <w:left w:val="none" w:sz="0" w:space="0" w:color="auto"/>
                    <w:bottom w:val="none" w:sz="0" w:space="0" w:color="auto"/>
                    <w:right w:val="none" w:sz="0" w:space="0" w:color="auto"/>
                  </w:divBdr>
                </w:div>
                <w:div w:id="1970698311">
                  <w:marLeft w:val="640"/>
                  <w:marRight w:val="0"/>
                  <w:marTop w:val="0"/>
                  <w:marBottom w:val="0"/>
                  <w:divBdr>
                    <w:top w:val="none" w:sz="0" w:space="0" w:color="auto"/>
                    <w:left w:val="none" w:sz="0" w:space="0" w:color="auto"/>
                    <w:bottom w:val="none" w:sz="0" w:space="0" w:color="auto"/>
                    <w:right w:val="none" w:sz="0" w:space="0" w:color="auto"/>
                  </w:divBdr>
                </w:div>
                <w:div w:id="1608386629">
                  <w:marLeft w:val="640"/>
                  <w:marRight w:val="0"/>
                  <w:marTop w:val="0"/>
                  <w:marBottom w:val="0"/>
                  <w:divBdr>
                    <w:top w:val="none" w:sz="0" w:space="0" w:color="auto"/>
                    <w:left w:val="none" w:sz="0" w:space="0" w:color="auto"/>
                    <w:bottom w:val="none" w:sz="0" w:space="0" w:color="auto"/>
                    <w:right w:val="none" w:sz="0" w:space="0" w:color="auto"/>
                  </w:divBdr>
                </w:div>
                <w:div w:id="760569271">
                  <w:marLeft w:val="640"/>
                  <w:marRight w:val="0"/>
                  <w:marTop w:val="0"/>
                  <w:marBottom w:val="0"/>
                  <w:divBdr>
                    <w:top w:val="none" w:sz="0" w:space="0" w:color="auto"/>
                    <w:left w:val="none" w:sz="0" w:space="0" w:color="auto"/>
                    <w:bottom w:val="none" w:sz="0" w:space="0" w:color="auto"/>
                    <w:right w:val="none" w:sz="0" w:space="0" w:color="auto"/>
                  </w:divBdr>
                </w:div>
                <w:div w:id="515654517">
                  <w:marLeft w:val="640"/>
                  <w:marRight w:val="0"/>
                  <w:marTop w:val="0"/>
                  <w:marBottom w:val="0"/>
                  <w:divBdr>
                    <w:top w:val="none" w:sz="0" w:space="0" w:color="auto"/>
                    <w:left w:val="none" w:sz="0" w:space="0" w:color="auto"/>
                    <w:bottom w:val="none" w:sz="0" w:space="0" w:color="auto"/>
                    <w:right w:val="none" w:sz="0" w:space="0" w:color="auto"/>
                  </w:divBdr>
                </w:div>
                <w:div w:id="1562666402">
                  <w:marLeft w:val="640"/>
                  <w:marRight w:val="0"/>
                  <w:marTop w:val="0"/>
                  <w:marBottom w:val="0"/>
                  <w:divBdr>
                    <w:top w:val="none" w:sz="0" w:space="0" w:color="auto"/>
                    <w:left w:val="none" w:sz="0" w:space="0" w:color="auto"/>
                    <w:bottom w:val="none" w:sz="0" w:space="0" w:color="auto"/>
                    <w:right w:val="none" w:sz="0" w:space="0" w:color="auto"/>
                  </w:divBdr>
                </w:div>
                <w:div w:id="1292594904">
                  <w:marLeft w:val="640"/>
                  <w:marRight w:val="0"/>
                  <w:marTop w:val="0"/>
                  <w:marBottom w:val="0"/>
                  <w:divBdr>
                    <w:top w:val="none" w:sz="0" w:space="0" w:color="auto"/>
                    <w:left w:val="none" w:sz="0" w:space="0" w:color="auto"/>
                    <w:bottom w:val="none" w:sz="0" w:space="0" w:color="auto"/>
                    <w:right w:val="none" w:sz="0" w:space="0" w:color="auto"/>
                  </w:divBdr>
                </w:div>
                <w:div w:id="629091518">
                  <w:marLeft w:val="640"/>
                  <w:marRight w:val="0"/>
                  <w:marTop w:val="0"/>
                  <w:marBottom w:val="0"/>
                  <w:divBdr>
                    <w:top w:val="none" w:sz="0" w:space="0" w:color="auto"/>
                    <w:left w:val="none" w:sz="0" w:space="0" w:color="auto"/>
                    <w:bottom w:val="none" w:sz="0" w:space="0" w:color="auto"/>
                    <w:right w:val="none" w:sz="0" w:space="0" w:color="auto"/>
                  </w:divBdr>
                </w:div>
                <w:div w:id="602495532">
                  <w:marLeft w:val="640"/>
                  <w:marRight w:val="0"/>
                  <w:marTop w:val="0"/>
                  <w:marBottom w:val="0"/>
                  <w:divBdr>
                    <w:top w:val="none" w:sz="0" w:space="0" w:color="auto"/>
                    <w:left w:val="none" w:sz="0" w:space="0" w:color="auto"/>
                    <w:bottom w:val="none" w:sz="0" w:space="0" w:color="auto"/>
                    <w:right w:val="none" w:sz="0" w:space="0" w:color="auto"/>
                  </w:divBdr>
                </w:div>
                <w:div w:id="1955671194">
                  <w:marLeft w:val="640"/>
                  <w:marRight w:val="0"/>
                  <w:marTop w:val="0"/>
                  <w:marBottom w:val="0"/>
                  <w:divBdr>
                    <w:top w:val="none" w:sz="0" w:space="0" w:color="auto"/>
                    <w:left w:val="none" w:sz="0" w:space="0" w:color="auto"/>
                    <w:bottom w:val="none" w:sz="0" w:space="0" w:color="auto"/>
                    <w:right w:val="none" w:sz="0" w:space="0" w:color="auto"/>
                  </w:divBdr>
                </w:div>
                <w:div w:id="1565870610">
                  <w:marLeft w:val="640"/>
                  <w:marRight w:val="0"/>
                  <w:marTop w:val="0"/>
                  <w:marBottom w:val="0"/>
                  <w:divBdr>
                    <w:top w:val="none" w:sz="0" w:space="0" w:color="auto"/>
                    <w:left w:val="none" w:sz="0" w:space="0" w:color="auto"/>
                    <w:bottom w:val="none" w:sz="0" w:space="0" w:color="auto"/>
                    <w:right w:val="none" w:sz="0" w:space="0" w:color="auto"/>
                  </w:divBdr>
                </w:div>
                <w:div w:id="379944271">
                  <w:marLeft w:val="640"/>
                  <w:marRight w:val="0"/>
                  <w:marTop w:val="0"/>
                  <w:marBottom w:val="0"/>
                  <w:divBdr>
                    <w:top w:val="none" w:sz="0" w:space="0" w:color="auto"/>
                    <w:left w:val="none" w:sz="0" w:space="0" w:color="auto"/>
                    <w:bottom w:val="none" w:sz="0" w:space="0" w:color="auto"/>
                    <w:right w:val="none" w:sz="0" w:space="0" w:color="auto"/>
                  </w:divBdr>
                </w:div>
                <w:div w:id="1647782874">
                  <w:marLeft w:val="640"/>
                  <w:marRight w:val="0"/>
                  <w:marTop w:val="0"/>
                  <w:marBottom w:val="0"/>
                  <w:divBdr>
                    <w:top w:val="none" w:sz="0" w:space="0" w:color="auto"/>
                    <w:left w:val="none" w:sz="0" w:space="0" w:color="auto"/>
                    <w:bottom w:val="none" w:sz="0" w:space="0" w:color="auto"/>
                    <w:right w:val="none" w:sz="0" w:space="0" w:color="auto"/>
                  </w:divBdr>
                </w:div>
                <w:div w:id="944074880">
                  <w:marLeft w:val="640"/>
                  <w:marRight w:val="0"/>
                  <w:marTop w:val="0"/>
                  <w:marBottom w:val="0"/>
                  <w:divBdr>
                    <w:top w:val="none" w:sz="0" w:space="0" w:color="auto"/>
                    <w:left w:val="none" w:sz="0" w:space="0" w:color="auto"/>
                    <w:bottom w:val="none" w:sz="0" w:space="0" w:color="auto"/>
                    <w:right w:val="none" w:sz="0" w:space="0" w:color="auto"/>
                  </w:divBdr>
                </w:div>
                <w:div w:id="795178890">
                  <w:marLeft w:val="640"/>
                  <w:marRight w:val="0"/>
                  <w:marTop w:val="0"/>
                  <w:marBottom w:val="0"/>
                  <w:divBdr>
                    <w:top w:val="none" w:sz="0" w:space="0" w:color="auto"/>
                    <w:left w:val="none" w:sz="0" w:space="0" w:color="auto"/>
                    <w:bottom w:val="none" w:sz="0" w:space="0" w:color="auto"/>
                    <w:right w:val="none" w:sz="0" w:space="0" w:color="auto"/>
                  </w:divBdr>
                </w:div>
                <w:div w:id="609314382">
                  <w:marLeft w:val="640"/>
                  <w:marRight w:val="0"/>
                  <w:marTop w:val="0"/>
                  <w:marBottom w:val="0"/>
                  <w:divBdr>
                    <w:top w:val="none" w:sz="0" w:space="0" w:color="auto"/>
                    <w:left w:val="none" w:sz="0" w:space="0" w:color="auto"/>
                    <w:bottom w:val="none" w:sz="0" w:space="0" w:color="auto"/>
                    <w:right w:val="none" w:sz="0" w:space="0" w:color="auto"/>
                  </w:divBdr>
                </w:div>
                <w:div w:id="438524771">
                  <w:marLeft w:val="640"/>
                  <w:marRight w:val="0"/>
                  <w:marTop w:val="0"/>
                  <w:marBottom w:val="0"/>
                  <w:divBdr>
                    <w:top w:val="none" w:sz="0" w:space="0" w:color="auto"/>
                    <w:left w:val="none" w:sz="0" w:space="0" w:color="auto"/>
                    <w:bottom w:val="none" w:sz="0" w:space="0" w:color="auto"/>
                    <w:right w:val="none" w:sz="0" w:space="0" w:color="auto"/>
                  </w:divBdr>
                </w:div>
                <w:div w:id="1024089733">
                  <w:marLeft w:val="640"/>
                  <w:marRight w:val="0"/>
                  <w:marTop w:val="0"/>
                  <w:marBottom w:val="0"/>
                  <w:divBdr>
                    <w:top w:val="none" w:sz="0" w:space="0" w:color="auto"/>
                    <w:left w:val="none" w:sz="0" w:space="0" w:color="auto"/>
                    <w:bottom w:val="none" w:sz="0" w:space="0" w:color="auto"/>
                    <w:right w:val="none" w:sz="0" w:space="0" w:color="auto"/>
                  </w:divBdr>
                </w:div>
                <w:div w:id="1358850927">
                  <w:marLeft w:val="640"/>
                  <w:marRight w:val="0"/>
                  <w:marTop w:val="0"/>
                  <w:marBottom w:val="0"/>
                  <w:divBdr>
                    <w:top w:val="none" w:sz="0" w:space="0" w:color="auto"/>
                    <w:left w:val="none" w:sz="0" w:space="0" w:color="auto"/>
                    <w:bottom w:val="none" w:sz="0" w:space="0" w:color="auto"/>
                    <w:right w:val="none" w:sz="0" w:space="0" w:color="auto"/>
                  </w:divBdr>
                </w:div>
                <w:div w:id="843594899">
                  <w:marLeft w:val="640"/>
                  <w:marRight w:val="0"/>
                  <w:marTop w:val="0"/>
                  <w:marBottom w:val="0"/>
                  <w:divBdr>
                    <w:top w:val="none" w:sz="0" w:space="0" w:color="auto"/>
                    <w:left w:val="none" w:sz="0" w:space="0" w:color="auto"/>
                    <w:bottom w:val="none" w:sz="0" w:space="0" w:color="auto"/>
                    <w:right w:val="none" w:sz="0" w:space="0" w:color="auto"/>
                  </w:divBdr>
                </w:div>
                <w:div w:id="1802114268">
                  <w:marLeft w:val="640"/>
                  <w:marRight w:val="0"/>
                  <w:marTop w:val="0"/>
                  <w:marBottom w:val="0"/>
                  <w:divBdr>
                    <w:top w:val="none" w:sz="0" w:space="0" w:color="auto"/>
                    <w:left w:val="none" w:sz="0" w:space="0" w:color="auto"/>
                    <w:bottom w:val="none" w:sz="0" w:space="0" w:color="auto"/>
                    <w:right w:val="none" w:sz="0" w:space="0" w:color="auto"/>
                  </w:divBdr>
                </w:div>
                <w:div w:id="1882939901">
                  <w:marLeft w:val="640"/>
                  <w:marRight w:val="0"/>
                  <w:marTop w:val="0"/>
                  <w:marBottom w:val="0"/>
                  <w:divBdr>
                    <w:top w:val="none" w:sz="0" w:space="0" w:color="auto"/>
                    <w:left w:val="none" w:sz="0" w:space="0" w:color="auto"/>
                    <w:bottom w:val="none" w:sz="0" w:space="0" w:color="auto"/>
                    <w:right w:val="none" w:sz="0" w:space="0" w:color="auto"/>
                  </w:divBdr>
                </w:div>
                <w:div w:id="183178267">
                  <w:marLeft w:val="640"/>
                  <w:marRight w:val="0"/>
                  <w:marTop w:val="0"/>
                  <w:marBottom w:val="0"/>
                  <w:divBdr>
                    <w:top w:val="none" w:sz="0" w:space="0" w:color="auto"/>
                    <w:left w:val="none" w:sz="0" w:space="0" w:color="auto"/>
                    <w:bottom w:val="none" w:sz="0" w:space="0" w:color="auto"/>
                    <w:right w:val="none" w:sz="0" w:space="0" w:color="auto"/>
                  </w:divBdr>
                </w:div>
                <w:div w:id="1300964262">
                  <w:marLeft w:val="640"/>
                  <w:marRight w:val="0"/>
                  <w:marTop w:val="0"/>
                  <w:marBottom w:val="0"/>
                  <w:divBdr>
                    <w:top w:val="none" w:sz="0" w:space="0" w:color="auto"/>
                    <w:left w:val="none" w:sz="0" w:space="0" w:color="auto"/>
                    <w:bottom w:val="none" w:sz="0" w:space="0" w:color="auto"/>
                    <w:right w:val="none" w:sz="0" w:space="0" w:color="auto"/>
                  </w:divBdr>
                </w:div>
                <w:div w:id="1119564232">
                  <w:marLeft w:val="640"/>
                  <w:marRight w:val="0"/>
                  <w:marTop w:val="0"/>
                  <w:marBottom w:val="0"/>
                  <w:divBdr>
                    <w:top w:val="none" w:sz="0" w:space="0" w:color="auto"/>
                    <w:left w:val="none" w:sz="0" w:space="0" w:color="auto"/>
                    <w:bottom w:val="none" w:sz="0" w:space="0" w:color="auto"/>
                    <w:right w:val="none" w:sz="0" w:space="0" w:color="auto"/>
                  </w:divBdr>
                </w:div>
                <w:div w:id="1817064527">
                  <w:marLeft w:val="640"/>
                  <w:marRight w:val="0"/>
                  <w:marTop w:val="0"/>
                  <w:marBottom w:val="0"/>
                  <w:divBdr>
                    <w:top w:val="none" w:sz="0" w:space="0" w:color="auto"/>
                    <w:left w:val="none" w:sz="0" w:space="0" w:color="auto"/>
                    <w:bottom w:val="none" w:sz="0" w:space="0" w:color="auto"/>
                    <w:right w:val="none" w:sz="0" w:space="0" w:color="auto"/>
                  </w:divBdr>
                </w:div>
                <w:div w:id="1402753622">
                  <w:marLeft w:val="640"/>
                  <w:marRight w:val="0"/>
                  <w:marTop w:val="0"/>
                  <w:marBottom w:val="0"/>
                  <w:divBdr>
                    <w:top w:val="none" w:sz="0" w:space="0" w:color="auto"/>
                    <w:left w:val="none" w:sz="0" w:space="0" w:color="auto"/>
                    <w:bottom w:val="none" w:sz="0" w:space="0" w:color="auto"/>
                    <w:right w:val="none" w:sz="0" w:space="0" w:color="auto"/>
                  </w:divBdr>
                </w:div>
                <w:div w:id="245262890">
                  <w:marLeft w:val="640"/>
                  <w:marRight w:val="0"/>
                  <w:marTop w:val="0"/>
                  <w:marBottom w:val="0"/>
                  <w:divBdr>
                    <w:top w:val="none" w:sz="0" w:space="0" w:color="auto"/>
                    <w:left w:val="none" w:sz="0" w:space="0" w:color="auto"/>
                    <w:bottom w:val="none" w:sz="0" w:space="0" w:color="auto"/>
                    <w:right w:val="none" w:sz="0" w:space="0" w:color="auto"/>
                  </w:divBdr>
                </w:div>
                <w:div w:id="389546025">
                  <w:marLeft w:val="640"/>
                  <w:marRight w:val="0"/>
                  <w:marTop w:val="0"/>
                  <w:marBottom w:val="0"/>
                  <w:divBdr>
                    <w:top w:val="none" w:sz="0" w:space="0" w:color="auto"/>
                    <w:left w:val="none" w:sz="0" w:space="0" w:color="auto"/>
                    <w:bottom w:val="none" w:sz="0" w:space="0" w:color="auto"/>
                    <w:right w:val="none" w:sz="0" w:space="0" w:color="auto"/>
                  </w:divBdr>
                </w:div>
                <w:div w:id="587496978">
                  <w:marLeft w:val="640"/>
                  <w:marRight w:val="0"/>
                  <w:marTop w:val="0"/>
                  <w:marBottom w:val="0"/>
                  <w:divBdr>
                    <w:top w:val="none" w:sz="0" w:space="0" w:color="auto"/>
                    <w:left w:val="none" w:sz="0" w:space="0" w:color="auto"/>
                    <w:bottom w:val="none" w:sz="0" w:space="0" w:color="auto"/>
                    <w:right w:val="none" w:sz="0" w:space="0" w:color="auto"/>
                  </w:divBdr>
                </w:div>
                <w:div w:id="722102513">
                  <w:marLeft w:val="640"/>
                  <w:marRight w:val="0"/>
                  <w:marTop w:val="0"/>
                  <w:marBottom w:val="0"/>
                  <w:divBdr>
                    <w:top w:val="none" w:sz="0" w:space="0" w:color="auto"/>
                    <w:left w:val="none" w:sz="0" w:space="0" w:color="auto"/>
                    <w:bottom w:val="none" w:sz="0" w:space="0" w:color="auto"/>
                    <w:right w:val="none" w:sz="0" w:space="0" w:color="auto"/>
                  </w:divBdr>
                </w:div>
                <w:div w:id="1515192364">
                  <w:marLeft w:val="640"/>
                  <w:marRight w:val="0"/>
                  <w:marTop w:val="0"/>
                  <w:marBottom w:val="0"/>
                  <w:divBdr>
                    <w:top w:val="none" w:sz="0" w:space="0" w:color="auto"/>
                    <w:left w:val="none" w:sz="0" w:space="0" w:color="auto"/>
                    <w:bottom w:val="none" w:sz="0" w:space="0" w:color="auto"/>
                    <w:right w:val="none" w:sz="0" w:space="0" w:color="auto"/>
                  </w:divBdr>
                </w:div>
                <w:div w:id="59796891">
                  <w:marLeft w:val="640"/>
                  <w:marRight w:val="0"/>
                  <w:marTop w:val="0"/>
                  <w:marBottom w:val="0"/>
                  <w:divBdr>
                    <w:top w:val="none" w:sz="0" w:space="0" w:color="auto"/>
                    <w:left w:val="none" w:sz="0" w:space="0" w:color="auto"/>
                    <w:bottom w:val="none" w:sz="0" w:space="0" w:color="auto"/>
                    <w:right w:val="none" w:sz="0" w:space="0" w:color="auto"/>
                  </w:divBdr>
                </w:div>
                <w:div w:id="127016516">
                  <w:marLeft w:val="640"/>
                  <w:marRight w:val="0"/>
                  <w:marTop w:val="0"/>
                  <w:marBottom w:val="0"/>
                  <w:divBdr>
                    <w:top w:val="none" w:sz="0" w:space="0" w:color="auto"/>
                    <w:left w:val="none" w:sz="0" w:space="0" w:color="auto"/>
                    <w:bottom w:val="none" w:sz="0" w:space="0" w:color="auto"/>
                    <w:right w:val="none" w:sz="0" w:space="0" w:color="auto"/>
                  </w:divBdr>
                </w:div>
                <w:div w:id="1873154885">
                  <w:marLeft w:val="640"/>
                  <w:marRight w:val="0"/>
                  <w:marTop w:val="0"/>
                  <w:marBottom w:val="0"/>
                  <w:divBdr>
                    <w:top w:val="none" w:sz="0" w:space="0" w:color="auto"/>
                    <w:left w:val="none" w:sz="0" w:space="0" w:color="auto"/>
                    <w:bottom w:val="none" w:sz="0" w:space="0" w:color="auto"/>
                    <w:right w:val="none" w:sz="0" w:space="0" w:color="auto"/>
                  </w:divBdr>
                </w:div>
                <w:div w:id="2060545331">
                  <w:marLeft w:val="640"/>
                  <w:marRight w:val="0"/>
                  <w:marTop w:val="0"/>
                  <w:marBottom w:val="0"/>
                  <w:divBdr>
                    <w:top w:val="none" w:sz="0" w:space="0" w:color="auto"/>
                    <w:left w:val="none" w:sz="0" w:space="0" w:color="auto"/>
                    <w:bottom w:val="none" w:sz="0" w:space="0" w:color="auto"/>
                    <w:right w:val="none" w:sz="0" w:space="0" w:color="auto"/>
                  </w:divBdr>
                </w:div>
                <w:div w:id="833107019">
                  <w:marLeft w:val="640"/>
                  <w:marRight w:val="0"/>
                  <w:marTop w:val="0"/>
                  <w:marBottom w:val="0"/>
                  <w:divBdr>
                    <w:top w:val="none" w:sz="0" w:space="0" w:color="auto"/>
                    <w:left w:val="none" w:sz="0" w:space="0" w:color="auto"/>
                    <w:bottom w:val="none" w:sz="0" w:space="0" w:color="auto"/>
                    <w:right w:val="none" w:sz="0" w:space="0" w:color="auto"/>
                  </w:divBdr>
                </w:div>
                <w:div w:id="582687112">
                  <w:marLeft w:val="640"/>
                  <w:marRight w:val="0"/>
                  <w:marTop w:val="0"/>
                  <w:marBottom w:val="0"/>
                  <w:divBdr>
                    <w:top w:val="none" w:sz="0" w:space="0" w:color="auto"/>
                    <w:left w:val="none" w:sz="0" w:space="0" w:color="auto"/>
                    <w:bottom w:val="none" w:sz="0" w:space="0" w:color="auto"/>
                    <w:right w:val="none" w:sz="0" w:space="0" w:color="auto"/>
                  </w:divBdr>
                </w:div>
                <w:div w:id="359429286">
                  <w:marLeft w:val="640"/>
                  <w:marRight w:val="0"/>
                  <w:marTop w:val="0"/>
                  <w:marBottom w:val="0"/>
                  <w:divBdr>
                    <w:top w:val="none" w:sz="0" w:space="0" w:color="auto"/>
                    <w:left w:val="none" w:sz="0" w:space="0" w:color="auto"/>
                    <w:bottom w:val="none" w:sz="0" w:space="0" w:color="auto"/>
                    <w:right w:val="none" w:sz="0" w:space="0" w:color="auto"/>
                  </w:divBdr>
                </w:div>
                <w:div w:id="415329420">
                  <w:marLeft w:val="640"/>
                  <w:marRight w:val="0"/>
                  <w:marTop w:val="0"/>
                  <w:marBottom w:val="0"/>
                  <w:divBdr>
                    <w:top w:val="none" w:sz="0" w:space="0" w:color="auto"/>
                    <w:left w:val="none" w:sz="0" w:space="0" w:color="auto"/>
                    <w:bottom w:val="none" w:sz="0" w:space="0" w:color="auto"/>
                    <w:right w:val="none" w:sz="0" w:space="0" w:color="auto"/>
                  </w:divBdr>
                </w:div>
                <w:div w:id="410860374">
                  <w:marLeft w:val="640"/>
                  <w:marRight w:val="0"/>
                  <w:marTop w:val="0"/>
                  <w:marBottom w:val="0"/>
                  <w:divBdr>
                    <w:top w:val="none" w:sz="0" w:space="0" w:color="auto"/>
                    <w:left w:val="none" w:sz="0" w:space="0" w:color="auto"/>
                    <w:bottom w:val="none" w:sz="0" w:space="0" w:color="auto"/>
                    <w:right w:val="none" w:sz="0" w:space="0" w:color="auto"/>
                  </w:divBdr>
                </w:div>
                <w:div w:id="263811278">
                  <w:marLeft w:val="640"/>
                  <w:marRight w:val="0"/>
                  <w:marTop w:val="0"/>
                  <w:marBottom w:val="0"/>
                  <w:divBdr>
                    <w:top w:val="none" w:sz="0" w:space="0" w:color="auto"/>
                    <w:left w:val="none" w:sz="0" w:space="0" w:color="auto"/>
                    <w:bottom w:val="none" w:sz="0" w:space="0" w:color="auto"/>
                    <w:right w:val="none" w:sz="0" w:space="0" w:color="auto"/>
                  </w:divBdr>
                </w:div>
                <w:div w:id="1890216433">
                  <w:marLeft w:val="640"/>
                  <w:marRight w:val="0"/>
                  <w:marTop w:val="0"/>
                  <w:marBottom w:val="0"/>
                  <w:divBdr>
                    <w:top w:val="none" w:sz="0" w:space="0" w:color="auto"/>
                    <w:left w:val="none" w:sz="0" w:space="0" w:color="auto"/>
                    <w:bottom w:val="none" w:sz="0" w:space="0" w:color="auto"/>
                    <w:right w:val="none" w:sz="0" w:space="0" w:color="auto"/>
                  </w:divBdr>
                </w:div>
              </w:divsChild>
            </w:div>
            <w:div w:id="1003045227">
              <w:marLeft w:val="0"/>
              <w:marRight w:val="0"/>
              <w:marTop w:val="0"/>
              <w:marBottom w:val="0"/>
              <w:divBdr>
                <w:top w:val="none" w:sz="0" w:space="0" w:color="auto"/>
                <w:left w:val="none" w:sz="0" w:space="0" w:color="auto"/>
                <w:bottom w:val="none" w:sz="0" w:space="0" w:color="auto"/>
                <w:right w:val="none" w:sz="0" w:space="0" w:color="auto"/>
              </w:divBdr>
              <w:divsChild>
                <w:div w:id="1093548120">
                  <w:marLeft w:val="640"/>
                  <w:marRight w:val="0"/>
                  <w:marTop w:val="0"/>
                  <w:marBottom w:val="0"/>
                  <w:divBdr>
                    <w:top w:val="none" w:sz="0" w:space="0" w:color="auto"/>
                    <w:left w:val="none" w:sz="0" w:space="0" w:color="auto"/>
                    <w:bottom w:val="none" w:sz="0" w:space="0" w:color="auto"/>
                    <w:right w:val="none" w:sz="0" w:space="0" w:color="auto"/>
                  </w:divBdr>
                </w:div>
                <w:div w:id="782454177">
                  <w:marLeft w:val="640"/>
                  <w:marRight w:val="0"/>
                  <w:marTop w:val="0"/>
                  <w:marBottom w:val="0"/>
                  <w:divBdr>
                    <w:top w:val="none" w:sz="0" w:space="0" w:color="auto"/>
                    <w:left w:val="none" w:sz="0" w:space="0" w:color="auto"/>
                    <w:bottom w:val="none" w:sz="0" w:space="0" w:color="auto"/>
                    <w:right w:val="none" w:sz="0" w:space="0" w:color="auto"/>
                  </w:divBdr>
                </w:div>
                <w:div w:id="757598969">
                  <w:marLeft w:val="640"/>
                  <w:marRight w:val="0"/>
                  <w:marTop w:val="0"/>
                  <w:marBottom w:val="0"/>
                  <w:divBdr>
                    <w:top w:val="none" w:sz="0" w:space="0" w:color="auto"/>
                    <w:left w:val="none" w:sz="0" w:space="0" w:color="auto"/>
                    <w:bottom w:val="none" w:sz="0" w:space="0" w:color="auto"/>
                    <w:right w:val="none" w:sz="0" w:space="0" w:color="auto"/>
                  </w:divBdr>
                </w:div>
                <w:div w:id="1481461216">
                  <w:marLeft w:val="640"/>
                  <w:marRight w:val="0"/>
                  <w:marTop w:val="0"/>
                  <w:marBottom w:val="0"/>
                  <w:divBdr>
                    <w:top w:val="none" w:sz="0" w:space="0" w:color="auto"/>
                    <w:left w:val="none" w:sz="0" w:space="0" w:color="auto"/>
                    <w:bottom w:val="none" w:sz="0" w:space="0" w:color="auto"/>
                    <w:right w:val="none" w:sz="0" w:space="0" w:color="auto"/>
                  </w:divBdr>
                </w:div>
                <w:div w:id="330333153">
                  <w:marLeft w:val="640"/>
                  <w:marRight w:val="0"/>
                  <w:marTop w:val="0"/>
                  <w:marBottom w:val="0"/>
                  <w:divBdr>
                    <w:top w:val="none" w:sz="0" w:space="0" w:color="auto"/>
                    <w:left w:val="none" w:sz="0" w:space="0" w:color="auto"/>
                    <w:bottom w:val="none" w:sz="0" w:space="0" w:color="auto"/>
                    <w:right w:val="none" w:sz="0" w:space="0" w:color="auto"/>
                  </w:divBdr>
                </w:div>
                <w:div w:id="1514034794">
                  <w:marLeft w:val="640"/>
                  <w:marRight w:val="0"/>
                  <w:marTop w:val="0"/>
                  <w:marBottom w:val="0"/>
                  <w:divBdr>
                    <w:top w:val="none" w:sz="0" w:space="0" w:color="auto"/>
                    <w:left w:val="none" w:sz="0" w:space="0" w:color="auto"/>
                    <w:bottom w:val="none" w:sz="0" w:space="0" w:color="auto"/>
                    <w:right w:val="none" w:sz="0" w:space="0" w:color="auto"/>
                  </w:divBdr>
                </w:div>
                <w:div w:id="1483040190">
                  <w:marLeft w:val="640"/>
                  <w:marRight w:val="0"/>
                  <w:marTop w:val="0"/>
                  <w:marBottom w:val="0"/>
                  <w:divBdr>
                    <w:top w:val="none" w:sz="0" w:space="0" w:color="auto"/>
                    <w:left w:val="none" w:sz="0" w:space="0" w:color="auto"/>
                    <w:bottom w:val="none" w:sz="0" w:space="0" w:color="auto"/>
                    <w:right w:val="none" w:sz="0" w:space="0" w:color="auto"/>
                  </w:divBdr>
                </w:div>
                <w:div w:id="1063988717">
                  <w:marLeft w:val="640"/>
                  <w:marRight w:val="0"/>
                  <w:marTop w:val="0"/>
                  <w:marBottom w:val="0"/>
                  <w:divBdr>
                    <w:top w:val="none" w:sz="0" w:space="0" w:color="auto"/>
                    <w:left w:val="none" w:sz="0" w:space="0" w:color="auto"/>
                    <w:bottom w:val="none" w:sz="0" w:space="0" w:color="auto"/>
                    <w:right w:val="none" w:sz="0" w:space="0" w:color="auto"/>
                  </w:divBdr>
                </w:div>
                <w:div w:id="1219979266">
                  <w:marLeft w:val="640"/>
                  <w:marRight w:val="0"/>
                  <w:marTop w:val="0"/>
                  <w:marBottom w:val="0"/>
                  <w:divBdr>
                    <w:top w:val="none" w:sz="0" w:space="0" w:color="auto"/>
                    <w:left w:val="none" w:sz="0" w:space="0" w:color="auto"/>
                    <w:bottom w:val="none" w:sz="0" w:space="0" w:color="auto"/>
                    <w:right w:val="none" w:sz="0" w:space="0" w:color="auto"/>
                  </w:divBdr>
                </w:div>
                <w:div w:id="335304960">
                  <w:marLeft w:val="640"/>
                  <w:marRight w:val="0"/>
                  <w:marTop w:val="0"/>
                  <w:marBottom w:val="0"/>
                  <w:divBdr>
                    <w:top w:val="none" w:sz="0" w:space="0" w:color="auto"/>
                    <w:left w:val="none" w:sz="0" w:space="0" w:color="auto"/>
                    <w:bottom w:val="none" w:sz="0" w:space="0" w:color="auto"/>
                    <w:right w:val="none" w:sz="0" w:space="0" w:color="auto"/>
                  </w:divBdr>
                </w:div>
                <w:div w:id="1458451119">
                  <w:marLeft w:val="640"/>
                  <w:marRight w:val="0"/>
                  <w:marTop w:val="0"/>
                  <w:marBottom w:val="0"/>
                  <w:divBdr>
                    <w:top w:val="none" w:sz="0" w:space="0" w:color="auto"/>
                    <w:left w:val="none" w:sz="0" w:space="0" w:color="auto"/>
                    <w:bottom w:val="none" w:sz="0" w:space="0" w:color="auto"/>
                    <w:right w:val="none" w:sz="0" w:space="0" w:color="auto"/>
                  </w:divBdr>
                </w:div>
                <w:div w:id="323243217">
                  <w:marLeft w:val="640"/>
                  <w:marRight w:val="0"/>
                  <w:marTop w:val="0"/>
                  <w:marBottom w:val="0"/>
                  <w:divBdr>
                    <w:top w:val="none" w:sz="0" w:space="0" w:color="auto"/>
                    <w:left w:val="none" w:sz="0" w:space="0" w:color="auto"/>
                    <w:bottom w:val="none" w:sz="0" w:space="0" w:color="auto"/>
                    <w:right w:val="none" w:sz="0" w:space="0" w:color="auto"/>
                  </w:divBdr>
                </w:div>
                <w:div w:id="455371267">
                  <w:marLeft w:val="640"/>
                  <w:marRight w:val="0"/>
                  <w:marTop w:val="0"/>
                  <w:marBottom w:val="0"/>
                  <w:divBdr>
                    <w:top w:val="none" w:sz="0" w:space="0" w:color="auto"/>
                    <w:left w:val="none" w:sz="0" w:space="0" w:color="auto"/>
                    <w:bottom w:val="none" w:sz="0" w:space="0" w:color="auto"/>
                    <w:right w:val="none" w:sz="0" w:space="0" w:color="auto"/>
                  </w:divBdr>
                </w:div>
                <w:div w:id="1702172964">
                  <w:marLeft w:val="640"/>
                  <w:marRight w:val="0"/>
                  <w:marTop w:val="0"/>
                  <w:marBottom w:val="0"/>
                  <w:divBdr>
                    <w:top w:val="none" w:sz="0" w:space="0" w:color="auto"/>
                    <w:left w:val="none" w:sz="0" w:space="0" w:color="auto"/>
                    <w:bottom w:val="none" w:sz="0" w:space="0" w:color="auto"/>
                    <w:right w:val="none" w:sz="0" w:space="0" w:color="auto"/>
                  </w:divBdr>
                </w:div>
                <w:div w:id="570193663">
                  <w:marLeft w:val="640"/>
                  <w:marRight w:val="0"/>
                  <w:marTop w:val="0"/>
                  <w:marBottom w:val="0"/>
                  <w:divBdr>
                    <w:top w:val="none" w:sz="0" w:space="0" w:color="auto"/>
                    <w:left w:val="none" w:sz="0" w:space="0" w:color="auto"/>
                    <w:bottom w:val="none" w:sz="0" w:space="0" w:color="auto"/>
                    <w:right w:val="none" w:sz="0" w:space="0" w:color="auto"/>
                  </w:divBdr>
                </w:div>
                <w:div w:id="2055032375">
                  <w:marLeft w:val="640"/>
                  <w:marRight w:val="0"/>
                  <w:marTop w:val="0"/>
                  <w:marBottom w:val="0"/>
                  <w:divBdr>
                    <w:top w:val="none" w:sz="0" w:space="0" w:color="auto"/>
                    <w:left w:val="none" w:sz="0" w:space="0" w:color="auto"/>
                    <w:bottom w:val="none" w:sz="0" w:space="0" w:color="auto"/>
                    <w:right w:val="none" w:sz="0" w:space="0" w:color="auto"/>
                  </w:divBdr>
                </w:div>
                <w:div w:id="247230121">
                  <w:marLeft w:val="640"/>
                  <w:marRight w:val="0"/>
                  <w:marTop w:val="0"/>
                  <w:marBottom w:val="0"/>
                  <w:divBdr>
                    <w:top w:val="none" w:sz="0" w:space="0" w:color="auto"/>
                    <w:left w:val="none" w:sz="0" w:space="0" w:color="auto"/>
                    <w:bottom w:val="none" w:sz="0" w:space="0" w:color="auto"/>
                    <w:right w:val="none" w:sz="0" w:space="0" w:color="auto"/>
                  </w:divBdr>
                </w:div>
                <w:div w:id="732194558">
                  <w:marLeft w:val="640"/>
                  <w:marRight w:val="0"/>
                  <w:marTop w:val="0"/>
                  <w:marBottom w:val="0"/>
                  <w:divBdr>
                    <w:top w:val="none" w:sz="0" w:space="0" w:color="auto"/>
                    <w:left w:val="none" w:sz="0" w:space="0" w:color="auto"/>
                    <w:bottom w:val="none" w:sz="0" w:space="0" w:color="auto"/>
                    <w:right w:val="none" w:sz="0" w:space="0" w:color="auto"/>
                  </w:divBdr>
                </w:div>
                <w:div w:id="752968595">
                  <w:marLeft w:val="640"/>
                  <w:marRight w:val="0"/>
                  <w:marTop w:val="0"/>
                  <w:marBottom w:val="0"/>
                  <w:divBdr>
                    <w:top w:val="none" w:sz="0" w:space="0" w:color="auto"/>
                    <w:left w:val="none" w:sz="0" w:space="0" w:color="auto"/>
                    <w:bottom w:val="none" w:sz="0" w:space="0" w:color="auto"/>
                    <w:right w:val="none" w:sz="0" w:space="0" w:color="auto"/>
                  </w:divBdr>
                </w:div>
                <w:div w:id="194923477">
                  <w:marLeft w:val="640"/>
                  <w:marRight w:val="0"/>
                  <w:marTop w:val="0"/>
                  <w:marBottom w:val="0"/>
                  <w:divBdr>
                    <w:top w:val="none" w:sz="0" w:space="0" w:color="auto"/>
                    <w:left w:val="none" w:sz="0" w:space="0" w:color="auto"/>
                    <w:bottom w:val="none" w:sz="0" w:space="0" w:color="auto"/>
                    <w:right w:val="none" w:sz="0" w:space="0" w:color="auto"/>
                  </w:divBdr>
                </w:div>
                <w:div w:id="1960794165">
                  <w:marLeft w:val="640"/>
                  <w:marRight w:val="0"/>
                  <w:marTop w:val="0"/>
                  <w:marBottom w:val="0"/>
                  <w:divBdr>
                    <w:top w:val="none" w:sz="0" w:space="0" w:color="auto"/>
                    <w:left w:val="none" w:sz="0" w:space="0" w:color="auto"/>
                    <w:bottom w:val="none" w:sz="0" w:space="0" w:color="auto"/>
                    <w:right w:val="none" w:sz="0" w:space="0" w:color="auto"/>
                  </w:divBdr>
                </w:div>
                <w:div w:id="1302731985">
                  <w:marLeft w:val="640"/>
                  <w:marRight w:val="0"/>
                  <w:marTop w:val="0"/>
                  <w:marBottom w:val="0"/>
                  <w:divBdr>
                    <w:top w:val="none" w:sz="0" w:space="0" w:color="auto"/>
                    <w:left w:val="none" w:sz="0" w:space="0" w:color="auto"/>
                    <w:bottom w:val="none" w:sz="0" w:space="0" w:color="auto"/>
                    <w:right w:val="none" w:sz="0" w:space="0" w:color="auto"/>
                  </w:divBdr>
                </w:div>
                <w:div w:id="387728194">
                  <w:marLeft w:val="640"/>
                  <w:marRight w:val="0"/>
                  <w:marTop w:val="0"/>
                  <w:marBottom w:val="0"/>
                  <w:divBdr>
                    <w:top w:val="none" w:sz="0" w:space="0" w:color="auto"/>
                    <w:left w:val="none" w:sz="0" w:space="0" w:color="auto"/>
                    <w:bottom w:val="none" w:sz="0" w:space="0" w:color="auto"/>
                    <w:right w:val="none" w:sz="0" w:space="0" w:color="auto"/>
                  </w:divBdr>
                </w:div>
                <w:div w:id="2113282905">
                  <w:marLeft w:val="640"/>
                  <w:marRight w:val="0"/>
                  <w:marTop w:val="0"/>
                  <w:marBottom w:val="0"/>
                  <w:divBdr>
                    <w:top w:val="none" w:sz="0" w:space="0" w:color="auto"/>
                    <w:left w:val="none" w:sz="0" w:space="0" w:color="auto"/>
                    <w:bottom w:val="none" w:sz="0" w:space="0" w:color="auto"/>
                    <w:right w:val="none" w:sz="0" w:space="0" w:color="auto"/>
                  </w:divBdr>
                </w:div>
                <w:div w:id="646205667">
                  <w:marLeft w:val="640"/>
                  <w:marRight w:val="0"/>
                  <w:marTop w:val="0"/>
                  <w:marBottom w:val="0"/>
                  <w:divBdr>
                    <w:top w:val="none" w:sz="0" w:space="0" w:color="auto"/>
                    <w:left w:val="none" w:sz="0" w:space="0" w:color="auto"/>
                    <w:bottom w:val="none" w:sz="0" w:space="0" w:color="auto"/>
                    <w:right w:val="none" w:sz="0" w:space="0" w:color="auto"/>
                  </w:divBdr>
                </w:div>
                <w:div w:id="50734284">
                  <w:marLeft w:val="640"/>
                  <w:marRight w:val="0"/>
                  <w:marTop w:val="0"/>
                  <w:marBottom w:val="0"/>
                  <w:divBdr>
                    <w:top w:val="none" w:sz="0" w:space="0" w:color="auto"/>
                    <w:left w:val="none" w:sz="0" w:space="0" w:color="auto"/>
                    <w:bottom w:val="none" w:sz="0" w:space="0" w:color="auto"/>
                    <w:right w:val="none" w:sz="0" w:space="0" w:color="auto"/>
                  </w:divBdr>
                </w:div>
                <w:div w:id="1928414836">
                  <w:marLeft w:val="640"/>
                  <w:marRight w:val="0"/>
                  <w:marTop w:val="0"/>
                  <w:marBottom w:val="0"/>
                  <w:divBdr>
                    <w:top w:val="none" w:sz="0" w:space="0" w:color="auto"/>
                    <w:left w:val="none" w:sz="0" w:space="0" w:color="auto"/>
                    <w:bottom w:val="none" w:sz="0" w:space="0" w:color="auto"/>
                    <w:right w:val="none" w:sz="0" w:space="0" w:color="auto"/>
                  </w:divBdr>
                </w:div>
                <w:div w:id="1595672011">
                  <w:marLeft w:val="640"/>
                  <w:marRight w:val="0"/>
                  <w:marTop w:val="0"/>
                  <w:marBottom w:val="0"/>
                  <w:divBdr>
                    <w:top w:val="none" w:sz="0" w:space="0" w:color="auto"/>
                    <w:left w:val="none" w:sz="0" w:space="0" w:color="auto"/>
                    <w:bottom w:val="none" w:sz="0" w:space="0" w:color="auto"/>
                    <w:right w:val="none" w:sz="0" w:space="0" w:color="auto"/>
                  </w:divBdr>
                </w:div>
                <w:div w:id="835924904">
                  <w:marLeft w:val="640"/>
                  <w:marRight w:val="0"/>
                  <w:marTop w:val="0"/>
                  <w:marBottom w:val="0"/>
                  <w:divBdr>
                    <w:top w:val="none" w:sz="0" w:space="0" w:color="auto"/>
                    <w:left w:val="none" w:sz="0" w:space="0" w:color="auto"/>
                    <w:bottom w:val="none" w:sz="0" w:space="0" w:color="auto"/>
                    <w:right w:val="none" w:sz="0" w:space="0" w:color="auto"/>
                  </w:divBdr>
                </w:div>
                <w:div w:id="1225751193">
                  <w:marLeft w:val="640"/>
                  <w:marRight w:val="0"/>
                  <w:marTop w:val="0"/>
                  <w:marBottom w:val="0"/>
                  <w:divBdr>
                    <w:top w:val="none" w:sz="0" w:space="0" w:color="auto"/>
                    <w:left w:val="none" w:sz="0" w:space="0" w:color="auto"/>
                    <w:bottom w:val="none" w:sz="0" w:space="0" w:color="auto"/>
                    <w:right w:val="none" w:sz="0" w:space="0" w:color="auto"/>
                  </w:divBdr>
                </w:div>
                <w:div w:id="1927688688">
                  <w:marLeft w:val="640"/>
                  <w:marRight w:val="0"/>
                  <w:marTop w:val="0"/>
                  <w:marBottom w:val="0"/>
                  <w:divBdr>
                    <w:top w:val="none" w:sz="0" w:space="0" w:color="auto"/>
                    <w:left w:val="none" w:sz="0" w:space="0" w:color="auto"/>
                    <w:bottom w:val="none" w:sz="0" w:space="0" w:color="auto"/>
                    <w:right w:val="none" w:sz="0" w:space="0" w:color="auto"/>
                  </w:divBdr>
                </w:div>
                <w:div w:id="2051344495">
                  <w:marLeft w:val="640"/>
                  <w:marRight w:val="0"/>
                  <w:marTop w:val="0"/>
                  <w:marBottom w:val="0"/>
                  <w:divBdr>
                    <w:top w:val="none" w:sz="0" w:space="0" w:color="auto"/>
                    <w:left w:val="none" w:sz="0" w:space="0" w:color="auto"/>
                    <w:bottom w:val="none" w:sz="0" w:space="0" w:color="auto"/>
                    <w:right w:val="none" w:sz="0" w:space="0" w:color="auto"/>
                  </w:divBdr>
                </w:div>
                <w:div w:id="647783039">
                  <w:marLeft w:val="640"/>
                  <w:marRight w:val="0"/>
                  <w:marTop w:val="0"/>
                  <w:marBottom w:val="0"/>
                  <w:divBdr>
                    <w:top w:val="none" w:sz="0" w:space="0" w:color="auto"/>
                    <w:left w:val="none" w:sz="0" w:space="0" w:color="auto"/>
                    <w:bottom w:val="none" w:sz="0" w:space="0" w:color="auto"/>
                    <w:right w:val="none" w:sz="0" w:space="0" w:color="auto"/>
                  </w:divBdr>
                </w:div>
                <w:div w:id="1647514672">
                  <w:marLeft w:val="640"/>
                  <w:marRight w:val="0"/>
                  <w:marTop w:val="0"/>
                  <w:marBottom w:val="0"/>
                  <w:divBdr>
                    <w:top w:val="none" w:sz="0" w:space="0" w:color="auto"/>
                    <w:left w:val="none" w:sz="0" w:space="0" w:color="auto"/>
                    <w:bottom w:val="none" w:sz="0" w:space="0" w:color="auto"/>
                    <w:right w:val="none" w:sz="0" w:space="0" w:color="auto"/>
                  </w:divBdr>
                </w:div>
                <w:div w:id="244925805">
                  <w:marLeft w:val="640"/>
                  <w:marRight w:val="0"/>
                  <w:marTop w:val="0"/>
                  <w:marBottom w:val="0"/>
                  <w:divBdr>
                    <w:top w:val="none" w:sz="0" w:space="0" w:color="auto"/>
                    <w:left w:val="none" w:sz="0" w:space="0" w:color="auto"/>
                    <w:bottom w:val="none" w:sz="0" w:space="0" w:color="auto"/>
                    <w:right w:val="none" w:sz="0" w:space="0" w:color="auto"/>
                  </w:divBdr>
                </w:div>
                <w:div w:id="901989849">
                  <w:marLeft w:val="640"/>
                  <w:marRight w:val="0"/>
                  <w:marTop w:val="0"/>
                  <w:marBottom w:val="0"/>
                  <w:divBdr>
                    <w:top w:val="none" w:sz="0" w:space="0" w:color="auto"/>
                    <w:left w:val="none" w:sz="0" w:space="0" w:color="auto"/>
                    <w:bottom w:val="none" w:sz="0" w:space="0" w:color="auto"/>
                    <w:right w:val="none" w:sz="0" w:space="0" w:color="auto"/>
                  </w:divBdr>
                </w:div>
                <w:div w:id="1116681073">
                  <w:marLeft w:val="640"/>
                  <w:marRight w:val="0"/>
                  <w:marTop w:val="0"/>
                  <w:marBottom w:val="0"/>
                  <w:divBdr>
                    <w:top w:val="none" w:sz="0" w:space="0" w:color="auto"/>
                    <w:left w:val="none" w:sz="0" w:space="0" w:color="auto"/>
                    <w:bottom w:val="none" w:sz="0" w:space="0" w:color="auto"/>
                    <w:right w:val="none" w:sz="0" w:space="0" w:color="auto"/>
                  </w:divBdr>
                </w:div>
                <w:div w:id="775247136">
                  <w:marLeft w:val="640"/>
                  <w:marRight w:val="0"/>
                  <w:marTop w:val="0"/>
                  <w:marBottom w:val="0"/>
                  <w:divBdr>
                    <w:top w:val="none" w:sz="0" w:space="0" w:color="auto"/>
                    <w:left w:val="none" w:sz="0" w:space="0" w:color="auto"/>
                    <w:bottom w:val="none" w:sz="0" w:space="0" w:color="auto"/>
                    <w:right w:val="none" w:sz="0" w:space="0" w:color="auto"/>
                  </w:divBdr>
                </w:div>
                <w:div w:id="1837569342">
                  <w:marLeft w:val="640"/>
                  <w:marRight w:val="0"/>
                  <w:marTop w:val="0"/>
                  <w:marBottom w:val="0"/>
                  <w:divBdr>
                    <w:top w:val="none" w:sz="0" w:space="0" w:color="auto"/>
                    <w:left w:val="none" w:sz="0" w:space="0" w:color="auto"/>
                    <w:bottom w:val="none" w:sz="0" w:space="0" w:color="auto"/>
                    <w:right w:val="none" w:sz="0" w:space="0" w:color="auto"/>
                  </w:divBdr>
                </w:div>
                <w:div w:id="122306751">
                  <w:marLeft w:val="640"/>
                  <w:marRight w:val="0"/>
                  <w:marTop w:val="0"/>
                  <w:marBottom w:val="0"/>
                  <w:divBdr>
                    <w:top w:val="none" w:sz="0" w:space="0" w:color="auto"/>
                    <w:left w:val="none" w:sz="0" w:space="0" w:color="auto"/>
                    <w:bottom w:val="none" w:sz="0" w:space="0" w:color="auto"/>
                    <w:right w:val="none" w:sz="0" w:space="0" w:color="auto"/>
                  </w:divBdr>
                </w:div>
                <w:div w:id="2101488614">
                  <w:marLeft w:val="640"/>
                  <w:marRight w:val="0"/>
                  <w:marTop w:val="0"/>
                  <w:marBottom w:val="0"/>
                  <w:divBdr>
                    <w:top w:val="none" w:sz="0" w:space="0" w:color="auto"/>
                    <w:left w:val="none" w:sz="0" w:space="0" w:color="auto"/>
                    <w:bottom w:val="none" w:sz="0" w:space="0" w:color="auto"/>
                    <w:right w:val="none" w:sz="0" w:space="0" w:color="auto"/>
                  </w:divBdr>
                </w:div>
                <w:div w:id="52702932">
                  <w:marLeft w:val="640"/>
                  <w:marRight w:val="0"/>
                  <w:marTop w:val="0"/>
                  <w:marBottom w:val="0"/>
                  <w:divBdr>
                    <w:top w:val="none" w:sz="0" w:space="0" w:color="auto"/>
                    <w:left w:val="none" w:sz="0" w:space="0" w:color="auto"/>
                    <w:bottom w:val="none" w:sz="0" w:space="0" w:color="auto"/>
                    <w:right w:val="none" w:sz="0" w:space="0" w:color="auto"/>
                  </w:divBdr>
                </w:div>
                <w:div w:id="1648781844">
                  <w:marLeft w:val="640"/>
                  <w:marRight w:val="0"/>
                  <w:marTop w:val="0"/>
                  <w:marBottom w:val="0"/>
                  <w:divBdr>
                    <w:top w:val="none" w:sz="0" w:space="0" w:color="auto"/>
                    <w:left w:val="none" w:sz="0" w:space="0" w:color="auto"/>
                    <w:bottom w:val="none" w:sz="0" w:space="0" w:color="auto"/>
                    <w:right w:val="none" w:sz="0" w:space="0" w:color="auto"/>
                  </w:divBdr>
                </w:div>
                <w:div w:id="2060785266">
                  <w:marLeft w:val="640"/>
                  <w:marRight w:val="0"/>
                  <w:marTop w:val="0"/>
                  <w:marBottom w:val="0"/>
                  <w:divBdr>
                    <w:top w:val="none" w:sz="0" w:space="0" w:color="auto"/>
                    <w:left w:val="none" w:sz="0" w:space="0" w:color="auto"/>
                    <w:bottom w:val="none" w:sz="0" w:space="0" w:color="auto"/>
                    <w:right w:val="none" w:sz="0" w:space="0" w:color="auto"/>
                  </w:divBdr>
                </w:div>
                <w:div w:id="94178568">
                  <w:marLeft w:val="640"/>
                  <w:marRight w:val="0"/>
                  <w:marTop w:val="0"/>
                  <w:marBottom w:val="0"/>
                  <w:divBdr>
                    <w:top w:val="none" w:sz="0" w:space="0" w:color="auto"/>
                    <w:left w:val="none" w:sz="0" w:space="0" w:color="auto"/>
                    <w:bottom w:val="none" w:sz="0" w:space="0" w:color="auto"/>
                    <w:right w:val="none" w:sz="0" w:space="0" w:color="auto"/>
                  </w:divBdr>
                </w:div>
                <w:div w:id="545139289">
                  <w:marLeft w:val="640"/>
                  <w:marRight w:val="0"/>
                  <w:marTop w:val="0"/>
                  <w:marBottom w:val="0"/>
                  <w:divBdr>
                    <w:top w:val="none" w:sz="0" w:space="0" w:color="auto"/>
                    <w:left w:val="none" w:sz="0" w:space="0" w:color="auto"/>
                    <w:bottom w:val="none" w:sz="0" w:space="0" w:color="auto"/>
                    <w:right w:val="none" w:sz="0" w:space="0" w:color="auto"/>
                  </w:divBdr>
                </w:div>
                <w:div w:id="1949309820">
                  <w:marLeft w:val="640"/>
                  <w:marRight w:val="0"/>
                  <w:marTop w:val="0"/>
                  <w:marBottom w:val="0"/>
                  <w:divBdr>
                    <w:top w:val="none" w:sz="0" w:space="0" w:color="auto"/>
                    <w:left w:val="none" w:sz="0" w:space="0" w:color="auto"/>
                    <w:bottom w:val="none" w:sz="0" w:space="0" w:color="auto"/>
                    <w:right w:val="none" w:sz="0" w:space="0" w:color="auto"/>
                  </w:divBdr>
                </w:div>
                <w:div w:id="1365868393">
                  <w:marLeft w:val="640"/>
                  <w:marRight w:val="0"/>
                  <w:marTop w:val="0"/>
                  <w:marBottom w:val="0"/>
                  <w:divBdr>
                    <w:top w:val="none" w:sz="0" w:space="0" w:color="auto"/>
                    <w:left w:val="none" w:sz="0" w:space="0" w:color="auto"/>
                    <w:bottom w:val="none" w:sz="0" w:space="0" w:color="auto"/>
                    <w:right w:val="none" w:sz="0" w:space="0" w:color="auto"/>
                  </w:divBdr>
                </w:div>
                <w:div w:id="1563326100">
                  <w:marLeft w:val="640"/>
                  <w:marRight w:val="0"/>
                  <w:marTop w:val="0"/>
                  <w:marBottom w:val="0"/>
                  <w:divBdr>
                    <w:top w:val="none" w:sz="0" w:space="0" w:color="auto"/>
                    <w:left w:val="none" w:sz="0" w:space="0" w:color="auto"/>
                    <w:bottom w:val="none" w:sz="0" w:space="0" w:color="auto"/>
                    <w:right w:val="none" w:sz="0" w:space="0" w:color="auto"/>
                  </w:divBdr>
                </w:div>
                <w:div w:id="1046490842">
                  <w:marLeft w:val="640"/>
                  <w:marRight w:val="0"/>
                  <w:marTop w:val="0"/>
                  <w:marBottom w:val="0"/>
                  <w:divBdr>
                    <w:top w:val="none" w:sz="0" w:space="0" w:color="auto"/>
                    <w:left w:val="none" w:sz="0" w:space="0" w:color="auto"/>
                    <w:bottom w:val="none" w:sz="0" w:space="0" w:color="auto"/>
                    <w:right w:val="none" w:sz="0" w:space="0" w:color="auto"/>
                  </w:divBdr>
                </w:div>
                <w:div w:id="233399161">
                  <w:marLeft w:val="640"/>
                  <w:marRight w:val="0"/>
                  <w:marTop w:val="0"/>
                  <w:marBottom w:val="0"/>
                  <w:divBdr>
                    <w:top w:val="none" w:sz="0" w:space="0" w:color="auto"/>
                    <w:left w:val="none" w:sz="0" w:space="0" w:color="auto"/>
                    <w:bottom w:val="none" w:sz="0" w:space="0" w:color="auto"/>
                    <w:right w:val="none" w:sz="0" w:space="0" w:color="auto"/>
                  </w:divBdr>
                </w:div>
                <w:div w:id="415513228">
                  <w:marLeft w:val="640"/>
                  <w:marRight w:val="0"/>
                  <w:marTop w:val="0"/>
                  <w:marBottom w:val="0"/>
                  <w:divBdr>
                    <w:top w:val="none" w:sz="0" w:space="0" w:color="auto"/>
                    <w:left w:val="none" w:sz="0" w:space="0" w:color="auto"/>
                    <w:bottom w:val="none" w:sz="0" w:space="0" w:color="auto"/>
                    <w:right w:val="none" w:sz="0" w:space="0" w:color="auto"/>
                  </w:divBdr>
                </w:div>
                <w:div w:id="628778927">
                  <w:marLeft w:val="640"/>
                  <w:marRight w:val="0"/>
                  <w:marTop w:val="0"/>
                  <w:marBottom w:val="0"/>
                  <w:divBdr>
                    <w:top w:val="none" w:sz="0" w:space="0" w:color="auto"/>
                    <w:left w:val="none" w:sz="0" w:space="0" w:color="auto"/>
                    <w:bottom w:val="none" w:sz="0" w:space="0" w:color="auto"/>
                    <w:right w:val="none" w:sz="0" w:space="0" w:color="auto"/>
                  </w:divBdr>
                </w:div>
                <w:div w:id="1246067848">
                  <w:marLeft w:val="640"/>
                  <w:marRight w:val="0"/>
                  <w:marTop w:val="0"/>
                  <w:marBottom w:val="0"/>
                  <w:divBdr>
                    <w:top w:val="none" w:sz="0" w:space="0" w:color="auto"/>
                    <w:left w:val="none" w:sz="0" w:space="0" w:color="auto"/>
                    <w:bottom w:val="none" w:sz="0" w:space="0" w:color="auto"/>
                    <w:right w:val="none" w:sz="0" w:space="0" w:color="auto"/>
                  </w:divBdr>
                </w:div>
                <w:div w:id="57672766">
                  <w:marLeft w:val="640"/>
                  <w:marRight w:val="0"/>
                  <w:marTop w:val="0"/>
                  <w:marBottom w:val="0"/>
                  <w:divBdr>
                    <w:top w:val="none" w:sz="0" w:space="0" w:color="auto"/>
                    <w:left w:val="none" w:sz="0" w:space="0" w:color="auto"/>
                    <w:bottom w:val="none" w:sz="0" w:space="0" w:color="auto"/>
                    <w:right w:val="none" w:sz="0" w:space="0" w:color="auto"/>
                  </w:divBdr>
                </w:div>
                <w:div w:id="2082021073">
                  <w:marLeft w:val="640"/>
                  <w:marRight w:val="0"/>
                  <w:marTop w:val="0"/>
                  <w:marBottom w:val="0"/>
                  <w:divBdr>
                    <w:top w:val="none" w:sz="0" w:space="0" w:color="auto"/>
                    <w:left w:val="none" w:sz="0" w:space="0" w:color="auto"/>
                    <w:bottom w:val="none" w:sz="0" w:space="0" w:color="auto"/>
                    <w:right w:val="none" w:sz="0" w:space="0" w:color="auto"/>
                  </w:divBdr>
                </w:div>
                <w:div w:id="2070957052">
                  <w:marLeft w:val="640"/>
                  <w:marRight w:val="0"/>
                  <w:marTop w:val="0"/>
                  <w:marBottom w:val="0"/>
                  <w:divBdr>
                    <w:top w:val="none" w:sz="0" w:space="0" w:color="auto"/>
                    <w:left w:val="none" w:sz="0" w:space="0" w:color="auto"/>
                    <w:bottom w:val="none" w:sz="0" w:space="0" w:color="auto"/>
                    <w:right w:val="none" w:sz="0" w:space="0" w:color="auto"/>
                  </w:divBdr>
                </w:div>
                <w:div w:id="1182940124">
                  <w:marLeft w:val="640"/>
                  <w:marRight w:val="0"/>
                  <w:marTop w:val="0"/>
                  <w:marBottom w:val="0"/>
                  <w:divBdr>
                    <w:top w:val="none" w:sz="0" w:space="0" w:color="auto"/>
                    <w:left w:val="none" w:sz="0" w:space="0" w:color="auto"/>
                    <w:bottom w:val="none" w:sz="0" w:space="0" w:color="auto"/>
                    <w:right w:val="none" w:sz="0" w:space="0" w:color="auto"/>
                  </w:divBdr>
                </w:div>
                <w:div w:id="220751140">
                  <w:marLeft w:val="640"/>
                  <w:marRight w:val="0"/>
                  <w:marTop w:val="0"/>
                  <w:marBottom w:val="0"/>
                  <w:divBdr>
                    <w:top w:val="none" w:sz="0" w:space="0" w:color="auto"/>
                    <w:left w:val="none" w:sz="0" w:space="0" w:color="auto"/>
                    <w:bottom w:val="none" w:sz="0" w:space="0" w:color="auto"/>
                    <w:right w:val="none" w:sz="0" w:space="0" w:color="auto"/>
                  </w:divBdr>
                </w:div>
                <w:div w:id="579606914">
                  <w:marLeft w:val="640"/>
                  <w:marRight w:val="0"/>
                  <w:marTop w:val="0"/>
                  <w:marBottom w:val="0"/>
                  <w:divBdr>
                    <w:top w:val="none" w:sz="0" w:space="0" w:color="auto"/>
                    <w:left w:val="none" w:sz="0" w:space="0" w:color="auto"/>
                    <w:bottom w:val="none" w:sz="0" w:space="0" w:color="auto"/>
                    <w:right w:val="none" w:sz="0" w:space="0" w:color="auto"/>
                  </w:divBdr>
                </w:div>
                <w:div w:id="565650228">
                  <w:marLeft w:val="640"/>
                  <w:marRight w:val="0"/>
                  <w:marTop w:val="0"/>
                  <w:marBottom w:val="0"/>
                  <w:divBdr>
                    <w:top w:val="none" w:sz="0" w:space="0" w:color="auto"/>
                    <w:left w:val="none" w:sz="0" w:space="0" w:color="auto"/>
                    <w:bottom w:val="none" w:sz="0" w:space="0" w:color="auto"/>
                    <w:right w:val="none" w:sz="0" w:space="0" w:color="auto"/>
                  </w:divBdr>
                </w:div>
                <w:div w:id="1922060629">
                  <w:marLeft w:val="640"/>
                  <w:marRight w:val="0"/>
                  <w:marTop w:val="0"/>
                  <w:marBottom w:val="0"/>
                  <w:divBdr>
                    <w:top w:val="none" w:sz="0" w:space="0" w:color="auto"/>
                    <w:left w:val="none" w:sz="0" w:space="0" w:color="auto"/>
                    <w:bottom w:val="none" w:sz="0" w:space="0" w:color="auto"/>
                    <w:right w:val="none" w:sz="0" w:space="0" w:color="auto"/>
                  </w:divBdr>
                </w:div>
                <w:div w:id="1428499636">
                  <w:marLeft w:val="640"/>
                  <w:marRight w:val="0"/>
                  <w:marTop w:val="0"/>
                  <w:marBottom w:val="0"/>
                  <w:divBdr>
                    <w:top w:val="none" w:sz="0" w:space="0" w:color="auto"/>
                    <w:left w:val="none" w:sz="0" w:space="0" w:color="auto"/>
                    <w:bottom w:val="none" w:sz="0" w:space="0" w:color="auto"/>
                    <w:right w:val="none" w:sz="0" w:space="0" w:color="auto"/>
                  </w:divBdr>
                </w:div>
                <w:div w:id="624696865">
                  <w:marLeft w:val="640"/>
                  <w:marRight w:val="0"/>
                  <w:marTop w:val="0"/>
                  <w:marBottom w:val="0"/>
                  <w:divBdr>
                    <w:top w:val="none" w:sz="0" w:space="0" w:color="auto"/>
                    <w:left w:val="none" w:sz="0" w:space="0" w:color="auto"/>
                    <w:bottom w:val="none" w:sz="0" w:space="0" w:color="auto"/>
                    <w:right w:val="none" w:sz="0" w:space="0" w:color="auto"/>
                  </w:divBdr>
                </w:div>
                <w:div w:id="820579325">
                  <w:marLeft w:val="640"/>
                  <w:marRight w:val="0"/>
                  <w:marTop w:val="0"/>
                  <w:marBottom w:val="0"/>
                  <w:divBdr>
                    <w:top w:val="none" w:sz="0" w:space="0" w:color="auto"/>
                    <w:left w:val="none" w:sz="0" w:space="0" w:color="auto"/>
                    <w:bottom w:val="none" w:sz="0" w:space="0" w:color="auto"/>
                    <w:right w:val="none" w:sz="0" w:space="0" w:color="auto"/>
                  </w:divBdr>
                </w:div>
                <w:div w:id="853305099">
                  <w:marLeft w:val="640"/>
                  <w:marRight w:val="0"/>
                  <w:marTop w:val="0"/>
                  <w:marBottom w:val="0"/>
                  <w:divBdr>
                    <w:top w:val="none" w:sz="0" w:space="0" w:color="auto"/>
                    <w:left w:val="none" w:sz="0" w:space="0" w:color="auto"/>
                    <w:bottom w:val="none" w:sz="0" w:space="0" w:color="auto"/>
                    <w:right w:val="none" w:sz="0" w:space="0" w:color="auto"/>
                  </w:divBdr>
                </w:div>
                <w:div w:id="608514753">
                  <w:marLeft w:val="640"/>
                  <w:marRight w:val="0"/>
                  <w:marTop w:val="0"/>
                  <w:marBottom w:val="0"/>
                  <w:divBdr>
                    <w:top w:val="none" w:sz="0" w:space="0" w:color="auto"/>
                    <w:left w:val="none" w:sz="0" w:space="0" w:color="auto"/>
                    <w:bottom w:val="none" w:sz="0" w:space="0" w:color="auto"/>
                    <w:right w:val="none" w:sz="0" w:space="0" w:color="auto"/>
                  </w:divBdr>
                </w:div>
                <w:div w:id="905066495">
                  <w:marLeft w:val="640"/>
                  <w:marRight w:val="0"/>
                  <w:marTop w:val="0"/>
                  <w:marBottom w:val="0"/>
                  <w:divBdr>
                    <w:top w:val="none" w:sz="0" w:space="0" w:color="auto"/>
                    <w:left w:val="none" w:sz="0" w:space="0" w:color="auto"/>
                    <w:bottom w:val="none" w:sz="0" w:space="0" w:color="auto"/>
                    <w:right w:val="none" w:sz="0" w:space="0" w:color="auto"/>
                  </w:divBdr>
                </w:div>
                <w:div w:id="1076853912">
                  <w:marLeft w:val="640"/>
                  <w:marRight w:val="0"/>
                  <w:marTop w:val="0"/>
                  <w:marBottom w:val="0"/>
                  <w:divBdr>
                    <w:top w:val="none" w:sz="0" w:space="0" w:color="auto"/>
                    <w:left w:val="none" w:sz="0" w:space="0" w:color="auto"/>
                    <w:bottom w:val="none" w:sz="0" w:space="0" w:color="auto"/>
                    <w:right w:val="none" w:sz="0" w:space="0" w:color="auto"/>
                  </w:divBdr>
                </w:div>
                <w:div w:id="1864394018">
                  <w:marLeft w:val="640"/>
                  <w:marRight w:val="0"/>
                  <w:marTop w:val="0"/>
                  <w:marBottom w:val="0"/>
                  <w:divBdr>
                    <w:top w:val="none" w:sz="0" w:space="0" w:color="auto"/>
                    <w:left w:val="none" w:sz="0" w:space="0" w:color="auto"/>
                    <w:bottom w:val="none" w:sz="0" w:space="0" w:color="auto"/>
                    <w:right w:val="none" w:sz="0" w:space="0" w:color="auto"/>
                  </w:divBdr>
                </w:div>
                <w:div w:id="1052730644">
                  <w:marLeft w:val="640"/>
                  <w:marRight w:val="0"/>
                  <w:marTop w:val="0"/>
                  <w:marBottom w:val="0"/>
                  <w:divBdr>
                    <w:top w:val="none" w:sz="0" w:space="0" w:color="auto"/>
                    <w:left w:val="none" w:sz="0" w:space="0" w:color="auto"/>
                    <w:bottom w:val="none" w:sz="0" w:space="0" w:color="auto"/>
                    <w:right w:val="none" w:sz="0" w:space="0" w:color="auto"/>
                  </w:divBdr>
                </w:div>
                <w:div w:id="1706052277">
                  <w:marLeft w:val="640"/>
                  <w:marRight w:val="0"/>
                  <w:marTop w:val="0"/>
                  <w:marBottom w:val="0"/>
                  <w:divBdr>
                    <w:top w:val="none" w:sz="0" w:space="0" w:color="auto"/>
                    <w:left w:val="none" w:sz="0" w:space="0" w:color="auto"/>
                    <w:bottom w:val="none" w:sz="0" w:space="0" w:color="auto"/>
                    <w:right w:val="none" w:sz="0" w:space="0" w:color="auto"/>
                  </w:divBdr>
                </w:div>
                <w:div w:id="1054817059">
                  <w:marLeft w:val="640"/>
                  <w:marRight w:val="0"/>
                  <w:marTop w:val="0"/>
                  <w:marBottom w:val="0"/>
                  <w:divBdr>
                    <w:top w:val="none" w:sz="0" w:space="0" w:color="auto"/>
                    <w:left w:val="none" w:sz="0" w:space="0" w:color="auto"/>
                    <w:bottom w:val="none" w:sz="0" w:space="0" w:color="auto"/>
                    <w:right w:val="none" w:sz="0" w:space="0" w:color="auto"/>
                  </w:divBdr>
                </w:div>
                <w:div w:id="548883836">
                  <w:marLeft w:val="640"/>
                  <w:marRight w:val="0"/>
                  <w:marTop w:val="0"/>
                  <w:marBottom w:val="0"/>
                  <w:divBdr>
                    <w:top w:val="none" w:sz="0" w:space="0" w:color="auto"/>
                    <w:left w:val="none" w:sz="0" w:space="0" w:color="auto"/>
                    <w:bottom w:val="none" w:sz="0" w:space="0" w:color="auto"/>
                    <w:right w:val="none" w:sz="0" w:space="0" w:color="auto"/>
                  </w:divBdr>
                </w:div>
                <w:div w:id="1318729125">
                  <w:marLeft w:val="640"/>
                  <w:marRight w:val="0"/>
                  <w:marTop w:val="0"/>
                  <w:marBottom w:val="0"/>
                  <w:divBdr>
                    <w:top w:val="none" w:sz="0" w:space="0" w:color="auto"/>
                    <w:left w:val="none" w:sz="0" w:space="0" w:color="auto"/>
                    <w:bottom w:val="none" w:sz="0" w:space="0" w:color="auto"/>
                    <w:right w:val="none" w:sz="0" w:space="0" w:color="auto"/>
                  </w:divBdr>
                </w:div>
                <w:div w:id="1911496366">
                  <w:marLeft w:val="640"/>
                  <w:marRight w:val="0"/>
                  <w:marTop w:val="0"/>
                  <w:marBottom w:val="0"/>
                  <w:divBdr>
                    <w:top w:val="none" w:sz="0" w:space="0" w:color="auto"/>
                    <w:left w:val="none" w:sz="0" w:space="0" w:color="auto"/>
                    <w:bottom w:val="none" w:sz="0" w:space="0" w:color="auto"/>
                    <w:right w:val="none" w:sz="0" w:space="0" w:color="auto"/>
                  </w:divBdr>
                </w:div>
                <w:div w:id="939489917">
                  <w:marLeft w:val="640"/>
                  <w:marRight w:val="0"/>
                  <w:marTop w:val="0"/>
                  <w:marBottom w:val="0"/>
                  <w:divBdr>
                    <w:top w:val="none" w:sz="0" w:space="0" w:color="auto"/>
                    <w:left w:val="none" w:sz="0" w:space="0" w:color="auto"/>
                    <w:bottom w:val="none" w:sz="0" w:space="0" w:color="auto"/>
                    <w:right w:val="none" w:sz="0" w:space="0" w:color="auto"/>
                  </w:divBdr>
                </w:div>
                <w:div w:id="533468903">
                  <w:marLeft w:val="640"/>
                  <w:marRight w:val="0"/>
                  <w:marTop w:val="0"/>
                  <w:marBottom w:val="0"/>
                  <w:divBdr>
                    <w:top w:val="none" w:sz="0" w:space="0" w:color="auto"/>
                    <w:left w:val="none" w:sz="0" w:space="0" w:color="auto"/>
                    <w:bottom w:val="none" w:sz="0" w:space="0" w:color="auto"/>
                    <w:right w:val="none" w:sz="0" w:space="0" w:color="auto"/>
                  </w:divBdr>
                </w:div>
                <w:div w:id="424572421">
                  <w:marLeft w:val="640"/>
                  <w:marRight w:val="0"/>
                  <w:marTop w:val="0"/>
                  <w:marBottom w:val="0"/>
                  <w:divBdr>
                    <w:top w:val="none" w:sz="0" w:space="0" w:color="auto"/>
                    <w:left w:val="none" w:sz="0" w:space="0" w:color="auto"/>
                    <w:bottom w:val="none" w:sz="0" w:space="0" w:color="auto"/>
                    <w:right w:val="none" w:sz="0" w:space="0" w:color="auto"/>
                  </w:divBdr>
                </w:div>
                <w:div w:id="166098893">
                  <w:marLeft w:val="640"/>
                  <w:marRight w:val="0"/>
                  <w:marTop w:val="0"/>
                  <w:marBottom w:val="0"/>
                  <w:divBdr>
                    <w:top w:val="none" w:sz="0" w:space="0" w:color="auto"/>
                    <w:left w:val="none" w:sz="0" w:space="0" w:color="auto"/>
                    <w:bottom w:val="none" w:sz="0" w:space="0" w:color="auto"/>
                    <w:right w:val="none" w:sz="0" w:space="0" w:color="auto"/>
                  </w:divBdr>
                </w:div>
              </w:divsChild>
            </w:div>
            <w:div w:id="1336684490">
              <w:marLeft w:val="0"/>
              <w:marRight w:val="0"/>
              <w:marTop w:val="0"/>
              <w:marBottom w:val="0"/>
              <w:divBdr>
                <w:top w:val="none" w:sz="0" w:space="0" w:color="auto"/>
                <w:left w:val="none" w:sz="0" w:space="0" w:color="auto"/>
                <w:bottom w:val="none" w:sz="0" w:space="0" w:color="auto"/>
                <w:right w:val="none" w:sz="0" w:space="0" w:color="auto"/>
              </w:divBdr>
              <w:divsChild>
                <w:div w:id="533810836">
                  <w:marLeft w:val="640"/>
                  <w:marRight w:val="0"/>
                  <w:marTop w:val="0"/>
                  <w:marBottom w:val="0"/>
                  <w:divBdr>
                    <w:top w:val="none" w:sz="0" w:space="0" w:color="auto"/>
                    <w:left w:val="none" w:sz="0" w:space="0" w:color="auto"/>
                    <w:bottom w:val="none" w:sz="0" w:space="0" w:color="auto"/>
                    <w:right w:val="none" w:sz="0" w:space="0" w:color="auto"/>
                  </w:divBdr>
                </w:div>
                <w:div w:id="268968903">
                  <w:marLeft w:val="640"/>
                  <w:marRight w:val="0"/>
                  <w:marTop w:val="0"/>
                  <w:marBottom w:val="0"/>
                  <w:divBdr>
                    <w:top w:val="none" w:sz="0" w:space="0" w:color="auto"/>
                    <w:left w:val="none" w:sz="0" w:space="0" w:color="auto"/>
                    <w:bottom w:val="none" w:sz="0" w:space="0" w:color="auto"/>
                    <w:right w:val="none" w:sz="0" w:space="0" w:color="auto"/>
                  </w:divBdr>
                </w:div>
                <w:div w:id="864563474">
                  <w:marLeft w:val="640"/>
                  <w:marRight w:val="0"/>
                  <w:marTop w:val="0"/>
                  <w:marBottom w:val="0"/>
                  <w:divBdr>
                    <w:top w:val="none" w:sz="0" w:space="0" w:color="auto"/>
                    <w:left w:val="none" w:sz="0" w:space="0" w:color="auto"/>
                    <w:bottom w:val="none" w:sz="0" w:space="0" w:color="auto"/>
                    <w:right w:val="none" w:sz="0" w:space="0" w:color="auto"/>
                  </w:divBdr>
                </w:div>
                <w:div w:id="1390962733">
                  <w:marLeft w:val="640"/>
                  <w:marRight w:val="0"/>
                  <w:marTop w:val="0"/>
                  <w:marBottom w:val="0"/>
                  <w:divBdr>
                    <w:top w:val="none" w:sz="0" w:space="0" w:color="auto"/>
                    <w:left w:val="none" w:sz="0" w:space="0" w:color="auto"/>
                    <w:bottom w:val="none" w:sz="0" w:space="0" w:color="auto"/>
                    <w:right w:val="none" w:sz="0" w:space="0" w:color="auto"/>
                  </w:divBdr>
                </w:div>
                <w:div w:id="77483026">
                  <w:marLeft w:val="640"/>
                  <w:marRight w:val="0"/>
                  <w:marTop w:val="0"/>
                  <w:marBottom w:val="0"/>
                  <w:divBdr>
                    <w:top w:val="none" w:sz="0" w:space="0" w:color="auto"/>
                    <w:left w:val="none" w:sz="0" w:space="0" w:color="auto"/>
                    <w:bottom w:val="none" w:sz="0" w:space="0" w:color="auto"/>
                    <w:right w:val="none" w:sz="0" w:space="0" w:color="auto"/>
                  </w:divBdr>
                </w:div>
                <w:div w:id="1260676220">
                  <w:marLeft w:val="640"/>
                  <w:marRight w:val="0"/>
                  <w:marTop w:val="0"/>
                  <w:marBottom w:val="0"/>
                  <w:divBdr>
                    <w:top w:val="none" w:sz="0" w:space="0" w:color="auto"/>
                    <w:left w:val="none" w:sz="0" w:space="0" w:color="auto"/>
                    <w:bottom w:val="none" w:sz="0" w:space="0" w:color="auto"/>
                    <w:right w:val="none" w:sz="0" w:space="0" w:color="auto"/>
                  </w:divBdr>
                </w:div>
                <w:div w:id="721367395">
                  <w:marLeft w:val="640"/>
                  <w:marRight w:val="0"/>
                  <w:marTop w:val="0"/>
                  <w:marBottom w:val="0"/>
                  <w:divBdr>
                    <w:top w:val="none" w:sz="0" w:space="0" w:color="auto"/>
                    <w:left w:val="none" w:sz="0" w:space="0" w:color="auto"/>
                    <w:bottom w:val="none" w:sz="0" w:space="0" w:color="auto"/>
                    <w:right w:val="none" w:sz="0" w:space="0" w:color="auto"/>
                  </w:divBdr>
                </w:div>
                <w:div w:id="559050434">
                  <w:marLeft w:val="640"/>
                  <w:marRight w:val="0"/>
                  <w:marTop w:val="0"/>
                  <w:marBottom w:val="0"/>
                  <w:divBdr>
                    <w:top w:val="none" w:sz="0" w:space="0" w:color="auto"/>
                    <w:left w:val="none" w:sz="0" w:space="0" w:color="auto"/>
                    <w:bottom w:val="none" w:sz="0" w:space="0" w:color="auto"/>
                    <w:right w:val="none" w:sz="0" w:space="0" w:color="auto"/>
                  </w:divBdr>
                </w:div>
                <w:div w:id="2023776432">
                  <w:marLeft w:val="640"/>
                  <w:marRight w:val="0"/>
                  <w:marTop w:val="0"/>
                  <w:marBottom w:val="0"/>
                  <w:divBdr>
                    <w:top w:val="none" w:sz="0" w:space="0" w:color="auto"/>
                    <w:left w:val="none" w:sz="0" w:space="0" w:color="auto"/>
                    <w:bottom w:val="none" w:sz="0" w:space="0" w:color="auto"/>
                    <w:right w:val="none" w:sz="0" w:space="0" w:color="auto"/>
                  </w:divBdr>
                </w:div>
                <w:div w:id="1363283983">
                  <w:marLeft w:val="640"/>
                  <w:marRight w:val="0"/>
                  <w:marTop w:val="0"/>
                  <w:marBottom w:val="0"/>
                  <w:divBdr>
                    <w:top w:val="none" w:sz="0" w:space="0" w:color="auto"/>
                    <w:left w:val="none" w:sz="0" w:space="0" w:color="auto"/>
                    <w:bottom w:val="none" w:sz="0" w:space="0" w:color="auto"/>
                    <w:right w:val="none" w:sz="0" w:space="0" w:color="auto"/>
                  </w:divBdr>
                </w:div>
                <w:div w:id="754588917">
                  <w:marLeft w:val="640"/>
                  <w:marRight w:val="0"/>
                  <w:marTop w:val="0"/>
                  <w:marBottom w:val="0"/>
                  <w:divBdr>
                    <w:top w:val="none" w:sz="0" w:space="0" w:color="auto"/>
                    <w:left w:val="none" w:sz="0" w:space="0" w:color="auto"/>
                    <w:bottom w:val="none" w:sz="0" w:space="0" w:color="auto"/>
                    <w:right w:val="none" w:sz="0" w:space="0" w:color="auto"/>
                  </w:divBdr>
                </w:div>
                <w:div w:id="954753927">
                  <w:marLeft w:val="640"/>
                  <w:marRight w:val="0"/>
                  <w:marTop w:val="0"/>
                  <w:marBottom w:val="0"/>
                  <w:divBdr>
                    <w:top w:val="none" w:sz="0" w:space="0" w:color="auto"/>
                    <w:left w:val="none" w:sz="0" w:space="0" w:color="auto"/>
                    <w:bottom w:val="none" w:sz="0" w:space="0" w:color="auto"/>
                    <w:right w:val="none" w:sz="0" w:space="0" w:color="auto"/>
                  </w:divBdr>
                </w:div>
                <w:div w:id="1092436491">
                  <w:marLeft w:val="640"/>
                  <w:marRight w:val="0"/>
                  <w:marTop w:val="0"/>
                  <w:marBottom w:val="0"/>
                  <w:divBdr>
                    <w:top w:val="none" w:sz="0" w:space="0" w:color="auto"/>
                    <w:left w:val="none" w:sz="0" w:space="0" w:color="auto"/>
                    <w:bottom w:val="none" w:sz="0" w:space="0" w:color="auto"/>
                    <w:right w:val="none" w:sz="0" w:space="0" w:color="auto"/>
                  </w:divBdr>
                </w:div>
                <w:div w:id="1812089251">
                  <w:marLeft w:val="640"/>
                  <w:marRight w:val="0"/>
                  <w:marTop w:val="0"/>
                  <w:marBottom w:val="0"/>
                  <w:divBdr>
                    <w:top w:val="none" w:sz="0" w:space="0" w:color="auto"/>
                    <w:left w:val="none" w:sz="0" w:space="0" w:color="auto"/>
                    <w:bottom w:val="none" w:sz="0" w:space="0" w:color="auto"/>
                    <w:right w:val="none" w:sz="0" w:space="0" w:color="auto"/>
                  </w:divBdr>
                </w:div>
                <w:div w:id="2110618652">
                  <w:marLeft w:val="640"/>
                  <w:marRight w:val="0"/>
                  <w:marTop w:val="0"/>
                  <w:marBottom w:val="0"/>
                  <w:divBdr>
                    <w:top w:val="none" w:sz="0" w:space="0" w:color="auto"/>
                    <w:left w:val="none" w:sz="0" w:space="0" w:color="auto"/>
                    <w:bottom w:val="none" w:sz="0" w:space="0" w:color="auto"/>
                    <w:right w:val="none" w:sz="0" w:space="0" w:color="auto"/>
                  </w:divBdr>
                </w:div>
                <w:div w:id="1663511943">
                  <w:marLeft w:val="640"/>
                  <w:marRight w:val="0"/>
                  <w:marTop w:val="0"/>
                  <w:marBottom w:val="0"/>
                  <w:divBdr>
                    <w:top w:val="none" w:sz="0" w:space="0" w:color="auto"/>
                    <w:left w:val="none" w:sz="0" w:space="0" w:color="auto"/>
                    <w:bottom w:val="none" w:sz="0" w:space="0" w:color="auto"/>
                    <w:right w:val="none" w:sz="0" w:space="0" w:color="auto"/>
                  </w:divBdr>
                </w:div>
                <w:div w:id="1197350524">
                  <w:marLeft w:val="640"/>
                  <w:marRight w:val="0"/>
                  <w:marTop w:val="0"/>
                  <w:marBottom w:val="0"/>
                  <w:divBdr>
                    <w:top w:val="none" w:sz="0" w:space="0" w:color="auto"/>
                    <w:left w:val="none" w:sz="0" w:space="0" w:color="auto"/>
                    <w:bottom w:val="none" w:sz="0" w:space="0" w:color="auto"/>
                    <w:right w:val="none" w:sz="0" w:space="0" w:color="auto"/>
                  </w:divBdr>
                </w:div>
                <w:div w:id="1122965531">
                  <w:marLeft w:val="640"/>
                  <w:marRight w:val="0"/>
                  <w:marTop w:val="0"/>
                  <w:marBottom w:val="0"/>
                  <w:divBdr>
                    <w:top w:val="none" w:sz="0" w:space="0" w:color="auto"/>
                    <w:left w:val="none" w:sz="0" w:space="0" w:color="auto"/>
                    <w:bottom w:val="none" w:sz="0" w:space="0" w:color="auto"/>
                    <w:right w:val="none" w:sz="0" w:space="0" w:color="auto"/>
                  </w:divBdr>
                </w:div>
                <w:div w:id="667756274">
                  <w:marLeft w:val="640"/>
                  <w:marRight w:val="0"/>
                  <w:marTop w:val="0"/>
                  <w:marBottom w:val="0"/>
                  <w:divBdr>
                    <w:top w:val="none" w:sz="0" w:space="0" w:color="auto"/>
                    <w:left w:val="none" w:sz="0" w:space="0" w:color="auto"/>
                    <w:bottom w:val="none" w:sz="0" w:space="0" w:color="auto"/>
                    <w:right w:val="none" w:sz="0" w:space="0" w:color="auto"/>
                  </w:divBdr>
                </w:div>
                <w:div w:id="1512600099">
                  <w:marLeft w:val="640"/>
                  <w:marRight w:val="0"/>
                  <w:marTop w:val="0"/>
                  <w:marBottom w:val="0"/>
                  <w:divBdr>
                    <w:top w:val="none" w:sz="0" w:space="0" w:color="auto"/>
                    <w:left w:val="none" w:sz="0" w:space="0" w:color="auto"/>
                    <w:bottom w:val="none" w:sz="0" w:space="0" w:color="auto"/>
                    <w:right w:val="none" w:sz="0" w:space="0" w:color="auto"/>
                  </w:divBdr>
                </w:div>
                <w:div w:id="1936746470">
                  <w:marLeft w:val="640"/>
                  <w:marRight w:val="0"/>
                  <w:marTop w:val="0"/>
                  <w:marBottom w:val="0"/>
                  <w:divBdr>
                    <w:top w:val="none" w:sz="0" w:space="0" w:color="auto"/>
                    <w:left w:val="none" w:sz="0" w:space="0" w:color="auto"/>
                    <w:bottom w:val="none" w:sz="0" w:space="0" w:color="auto"/>
                    <w:right w:val="none" w:sz="0" w:space="0" w:color="auto"/>
                  </w:divBdr>
                </w:div>
                <w:div w:id="1847591977">
                  <w:marLeft w:val="640"/>
                  <w:marRight w:val="0"/>
                  <w:marTop w:val="0"/>
                  <w:marBottom w:val="0"/>
                  <w:divBdr>
                    <w:top w:val="none" w:sz="0" w:space="0" w:color="auto"/>
                    <w:left w:val="none" w:sz="0" w:space="0" w:color="auto"/>
                    <w:bottom w:val="none" w:sz="0" w:space="0" w:color="auto"/>
                    <w:right w:val="none" w:sz="0" w:space="0" w:color="auto"/>
                  </w:divBdr>
                </w:div>
                <w:div w:id="1987006366">
                  <w:marLeft w:val="640"/>
                  <w:marRight w:val="0"/>
                  <w:marTop w:val="0"/>
                  <w:marBottom w:val="0"/>
                  <w:divBdr>
                    <w:top w:val="none" w:sz="0" w:space="0" w:color="auto"/>
                    <w:left w:val="none" w:sz="0" w:space="0" w:color="auto"/>
                    <w:bottom w:val="none" w:sz="0" w:space="0" w:color="auto"/>
                    <w:right w:val="none" w:sz="0" w:space="0" w:color="auto"/>
                  </w:divBdr>
                </w:div>
                <w:div w:id="1484616203">
                  <w:marLeft w:val="640"/>
                  <w:marRight w:val="0"/>
                  <w:marTop w:val="0"/>
                  <w:marBottom w:val="0"/>
                  <w:divBdr>
                    <w:top w:val="none" w:sz="0" w:space="0" w:color="auto"/>
                    <w:left w:val="none" w:sz="0" w:space="0" w:color="auto"/>
                    <w:bottom w:val="none" w:sz="0" w:space="0" w:color="auto"/>
                    <w:right w:val="none" w:sz="0" w:space="0" w:color="auto"/>
                  </w:divBdr>
                </w:div>
                <w:div w:id="1750812801">
                  <w:marLeft w:val="640"/>
                  <w:marRight w:val="0"/>
                  <w:marTop w:val="0"/>
                  <w:marBottom w:val="0"/>
                  <w:divBdr>
                    <w:top w:val="none" w:sz="0" w:space="0" w:color="auto"/>
                    <w:left w:val="none" w:sz="0" w:space="0" w:color="auto"/>
                    <w:bottom w:val="none" w:sz="0" w:space="0" w:color="auto"/>
                    <w:right w:val="none" w:sz="0" w:space="0" w:color="auto"/>
                  </w:divBdr>
                </w:div>
                <w:div w:id="1312251676">
                  <w:marLeft w:val="640"/>
                  <w:marRight w:val="0"/>
                  <w:marTop w:val="0"/>
                  <w:marBottom w:val="0"/>
                  <w:divBdr>
                    <w:top w:val="none" w:sz="0" w:space="0" w:color="auto"/>
                    <w:left w:val="none" w:sz="0" w:space="0" w:color="auto"/>
                    <w:bottom w:val="none" w:sz="0" w:space="0" w:color="auto"/>
                    <w:right w:val="none" w:sz="0" w:space="0" w:color="auto"/>
                  </w:divBdr>
                </w:div>
                <w:div w:id="1824010119">
                  <w:marLeft w:val="640"/>
                  <w:marRight w:val="0"/>
                  <w:marTop w:val="0"/>
                  <w:marBottom w:val="0"/>
                  <w:divBdr>
                    <w:top w:val="none" w:sz="0" w:space="0" w:color="auto"/>
                    <w:left w:val="none" w:sz="0" w:space="0" w:color="auto"/>
                    <w:bottom w:val="none" w:sz="0" w:space="0" w:color="auto"/>
                    <w:right w:val="none" w:sz="0" w:space="0" w:color="auto"/>
                  </w:divBdr>
                </w:div>
                <w:div w:id="535430056">
                  <w:marLeft w:val="640"/>
                  <w:marRight w:val="0"/>
                  <w:marTop w:val="0"/>
                  <w:marBottom w:val="0"/>
                  <w:divBdr>
                    <w:top w:val="none" w:sz="0" w:space="0" w:color="auto"/>
                    <w:left w:val="none" w:sz="0" w:space="0" w:color="auto"/>
                    <w:bottom w:val="none" w:sz="0" w:space="0" w:color="auto"/>
                    <w:right w:val="none" w:sz="0" w:space="0" w:color="auto"/>
                  </w:divBdr>
                </w:div>
                <w:div w:id="623584987">
                  <w:marLeft w:val="640"/>
                  <w:marRight w:val="0"/>
                  <w:marTop w:val="0"/>
                  <w:marBottom w:val="0"/>
                  <w:divBdr>
                    <w:top w:val="none" w:sz="0" w:space="0" w:color="auto"/>
                    <w:left w:val="none" w:sz="0" w:space="0" w:color="auto"/>
                    <w:bottom w:val="none" w:sz="0" w:space="0" w:color="auto"/>
                    <w:right w:val="none" w:sz="0" w:space="0" w:color="auto"/>
                  </w:divBdr>
                </w:div>
                <w:div w:id="119306382">
                  <w:marLeft w:val="640"/>
                  <w:marRight w:val="0"/>
                  <w:marTop w:val="0"/>
                  <w:marBottom w:val="0"/>
                  <w:divBdr>
                    <w:top w:val="none" w:sz="0" w:space="0" w:color="auto"/>
                    <w:left w:val="none" w:sz="0" w:space="0" w:color="auto"/>
                    <w:bottom w:val="none" w:sz="0" w:space="0" w:color="auto"/>
                    <w:right w:val="none" w:sz="0" w:space="0" w:color="auto"/>
                  </w:divBdr>
                </w:div>
                <w:div w:id="1399278508">
                  <w:marLeft w:val="640"/>
                  <w:marRight w:val="0"/>
                  <w:marTop w:val="0"/>
                  <w:marBottom w:val="0"/>
                  <w:divBdr>
                    <w:top w:val="none" w:sz="0" w:space="0" w:color="auto"/>
                    <w:left w:val="none" w:sz="0" w:space="0" w:color="auto"/>
                    <w:bottom w:val="none" w:sz="0" w:space="0" w:color="auto"/>
                    <w:right w:val="none" w:sz="0" w:space="0" w:color="auto"/>
                  </w:divBdr>
                </w:div>
                <w:div w:id="1796678596">
                  <w:marLeft w:val="640"/>
                  <w:marRight w:val="0"/>
                  <w:marTop w:val="0"/>
                  <w:marBottom w:val="0"/>
                  <w:divBdr>
                    <w:top w:val="none" w:sz="0" w:space="0" w:color="auto"/>
                    <w:left w:val="none" w:sz="0" w:space="0" w:color="auto"/>
                    <w:bottom w:val="none" w:sz="0" w:space="0" w:color="auto"/>
                    <w:right w:val="none" w:sz="0" w:space="0" w:color="auto"/>
                  </w:divBdr>
                </w:div>
                <w:div w:id="131947878">
                  <w:marLeft w:val="640"/>
                  <w:marRight w:val="0"/>
                  <w:marTop w:val="0"/>
                  <w:marBottom w:val="0"/>
                  <w:divBdr>
                    <w:top w:val="none" w:sz="0" w:space="0" w:color="auto"/>
                    <w:left w:val="none" w:sz="0" w:space="0" w:color="auto"/>
                    <w:bottom w:val="none" w:sz="0" w:space="0" w:color="auto"/>
                    <w:right w:val="none" w:sz="0" w:space="0" w:color="auto"/>
                  </w:divBdr>
                </w:div>
                <w:div w:id="97257698">
                  <w:marLeft w:val="640"/>
                  <w:marRight w:val="0"/>
                  <w:marTop w:val="0"/>
                  <w:marBottom w:val="0"/>
                  <w:divBdr>
                    <w:top w:val="none" w:sz="0" w:space="0" w:color="auto"/>
                    <w:left w:val="none" w:sz="0" w:space="0" w:color="auto"/>
                    <w:bottom w:val="none" w:sz="0" w:space="0" w:color="auto"/>
                    <w:right w:val="none" w:sz="0" w:space="0" w:color="auto"/>
                  </w:divBdr>
                </w:div>
                <w:div w:id="1232882539">
                  <w:marLeft w:val="640"/>
                  <w:marRight w:val="0"/>
                  <w:marTop w:val="0"/>
                  <w:marBottom w:val="0"/>
                  <w:divBdr>
                    <w:top w:val="none" w:sz="0" w:space="0" w:color="auto"/>
                    <w:left w:val="none" w:sz="0" w:space="0" w:color="auto"/>
                    <w:bottom w:val="none" w:sz="0" w:space="0" w:color="auto"/>
                    <w:right w:val="none" w:sz="0" w:space="0" w:color="auto"/>
                  </w:divBdr>
                </w:div>
                <w:div w:id="221523321">
                  <w:marLeft w:val="640"/>
                  <w:marRight w:val="0"/>
                  <w:marTop w:val="0"/>
                  <w:marBottom w:val="0"/>
                  <w:divBdr>
                    <w:top w:val="none" w:sz="0" w:space="0" w:color="auto"/>
                    <w:left w:val="none" w:sz="0" w:space="0" w:color="auto"/>
                    <w:bottom w:val="none" w:sz="0" w:space="0" w:color="auto"/>
                    <w:right w:val="none" w:sz="0" w:space="0" w:color="auto"/>
                  </w:divBdr>
                </w:div>
                <w:div w:id="723599237">
                  <w:marLeft w:val="640"/>
                  <w:marRight w:val="0"/>
                  <w:marTop w:val="0"/>
                  <w:marBottom w:val="0"/>
                  <w:divBdr>
                    <w:top w:val="none" w:sz="0" w:space="0" w:color="auto"/>
                    <w:left w:val="none" w:sz="0" w:space="0" w:color="auto"/>
                    <w:bottom w:val="none" w:sz="0" w:space="0" w:color="auto"/>
                    <w:right w:val="none" w:sz="0" w:space="0" w:color="auto"/>
                  </w:divBdr>
                </w:div>
                <w:div w:id="224611906">
                  <w:marLeft w:val="640"/>
                  <w:marRight w:val="0"/>
                  <w:marTop w:val="0"/>
                  <w:marBottom w:val="0"/>
                  <w:divBdr>
                    <w:top w:val="none" w:sz="0" w:space="0" w:color="auto"/>
                    <w:left w:val="none" w:sz="0" w:space="0" w:color="auto"/>
                    <w:bottom w:val="none" w:sz="0" w:space="0" w:color="auto"/>
                    <w:right w:val="none" w:sz="0" w:space="0" w:color="auto"/>
                  </w:divBdr>
                </w:div>
                <w:div w:id="580529457">
                  <w:marLeft w:val="640"/>
                  <w:marRight w:val="0"/>
                  <w:marTop w:val="0"/>
                  <w:marBottom w:val="0"/>
                  <w:divBdr>
                    <w:top w:val="none" w:sz="0" w:space="0" w:color="auto"/>
                    <w:left w:val="none" w:sz="0" w:space="0" w:color="auto"/>
                    <w:bottom w:val="none" w:sz="0" w:space="0" w:color="auto"/>
                    <w:right w:val="none" w:sz="0" w:space="0" w:color="auto"/>
                  </w:divBdr>
                </w:div>
                <w:div w:id="718093001">
                  <w:marLeft w:val="640"/>
                  <w:marRight w:val="0"/>
                  <w:marTop w:val="0"/>
                  <w:marBottom w:val="0"/>
                  <w:divBdr>
                    <w:top w:val="none" w:sz="0" w:space="0" w:color="auto"/>
                    <w:left w:val="none" w:sz="0" w:space="0" w:color="auto"/>
                    <w:bottom w:val="none" w:sz="0" w:space="0" w:color="auto"/>
                    <w:right w:val="none" w:sz="0" w:space="0" w:color="auto"/>
                  </w:divBdr>
                </w:div>
                <w:div w:id="1055350982">
                  <w:marLeft w:val="640"/>
                  <w:marRight w:val="0"/>
                  <w:marTop w:val="0"/>
                  <w:marBottom w:val="0"/>
                  <w:divBdr>
                    <w:top w:val="none" w:sz="0" w:space="0" w:color="auto"/>
                    <w:left w:val="none" w:sz="0" w:space="0" w:color="auto"/>
                    <w:bottom w:val="none" w:sz="0" w:space="0" w:color="auto"/>
                    <w:right w:val="none" w:sz="0" w:space="0" w:color="auto"/>
                  </w:divBdr>
                </w:div>
                <w:div w:id="1714648369">
                  <w:marLeft w:val="640"/>
                  <w:marRight w:val="0"/>
                  <w:marTop w:val="0"/>
                  <w:marBottom w:val="0"/>
                  <w:divBdr>
                    <w:top w:val="none" w:sz="0" w:space="0" w:color="auto"/>
                    <w:left w:val="none" w:sz="0" w:space="0" w:color="auto"/>
                    <w:bottom w:val="none" w:sz="0" w:space="0" w:color="auto"/>
                    <w:right w:val="none" w:sz="0" w:space="0" w:color="auto"/>
                  </w:divBdr>
                </w:div>
                <w:div w:id="1583683191">
                  <w:marLeft w:val="640"/>
                  <w:marRight w:val="0"/>
                  <w:marTop w:val="0"/>
                  <w:marBottom w:val="0"/>
                  <w:divBdr>
                    <w:top w:val="none" w:sz="0" w:space="0" w:color="auto"/>
                    <w:left w:val="none" w:sz="0" w:space="0" w:color="auto"/>
                    <w:bottom w:val="none" w:sz="0" w:space="0" w:color="auto"/>
                    <w:right w:val="none" w:sz="0" w:space="0" w:color="auto"/>
                  </w:divBdr>
                </w:div>
                <w:div w:id="380635933">
                  <w:marLeft w:val="640"/>
                  <w:marRight w:val="0"/>
                  <w:marTop w:val="0"/>
                  <w:marBottom w:val="0"/>
                  <w:divBdr>
                    <w:top w:val="none" w:sz="0" w:space="0" w:color="auto"/>
                    <w:left w:val="none" w:sz="0" w:space="0" w:color="auto"/>
                    <w:bottom w:val="none" w:sz="0" w:space="0" w:color="auto"/>
                    <w:right w:val="none" w:sz="0" w:space="0" w:color="auto"/>
                  </w:divBdr>
                </w:div>
                <w:div w:id="2093045024">
                  <w:marLeft w:val="640"/>
                  <w:marRight w:val="0"/>
                  <w:marTop w:val="0"/>
                  <w:marBottom w:val="0"/>
                  <w:divBdr>
                    <w:top w:val="none" w:sz="0" w:space="0" w:color="auto"/>
                    <w:left w:val="none" w:sz="0" w:space="0" w:color="auto"/>
                    <w:bottom w:val="none" w:sz="0" w:space="0" w:color="auto"/>
                    <w:right w:val="none" w:sz="0" w:space="0" w:color="auto"/>
                  </w:divBdr>
                </w:div>
                <w:div w:id="221869337">
                  <w:marLeft w:val="640"/>
                  <w:marRight w:val="0"/>
                  <w:marTop w:val="0"/>
                  <w:marBottom w:val="0"/>
                  <w:divBdr>
                    <w:top w:val="none" w:sz="0" w:space="0" w:color="auto"/>
                    <w:left w:val="none" w:sz="0" w:space="0" w:color="auto"/>
                    <w:bottom w:val="none" w:sz="0" w:space="0" w:color="auto"/>
                    <w:right w:val="none" w:sz="0" w:space="0" w:color="auto"/>
                  </w:divBdr>
                </w:div>
                <w:div w:id="1110007121">
                  <w:marLeft w:val="640"/>
                  <w:marRight w:val="0"/>
                  <w:marTop w:val="0"/>
                  <w:marBottom w:val="0"/>
                  <w:divBdr>
                    <w:top w:val="none" w:sz="0" w:space="0" w:color="auto"/>
                    <w:left w:val="none" w:sz="0" w:space="0" w:color="auto"/>
                    <w:bottom w:val="none" w:sz="0" w:space="0" w:color="auto"/>
                    <w:right w:val="none" w:sz="0" w:space="0" w:color="auto"/>
                  </w:divBdr>
                </w:div>
                <w:div w:id="1820225874">
                  <w:marLeft w:val="640"/>
                  <w:marRight w:val="0"/>
                  <w:marTop w:val="0"/>
                  <w:marBottom w:val="0"/>
                  <w:divBdr>
                    <w:top w:val="none" w:sz="0" w:space="0" w:color="auto"/>
                    <w:left w:val="none" w:sz="0" w:space="0" w:color="auto"/>
                    <w:bottom w:val="none" w:sz="0" w:space="0" w:color="auto"/>
                    <w:right w:val="none" w:sz="0" w:space="0" w:color="auto"/>
                  </w:divBdr>
                </w:div>
                <w:div w:id="1335306087">
                  <w:marLeft w:val="640"/>
                  <w:marRight w:val="0"/>
                  <w:marTop w:val="0"/>
                  <w:marBottom w:val="0"/>
                  <w:divBdr>
                    <w:top w:val="none" w:sz="0" w:space="0" w:color="auto"/>
                    <w:left w:val="none" w:sz="0" w:space="0" w:color="auto"/>
                    <w:bottom w:val="none" w:sz="0" w:space="0" w:color="auto"/>
                    <w:right w:val="none" w:sz="0" w:space="0" w:color="auto"/>
                  </w:divBdr>
                </w:div>
                <w:div w:id="407458657">
                  <w:marLeft w:val="640"/>
                  <w:marRight w:val="0"/>
                  <w:marTop w:val="0"/>
                  <w:marBottom w:val="0"/>
                  <w:divBdr>
                    <w:top w:val="none" w:sz="0" w:space="0" w:color="auto"/>
                    <w:left w:val="none" w:sz="0" w:space="0" w:color="auto"/>
                    <w:bottom w:val="none" w:sz="0" w:space="0" w:color="auto"/>
                    <w:right w:val="none" w:sz="0" w:space="0" w:color="auto"/>
                  </w:divBdr>
                </w:div>
                <w:div w:id="1045331691">
                  <w:marLeft w:val="640"/>
                  <w:marRight w:val="0"/>
                  <w:marTop w:val="0"/>
                  <w:marBottom w:val="0"/>
                  <w:divBdr>
                    <w:top w:val="none" w:sz="0" w:space="0" w:color="auto"/>
                    <w:left w:val="none" w:sz="0" w:space="0" w:color="auto"/>
                    <w:bottom w:val="none" w:sz="0" w:space="0" w:color="auto"/>
                    <w:right w:val="none" w:sz="0" w:space="0" w:color="auto"/>
                  </w:divBdr>
                </w:div>
                <w:div w:id="664943020">
                  <w:marLeft w:val="640"/>
                  <w:marRight w:val="0"/>
                  <w:marTop w:val="0"/>
                  <w:marBottom w:val="0"/>
                  <w:divBdr>
                    <w:top w:val="none" w:sz="0" w:space="0" w:color="auto"/>
                    <w:left w:val="none" w:sz="0" w:space="0" w:color="auto"/>
                    <w:bottom w:val="none" w:sz="0" w:space="0" w:color="auto"/>
                    <w:right w:val="none" w:sz="0" w:space="0" w:color="auto"/>
                  </w:divBdr>
                </w:div>
                <w:div w:id="2021658559">
                  <w:marLeft w:val="640"/>
                  <w:marRight w:val="0"/>
                  <w:marTop w:val="0"/>
                  <w:marBottom w:val="0"/>
                  <w:divBdr>
                    <w:top w:val="none" w:sz="0" w:space="0" w:color="auto"/>
                    <w:left w:val="none" w:sz="0" w:space="0" w:color="auto"/>
                    <w:bottom w:val="none" w:sz="0" w:space="0" w:color="auto"/>
                    <w:right w:val="none" w:sz="0" w:space="0" w:color="auto"/>
                  </w:divBdr>
                </w:div>
                <w:div w:id="686951962">
                  <w:marLeft w:val="640"/>
                  <w:marRight w:val="0"/>
                  <w:marTop w:val="0"/>
                  <w:marBottom w:val="0"/>
                  <w:divBdr>
                    <w:top w:val="none" w:sz="0" w:space="0" w:color="auto"/>
                    <w:left w:val="none" w:sz="0" w:space="0" w:color="auto"/>
                    <w:bottom w:val="none" w:sz="0" w:space="0" w:color="auto"/>
                    <w:right w:val="none" w:sz="0" w:space="0" w:color="auto"/>
                  </w:divBdr>
                </w:div>
                <w:div w:id="1042755407">
                  <w:marLeft w:val="640"/>
                  <w:marRight w:val="0"/>
                  <w:marTop w:val="0"/>
                  <w:marBottom w:val="0"/>
                  <w:divBdr>
                    <w:top w:val="none" w:sz="0" w:space="0" w:color="auto"/>
                    <w:left w:val="none" w:sz="0" w:space="0" w:color="auto"/>
                    <w:bottom w:val="none" w:sz="0" w:space="0" w:color="auto"/>
                    <w:right w:val="none" w:sz="0" w:space="0" w:color="auto"/>
                  </w:divBdr>
                </w:div>
                <w:div w:id="869957619">
                  <w:marLeft w:val="640"/>
                  <w:marRight w:val="0"/>
                  <w:marTop w:val="0"/>
                  <w:marBottom w:val="0"/>
                  <w:divBdr>
                    <w:top w:val="none" w:sz="0" w:space="0" w:color="auto"/>
                    <w:left w:val="none" w:sz="0" w:space="0" w:color="auto"/>
                    <w:bottom w:val="none" w:sz="0" w:space="0" w:color="auto"/>
                    <w:right w:val="none" w:sz="0" w:space="0" w:color="auto"/>
                  </w:divBdr>
                </w:div>
                <w:div w:id="1453287359">
                  <w:marLeft w:val="640"/>
                  <w:marRight w:val="0"/>
                  <w:marTop w:val="0"/>
                  <w:marBottom w:val="0"/>
                  <w:divBdr>
                    <w:top w:val="none" w:sz="0" w:space="0" w:color="auto"/>
                    <w:left w:val="none" w:sz="0" w:space="0" w:color="auto"/>
                    <w:bottom w:val="none" w:sz="0" w:space="0" w:color="auto"/>
                    <w:right w:val="none" w:sz="0" w:space="0" w:color="auto"/>
                  </w:divBdr>
                </w:div>
                <w:div w:id="1110853174">
                  <w:marLeft w:val="640"/>
                  <w:marRight w:val="0"/>
                  <w:marTop w:val="0"/>
                  <w:marBottom w:val="0"/>
                  <w:divBdr>
                    <w:top w:val="none" w:sz="0" w:space="0" w:color="auto"/>
                    <w:left w:val="none" w:sz="0" w:space="0" w:color="auto"/>
                    <w:bottom w:val="none" w:sz="0" w:space="0" w:color="auto"/>
                    <w:right w:val="none" w:sz="0" w:space="0" w:color="auto"/>
                  </w:divBdr>
                </w:div>
                <w:div w:id="575475722">
                  <w:marLeft w:val="640"/>
                  <w:marRight w:val="0"/>
                  <w:marTop w:val="0"/>
                  <w:marBottom w:val="0"/>
                  <w:divBdr>
                    <w:top w:val="none" w:sz="0" w:space="0" w:color="auto"/>
                    <w:left w:val="none" w:sz="0" w:space="0" w:color="auto"/>
                    <w:bottom w:val="none" w:sz="0" w:space="0" w:color="auto"/>
                    <w:right w:val="none" w:sz="0" w:space="0" w:color="auto"/>
                  </w:divBdr>
                </w:div>
                <w:div w:id="2106654893">
                  <w:marLeft w:val="640"/>
                  <w:marRight w:val="0"/>
                  <w:marTop w:val="0"/>
                  <w:marBottom w:val="0"/>
                  <w:divBdr>
                    <w:top w:val="none" w:sz="0" w:space="0" w:color="auto"/>
                    <w:left w:val="none" w:sz="0" w:space="0" w:color="auto"/>
                    <w:bottom w:val="none" w:sz="0" w:space="0" w:color="auto"/>
                    <w:right w:val="none" w:sz="0" w:space="0" w:color="auto"/>
                  </w:divBdr>
                </w:div>
                <w:div w:id="561409458">
                  <w:marLeft w:val="640"/>
                  <w:marRight w:val="0"/>
                  <w:marTop w:val="0"/>
                  <w:marBottom w:val="0"/>
                  <w:divBdr>
                    <w:top w:val="none" w:sz="0" w:space="0" w:color="auto"/>
                    <w:left w:val="none" w:sz="0" w:space="0" w:color="auto"/>
                    <w:bottom w:val="none" w:sz="0" w:space="0" w:color="auto"/>
                    <w:right w:val="none" w:sz="0" w:space="0" w:color="auto"/>
                  </w:divBdr>
                </w:div>
                <w:div w:id="1745293994">
                  <w:marLeft w:val="640"/>
                  <w:marRight w:val="0"/>
                  <w:marTop w:val="0"/>
                  <w:marBottom w:val="0"/>
                  <w:divBdr>
                    <w:top w:val="none" w:sz="0" w:space="0" w:color="auto"/>
                    <w:left w:val="none" w:sz="0" w:space="0" w:color="auto"/>
                    <w:bottom w:val="none" w:sz="0" w:space="0" w:color="auto"/>
                    <w:right w:val="none" w:sz="0" w:space="0" w:color="auto"/>
                  </w:divBdr>
                </w:div>
                <w:div w:id="140201019">
                  <w:marLeft w:val="640"/>
                  <w:marRight w:val="0"/>
                  <w:marTop w:val="0"/>
                  <w:marBottom w:val="0"/>
                  <w:divBdr>
                    <w:top w:val="none" w:sz="0" w:space="0" w:color="auto"/>
                    <w:left w:val="none" w:sz="0" w:space="0" w:color="auto"/>
                    <w:bottom w:val="none" w:sz="0" w:space="0" w:color="auto"/>
                    <w:right w:val="none" w:sz="0" w:space="0" w:color="auto"/>
                  </w:divBdr>
                </w:div>
                <w:div w:id="1762530376">
                  <w:marLeft w:val="640"/>
                  <w:marRight w:val="0"/>
                  <w:marTop w:val="0"/>
                  <w:marBottom w:val="0"/>
                  <w:divBdr>
                    <w:top w:val="none" w:sz="0" w:space="0" w:color="auto"/>
                    <w:left w:val="none" w:sz="0" w:space="0" w:color="auto"/>
                    <w:bottom w:val="none" w:sz="0" w:space="0" w:color="auto"/>
                    <w:right w:val="none" w:sz="0" w:space="0" w:color="auto"/>
                  </w:divBdr>
                </w:div>
                <w:div w:id="1197082135">
                  <w:marLeft w:val="640"/>
                  <w:marRight w:val="0"/>
                  <w:marTop w:val="0"/>
                  <w:marBottom w:val="0"/>
                  <w:divBdr>
                    <w:top w:val="none" w:sz="0" w:space="0" w:color="auto"/>
                    <w:left w:val="none" w:sz="0" w:space="0" w:color="auto"/>
                    <w:bottom w:val="none" w:sz="0" w:space="0" w:color="auto"/>
                    <w:right w:val="none" w:sz="0" w:space="0" w:color="auto"/>
                  </w:divBdr>
                </w:div>
                <w:div w:id="928469139">
                  <w:marLeft w:val="640"/>
                  <w:marRight w:val="0"/>
                  <w:marTop w:val="0"/>
                  <w:marBottom w:val="0"/>
                  <w:divBdr>
                    <w:top w:val="none" w:sz="0" w:space="0" w:color="auto"/>
                    <w:left w:val="none" w:sz="0" w:space="0" w:color="auto"/>
                    <w:bottom w:val="none" w:sz="0" w:space="0" w:color="auto"/>
                    <w:right w:val="none" w:sz="0" w:space="0" w:color="auto"/>
                  </w:divBdr>
                </w:div>
                <w:div w:id="1419129663">
                  <w:marLeft w:val="640"/>
                  <w:marRight w:val="0"/>
                  <w:marTop w:val="0"/>
                  <w:marBottom w:val="0"/>
                  <w:divBdr>
                    <w:top w:val="none" w:sz="0" w:space="0" w:color="auto"/>
                    <w:left w:val="none" w:sz="0" w:space="0" w:color="auto"/>
                    <w:bottom w:val="none" w:sz="0" w:space="0" w:color="auto"/>
                    <w:right w:val="none" w:sz="0" w:space="0" w:color="auto"/>
                  </w:divBdr>
                </w:div>
                <w:div w:id="104352873">
                  <w:marLeft w:val="640"/>
                  <w:marRight w:val="0"/>
                  <w:marTop w:val="0"/>
                  <w:marBottom w:val="0"/>
                  <w:divBdr>
                    <w:top w:val="none" w:sz="0" w:space="0" w:color="auto"/>
                    <w:left w:val="none" w:sz="0" w:space="0" w:color="auto"/>
                    <w:bottom w:val="none" w:sz="0" w:space="0" w:color="auto"/>
                    <w:right w:val="none" w:sz="0" w:space="0" w:color="auto"/>
                  </w:divBdr>
                </w:div>
                <w:div w:id="783813781">
                  <w:marLeft w:val="640"/>
                  <w:marRight w:val="0"/>
                  <w:marTop w:val="0"/>
                  <w:marBottom w:val="0"/>
                  <w:divBdr>
                    <w:top w:val="none" w:sz="0" w:space="0" w:color="auto"/>
                    <w:left w:val="none" w:sz="0" w:space="0" w:color="auto"/>
                    <w:bottom w:val="none" w:sz="0" w:space="0" w:color="auto"/>
                    <w:right w:val="none" w:sz="0" w:space="0" w:color="auto"/>
                  </w:divBdr>
                </w:div>
                <w:div w:id="1216889542">
                  <w:marLeft w:val="640"/>
                  <w:marRight w:val="0"/>
                  <w:marTop w:val="0"/>
                  <w:marBottom w:val="0"/>
                  <w:divBdr>
                    <w:top w:val="none" w:sz="0" w:space="0" w:color="auto"/>
                    <w:left w:val="none" w:sz="0" w:space="0" w:color="auto"/>
                    <w:bottom w:val="none" w:sz="0" w:space="0" w:color="auto"/>
                    <w:right w:val="none" w:sz="0" w:space="0" w:color="auto"/>
                  </w:divBdr>
                </w:div>
                <w:div w:id="1146245898">
                  <w:marLeft w:val="640"/>
                  <w:marRight w:val="0"/>
                  <w:marTop w:val="0"/>
                  <w:marBottom w:val="0"/>
                  <w:divBdr>
                    <w:top w:val="none" w:sz="0" w:space="0" w:color="auto"/>
                    <w:left w:val="none" w:sz="0" w:space="0" w:color="auto"/>
                    <w:bottom w:val="none" w:sz="0" w:space="0" w:color="auto"/>
                    <w:right w:val="none" w:sz="0" w:space="0" w:color="auto"/>
                  </w:divBdr>
                </w:div>
                <w:div w:id="1899245618">
                  <w:marLeft w:val="640"/>
                  <w:marRight w:val="0"/>
                  <w:marTop w:val="0"/>
                  <w:marBottom w:val="0"/>
                  <w:divBdr>
                    <w:top w:val="none" w:sz="0" w:space="0" w:color="auto"/>
                    <w:left w:val="none" w:sz="0" w:space="0" w:color="auto"/>
                    <w:bottom w:val="none" w:sz="0" w:space="0" w:color="auto"/>
                    <w:right w:val="none" w:sz="0" w:space="0" w:color="auto"/>
                  </w:divBdr>
                </w:div>
                <w:div w:id="2139830758">
                  <w:marLeft w:val="640"/>
                  <w:marRight w:val="0"/>
                  <w:marTop w:val="0"/>
                  <w:marBottom w:val="0"/>
                  <w:divBdr>
                    <w:top w:val="none" w:sz="0" w:space="0" w:color="auto"/>
                    <w:left w:val="none" w:sz="0" w:space="0" w:color="auto"/>
                    <w:bottom w:val="none" w:sz="0" w:space="0" w:color="auto"/>
                    <w:right w:val="none" w:sz="0" w:space="0" w:color="auto"/>
                  </w:divBdr>
                </w:div>
                <w:div w:id="1262029056">
                  <w:marLeft w:val="640"/>
                  <w:marRight w:val="0"/>
                  <w:marTop w:val="0"/>
                  <w:marBottom w:val="0"/>
                  <w:divBdr>
                    <w:top w:val="none" w:sz="0" w:space="0" w:color="auto"/>
                    <w:left w:val="none" w:sz="0" w:space="0" w:color="auto"/>
                    <w:bottom w:val="none" w:sz="0" w:space="0" w:color="auto"/>
                    <w:right w:val="none" w:sz="0" w:space="0" w:color="auto"/>
                  </w:divBdr>
                </w:div>
                <w:div w:id="297035984">
                  <w:marLeft w:val="640"/>
                  <w:marRight w:val="0"/>
                  <w:marTop w:val="0"/>
                  <w:marBottom w:val="0"/>
                  <w:divBdr>
                    <w:top w:val="none" w:sz="0" w:space="0" w:color="auto"/>
                    <w:left w:val="none" w:sz="0" w:space="0" w:color="auto"/>
                    <w:bottom w:val="none" w:sz="0" w:space="0" w:color="auto"/>
                    <w:right w:val="none" w:sz="0" w:space="0" w:color="auto"/>
                  </w:divBdr>
                </w:div>
                <w:div w:id="1474759854">
                  <w:marLeft w:val="640"/>
                  <w:marRight w:val="0"/>
                  <w:marTop w:val="0"/>
                  <w:marBottom w:val="0"/>
                  <w:divBdr>
                    <w:top w:val="none" w:sz="0" w:space="0" w:color="auto"/>
                    <w:left w:val="none" w:sz="0" w:space="0" w:color="auto"/>
                    <w:bottom w:val="none" w:sz="0" w:space="0" w:color="auto"/>
                    <w:right w:val="none" w:sz="0" w:space="0" w:color="auto"/>
                  </w:divBdr>
                </w:div>
                <w:div w:id="818155585">
                  <w:marLeft w:val="640"/>
                  <w:marRight w:val="0"/>
                  <w:marTop w:val="0"/>
                  <w:marBottom w:val="0"/>
                  <w:divBdr>
                    <w:top w:val="none" w:sz="0" w:space="0" w:color="auto"/>
                    <w:left w:val="none" w:sz="0" w:space="0" w:color="auto"/>
                    <w:bottom w:val="none" w:sz="0" w:space="0" w:color="auto"/>
                    <w:right w:val="none" w:sz="0" w:space="0" w:color="auto"/>
                  </w:divBdr>
                </w:div>
                <w:div w:id="1948927880">
                  <w:marLeft w:val="640"/>
                  <w:marRight w:val="0"/>
                  <w:marTop w:val="0"/>
                  <w:marBottom w:val="0"/>
                  <w:divBdr>
                    <w:top w:val="none" w:sz="0" w:space="0" w:color="auto"/>
                    <w:left w:val="none" w:sz="0" w:space="0" w:color="auto"/>
                    <w:bottom w:val="none" w:sz="0" w:space="0" w:color="auto"/>
                    <w:right w:val="none" w:sz="0" w:space="0" w:color="auto"/>
                  </w:divBdr>
                </w:div>
                <w:div w:id="1425951109">
                  <w:marLeft w:val="640"/>
                  <w:marRight w:val="0"/>
                  <w:marTop w:val="0"/>
                  <w:marBottom w:val="0"/>
                  <w:divBdr>
                    <w:top w:val="none" w:sz="0" w:space="0" w:color="auto"/>
                    <w:left w:val="none" w:sz="0" w:space="0" w:color="auto"/>
                    <w:bottom w:val="none" w:sz="0" w:space="0" w:color="auto"/>
                    <w:right w:val="none" w:sz="0" w:space="0" w:color="auto"/>
                  </w:divBdr>
                </w:div>
                <w:div w:id="889809680">
                  <w:marLeft w:val="640"/>
                  <w:marRight w:val="0"/>
                  <w:marTop w:val="0"/>
                  <w:marBottom w:val="0"/>
                  <w:divBdr>
                    <w:top w:val="none" w:sz="0" w:space="0" w:color="auto"/>
                    <w:left w:val="none" w:sz="0" w:space="0" w:color="auto"/>
                    <w:bottom w:val="none" w:sz="0" w:space="0" w:color="auto"/>
                    <w:right w:val="none" w:sz="0" w:space="0" w:color="auto"/>
                  </w:divBdr>
                </w:div>
              </w:divsChild>
            </w:div>
            <w:div w:id="1312294095">
              <w:marLeft w:val="0"/>
              <w:marRight w:val="0"/>
              <w:marTop w:val="0"/>
              <w:marBottom w:val="0"/>
              <w:divBdr>
                <w:top w:val="none" w:sz="0" w:space="0" w:color="auto"/>
                <w:left w:val="none" w:sz="0" w:space="0" w:color="auto"/>
                <w:bottom w:val="none" w:sz="0" w:space="0" w:color="auto"/>
                <w:right w:val="none" w:sz="0" w:space="0" w:color="auto"/>
              </w:divBdr>
              <w:divsChild>
                <w:div w:id="1287657006">
                  <w:marLeft w:val="640"/>
                  <w:marRight w:val="0"/>
                  <w:marTop w:val="0"/>
                  <w:marBottom w:val="0"/>
                  <w:divBdr>
                    <w:top w:val="none" w:sz="0" w:space="0" w:color="auto"/>
                    <w:left w:val="none" w:sz="0" w:space="0" w:color="auto"/>
                    <w:bottom w:val="none" w:sz="0" w:space="0" w:color="auto"/>
                    <w:right w:val="none" w:sz="0" w:space="0" w:color="auto"/>
                  </w:divBdr>
                </w:div>
                <w:div w:id="1220170436">
                  <w:marLeft w:val="640"/>
                  <w:marRight w:val="0"/>
                  <w:marTop w:val="0"/>
                  <w:marBottom w:val="0"/>
                  <w:divBdr>
                    <w:top w:val="none" w:sz="0" w:space="0" w:color="auto"/>
                    <w:left w:val="none" w:sz="0" w:space="0" w:color="auto"/>
                    <w:bottom w:val="none" w:sz="0" w:space="0" w:color="auto"/>
                    <w:right w:val="none" w:sz="0" w:space="0" w:color="auto"/>
                  </w:divBdr>
                </w:div>
                <w:div w:id="1332682869">
                  <w:marLeft w:val="640"/>
                  <w:marRight w:val="0"/>
                  <w:marTop w:val="0"/>
                  <w:marBottom w:val="0"/>
                  <w:divBdr>
                    <w:top w:val="none" w:sz="0" w:space="0" w:color="auto"/>
                    <w:left w:val="none" w:sz="0" w:space="0" w:color="auto"/>
                    <w:bottom w:val="none" w:sz="0" w:space="0" w:color="auto"/>
                    <w:right w:val="none" w:sz="0" w:space="0" w:color="auto"/>
                  </w:divBdr>
                </w:div>
                <w:div w:id="1640303080">
                  <w:marLeft w:val="640"/>
                  <w:marRight w:val="0"/>
                  <w:marTop w:val="0"/>
                  <w:marBottom w:val="0"/>
                  <w:divBdr>
                    <w:top w:val="none" w:sz="0" w:space="0" w:color="auto"/>
                    <w:left w:val="none" w:sz="0" w:space="0" w:color="auto"/>
                    <w:bottom w:val="none" w:sz="0" w:space="0" w:color="auto"/>
                    <w:right w:val="none" w:sz="0" w:space="0" w:color="auto"/>
                  </w:divBdr>
                </w:div>
                <w:div w:id="271009993">
                  <w:marLeft w:val="640"/>
                  <w:marRight w:val="0"/>
                  <w:marTop w:val="0"/>
                  <w:marBottom w:val="0"/>
                  <w:divBdr>
                    <w:top w:val="none" w:sz="0" w:space="0" w:color="auto"/>
                    <w:left w:val="none" w:sz="0" w:space="0" w:color="auto"/>
                    <w:bottom w:val="none" w:sz="0" w:space="0" w:color="auto"/>
                    <w:right w:val="none" w:sz="0" w:space="0" w:color="auto"/>
                  </w:divBdr>
                </w:div>
                <w:div w:id="661859463">
                  <w:marLeft w:val="640"/>
                  <w:marRight w:val="0"/>
                  <w:marTop w:val="0"/>
                  <w:marBottom w:val="0"/>
                  <w:divBdr>
                    <w:top w:val="none" w:sz="0" w:space="0" w:color="auto"/>
                    <w:left w:val="none" w:sz="0" w:space="0" w:color="auto"/>
                    <w:bottom w:val="none" w:sz="0" w:space="0" w:color="auto"/>
                    <w:right w:val="none" w:sz="0" w:space="0" w:color="auto"/>
                  </w:divBdr>
                </w:div>
                <w:div w:id="543643131">
                  <w:marLeft w:val="640"/>
                  <w:marRight w:val="0"/>
                  <w:marTop w:val="0"/>
                  <w:marBottom w:val="0"/>
                  <w:divBdr>
                    <w:top w:val="none" w:sz="0" w:space="0" w:color="auto"/>
                    <w:left w:val="none" w:sz="0" w:space="0" w:color="auto"/>
                    <w:bottom w:val="none" w:sz="0" w:space="0" w:color="auto"/>
                    <w:right w:val="none" w:sz="0" w:space="0" w:color="auto"/>
                  </w:divBdr>
                </w:div>
                <w:div w:id="1944535963">
                  <w:marLeft w:val="640"/>
                  <w:marRight w:val="0"/>
                  <w:marTop w:val="0"/>
                  <w:marBottom w:val="0"/>
                  <w:divBdr>
                    <w:top w:val="none" w:sz="0" w:space="0" w:color="auto"/>
                    <w:left w:val="none" w:sz="0" w:space="0" w:color="auto"/>
                    <w:bottom w:val="none" w:sz="0" w:space="0" w:color="auto"/>
                    <w:right w:val="none" w:sz="0" w:space="0" w:color="auto"/>
                  </w:divBdr>
                </w:div>
                <w:div w:id="1166020065">
                  <w:marLeft w:val="640"/>
                  <w:marRight w:val="0"/>
                  <w:marTop w:val="0"/>
                  <w:marBottom w:val="0"/>
                  <w:divBdr>
                    <w:top w:val="none" w:sz="0" w:space="0" w:color="auto"/>
                    <w:left w:val="none" w:sz="0" w:space="0" w:color="auto"/>
                    <w:bottom w:val="none" w:sz="0" w:space="0" w:color="auto"/>
                    <w:right w:val="none" w:sz="0" w:space="0" w:color="auto"/>
                  </w:divBdr>
                </w:div>
                <w:div w:id="687099420">
                  <w:marLeft w:val="640"/>
                  <w:marRight w:val="0"/>
                  <w:marTop w:val="0"/>
                  <w:marBottom w:val="0"/>
                  <w:divBdr>
                    <w:top w:val="none" w:sz="0" w:space="0" w:color="auto"/>
                    <w:left w:val="none" w:sz="0" w:space="0" w:color="auto"/>
                    <w:bottom w:val="none" w:sz="0" w:space="0" w:color="auto"/>
                    <w:right w:val="none" w:sz="0" w:space="0" w:color="auto"/>
                  </w:divBdr>
                </w:div>
                <w:div w:id="89007942">
                  <w:marLeft w:val="640"/>
                  <w:marRight w:val="0"/>
                  <w:marTop w:val="0"/>
                  <w:marBottom w:val="0"/>
                  <w:divBdr>
                    <w:top w:val="none" w:sz="0" w:space="0" w:color="auto"/>
                    <w:left w:val="none" w:sz="0" w:space="0" w:color="auto"/>
                    <w:bottom w:val="none" w:sz="0" w:space="0" w:color="auto"/>
                    <w:right w:val="none" w:sz="0" w:space="0" w:color="auto"/>
                  </w:divBdr>
                </w:div>
                <w:div w:id="684282943">
                  <w:marLeft w:val="640"/>
                  <w:marRight w:val="0"/>
                  <w:marTop w:val="0"/>
                  <w:marBottom w:val="0"/>
                  <w:divBdr>
                    <w:top w:val="none" w:sz="0" w:space="0" w:color="auto"/>
                    <w:left w:val="none" w:sz="0" w:space="0" w:color="auto"/>
                    <w:bottom w:val="none" w:sz="0" w:space="0" w:color="auto"/>
                    <w:right w:val="none" w:sz="0" w:space="0" w:color="auto"/>
                  </w:divBdr>
                </w:div>
                <w:div w:id="190800917">
                  <w:marLeft w:val="640"/>
                  <w:marRight w:val="0"/>
                  <w:marTop w:val="0"/>
                  <w:marBottom w:val="0"/>
                  <w:divBdr>
                    <w:top w:val="none" w:sz="0" w:space="0" w:color="auto"/>
                    <w:left w:val="none" w:sz="0" w:space="0" w:color="auto"/>
                    <w:bottom w:val="none" w:sz="0" w:space="0" w:color="auto"/>
                    <w:right w:val="none" w:sz="0" w:space="0" w:color="auto"/>
                  </w:divBdr>
                </w:div>
                <w:div w:id="2087066079">
                  <w:marLeft w:val="640"/>
                  <w:marRight w:val="0"/>
                  <w:marTop w:val="0"/>
                  <w:marBottom w:val="0"/>
                  <w:divBdr>
                    <w:top w:val="none" w:sz="0" w:space="0" w:color="auto"/>
                    <w:left w:val="none" w:sz="0" w:space="0" w:color="auto"/>
                    <w:bottom w:val="none" w:sz="0" w:space="0" w:color="auto"/>
                    <w:right w:val="none" w:sz="0" w:space="0" w:color="auto"/>
                  </w:divBdr>
                </w:div>
                <w:div w:id="1173032937">
                  <w:marLeft w:val="640"/>
                  <w:marRight w:val="0"/>
                  <w:marTop w:val="0"/>
                  <w:marBottom w:val="0"/>
                  <w:divBdr>
                    <w:top w:val="none" w:sz="0" w:space="0" w:color="auto"/>
                    <w:left w:val="none" w:sz="0" w:space="0" w:color="auto"/>
                    <w:bottom w:val="none" w:sz="0" w:space="0" w:color="auto"/>
                    <w:right w:val="none" w:sz="0" w:space="0" w:color="auto"/>
                  </w:divBdr>
                </w:div>
                <w:div w:id="1327787980">
                  <w:marLeft w:val="640"/>
                  <w:marRight w:val="0"/>
                  <w:marTop w:val="0"/>
                  <w:marBottom w:val="0"/>
                  <w:divBdr>
                    <w:top w:val="none" w:sz="0" w:space="0" w:color="auto"/>
                    <w:left w:val="none" w:sz="0" w:space="0" w:color="auto"/>
                    <w:bottom w:val="none" w:sz="0" w:space="0" w:color="auto"/>
                    <w:right w:val="none" w:sz="0" w:space="0" w:color="auto"/>
                  </w:divBdr>
                </w:div>
                <w:div w:id="793984278">
                  <w:marLeft w:val="640"/>
                  <w:marRight w:val="0"/>
                  <w:marTop w:val="0"/>
                  <w:marBottom w:val="0"/>
                  <w:divBdr>
                    <w:top w:val="none" w:sz="0" w:space="0" w:color="auto"/>
                    <w:left w:val="none" w:sz="0" w:space="0" w:color="auto"/>
                    <w:bottom w:val="none" w:sz="0" w:space="0" w:color="auto"/>
                    <w:right w:val="none" w:sz="0" w:space="0" w:color="auto"/>
                  </w:divBdr>
                </w:div>
                <w:div w:id="1243485350">
                  <w:marLeft w:val="640"/>
                  <w:marRight w:val="0"/>
                  <w:marTop w:val="0"/>
                  <w:marBottom w:val="0"/>
                  <w:divBdr>
                    <w:top w:val="none" w:sz="0" w:space="0" w:color="auto"/>
                    <w:left w:val="none" w:sz="0" w:space="0" w:color="auto"/>
                    <w:bottom w:val="none" w:sz="0" w:space="0" w:color="auto"/>
                    <w:right w:val="none" w:sz="0" w:space="0" w:color="auto"/>
                  </w:divBdr>
                </w:div>
                <w:div w:id="574584724">
                  <w:marLeft w:val="640"/>
                  <w:marRight w:val="0"/>
                  <w:marTop w:val="0"/>
                  <w:marBottom w:val="0"/>
                  <w:divBdr>
                    <w:top w:val="none" w:sz="0" w:space="0" w:color="auto"/>
                    <w:left w:val="none" w:sz="0" w:space="0" w:color="auto"/>
                    <w:bottom w:val="none" w:sz="0" w:space="0" w:color="auto"/>
                    <w:right w:val="none" w:sz="0" w:space="0" w:color="auto"/>
                  </w:divBdr>
                </w:div>
                <w:div w:id="1555461443">
                  <w:marLeft w:val="640"/>
                  <w:marRight w:val="0"/>
                  <w:marTop w:val="0"/>
                  <w:marBottom w:val="0"/>
                  <w:divBdr>
                    <w:top w:val="none" w:sz="0" w:space="0" w:color="auto"/>
                    <w:left w:val="none" w:sz="0" w:space="0" w:color="auto"/>
                    <w:bottom w:val="none" w:sz="0" w:space="0" w:color="auto"/>
                    <w:right w:val="none" w:sz="0" w:space="0" w:color="auto"/>
                  </w:divBdr>
                </w:div>
                <w:div w:id="1120104438">
                  <w:marLeft w:val="640"/>
                  <w:marRight w:val="0"/>
                  <w:marTop w:val="0"/>
                  <w:marBottom w:val="0"/>
                  <w:divBdr>
                    <w:top w:val="none" w:sz="0" w:space="0" w:color="auto"/>
                    <w:left w:val="none" w:sz="0" w:space="0" w:color="auto"/>
                    <w:bottom w:val="none" w:sz="0" w:space="0" w:color="auto"/>
                    <w:right w:val="none" w:sz="0" w:space="0" w:color="auto"/>
                  </w:divBdr>
                </w:div>
                <w:div w:id="893850397">
                  <w:marLeft w:val="640"/>
                  <w:marRight w:val="0"/>
                  <w:marTop w:val="0"/>
                  <w:marBottom w:val="0"/>
                  <w:divBdr>
                    <w:top w:val="none" w:sz="0" w:space="0" w:color="auto"/>
                    <w:left w:val="none" w:sz="0" w:space="0" w:color="auto"/>
                    <w:bottom w:val="none" w:sz="0" w:space="0" w:color="auto"/>
                    <w:right w:val="none" w:sz="0" w:space="0" w:color="auto"/>
                  </w:divBdr>
                </w:div>
                <w:div w:id="1649673236">
                  <w:marLeft w:val="640"/>
                  <w:marRight w:val="0"/>
                  <w:marTop w:val="0"/>
                  <w:marBottom w:val="0"/>
                  <w:divBdr>
                    <w:top w:val="none" w:sz="0" w:space="0" w:color="auto"/>
                    <w:left w:val="none" w:sz="0" w:space="0" w:color="auto"/>
                    <w:bottom w:val="none" w:sz="0" w:space="0" w:color="auto"/>
                    <w:right w:val="none" w:sz="0" w:space="0" w:color="auto"/>
                  </w:divBdr>
                </w:div>
                <w:div w:id="1618097743">
                  <w:marLeft w:val="640"/>
                  <w:marRight w:val="0"/>
                  <w:marTop w:val="0"/>
                  <w:marBottom w:val="0"/>
                  <w:divBdr>
                    <w:top w:val="none" w:sz="0" w:space="0" w:color="auto"/>
                    <w:left w:val="none" w:sz="0" w:space="0" w:color="auto"/>
                    <w:bottom w:val="none" w:sz="0" w:space="0" w:color="auto"/>
                    <w:right w:val="none" w:sz="0" w:space="0" w:color="auto"/>
                  </w:divBdr>
                </w:div>
                <w:div w:id="472718815">
                  <w:marLeft w:val="640"/>
                  <w:marRight w:val="0"/>
                  <w:marTop w:val="0"/>
                  <w:marBottom w:val="0"/>
                  <w:divBdr>
                    <w:top w:val="none" w:sz="0" w:space="0" w:color="auto"/>
                    <w:left w:val="none" w:sz="0" w:space="0" w:color="auto"/>
                    <w:bottom w:val="none" w:sz="0" w:space="0" w:color="auto"/>
                    <w:right w:val="none" w:sz="0" w:space="0" w:color="auto"/>
                  </w:divBdr>
                </w:div>
                <w:div w:id="903301327">
                  <w:marLeft w:val="640"/>
                  <w:marRight w:val="0"/>
                  <w:marTop w:val="0"/>
                  <w:marBottom w:val="0"/>
                  <w:divBdr>
                    <w:top w:val="none" w:sz="0" w:space="0" w:color="auto"/>
                    <w:left w:val="none" w:sz="0" w:space="0" w:color="auto"/>
                    <w:bottom w:val="none" w:sz="0" w:space="0" w:color="auto"/>
                    <w:right w:val="none" w:sz="0" w:space="0" w:color="auto"/>
                  </w:divBdr>
                </w:div>
                <w:div w:id="1219317390">
                  <w:marLeft w:val="640"/>
                  <w:marRight w:val="0"/>
                  <w:marTop w:val="0"/>
                  <w:marBottom w:val="0"/>
                  <w:divBdr>
                    <w:top w:val="none" w:sz="0" w:space="0" w:color="auto"/>
                    <w:left w:val="none" w:sz="0" w:space="0" w:color="auto"/>
                    <w:bottom w:val="none" w:sz="0" w:space="0" w:color="auto"/>
                    <w:right w:val="none" w:sz="0" w:space="0" w:color="auto"/>
                  </w:divBdr>
                </w:div>
                <w:div w:id="713312828">
                  <w:marLeft w:val="640"/>
                  <w:marRight w:val="0"/>
                  <w:marTop w:val="0"/>
                  <w:marBottom w:val="0"/>
                  <w:divBdr>
                    <w:top w:val="none" w:sz="0" w:space="0" w:color="auto"/>
                    <w:left w:val="none" w:sz="0" w:space="0" w:color="auto"/>
                    <w:bottom w:val="none" w:sz="0" w:space="0" w:color="auto"/>
                    <w:right w:val="none" w:sz="0" w:space="0" w:color="auto"/>
                  </w:divBdr>
                </w:div>
                <w:div w:id="816920409">
                  <w:marLeft w:val="640"/>
                  <w:marRight w:val="0"/>
                  <w:marTop w:val="0"/>
                  <w:marBottom w:val="0"/>
                  <w:divBdr>
                    <w:top w:val="none" w:sz="0" w:space="0" w:color="auto"/>
                    <w:left w:val="none" w:sz="0" w:space="0" w:color="auto"/>
                    <w:bottom w:val="none" w:sz="0" w:space="0" w:color="auto"/>
                    <w:right w:val="none" w:sz="0" w:space="0" w:color="auto"/>
                  </w:divBdr>
                </w:div>
                <w:div w:id="452793122">
                  <w:marLeft w:val="640"/>
                  <w:marRight w:val="0"/>
                  <w:marTop w:val="0"/>
                  <w:marBottom w:val="0"/>
                  <w:divBdr>
                    <w:top w:val="none" w:sz="0" w:space="0" w:color="auto"/>
                    <w:left w:val="none" w:sz="0" w:space="0" w:color="auto"/>
                    <w:bottom w:val="none" w:sz="0" w:space="0" w:color="auto"/>
                    <w:right w:val="none" w:sz="0" w:space="0" w:color="auto"/>
                  </w:divBdr>
                </w:div>
                <w:div w:id="106630213">
                  <w:marLeft w:val="640"/>
                  <w:marRight w:val="0"/>
                  <w:marTop w:val="0"/>
                  <w:marBottom w:val="0"/>
                  <w:divBdr>
                    <w:top w:val="none" w:sz="0" w:space="0" w:color="auto"/>
                    <w:left w:val="none" w:sz="0" w:space="0" w:color="auto"/>
                    <w:bottom w:val="none" w:sz="0" w:space="0" w:color="auto"/>
                    <w:right w:val="none" w:sz="0" w:space="0" w:color="auto"/>
                  </w:divBdr>
                </w:div>
                <w:div w:id="1912503115">
                  <w:marLeft w:val="640"/>
                  <w:marRight w:val="0"/>
                  <w:marTop w:val="0"/>
                  <w:marBottom w:val="0"/>
                  <w:divBdr>
                    <w:top w:val="none" w:sz="0" w:space="0" w:color="auto"/>
                    <w:left w:val="none" w:sz="0" w:space="0" w:color="auto"/>
                    <w:bottom w:val="none" w:sz="0" w:space="0" w:color="auto"/>
                    <w:right w:val="none" w:sz="0" w:space="0" w:color="auto"/>
                  </w:divBdr>
                </w:div>
                <w:div w:id="297340004">
                  <w:marLeft w:val="640"/>
                  <w:marRight w:val="0"/>
                  <w:marTop w:val="0"/>
                  <w:marBottom w:val="0"/>
                  <w:divBdr>
                    <w:top w:val="none" w:sz="0" w:space="0" w:color="auto"/>
                    <w:left w:val="none" w:sz="0" w:space="0" w:color="auto"/>
                    <w:bottom w:val="none" w:sz="0" w:space="0" w:color="auto"/>
                    <w:right w:val="none" w:sz="0" w:space="0" w:color="auto"/>
                  </w:divBdr>
                </w:div>
                <w:div w:id="1767917538">
                  <w:marLeft w:val="640"/>
                  <w:marRight w:val="0"/>
                  <w:marTop w:val="0"/>
                  <w:marBottom w:val="0"/>
                  <w:divBdr>
                    <w:top w:val="none" w:sz="0" w:space="0" w:color="auto"/>
                    <w:left w:val="none" w:sz="0" w:space="0" w:color="auto"/>
                    <w:bottom w:val="none" w:sz="0" w:space="0" w:color="auto"/>
                    <w:right w:val="none" w:sz="0" w:space="0" w:color="auto"/>
                  </w:divBdr>
                </w:div>
                <w:div w:id="134568789">
                  <w:marLeft w:val="640"/>
                  <w:marRight w:val="0"/>
                  <w:marTop w:val="0"/>
                  <w:marBottom w:val="0"/>
                  <w:divBdr>
                    <w:top w:val="none" w:sz="0" w:space="0" w:color="auto"/>
                    <w:left w:val="none" w:sz="0" w:space="0" w:color="auto"/>
                    <w:bottom w:val="none" w:sz="0" w:space="0" w:color="auto"/>
                    <w:right w:val="none" w:sz="0" w:space="0" w:color="auto"/>
                  </w:divBdr>
                </w:div>
                <w:div w:id="1053504640">
                  <w:marLeft w:val="640"/>
                  <w:marRight w:val="0"/>
                  <w:marTop w:val="0"/>
                  <w:marBottom w:val="0"/>
                  <w:divBdr>
                    <w:top w:val="none" w:sz="0" w:space="0" w:color="auto"/>
                    <w:left w:val="none" w:sz="0" w:space="0" w:color="auto"/>
                    <w:bottom w:val="none" w:sz="0" w:space="0" w:color="auto"/>
                    <w:right w:val="none" w:sz="0" w:space="0" w:color="auto"/>
                  </w:divBdr>
                </w:div>
                <w:div w:id="496650002">
                  <w:marLeft w:val="640"/>
                  <w:marRight w:val="0"/>
                  <w:marTop w:val="0"/>
                  <w:marBottom w:val="0"/>
                  <w:divBdr>
                    <w:top w:val="none" w:sz="0" w:space="0" w:color="auto"/>
                    <w:left w:val="none" w:sz="0" w:space="0" w:color="auto"/>
                    <w:bottom w:val="none" w:sz="0" w:space="0" w:color="auto"/>
                    <w:right w:val="none" w:sz="0" w:space="0" w:color="auto"/>
                  </w:divBdr>
                </w:div>
                <w:div w:id="1864786770">
                  <w:marLeft w:val="640"/>
                  <w:marRight w:val="0"/>
                  <w:marTop w:val="0"/>
                  <w:marBottom w:val="0"/>
                  <w:divBdr>
                    <w:top w:val="none" w:sz="0" w:space="0" w:color="auto"/>
                    <w:left w:val="none" w:sz="0" w:space="0" w:color="auto"/>
                    <w:bottom w:val="none" w:sz="0" w:space="0" w:color="auto"/>
                    <w:right w:val="none" w:sz="0" w:space="0" w:color="auto"/>
                  </w:divBdr>
                </w:div>
                <w:div w:id="86734849">
                  <w:marLeft w:val="640"/>
                  <w:marRight w:val="0"/>
                  <w:marTop w:val="0"/>
                  <w:marBottom w:val="0"/>
                  <w:divBdr>
                    <w:top w:val="none" w:sz="0" w:space="0" w:color="auto"/>
                    <w:left w:val="none" w:sz="0" w:space="0" w:color="auto"/>
                    <w:bottom w:val="none" w:sz="0" w:space="0" w:color="auto"/>
                    <w:right w:val="none" w:sz="0" w:space="0" w:color="auto"/>
                  </w:divBdr>
                </w:div>
                <w:div w:id="874804288">
                  <w:marLeft w:val="640"/>
                  <w:marRight w:val="0"/>
                  <w:marTop w:val="0"/>
                  <w:marBottom w:val="0"/>
                  <w:divBdr>
                    <w:top w:val="none" w:sz="0" w:space="0" w:color="auto"/>
                    <w:left w:val="none" w:sz="0" w:space="0" w:color="auto"/>
                    <w:bottom w:val="none" w:sz="0" w:space="0" w:color="auto"/>
                    <w:right w:val="none" w:sz="0" w:space="0" w:color="auto"/>
                  </w:divBdr>
                </w:div>
                <w:div w:id="1985966380">
                  <w:marLeft w:val="640"/>
                  <w:marRight w:val="0"/>
                  <w:marTop w:val="0"/>
                  <w:marBottom w:val="0"/>
                  <w:divBdr>
                    <w:top w:val="none" w:sz="0" w:space="0" w:color="auto"/>
                    <w:left w:val="none" w:sz="0" w:space="0" w:color="auto"/>
                    <w:bottom w:val="none" w:sz="0" w:space="0" w:color="auto"/>
                    <w:right w:val="none" w:sz="0" w:space="0" w:color="auto"/>
                  </w:divBdr>
                </w:div>
                <w:div w:id="1054427331">
                  <w:marLeft w:val="640"/>
                  <w:marRight w:val="0"/>
                  <w:marTop w:val="0"/>
                  <w:marBottom w:val="0"/>
                  <w:divBdr>
                    <w:top w:val="none" w:sz="0" w:space="0" w:color="auto"/>
                    <w:left w:val="none" w:sz="0" w:space="0" w:color="auto"/>
                    <w:bottom w:val="none" w:sz="0" w:space="0" w:color="auto"/>
                    <w:right w:val="none" w:sz="0" w:space="0" w:color="auto"/>
                  </w:divBdr>
                </w:div>
                <w:div w:id="235944931">
                  <w:marLeft w:val="640"/>
                  <w:marRight w:val="0"/>
                  <w:marTop w:val="0"/>
                  <w:marBottom w:val="0"/>
                  <w:divBdr>
                    <w:top w:val="none" w:sz="0" w:space="0" w:color="auto"/>
                    <w:left w:val="none" w:sz="0" w:space="0" w:color="auto"/>
                    <w:bottom w:val="none" w:sz="0" w:space="0" w:color="auto"/>
                    <w:right w:val="none" w:sz="0" w:space="0" w:color="auto"/>
                  </w:divBdr>
                </w:div>
                <w:div w:id="525601823">
                  <w:marLeft w:val="640"/>
                  <w:marRight w:val="0"/>
                  <w:marTop w:val="0"/>
                  <w:marBottom w:val="0"/>
                  <w:divBdr>
                    <w:top w:val="none" w:sz="0" w:space="0" w:color="auto"/>
                    <w:left w:val="none" w:sz="0" w:space="0" w:color="auto"/>
                    <w:bottom w:val="none" w:sz="0" w:space="0" w:color="auto"/>
                    <w:right w:val="none" w:sz="0" w:space="0" w:color="auto"/>
                  </w:divBdr>
                </w:div>
                <w:div w:id="51269620">
                  <w:marLeft w:val="640"/>
                  <w:marRight w:val="0"/>
                  <w:marTop w:val="0"/>
                  <w:marBottom w:val="0"/>
                  <w:divBdr>
                    <w:top w:val="none" w:sz="0" w:space="0" w:color="auto"/>
                    <w:left w:val="none" w:sz="0" w:space="0" w:color="auto"/>
                    <w:bottom w:val="none" w:sz="0" w:space="0" w:color="auto"/>
                    <w:right w:val="none" w:sz="0" w:space="0" w:color="auto"/>
                  </w:divBdr>
                </w:div>
                <w:div w:id="1268541125">
                  <w:marLeft w:val="640"/>
                  <w:marRight w:val="0"/>
                  <w:marTop w:val="0"/>
                  <w:marBottom w:val="0"/>
                  <w:divBdr>
                    <w:top w:val="none" w:sz="0" w:space="0" w:color="auto"/>
                    <w:left w:val="none" w:sz="0" w:space="0" w:color="auto"/>
                    <w:bottom w:val="none" w:sz="0" w:space="0" w:color="auto"/>
                    <w:right w:val="none" w:sz="0" w:space="0" w:color="auto"/>
                  </w:divBdr>
                </w:div>
                <w:div w:id="1914850011">
                  <w:marLeft w:val="640"/>
                  <w:marRight w:val="0"/>
                  <w:marTop w:val="0"/>
                  <w:marBottom w:val="0"/>
                  <w:divBdr>
                    <w:top w:val="none" w:sz="0" w:space="0" w:color="auto"/>
                    <w:left w:val="none" w:sz="0" w:space="0" w:color="auto"/>
                    <w:bottom w:val="none" w:sz="0" w:space="0" w:color="auto"/>
                    <w:right w:val="none" w:sz="0" w:space="0" w:color="auto"/>
                  </w:divBdr>
                </w:div>
                <w:div w:id="1639071255">
                  <w:marLeft w:val="640"/>
                  <w:marRight w:val="0"/>
                  <w:marTop w:val="0"/>
                  <w:marBottom w:val="0"/>
                  <w:divBdr>
                    <w:top w:val="none" w:sz="0" w:space="0" w:color="auto"/>
                    <w:left w:val="none" w:sz="0" w:space="0" w:color="auto"/>
                    <w:bottom w:val="none" w:sz="0" w:space="0" w:color="auto"/>
                    <w:right w:val="none" w:sz="0" w:space="0" w:color="auto"/>
                  </w:divBdr>
                </w:div>
                <w:div w:id="1442411486">
                  <w:marLeft w:val="640"/>
                  <w:marRight w:val="0"/>
                  <w:marTop w:val="0"/>
                  <w:marBottom w:val="0"/>
                  <w:divBdr>
                    <w:top w:val="none" w:sz="0" w:space="0" w:color="auto"/>
                    <w:left w:val="none" w:sz="0" w:space="0" w:color="auto"/>
                    <w:bottom w:val="none" w:sz="0" w:space="0" w:color="auto"/>
                    <w:right w:val="none" w:sz="0" w:space="0" w:color="auto"/>
                  </w:divBdr>
                </w:div>
                <w:div w:id="1987582372">
                  <w:marLeft w:val="640"/>
                  <w:marRight w:val="0"/>
                  <w:marTop w:val="0"/>
                  <w:marBottom w:val="0"/>
                  <w:divBdr>
                    <w:top w:val="none" w:sz="0" w:space="0" w:color="auto"/>
                    <w:left w:val="none" w:sz="0" w:space="0" w:color="auto"/>
                    <w:bottom w:val="none" w:sz="0" w:space="0" w:color="auto"/>
                    <w:right w:val="none" w:sz="0" w:space="0" w:color="auto"/>
                  </w:divBdr>
                </w:div>
                <w:div w:id="2076464684">
                  <w:marLeft w:val="640"/>
                  <w:marRight w:val="0"/>
                  <w:marTop w:val="0"/>
                  <w:marBottom w:val="0"/>
                  <w:divBdr>
                    <w:top w:val="none" w:sz="0" w:space="0" w:color="auto"/>
                    <w:left w:val="none" w:sz="0" w:space="0" w:color="auto"/>
                    <w:bottom w:val="none" w:sz="0" w:space="0" w:color="auto"/>
                    <w:right w:val="none" w:sz="0" w:space="0" w:color="auto"/>
                  </w:divBdr>
                </w:div>
                <w:div w:id="395863">
                  <w:marLeft w:val="640"/>
                  <w:marRight w:val="0"/>
                  <w:marTop w:val="0"/>
                  <w:marBottom w:val="0"/>
                  <w:divBdr>
                    <w:top w:val="none" w:sz="0" w:space="0" w:color="auto"/>
                    <w:left w:val="none" w:sz="0" w:space="0" w:color="auto"/>
                    <w:bottom w:val="none" w:sz="0" w:space="0" w:color="auto"/>
                    <w:right w:val="none" w:sz="0" w:space="0" w:color="auto"/>
                  </w:divBdr>
                </w:div>
                <w:div w:id="1303923324">
                  <w:marLeft w:val="640"/>
                  <w:marRight w:val="0"/>
                  <w:marTop w:val="0"/>
                  <w:marBottom w:val="0"/>
                  <w:divBdr>
                    <w:top w:val="none" w:sz="0" w:space="0" w:color="auto"/>
                    <w:left w:val="none" w:sz="0" w:space="0" w:color="auto"/>
                    <w:bottom w:val="none" w:sz="0" w:space="0" w:color="auto"/>
                    <w:right w:val="none" w:sz="0" w:space="0" w:color="auto"/>
                  </w:divBdr>
                </w:div>
                <w:div w:id="760637674">
                  <w:marLeft w:val="640"/>
                  <w:marRight w:val="0"/>
                  <w:marTop w:val="0"/>
                  <w:marBottom w:val="0"/>
                  <w:divBdr>
                    <w:top w:val="none" w:sz="0" w:space="0" w:color="auto"/>
                    <w:left w:val="none" w:sz="0" w:space="0" w:color="auto"/>
                    <w:bottom w:val="none" w:sz="0" w:space="0" w:color="auto"/>
                    <w:right w:val="none" w:sz="0" w:space="0" w:color="auto"/>
                  </w:divBdr>
                </w:div>
                <w:div w:id="1824737190">
                  <w:marLeft w:val="640"/>
                  <w:marRight w:val="0"/>
                  <w:marTop w:val="0"/>
                  <w:marBottom w:val="0"/>
                  <w:divBdr>
                    <w:top w:val="none" w:sz="0" w:space="0" w:color="auto"/>
                    <w:left w:val="none" w:sz="0" w:space="0" w:color="auto"/>
                    <w:bottom w:val="none" w:sz="0" w:space="0" w:color="auto"/>
                    <w:right w:val="none" w:sz="0" w:space="0" w:color="auto"/>
                  </w:divBdr>
                </w:div>
                <w:div w:id="1366829576">
                  <w:marLeft w:val="640"/>
                  <w:marRight w:val="0"/>
                  <w:marTop w:val="0"/>
                  <w:marBottom w:val="0"/>
                  <w:divBdr>
                    <w:top w:val="none" w:sz="0" w:space="0" w:color="auto"/>
                    <w:left w:val="none" w:sz="0" w:space="0" w:color="auto"/>
                    <w:bottom w:val="none" w:sz="0" w:space="0" w:color="auto"/>
                    <w:right w:val="none" w:sz="0" w:space="0" w:color="auto"/>
                  </w:divBdr>
                </w:div>
                <w:div w:id="361824779">
                  <w:marLeft w:val="640"/>
                  <w:marRight w:val="0"/>
                  <w:marTop w:val="0"/>
                  <w:marBottom w:val="0"/>
                  <w:divBdr>
                    <w:top w:val="none" w:sz="0" w:space="0" w:color="auto"/>
                    <w:left w:val="none" w:sz="0" w:space="0" w:color="auto"/>
                    <w:bottom w:val="none" w:sz="0" w:space="0" w:color="auto"/>
                    <w:right w:val="none" w:sz="0" w:space="0" w:color="auto"/>
                  </w:divBdr>
                </w:div>
                <w:div w:id="1066100978">
                  <w:marLeft w:val="640"/>
                  <w:marRight w:val="0"/>
                  <w:marTop w:val="0"/>
                  <w:marBottom w:val="0"/>
                  <w:divBdr>
                    <w:top w:val="none" w:sz="0" w:space="0" w:color="auto"/>
                    <w:left w:val="none" w:sz="0" w:space="0" w:color="auto"/>
                    <w:bottom w:val="none" w:sz="0" w:space="0" w:color="auto"/>
                    <w:right w:val="none" w:sz="0" w:space="0" w:color="auto"/>
                  </w:divBdr>
                </w:div>
                <w:div w:id="2086804313">
                  <w:marLeft w:val="640"/>
                  <w:marRight w:val="0"/>
                  <w:marTop w:val="0"/>
                  <w:marBottom w:val="0"/>
                  <w:divBdr>
                    <w:top w:val="none" w:sz="0" w:space="0" w:color="auto"/>
                    <w:left w:val="none" w:sz="0" w:space="0" w:color="auto"/>
                    <w:bottom w:val="none" w:sz="0" w:space="0" w:color="auto"/>
                    <w:right w:val="none" w:sz="0" w:space="0" w:color="auto"/>
                  </w:divBdr>
                </w:div>
                <w:div w:id="1891460095">
                  <w:marLeft w:val="640"/>
                  <w:marRight w:val="0"/>
                  <w:marTop w:val="0"/>
                  <w:marBottom w:val="0"/>
                  <w:divBdr>
                    <w:top w:val="none" w:sz="0" w:space="0" w:color="auto"/>
                    <w:left w:val="none" w:sz="0" w:space="0" w:color="auto"/>
                    <w:bottom w:val="none" w:sz="0" w:space="0" w:color="auto"/>
                    <w:right w:val="none" w:sz="0" w:space="0" w:color="auto"/>
                  </w:divBdr>
                </w:div>
                <w:div w:id="1544556647">
                  <w:marLeft w:val="640"/>
                  <w:marRight w:val="0"/>
                  <w:marTop w:val="0"/>
                  <w:marBottom w:val="0"/>
                  <w:divBdr>
                    <w:top w:val="none" w:sz="0" w:space="0" w:color="auto"/>
                    <w:left w:val="none" w:sz="0" w:space="0" w:color="auto"/>
                    <w:bottom w:val="none" w:sz="0" w:space="0" w:color="auto"/>
                    <w:right w:val="none" w:sz="0" w:space="0" w:color="auto"/>
                  </w:divBdr>
                </w:div>
                <w:div w:id="1601571962">
                  <w:marLeft w:val="640"/>
                  <w:marRight w:val="0"/>
                  <w:marTop w:val="0"/>
                  <w:marBottom w:val="0"/>
                  <w:divBdr>
                    <w:top w:val="none" w:sz="0" w:space="0" w:color="auto"/>
                    <w:left w:val="none" w:sz="0" w:space="0" w:color="auto"/>
                    <w:bottom w:val="none" w:sz="0" w:space="0" w:color="auto"/>
                    <w:right w:val="none" w:sz="0" w:space="0" w:color="auto"/>
                  </w:divBdr>
                </w:div>
                <w:div w:id="1538081128">
                  <w:marLeft w:val="640"/>
                  <w:marRight w:val="0"/>
                  <w:marTop w:val="0"/>
                  <w:marBottom w:val="0"/>
                  <w:divBdr>
                    <w:top w:val="none" w:sz="0" w:space="0" w:color="auto"/>
                    <w:left w:val="none" w:sz="0" w:space="0" w:color="auto"/>
                    <w:bottom w:val="none" w:sz="0" w:space="0" w:color="auto"/>
                    <w:right w:val="none" w:sz="0" w:space="0" w:color="auto"/>
                  </w:divBdr>
                </w:div>
                <w:div w:id="764423062">
                  <w:marLeft w:val="640"/>
                  <w:marRight w:val="0"/>
                  <w:marTop w:val="0"/>
                  <w:marBottom w:val="0"/>
                  <w:divBdr>
                    <w:top w:val="none" w:sz="0" w:space="0" w:color="auto"/>
                    <w:left w:val="none" w:sz="0" w:space="0" w:color="auto"/>
                    <w:bottom w:val="none" w:sz="0" w:space="0" w:color="auto"/>
                    <w:right w:val="none" w:sz="0" w:space="0" w:color="auto"/>
                  </w:divBdr>
                </w:div>
                <w:div w:id="105780254">
                  <w:marLeft w:val="640"/>
                  <w:marRight w:val="0"/>
                  <w:marTop w:val="0"/>
                  <w:marBottom w:val="0"/>
                  <w:divBdr>
                    <w:top w:val="none" w:sz="0" w:space="0" w:color="auto"/>
                    <w:left w:val="none" w:sz="0" w:space="0" w:color="auto"/>
                    <w:bottom w:val="none" w:sz="0" w:space="0" w:color="auto"/>
                    <w:right w:val="none" w:sz="0" w:space="0" w:color="auto"/>
                  </w:divBdr>
                </w:div>
                <w:div w:id="292516354">
                  <w:marLeft w:val="640"/>
                  <w:marRight w:val="0"/>
                  <w:marTop w:val="0"/>
                  <w:marBottom w:val="0"/>
                  <w:divBdr>
                    <w:top w:val="none" w:sz="0" w:space="0" w:color="auto"/>
                    <w:left w:val="none" w:sz="0" w:space="0" w:color="auto"/>
                    <w:bottom w:val="none" w:sz="0" w:space="0" w:color="auto"/>
                    <w:right w:val="none" w:sz="0" w:space="0" w:color="auto"/>
                  </w:divBdr>
                </w:div>
                <w:div w:id="794105746">
                  <w:marLeft w:val="640"/>
                  <w:marRight w:val="0"/>
                  <w:marTop w:val="0"/>
                  <w:marBottom w:val="0"/>
                  <w:divBdr>
                    <w:top w:val="none" w:sz="0" w:space="0" w:color="auto"/>
                    <w:left w:val="none" w:sz="0" w:space="0" w:color="auto"/>
                    <w:bottom w:val="none" w:sz="0" w:space="0" w:color="auto"/>
                    <w:right w:val="none" w:sz="0" w:space="0" w:color="auto"/>
                  </w:divBdr>
                </w:div>
                <w:div w:id="1341736787">
                  <w:marLeft w:val="640"/>
                  <w:marRight w:val="0"/>
                  <w:marTop w:val="0"/>
                  <w:marBottom w:val="0"/>
                  <w:divBdr>
                    <w:top w:val="none" w:sz="0" w:space="0" w:color="auto"/>
                    <w:left w:val="none" w:sz="0" w:space="0" w:color="auto"/>
                    <w:bottom w:val="none" w:sz="0" w:space="0" w:color="auto"/>
                    <w:right w:val="none" w:sz="0" w:space="0" w:color="auto"/>
                  </w:divBdr>
                </w:div>
                <w:div w:id="2066172667">
                  <w:marLeft w:val="640"/>
                  <w:marRight w:val="0"/>
                  <w:marTop w:val="0"/>
                  <w:marBottom w:val="0"/>
                  <w:divBdr>
                    <w:top w:val="none" w:sz="0" w:space="0" w:color="auto"/>
                    <w:left w:val="none" w:sz="0" w:space="0" w:color="auto"/>
                    <w:bottom w:val="none" w:sz="0" w:space="0" w:color="auto"/>
                    <w:right w:val="none" w:sz="0" w:space="0" w:color="auto"/>
                  </w:divBdr>
                </w:div>
                <w:div w:id="822694985">
                  <w:marLeft w:val="640"/>
                  <w:marRight w:val="0"/>
                  <w:marTop w:val="0"/>
                  <w:marBottom w:val="0"/>
                  <w:divBdr>
                    <w:top w:val="none" w:sz="0" w:space="0" w:color="auto"/>
                    <w:left w:val="none" w:sz="0" w:space="0" w:color="auto"/>
                    <w:bottom w:val="none" w:sz="0" w:space="0" w:color="auto"/>
                    <w:right w:val="none" w:sz="0" w:space="0" w:color="auto"/>
                  </w:divBdr>
                </w:div>
                <w:div w:id="1905797682">
                  <w:marLeft w:val="640"/>
                  <w:marRight w:val="0"/>
                  <w:marTop w:val="0"/>
                  <w:marBottom w:val="0"/>
                  <w:divBdr>
                    <w:top w:val="none" w:sz="0" w:space="0" w:color="auto"/>
                    <w:left w:val="none" w:sz="0" w:space="0" w:color="auto"/>
                    <w:bottom w:val="none" w:sz="0" w:space="0" w:color="auto"/>
                    <w:right w:val="none" w:sz="0" w:space="0" w:color="auto"/>
                  </w:divBdr>
                </w:div>
                <w:div w:id="369846386">
                  <w:marLeft w:val="640"/>
                  <w:marRight w:val="0"/>
                  <w:marTop w:val="0"/>
                  <w:marBottom w:val="0"/>
                  <w:divBdr>
                    <w:top w:val="none" w:sz="0" w:space="0" w:color="auto"/>
                    <w:left w:val="none" w:sz="0" w:space="0" w:color="auto"/>
                    <w:bottom w:val="none" w:sz="0" w:space="0" w:color="auto"/>
                    <w:right w:val="none" w:sz="0" w:space="0" w:color="auto"/>
                  </w:divBdr>
                </w:div>
                <w:div w:id="1977368123">
                  <w:marLeft w:val="640"/>
                  <w:marRight w:val="0"/>
                  <w:marTop w:val="0"/>
                  <w:marBottom w:val="0"/>
                  <w:divBdr>
                    <w:top w:val="none" w:sz="0" w:space="0" w:color="auto"/>
                    <w:left w:val="none" w:sz="0" w:space="0" w:color="auto"/>
                    <w:bottom w:val="none" w:sz="0" w:space="0" w:color="auto"/>
                    <w:right w:val="none" w:sz="0" w:space="0" w:color="auto"/>
                  </w:divBdr>
                </w:div>
                <w:div w:id="1930118830">
                  <w:marLeft w:val="640"/>
                  <w:marRight w:val="0"/>
                  <w:marTop w:val="0"/>
                  <w:marBottom w:val="0"/>
                  <w:divBdr>
                    <w:top w:val="none" w:sz="0" w:space="0" w:color="auto"/>
                    <w:left w:val="none" w:sz="0" w:space="0" w:color="auto"/>
                    <w:bottom w:val="none" w:sz="0" w:space="0" w:color="auto"/>
                    <w:right w:val="none" w:sz="0" w:space="0" w:color="auto"/>
                  </w:divBdr>
                </w:div>
                <w:div w:id="417411783">
                  <w:marLeft w:val="640"/>
                  <w:marRight w:val="0"/>
                  <w:marTop w:val="0"/>
                  <w:marBottom w:val="0"/>
                  <w:divBdr>
                    <w:top w:val="none" w:sz="0" w:space="0" w:color="auto"/>
                    <w:left w:val="none" w:sz="0" w:space="0" w:color="auto"/>
                    <w:bottom w:val="none" w:sz="0" w:space="0" w:color="auto"/>
                    <w:right w:val="none" w:sz="0" w:space="0" w:color="auto"/>
                  </w:divBdr>
                </w:div>
                <w:div w:id="685905514">
                  <w:marLeft w:val="640"/>
                  <w:marRight w:val="0"/>
                  <w:marTop w:val="0"/>
                  <w:marBottom w:val="0"/>
                  <w:divBdr>
                    <w:top w:val="none" w:sz="0" w:space="0" w:color="auto"/>
                    <w:left w:val="none" w:sz="0" w:space="0" w:color="auto"/>
                    <w:bottom w:val="none" w:sz="0" w:space="0" w:color="auto"/>
                    <w:right w:val="none" w:sz="0" w:space="0" w:color="auto"/>
                  </w:divBdr>
                </w:div>
                <w:div w:id="461651862">
                  <w:marLeft w:val="640"/>
                  <w:marRight w:val="0"/>
                  <w:marTop w:val="0"/>
                  <w:marBottom w:val="0"/>
                  <w:divBdr>
                    <w:top w:val="none" w:sz="0" w:space="0" w:color="auto"/>
                    <w:left w:val="none" w:sz="0" w:space="0" w:color="auto"/>
                    <w:bottom w:val="none" w:sz="0" w:space="0" w:color="auto"/>
                    <w:right w:val="none" w:sz="0" w:space="0" w:color="auto"/>
                  </w:divBdr>
                </w:div>
                <w:div w:id="160628969">
                  <w:marLeft w:val="640"/>
                  <w:marRight w:val="0"/>
                  <w:marTop w:val="0"/>
                  <w:marBottom w:val="0"/>
                  <w:divBdr>
                    <w:top w:val="none" w:sz="0" w:space="0" w:color="auto"/>
                    <w:left w:val="none" w:sz="0" w:space="0" w:color="auto"/>
                    <w:bottom w:val="none" w:sz="0" w:space="0" w:color="auto"/>
                    <w:right w:val="none" w:sz="0" w:space="0" w:color="auto"/>
                  </w:divBdr>
                </w:div>
                <w:div w:id="1559322120">
                  <w:marLeft w:val="640"/>
                  <w:marRight w:val="0"/>
                  <w:marTop w:val="0"/>
                  <w:marBottom w:val="0"/>
                  <w:divBdr>
                    <w:top w:val="none" w:sz="0" w:space="0" w:color="auto"/>
                    <w:left w:val="none" w:sz="0" w:space="0" w:color="auto"/>
                    <w:bottom w:val="none" w:sz="0" w:space="0" w:color="auto"/>
                    <w:right w:val="none" w:sz="0" w:space="0" w:color="auto"/>
                  </w:divBdr>
                </w:div>
                <w:div w:id="1085225414">
                  <w:marLeft w:val="640"/>
                  <w:marRight w:val="0"/>
                  <w:marTop w:val="0"/>
                  <w:marBottom w:val="0"/>
                  <w:divBdr>
                    <w:top w:val="none" w:sz="0" w:space="0" w:color="auto"/>
                    <w:left w:val="none" w:sz="0" w:space="0" w:color="auto"/>
                    <w:bottom w:val="none" w:sz="0" w:space="0" w:color="auto"/>
                    <w:right w:val="none" w:sz="0" w:space="0" w:color="auto"/>
                  </w:divBdr>
                </w:div>
              </w:divsChild>
            </w:div>
            <w:div w:id="2145194808">
              <w:marLeft w:val="0"/>
              <w:marRight w:val="0"/>
              <w:marTop w:val="0"/>
              <w:marBottom w:val="0"/>
              <w:divBdr>
                <w:top w:val="none" w:sz="0" w:space="0" w:color="auto"/>
                <w:left w:val="none" w:sz="0" w:space="0" w:color="auto"/>
                <w:bottom w:val="none" w:sz="0" w:space="0" w:color="auto"/>
                <w:right w:val="none" w:sz="0" w:space="0" w:color="auto"/>
              </w:divBdr>
              <w:divsChild>
                <w:div w:id="60687365">
                  <w:marLeft w:val="640"/>
                  <w:marRight w:val="0"/>
                  <w:marTop w:val="0"/>
                  <w:marBottom w:val="0"/>
                  <w:divBdr>
                    <w:top w:val="none" w:sz="0" w:space="0" w:color="auto"/>
                    <w:left w:val="none" w:sz="0" w:space="0" w:color="auto"/>
                    <w:bottom w:val="none" w:sz="0" w:space="0" w:color="auto"/>
                    <w:right w:val="none" w:sz="0" w:space="0" w:color="auto"/>
                  </w:divBdr>
                </w:div>
                <w:div w:id="1390762031">
                  <w:marLeft w:val="640"/>
                  <w:marRight w:val="0"/>
                  <w:marTop w:val="0"/>
                  <w:marBottom w:val="0"/>
                  <w:divBdr>
                    <w:top w:val="none" w:sz="0" w:space="0" w:color="auto"/>
                    <w:left w:val="none" w:sz="0" w:space="0" w:color="auto"/>
                    <w:bottom w:val="none" w:sz="0" w:space="0" w:color="auto"/>
                    <w:right w:val="none" w:sz="0" w:space="0" w:color="auto"/>
                  </w:divBdr>
                </w:div>
                <w:div w:id="1954022213">
                  <w:marLeft w:val="640"/>
                  <w:marRight w:val="0"/>
                  <w:marTop w:val="0"/>
                  <w:marBottom w:val="0"/>
                  <w:divBdr>
                    <w:top w:val="none" w:sz="0" w:space="0" w:color="auto"/>
                    <w:left w:val="none" w:sz="0" w:space="0" w:color="auto"/>
                    <w:bottom w:val="none" w:sz="0" w:space="0" w:color="auto"/>
                    <w:right w:val="none" w:sz="0" w:space="0" w:color="auto"/>
                  </w:divBdr>
                </w:div>
                <w:div w:id="1288045149">
                  <w:marLeft w:val="640"/>
                  <w:marRight w:val="0"/>
                  <w:marTop w:val="0"/>
                  <w:marBottom w:val="0"/>
                  <w:divBdr>
                    <w:top w:val="none" w:sz="0" w:space="0" w:color="auto"/>
                    <w:left w:val="none" w:sz="0" w:space="0" w:color="auto"/>
                    <w:bottom w:val="none" w:sz="0" w:space="0" w:color="auto"/>
                    <w:right w:val="none" w:sz="0" w:space="0" w:color="auto"/>
                  </w:divBdr>
                </w:div>
                <w:div w:id="617839398">
                  <w:marLeft w:val="640"/>
                  <w:marRight w:val="0"/>
                  <w:marTop w:val="0"/>
                  <w:marBottom w:val="0"/>
                  <w:divBdr>
                    <w:top w:val="none" w:sz="0" w:space="0" w:color="auto"/>
                    <w:left w:val="none" w:sz="0" w:space="0" w:color="auto"/>
                    <w:bottom w:val="none" w:sz="0" w:space="0" w:color="auto"/>
                    <w:right w:val="none" w:sz="0" w:space="0" w:color="auto"/>
                  </w:divBdr>
                </w:div>
                <w:div w:id="1929800536">
                  <w:marLeft w:val="640"/>
                  <w:marRight w:val="0"/>
                  <w:marTop w:val="0"/>
                  <w:marBottom w:val="0"/>
                  <w:divBdr>
                    <w:top w:val="none" w:sz="0" w:space="0" w:color="auto"/>
                    <w:left w:val="none" w:sz="0" w:space="0" w:color="auto"/>
                    <w:bottom w:val="none" w:sz="0" w:space="0" w:color="auto"/>
                    <w:right w:val="none" w:sz="0" w:space="0" w:color="auto"/>
                  </w:divBdr>
                </w:div>
                <w:div w:id="1404109749">
                  <w:marLeft w:val="640"/>
                  <w:marRight w:val="0"/>
                  <w:marTop w:val="0"/>
                  <w:marBottom w:val="0"/>
                  <w:divBdr>
                    <w:top w:val="none" w:sz="0" w:space="0" w:color="auto"/>
                    <w:left w:val="none" w:sz="0" w:space="0" w:color="auto"/>
                    <w:bottom w:val="none" w:sz="0" w:space="0" w:color="auto"/>
                    <w:right w:val="none" w:sz="0" w:space="0" w:color="auto"/>
                  </w:divBdr>
                </w:div>
                <w:div w:id="1699624736">
                  <w:marLeft w:val="640"/>
                  <w:marRight w:val="0"/>
                  <w:marTop w:val="0"/>
                  <w:marBottom w:val="0"/>
                  <w:divBdr>
                    <w:top w:val="none" w:sz="0" w:space="0" w:color="auto"/>
                    <w:left w:val="none" w:sz="0" w:space="0" w:color="auto"/>
                    <w:bottom w:val="none" w:sz="0" w:space="0" w:color="auto"/>
                    <w:right w:val="none" w:sz="0" w:space="0" w:color="auto"/>
                  </w:divBdr>
                </w:div>
                <w:div w:id="1235047492">
                  <w:marLeft w:val="640"/>
                  <w:marRight w:val="0"/>
                  <w:marTop w:val="0"/>
                  <w:marBottom w:val="0"/>
                  <w:divBdr>
                    <w:top w:val="none" w:sz="0" w:space="0" w:color="auto"/>
                    <w:left w:val="none" w:sz="0" w:space="0" w:color="auto"/>
                    <w:bottom w:val="none" w:sz="0" w:space="0" w:color="auto"/>
                    <w:right w:val="none" w:sz="0" w:space="0" w:color="auto"/>
                  </w:divBdr>
                </w:div>
                <w:div w:id="1575124822">
                  <w:marLeft w:val="640"/>
                  <w:marRight w:val="0"/>
                  <w:marTop w:val="0"/>
                  <w:marBottom w:val="0"/>
                  <w:divBdr>
                    <w:top w:val="none" w:sz="0" w:space="0" w:color="auto"/>
                    <w:left w:val="none" w:sz="0" w:space="0" w:color="auto"/>
                    <w:bottom w:val="none" w:sz="0" w:space="0" w:color="auto"/>
                    <w:right w:val="none" w:sz="0" w:space="0" w:color="auto"/>
                  </w:divBdr>
                </w:div>
                <w:div w:id="1006329199">
                  <w:marLeft w:val="640"/>
                  <w:marRight w:val="0"/>
                  <w:marTop w:val="0"/>
                  <w:marBottom w:val="0"/>
                  <w:divBdr>
                    <w:top w:val="none" w:sz="0" w:space="0" w:color="auto"/>
                    <w:left w:val="none" w:sz="0" w:space="0" w:color="auto"/>
                    <w:bottom w:val="none" w:sz="0" w:space="0" w:color="auto"/>
                    <w:right w:val="none" w:sz="0" w:space="0" w:color="auto"/>
                  </w:divBdr>
                </w:div>
                <w:div w:id="749356124">
                  <w:marLeft w:val="640"/>
                  <w:marRight w:val="0"/>
                  <w:marTop w:val="0"/>
                  <w:marBottom w:val="0"/>
                  <w:divBdr>
                    <w:top w:val="none" w:sz="0" w:space="0" w:color="auto"/>
                    <w:left w:val="none" w:sz="0" w:space="0" w:color="auto"/>
                    <w:bottom w:val="none" w:sz="0" w:space="0" w:color="auto"/>
                    <w:right w:val="none" w:sz="0" w:space="0" w:color="auto"/>
                  </w:divBdr>
                </w:div>
                <w:div w:id="606425304">
                  <w:marLeft w:val="640"/>
                  <w:marRight w:val="0"/>
                  <w:marTop w:val="0"/>
                  <w:marBottom w:val="0"/>
                  <w:divBdr>
                    <w:top w:val="none" w:sz="0" w:space="0" w:color="auto"/>
                    <w:left w:val="none" w:sz="0" w:space="0" w:color="auto"/>
                    <w:bottom w:val="none" w:sz="0" w:space="0" w:color="auto"/>
                    <w:right w:val="none" w:sz="0" w:space="0" w:color="auto"/>
                  </w:divBdr>
                </w:div>
                <w:div w:id="1766538878">
                  <w:marLeft w:val="640"/>
                  <w:marRight w:val="0"/>
                  <w:marTop w:val="0"/>
                  <w:marBottom w:val="0"/>
                  <w:divBdr>
                    <w:top w:val="none" w:sz="0" w:space="0" w:color="auto"/>
                    <w:left w:val="none" w:sz="0" w:space="0" w:color="auto"/>
                    <w:bottom w:val="none" w:sz="0" w:space="0" w:color="auto"/>
                    <w:right w:val="none" w:sz="0" w:space="0" w:color="auto"/>
                  </w:divBdr>
                </w:div>
                <w:div w:id="1425883660">
                  <w:marLeft w:val="640"/>
                  <w:marRight w:val="0"/>
                  <w:marTop w:val="0"/>
                  <w:marBottom w:val="0"/>
                  <w:divBdr>
                    <w:top w:val="none" w:sz="0" w:space="0" w:color="auto"/>
                    <w:left w:val="none" w:sz="0" w:space="0" w:color="auto"/>
                    <w:bottom w:val="none" w:sz="0" w:space="0" w:color="auto"/>
                    <w:right w:val="none" w:sz="0" w:space="0" w:color="auto"/>
                  </w:divBdr>
                </w:div>
                <w:div w:id="171841392">
                  <w:marLeft w:val="640"/>
                  <w:marRight w:val="0"/>
                  <w:marTop w:val="0"/>
                  <w:marBottom w:val="0"/>
                  <w:divBdr>
                    <w:top w:val="none" w:sz="0" w:space="0" w:color="auto"/>
                    <w:left w:val="none" w:sz="0" w:space="0" w:color="auto"/>
                    <w:bottom w:val="none" w:sz="0" w:space="0" w:color="auto"/>
                    <w:right w:val="none" w:sz="0" w:space="0" w:color="auto"/>
                  </w:divBdr>
                </w:div>
                <w:div w:id="2049262261">
                  <w:marLeft w:val="640"/>
                  <w:marRight w:val="0"/>
                  <w:marTop w:val="0"/>
                  <w:marBottom w:val="0"/>
                  <w:divBdr>
                    <w:top w:val="none" w:sz="0" w:space="0" w:color="auto"/>
                    <w:left w:val="none" w:sz="0" w:space="0" w:color="auto"/>
                    <w:bottom w:val="none" w:sz="0" w:space="0" w:color="auto"/>
                    <w:right w:val="none" w:sz="0" w:space="0" w:color="auto"/>
                  </w:divBdr>
                </w:div>
                <w:div w:id="85810634">
                  <w:marLeft w:val="640"/>
                  <w:marRight w:val="0"/>
                  <w:marTop w:val="0"/>
                  <w:marBottom w:val="0"/>
                  <w:divBdr>
                    <w:top w:val="none" w:sz="0" w:space="0" w:color="auto"/>
                    <w:left w:val="none" w:sz="0" w:space="0" w:color="auto"/>
                    <w:bottom w:val="none" w:sz="0" w:space="0" w:color="auto"/>
                    <w:right w:val="none" w:sz="0" w:space="0" w:color="auto"/>
                  </w:divBdr>
                </w:div>
                <w:div w:id="850874239">
                  <w:marLeft w:val="640"/>
                  <w:marRight w:val="0"/>
                  <w:marTop w:val="0"/>
                  <w:marBottom w:val="0"/>
                  <w:divBdr>
                    <w:top w:val="none" w:sz="0" w:space="0" w:color="auto"/>
                    <w:left w:val="none" w:sz="0" w:space="0" w:color="auto"/>
                    <w:bottom w:val="none" w:sz="0" w:space="0" w:color="auto"/>
                    <w:right w:val="none" w:sz="0" w:space="0" w:color="auto"/>
                  </w:divBdr>
                </w:div>
                <w:div w:id="979462233">
                  <w:marLeft w:val="640"/>
                  <w:marRight w:val="0"/>
                  <w:marTop w:val="0"/>
                  <w:marBottom w:val="0"/>
                  <w:divBdr>
                    <w:top w:val="none" w:sz="0" w:space="0" w:color="auto"/>
                    <w:left w:val="none" w:sz="0" w:space="0" w:color="auto"/>
                    <w:bottom w:val="none" w:sz="0" w:space="0" w:color="auto"/>
                    <w:right w:val="none" w:sz="0" w:space="0" w:color="auto"/>
                  </w:divBdr>
                </w:div>
                <w:div w:id="2027056320">
                  <w:marLeft w:val="640"/>
                  <w:marRight w:val="0"/>
                  <w:marTop w:val="0"/>
                  <w:marBottom w:val="0"/>
                  <w:divBdr>
                    <w:top w:val="none" w:sz="0" w:space="0" w:color="auto"/>
                    <w:left w:val="none" w:sz="0" w:space="0" w:color="auto"/>
                    <w:bottom w:val="none" w:sz="0" w:space="0" w:color="auto"/>
                    <w:right w:val="none" w:sz="0" w:space="0" w:color="auto"/>
                  </w:divBdr>
                </w:div>
                <w:div w:id="1993675443">
                  <w:marLeft w:val="640"/>
                  <w:marRight w:val="0"/>
                  <w:marTop w:val="0"/>
                  <w:marBottom w:val="0"/>
                  <w:divBdr>
                    <w:top w:val="none" w:sz="0" w:space="0" w:color="auto"/>
                    <w:left w:val="none" w:sz="0" w:space="0" w:color="auto"/>
                    <w:bottom w:val="none" w:sz="0" w:space="0" w:color="auto"/>
                    <w:right w:val="none" w:sz="0" w:space="0" w:color="auto"/>
                  </w:divBdr>
                </w:div>
                <w:div w:id="1841461159">
                  <w:marLeft w:val="640"/>
                  <w:marRight w:val="0"/>
                  <w:marTop w:val="0"/>
                  <w:marBottom w:val="0"/>
                  <w:divBdr>
                    <w:top w:val="none" w:sz="0" w:space="0" w:color="auto"/>
                    <w:left w:val="none" w:sz="0" w:space="0" w:color="auto"/>
                    <w:bottom w:val="none" w:sz="0" w:space="0" w:color="auto"/>
                    <w:right w:val="none" w:sz="0" w:space="0" w:color="auto"/>
                  </w:divBdr>
                </w:div>
                <w:div w:id="955529488">
                  <w:marLeft w:val="640"/>
                  <w:marRight w:val="0"/>
                  <w:marTop w:val="0"/>
                  <w:marBottom w:val="0"/>
                  <w:divBdr>
                    <w:top w:val="none" w:sz="0" w:space="0" w:color="auto"/>
                    <w:left w:val="none" w:sz="0" w:space="0" w:color="auto"/>
                    <w:bottom w:val="none" w:sz="0" w:space="0" w:color="auto"/>
                    <w:right w:val="none" w:sz="0" w:space="0" w:color="auto"/>
                  </w:divBdr>
                </w:div>
                <w:div w:id="155659036">
                  <w:marLeft w:val="640"/>
                  <w:marRight w:val="0"/>
                  <w:marTop w:val="0"/>
                  <w:marBottom w:val="0"/>
                  <w:divBdr>
                    <w:top w:val="none" w:sz="0" w:space="0" w:color="auto"/>
                    <w:left w:val="none" w:sz="0" w:space="0" w:color="auto"/>
                    <w:bottom w:val="none" w:sz="0" w:space="0" w:color="auto"/>
                    <w:right w:val="none" w:sz="0" w:space="0" w:color="auto"/>
                  </w:divBdr>
                </w:div>
                <w:div w:id="1794209711">
                  <w:marLeft w:val="640"/>
                  <w:marRight w:val="0"/>
                  <w:marTop w:val="0"/>
                  <w:marBottom w:val="0"/>
                  <w:divBdr>
                    <w:top w:val="none" w:sz="0" w:space="0" w:color="auto"/>
                    <w:left w:val="none" w:sz="0" w:space="0" w:color="auto"/>
                    <w:bottom w:val="none" w:sz="0" w:space="0" w:color="auto"/>
                    <w:right w:val="none" w:sz="0" w:space="0" w:color="auto"/>
                  </w:divBdr>
                </w:div>
                <w:div w:id="1966813373">
                  <w:marLeft w:val="640"/>
                  <w:marRight w:val="0"/>
                  <w:marTop w:val="0"/>
                  <w:marBottom w:val="0"/>
                  <w:divBdr>
                    <w:top w:val="none" w:sz="0" w:space="0" w:color="auto"/>
                    <w:left w:val="none" w:sz="0" w:space="0" w:color="auto"/>
                    <w:bottom w:val="none" w:sz="0" w:space="0" w:color="auto"/>
                    <w:right w:val="none" w:sz="0" w:space="0" w:color="auto"/>
                  </w:divBdr>
                </w:div>
                <w:div w:id="1780761369">
                  <w:marLeft w:val="640"/>
                  <w:marRight w:val="0"/>
                  <w:marTop w:val="0"/>
                  <w:marBottom w:val="0"/>
                  <w:divBdr>
                    <w:top w:val="none" w:sz="0" w:space="0" w:color="auto"/>
                    <w:left w:val="none" w:sz="0" w:space="0" w:color="auto"/>
                    <w:bottom w:val="none" w:sz="0" w:space="0" w:color="auto"/>
                    <w:right w:val="none" w:sz="0" w:space="0" w:color="auto"/>
                  </w:divBdr>
                </w:div>
                <w:div w:id="515770828">
                  <w:marLeft w:val="640"/>
                  <w:marRight w:val="0"/>
                  <w:marTop w:val="0"/>
                  <w:marBottom w:val="0"/>
                  <w:divBdr>
                    <w:top w:val="none" w:sz="0" w:space="0" w:color="auto"/>
                    <w:left w:val="none" w:sz="0" w:space="0" w:color="auto"/>
                    <w:bottom w:val="none" w:sz="0" w:space="0" w:color="auto"/>
                    <w:right w:val="none" w:sz="0" w:space="0" w:color="auto"/>
                  </w:divBdr>
                </w:div>
                <w:div w:id="2131897484">
                  <w:marLeft w:val="640"/>
                  <w:marRight w:val="0"/>
                  <w:marTop w:val="0"/>
                  <w:marBottom w:val="0"/>
                  <w:divBdr>
                    <w:top w:val="none" w:sz="0" w:space="0" w:color="auto"/>
                    <w:left w:val="none" w:sz="0" w:space="0" w:color="auto"/>
                    <w:bottom w:val="none" w:sz="0" w:space="0" w:color="auto"/>
                    <w:right w:val="none" w:sz="0" w:space="0" w:color="auto"/>
                  </w:divBdr>
                </w:div>
                <w:div w:id="882408209">
                  <w:marLeft w:val="640"/>
                  <w:marRight w:val="0"/>
                  <w:marTop w:val="0"/>
                  <w:marBottom w:val="0"/>
                  <w:divBdr>
                    <w:top w:val="none" w:sz="0" w:space="0" w:color="auto"/>
                    <w:left w:val="none" w:sz="0" w:space="0" w:color="auto"/>
                    <w:bottom w:val="none" w:sz="0" w:space="0" w:color="auto"/>
                    <w:right w:val="none" w:sz="0" w:space="0" w:color="auto"/>
                  </w:divBdr>
                </w:div>
                <w:div w:id="402339134">
                  <w:marLeft w:val="640"/>
                  <w:marRight w:val="0"/>
                  <w:marTop w:val="0"/>
                  <w:marBottom w:val="0"/>
                  <w:divBdr>
                    <w:top w:val="none" w:sz="0" w:space="0" w:color="auto"/>
                    <w:left w:val="none" w:sz="0" w:space="0" w:color="auto"/>
                    <w:bottom w:val="none" w:sz="0" w:space="0" w:color="auto"/>
                    <w:right w:val="none" w:sz="0" w:space="0" w:color="auto"/>
                  </w:divBdr>
                </w:div>
                <w:div w:id="1590963474">
                  <w:marLeft w:val="640"/>
                  <w:marRight w:val="0"/>
                  <w:marTop w:val="0"/>
                  <w:marBottom w:val="0"/>
                  <w:divBdr>
                    <w:top w:val="none" w:sz="0" w:space="0" w:color="auto"/>
                    <w:left w:val="none" w:sz="0" w:space="0" w:color="auto"/>
                    <w:bottom w:val="none" w:sz="0" w:space="0" w:color="auto"/>
                    <w:right w:val="none" w:sz="0" w:space="0" w:color="auto"/>
                  </w:divBdr>
                </w:div>
                <w:div w:id="179780961">
                  <w:marLeft w:val="640"/>
                  <w:marRight w:val="0"/>
                  <w:marTop w:val="0"/>
                  <w:marBottom w:val="0"/>
                  <w:divBdr>
                    <w:top w:val="none" w:sz="0" w:space="0" w:color="auto"/>
                    <w:left w:val="none" w:sz="0" w:space="0" w:color="auto"/>
                    <w:bottom w:val="none" w:sz="0" w:space="0" w:color="auto"/>
                    <w:right w:val="none" w:sz="0" w:space="0" w:color="auto"/>
                  </w:divBdr>
                </w:div>
                <w:div w:id="955450502">
                  <w:marLeft w:val="640"/>
                  <w:marRight w:val="0"/>
                  <w:marTop w:val="0"/>
                  <w:marBottom w:val="0"/>
                  <w:divBdr>
                    <w:top w:val="none" w:sz="0" w:space="0" w:color="auto"/>
                    <w:left w:val="none" w:sz="0" w:space="0" w:color="auto"/>
                    <w:bottom w:val="none" w:sz="0" w:space="0" w:color="auto"/>
                    <w:right w:val="none" w:sz="0" w:space="0" w:color="auto"/>
                  </w:divBdr>
                </w:div>
                <w:div w:id="484666407">
                  <w:marLeft w:val="640"/>
                  <w:marRight w:val="0"/>
                  <w:marTop w:val="0"/>
                  <w:marBottom w:val="0"/>
                  <w:divBdr>
                    <w:top w:val="none" w:sz="0" w:space="0" w:color="auto"/>
                    <w:left w:val="none" w:sz="0" w:space="0" w:color="auto"/>
                    <w:bottom w:val="none" w:sz="0" w:space="0" w:color="auto"/>
                    <w:right w:val="none" w:sz="0" w:space="0" w:color="auto"/>
                  </w:divBdr>
                </w:div>
                <w:div w:id="1420759309">
                  <w:marLeft w:val="640"/>
                  <w:marRight w:val="0"/>
                  <w:marTop w:val="0"/>
                  <w:marBottom w:val="0"/>
                  <w:divBdr>
                    <w:top w:val="none" w:sz="0" w:space="0" w:color="auto"/>
                    <w:left w:val="none" w:sz="0" w:space="0" w:color="auto"/>
                    <w:bottom w:val="none" w:sz="0" w:space="0" w:color="auto"/>
                    <w:right w:val="none" w:sz="0" w:space="0" w:color="auto"/>
                  </w:divBdr>
                </w:div>
                <w:div w:id="1845823648">
                  <w:marLeft w:val="640"/>
                  <w:marRight w:val="0"/>
                  <w:marTop w:val="0"/>
                  <w:marBottom w:val="0"/>
                  <w:divBdr>
                    <w:top w:val="none" w:sz="0" w:space="0" w:color="auto"/>
                    <w:left w:val="none" w:sz="0" w:space="0" w:color="auto"/>
                    <w:bottom w:val="none" w:sz="0" w:space="0" w:color="auto"/>
                    <w:right w:val="none" w:sz="0" w:space="0" w:color="auto"/>
                  </w:divBdr>
                </w:div>
                <w:div w:id="1487698447">
                  <w:marLeft w:val="640"/>
                  <w:marRight w:val="0"/>
                  <w:marTop w:val="0"/>
                  <w:marBottom w:val="0"/>
                  <w:divBdr>
                    <w:top w:val="none" w:sz="0" w:space="0" w:color="auto"/>
                    <w:left w:val="none" w:sz="0" w:space="0" w:color="auto"/>
                    <w:bottom w:val="none" w:sz="0" w:space="0" w:color="auto"/>
                    <w:right w:val="none" w:sz="0" w:space="0" w:color="auto"/>
                  </w:divBdr>
                </w:div>
                <w:div w:id="1467772887">
                  <w:marLeft w:val="640"/>
                  <w:marRight w:val="0"/>
                  <w:marTop w:val="0"/>
                  <w:marBottom w:val="0"/>
                  <w:divBdr>
                    <w:top w:val="none" w:sz="0" w:space="0" w:color="auto"/>
                    <w:left w:val="none" w:sz="0" w:space="0" w:color="auto"/>
                    <w:bottom w:val="none" w:sz="0" w:space="0" w:color="auto"/>
                    <w:right w:val="none" w:sz="0" w:space="0" w:color="auto"/>
                  </w:divBdr>
                </w:div>
                <w:div w:id="2137018028">
                  <w:marLeft w:val="640"/>
                  <w:marRight w:val="0"/>
                  <w:marTop w:val="0"/>
                  <w:marBottom w:val="0"/>
                  <w:divBdr>
                    <w:top w:val="none" w:sz="0" w:space="0" w:color="auto"/>
                    <w:left w:val="none" w:sz="0" w:space="0" w:color="auto"/>
                    <w:bottom w:val="none" w:sz="0" w:space="0" w:color="auto"/>
                    <w:right w:val="none" w:sz="0" w:space="0" w:color="auto"/>
                  </w:divBdr>
                </w:div>
                <w:div w:id="1166364010">
                  <w:marLeft w:val="640"/>
                  <w:marRight w:val="0"/>
                  <w:marTop w:val="0"/>
                  <w:marBottom w:val="0"/>
                  <w:divBdr>
                    <w:top w:val="none" w:sz="0" w:space="0" w:color="auto"/>
                    <w:left w:val="none" w:sz="0" w:space="0" w:color="auto"/>
                    <w:bottom w:val="none" w:sz="0" w:space="0" w:color="auto"/>
                    <w:right w:val="none" w:sz="0" w:space="0" w:color="auto"/>
                  </w:divBdr>
                </w:div>
                <w:div w:id="496457456">
                  <w:marLeft w:val="640"/>
                  <w:marRight w:val="0"/>
                  <w:marTop w:val="0"/>
                  <w:marBottom w:val="0"/>
                  <w:divBdr>
                    <w:top w:val="none" w:sz="0" w:space="0" w:color="auto"/>
                    <w:left w:val="none" w:sz="0" w:space="0" w:color="auto"/>
                    <w:bottom w:val="none" w:sz="0" w:space="0" w:color="auto"/>
                    <w:right w:val="none" w:sz="0" w:space="0" w:color="auto"/>
                  </w:divBdr>
                </w:div>
                <w:div w:id="1810778376">
                  <w:marLeft w:val="640"/>
                  <w:marRight w:val="0"/>
                  <w:marTop w:val="0"/>
                  <w:marBottom w:val="0"/>
                  <w:divBdr>
                    <w:top w:val="none" w:sz="0" w:space="0" w:color="auto"/>
                    <w:left w:val="none" w:sz="0" w:space="0" w:color="auto"/>
                    <w:bottom w:val="none" w:sz="0" w:space="0" w:color="auto"/>
                    <w:right w:val="none" w:sz="0" w:space="0" w:color="auto"/>
                  </w:divBdr>
                </w:div>
                <w:div w:id="71242737">
                  <w:marLeft w:val="640"/>
                  <w:marRight w:val="0"/>
                  <w:marTop w:val="0"/>
                  <w:marBottom w:val="0"/>
                  <w:divBdr>
                    <w:top w:val="none" w:sz="0" w:space="0" w:color="auto"/>
                    <w:left w:val="none" w:sz="0" w:space="0" w:color="auto"/>
                    <w:bottom w:val="none" w:sz="0" w:space="0" w:color="auto"/>
                    <w:right w:val="none" w:sz="0" w:space="0" w:color="auto"/>
                  </w:divBdr>
                </w:div>
                <w:div w:id="1538589276">
                  <w:marLeft w:val="640"/>
                  <w:marRight w:val="0"/>
                  <w:marTop w:val="0"/>
                  <w:marBottom w:val="0"/>
                  <w:divBdr>
                    <w:top w:val="none" w:sz="0" w:space="0" w:color="auto"/>
                    <w:left w:val="none" w:sz="0" w:space="0" w:color="auto"/>
                    <w:bottom w:val="none" w:sz="0" w:space="0" w:color="auto"/>
                    <w:right w:val="none" w:sz="0" w:space="0" w:color="auto"/>
                  </w:divBdr>
                </w:div>
                <w:div w:id="606542932">
                  <w:marLeft w:val="640"/>
                  <w:marRight w:val="0"/>
                  <w:marTop w:val="0"/>
                  <w:marBottom w:val="0"/>
                  <w:divBdr>
                    <w:top w:val="none" w:sz="0" w:space="0" w:color="auto"/>
                    <w:left w:val="none" w:sz="0" w:space="0" w:color="auto"/>
                    <w:bottom w:val="none" w:sz="0" w:space="0" w:color="auto"/>
                    <w:right w:val="none" w:sz="0" w:space="0" w:color="auto"/>
                  </w:divBdr>
                </w:div>
                <w:div w:id="1635024101">
                  <w:marLeft w:val="640"/>
                  <w:marRight w:val="0"/>
                  <w:marTop w:val="0"/>
                  <w:marBottom w:val="0"/>
                  <w:divBdr>
                    <w:top w:val="none" w:sz="0" w:space="0" w:color="auto"/>
                    <w:left w:val="none" w:sz="0" w:space="0" w:color="auto"/>
                    <w:bottom w:val="none" w:sz="0" w:space="0" w:color="auto"/>
                    <w:right w:val="none" w:sz="0" w:space="0" w:color="auto"/>
                  </w:divBdr>
                </w:div>
                <w:div w:id="566115831">
                  <w:marLeft w:val="640"/>
                  <w:marRight w:val="0"/>
                  <w:marTop w:val="0"/>
                  <w:marBottom w:val="0"/>
                  <w:divBdr>
                    <w:top w:val="none" w:sz="0" w:space="0" w:color="auto"/>
                    <w:left w:val="none" w:sz="0" w:space="0" w:color="auto"/>
                    <w:bottom w:val="none" w:sz="0" w:space="0" w:color="auto"/>
                    <w:right w:val="none" w:sz="0" w:space="0" w:color="auto"/>
                  </w:divBdr>
                </w:div>
                <w:div w:id="1497916243">
                  <w:marLeft w:val="640"/>
                  <w:marRight w:val="0"/>
                  <w:marTop w:val="0"/>
                  <w:marBottom w:val="0"/>
                  <w:divBdr>
                    <w:top w:val="none" w:sz="0" w:space="0" w:color="auto"/>
                    <w:left w:val="none" w:sz="0" w:space="0" w:color="auto"/>
                    <w:bottom w:val="none" w:sz="0" w:space="0" w:color="auto"/>
                    <w:right w:val="none" w:sz="0" w:space="0" w:color="auto"/>
                  </w:divBdr>
                </w:div>
                <w:div w:id="682786787">
                  <w:marLeft w:val="640"/>
                  <w:marRight w:val="0"/>
                  <w:marTop w:val="0"/>
                  <w:marBottom w:val="0"/>
                  <w:divBdr>
                    <w:top w:val="none" w:sz="0" w:space="0" w:color="auto"/>
                    <w:left w:val="none" w:sz="0" w:space="0" w:color="auto"/>
                    <w:bottom w:val="none" w:sz="0" w:space="0" w:color="auto"/>
                    <w:right w:val="none" w:sz="0" w:space="0" w:color="auto"/>
                  </w:divBdr>
                </w:div>
                <w:div w:id="1859081220">
                  <w:marLeft w:val="640"/>
                  <w:marRight w:val="0"/>
                  <w:marTop w:val="0"/>
                  <w:marBottom w:val="0"/>
                  <w:divBdr>
                    <w:top w:val="none" w:sz="0" w:space="0" w:color="auto"/>
                    <w:left w:val="none" w:sz="0" w:space="0" w:color="auto"/>
                    <w:bottom w:val="none" w:sz="0" w:space="0" w:color="auto"/>
                    <w:right w:val="none" w:sz="0" w:space="0" w:color="auto"/>
                  </w:divBdr>
                </w:div>
                <w:div w:id="1695495537">
                  <w:marLeft w:val="640"/>
                  <w:marRight w:val="0"/>
                  <w:marTop w:val="0"/>
                  <w:marBottom w:val="0"/>
                  <w:divBdr>
                    <w:top w:val="none" w:sz="0" w:space="0" w:color="auto"/>
                    <w:left w:val="none" w:sz="0" w:space="0" w:color="auto"/>
                    <w:bottom w:val="none" w:sz="0" w:space="0" w:color="auto"/>
                    <w:right w:val="none" w:sz="0" w:space="0" w:color="auto"/>
                  </w:divBdr>
                </w:div>
                <w:div w:id="225190266">
                  <w:marLeft w:val="640"/>
                  <w:marRight w:val="0"/>
                  <w:marTop w:val="0"/>
                  <w:marBottom w:val="0"/>
                  <w:divBdr>
                    <w:top w:val="none" w:sz="0" w:space="0" w:color="auto"/>
                    <w:left w:val="none" w:sz="0" w:space="0" w:color="auto"/>
                    <w:bottom w:val="none" w:sz="0" w:space="0" w:color="auto"/>
                    <w:right w:val="none" w:sz="0" w:space="0" w:color="auto"/>
                  </w:divBdr>
                </w:div>
                <w:div w:id="542641748">
                  <w:marLeft w:val="640"/>
                  <w:marRight w:val="0"/>
                  <w:marTop w:val="0"/>
                  <w:marBottom w:val="0"/>
                  <w:divBdr>
                    <w:top w:val="none" w:sz="0" w:space="0" w:color="auto"/>
                    <w:left w:val="none" w:sz="0" w:space="0" w:color="auto"/>
                    <w:bottom w:val="none" w:sz="0" w:space="0" w:color="auto"/>
                    <w:right w:val="none" w:sz="0" w:space="0" w:color="auto"/>
                  </w:divBdr>
                </w:div>
                <w:div w:id="1439833547">
                  <w:marLeft w:val="640"/>
                  <w:marRight w:val="0"/>
                  <w:marTop w:val="0"/>
                  <w:marBottom w:val="0"/>
                  <w:divBdr>
                    <w:top w:val="none" w:sz="0" w:space="0" w:color="auto"/>
                    <w:left w:val="none" w:sz="0" w:space="0" w:color="auto"/>
                    <w:bottom w:val="none" w:sz="0" w:space="0" w:color="auto"/>
                    <w:right w:val="none" w:sz="0" w:space="0" w:color="auto"/>
                  </w:divBdr>
                </w:div>
                <w:div w:id="1350451940">
                  <w:marLeft w:val="640"/>
                  <w:marRight w:val="0"/>
                  <w:marTop w:val="0"/>
                  <w:marBottom w:val="0"/>
                  <w:divBdr>
                    <w:top w:val="none" w:sz="0" w:space="0" w:color="auto"/>
                    <w:left w:val="none" w:sz="0" w:space="0" w:color="auto"/>
                    <w:bottom w:val="none" w:sz="0" w:space="0" w:color="auto"/>
                    <w:right w:val="none" w:sz="0" w:space="0" w:color="auto"/>
                  </w:divBdr>
                </w:div>
                <w:div w:id="1042486323">
                  <w:marLeft w:val="640"/>
                  <w:marRight w:val="0"/>
                  <w:marTop w:val="0"/>
                  <w:marBottom w:val="0"/>
                  <w:divBdr>
                    <w:top w:val="none" w:sz="0" w:space="0" w:color="auto"/>
                    <w:left w:val="none" w:sz="0" w:space="0" w:color="auto"/>
                    <w:bottom w:val="none" w:sz="0" w:space="0" w:color="auto"/>
                    <w:right w:val="none" w:sz="0" w:space="0" w:color="auto"/>
                  </w:divBdr>
                </w:div>
                <w:div w:id="1152915104">
                  <w:marLeft w:val="640"/>
                  <w:marRight w:val="0"/>
                  <w:marTop w:val="0"/>
                  <w:marBottom w:val="0"/>
                  <w:divBdr>
                    <w:top w:val="none" w:sz="0" w:space="0" w:color="auto"/>
                    <w:left w:val="none" w:sz="0" w:space="0" w:color="auto"/>
                    <w:bottom w:val="none" w:sz="0" w:space="0" w:color="auto"/>
                    <w:right w:val="none" w:sz="0" w:space="0" w:color="auto"/>
                  </w:divBdr>
                </w:div>
                <w:div w:id="2032997791">
                  <w:marLeft w:val="640"/>
                  <w:marRight w:val="0"/>
                  <w:marTop w:val="0"/>
                  <w:marBottom w:val="0"/>
                  <w:divBdr>
                    <w:top w:val="none" w:sz="0" w:space="0" w:color="auto"/>
                    <w:left w:val="none" w:sz="0" w:space="0" w:color="auto"/>
                    <w:bottom w:val="none" w:sz="0" w:space="0" w:color="auto"/>
                    <w:right w:val="none" w:sz="0" w:space="0" w:color="auto"/>
                  </w:divBdr>
                </w:div>
                <w:div w:id="1629387031">
                  <w:marLeft w:val="640"/>
                  <w:marRight w:val="0"/>
                  <w:marTop w:val="0"/>
                  <w:marBottom w:val="0"/>
                  <w:divBdr>
                    <w:top w:val="none" w:sz="0" w:space="0" w:color="auto"/>
                    <w:left w:val="none" w:sz="0" w:space="0" w:color="auto"/>
                    <w:bottom w:val="none" w:sz="0" w:space="0" w:color="auto"/>
                    <w:right w:val="none" w:sz="0" w:space="0" w:color="auto"/>
                  </w:divBdr>
                </w:div>
                <w:div w:id="2076931674">
                  <w:marLeft w:val="640"/>
                  <w:marRight w:val="0"/>
                  <w:marTop w:val="0"/>
                  <w:marBottom w:val="0"/>
                  <w:divBdr>
                    <w:top w:val="none" w:sz="0" w:space="0" w:color="auto"/>
                    <w:left w:val="none" w:sz="0" w:space="0" w:color="auto"/>
                    <w:bottom w:val="none" w:sz="0" w:space="0" w:color="auto"/>
                    <w:right w:val="none" w:sz="0" w:space="0" w:color="auto"/>
                  </w:divBdr>
                </w:div>
                <w:div w:id="757210862">
                  <w:marLeft w:val="640"/>
                  <w:marRight w:val="0"/>
                  <w:marTop w:val="0"/>
                  <w:marBottom w:val="0"/>
                  <w:divBdr>
                    <w:top w:val="none" w:sz="0" w:space="0" w:color="auto"/>
                    <w:left w:val="none" w:sz="0" w:space="0" w:color="auto"/>
                    <w:bottom w:val="none" w:sz="0" w:space="0" w:color="auto"/>
                    <w:right w:val="none" w:sz="0" w:space="0" w:color="auto"/>
                  </w:divBdr>
                </w:div>
                <w:div w:id="718668241">
                  <w:marLeft w:val="640"/>
                  <w:marRight w:val="0"/>
                  <w:marTop w:val="0"/>
                  <w:marBottom w:val="0"/>
                  <w:divBdr>
                    <w:top w:val="none" w:sz="0" w:space="0" w:color="auto"/>
                    <w:left w:val="none" w:sz="0" w:space="0" w:color="auto"/>
                    <w:bottom w:val="none" w:sz="0" w:space="0" w:color="auto"/>
                    <w:right w:val="none" w:sz="0" w:space="0" w:color="auto"/>
                  </w:divBdr>
                </w:div>
                <w:div w:id="1850221042">
                  <w:marLeft w:val="640"/>
                  <w:marRight w:val="0"/>
                  <w:marTop w:val="0"/>
                  <w:marBottom w:val="0"/>
                  <w:divBdr>
                    <w:top w:val="none" w:sz="0" w:space="0" w:color="auto"/>
                    <w:left w:val="none" w:sz="0" w:space="0" w:color="auto"/>
                    <w:bottom w:val="none" w:sz="0" w:space="0" w:color="auto"/>
                    <w:right w:val="none" w:sz="0" w:space="0" w:color="auto"/>
                  </w:divBdr>
                </w:div>
                <w:div w:id="397485639">
                  <w:marLeft w:val="640"/>
                  <w:marRight w:val="0"/>
                  <w:marTop w:val="0"/>
                  <w:marBottom w:val="0"/>
                  <w:divBdr>
                    <w:top w:val="none" w:sz="0" w:space="0" w:color="auto"/>
                    <w:left w:val="none" w:sz="0" w:space="0" w:color="auto"/>
                    <w:bottom w:val="none" w:sz="0" w:space="0" w:color="auto"/>
                    <w:right w:val="none" w:sz="0" w:space="0" w:color="auto"/>
                  </w:divBdr>
                </w:div>
                <w:div w:id="1656105027">
                  <w:marLeft w:val="640"/>
                  <w:marRight w:val="0"/>
                  <w:marTop w:val="0"/>
                  <w:marBottom w:val="0"/>
                  <w:divBdr>
                    <w:top w:val="none" w:sz="0" w:space="0" w:color="auto"/>
                    <w:left w:val="none" w:sz="0" w:space="0" w:color="auto"/>
                    <w:bottom w:val="none" w:sz="0" w:space="0" w:color="auto"/>
                    <w:right w:val="none" w:sz="0" w:space="0" w:color="auto"/>
                  </w:divBdr>
                </w:div>
                <w:div w:id="1315332795">
                  <w:marLeft w:val="640"/>
                  <w:marRight w:val="0"/>
                  <w:marTop w:val="0"/>
                  <w:marBottom w:val="0"/>
                  <w:divBdr>
                    <w:top w:val="none" w:sz="0" w:space="0" w:color="auto"/>
                    <w:left w:val="none" w:sz="0" w:space="0" w:color="auto"/>
                    <w:bottom w:val="none" w:sz="0" w:space="0" w:color="auto"/>
                    <w:right w:val="none" w:sz="0" w:space="0" w:color="auto"/>
                  </w:divBdr>
                </w:div>
                <w:div w:id="193663621">
                  <w:marLeft w:val="640"/>
                  <w:marRight w:val="0"/>
                  <w:marTop w:val="0"/>
                  <w:marBottom w:val="0"/>
                  <w:divBdr>
                    <w:top w:val="none" w:sz="0" w:space="0" w:color="auto"/>
                    <w:left w:val="none" w:sz="0" w:space="0" w:color="auto"/>
                    <w:bottom w:val="none" w:sz="0" w:space="0" w:color="auto"/>
                    <w:right w:val="none" w:sz="0" w:space="0" w:color="auto"/>
                  </w:divBdr>
                </w:div>
                <w:div w:id="48917589">
                  <w:marLeft w:val="640"/>
                  <w:marRight w:val="0"/>
                  <w:marTop w:val="0"/>
                  <w:marBottom w:val="0"/>
                  <w:divBdr>
                    <w:top w:val="none" w:sz="0" w:space="0" w:color="auto"/>
                    <w:left w:val="none" w:sz="0" w:space="0" w:color="auto"/>
                    <w:bottom w:val="none" w:sz="0" w:space="0" w:color="auto"/>
                    <w:right w:val="none" w:sz="0" w:space="0" w:color="auto"/>
                  </w:divBdr>
                </w:div>
                <w:div w:id="399865423">
                  <w:marLeft w:val="640"/>
                  <w:marRight w:val="0"/>
                  <w:marTop w:val="0"/>
                  <w:marBottom w:val="0"/>
                  <w:divBdr>
                    <w:top w:val="none" w:sz="0" w:space="0" w:color="auto"/>
                    <w:left w:val="none" w:sz="0" w:space="0" w:color="auto"/>
                    <w:bottom w:val="none" w:sz="0" w:space="0" w:color="auto"/>
                    <w:right w:val="none" w:sz="0" w:space="0" w:color="auto"/>
                  </w:divBdr>
                </w:div>
                <w:div w:id="1276137588">
                  <w:marLeft w:val="640"/>
                  <w:marRight w:val="0"/>
                  <w:marTop w:val="0"/>
                  <w:marBottom w:val="0"/>
                  <w:divBdr>
                    <w:top w:val="none" w:sz="0" w:space="0" w:color="auto"/>
                    <w:left w:val="none" w:sz="0" w:space="0" w:color="auto"/>
                    <w:bottom w:val="none" w:sz="0" w:space="0" w:color="auto"/>
                    <w:right w:val="none" w:sz="0" w:space="0" w:color="auto"/>
                  </w:divBdr>
                </w:div>
                <w:div w:id="549852068">
                  <w:marLeft w:val="640"/>
                  <w:marRight w:val="0"/>
                  <w:marTop w:val="0"/>
                  <w:marBottom w:val="0"/>
                  <w:divBdr>
                    <w:top w:val="none" w:sz="0" w:space="0" w:color="auto"/>
                    <w:left w:val="none" w:sz="0" w:space="0" w:color="auto"/>
                    <w:bottom w:val="none" w:sz="0" w:space="0" w:color="auto"/>
                    <w:right w:val="none" w:sz="0" w:space="0" w:color="auto"/>
                  </w:divBdr>
                </w:div>
                <w:div w:id="921568669">
                  <w:marLeft w:val="640"/>
                  <w:marRight w:val="0"/>
                  <w:marTop w:val="0"/>
                  <w:marBottom w:val="0"/>
                  <w:divBdr>
                    <w:top w:val="none" w:sz="0" w:space="0" w:color="auto"/>
                    <w:left w:val="none" w:sz="0" w:space="0" w:color="auto"/>
                    <w:bottom w:val="none" w:sz="0" w:space="0" w:color="auto"/>
                    <w:right w:val="none" w:sz="0" w:space="0" w:color="auto"/>
                  </w:divBdr>
                </w:div>
                <w:div w:id="1925991381">
                  <w:marLeft w:val="640"/>
                  <w:marRight w:val="0"/>
                  <w:marTop w:val="0"/>
                  <w:marBottom w:val="0"/>
                  <w:divBdr>
                    <w:top w:val="none" w:sz="0" w:space="0" w:color="auto"/>
                    <w:left w:val="none" w:sz="0" w:space="0" w:color="auto"/>
                    <w:bottom w:val="none" w:sz="0" w:space="0" w:color="auto"/>
                    <w:right w:val="none" w:sz="0" w:space="0" w:color="auto"/>
                  </w:divBdr>
                </w:div>
                <w:div w:id="493493199">
                  <w:marLeft w:val="640"/>
                  <w:marRight w:val="0"/>
                  <w:marTop w:val="0"/>
                  <w:marBottom w:val="0"/>
                  <w:divBdr>
                    <w:top w:val="none" w:sz="0" w:space="0" w:color="auto"/>
                    <w:left w:val="none" w:sz="0" w:space="0" w:color="auto"/>
                    <w:bottom w:val="none" w:sz="0" w:space="0" w:color="auto"/>
                    <w:right w:val="none" w:sz="0" w:space="0" w:color="auto"/>
                  </w:divBdr>
                </w:div>
                <w:div w:id="1495100171">
                  <w:marLeft w:val="640"/>
                  <w:marRight w:val="0"/>
                  <w:marTop w:val="0"/>
                  <w:marBottom w:val="0"/>
                  <w:divBdr>
                    <w:top w:val="none" w:sz="0" w:space="0" w:color="auto"/>
                    <w:left w:val="none" w:sz="0" w:space="0" w:color="auto"/>
                    <w:bottom w:val="none" w:sz="0" w:space="0" w:color="auto"/>
                    <w:right w:val="none" w:sz="0" w:space="0" w:color="auto"/>
                  </w:divBdr>
                </w:div>
                <w:div w:id="1146355806">
                  <w:marLeft w:val="640"/>
                  <w:marRight w:val="0"/>
                  <w:marTop w:val="0"/>
                  <w:marBottom w:val="0"/>
                  <w:divBdr>
                    <w:top w:val="none" w:sz="0" w:space="0" w:color="auto"/>
                    <w:left w:val="none" w:sz="0" w:space="0" w:color="auto"/>
                    <w:bottom w:val="none" w:sz="0" w:space="0" w:color="auto"/>
                    <w:right w:val="none" w:sz="0" w:space="0" w:color="auto"/>
                  </w:divBdr>
                </w:div>
                <w:div w:id="1840146991">
                  <w:marLeft w:val="640"/>
                  <w:marRight w:val="0"/>
                  <w:marTop w:val="0"/>
                  <w:marBottom w:val="0"/>
                  <w:divBdr>
                    <w:top w:val="none" w:sz="0" w:space="0" w:color="auto"/>
                    <w:left w:val="none" w:sz="0" w:space="0" w:color="auto"/>
                    <w:bottom w:val="none" w:sz="0" w:space="0" w:color="auto"/>
                    <w:right w:val="none" w:sz="0" w:space="0" w:color="auto"/>
                  </w:divBdr>
                </w:div>
                <w:div w:id="1104808521">
                  <w:marLeft w:val="640"/>
                  <w:marRight w:val="0"/>
                  <w:marTop w:val="0"/>
                  <w:marBottom w:val="0"/>
                  <w:divBdr>
                    <w:top w:val="none" w:sz="0" w:space="0" w:color="auto"/>
                    <w:left w:val="none" w:sz="0" w:space="0" w:color="auto"/>
                    <w:bottom w:val="none" w:sz="0" w:space="0" w:color="auto"/>
                    <w:right w:val="none" w:sz="0" w:space="0" w:color="auto"/>
                  </w:divBdr>
                </w:div>
              </w:divsChild>
            </w:div>
            <w:div w:id="1118724052">
              <w:marLeft w:val="0"/>
              <w:marRight w:val="0"/>
              <w:marTop w:val="0"/>
              <w:marBottom w:val="0"/>
              <w:divBdr>
                <w:top w:val="none" w:sz="0" w:space="0" w:color="auto"/>
                <w:left w:val="none" w:sz="0" w:space="0" w:color="auto"/>
                <w:bottom w:val="none" w:sz="0" w:space="0" w:color="auto"/>
                <w:right w:val="none" w:sz="0" w:space="0" w:color="auto"/>
              </w:divBdr>
              <w:divsChild>
                <w:div w:id="697464053">
                  <w:marLeft w:val="640"/>
                  <w:marRight w:val="0"/>
                  <w:marTop w:val="0"/>
                  <w:marBottom w:val="0"/>
                  <w:divBdr>
                    <w:top w:val="none" w:sz="0" w:space="0" w:color="auto"/>
                    <w:left w:val="none" w:sz="0" w:space="0" w:color="auto"/>
                    <w:bottom w:val="none" w:sz="0" w:space="0" w:color="auto"/>
                    <w:right w:val="none" w:sz="0" w:space="0" w:color="auto"/>
                  </w:divBdr>
                </w:div>
                <w:div w:id="1827239149">
                  <w:marLeft w:val="640"/>
                  <w:marRight w:val="0"/>
                  <w:marTop w:val="0"/>
                  <w:marBottom w:val="0"/>
                  <w:divBdr>
                    <w:top w:val="none" w:sz="0" w:space="0" w:color="auto"/>
                    <w:left w:val="none" w:sz="0" w:space="0" w:color="auto"/>
                    <w:bottom w:val="none" w:sz="0" w:space="0" w:color="auto"/>
                    <w:right w:val="none" w:sz="0" w:space="0" w:color="auto"/>
                  </w:divBdr>
                </w:div>
                <w:div w:id="1311398081">
                  <w:marLeft w:val="640"/>
                  <w:marRight w:val="0"/>
                  <w:marTop w:val="0"/>
                  <w:marBottom w:val="0"/>
                  <w:divBdr>
                    <w:top w:val="none" w:sz="0" w:space="0" w:color="auto"/>
                    <w:left w:val="none" w:sz="0" w:space="0" w:color="auto"/>
                    <w:bottom w:val="none" w:sz="0" w:space="0" w:color="auto"/>
                    <w:right w:val="none" w:sz="0" w:space="0" w:color="auto"/>
                  </w:divBdr>
                </w:div>
                <w:div w:id="240336062">
                  <w:marLeft w:val="640"/>
                  <w:marRight w:val="0"/>
                  <w:marTop w:val="0"/>
                  <w:marBottom w:val="0"/>
                  <w:divBdr>
                    <w:top w:val="none" w:sz="0" w:space="0" w:color="auto"/>
                    <w:left w:val="none" w:sz="0" w:space="0" w:color="auto"/>
                    <w:bottom w:val="none" w:sz="0" w:space="0" w:color="auto"/>
                    <w:right w:val="none" w:sz="0" w:space="0" w:color="auto"/>
                  </w:divBdr>
                </w:div>
                <w:div w:id="541291091">
                  <w:marLeft w:val="640"/>
                  <w:marRight w:val="0"/>
                  <w:marTop w:val="0"/>
                  <w:marBottom w:val="0"/>
                  <w:divBdr>
                    <w:top w:val="none" w:sz="0" w:space="0" w:color="auto"/>
                    <w:left w:val="none" w:sz="0" w:space="0" w:color="auto"/>
                    <w:bottom w:val="none" w:sz="0" w:space="0" w:color="auto"/>
                    <w:right w:val="none" w:sz="0" w:space="0" w:color="auto"/>
                  </w:divBdr>
                </w:div>
                <w:div w:id="1468205406">
                  <w:marLeft w:val="640"/>
                  <w:marRight w:val="0"/>
                  <w:marTop w:val="0"/>
                  <w:marBottom w:val="0"/>
                  <w:divBdr>
                    <w:top w:val="none" w:sz="0" w:space="0" w:color="auto"/>
                    <w:left w:val="none" w:sz="0" w:space="0" w:color="auto"/>
                    <w:bottom w:val="none" w:sz="0" w:space="0" w:color="auto"/>
                    <w:right w:val="none" w:sz="0" w:space="0" w:color="auto"/>
                  </w:divBdr>
                </w:div>
                <w:div w:id="1083138847">
                  <w:marLeft w:val="640"/>
                  <w:marRight w:val="0"/>
                  <w:marTop w:val="0"/>
                  <w:marBottom w:val="0"/>
                  <w:divBdr>
                    <w:top w:val="none" w:sz="0" w:space="0" w:color="auto"/>
                    <w:left w:val="none" w:sz="0" w:space="0" w:color="auto"/>
                    <w:bottom w:val="none" w:sz="0" w:space="0" w:color="auto"/>
                    <w:right w:val="none" w:sz="0" w:space="0" w:color="auto"/>
                  </w:divBdr>
                </w:div>
                <w:div w:id="943263544">
                  <w:marLeft w:val="640"/>
                  <w:marRight w:val="0"/>
                  <w:marTop w:val="0"/>
                  <w:marBottom w:val="0"/>
                  <w:divBdr>
                    <w:top w:val="none" w:sz="0" w:space="0" w:color="auto"/>
                    <w:left w:val="none" w:sz="0" w:space="0" w:color="auto"/>
                    <w:bottom w:val="none" w:sz="0" w:space="0" w:color="auto"/>
                    <w:right w:val="none" w:sz="0" w:space="0" w:color="auto"/>
                  </w:divBdr>
                </w:div>
                <w:div w:id="905608382">
                  <w:marLeft w:val="640"/>
                  <w:marRight w:val="0"/>
                  <w:marTop w:val="0"/>
                  <w:marBottom w:val="0"/>
                  <w:divBdr>
                    <w:top w:val="none" w:sz="0" w:space="0" w:color="auto"/>
                    <w:left w:val="none" w:sz="0" w:space="0" w:color="auto"/>
                    <w:bottom w:val="none" w:sz="0" w:space="0" w:color="auto"/>
                    <w:right w:val="none" w:sz="0" w:space="0" w:color="auto"/>
                  </w:divBdr>
                </w:div>
                <w:div w:id="1868835969">
                  <w:marLeft w:val="640"/>
                  <w:marRight w:val="0"/>
                  <w:marTop w:val="0"/>
                  <w:marBottom w:val="0"/>
                  <w:divBdr>
                    <w:top w:val="none" w:sz="0" w:space="0" w:color="auto"/>
                    <w:left w:val="none" w:sz="0" w:space="0" w:color="auto"/>
                    <w:bottom w:val="none" w:sz="0" w:space="0" w:color="auto"/>
                    <w:right w:val="none" w:sz="0" w:space="0" w:color="auto"/>
                  </w:divBdr>
                </w:div>
                <w:div w:id="248201903">
                  <w:marLeft w:val="640"/>
                  <w:marRight w:val="0"/>
                  <w:marTop w:val="0"/>
                  <w:marBottom w:val="0"/>
                  <w:divBdr>
                    <w:top w:val="none" w:sz="0" w:space="0" w:color="auto"/>
                    <w:left w:val="none" w:sz="0" w:space="0" w:color="auto"/>
                    <w:bottom w:val="none" w:sz="0" w:space="0" w:color="auto"/>
                    <w:right w:val="none" w:sz="0" w:space="0" w:color="auto"/>
                  </w:divBdr>
                </w:div>
                <w:div w:id="1614089631">
                  <w:marLeft w:val="640"/>
                  <w:marRight w:val="0"/>
                  <w:marTop w:val="0"/>
                  <w:marBottom w:val="0"/>
                  <w:divBdr>
                    <w:top w:val="none" w:sz="0" w:space="0" w:color="auto"/>
                    <w:left w:val="none" w:sz="0" w:space="0" w:color="auto"/>
                    <w:bottom w:val="none" w:sz="0" w:space="0" w:color="auto"/>
                    <w:right w:val="none" w:sz="0" w:space="0" w:color="auto"/>
                  </w:divBdr>
                </w:div>
                <w:div w:id="1723946080">
                  <w:marLeft w:val="640"/>
                  <w:marRight w:val="0"/>
                  <w:marTop w:val="0"/>
                  <w:marBottom w:val="0"/>
                  <w:divBdr>
                    <w:top w:val="none" w:sz="0" w:space="0" w:color="auto"/>
                    <w:left w:val="none" w:sz="0" w:space="0" w:color="auto"/>
                    <w:bottom w:val="none" w:sz="0" w:space="0" w:color="auto"/>
                    <w:right w:val="none" w:sz="0" w:space="0" w:color="auto"/>
                  </w:divBdr>
                </w:div>
                <w:div w:id="1866407406">
                  <w:marLeft w:val="640"/>
                  <w:marRight w:val="0"/>
                  <w:marTop w:val="0"/>
                  <w:marBottom w:val="0"/>
                  <w:divBdr>
                    <w:top w:val="none" w:sz="0" w:space="0" w:color="auto"/>
                    <w:left w:val="none" w:sz="0" w:space="0" w:color="auto"/>
                    <w:bottom w:val="none" w:sz="0" w:space="0" w:color="auto"/>
                    <w:right w:val="none" w:sz="0" w:space="0" w:color="auto"/>
                  </w:divBdr>
                </w:div>
                <w:div w:id="284235934">
                  <w:marLeft w:val="640"/>
                  <w:marRight w:val="0"/>
                  <w:marTop w:val="0"/>
                  <w:marBottom w:val="0"/>
                  <w:divBdr>
                    <w:top w:val="none" w:sz="0" w:space="0" w:color="auto"/>
                    <w:left w:val="none" w:sz="0" w:space="0" w:color="auto"/>
                    <w:bottom w:val="none" w:sz="0" w:space="0" w:color="auto"/>
                    <w:right w:val="none" w:sz="0" w:space="0" w:color="auto"/>
                  </w:divBdr>
                </w:div>
                <w:div w:id="666711427">
                  <w:marLeft w:val="640"/>
                  <w:marRight w:val="0"/>
                  <w:marTop w:val="0"/>
                  <w:marBottom w:val="0"/>
                  <w:divBdr>
                    <w:top w:val="none" w:sz="0" w:space="0" w:color="auto"/>
                    <w:left w:val="none" w:sz="0" w:space="0" w:color="auto"/>
                    <w:bottom w:val="none" w:sz="0" w:space="0" w:color="auto"/>
                    <w:right w:val="none" w:sz="0" w:space="0" w:color="auto"/>
                  </w:divBdr>
                </w:div>
                <w:div w:id="282734179">
                  <w:marLeft w:val="640"/>
                  <w:marRight w:val="0"/>
                  <w:marTop w:val="0"/>
                  <w:marBottom w:val="0"/>
                  <w:divBdr>
                    <w:top w:val="none" w:sz="0" w:space="0" w:color="auto"/>
                    <w:left w:val="none" w:sz="0" w:space="0" w:color="auto"/>
                    <w:bottom w:val="none" w:sz="0" w:space="0" w:color="auto"/>
                    <w:right w:val="none" w:sz="0" w:space="0" w:color="auto"/>
                  </w:divBdr>
                </w:div>
                <w:div w:id="795677787">
                  <w:marLeft w:val="640"/>
                  <w:marRight w:val="0"/>
                  <w:marTop w:val="0"/>
                  <w:marBottom w:val="0"/>
                  <w:divBdr>
                    <w:top w:val="none" w:sz="0" w:space="0" w:color="auto"/>
                    <w:left w:val="none" w:sz="0" w:space="0" w:color="auto"/>
                    <w:bottom w:val="none" w:sz="0" w:space="0" w:color="auto"/>
                    <w:right w:val="none" w:sz="0" w:space="0" w:color="auto"/>
                  </w:divBdr>
                </w:div>
                <w:div w:id="1443039092">
                  <w:marLeft w:val="640"/>
                  <w:marRight w:val="0"/>
                  <w:marTop w:val="0"/>
                  <w:marBottom w:val="0"/>
                  <w:divBdr>
                    <w:top w:val="none" w:sz="0" w:space="0" w:color="auto"/>
                    <w:left w:val="none" w:sz="0" w:space="0" w:color="auto"/>
                    <w:bottom w:val="none" w:sz="0" w:space="0" w:color="auto"/>
                    <w:right w:val="none" w:sz="0" w:space="0" w:color="auto"/>
                  </w:divBdr>
                </w:div>
                <w:div w:id="806624757">
                  <w:marLeft w:val="640"/>
                  <w:marRight w:val="0"/>
                  <w:marTop w:val="0"/>
                  <w:marBottom w:val="0"/>
                  <w:divBdr>
                    <w:top w:val="none" w:sz="0" w:space="0" w:color="auto"/>
                    <w:left w:val="none" w:sz="0" w:space="0" w:color="auto"/>
                    <w:bottom w:val="none" w:sz="0" w:space="0" w:color="auto"/>
                    <w:right w:val="none" w:sz="0" w:space="0" w:color="auto"/>
                  </w:divBdr>
                </w:div>
                <w:div w:id="1310161625">
                  <w:marLeft w:val="640"/>
                  <w:marRight w:val="0"/>
                  <w:marTop w:val="0"/>
                  <w:marBottom w:val="0"/>
                  <w:divBdr>
                    <w:top w:val="none" w:sz="0" w:space="0" w:color="auto"/>
                    <w:left w:val="none" w:sz="0" w:space="0" w:color="auto"/>
                    <w:bottom w:val="none" w:sz="0" w:space="0" w:color="auto"/>
                    <w:right w:val="none" w:sz="0" w:space="0" w:color="auto"/>
                  </w:divBdr>
                </w:div>
                <w:div w:id="1042484931">
                  <w:marLeft w:val="640"/>
                  <w:marRight w:val="0"/>
                  <w:marTop w:val="0"/>
                  <w:marBottom w:val="0"/>
                  <w:divBdr>
                    <w:top w:val="none" w:sz="0" w:space="0" w:color="auto"/>
                    <w:left w:val="none" w:sz="0" w:space="0" w:color="auto"/>
                    <w:bottom w:val="none" w:sz="0" w:space="0" w:color="auto"/>
                    <w:right w:val="none" w:sz="0" w:space="0" w:color="auto"/>
                  </w:divBdr>
                </w:div>
                <w:div w:id="2063599302">
                  <w:marLeft w:val="640"/>
                  <w:marRight w:val="0"/>
                  <w:marTop w:val="0"/>
                  <w:marBottom w:val="0"/>
                  <w:divBdr>
                    <w:top w:val="none" w:sz="0" w:space="0" w:color="auto"/>
                    <w:left w:val="none" w:sz="0" w:space="0" w:color="auto"/>
                    <w:bottom w:val="none" w:sz="0" w:space="0" w:color="auto"/>
                    <w:right w:val="none" w:sz="0" w:space="0" w:color="auto"/>
                  </w:divBdr>
                </w:div>
                <w:div w:id="1040860814">
                  <w:marLeft w:val="640"/>
                  <w:marRight w:val="0"/>
                  <w:marTop w:val="0"/>
                  <w:marBottom w:val="0"/>
                  <w:divBdr>
                    <w:top w:val="none" w:sz="0" w:space="0" w:color="auto"/>
                    <w:left w:val="none" w:sz="0" w:space="0" w:color="auto"/>
                    <w:bottom w:val="none" w:sz="0" w:space="0" w:color="auto"/>
                    <w:right w:val="none" w:sz="0" w:space="0" w:color="auto"/>
                  </w:divBdr>
                </w:div>
                <w:div w:id="1023628690">
                  <w:marLeft w:val="640"/>
                  <w:marRight w:val="0"/>
                  <w:marTop w:val="0"/>
                  <w:marBottom w:val="0"/>
                  <w:divBdr>
                    <w:top w:val="none" w:sz="0" w:space="0" w:color="auto"/>
                    <w:left w:val="none" w:sz="0" w:space="0" w:color="auto"/>
                    <w:bottom w:val="none" w:sz="0" w:space="0" w:color="auto"/>
                    <w:right w:val="none" w:sz="0" w:space="0" w:color="auto"/>
                  </w:divBdr>
                </w:div>
                <w:div w:id="2081318868">
                  <w:marLeft w:val="640"/>
                  <w:marRight w:val="0"/>
                  <w:marTop w:val="0"/>
                  <w:marBottom w:val="0"/>
                  <w:divBdr>
                    <w:top w:val="none" w:sz="0" w:space="0" w:color="auto"/>
                    <w:left w:val="none" w:sz="0" w:space="0" w:color="auto"/>
                    <w:bottom w:val="none" w:sz="0" w:space="0" w:color="auto"/>
                    <w:right w:val="none" w:sz="0" w:space="0" w:color="auto"/>
                  </w:divBdr>
                </w:div>
                <w:div w:id="361902617">
                  <w:marLeft w:val="640"/>
                  <w:marRight w:val="0"/>
                  <w:marTop w:val="0"/>
                  <w:marBottom w:val="0"/>
                  <w:divBdr>
                    <w:top w:val="none" w:sz="0" w:space="0" w:color="auto"/>
                    <w:left w:val="none" w:sz="0" w:space="0" w:color="auto"/>
                    <w:bottom w:val="none" w:sz="0" w:space="0" w:color="auto"/>
                    <w:right w:val="none" w:sz="0" w:space="0" w:color="auto"/>
                  </w:divBdr>
                </w:div>
                <w:div w:id="1694527494">
                  <w:marLeft w:val="640"/>
                  <w:marRight w:val="0"/>
                  <w:marTop w:val="0"/>
                  <w:marBottom w:val="0"/>
                  <w:divBdr>
                    <w:top w:val="none" w:sz="0" w:space="0" w:color="auto"/>
                    <w:left w:val="none" w:sz="0" w:space="0" w:color="auto"/>
                    <w:bottom w:val="none" w:sz="0" w:space="0" w:color="auto"/>
                    <w:right w:val="none" w:sz="0" w:space="0" w:color="auto"/>
                  </w:divBdr>
                </w:div>
                <w:div w:id="1479762055">
                  <w:marLeft w:val="640"/>
                  <w:marRight w:val="0"/>
                  <w:marTop w:val="0"/>
                  <w:marBottom w:val="0"/>
                  <w:divBdr>
                    <w:top w:val="none" w:sz="0" w:space="0" w:color="auto"/>
                    <w:left w:val="none" w:sz="0" w:space="0" w:color="auto"/>
                    <w:bottom w:val="none" w:sz="0" w:space="0" w:color="auto"/>
                    <w:right w:val="none" w:sz="0" w:space="0" w:color="auto"/>
                  </w:divBdr>
                </w:div>
                <w:div w:id="686441354">
                  <w:marLeft w:val="640"/>
                  <w:marRight w:val="0"/>
                  <w:marTop w:val="0"/>
                  <w:marBottom w:val="0"/>
                  <w:divBdr>
                    <w:top w:val="none" w:sz="0" w:space="0" w:color="auto"/>
                    <w:left w:val="none" w:sz="0" w:space="0" w:color="auto"/>
                    <w:bottom w:val="none" w:sz="0" w:space="0" w:color="auto"/>
                    <w:right w:val="none" w:sz="0" w:space="0" w:color="auto"/>
                  </w:divBdr>
                </w:div>
                <w:div w:id="366373418">
                  <w:marLeft w:val="640"/>
                  <w:marRight w:val="0"/>
                  <w:marTop w:val="0"/>
                  <w:marBottom w:val="0"/>
                  <w:divBdr>
                    <w:top w:val="none" w:sz="0" w:space="0" w:color="auto"/>
                    <w:left w:val="none" w:sz="0" w:space="0" w:color="auto"/>
                    <w:bottom w:val="none" w:sz="0" w:space="0" w:color="auto"/>
                    <w:right w:val="none" w:sz="0" w:space="0" w:color="auto"/>
                  </w:divBdr>
                </w:div>
                <w:div w:id="1538396216">
                  <w:marLeft w:val="640"/>
                  <w:marRight w:val="0"/>
                  <w:marTop w:val="0"/>
                  <w:marBottom w:val="0"/>
                  <w:divBdr>
                    <w:top w:val="none" w:sz="0" w:space="0" w:color="auto"/>
                    <w:left w:val="none" w:sz="0" w:space="0" w:color="auto"/>
                    <w:bottom w:val="none" w:sz="0" w:space="0" w:color="auto"/>
                    <w:right w:val="none" w:sz="0" w:space="0" w:color="auto"/>
                  </w:divBdr>
                </w:div>
                <w:div w:id="1282804100">
                  <w:marLeft w:val="640"/>
                  <w:marRight w:val="0"/>
                  <w:marTop w:val="0"/>
                  <w:marBottom w:val="0"/>
                  <w:divBdr>
                    <w:top w:val="none" w:sz="0" w:space="0" w:color="auto"/>
                    <w:left w:val="none" w:sz="0" w:space="0" w:color="auto"/>
                    <w:bottom w:val="none" w:sz="0" w:space="0" w:color="auto"/>
                    <w:right w:val="none" w:sz="0" w:space="0" w:color="auto"/>
                  </w:divBdr>
                </w:div>
                <w:div w:id="582640577">
                  <w:marLeft w:val="640"/>
                  <w:marRight w:val="0"/>
                  <w:marTop w:val="0"/>
                  <w:marBottom w:val="0"/>
                  <w:divBdr>
                    <w:top w:val="none" w:sz="0" w:space="0" w:color="auto"/>
                    <w:left w:val="none" w:sz="0" w:space="0" w:color="auto"/>
                    <w:bottom w:val="none" w:sz="0" w:space="0" w:color="auto"/>
                    <w:right w:val="none" w:sz="0" w:space="0" w:color="auto"/>
                  </w:divBdr>
                </w:div>
                <w:div w:id="662667034">
                  <w:marLeft w:val="640"/>
                  <w:marRight w:val="0"/>
                  <w:marTop w:val="0"/>
                  <w:marBottom w:val="0"/>
                  <w:divBdr>
                    <w:top w:val="none" w:sz="0" w:space="0" w:color="auto"/>
                    <w:left w:val="none" w:sz="0" w:space="0" w:color="auto"/>
                    <w:bottom w:val="none" w:sz="0" w:space="0" w:color="auto"/>
                    <w:right w:val="none" w:sz="0" w:space="0" w:color="auto"/>
                  </w:divBdr>
                </w:div>
                <w:div w:id="1602638234">
                  <w:marLeft w:val="640"/>
                  <w:marRight w:val="0"/>
                  <w:marTop w:val="0"/>
                  <w:marBottom w:val="0"/>
                  <w:divBdr>
                    <w:top w:val="none" w:sz="0" w:space="0" w:color="auto"/>
                    <w:left w:val="none" w:sz="0" w:space="0" w:color="auto"/>
                    <w:bottom w:val="none" w:sz="0" w:space="0" w:color="auto"/>
                    <w:right w:val="none" w:sz="0" w:space="0" w:color="auto"/>
                  </w:divBdr>
                </w:div>
                <w:div w:id="573048608">
                  <w:marLeft w:val="640"/>
                  <w:marRight w:val="0"/>
                  <w:marTop w:val="0"/>
                  <w:marBottom w:val="0"/>
                  <w:divBdr>
                    <w:top w:val="none" w:sz="0" w:space="0" w:color="auto"/>
                    <w:left w:val="none" w:sz="0" w:space="0" w:color="auto"/>
                    <w:bottom w:val="none" w:sz="0" w:space="0" w:color="auto"/>
                    <w:right w:val="none" w:sz="0" w:space="0" w:color="auto"/>
                  </w:divBdr>
                </w:div>
                <w:div w:id="1606111741">
                  <w:marLeft w:val="640"/>
                  <w:marRight w:val="0"/>
                  <w:marTop w:val="0"/>
                  <w:marBottom w:val="0"/>
                  <w:divBdr>
                    <w:top w:val="none" w:sz="0" w:space="0" w:color="auto"/>
                    <w:left w:val="none" w:sz="0" w:space="0" w:color="auto"/>
                    <w:bottom w:val="none" w:sz="0" w:space="0" w:color="auto"/>
                    <w:right w:val="none" w:sz="0" w:space="0" w:color="auto"/>
                  </w:divBdr>
                </w:div>
                <w:div w:id="94983651">
                  <w:marLeft w:val="640"/>
                  <w:marRight w:val="0"/>
                  <w:marTop w:val="0"/>
                  <w:marBottom w:val="0"/>
                  <w:divBdr>
                    <w:top w:val="none" w:sz="0" w:space="0" w:color="auto"/>
                    <w:left w:val="none" w:sz="0" w:space="0" w:color="auto"/>
                    <w:bottom w:val="none" w:sz="0" w:space="0" w:color="auto"/>
                    <w:right w:val="none" w:sz="0" w:space="0" w:color="auto"/>
                  </w:divBdr>
                </w:div>
                <w:div w:id="189145091">
                  <w:marLeft w:val="640"/>
                  <w:marRight w:val="0"/>
                  <w:marTop w:val="0"/>
                  <w:marBottom w:val="0"/>
                  <w:divBdr>
                    <w:top w:val="none" w:sz="0" w:space="0" w:color="auto"/>
                    <w:left w:val="none" w:sz="0" w:space="0" w:color="auto"/>
                    <w:bottom w:val="none" w:sz="0" w:space="0" w:color="auto"/>
                    <w:right w:val="none" w:sz="0" w:space="0" w:color="auto"/>
                  </w:divBdr>
                </w:div>
                <w:div w:id="676149723">
                  <w:marLeft w:val="640"/>
                  <w:marRight w:val="0"/>
                  <w:marTop w:val="0"/>
                  <w:marBottom w:val="0"/>
                  <w:divBdr>
                    <w:top w:val="none" w:sz="0" w:space="0" w:color="auto"/>
                    <w:left w:val="none" w:sz="0" w:space="0" w:color="auto"/>
                    <w:bottom w:val="none" w:sz="0" w:space="0" w:color="auto"/>
                    <w:right w:val="none" w:sz="0" w:space="0" w:color="auto"/>
                  </w:divBdr>
                </w:div>
                <w:div w:id="563640888">
                  <w:marLeft w:val="640"/>
                  <w:marRight w:val="0"/>
                  <w:marTop w:val="0"/>
                  <w:marBottom w:val="0"/>
                  <w:divBdr>
                    <w:top w:val="none" w:sz="0" w:space="0" w:color="auto"/>
                    <w:left w:val="none" w:sz="0" w:space="0" w:color="auto"/>
                    <w:bottom w:val="none" w:sz="0" w:space="0" w:color="auto"/>
                    <w:right w:val="none" w:sz="0" w:space="0" w:color="auto"/>
                  </w:divBdr>
                </w:div>
                <w:div w:id="1539049392">
                  <w:marLeft w:val="640"/>
                  <w:marRight w:val="0"/>
                  <w:marTop w:val="0"/>
                  <w:marBottom w:val="0"/>
                  <w:divBdr>
                    <w:top w:val="none" w:sz="0" w:space="0" w:color="auto"/>
                    <w:left w:val="none" w:sz="0" w:space="0" w:color="auto"/>
                    <w:bottom w:val="none" w:sz="0" w:space="0" w:color="auto"/>
                    <w:right w:val="none" w:sz="0" w:space="0" w:color="auto"/>
                  </w:divBdr>
                </w:div>
                <w:div w:id="1490974720">
                  <w:marLeft w:val="640"/>
                  <w:marRight w:val="0"/>
                  <w:marTop w:val="0"/>
                  <w:marBottom w:val="0"/>
                  <w:divBdr>
                    <w:top w:val="none" w:sz="0" w:space="0" w:color="auto"/>
                    <w:left w:val="none" w:sz="0" w:space="0" w:color="auto"/>
                    <w:bottom w:val="none" w:sz="0" w:space="0" w:color="auto"/>
                    <w:right w:val="none" w:sz="0" w:space="0" w:color="auto"/>
                  </w:divBdr>
                </w:div>
                <w:div w:id="1459030733">
                  <w:marLeft w:val="640"/>
                  <w:marRight w:val="0"/>
                  <w:marTop w:val="0"/>
                  <w:marBottom w:val="0"/>
                  <w:divBdr>
                    <w:top w:val="none" w:sz="0" w:space="0" w:color="auto"/>
                    <w:left w:val="none" w:sz="0" w:space="0" w:color="auto"/>
                    <w:bottom w:val="none" w:sz="0" w:space="0" w:color="auto"/>
                    <w:right w:val="none" w:sz="0" w:space="0" w:color="auto"/>
                  </w:divBdr>
                </w:div>
                <w:div w:id="1029260719">
                  <w:marLeft w:val="640"/>
                  <w:marRight w:val="0"/>
                  <w:marTop w:val="0"/>
                  <w:marBottom w:val="0"/>
                  <w:divBdr>
                    <w:top w:val="none" w:sz="0" w:space="0" w:color="auto"/>
                    <w:left w:val="none" w:sz="0" w:space="0" w:color="auto"/>
                    <w:bottom w:val="none" w:sz="0" w:space="0" w:color="auto"/>
                    <w:right w:val="none" w:sz="0" w:space="0" w:color="auto"/>
                  </w:divBdr>
                </w:div>
                <w:div w:id="1108701681">
                  <w:marLeft w:val="640"/>
                  <w:marRight w:val="0"/>
                  <w:marTop w:val="0"/>
                  <w:marBottom w:val="0"/>
                  <w:divBdr>
                    <w:top w:val="none" w:sz="0" w:space="0" w:color="auto"/>
                    <w:left w:val="none" w:sz="0" w:space="0" w:color="auto"/>
                    <w:bottom w:val="none" w:sz="0" w:space="0" w:color="auto"/>
                    <w:right w:val="none" w:sz="0" w:space="0" w:color="auto"/>
                  </w:divBdr>
                </w:div>
                <w:div w:id="1562474653">
                  <w:marLeft w:val="640"/>
                  <w:marRight w:val="0"/>
                  <w:marTop w:val="0"/>
                  <w:marBottom w:val="0"/>
                  <w:divBdr>
                    <w:top w:val="none" w:sz="0" w:space="0" w:color="auto"/>
                    <w:left w:val="none" w:sz="0" w:space="0" w:color="auto"/>
                    <w:bottom w:val="none" w:sz="0" w:space="0" w:color="auto"/>
                    <w:right w:val="none" w:sz="0" w:space="0" w:color="auto"/>
                  </w:divBdr>
                </w:div>
                <w:div w:id="1029796095">
                  <w:marLeft w:val="640"/>
                  <w:marRight w:val="0"/>
                  <w:marTop w:val="0"/>
                  <w:marBottom w:val="0"/>
                  <w:divBdr>
                    <w:top w:val="none" w:sz="0" w:space="0" w:color="auto"/>
                    <w:left w:val="none" w:sz="0" w:space="0" w:color="auto"/>
                    <w:bottom w:val="none" w:sz="0" w:space="0" w:color="auto"/>
                    <w:right w:val="none" w:sz="0" w:space="0" w:color="auto"/>
                  </w:divBdr>
                </w:div>
                <w:div w:id="1014573465">
                  <w:marLeft w:val="640"/>
                  <w:marRight w:val="0"/>
                  <w:marTop w:val="0"/>
                  <w:marBottom w:val="0"/>
                  <w:divBdr>
                    <w:top w:val="none" w:sz="0" w:space="0" w:color="auto"/>
                    <w:left w:val="none" w:sz="0" w:space="0" w:color="auto"/>
                    <w:bottom w:val="none" w:sz="0" w:space="0" w:color="auto"/>
                    <w:right w:val="none" w:sz="0" w:space="0" w:color="auto"/>
                  </w:divBdr>
                </w:div>
                <w:div w:id="1689720761">
                  <w:marLeft w:val="640"/>
                  <w:marRight w:val="0"/>
                  <w:marTop w:val="0"/>
                  <w:marBottom w:val="0"/>
                  <w:divBdr>
                    <w:top w:val="none" w:sz="0" w:space="0" w:color="auto"/>
                    <w:left w:val="none" w:sz="0" w:space="0" w:color="auto"/>
                    <w:bottom w:val="none" w:sz="0" w:space="0" w:color="auto"/>
                    <w:right w:val="none" w:sz="0" w:space="0" w:color="auto"/>
                  </w:divBdr>
                </w:div>
                <w:div w:id="399056441">
                  <w:marLeft w:val="640"/>
                  <w:marRight w:val="0"/>
                  <w:marTop w:val="0"/>
                  <w:marBottom w:val="0"/>
                  <w:divBdr>
                    <w:top w:val="none" w:sz="0" w:space="0" w:color="auto"/>
                    <w:left w:val="none" w:sz="0" w:space="0" w:color="auto"/>
                    <w:bottom w:val="none" w:sz="0" w:space="0" w:color="auto"/>
                    <w:right w:val="none" w:sz="0" w:space="0" w:color="auto"/>
                  </w:divBdr>
                </w:div>
                <w:div w:id="909540248">
                  <w:marLeft w:val="640"/>
                  <w:marRight w:val="0"/>
                  <w:marTop w:val="0"/>
                  <w:marBottom w:val="0"/>
                  <w:divBdr>
                    <w:top w:val="none" w:sz="0" w:space="0" w:color="auto"/>
                    <w:left w:val="none" w:sz="0" w:space="0" w:color="auto"/>
                    <w:bottom w:val="none" w:sz="0" w:space="0" w:color="auto"/>
                    <w:right w:val="none" w:sz="0" w:space="0" w:color="auto"/>
                  </w:divBdr>
                </w:div>
                <w:div w:id="1614283227">
                  <w:marLeft w:val="640"/>
                  <w:marRight w:val="0"/>
                  <w:marTop w:val="0"/>
                  <w:marBottom w:val="0"/>
                  <w:divBdr>
                    <w:top w:val="none" w:sz="0" w:space="0" w:color="auto"/>
                    <w:left w:val="none" w:sz="0" w:space="0" w:color="auto"/>
                    <w:bottom w:val="none" w:sz="0" w:space="0" w:color="auto"/>
                    <w:right w:val="none" w:sz="0" w:space="0" w:color="auto"/>
                  </w:divBdr>
                </w:div>
                <w:div w:id="1499998406">
                  <w:marLeft w:val="640"/>
                  <w:marRight w:val="0"/>
                  <w:marTop w:val="0"/>
                  <w:marBottom w:val="0"/>
                  <w:divBdr>
                    <w:top w:val="none" w:sz="0" w:space="0" w:color="auto"/>
                    <w:left w:val="none" w:sz="0" w:space="0" w:color="auto"/>
                    <w:bottom w:val="none" w:sz="0" w:space="0" w:color="auto"/>
                    <w:right w:val="none" w:sz="0" w:space="0" w:color="auto"/>
                  </w:divBdr>
                </w:div>
                <w:div w:id="55278841">
                  <w:marLeft w:val="640"/>
                  <w:marRight w:val="0"/>
                  <w:marTop w:val="0"/>
                  <w:marBottom w:val="0"/>
                  <w:divBdr>
                    <w:top w:val="none" w:sz="0" w:space="0" w:color="auto"/>
                    <w:left w:val="none" w:sz="0" w:space="0" w:color="auto"/>
                    <w:bottom w:val="none" w:sz="0" w:space="0" w:color="auto"/>
                    <w:right w:val="none" w:sz="0" w:space="0" w:color="auto"/>
                  </w:divBdr>
                </w:div>
                <w:div w:id="144053014">
                  <w:marLeft w:val="640"/>
                  <w:marRight w:val="0"/>
                  <w:marTop w:val="0"/>
                  <w:marBottom w:val="0"/>
                  <w:divBdr>
                    <w:top w:val="none" w:sz="0" w:space="0" w:color="auto"/>
                    <w:left w:val="none" w:sz="0" w:space="0" w:color="auto"/>
                    <w:bottom w:val="none" w:sz="0" w:space="0" w:color="auto"/>
                    <w:right w:val="none" w:sz="0" w:space="0" w:color="auto"/>
                  </w:divBdr>
                </w:div>
                <w:div w:id="779422043">
                  <w:marLeft w:val="640"/>
                  <w:marRight w:val="0"/>
                  <w:marTop w:val="0"/>
                  <w:marBottom w:val="0"/>
                  <w:divBdr>
                    <w:top w:val="none" w:sz="0" w:space="0" w:color="auto"/>
                    <w:left w:val="none" w:sz="0" w:space="0" w:color="auto"/>
                    <w:bottom w:val="none" w:sz="0" w:space="0" w:color="auto"/>
                    <w:right w:val="none" w:sz="0" w:space="0" w:color="auto"/>
                  </w:divBdr>
                </w:div>
                <w:div w:id="1389383543">
                  <w:marLeft w:val="640"/>
                  <w:marRight w:val="0"/>
                  <w:marTop w:val="0"/>
                  <w:marBottom w:val="0"/>
                  <w:divBdr>
                    <w:top w:val="none" w:sz="0" w:space="0" w:color="auto"/>
                    <w:left w:val="none" w:sz="0" w:space="0" w:color="auto"/>
                    <w:bottom w:val="none" w:sz="0" w:space="0" w:color="auto"/>
                    <w:right w:val="none" w:sz="0" w:space="0" w:color="auto"/>
                  </w:divBdr>
                </w:div>
                <w:div w:id="362827976">
                  <w:marLeft w:val="640"/>
                  <w:marRight w:val="0"/>
                  <w:marTop w:val="0"/>
                  <w:marBottom w:val="0"/>
                  <w:divBdr>
                    <w:top w:val="none" w:sz="0" w:space="0" w:color="auto"/>
                    <w:left w:val="none" w:sz="0" w:space="0" w:color="auto"/>
                    <w:bottom w:val="none" w:sz="0" w:space="0" w:color="auto"/>
                    <w:right w:val="none" w:sz="0" w:space="0" w:color="auto"/>
                  </w:divBdr>
                </w:div>
                <w:div w:id="172719609">
                  <w:marLeft w:val="640"/>
                  <w:marRight w:val="0"/>
                  <w:marTop w:val="0"/>
                  <w:marBottom w:val="0"/>
                  <w:divBdr>
                    <w:top w:val="none" w:sz="0" w:space="0" w:color="auto"/>
                    <w:left w:val="none" w:sz="0" w:space="0" w:color="auto"/>
                    <w:bottom w:val="none" w:sz="0" w:space="0" w:color="auto"/>
                    <w:right w:val="none" w:sz="0" w:space="0" w:color="auto"/>
                  </w:divBdr>
                </w:div>
                <w:div w:id="55907153">
                  <w:marLeft w:val="640"/>
                  <w:marRight w:val="0"/>
                  <w:marTop w:val="0"/>
                  <w:marBottom w:val="0"/>
                  <w:divBdr>
                    <w:top w:val="none" w:sz="0" w:space="0" w:color="auto"/>
                    <w:left w:val="none" w:sz="0" w:space="0" w:color="auto"/>
                    <w:bottom w:val="none" w:sz="0" w:space="0" w:color="auto"/>
                    <w:right w:val="none" w:sz="0" w:space="0" w:color="auto"/>
                  </w:divBdr>
                </w:div>
                <w:div w:id="258224343">
                  <w:marLeft w:val="640"/>
                  <w:marRight w:val="0"/>
                  <w:marTop w:val="0"/>
                  <w:marBottom w:val="0"/>
                  <w:divBdr>
                    <w:top w:val="none" w:sz="0" w:space="0" w:color="auto"/>
                    <w:left w:val="none" w:sz="0" w:space="0" w:color="auto"/>
                    <w:bottom w:val="none" w:sz="0" w:space="0" w:color="auto"/>
                    <w:right w:val="none" w:sz="0" w:space="0" w:color="auto"/>
                  </w:divBdr>
                </w:div>
                <w:div w:id="93670077">
                  <w:marLeft w:val="640"/>
                  <w:marRight w:val="0"/>
                  <w:marTop w:val="0"/>
                  <w:marBottom w:val="0"/>
                  <w:divBdr>
                    <w:top w:val="none" w:sz="0" w:space="0" w:color="auto"/>
                    <w:left w:val="none" w:sz="0" w:space="0" w:color="auto"/>
                    <w:bottom w:val="none" w:sz="0" w:space="0" w:color="auto"/>
                    <w:right w:val="none" w:sz="0" w:space="0" w:color="auto"/>
                  </w:divBdr>
                </w:div>
                <w:div w:id="1025012625">
                  <w:marLeft w:val="640"/>
                  <w:marRight w:val="0"/>
                  <w:marTop w:val="0"/>
                  <w:marBottom w:val="0"/>
                  <w:divBdr>
                    <w:top w:val="none" w:sz="0" w:space="0" w:color="auto"/>
                    <w:left w:val="none" w:sz="0" w:space="0" w:color="auto"/>
                    <w:bottom w:val="none" w:sz="0" w:space="0" w:color="auto"/>
                    <w:right w:val="none" w:sz="0" w:space="0" w:color="auto"/>
                  </w:divBdr>
                </w:div>
                <w:div w:id="2087025195">
                  <w:marLeft w:val="640"/>
                  <w:marRight w:val="0"/>
                  <w:marTop w:val="0"/>
                  <w:marBottom w:val="0"/>
                  <w:divBdr>
                    <w:top w:val="none" w:sz="0" w:space="0" w:color="auto"/>
                    <w:left w:val="none" w:sz="0" w:space="0" w:color="auto"/>
                    <w:bottom w:val="none" w:sz="0" w:space="0" w:color="auto"/>
                    <w:right w:val="none" w:sz="0" w:space="0" w:color="auto"/>
                  </w:divBdr>
                </w:div>
                <w:div w:id="1204513964">
                  <w:marLeft w:val="640"/>
                  <w:marRight w:val="0"/>
                  <w:marTop w:val="0"/>
                  <w:marBottom w:val="0"/>
                  <w:divBdr>
                    <w:top w:val="none" w:sz="0" w:space="0" w:color="auto"/>
                    <w:left w:val="none" w:sz="0" w:space="0" w:color="auto"/>
                    <w:bottom w:val="none" w:sz="0" w:space="0" w:color="auto"/>
                    <w:right w:val="none" w:sz="0" w:space="0" w:color="auto"/>
                  </w:divBdr>
                </w:div>
                <w:div w:id="1525703877">
                  <w:marLeft w:val="640"/>
                  <w:marRight w:val="0"/>
                  <w:marTop w:val="0"/>
                  <w:marBottom w:val="0"/>
                  <w:divBdr>
                    <w:top w:val="none" w:sz="0" w:space="0" w:color="auto"/>
                    <w:left w:val="none" w:sz="0" w:space="0" w:color="auto"/>
                    <w:bottom w:val="none" w:sz="0" w:space="0" w:color="auto"/>
                    <w:right w:val="none" w:sz="0" w:space="0" w:color="auto"/>
                  </w:divBdr>
                </w:div>
                <w:div w:id="1202477792">
                  <w:marLeft w:val="640"/>
                  <w:marRight w:val="0"/>
                  <w:marTop w:val="0"/>
                  <w:marBottom w:val="0"/>
                  <w:divBdr>
                    <w:top w:val="none" w:sz="0" w:space="0" w:color="auto"/>
                    <w:left w:val="none" w:sz="0" w:space="0" w:color="auto"/>
                    <w:bottom w:val="none" w:sz="0" w:space="0" w:color="auto"/>
                    <w:right w:val="none" w:sz="0" w:space="0" w:color="auto"/>
                  </w:divBdr>
                </w:div>
                <w:div w:id="563415056">
                  <w:marLeft w:val="640"/>
                  <w:marRight w:val="0"/>
                  <w:marTop w:val="0"/>
                  <w:marBottom w:val="0"/>
                  <w:divBdr>
                    <w:top w:val="none" w:sz="0" w:space="0" w:color="auto"/>
                    <w:left w:val="none" w:sz="0" w:space="0" w:color="auto"/>
                    <w:bottom w:val="none" w:sz="0" w:space="0" w:color="auto"/>
                    <w:right w:val="none" w:sz="0" w:space="0" w:color="auto"/>
                  </w:divBdr>
                </w:div>
                <w:div w:id="908341252">
                  <w:marLeft w:val="640"/>
                  <w:marRight w:val="0"/>
                  <w:marTop w:val="0"/>
                  <w:marBottom w:val="0"/>
                  <w:divBdr>
                    <w:top w:val="none" w:sz="0" w:space="0" w:color="auto"/>
                    <w:left w:val="none" w:sz="0" w:space="0" w:color="auto"/>
                    <w:bottom w:val="none" w:sz="0" w:space="0" w:color="auto"/>
                    <w:right w:val="none" w:sz="0" w:space="0" w:color="auto"/>
                  </w:divBdr>
                </w:div>
                <w:div w:id="1751148097">
                  <w:marLeft w:val="640"/>
                  <w:marRight w:val="0"/>
                  <w:marTop w:val="0"/>
                  <w:marBottom w:val="0"/>
                  <w:divBdr>
                    <w:top w:val="none" w:sz="0" w:space="0" w:color="auto"/>
                    <w:left w:val="none" w:sz="0" w:space="0" w:color="auto"/>
                    <w:bottom w:val="none" w:sz="0" w:space="0" w:color="auto"/>
                    <w:right w:val="none" w:sz="0" w:space="0" w:color="auto"/>
                  </w:divBdr>
                </w:div>
                <w:div w:id="33772065">
                  <w:marLeft w:val="640"/>
                  <w:marRight w:val="0"/>
                  <w:marTop w:val="0"/>
                  <w:marBottom w:val="0"/>
                  <w:divBdr>
                    <w:top w:val="none" w:sz="0" w:space="0" w:color="auto"/>
                    <w:left w:val="none" w:sz="0" w:space="0" w:color="auto"/>
                    <w:bottom w:val="none" w:sz="0" w:space="0" w:color="auto"/>
                    <w:right w:val="none" w:sz="0" w:space="0" w:color="auto"/>
                  </w:divBdr>
                </w:div>
                <w:div w:id="248079326">
                  <w:marLeft w:val="640"/>
                  <w:marRight w:val="0"/>
                  <w:marTop w:val="0"/>
                  <w:marBottom w:val="0"/>
                  <w:divBdr>
                    <w:top w:val="none" w:sz="0" w:space="0" w:color="auto"/>
                    <w:left w:val="none" w:sz="0" w:space="0" w:color="auto"/>
                    <w:bottom w:val="none" w:sz="0" w:space="0" w:color="auto"/>
                    <w:right w:val="none" w:sz="0" w:space="0" w:color="auto"/>
                  </w:divBdr>
                </w:div>
                <w:div w:id="29887410">
                  <w:marLeft w:val="640"/>
                  <w:marRight w:val="0"/>
                  <w:marTop w:val="0"/>
                  <w:marBottom w:val="0"/>
                  <w:divBdr>
                    <w:top w:val="none" w:sz="0" w:space="0" w:color="auto"/>
                    <w:left w:val="none" w:sz="0" w:space="0" w:color="auto"/>
                    <w:bottom w:val="none" w:sz="0" w:space="0" w:color="auto"/>
                    <w:right w:val="none" w:sz="0" w:space="0" w:color="auto"/>
                  </w:divBdr>
                </w:div>
                <w:div w:id="1559241159">
                  <w:marLeft w:val="640"/>
                  <w:marRight w:val="0"/>
                  <w:marTop w:val="0"/>
                  <w:marBottom w:val="0"/>
                  <w:divBdr>
                    <w:top w:val="none" w:sz="0" w:space="0" w:color="auto"/>
                    <w:left w:val="none" w:sz="0" w:space="0" w:color="auto"/>
                    <w:bottom w:val="none" w:sz="0" w:space="0" w:color="auto"/>
                    <w:right w:val="none" w:sz="0" w:space="0" w:color="auto"/>
                  </w:divBdr>
                </w:div>
                <w:div w:id="1915577864">
                  <w:marLeft w:val="640"/>
                  <w:marRight w:val="0"/>
                  <w:marTop w:val="0"/>
                  <w:marBottom w:val="0"/>
                  <w:divBdr>
                    <w:top w:val="none" w:sz="0" w:space="0" w:color="auto"/>
                    <w:left w:val="none" w:sz="0" w:space="0" w:color="auto"/>
                    <w:bottom w:val="none" w:sz="0" w:space="0" w:color="auto"/>
                    <w:right w:val="none" w:sz="0" w:space="0" w:color="auto"/>
                  </w:divBdr>
                </w:div>
                <w:div w:id="1719547429">
                  <w:marLeft w:val="640"/>
                  <w:marRight w:val="0"/>
                  <w:marTop w:val="0"/>
                  <w:marBottom w:val="0"/>
                  <w:divBdr>
                    <w:top w:val="none" w:sz="0" w:space="0" w:color="auto"/>
                    <w:left w:val="none" w:sz="0" w:space="0" w:color="auto"/>
                    <w:bottom w:val="none" w:sz="0" w:space="0" w:color="auto"/>
                    <w:right w:val="none" w:sz="0" w:space="0" w:color="auto"/>
                  </w:divBdr>
                </w:div>
                <w:div w:id="267978966">
                  <w:marLeft w:val="640"/>
                  <w:marRight w:val="0"/>
                  <w:marTop w:val="0"/>
                  <w:marBottom w:val="0"/>
                  <w:divBdr>
                    <w:top w:val="none" w:sz="0" w:space="0" w:color="auto"/>
                    <w:left w:val="none" w:sz="0" w:space="0" w:color="auto"/>
                    <w:bottom w:val="none" w:sz="0" w:space="0" w:color="auto"/>
                    <w:right w:val="none" w:sz="0" w:space="0" w:color="auto"/>
                  </w:divBdr>
                </w:div>
                <w:div w:id="1964918200">
                  <w:marLeft w:val="640"/>
                  <w:marRight w:val="0"/>
                  <w:marTop w:val="0"/>
                  <w:marBottom w:val="0"/>
                  <w:divBdr>
                    <w:top w:val="none" w:sz="0" w:space="0" w:color="auto"/>
                    <w:left w:val="none" w:sz="0" w:space="0" w:color="auto"/>
                    <w:bottom w:val="none" w:sz="0" w:space="0" w:color="auto"/>
                    <w:right w:val="none" w:sz="0" w:space="0" w:color="auto"/>
                  </w:divBdr>
                </w:div>
              </w:divsChild>
            </w:div>
            <w:div w:id="1949661004">
              <w:marLeft w:val="0"/>
              <w:marRight w:val="0"/>
              <w:marTop w:val="0"/>
              <w:marBottom w:val="0"/>
              <w:divBdr>
                <w:top w:val="none" w:sz="0" w:space="0" w:color="auto"/>
                <w:left w:val="none" w:sz="0" w:space="0" w:color="auto"/>
                <w:bottom w:val="none" w:sz="0" w:space="0" w:color="auto"/>
                <w:right w:val="none" w:sz="0" w:space="0" w:color="auto"/>
              </w:divBdr>
              <w:divsChild>
                <w:div w:id="653266408">
                  <w:marLeft w:val="640"/>
                  <w:marRight w:val="0"/>
                  <w:marTop w:val="0"/>
                  <w:marBottom w:val="0"/>
                  <w:divBdr>
                    <w:top w:val="none" w:sz="0" w:space="0" w:color="auto"/>
                    <w:left w:val="none" w:sz="0" w:space="0" w:color="auto"/>
                    <w:bottom w:val="none" w:sz="0" w:space="0" w:color="auto"/>
                    <w:right w:val="none" w:sz="0" w:space="0" w:color="auto"/>
                  </w:divBdr>
                </w:div>
                <w:div w:id="1446651949">
                  <w:marLeft w:val="640"/>
                  <w:marRight w:val="0"/>
                  <w:marTop w:val="0"/>
                  <w:marBottom w:val="0"/>
                  <w:divBdr>
                    <w:top w:val="none" w:sz="0" w:space="0" w:color="auto"/>
                    <w:left w:val="none" w:sz="0" w:space="0" w:color="auto"/>
                    <w:bottom w:val="none" w:sz="0" w:space="0" w:color="auto"/>
                    <w:right w:val="none" w:sz="0" w:space="0" w:color="auto"/>
                  </w:divBdr>
                </w:div>
                <w:div w:id="1284384234">
                  <w:marLeft w:val="640"/>
                  <w:marRight w:val="0"/>
                  <w:marTop w:val="0"/>
                  <w:marBottom w:val="0"/>
                  <w:divBdr>
                    <w:top w:val="none" w:sz="0" w:space="0" w:color="auto"/>
                    <w:left w:val="none" w:sz="0" w:space="0" w:color="auto"/>
                    <w:bottom w:val="none" w:sz="0" w:space="0" w:color="auto"/>
                    <w:right w:val="none" w:sz="0" w:space="0" w:color="auto"/>
                  </w:divBdr>
                </w:div>
                <w:div w:id="762805354">
                  <w:marLeft w:val="640"/>
                  <w:marRight w:val="0"/>
                  <w:marTop w:val="0"/>
                  <w:marBottom w:val="0"/>
                  <w:divBdr>
                    <w:top w:val="none" w:sz="0" w:space="0" w:color="auto"/>
                    <w:left w:val="none" w:sz="0" w:space="0" w:color="auto"/>
                    <w:bottom w:val="none" w:sz="0" w:space="0" w:color="auto"/>
                    <w:right w:val="none" w:sz="0" w:space="0" w:color="auto"/>
                  </w:divBdr>
                </w:div>
                <w:div w:id="1225994529">
                  <w:marLeft w:val="640"/>
                  <w:marRight w:val="0"/>
                  <w:marTop w:val="0"/>
                  <w:marBottom w:val="0"/>
                  <w:divBdr>
                    <w:top w:val="none" w:sz="0" w:space="0" w:color="auto"/>
                    <w:left w:val="none" w:sz="0" w:space="0" w:color="auto"/>
                    <w:bottom w:val="none" w:sz="0" w:space="0" w:color="auto"/>
                    <w:right w:val="none" w:sz="0" w:space="0" w:color="auto"/>
                  </w:divBdr>
                </w:div>
                <w:div w:id="877282601">
                  <w:marLeft w:val="640"/>
                  <w:marRight w:val="0"/>
                  <w:marTop w:val="0"/>
                  <w:marBottom w:val="0"/>
                  <w:divBdr>
                    <w:top w:val="none" w:sz="0" w:space="0" w:color="auto"/>
                    <w:left w:val="none" w:sz="0" w:space="0" w:color="auto"/>
                    <w:bottom w:val="none" w:sz="0" w:space="0" w:color="auto"/>
                    <w:right w:val="none" w:sz="0" w:space="0" w:color="auto"/>
                  </w:divBdr>
                </w:div>
                <w:div w:id="1272129997">
                  <w:marLeft w:val="640"/>
                  <w:marRight w:val="0"/>
                  <w:marTop w:val="0"/>
                  <w:marBottom w:val="0"/>
                  <w:divBdr>
                    <w:top w:val="none" w:sz="0" w:space="0" w:color="auto"/>
                    <w:left w:val="none" w:sz="0" w:space="0" w:color="auto"/>
                    <w:bottom w:val="none" w:sz="0" w:space="0" w:color="auto"/>
                    <w:right w:val="none" w:sz="0" w:space="0" w:color="auto"/>
                  </w:divBdr>
                </w:div>
                <w:div w:id="752243822">
                  <w:marLeft w:val="640"/>
                  <w:marRight w:val="0"/>
                  <w:marTop w:val="0"/>
                  <w:marBottom w:val="0"/>
                  <w:divBdr>
                    <w:top w:val="none" w:sz="0" w:space="0" w:color="auto"/>
                    <w:left w:val="none" w:sz="0" w:space="0" w:color="auto"/>
                    <w:bottom w:val="none" w:sz="0" w:space="0" w:color="auto"/>
                    <w:right w:val="none" w:sz="0" w:space="0" w:color="auto"/>
                  </w:divBdr>
                </w:div>
                <w:div w:id="1767649833">
                  <w:marLeft w:val="640"/>
                  <w:marRight w:val="0"/>
                  <w:marTop w:val="0"/>
                  <w:marBottom w:val="0"/>
                  <w:divBdr>
                    <w:top w:val="none" w:sz="0" w:space="0" w:color="auto"/>
                    <w:left w:val="none" w:sz="0" w:space="0" w:color="auto"/>
                    <w:bottom w:val="none" w:sz="0" w:space="0" w:color="auto"/>
                    <w:right w:val="none" w:sz="0" w:space="0" w:color="auto"/>
                  </w:divBdr>
                </w:div>
                <w:div w:id="1063409429">
                  <w:marLeft w:val="640"/>
                  <w:marRight w:val="0"/>
                  <w:marTop w:val="0"/>
                  <w:marBottom w:val="0"/>
                  <w:divBdr>
                    <w:top w:val="none" w:sz="0" w:space="0" w:color="auto"/>
                    <w:left w:val="none" w:sz="0" w:space="0" w:color="auto"/>
                    <w:bottom w:val="none" w:sz="0" w:space="0" w:color="auto"/>
                    <w:right w:val="none" w:sz="0" w:space="0" w:color="auto"/>
                  </w:divBdr>
                </w:div>
                <w:div w:id="1092631041">
                  <w:marLeft w:val="640"/>
                  <w:marRight w:val="0"/>
                  <w:marTop w:val="0"/>
                  <w:marBottom w:val="0"/>
                  <w:divBdr>
                    <w:top w:val="none" w:sz="0" w:space="0" w:color="auto"/>
                    <w:left w:val="none" w:sz="0" w:space="0" w:color="auto"/>
                    <w:bottom w:val="none" w:sz="0" w:space="0" w:color="auto"/>
                    <w:right w:val="none" w:sz="0" w:space="0" w:color="auto"/>
                  </w:divBdr>
                </w:div>
                <w:div w:id="152916286">
                  <w:marLeft w:val="640"/>
                  <w:marRight w:val="0"/>
                  <w:marTop w:val="0"/>
                  <w:marBottom w:val="0"/>
                  <w:divBdr>
                    <w:top w:val="none" w:sz="0" w:space="0" w:color="auto"/>
                    <w:left w:val="none" w:sz="0" w:space="0" w:color="auto"/>
                    <w:bottom w:val="none" w:sz="0" w:space="0" w:color="auto"/>
                    <w:right w:val="none" w:sz="0" w:space="0" w:color="auto"/>
                  </w:divBdr>
                </w:div>
                <w:div w:id="450704314">
                  <w:marLeft w:val="640"/>
                  <w:marRight w:val="0"/>
                  <w:marTop w:val="0"/>
                  <w:marBottom w:val="0"/>
                  <w:divBdr>
                    <w:top w:val="none" w:sz="0" w:space="0" w:color="auto"/>
                    <w:left w:val="none" w:sz="0" w:space="0" w:color="auto"/>
                    <w:bottom w:val="none" w:sz="0" w:space="0" w:color="auto"/>
                    <w:right w:val="none" w:sz="0" w:space="0" w:color="auto"/>
                  </w:divBdr>
                </w:div>
                <w:div w:id="682363950">
                  <w:marLeft w:val="640"/>
                  <w:marRight w:val="0"/>
                  <w:marTop w:val="0"/>
                  <w:marBottom w:val="0"/>
                  <w:divBdr>
                    <w:top w:val="none" w:sz="0" w:space="0" w:color="auto"/>
                    <w:left w:val="none" w:sz="0" w:space="0" w:color="auto"/>
                    <w:bottom w:val="none" w:sz="0" w:space="0" w:color="auto"/>
                    <w:right w:val="none" w:sz="0" w:space="0" w:color="auto"/>
                  </w:divBdr>
                </w:div>
                <w:div w:id="448939128">
                  <w:marLeft w:val="640"/>
                  <w:marRight w:val="0"/>
                  <w:marTop w:val="0"/>
                  <w:marBottom w:val="0"/>
                  <w:divBdr>
                    <w:top w:val="none" w:sz="0" w:space="0" w:color="auto"/>
                    <w:left w:val="none" w:sz="0" w:space="0" w:color="auto"/>
                    <w:bottom w:val="none" w:sz="0" w:space="0" w:color="auto"/>
                    <w:right w:val="none" w:sz="0" w:space="0" w:color="auto"/>
                  </w:divBdr>
                </w:div>
                <w:div w:id="1251965626">
                  <w:marLeft w:val="640"/>
                  <w:marRight w:val="0"/>
                  <w:marTop w:val="0"/>
                  <w:marBottom w:val="0"/>
                  <w:divBdr>
                    <w:top w:val="none" w:sz="0" w:space="0" w:color="auto"/>
                    <w:left w:val="none" w:sz="0" w:space="0" w:color="auto"/>
                    <w:bottom w:val="none" w:sz="0" w:space="0" w:color="auto"/>
                    <w:right w:val="none" w:sz="0" w:space="0" w:color="auto"/>
                  </w:divBdr>
                </w:div>
                <w:div w:id="758524758">
                  <w:marLeft w:val="640"/>
                  <w:marRight w:val="0"/>
                  <w:marTop w:val="0"/>
                  <w:marBottom w:val="0"/>
                  <w:divBdr>
                    <w:top w:val="none" w:sz="0" w:space="0" w:color="auto"/>
                    <w:left w:val="none" w:sz="0" w:space="0" w:color="auto"/>
                    <w:bottom w:val="none" w:sz="0" w:space="0" w:color="auto"/>
                    <w:right w:val="none" w:sz="0" w:space="0" w:color="auto"/>
                  </w:divBdr>
                </w:div>
                <w:div w:id="1342509214">
                  <w:marLeft w:val="640"/>
                  <w:marRight w:val="0"/>
                  <w:marTop w:val="0"/>
                  <w:marBottom w:val="0"/>
                  <w:divBdr>
                    <w:top w:val="none" w:sz="0" w:space="0" w:color="auto"/>
                    <w:left w:val="none" w:sz="0" w:space="0" w:color="auto"/>
                    <w:bottom w:val="none" w:sz="0" w:space="0" w:color="auto"/>
                    <w:right w:val="none" w:sz="0" w:space="0" w:color="auto"/>
                  </w:divBdr>
                </w:div>
                <w:div w:id="857431230">
                  <w:marLeft w:val="640"/>
                  <w:marRight w:val="0"/>
                  <w:marTop w:val="0"/>
                  <w:marBottom w:val="0"/>
                  <w:divBdr>
                    <w:top w:val="none" w:sz="0" w:space="0" w:color="auto"/>
                    <w:left w:val="none" w:sz="0" w:space="0" w:color="auto"/>
                    <w:bottom w:val="none" w:sz="0" w:space="0" w:color="auto"/>
                    <w:right w:val="none" w:sz="0" w:space="0" w:color="auto"/>
                  </w:divBdr>
                </w:div>
                <w:div w:id="1630281871">
                  <w:marLeft w:val="640"/>
                  <w:marRight w:val="0"/>
                  <w:marTop w:val="0"/>
                  <w:marBottom w:val="0"/>
                  <w:divBdr>
                    <w:top w:val="none" w:sz="0" w:space="0" w:color="auto"/>
                    <w:left w:val="none" w:sz="0" w:space="0" w:color="auto"/>
                    <w:bottom w:val="none" w:sz="0" w:space="0" w:color="auto"/>
                    <w:right w:val="none" w:sz="0" w:space="0" w:color="auto"/>
                  </w:divBdr>
                </w:div>
                <w:div w:id="289943108">
                  <w:marLeft w:val="640"/>
                  <w:marRight w:val="0"/>
                  <w:marTop w:val="0"/>
                  <w:marBottom w:val="0"/>
                  <w:divBdr>
                    <w:top w:val="none" w:sz="0" w:space="0" w:color="auto"/>
                    <w:left w:val="none" w:sz="0" w:space="0" w:color="auto"/>
                    <w:bottom w:val="none" w:sz="0" w:space="0" w:color="auto"/>
                    <w:right w:val="none" w:sz="0" w:space="0" w:color="auto"/>
                  </w:divBdr>
                </w:div>
                <w:div w:id="414018479">
                  <w:marLeft w:val="640"/>
                  <w:marRight w:val="0"/>
                  <w:marTop w:val="0"/>
                  <w:marBottom w:val="0"/>
                  <w:divBdr>
                    <w:top w:val="none" w:sz="0" w:space="0" w:color="auto"/>
                    <w:left w:val="none" w:sz="0" w:space="0" w:color="auto"/>
                    <w:bottom w:val="none" w:sz="0" w:space="0" w:color="auto"/>
                    <w:right w:val="none" w:sz="0" w:space="0" w:color="auto"/>
                  </w:divBdr>
                </w:div>
                <w:div w:id="1021014023">
                  <w:marLeft w:val="640"/>
                  <w:marRight w:val="0"/>
                  <w:marTop w:val="0"/>
                  <w:marBottom w:val="0"/>
                  <w:divBdr>
                    <w:top w:val="none" w:sz="0" w:space="0" w:color="auto"/>
                    <w:left w:val="none" w:sz="0" w:space="0" w:color="auto"/>
                    <w:bottom w:val="none" w:sz="0" w:space="0" w:color="auto"/>
                    <w:right w:val="none" w:sz="0" w:space="0" w:color="auto"/>
                  </w:divBdr>
                </w:div>
                <w:div w:id="42482711">
                  <w:marLeft w:val="640"/>
                  <w:marRight w:val="0"/>
                  <w:marTop w:val="0"/>
                  <w:marBottom w:val="0"/>
                  <w:divBdr>
                    <w:top w:val="none" w:sz="0" w:space="0" w:color="auto"/>
                    <w:left w:val="none" w:sz="0" w:space="0" w:color="auto"/>
                    <w:bottom w:val="none" w:sz="0" w:space="0" w:color="auto"/>
                    <w:right w:val="none" w:sz="0" w:space="0" w:color="auto"/>
                  </w:divBdr>
                </w:div>
                <w:div w:id="316764476">
                  <w:marLeft w:val="640"/>
                  <w:marRight w:val="0"/>
                  <w:marTop w:val="0"/>
                  <w:marBottom w:val="0"/>
                  <w:divBdr>
                    <w:top w:val="none" w:sz="0" w:space="0" w:color="auto"/>
                    <w:left w:val="none" w:sz="0" w:space="0" w:color="auto"/>
                    <w:bottom w:val="none" w:sz="0" w:space="0" w:color="auto"/>
                    <w:right w:val="none" w:sz="0" w:space="0" w:color="auto"/>
                  </w:divBdr>
                </w:div>
                <w:div w:id="1144541473">
                  <w:marLeft w:val="640"/>
                  <w:marRight w:val="0"/>
                  <w:marTop w:val="0"/>
                  <w:marBottom w:val="0"/>
                  <w:divBdr>
                    <w:top w:val="none" w:sz="0" w:space="0" w:color="auto"/>
                    <w:left w:val="none" w:sz="0" w:space="0" w:color="auto"/>
                    <w:bottom w:val="none" w:sz="0" w:space="0" w:color="auto"/>
                    <w:right w:val="none" w:sz="0" w:space="0" w:color="auto"/>
                  </w:divBdr>
                </w:div>
                <w:div w:id="1448817898">
                  <w:marLeft w:val="640"/>
                  <w:marRight w:val="0"/>
                  <w:marTop w:val="0"/>
                  <w:marBottom w:val="0"/>
                  <w:divBdr>
                    <w:top w:val="none" w:sz="0" w:space="0" w:color="auto"/>
                    <w:left w:val="none" w:sz="0" w:space="0" w:color="auto"/>
                    <w:bottom w:val="none" w:sz="0" w:space="0" w:color="auto"/>
                    <w:right w:val="none" w:sz="0" w:space="0" w:color="auto"/>
                  </w:divBdr>
                </w:div>
                <w:div w:id="1100829716">
                  <w:marLeft w:val="640"/>
                  <w:marRight w:val="0"/>
                  <w:marTop w:val="0"/>
                  <w:marBottom w:val="0"/>
                  <w:divBdr>
                    <w:top w:val="none" w:sz="0" w:space="0" w:color="auto"/>
                    <w:left w:val="none" w:sz="0" w:space="0" w:color="auto"/>
                    <w:bottom w:val="none" w:sz="0" w:space="0" w:color="auto"/>
                    <w:right w:val="none" w:sz="0" w:space="0" w:color="auto"/>
                  </w:divBdr>
                </w:div>
                <w:div w:id="22562799">
                  <w:marLeft w:val="640"/>
                  <w:marRight w:val="0"/>
                  <w:marTop w:val="0"/>
                  <w:marBottom w:val="0"/>
                  <w:divBdr>
                    <w:top w:val="none" w:sz="0" w:space="0" w:color="auto"/>
                    <w:left w:val="none" w:sz="0" w:space="0" w:color="auto"/>
                    <w:bottom w:val="none" w:sz="0" w:space="0" w:color="auto"/>
                    <w:right w:val="none" w:sz="0" w:space="0" w:color="auto"/>
                  </w:divBdr>
                </w:div>
                <w:div w:id="1957903617">
                  <w:marLeft w:val="640"/>
                  <w:marRight w:val="0"/>
                  <w:marTop w:val="0"/>
                  <w:marBottom w:val="0"/>
                  <w:divBdr>
                    <w:top w:val="none" w:sz="0" w:space="0" w:color="auto"/>
                    <w:left w:val="none" w:sz="0" w:space="0" w:color="auto"/>
                    <w:bottom w:val="none" w:sz="0" w:space="0" w:color="auto"/>
                    <w:right w:val="none" w:sz="0" w:space="0" w:color="auto"/>
                  </w:divBdr>
                </w:div>
                <w:div w:id="2002612981">
                  <w:marLeft w:val="640"/>
                  <w:marRight w:val="0"/>
                  <w:marTop w:val="0"/>
                  <w:marBottom w:val="0"/>
                  <w:divBdr>
                    <w:top w:val="none" w:sz="0" w:space="0" w:color="auto"/>
                    <w:left w:val="none" w:sz="0" w:space="0" w:color="auto"/>
                    <w:bottom w:val="none" w:sz="0" w:space="0" w:color="auto"/>
                    <w:right w:val="none" w:sz="0" w:space="0" w:color="auto"/>
                  </w:divBdr>
                </w:div>
                <w:div w:id="792166188">
                  <w:marLeft w:val="640"/>
                  <w:marRight w:val="0"/>
                  <w:marTop w:val="0"/>
                  <w:marBottom w:val="0"/>
                  <w:divBdr>
                    <w:top w:val="none" w:sz="0" w:space="0" w:color="auto"/>
                    <w:left w:val="none" w:sz="0" w:space="0" w:color="auto"/>
                    <w:bottom w:val="none" w:sz="0" w:space="0" w:color="auto"/>
                    <w:right w:val="none" w:sz="0" w:space="0" w:color="auto"/>
                  </w:divBdr>
                </w:div>
                <w:div w:id="1280794603">
                  <w:marLeft w:val="640"/>
                  <w:marRight w:val="0"/>
                  <w:marTop w:val="0"/>
                  <w:marBottom w:val="0"/>
                  <w:divBdr>
                    <w:top w:val="none" w:sz="0" w:space="0" w:color="auto"/>
                    <w:left w:val="none" w:sz="0" w:space="0" w:color="auto"/>
                    <w:bottom w:val="none" w:sz="0" w:space="0" w:color="auto"/>
                    <w:right w:val="none" w:sz="0" w:space="0" w:color="auto"/>
                  </w:divBdr>
                </w:div>
                <w:div w:id="2137482533">
                  <w:marLeft w:val="640"/>
                  <w:marRight w:val="0"/>
                  <w:marTop w:val="0"/>
                  <w:marBottom w:val="0"/>
                  <w:divBdr>
                    <w:top w:val="none" w:sz="0" w:space="0" w:color="auto"/>
                    <w:left w:val="none" w:sz="0" w:space="0" w:color="auto"/>
                    <w:bottom w:val="none" w:sz="0" w:space="0" w:color="auto"/>
                    <w:right w:val="none" w:sz="0" w:space="0" w:color="auto"/>
                  </w:divBdr>
                </w:div>
                <w:div w:id="2144539713">
                  <w:marLeft w:val="640"/>
                  <w:marRight w:val="0"/>
                  <w:marTop w:val="0"/>
                  <w:marBottom w:val="0"/>
                  <w:divBdr>
                    <w:top w:val="none" w:sz="0" w:space="0" w:color="auto"/>
                    <w:left w:val="none" w:sz="0" w:space="0" w:color="auto"/>
                    <w:bottom w:val="none" w:sz="0" w:space="0" w:color="auto"/>
                    <w:right w:val="none" w:sz="0" w:space="0" w:color="auto"/>
                  </w:divBdr>
                </w:div>
                <w:div w:id="296645342">
                  <w:marLeft w:val="640"/>
                  <w:marRight w:val="0"/>
                  <w:marTop w:val="0"/>
                  <w:marBottom w:val="0"/>
                  <w:divBdr>
                    <w:top w:val="none" w:sz="0" w:space="0" w:color="auto"/>
                    <w:left w:val="none" w:sz="0" w:space="0" w:color="auto"/>
                    <w:bottom w:val="none" w:sz="0" w:space="0" w:color="auto"/>
                    <w:right w:val="none" w:sz="0" w:space="0" w:color="auto"/>
                  </w:divBdr>
                </w:div>
                <w:div w:id="1736391924">
                  <w:marLeft w:val="640"/>
                  <w:marRight w:val="0"/>
                  <w:marTop w:val="0"/>
                  <w:marBottom w:val="0"/>
                  <w:divBdr>
                    <w:top w:val="none" w:sz="0" w:space="0" w:color="auto"/>
                    <w:left w:val="none" w:sz="0" w:space="0" w:color="auto"/>
                    <w:bottom w:val="none" w:sz="0" w:space="0" w:color="auto"/>
                    <w:right w:val="none" w:sz="0" w:space="0" w:color="auto"/>
                  </w:divBdr>
                </w:div>
                <w:div w:id="1168907784">
                  <w:marLeft w:val="640"/>
                  <w:marRight w:val="0"/>
                  <w:marTop w:val="0"/>
                  <w:marBottom w:val="0"/>
                  <w:divBdr>
                    <w:top w:val="none" w:sz="0" w:space="0" w:color="auto"/>
                    <w:left w:val="none" w:sz="0" w:space="0" w:color="auto"/>
                    <w:bottom w:val="none" w:sz="0" w:space="0" w:color="auto"/>
                    <w:right w:val="none" w:sz="0" w:space="0" w:color="auto"/>
                  </w:divBdr>
                </w:div>
                <w:div w:id="595601714">
                  <w:marLeft w:val="640"/>
                  <w:marRight w:val="0"/>
                  <w:marTop w:val="0"/>
                  <w:marBottom w:val="0"/>
                  <w:divBdr>
                    <w:top w:val="none" w:sz="0" w:space="0" w:color="auto"/>
                    <w:left w:val="none" w:sz="0" w:space="0" w:color="auto"/>
                    <w:bottom w:val="none" w:sz="0" w:space="0" w:color="auto"/>
                    <w:right w:val="none" w:sz="0" w:space="0" w:color="auto"/>
                  </w:divBdr>
                </w:div>
                <w:div w:id="465776166">
                  <w:marLeft w:val="640"/>
                  <w:marRight w:val="0"/>
                  <w:marTop w:val="0"/>
                  <w:marBottom w:val="0"/>
                  <w:divBdr>
                    <w:top w:val="none" w:sz="0" w:space="0" w:color="auto"/>
                    <w:left w:val="none" w:sz="0" w:space="0" w:color="auto"/>
                    <w:bottom w:val="none" w:sz="0" w:space="0" w:color="auto"/>
                    <w:right w:val="none" w:sz="0" w:space="0" w:color="auto"/>
                  </w:divBdr>
                </w:div>
                <w:div w:id="1959944686">
                  <w:marLeft w:val="640"/>
                  <w:marRight w:val="0"/>
                  <w:marTop w:val="0"/>
                  <w:marBottom w:val="0"/>
                  <w:divBdr>
                    <w:top w:val="none" w:sz="0" w:space="0" w:color="auto"/>
                    <w:left w:val="none" w:sz="0" w:space="0" w:color="auto"/>
                    <w:bottom w:val="none" w:sz="0" w:space="0" w:color="auto"/>
                    <w:right w:val="none" w:sz="0" w:space="0" w:color="auto"/>
                  </w:divBdr>
                </w:div>
                <w:div w:id="446856380">
                  <w:marLeft w:val="640"/>
                  <w:marRight w:val="0"/>
                  <w:marTop w:val="0"/>
                  <w:marBottom w:val="0"/>
                  <w:divBdr>
                    <w:top w:val="none" w:sz="0" w:space="0" w:color="auto"/>
                    <w:left w:val="none" w:sz="0" w:space="0" w:color="auto"/>
                    <w:bottom w:val="none" w:sz="0" w:space="0" w:color="auto"/>
                    <w:right w:val="none" w:sz="0" w:space="0" w:color="auto"/>
                  </w:divBdr>
                </w:div>
                <w:div w:id="778912461">
                  <w:marLeft w:val="640"/>
                  <w:marRight w:val="0"/>
                  <w:marTop w:val="0"/>
                  <w:marBottom w:val="0"/>
                  <w:divBdr>
                    <w:top w:val="none" w:sz="0" w:space="0" w:color="auto"/>
                    <w:left w:val="none" w:sz="0" w:space="0" w:color="auto"/>
                    <w:bottom w:val="none" w:sz="0" w:space="0" w:color="auto"/>
                    <w:right w:val="none" w:sz="0" w:space="0" w:color="auto"/>
                  </w:divBdr>
                </w:div>
                <w:div w:id="845218221">
                  <w:marLeft w:val="640"/>
                  <w:marRight w:val="0"/>
                  <w:marTop w:val="0"/>
                  <w:marBottom w:val="0"/>
                  <w:divBdr>
                    <w:top w:val="none" w:sz="0" w:space="0" w:color="auto"/>
                    <w:left w:val="none" w:sz="0" w:space="0" w:color="auto"/>
                    <w:bottom w:val="none" w:sz="0" w:space="0" w:color="auto"/>
                    <w:right w:val="none" w:sz="0" w:space="0" w:color="auto"/>
                  </w:divBdr>
                </w:div>
                <w:div w:id="1091392723">
                  <w:marLeft w:val="640"/>
                  <w:marRight w:val="0"/>
                  <w:marTop w:val="0"/>
                  <w:marBottom w:val="0"/>
                  <w:divBdr>
                    <w:top w:val="none" w:sz="0" w:space="0" w:color="auto"/>
                    <w:left w:val="none" w:sz="0" w:space="0" w:color="auto"/>
                    <w:bottom w:val="none" w:sz="0" w:space="0" w:color="auto"/>
                    <w:right w:val="none" w:sz="0" w:space="0" w:color="auto"/>
                  </w:divBdr>
                </w:div>
                <w:div w:id="613053892">
                  <w:marLeft w:val="640"/>
                  <w:marRight w:val="0"/>
                  <w:marTop w:val="0"/>
                  <w:marBottom w:val="0"/>
                  <w:divBdr>
                    <w:top w:val="none" w:sz="0" w:space="0" w:color="auto"/>
                    <w:left w:val="none" w:sz="0" w:space="0" w:color="auto"/>
                    <w:bottom w:val="none" w:sz="0" w:space="0" w:color="auto"/>
                    <w:right w:val="none" w:sz="0" w:space="0" w:color="auto"/>
                  </w:divBdr>
                </w:div>
                <w:div w:id="6249312">
                  <w:marLeft w:val="640"/>
                  <w:marRight w:val="0"/>
                  <w:marTop w:val="0"/>
                  <w:marBottom w:val="0"/>
                  <w:divBdr>
                    <w:top w:val="none" w:sz="0" w:space="0" w:color="auto"/>
                    <w:left w:val="none" w:sz="0" w:space="0" w:color="auto"/>
                    <w:bottom w:val="none" w:sz="0" w:space="0" w:color="auto"/>
                    <w:right w:val="none" w:sz="0" w:space="0" w:color="auto"/>
                  </w:divBdr>
                </w:div>
                <w:div w:id="583733046">
                  <w:marLeft w:val="640"/>
                  <w:marRight w:val="0"/>
                  <w:marTop w:val="0"/>
                  <w:marBottom w:val="0"/>
                  <w:divBdr>
                    <w:top w:val="none" w:sz="0" w:space="0" w:color="auto"/>
                    <w:left w:val="none" w:sz="0" w:space="0" w:color="auto"/>
                    <w:bottom w:val="none" w:sz="0" w:space="0" w:color="auto"/>
                    <w:right w:val="none" w:sz="0" w:space="0" w:color="auto"/>
                  </w:divBdr>
                </w:div>
                <w:div w:id="2134979929">
                  <w:marLeft w:val="640"/>
                  <w:marRight w:val="0"/>
                  <w:marTop w:val="0"/>
                  <w:marBottom w:val="0"/>
                  <w:divBdr>
                    <w:top w:val="none" w:sz="0" w:space="0" w:color="auto"/>
                    <w:left w:val="none" w:sz="0" w:space="0" w:color="auto"/>
                    <w:bottom w:val="none" w:sz="0" w:space="0" w:color="auto"/>
                    <w:right w:val="none" w:sz="0" w:space="0" w:color="auto"/>
                  </w:divBdr>
                </w:div>
                <w:div w:id="1851875434">
                  <w:marLeft w:val="640"/>
                  <w:marRight w:val="0"/>
                  <w:marTop w:val="0"/>
                  <w:marBottom w:val="0"/>
                  <w:divBdr>
                    <w:top w:val="none" w:sz="0" w:space="0" w:color="auto"/>
                    <w:left w:val="none" w:sz="0" w:space="0" w:color="auto"/>
                    <w:bottom w:val="none" w:sz="0" w:space="0" w:color="auto"/>
                    <w:right w:val="none" w:sz="0" w:space="0" w:color="auto"/>
                  </w:divBdr>
                </w:div>
                <w:div w:id="1473714005">
                  <w:marLeft w:val="640"/>
                  <w:marRight w:val="0"/>
                  <w:marTop w:val="0"/>
                  <w:marBottom w:val="0"/>
                  <w:divBdr>
                    <w:top w:val="none" w:sz="0" w:space="0" w:color="auto"/>
                    <w:left w:val="none" w:sz="0" w:space="0" w:color="auto"/>
                    <w:bottom w:val="none" w:sz="0" w:space="0" w:color="auto"/>
                    <w:right w:val="none" w:sz="0" w:space="0" w:color="auto"/>
                  </w:divBdr>
                </w:div>
                <w:div w:id="2117751038">
                  <w:marLeft w:val="640"/>
                  <w:marRight w:val="0"/>
                  <w:marTop w:val="0"/>
                  <w:marBottom w:val="0"/>
                  <w:divBdr>
                    <w:top w:val="none" w:sz="0" w:space="0" w:color="auto"/>
                    <w:left w:val="none" w:sz="0" w:space="0" w:color="auto"/>
                    <w:bottom w:val="none" w:sz="0" w:space="0" w:color="auto"/>
                    <w:right w:val="none" w:sz="0" w:space="0" w:color="auto"/>
                  </w:divBdr>
                </w:div>
                <w:div w:id="1558936103">
                  <w:marLeft w:val="640"/>
                  <w:marRight w:val="0"/>
                  <w:marTop w:val="0"/>
                  <w:marBottom w:val="0"/>
                  <w:divBdr>
                    <w:top w:val="none" w:sz="0" w:space="0" w:color="auto"/>
                    <w:left w:val="none" w:sz="0" w:space="0" w:color="auto"/>
                    <w:bottom w:val="none" w:sz="0" w:space="0" w:color="auto"/>
                    <w:right w:val="none" w:sz="0" w:space="0" w:color="auto"/>
                  </w:divBdr>
                </w:div>
                <w:div w:id="1996060946">
                  <w:marLeft w:val="640"/>
                  <w:marRight w:val="0"/>
                  <w:marTop w:val="0"/>
                  <w:marBottom w:val="0"/>
                  <w:divBdr>
                    <w:top w:val="none" w:sz="0" w:space="0" w:color="auto"/>
                    <w:left w:val="none" w:sz="0" w:space="0" w:color="auto"/>
                    <w:bottom w:val="none" w:sz="0" w:space="0" w:color="auto"/>
                    <w:right w:val="none" w:sz="0" w:space="0" w:color="auto"/>
                  </w:divBdr>
                </w:div>
                <w:div w:id="629941899">
                  <w:marLeft w:val="640"/>
                  <w:marRight w:val="0"/>
                  <w:marTop w:val="0"/>
                  <w:marBottom w:val="0"/>
                  <w:divBdr>
                    <w:top w:val="none" w:sz="0" w:space="0" w:color="auto"/>
                    <w:left w:val="none" w:sz="0" w:space="0" w:color="auto"/>
                    <w:bottom w:val="none" w:sz="0" w:space="0" w:color="auto"/>
                    <w:right w:val="none" w:sz="0" w:space="0" w:color="auto"/>
                  </w:divBdr>
                </w:div>
                <w:div w:id="1749187295">
                  <w:marLeft w:val="640"/>
                  <w:marRight w:val="0"/>
                  <w:marTop w:val="0"/>
                  <w:marBottom w:val="0"/>
                  <w:divBdr>
                    <w:top w:val="none" w:sz="0" w:space="0" w:color="auto"/>
                    <w:left w:val="none" w:sz="0" w:space="0" w:color="auto"/>
                    <w:bottom w:val="none" w:sz="0" w:space="0" w:color="auto"/>
                    <w:right w:val="none" w:sz="0" w:space="0" w:color="auto"/>
                  </w:divBdr>
                </w:div>
                <w:div w:id="1823933804">
                  <w:marLeft w:val="640"/>
                  <w:marRight w:val="0"/>
                  <w:marTop w:val="0"/>
                  <w:marBottom w:val="0"/>
                  <w:divBdr>
                    <w:top w:val="none" w:sz="0" w:space="0" w:color="auto"/>
                    <w:left w:val="none" w:sz="0" w:space="0" w:color="auto"/>
                    <w:bottom w:val="none" w:sz="0" w:space="0" w:color="auto"/>
                    <w:right w:val="none" w:sz="0" w:space="0" w:color="auto"/>
                  </w:divBdr>
                </w:div>
                <w:div w:id="2095974969">
                  <w:marLeft w:val="640"/>
                  <w:marRight w:val="0"/>
                  <w:marTop w:val="0"/>
                  <w:marBottom w:val="0"/>
                  <w:divBdr>
                    <w:top w:val="none" w:sz="0" w:space="0" w:color="auto"/>
                    <w:left w:val="none" w:sz="0" w:space="0" w:color="auto"/>
                    <w:bottom w:val="none" w:sz="0" w:space="0" w:color="auto"/>
                    <w:right w:val="none" w:sz="0" w:space="0" w:color="auto"/>
                  </w:divBdr>
                </w:div>
                <w:div w:id="1884173648">
                  <w:marLeft w:val="640"/>
                  <w:marRight w:val="0"/>
                  <w:marTop w:val="0"/>
                  <w:marBottom w:val="0"/>
                  <w:divBdr>
                    <w:top w:val="none" w:sz="0" w:space="0" w:color="auto"/>
                    <w:left w:val="none" w:sz="0" w:space="0" w:color="auto"/>
                    <w:bottom w:val="none" w:sz="0" w:space="0" w:color="auto"/>
                    <w:right w:val="none" w:sz="0" w:space="0" w:color="auto"/>
                  </w:divBdr>
                </w:div>
                <w:div w:id="1622689644">
                  <w:marLeft w:val="640"/>
                  <w:marRight w:val="0"/>
                  <w:marTop w:val="0"/>
                  <w:marBottom w:val="0"/>
                  <w:divBdr>
                    <w:top w:val="none" w:sz="0" w:space="0" w:color="auto"/>
                    <w:left w:val="none" w:sz="0" w:space="0" w:color="auto"/>
                    <w:bottom w:val="none" w:sz="0" w:space="0" w:color="auto"/>
                    <w:right w:val="none" w:sz="0" w:space="0" w:color="auto"/>
                  </w:divBdr>
                </w:div>
                <w:div w:id="2052029905">
                  <w:marLeft w:val="640"/>
                  <w:marRight w:val="0"/>
                  <w:marTop w:val="0"/>
                  <w:marBottom w:val="0"/>
                  <w:divBdr>
                    <w:top w:val="none" w:sz="0" w:space="0" w:color="auto"/>
                    <w:left w:val="none" w:sz="0" w:space="0" w:color="auto"/>
                    <w:bottom w:val="none" w:sz="0" w:space="0" w:color="auto"/>
                    <w:right w:val="none" w:sz="0" w:space="0" w:color="auto"/>
                  </w:divBdr>
                </w:div>
                <w:div w:id="1215197799">
                  <w:marLeft w:val="640"/>
                  <w:marRight w:val="0"/>
                  <w:marTop w:val="0"/>
                  <w:marBottom w:val="0"/>
                  <w:divBdr>
                    <w:top w:val="none" w:sz="0" w:space="0" w:color="auto"/>
                    <w:left w:val="none" w:sz="0" w:space="0" w:color="auto"/>
                    <w:bottom w:val="none" w:sz="0" w:space="0" w:color="auto"/>
                    <w:right w:val="none" w:sz="0" w:space="0" w:color="auto"/>
                  </w:divBdr>
                </w:div>
                <w:div w:id="558715322">
                  <w:marLeft w:val="640"/>
                  <w:marRight w:val="0"/>
                  <w:marTop w:val="0"/>
                  <w:marBottom w:val="0"/>
                  <w:divBdr>
                    <w:top w:val="none" w:sz="0" w:space="0" w:color="auto"/>
                    <w:left w:val="none" w:sz="0" w:space="0" w:color="auto"/>
                    <w:bottom w:val="none" w:sz="0" w:space="0" w:color="auto"/>
                    <w:right w:val="none" w:sz="0" w:space="0" w:color="auto"/>
                  </w:divBdr>
                </w:div>
                <w:div w:id="1001929718">
                  <w:marLeft w:val="640"/>
                  <w:marRight w:val="0"/>
                  <w:marTop w:val="0"/>
                  <w:marBottom w:val="0"/>
                  <w:divBdr>
                    <w:top w:val="none" w:sz="0" w:space="0" w:color="auto"/>
                    <w:left w:val="none" w:sz="0" w:space="0" w:color="auto"/>
                    <w:bottom w:val="none" w:sz="0" w:space="0" w:color="auto"/>
                    <w:right w:val="none" w:sz="0" w:space="0" w:color="auto"/>
                  </w:divBdr>
                </w:div>
                <w:div w:id="283779439">
                  <w:marLeft w:val="640"/>
                  <w:marRight w:val="0"/>
                  <w:marTop w:val="0"/>
                  <w:marBottom w:val="0"/>
                  <w:divBdr>
                    <w:top w:val="none" w:sz="0" w:space="0" w:color="auto"/>
                    <w:left w:val="none" w:sz="0" w:space="0" w:color="auto"/>
                    <w:bottom w:val="none" w:sz="0" w:space="0" w:color="auto"/>
                    <w:right w:val="none" w:sz="0" w:space="0" w:color="auto"/>
                  </w:divBdr>
                </w:div>
                <w:div w:id="433480366">
                  <w:marLeft w:val="640"/>
                  <w:marRight w:val="0"/>
                  <w:marTop w:val="0"/>
                  <w:marBottom w:val="0"/>
                  <w:divBdr>
                    <w:top w:val="none" w:sz="0" w:space="0" w:color="auto"/>
                    <w:left w:val="none" w:sz="0" w:space="0" w:color="auto"/>
                    <w:bottom w:val="none" w:sz="0" w:space="0" w:color="auto"/>
                    <w:right w:val="none" w:sz="0" w:space="0" w:color="auto"/>
                  </w:divBdr>
                </w:div>
                <w:div w:id="113409010">
                  <w:marLeft w:val="640"/>
                  <w:marRight w:val="0"/>
                  <w:marTop w:val="0"/>
                  <w:marBottom w:val="0"/>
                  <w:divBdr>
                    <w:top w:val="none" w:sz="0" w:space="0" w:color="auto"/>
                    <w:left w:val="none" w:sz="0" w:space="0" w:color="auto"/>
                    <w:bottom w:val="none" w:sz="0" w:space="0" w:color="auto"/>
                    <w:right w:val="none" w:sz="0" w:space="0" w:color="auto"/>
                  </w:divBdr>
                </w:div>
                <w:div w:id="1307323008">
                  <w:marLeft w:val="640"/>
                  <w:marRight w:val="0"/>
                  <w:marTop w:val="0"/>
                  <w:marBottom w:val="0"/>
                  <w:divBdr>
                    <w:top w:val="none" w:sz="0" w:space="0" w:color="auto"/>
                    <w:left w:val="none" w:sz="0" w:space="0" w:color="auto"/>
                    <w:bottom w:val="none" w:sz="0" w:space="0" w:color="auto"/>
                    <w:right w:val="none" w:sz="0" w:space="0" w:color="auto"/>
                  </w:divBdr>
                </w:div>
                <w:div w:id="587075923">
                  <w:marLeft w:val="640"/>
                  <w:marRight w:val="0"/>
                  <w:marTop w:val="0"/>
                  <w:marBottom w:val="0"/>
                  <w:divBdr>
                    <w:top w:val="none" w:sz="0" w:space="0" w:color="auto"/>
                    <w:left w:val="none" w:sz="0" w:space="0" w:color="auto"/>
                    <w:bottom w:val="none" w:sz="0" w:space="0" w:color="auto"/>
                    <w:right w:val="none" w:sz="0" w:space="0" w:color="auto"/>
                  </w:divBdr>
                </w:div>
                <w:div w:id="171339465">
                  <w:marLeft w:val="640"/>
                  <w:marRight w:val="0"/>
                  <w:marTop w:val="0"/>
                  <w:marBottom w:val="0"/>
                  <w:divBdr>
                    <w:top w:val="none" w:sz="0" w:space="0" w:color="auto"/>
                    <w:left w:val="none" w:sz="0" w:space="0" w:color="auto"/>
                    <w:bottom w:val="none" w:sz="0" w:space="0" w:color="auto"/>
                    <w:right w:val="none" w:sz="0" w:space="0" w:color="auto"/>
                  </w:divBdr>
                </w:div>
                <w:div w:id="52436016">
                  <w:marLeft w:val="640"/>
                  <w:marRight w:val="0"/>
                  <w:marTop w:val="0"/>
                  <w:marBottom w:val="0"/>
                  <w:divBdr>
                    <w:top w:val="none" w:sz="0" w:space="0" w:color="auto"/>
                    <w:left w:val="none" w:sz="0" w:space="0" w:color="auto"/>
                    <w:bottom w:val="none" w:sz="0" w:space="0" w:color="auto"/>
                    <w:right w:val="none" w:sz="0" w:space="0" w:color="auto"/>
                  </w:divBdr>
                </w:div>
                <w:div w:id="243957587">
                  <w:marLeft w:val="640"/>
                  <w:marRight w:val="0"/>
                  <w:marTop w:val="0"/>
                  <w:marBottom w:val="0"/>
                  <w:divBdr>
                    <w:top w:val="none" w:sz="0" w:space="0" w:color="auto"/>
                    <w:left w:val="none" w:sz="0" w:space="0" w:color="auto"/>
                    <w:bottom w:val="none" w:sz="0" w:space="0" w:color="auto"/>
                    <w:right w:val="none" w:sz="0" w:space="0" w:color="auto"/>
                  </w:divBdr>
                </w:div>
                <w:div w:id="133329443">
                  <w:marLeft w:val="640"/>
                  <w:marRight w:val="0"/>
                  <w:marTop w:val="0"/>
                  <w:marBottom w:val="0"/>
                  <w:divBdr>
                    <w:top w:val="none" w:sz="0" w:space="0" w:color="auto"/>
                    <w:left w:val="none" w:sz="0" w:space="0" w:color="auto"/>
                    <w:bottom w:val="none" w:sz="0" w:space="0" w:color="auto"/>
                    <w:right w:val="none" w:sz="0" w:space="0" w:color="auto"/>
                  </w:divBdr>
                </w:div>
                <w:div w:id="331178969">
                  <w:marLeft w:val="640"/>
                  <w:marRight w:val="0"/>
                  <w:marTop w:val="0"/>
                  <w:marBottom w:val="0"/>
                  <w:divBdr>
                    <w:top w:val="none" w:sz="0" w:space="0" w:color="auto"/>
                    <w:left w:val="none" w:sz="0" w:space="0" w:color="auto"/>
                    <w:bottom w:val="none" w:sz="0" w:space="0" w:color="auto"/>
                    <w:right w:val="none" w:sz="0" w:space="0" w:color="auto"/>
                  </w:divBdr>
                </w:div>
                <w:div w:id="588581125">
                  <w:marLeft w:val="640"/>
                  <w:marRight w:val="0"/>
                  <w:marTop w:val="0"/>
                  <w:marBottom w:val="0"/>
                  <w:divBdr>
                    <w:top w:val="none" w:sz="0" w:space="0" w:color="auto"/>
                    <w:left w:val="none" w:sz="0" w:space="0" w:color="auto"/>
                    <w:bottom w:val="none" w:sz="0" w:space="0" w:color="auto"/>
                    <w:right w:val="none" w:sz="0" w:space="0" w:color="auto"/>
                  </w:divBdr>
                </w:div>
                <w:div w:id="1799488130">
                  <w:marLeft w:val="640"/>
                  <w:marRight w:val="0"/>
                  <w:marTop w:val="0"/>
                  <w:marBottom w:val="0"/>
                  <w:divBdr>
                    <w:top w:val="none" w:sz="0" w:space="0" w:color="auto"/>
                    <w:left w:val="none" w:sz="0" w:space="0" w:color="auto"/>
                    <w:bottom w:val="none" w:sz="0" w:space="0" w:color="auto"/>
                    <w:right w:val="none" w:sz="0" w:space="0" w:color="auto"/>
                  </w:divBdr>
                </w:div>
                <w:div w:id="481390133">
                  <w:marLeft w:val="640"/>
                  <w:marRight w:val="0"/>
                  <w:marTop w:val="0"/>
                  <w:marBottom w:val="0"/>
                  <w:divBdr>
                    <w:top w:val="none" w:sz="0" w:space="0" w:color="auto"/>
                    <w:left w:val="none" w:sz="0" w:space="0" w:color="auto"/>
                    <w:bottom w:val="none" w:sz="0" w:space="0" w:color="auto"/>
                    <w:right w:val="none" w:sz="0" w:space="0" w:color="auto"/>
                  </w:divBdr>
                </w:div>
                <w:div w:id="1144616588">
                  <w:marLeft w:val="640"/>
                  <w:marRight w:val="0"/>
                  <w:marTop w:val="0"/>
                  <w:marBottom w:val="0"/>
                  <w:divBdr>
                    <w:top w:val="none" w:sz="0" w:space="0" w:color="auto"/>
                    <w:left w:val="none" w:sz="0" w:space="0" w:color="auto"/>
                    <w:bottom w:val="none" w:sz="0" w:space="0" w:color="auto"/>
                    <w:right w:val="none" w:sz="0" w:space="0" w:color="auto"/>
                  </w:divBdr>
                </w:div>
                <w:div w:id="1406226419">
                  <w:marLeft w:val="640"/>
                  <w:marRight w:val="0"/>
                  <w:marTop w:val="0"/>
                  <w:marBottom w:val="0"/>
                  <w:divBdr>
                    <w:top w:val="none" w:sz="0" w:space="0" w:color="auto"/>
                    <w:left w:val="none" w:sz="0" w:space="0" w:color="auto"/>
                    <w:bottom w:val="none" w:sz="0" w:space="0" w:color="auto"/>
                    <w:right w:val="none" w:sz="0" w:space="0" w:color="auto"/>
                  </w:divBdr>
                </w:div>
                <w:div w:id="1239485469">
                  <w:marLeft w:val="640"/>
                  <w:marRight w:val="0"/>
                  <w:marTop w:val="0"/>
                  <w:marBottom w:val="0"/>
                  <w:divBdr>
                    <w:top w:val="none" w:sz="0" w:space="0" w:color="auto"/>
                    <w:left w:val="none" w:sz="0" w:space="0" w:color="auto"/>
                    <w:bottom w:val="none" w:sz="0" w:space="0" w:color="auto"/>
                    <w:right w:val="none" w:sz="0" w:space="0" w:color="auto"/>
                  </w:divBdr>
                </w:div>
              </w:divsChild>
            </w:div>
            <w:div w:id="903182516">
              <w:marLeft w:val="0"/>
              <w:marRight w:val="0"/>
              <w:marTop w:val="0"/>
              <w:marBottom w:val="0"/>
              <w:divBdr>
                <w:top w:val="none" w:sz="0" w:space="0" w:color="auto"/>
                <w:left w:val="none" w:sz="0" w:space="0" w:color="auto"/>
                <w:bottom w:val="none" w:sz="0" w:space="0" w:color="auto"/>
                <w:right w:val="none" w:sz="0" w:space="0" w:color="auto"/>
              </w:divBdr>
              <w:divsChild>
                <w:div w:id="1822379807">
                  <w:marLeft w:val="640"/>
                  <w:marRight w:val="0"/>
                  <w:marTop w:val="0"/>
                  <w:marBottom w:val="0"/>
                  <w:divBdr>
                    <w:top w:val="none" w:sz="0" w:space="0" w:color="auto"/>
                    <w:left w:val="none" w:sz="0" w:space="0" w:color="auto"/>
                    <w:bottom w:val="none" w:sz="0" w:space="0" w:color="auto"/>
                    <w:right w:val="none" w:sz="0" w:space="0" w:color="auto"/>
                  </w:divBdr>
                </w:div>
                <w:div w:id="2037657002">
                  <w:marLeft w:val="640"/>
                  <w:marRight w:val="0"/>
                  <w:marTop w:val="0"/>
                  <w:marBottom w:val="0"/>
                  <w:divBdr>
                    <w:top w:val="none" w:sz="0" w:space="0" w:color="auto"/>
                    <w:left w:val="none" w:sz="0" w:space="0" w:color="auto"/>
                    <w:bottom w:val="none" w:sz="0" w:space="0" w:color="auto"/>
                    <w:right w:val="none" w:sz="0" w:space="0" w:color="auto"/>
                  </w:divBdr>
                </w:div>
                <w:div w:id="1925650992">
                  <w:marLeft w:val="640"/>
                  <w:marRight w:val="0"/>
                  <w:marTop w:val="0"/>
                  <w:marBottom w:val="0"/>
                  <w:divBdr>
                    <w:top w:val="none" w:sz="0" w:space="0" w:color="auto"/>
                    <w:left w:val="none" w:sz="0" w:space="0" w:color="auto"/>
                    <w:bottom w:val="none" w:sz="0" w:space="0" w:color="auto"/>
                    <w:right w:val="none" w:sz="0" w:space="0" w:color="auto"/>
                  </w:divBdr>
                </w:div>
                <w:div w:id="1748720454">
                  <w:marLeft w:val="640"/>
                  <w:marRight w:val="0"/>
                  <w:marTop w:val="0"/>
                  <w:marBottom w:val="0"/>
                  <w:divBdr>
                    <w:top w:val="none" w:sz="0" w:space="0" w:color="auto"/>
                    <w:left w:val="none" w:sz="0" w:space="0" w:color="auto"/>
                    <w:bottom w:val="none" w:sz="0" w:space="0" w:color="auto"/>
                    <w:right w:val="none" w:sz="0" w:space="0" w:color="auto"/>
                  </w:divBdr>
                </w:div>
                <w:div w:id="1502966920">
                  <w:marLeft w:val="640"/>
                  <w:marRight w:val="0"/>
                  <w:marTop w:val="0"/>
                  <w:marBottom w:val="0"/>
                  <w:divBdr>
                    <w:top w:val="none" w:sz="0" w:space="0" w:color="auto"/>
                    <w:left w:val="none" w:sz="0" w:space="0" w:color="auto"/>
                    <w:bottom w:val="none" w:sz="0" w:space="0" w:color="auto"/>
                    <w:right w:val="none" w:sz="0" w:space="0" w:color="auto"/>
                  </w:divBdr>
                </w:div>
                <w:div w:id="480999704">
                  <w:marLeft w:val="640"/>
                  <w:marRight w:val="0"/>
                  <w:marTop w:val="0"/>
                  <w:marBottom w:val="0"/>
                  <w:divBdr>
                    <w:top w:val="none" w:sz="0" w:space="0" w:color="auto"/>
                    <w:left w:val="none" w:sz="0" w:space="0" w:color="auto"/>
                    <w:bottom w:val="none" w:sz="0" w:space="0" w:color="auto"/>
                    <w:right w:val="none" w:sz="0" w:space="0" w:color="auto"/>
                  </w:divBdr>
                </w:div>
                <w:div w:id="813837846">
                  <w:marLeft w:val="640"/>
                  <w:marRight w:val="0"/>
                  <w:marTop w:val="0"/>
                  <w:marBottom w:val="0"/>
                  <w:divBdr>
                    <w:top w:val="none" w:sz="0" w:space="0" w:color="auto"/>
                    <w:left w:val="none" w:sz="0" w:space="0" w:color="auto"/>
                    <w:bottom w:val="none" w:sz="0" w:space="0" w:color="auto"/>
                    <w:right w:val="none" w:sz="0" w:space="0" w:color="auto"/>
                  </w:divBdr>
                </w:div>
                <w:div w:id="602611971">
                  <w:marLeft w:val="640"/>
                  <w:marRight w:val="0"/>
                  <w:marTop w:val="0"/>
                  <w:marBottom w:val="0"/>
                  <w:divBdr>
                    <w:top w:val="none" w:sz="0" w:space="0" w:color="auto"/>
                    <w:left w:val="none" w:sz="0" w:space="0" w:color="auto"/>
                    <w:bottom w:val="none" w:sz="0" w:space="0" w:color="auto"/>
                    <w:right w:val="none" w:sz="0" w:space="0" w:color="auto"/>
                  </w:divBdr>
                </w:div>
                <w:div w:id="885021017">
                  <w:marLeft w:val="640"/>
                  <w:marRight w:val="0"/>
                  <w:marTop w:val="0"/>
                  <w:marBottom w:val="0"/>
                  <w:divBdr>
                    <w:top w:val="none" w:sz="0" w:space="0" w:color="auto"/>
                    <w:left w:val="none" w:sz="0" w:space="0" w:color="auto"/>
                    <w:bottom w:val="none" w:sz="0" w:space="0" w:color="auto"/>
                    <w:right w:val="none" w:sz="0" w:space="0" w:color="auto"/>
                  </w:divBdr>
                </w:div>
                <w:div w:id="332537010">
                  <w:marLeft w:val="640"/>
                  <w:marRight w:val="0"/>
                  <w:marTop w:val="0"/>
                  <w:marBottom w:val="0"/>
                  <w:divBdr>
                    <w:top w:val="none" w:sz="0" w:space="0" w:color="auto"/>
                    <w:left w:val="none" w:sz="0" w:space="0" w:color="auto"/>
                    <w:bottom w:val="none" w:sz="0" w:space="0" w:color="auto"/>
                    <w:right w:val="none" w:sz="0" w:space="0" w:color="auto"/>
                  </w:divBdr>
                </w:div>
                <w:div w:id="837383895">
                  <w:marLeft w:val="640"/>
                  <w:marRight w:val="0"/>
                  <w:marTop w:val="0"/>
                  <w:marBottom w:val="0"/>
                  <w:divBdr>
                    <w:top w:val="none" w:sz="0" w:space="0" w:color="auto"/>
                    <w:left w:val="none" w:sz="0" w:space="0" w:color="auto"/>
                    <w:bottom w:val="none" w:sz="0" w:space="0" w:color="auto"/>
                    <w:right w:val="none" w:sz="0" w:space="0" w:color="auto"/>
                  </w:divBdr>
                </w:div>
                <w:div w:id="1911426524">
                  <w:marLeft w:val="640"/>
                  <w:marRight w:val="0"/>
                  <w:marTop w:val="0"/>
                  <w:marBottom w:val="0"/>
                  <w:divBdr>
                    <w:top w:val="none" w:sz="0" w:space="0" w:color="auto"/>
                    <w:left w:val="none" w:sz="0" w:space="0" w:color="auto"/>
                    <w:bottom w:val="none" w:sz="0" w:space="0" w:color="auto"/>
                    <w:right w:val="none" w:sz="0" w:space="0" w:color="auto"/>
                  </w:divBdr>
                </w:div>
                <w:div w:id="1193377622">
                  <w:marLeft w:val="640"/>
                  <w:marRight w:val="0"/>
                  <w:marTop w:val="0"/>
                  <w:marBottom w:val="0"/>
                  <w:divBdr>
                    <w:top w:val="none" w:sz="0" w:space="0" w:color="auto"/>
                    <w:left w:val="none" w:sz="0" w:space="0" w:color="auto"/>
                    <w:bottom w:val="none" w:sz="0" w:space="0" w:color="auto"/>
                    <w:right w:val="none" w:sz="0" w:space="0" w:color="auto"/>
                  </w:divBdr>
                </w:div>
                <w:div w:id="587617082">
                  <w:marLeft w:val="640"/>
                  <w:marRight w:val="0"/>
                  <w:marTop w:val="0"/>
                  <w:marBottom w:val="0"/>
                  <w:divBdr>
                    <w:top w:val="none" w:sz="0" w:space="0" w:color="auto"/>
                    <w:left w:val="none" w:sz="0" w:space="0" w:color="auto"/>
                    <w:bottom w:val="none" w:sz="0" w:space="0" w:color="auto"/>
                    <w:right w:val="none" w:sz="0" w:space="0" w:color="auto"/>
                  </w:divBdr>
                </w:div>
                <w:div w:id="2088111736">
                  <w:marLeft w:val="640"/>
                  <w:marRight w:val="0"/>
                  <w:marTop w:val="0"/>
                  <w:marBottom w:val="0"/>
                  <w:divBdr>
                    <w:top w:val="none" w:sz="0" w:space="0" w:color="auto"/>
                    <w:left w:val="none" w:sz="0" w:space="0" w:color="auto"/>
                    <w:bottom w:val="none" w:sz="0" w:space="0" w:color="auto"/>
                    <w:right w:val="none" w:sz="0" w:space="0" w:color="auto"/>
                  </w:divBdr>
                </w:div>
                <w:div w:id="1175072115">
                  <w:marLeft w:val="640"/>
                  <w:marRight w:val="0"/>
                  <w:marTop w:val="0"/>
                  <w:marBottom w:val="0"/>
                  <w:divBdr>
                    <w:top w:val="none" w:sz="0" w:space="0" w:color="auto"/>
                    <w:left w:val="none" w:sz="0" w:space="0" w:color="auto"/>
                    <w:bottom w:val="none" w:sz="0" w:space="0" w:color="auto"/>
                    <w:right w:val="none" w:sz="0" w:space="0" w:color="auto"/>
                  </w:divBdr>
                </w:div>
                <w:div w:id="1969706100">
                  <w:marLeft w:val="640"/>
                  <w:marRight w:val="0"/>
                  <w:marTop w:val="0"/>
                  <w:marBottom w:val="0"/>
                  <w:divBdr>
                    <w:top w:val="none" w:sz="0" w:space="0" w:color="auto"/>
                    <w:left w:val="none" w:sz="0" w:space="0" w:color="auto"/>
                    <w:bottom w:val="none" w:sz="0" w:space="0" w:color="auto"/>
                    <w:right w:val="none" w:sz="0" w:space="0" w:color="auto"/>
                  </w:divBdr>
                </w:div>
                <w:div w:id="1901357574">
                  <w:marLeft w:val="640"/>
                  <w:marRight w:val="0"/>
                  <w:marTop w:val="0"/>
                  <w:marBottom w:val="0"/>
                  <w:divBdr>
                    <w:top w:val="none" w:sz="0" w:space="0" w:color="auto"/>
                    <w:left w:val="none" w:sz="0" w:space="0" w:color="auto"/>
                    <w:bottom w:val="none" w:sz="0" w:space="0" w:color="auto"/>
                    <w:right w:val="none" w:sz="0" w:space="0" w:color="auto"/>
                  </w:divBdr>
                </w:div>
                <w:div w:id="1078013628">
                  <w:marLeft w:val="640"/>
                  <w:marRight w:val="0"/>
                  <w:marTop w:val="0"/>
                  <w:marBottom w:val="0"/>
                  <w:divBdr>
                    <w:top w:val="none" w:sz="0" w:space="0" w:color="auto"/>
                    <w:left w:val="none" w:sz="0" w:space="0" w:color="auto"/>
                    <w:bottom w:val="none" w:sz="0" w:space="0" w:color="auto"/>
                    <w:right w:val="none" w:sz="0" w:space="0" w:color="auto"/>
                  </w:divBdr>
                </w:div>
                <w:div w:id="5717837">
                  <w:marLeft w:val="640"/>
                  <w:marRight w:val="0"/>
                  <w:marTop w:val="0"/>
                  <w:marBottom w:val="0"/>
                  <w:divBdr>
                    <w:top w:val="none" w:sz="0" w:space="0" w:color="auto"/>
                    <w:left w:val="none" w:sz="0" w:space="0" w:color="auto"/>
                    <w:bottom w:val="none" w:sz="0" w:space="0" w:color="auto"/>
                    <w:right w:val="none" w:sz="0" w:space="0" w:color="auto"/>
                  </w:divBdr>
                </w:div>
                <w:div w:id="1967158576">
                  <w:marLeft w:val="640"/>
                  <w:marRight w:val="0"/>
                  <w:marTop w:val="0"/>
                  <w:marBottom w:val="0"/>
                  <w:divBdr>
                    <w:top w:val="none" w:sz="0" w:space="0" w:color="auto"/>
                    <w:left w:val="none" w:sz="0" w:space="0" w:color="auto"/>
                    <w:bottom w:val="none" w:sz="0" w:space="0" w:color="auto"/>
                    <w:right w:val="none" w:sz="0" w:space="0" w:color="auto"/>
                  </w:divBdr>
                </w:div>
                <w:div w:id="560946311">
                  <w:marLeft w:val="640"/>
                  <w:marRight w:val="0"/>
                  <w:marTop w:val="0"/>
                  <w:marBottom w:val="0"/>
                  <w:divBdr>
                    <w:top w:val="none" w:sz="0" w:space="0" w:color="auto"/>
                    <w:left w:val="none" w:sz="0" w:space="0" w:color="auto"/>
                    <w:bottom w:val="none" w:sz="0" w:space="0" w:color="auto"/>
                    <w:right w:val="none" w:sz="0" w:space="0" w:color="auto"/>
                  </w:divBdr>
                </w:div>
                <w:div w:id="499007800">
                  <w:marLeft w:val="640"/>
                  <w:marRight w:val="0"/>
                  <w:marTop w:val="0"/>
                  <w:marBottom w:val="0"/>
                  <w:divBdr>
                    <w:top w:val="none" w:sz="0" w:space="0" w:color="auto"/>
                    <w:left w:val="none" w:sz="0" w:space="0" w:color="auto"/>
                    <w:bottom w:val="none" w:sz="0" w:space="0" w:color="auto"/>
                    <w:right w:val="none" w:sz="0" w:space="0" w:color="auto"/>
                  </w:divBdr>
                </w:div>
                <w:div w:id="93480297">
                  <w:marLeft w:val="640"/>
                  <w:marRight w:val="0"/>
                  <w:marTop w:val="0"/>
                  <w:marBottom w:val="0"/>
                  <w:divBdr>
                    <w:top w:val="none" w:sz="0" w:space="0" w:color="auto"/>
                    <w:left w:val="none" w:sz="0" w:space="0" w:color="auto"/>
                    <w:bottom w:val="none" w:sz="0" w:space="0" w:color="auto"/>
                    <w:right w:val="none" w:sz="0" w:space="0" w:color="auto"/>
                  </w:divBdr>
                </w:div>
                <w:div w:id="1891959748">
                  <w:marLeft w:val="640"/>
                  <w:marRight w:val="0"/>
                  <w:marTop w:val="0"/>
                  <w:marBottom w:val="0"/>
                  <w:divBdr>
                    <w:top w:val="none" w:sz="0" w:space="0" w:color="auto"/>
                    <w:left w:val="none" w:sz="0" w:space="0" w:color="auto"/>
                    <w:bottom w:val="none" w:sz="0" w:space="0" w:color="auto"/>
                    <w:right w:val="none" w:sz="0" w:space="0" w:color="auto"/>
                  </w:divBdr>
                </w:div>
                <w:div w:id="1704164066">
                  <w:marLeft w:val="640"/>
                  <w:marRight w:val="0"/>
                  <w:marTop w:val="0"/>
                  <w:marBottom w:val="0"/>
                  <w:divBdr>
                    <w:top w:val="none" w:sz="0" w:space="0" w:color="auto"/>
                    <w:left w:val="none" w:sz="0" w:space="0" w:color="auto"/>
                    <w:bottom w:val="none" w:sz="0" w:space="0" w:color="auto"/>
                    <w:right w:val="none" w:sz="0" w:space="0" w:color="auto"/>
                  </w:divBdr>
                </w:div>
                <w:div w:id="2017613551">
                  <w:marLeft w:val="640"/>
                  <w:marRight w:val="0"/>
                  <w:marTop w:val="0"/>
                  <w:marBottom w:val="0"/>
                  <w:divBdr>
                    <w:top w:val="none" w:sz="0" w:space="0" w:color="auto"/>
                    <w:left w:val="none" w:sz="0" w:space="0" w:color="auto"/>
                    <w:bottom w:val="none" w:sz="0" w:space="0" w:color="auto"/>
                    <w:right w:val="none" w:sz="0" w:space="0" w:color="auto"/>
                  </w:divBdr>
                </w:div>
                <w:div w:id="1173454432">
                  <w:marLeft w:val="640"/>
                  <w:marRight w:val="0"/>
                  <w:marTop w:val="0"/>
                  <w:marBottom w:val="0"/>
                  <w:divBdr>
                    <w:top w:val="none" w:sz="0" w:space="0" w:color="auto"/>
                    <w:left w:val="none" w:sz="0" w:space="0" w:color="auto"/>
                    <w:bottom w:val="none" w:sz="0" w:space="0" w:color="auto"/>
                    <w:right w:val="none" w:sz="0" w:space="0" w:color="auto"/>
                  </w:divBdr>
                </w:div>
                <w:div w:id="1779568169">
                  <w:marLeft w:val="640"/>
                  <w:marRight w:val="0"/>
                  <w:marTop w:val="0"/>
                  <w:marBottom w:val="0"/>
                  <w:divBdr>
                    <w:top w:val="none" w:sz="0" w:space="0" w:color="auto"/>
                    <w:left w:val="none" w:sz="0" w:space="0" w:color="auto"/>
                    <w:bottom w:val="none" w:sz="0" w:space="0" w:color="auto"/>
                    <w:right w:val="none" w:sz="0" w:space="0" w:color="auto"/>
                  </w:divBdr>
                </w:div>
                <w:div w:id="1088574064">
                  <w:marLeft w:val="640"/>
                  <w:marRight w:val="0"/>
                  <w:marTop w:val="0"/>
                  <w:marBottom w:val="0"/>
                  <w:divBdr>
                    <w:top w:val="none" w:sz="0" w:space="0" w:color="auto"/>
                    <w:left w:val="none" w:sz="0" w:space="0" w:color="auto"/>
                    <w:bottom w:val="none" w:sz="0" w:space="0" w:color="auto"/>
                    <w:right w:val="none" w:sz="0" w:space="0" w:color="auto"/>
                  </w:divBdr>
                </w:div>
                <w:div w:id="1272662592">
                  <w:marLeft w:val="640"/>
                  <w:marRight w:val="0"/>
                  <w:marTop w:val="0"/>
                  <w:marBottom w:val="0"/>
                  <w:divBdr>
                    <w:top w:val="none" w:sz="0" w:space="0" w:color="auto"/>
                    <w:left w:val="none" w:sz="0" w:space="0" w:color="auto"/>
                    <w:bottom w:val="none" w:sz="0" w:space="0" w:color="auto"/>
                    <w:right w:val="none" w:sz="0" w:space="0" w:color="auto"/>
                  </w:divBdr>
                </w:div>
                <w:div w:id="1877697736">
                  <w:marLeft w:val="640"/>
                  <w:marRight w:val="0"/>
                  <w:marTop w:val="0"/>
                  <w:marBottom w:val="0"/>
                  <w:divBdr>
                    <w:top w:val="none" w:sz="0" w:space="0" w:color="auto"/>
                    <w:left w:val="none" w:sz="0" w:space="0" w:color="auto"/>
                    <w:bottom w:val="none" w:sz="0" w:space="0" w:color="auto"/>
                    <w:right w:val="none" w:sz="0" w:space="0" w:color="auto"/>
                  </w:divBdr>
                </w:div>
                <w:div w:id="637958992">
                  <w:marLeft w:val="640"/>
                  <w:marRight w:val="0"/>
                  <w:marTop w:val="0"/>
                  <w:marBottom w:val="0"/>
                  <w:divBdr>
                    <w:top w:val="none" w:sz="0" w:space="0" w:color="auto"/>
                    <w:left w:val="none" w:sz="0" w:space="0" w:color="auto"/>
                    <w:bottom w:val="none" w:sz="0" w:space="0" w:color="auto"/>
                    <w:right w:val="none" w:sz="0" w:space="0" w:color="auto"/>
                  </w:divBdr>
                </w:div>
                <w:div w:id="1803041239">
                  <w:marLeft w:val="640"/>
                  <w:marRight w:val="0"/>
                  <w:marTop w:val="0"/>
                  <w:marBottom w:val="0"/>
                  <w:divBdr>
                    <w:top w:val="none" w:sz="0" w:space="0" w:color="auto"/>
                    <w:left w:val="none" w:sz="0" w:space="0" w:color="auto"/>
                    <w:bottom w:val="none" w:sz="0" w:space="0" w:color="auto"/>
                    <w:right w:val="none" w:sz="0" w:space="0" w:color="auto"/>
                  </w:divBdr>
                </w:div>
                <w:div w:id="1575966532">
                  <w:marLeft w:val="640"/>
                  <w:marRight w:val="0"/>
                  <w:marTop w:val="0"/>
                  <w:marBottom w:val="0"/>
                  <w:divBdr>
                    <w:top w:val="none" w:sz="0" w:space="0" w:color="auto"/>
                    <w:left w:val="none" w:sz="0" w:space="0" w:color="auto"/>
                    <w:bottom w:val="none" w:sz="0" w:space="0" w:color="auto"/>
                    <w:right w:val="none" w:sz="0" w:space="0" w:color="auto"/>
                  </w:divBdr>
                </w:div>
                <w:div w:id="24252082">
                  <w:marLeft w:val="640"/>
                  <w:marRight w:val="0"/>
                  <w:marTop w:val="0"/>
                  <w:marBottom w:val="0"/>
                  <w:divBdr>
                    <w:top w:val="none" w:sz="0" w:space="0" w:color="auto"/>
                    <w:left w:val="none" w:sz="0" w:space="0" w:color="auto"/>
                    <w:bottom w:val="none" w:sz="0" w:space="0" w:color="auto"/>
                    <w:right w:val="none" w:sz="0" w:space="0" w:color="auto"/>
                  </w:divBdr>
                </w:div>
                <w:div w:id="1363827489">
                  <w:marLeft w:val="640"/>
                  <w:marRight w:val="0"/>
                  <w:marTop w:val="0"/>
                  <w:marBottom w:val="0"/>
                  <w:divBdr>
                    <w:top w:val="none" w:sz="0" w:space="0" w:color="auto"/>
                    <w:left w:val="none" w:sz="0" w:space="0" w:color="auto"/>
                    <w:bottom w:val="none" w:sz="0" w:space="0" w:color="auto"/>
                    <w:right w:val="none" w:sz="0" w:space="0" w:color="auto"/>
                  </w:divBdr>
                </w:div>
                <w:div w:id="1317614245">
                  <w:marLeft w:val="640"/>
                  <w:marRight w:val="0"/>
                  <w:marTop w:val="0"/>
                  <w:marBottom w:val="0"/>
                  <w:divBdr>
                    <w:top w:val="none" w:sz="0" w:space="0" w:color="auto"/>
                    <w:left w:val="none" w:sz="0" w:space="0" w:color="auto"/>
                    <w:bottom w:val="none" w:sz="0" w:space="0" w:color="auto"/>
                    <w:right w:val="none" w:sz="0" w:space="0" w:color="auto"/>
                  </w:divBdr>
                </w:div>
                <w:div w:id="679047885">
                  <w:marLeft w:val="640"/>
                  <w:marRight w:val="0"/>
                  <w:marTop w:val="0"/>
                  <w:marBottom w:val="0"/>
                  <w:divBdr>
                    <w:top w:val="none" w:sz="0" w:space="0" w:color="auto"/>
                    <w:left w:val="none" w:sz="0" w:space="0" w:color="auto"/>
                    <w:bottom w:val="none" w:sz="0" w:space="0" w:color="auto"/>
                    <w:right w:val="none" w:sz="0" w:space="0" w:color="auto"/>
                  </w:divBdr>
                </w:div>
                <w:div w:id="830871812">
                  <w:marLeft w:val="640"/>
                  <w:marRight w:val="0"/>
                  <w:marTop w:val="0"/>
                  <w:marBottom w:val="0"/>
                  <w:divBdr>
                    <w:top w:val="none" w:sz="0" w:space="0" w:color="auto"/>
                    <w:left w:val="none" w:sz="0" w:space="0" w:color="auto"/>
                    <w:bottom w:val="none" w:sz="0" w:space="0" w:color="auto"/>
                    <w:right w:val="none" w:sz="0" w:space="0" w:color="auto"/>
                  </w:divBdr>
                </w:div>
                <w:div w:id="2068911673">
                  <w:marLeft w:val="640"/>
                  <w:marRight w:val="0"/>
                  <w:marTop w:val="0"/>
                  <w:marBottom w:val="0"/>
                  <w:divBdr>
                    <w:top w:val="none" w:sz="0" w:space="0" w:color="auto"/>
                    <w:left w:val="none" w:sz="0" w:space="0" w:color="auto"/>
                    <w:bottom w:val="none" w:sz="0" w:space="0" w:color="auto"/>
                    <w:right w:val="none" w:sz="0" w:space="0" w:color="auto"/>
                  </w:divBdr>
                </w:div>
                <w:div w:id="2145927928">
                  <w:marLeft w:val="640"/>
                  <w:marRight w:val="0"/>
                  <w:marTop w:val="0"/>
                  <w:marBottom w:val="0"/>
                  <w:divBdr>
                    <w:top w:val="none" w:sz="0" w:space="0" w:color="auto"/>
                    <w:left w:val="none" w:sz="0" w:space="0" w:color="auto"/>
                    <w:bottom w:val="none" w:sz="0" w:space="0" w:color="auto"/>
                    <w:right w:val="none" w:sz="0" w:space="0" w:color="auto"/>
                  </w:divBdr>
                </w:div>
                <w:div w:id="402801892">
                  <w:marLeft w:val="640"/>
                  <w:marRight w:val="0"/>
                  <w:marTop w:val="0"/>
                  <w:marBottom w:val="0"/>
                  <w:divBdr>
                    <w:top w:val="none" w:sz="0" w:space="0" w:color="auto"/>
                    <w:left w:val="none" w:sz="0" w:space="0" w:color="auto"/>
                    <w:bottom w:val="none" w:sz="0" w:space="0" w:color="auto"/>
                    <w:right w:val="none" w:sz="0" w:space="0" w:color="auto"/>
                  </w:divBdr>
                </w:div>
                <w:div w:id="1419517546">
                  <w:marLeft w:val="640"/>
                  <w:marRight w:val="0"/>
                  <w:marTop w:val="0"/>
                  <w:marBottom w:val="0"/>
                  <w:divBdr>
                    <w:top w:val="none" w:sz="0" w:space="0" w:color="auto"/>
                    <w:left w:val="none" w:sz="0" w:space="0" w:color="auto"/>
                    <w:bottom w:val="none" w:sz="0" w:space="0" w:color="auto"/>
                    <w:right w:val="none" w:sz="0" w:space="0" w:color="auto"/>
                  </w:divBdr>
                </w:div>
                <w:div w:id="286350955">
                  <w:marLeft w:val="640"/>
                  <w:marRight w:val="0"/>
                  <w:marTop w:val="0"/>
                  <w:marBottom w:val="0"/>
                  <w:divBdr>
                    <w:top w:val="none" w:sz="0" w:space="0" w:color="auto"/>
                    <w:left w:val="none" w:sz="0" w:space="0" w:color="auto"/>
                    <w:bottom w:val="none" w:sz="0" w:space="0" w:color="auto"/>
                    <w:right w:val="none" w:sz="0" w:space="0" w:color="auto"/>
                  </w:divBdr>
                </w:div>
                <w:div w:id="1258828839">
                  <w:marLeft w:val="640"/>
                  <w:marRight w:val="0"/>
                  <w:marTop w:val="0"/>
                  <w:marBottom w:val="0"/>
                  <w:divBdr>
                    <w:top w:val="none" w:sz="0" w:space="0" w:color="auto"/>
                    <w:left w:val="none" w:sz="0" w:space="0" w:color="auto"/>
                    <w:bottom w:val="none" w:sz="0" w:space="0" w:color="auto"/>
                    <w:right w:val="none" w:sz="0" w:space="0" w:color="auto"/>
                  </w:divBdr>
                </w:div>
                <w:div w:id="695160565">
                  <w:marLeft w:val="640"/>
                  <w:marRight w:val="0"/>
                  <w:marTop w:val="0"/>
                  <w:marBottom w:val="0"/>
                  <w:divBdr>
                    <w:top w:val="none" w:sz="0" w:space="0" w:color="auto"/>
                    <w:left w:val="none" w:sz="0" w:space="0" w:color="auto"/>
                    <w:bottom w:val="none" w:sz="0" w:space="0" w:color="auto"/>
                    <w:right w:val="none" w:sz="0" w:space="0" w:color="auto"/>
                  </w:divBdr>
                </w:div>
                <w:div w:id="1765489564">
                  <w:marLeft w:val="640"/>
                  <w:marRight w:val="0"/>
                  <w:marTop w:val="0"/>
                  <w:marBottom w:val="0"/>
                  <w:divBdr>
                    <w:top w:val="none" w:sz="0" w:space="0" w:color="auto"/>
                    <w:left w:val="none" w:sz="0" w:space="0" w:color="auto"/>
                    <w:bottom w:val="none" w:sz="0" w:space="0" w:color="auto"/>
                    <w:right w:val="none" w:sz="0" w:space="0" w:color="auto"/>
                  </w:divBdr>
                </w:div>
                <w:div w:id="1660578056">
                  <w:marLeft w:val="640"/>
                  <w:marRight w:val="0"/>
                  <w:marTop w:val="0"/>
                  <w:marBottom w:val="0"/>
                  <w:divBdr>
                    <w:top w:val="none" w:sz="0" w:space="0" w:color="auto"/>
                    <w:left w:val="none" w:sz="0" w:space="0" w:color="auto"/>
                    <w:bottom w:val="none" w:sz="0" w:space="0" w:color="auto"/>
                    <w:right w:val="none" w:sz="0" w:space="0" w:color="auto"/>
                  </w:divBdr>
                </w:div>
                <w:div w:id="1658025038">
                  <w:marLeft w:val="640"/>
                  <w:marRight w:val="0"/>
                  <w:marTop w:val="0"/>
                  <w:marBottom w:val="0"/>
                  <w:divBdr>
                    <w:top w:val="none" w:sz="0" w:space="0" w:color="auto"/>
                    <w:left w:val="none" w:sz="0" w:space="0" w:color="auto"/>
                    <w:bottom w:val="none" w:sz="0" w:space="0" w:color="auto"/>
                    <w:right w:val="none" w:sz="0" w:space="0" w:color="auto"/>
                  </w:divBdr>
                </w:div>
                <w:div w:id="265500227">
                  <w:marLeft w:val="640"/>
                  <w:marRight w:val="0"/>
                  <w:marTop w:val="0"/>
                  <w:marBottom w:val="0"/>
                  <w:divBdr>
                    <w:top w:val="none" w:sz="0" w:space="0" w:color="auto"/>
                    <w:left w:val="none" w:sz="0" w:space="0" w:color="auto"/>
                    <w:bottom w:val="none" w:sz="0" w:space="0" w:color="auto"/>
                    <w:right w:val="none" w:sz="0" w:space="0" w:color="auto"/>
                  </w:divBdr>
                </w:div>
                <w:div w:id="1958290479">
                  <w:marLeft w:val="640"/>
                  <w:marRight w:val="0"/>
                  <w:marTop w:val="0"/>
                  <w:marBottom w:val="0"/>
                  <w:divBdr>
                    <w:top w:val="none" w:sz="0" w:space="0" w:color="auto"/>
                    <w:left w:val="none" w:sz="0" w:space="0" w:color="auto"/>
                    <w:bottom w:val="none" w:sz="0" w:space="0" w:color="auto"/>
                    <w:right w:val="none" w:sz="0" w:space="0" w:color="auto"/>
                  </w:divBdr>
                </w:div>
                <w:div w:id="1645115068">
                  <w:marLeft w:val="640"/>
                  <w:marRight w:val="0"/>
                  <w:marTop w:val="0"/>
                  <w:marBottom w:val="0"/>
                  <w:divBdr>
                    <w:top w:val="none" w:sz="0" w:space="0" w:color="auto"/>
                    <w:left w:val="none" w:sz="0" w:space="0" w:color="auto"/>
                    <w:bottom w:val="none" w:sz="0" w:space="0" w:color="auto"/>
                    <w:right w:val="none" w:sz="0" w:space="0" w:color="auto"/>
                  </w:divBdr>
                </w:div>
                <w:div w:id="739064653">
                  <w:marLeft w:val="640"/>
                  <w:marRight w:val="0"/>
                  <w:marTop w:val="0"/>
                  <w:marBottom w:val="0"/>
                  <w:divBdr>
                    <w:top w:val="none" w:sz="0" w:space="0" w:color="auto"/>
                    <w:left w:val="none" w:sz="0" w:space="0" w:color="auto"/>
                    <w:bottom w:val="none" w:sz="0" w:space="0" w:color="auto"/>
                    <w:right w:val="none" w:sz="0" w:space="0" w:color="auto"/>
                  </w:divBdr>
                </w:div>
                <w:div w:id="1213543668">
                  <w:marLeft w:val="640"/>
                  <w:marRight w:val="0"/>
                  <w:marTop w:val="0"/>
                  <w:marBottom w:val="0"/>
                  <w:divBdr>
                    <w:top w:val="none" w:sz="0" w:space="0" w:color="auto"/>
                    <w:left w:val="none" w:sz="0" w:space="0" w:color="auto"/>
                    <w:bottom w:val="none" w:sz="0" w:space="0" w:color="auto"/>
                    <w:right w:val="none" w:sz="0" w:space="0" w:color="auto"/>
                  </w:divBdr>
                </w:div>
                <w:div w:id="1241645208">
                  <w:marLeft w:val="640"/>
                  <w:marRight w:val="0"/>
                  <w:marTop w:val="0"/>
                  <w:marBottom w:val="0"/>
                  <w:divBdr>
                    <w:top w:val="none" w:sz="0" w:space="0" w:color="auto"/>
                    <w:left w:val="none" w:sz="0" w:space="0" w:color="auto"/>
                    <w:bottom w:val="none" w:sz="0" w:space="0" w:color="auto"/>
                    <w:right w:val="none" w:sz="0" w:space="0" w:color="auto"/>
                  </w:divBdr>
                </w:div>
                <w:div w:id="981077897">
                  <w:marLeft w:val="640"/>
                  <w:marRight w:val="0"/>
                  <w:marTop w:val="0"/>
                  <w:marBottom w:val="0"/>
                  <w:divBdr>
                    <w:top w:val="none" w:sz="0" w:space="0" w:color="auto"/>
                    <w:left w:val="none" w:sz="0" w:space="0" w:color="auto"/>
                    <w:bottom w:val="none" w:sz="0" w:space="0" w:color="auto"/>
                    <w:right w:val="none" w:sz="0" w:space="0" w:color="auto"/>
                  </w:divBdr>
                </w:div>
                <w:div w:id="2134445552">
                  <w:marLeft w:val="640"/>
                  <w:marRight w:val="0"/>
                  <w:marTop w:val="0"/>
                  <w:marBottom w:val="0"/>
                  <w:divBdr>
                    <w:top w:val="none" w:sz="0" w:space="0" w:color="auto"/>
                    <w:left w:val="none" w:sz="0" w:space="0" w:color="auto"/>
                    <w:bottom w:val="none" w:sz="0" w:space="0" w:color="auto"/>
                    <w:right w:val="none" w:sz="0" w:space="0" w:color="auto"/>
                  </w:divBdr>
                </w:div>
                <w:div w:id="485391670">
                  <w:marLeft w:val="640"/>
                  <w:marRight w:val="0"/>
                  <w:marTop w:val="0"/>
                  <w:marBottom w:val="0"/>
                  <w:divBdr>
                    <w:top w:val="none" w:sz="0" w:space="0" w:color="auto"/>
                    <w:left w:val="none" w:sz="0" w:space="0" w:color="auto"/>
                    <w:bottom w:val="none" w:sz="0" w:space="0" w:color="auto"/>
                    <w:right w:val="none" w:sz="0" w:space="0" w:color="auto"/>
                  </w:divBdr>
                </w:div>
                <w:div w:id="744182574">
                  <w:marLeft w:val="640"/>
                  <w:marRight w:val="0"/>
                  <w:marTop w:val="0"/>
                  <w:marBottom w:val="0"/>
                  <w:divBdr>
                    <w:top w:val="none" w:sz="0" w:space="0" w:color="auto"/>
                    <w:left w:val="none" w:sz="0" w:space="0" w:color="auto"/>
                    <w:bottom w:val="none" w:sz="0" w:space="0" w:color="auto"/>
                    <w:right w:val="none" w:sz="0" w:space="0" w:color="auto"/>
                  </w:divBdr>
                </w:div>
                <w:div w:id="2051301926">
                  <w:marLeft w:val="640"/>
                  <w:marRight w:val="0"/>
                  <w:marTop w:val="0"/>
                  <w:marBottom w:val="0"/>
                  <w:divBdr>
                    <w:top w:val="none" w:sz="0" w:space="0" w:color="auto"/>
                    <w:left w:val="none" w:sz="0" w:space="0" w:color="auto"/>
                    <w:bottom w:val="none" w:sz="0" w:space="0" w:color="auto"/>
                    <w:right w:val="none" w:sz="0" w:space="0" w:color="auto"/>
                  </w:divBdr>
                </w:div>
                <w:div w:id="1173838648">
                  <w:marLeft w:val="640"/>
                  <w:marRight w:val="0"/>
                  <w:marTop w:val="0"/>
                  <w:marBottom w:val="0"/>
                  <w:divBdr>
                    <w:top w:val="none" w:sz="0" w:space="0" w:color="auto"/>
                    <w:left w:val="none" w:sz="0" w:space="0" w:color="auto"/>
                    <w:bottom w:val="none" w:sz="0" w:space="0" w:color="auto"/>
                    <w:right w:val="none" w:sz="0" w:space="0" w:color="auto"/>
                  </w:divBdr>
                </w:div>
                <w:div w:id="1600258303">
                  <w:marLeft w:val="640"/>
                  <w:marRight w:val="0"/>
                  <w:marTop w:val="0"/>
                  <w:marBottom w:val="0"/>
                  <w:divBdr>
                    <w:top w:val="none" w:sz="0" w:space="0" w:color="auto"/>
                    <w:left w:val="none" w:sz="0" w:space="0" w:color="auto"/>
                    <w:bottom w:val="none" w:sz="0" w:space="0" w:color="auto"/>
                    <w:right w:val="none" w:sz="0" w:space="0" w:color="auto"/>
                  </w:divBdr>
                </w:div>
                <w:div w:id="931815191">
                  <w:marLeft w:val="640"/>
                  <w:marRight w:val="0"/>
                  <w:marTop w:val="0"/>
                  <w:marBottom w:val="0"/>
                  <w:divBdr>
                    <w:top w:val="none" w:sz="0" w:space="0" w:color="auto"/>
                    <w:left w:val="none" w:sz="0" w:space="0" w:color="auto"/>
                    <w:bottom w:val="none" w:sz="0" w:space="0" w:color="auto"/>
                    <w:right w:val="none" w:sz="0" w:space="0" w:color="auto"/>
                  </w:divBdr>
                </w:div>
                <w:div w:id="901867953">
                  <w:marLeft w:val="640"/>
                  <w:marRight w:val="0"/>
                  <w:marTop w:val="0"/>
                  <w:marBottom w:val="0"/>
                  <w:divBdr>
                    <w:top w:val="none" w:sz="0" w:space="0" w:color="auto"/>
                    <w:left w:val="none" w:sz="0" w:space="0" w:color="auto"/>
                    <w:bottom w:val="none" w:sz="0" w:space="0" w:color="auto"/>
                    <w:right w:val="none" w:sz="0" w:space="0" w:color="auto"/>
                  </w:divBdr>
                </w:div>
                <w:div w:id="696735588">
                  <w:marLeft w:val="640"/>
                  <w:marRight w:val="0"/>
                  <w:marTop w:val="0"/>
                  <w:marBottom w:val="0"/>
                  <w:divBdr>
                    <w:top w:val="none" w:sz="0" w:space="0" w:color="auto"/>
                    <w:left w:val="none" w:sz="0" w:space="0" w:color="auto"/>
                    <w:bottom w:val="none" w:sz="0" w:space="0" w:color="auto"/>
                    <w:right w:val="none" w:sz="0" w:space="0" w:color="auto"/>
                  </w:divBdr>
                </w:div>
                <w:div w:id="206721683">
                  <w:marLeft w:val="640"/>
                  <w:marRight w:val="0"/>
                  <w:marTop w:val="0"/>
                  <w:marBottom w:val="0"/>
                  <w:divBdr>
                    <w:top w:val="none" w:sz="0" w:space="0" w:color="auto"/>
                    <w:left w:val="none" w:sz="0" w:space="0" w:color="auto"/>
                    <w:bottom w:val="none" w:sz="0" w:space="0" w:color="auto"/>
                    <w:right w:val="none" w:sz="0" w:space="0" w:color="auto"/>
                  </w:divBdr>
                </w:div>
                <w:div w:id="1022173192">
                  <w:marLeft w:val="640"/>
                  <w:marRight w:val="0"/>
                  <w:marTop w:val="0"/>
                  <w:marBottom w:val="0"/>
                  <w:divBdr>
                    <w:top w:val="none" w:sz="0" w:space="0" w:color="auto"/>
                    <w:left w:val="none" w:sz="0" w:space="0" w:color="auto"/>
                    <w:bottom w:val="none" w:sz="0" w:space="0" w:color="auto"/>
                    <w:right w:val="none" w:sz="0" w:space="0" w:color="auto"/>
                  </w:divBdr>
                </w:div>
                <w:div w:id="89937968">
                  <w:marLeft w:val="640"/>
                  <w:marRight w:val="0"/>
                  <w:marTop w:val="0"/>
                  <w:marBottom w:val="0"/>
                  <w:divBdr>
                    <w:top w:val="none" w:sz="0" w:space="0" w:color="auto"/>
                    <w:left w:val="none" w:sz="0" w:space="0" w:color="auto"/>
                    <w:bottom w:val="none" w:sz="0" w:space="0" w:color="auto"/>
                    <w:right w:val="none" w:sz="0" w:space="0" w:color="auto"/>
                  </w:divBdr>
                </w:div>
                <w:div w:id="2063019951">
                  <w:marLeft w:val="640"/>
                  <w:marRight w:val="0"/>
                  <w:marTop w:val="0"/>
                  <w:marBottom w:val="0"/>
                  <w:divBdr>
                    <w:top w:val="none" w:sz="0" w:space="0" w:color="auto"/>
                    <w:left w:val="none" w:sz="0" w:space="0" w:color="auto"/>
                    <w:bottom w:val="none" w:sz="0" w:space="0" w:color="auto"/>
                    <w:right w:val="none" w:sz="0" w:space="0" w:color="auto"/>
                  </w:divBdr>
                </w:div>
                <w:div w:id="2027100660">
                  <w:marLeft w:val="640"/>
                  <w:marRight w:val="0"/>
                  <w:marTop w:val="0"/>
                  <w:marBottom w:val="0"/>
                  <w:divBdr>
                    <w:top w:val="none" w:sz="0" w:space="0" w:color="auto"/>
                    <w:left w:val="none" w:sz="0" w:space="0" w:color="auto"/>
                    <w:bottom w:val="none" w:sz="0" w:space="0" w:color="auto"/>
                    <w:right w:val="none" w:sz="0" w:space="0" w:color="auto"/>
                  </w:divBdr>
                </w:div>
                <w:div w:id="1521354326">
                  <w:marLeft w:val="640"/>
                  <w:marRight w:val="0"/>
                  <w:marTop w:val="0"/>
                  <w:marBottom w:val="0"/>
                  <w:divBdr>
                    <w:top w:val="none" w:sz="0" w:space="0" w:color="auto"/>
                    <w:left w:val="none" w:sz="0" w:space="0" w:color="auto"/>
                    <w:bottom w:val="none" w:sz="0" w:space="0" w:color="auto"/>
                    <w:right w:val="none" w:sz="0" w:space="0" w:color="auto"/>
                  </w:divBdr>
                </w:div>
                <w:div w:id="1398892748">
                  <w:marLeft w:val="640"/>
                  <w:marRight w:val="0"/>
                  <w:marTop w:val="0"/>
                  <w:marBottom w:val="0"/>
                  <w:divBdr>
                    <w:top w:val="none" w:sz="0" w:space="0" w:color="auto"/>
                    <w:left w:val="none" w:sz="0" w:space="0" w:color="auto"/>
                    <w:bottom w:val="none" w:sz="0" w:space="0" w:color="auto"/>
                    <w:right w:val="none" w:sz="0" w:space="0" w:color="auto"/>
                  </w:divBdr>
                </w:div>
                <w:div w:id="1854302717">
                  <w:marLeft w:val="640"/>
                  <w:marRight w:val="0"/>
                  <w:marTop w:val="0"/>
                  <w:marBottom w:val="0"/>
                  <w:divBdr>
                    <w:top w:val="none" w:sz="0" w:space="0" w:color="auto"/>
                    <w:left w:val="none" w:sz="0" w:space="0" w:color="auto"/>
                    <w:bottom w:val="none" w:sz="0" w:space="0" w:color="auto"/>
                    <w:right w:val="none" w:sz="0" w:space="0" w:color="auto"/>
                  </w:divBdr>
                </w:div>
                <w:div w:id="1960379284">
                  <w:marLeft w:val="640"/>
                  <w:marRight w:val="0"/>
                  <w:marTop w:val="0"/>
                  <w:marBottom w:val="0"/>
                  <w:divBdr>
                    <w:top w:val="none" w:sz="0" w:space="0" w:color="auto"/>
                    <w:left w:val="none" w:sz="0" w:space="0" w:color="auto"/>
                    <w:bottom w:val="none" w:sz="0" w:space="0" w:color="auto"/>
                    <w:right w:val="none" w:sz="0" w:space="0" w:color="auto"/>
                  </w:divBdr>
                </w:div>
                <w:div w:id="1401904970">
                  <w:marLeft w:val="640"/>
                  <w:marRight w:val="0"/>
                  <w:marTop w:val="0"/>
                  <w:marBottom w:val="0"/>
                  <w:divBdr>
                    <w:top w:val="none" w:sz="0" w:space="0" w:color="auto"/>
                    <w:left w:val="none" w:sz="0" w:space="0" w:color="auto"/>
                    <w:bottom w:val="none" w:sz="0" w:space="0" w:color="auto"/>
                    <w:right w:val="none" w:sz="0" w:space="0" w:color="auto"/>
                  </w:divBdr>
                </w:div>
                <w:div w:id="1524634648">
                  <w:marLeft w:val="640"/>
                  <w:marRight w:val="0"/>
                  <w:marTop w:val="0"/>
                  <w:marBottom w:val="0"/>
                  <w:divBdr>
                    <w:top w:val="none" w:sz="0" w:space="0" w:color="auto"/>
                    <w:left w:val="none" w:sz="0" w:space="0" w:color="auto"/>
                    <w:bottom w:val="none" w:sz="0" w:space="0" w:color="auto"/>
                    <w:right w:val="none" w:sz="0" w:space="0" w:color="auto"/>
                  </w:divBdr>
                </w:div>
                <w:div w:id="1453594595">
                  <w:marLeft w:val="640"/>
                  <w:marRight w:val="0"/>
                  <w:marTop w:val="0"/>
                  <w:marBottom w:val="0"/>
                  <w:divBdr>
                    <w:top w:val="none" w:sz="0" w:space="0" w:color="auto"/>
                    <w:left w:val="none" w:sz="0" w:space="0" w:color="auto"/>
                    <w:bottom w:val="none" w:sz="0" w:space="0" w:color="auto"/>
                    <w:right w:val="none" w:sz="0" w:space="0" w:color="auto"/>
                  </w:divBdr>
                </w:div>
                <w:div w:id="136001320">
                  <w:marLeft w:val="640"/>
                  <w:marRight w:val="0"/>
                  <w:marTop w:val="0"/>
                  <w:marBottom w:val="0"/>
                  <w:divBdr>
                    <w:top w:val="none" w:sz="0" w:space="0" w:color="auto"/>
                    <w:left w:val="none" w:sz="0" w:space="0" w:color="auto"/>
                    <w:bottom w:val="none" w:sz="0" w:space="0" w:color="auto"/>
                    <w:right w:val="none" w:sz="0" w:space="0" w:color="auto"/>
                  </w:divBdr>
                </w:div>
                <w:div w:id="1395156306">
                  <w:marLeft w:val="640"/>
                  <w:marRight w:val="0"/>
                  <w:marTop w:val="0"/>
                  <w:marBottom w:val="0"/>
                  <w:divBdr>
                    <w:top w:val="none" w:sz="0" w:space="0" w:color="auto"/>
                    <w:left w:val="none" w:sz="0" w:space="0" w:color="auto"/>
                    <w:bottom w:val="none" w:sz="0" w:space="0" w:color="auto"/>
                    <w:right w:val="none" w:sz="0" w:space="0" w:color="auto"/>
                  </w:divBdr>
                </w:div>
              </w:divsChild>
            </w:div>
            <w:div w:id="586236400">
              <w:marLeft w:val="0"/>
              <w:marRight w:val="0"/>
              <w:marTop w:val="0"/>
              <w:marBottom w:val="0"/>
              <w:divBdr>
                <w:top w:val="none" w:sz="0" w:space="0" w:color="auto"/>
                <w:left w:val="none" w:sz="0" w:space="0" w:color="auto"/>
                <w:bottom w:val="none" w:sz="0" w:space="0" w:color="auto"/>
                <w:right w:val="none" w:sz="0" w:space="0" w:color="auto"/>
              </w:divBdr>
              <w:divsChild>
                <w:div w:id="905839705">
                  <w:marLeft w:val="640"/>
                  <w:marRight w:val="0"/>
                  <w:marTop w:val="0"/>
                  <w:marBottom w:val="0"/>
                  <w:divBdr>
                    <w:top w:val="none" w:sz="0" w:space="0" w:color="auto"/>
                    <w:left w:val="none" w:sz="0" w:space="0" w:color="auto"/>
                    <w:bottom w:val="none" w:sz="0" w:space="0" w:color="auto"/>
                    <w:right w:val="none" w:sz="0" w:space="0" w:color="auto"/>
                  </w:divBdr>
                </w:div>
                <w:div w:id="1727412882">
                  <w:marLeft w:val="640"/>
                  <w:marRight w:val="0"/>
                  <w:marTop w:val="0"/>
                  <w:marBottom w:val="0"/>
                  <w:divBdr>
                    <w:top w:val="none" w:sz="0" w:space="0" w:color="auto"/>
                    <w:left w:val="none" w:sz="0" w:space="0" w:color="auto"/>
                    <w:bottom w:val="none" w:sz="0" w:space="0" w:color="auto"/>
                    <w:right w:val="none" w:sz="0" w:space="0" w:color="auto"/>
                  </w:divBdr>
                </w:div>
                <w:div w:id="857500338">
                  <w:marLeft w:val="640"/>
                  <w:marRight w:val="0"/>
                  <w:marTop w:val="0"/>
                  <w:marBottom w:val="0"/>
                  <w:divBdr>
                    <w:top w:val="none" w:sz="0" w:space="0" w:color="auto"/>
                    <w:left w:val="none" w:sz="0" w:space="0" w:color="auto"/>
                    <w:bottom w:val="none" w:sz="0" w:space="0" w:color="auto"/>
                    <w:right w:val="none" w:sz="0" w:space="0" w:color="auto"/>
                  </w:divBdr>
                </w:div>
                <w:div w:id="750006148">
                  <w:marLeft w:val="640"/>
                  <w:marRight w:val="0"/>
                  <w:marTop w:val="0"/>
                  <w:marBottom w:val="0"/>
                  <w:divBdr>
                    <w:top w:val="none" w:sz="0" w:space="0" w:color="auto"/>
                    <w:left w:val="none" w:sz="0" w:space="0" w:color="auto"/>
                    <w:bottom w:val="none" w:sz="0" w:space="0" w:color="auto"/>
                    <w:right w:val="none" w:sz="0" w:space="0" w:color="auto"/>
                  </w:divBdr>
                </w:div>
                <w:div w:id="822743945">
                  <w:marLeft w:val="640"/>
                  <w:marRight w:val="0"/>
                  <w:marTop w:val="0"/>
                  <w:marBottom w:val="0"/>
                  <w:divBdr>
                    <w:top w:val="none" w:sz="0" w:space="0" w:color="auto"/>
                    <w:left w:val="none" w:sz="0" w:space="0" w:color="auto"/>
                    <w:bottom w:val="none" w:sz="0" w:space="0" w:color="auto"/>
                    <w:right w:val="none" w:sz="0" w:space="0" w:color="auto"/>
                  </w:divBdr>
                </w:div>
                <w:div w:id="1983925978">
                  <w:marLeft w:val="640"/>
                  <w:marRight w:val="0"/>
                  <w:marTop w:val="0"/>
                  <w:marBottom w:val="0"/>
                  <w:divBdr>
                    <w:top w:val="none" w:sz="0" w:space="0" w:color="auto"/>
                    <w:left w:val="none" w:sz="0" w:space="0" w:color="auto"/>
                    <w:bottom w:val="none" w:sz="0" w:space="0" w:color="auto"/>
                    <w:right w:val="none" w:sz="0" w:space="0" w:color="auto"/>
                  </w:divBdr>
                </w:div>
                <w:div w:id="742144334">
                  <w:marLeft w:val="640"/>
                  <w:marRight w:val="0"/>
                  <w:marTop w:val="0"/>
                  <w:marBottom w:val="0"/>
                  <w:divBdr>
                    <w:top w:val="none" w:sz="0" w:space="0" w:color="auto"/>
                    <w:left w:val="none" w:sz="0" w:space="0" w:color="auto"/>
                    <w:bottom w:val="none" w:sz="0" w:space="0" w:color="auto"/>
                    <w:right w:val="none" w:sz="0" w:space="0" w:color="auto"/>
                  </w:divBdr>
                </w:div>
                <w:div w:id="1106383596">
                  <w:marLeft w:val="640"/>
                  <w:marRight w:val="0"/>
                  <w:marTop w:val="0"/>
                  <w:marBottom w:val="0"/>
                  <w:divBdr>
                    <w:top w:val="none" w:sz="0" w:space="0" w:color="auto"/>
                    <w:left w:val="none" w:sz="0" w:space="0" w:color="auto"/>
                    <w:bottom w:val="none" w:sz="0" w:space="0" w:color="auto"/>
                    <w:right w:val="none" w:sz="0" w:space="0" w:color="auto"/>
                  </w:divBdr>
                </w:div>
                <w:div w:id="196160490">
                  <w:marLeft w:val="640"/>
                  <w:marRight w:val="0"/>
                  <w:marTop w:val="0"/>
                  <w:marBottom w:val="0"/>
                  <w:divBdr>
                    <w:top w:val="none" w:sz="0" w:space="0" w:color="auto"/>
                    <w:left w:val="none" w:sz="0" w:space="0" w:color="auto"/>
                    <w:bottom w:val="none" w:sz="0" w:space="0" w:color="auto"/>
                    <w:right w:val="none" w:sz="0" w:space="0" w:color="auto"/>
                  </w:divBdr>
                </w:div>
                <w:div w:id="707221947">
                  <w:marLeft w:val="640"/>
                  <w:marRight w:val="0"/>
                  <w:marTop w:val="0"/>
                  <w:marBottom w:val="0"/>
                  <w:divBdr>
                    <w:top w:val="none" w:sz="0" w:space="0" w:color="auto"/>
                    <w:left w:val="none" w:sz="0" w:space="0" w:color="auto"/>
                    <w:bottom w:val="none" w:sz="0" w:space="0" w:color="auto"/>
                    <w:right w:val="none" w:sz="0" w:space="0" w:color="auto"/>
                  </w:divBdr>
                </w:div>
                <w:div w:id="1622881640">
                  <w:marLeft w:val="640"/>
                  <w:marRight w:val="0"/>
                  <w:marTop w:val="0"/>
                  <w:marBottom w:val="0"/>
                  <w:divBdr>
                    <w:top w:val="none" w:sz="0" w:space="0" w:color="auto"/>
                    <w:left w:val="none" w:sz="0" w:space="0" w:color="auto"/>
                    <w:bottom w:val="none" w:sz="0" w:space="0" w:color="auto"/>
                    <w:right w:val="none" w:sz="0" w:space="0" w:color="auto"/>
                  </w:divBdr>
                </w:div>
                <w:div w:id="786235559">
                  <w:marLeft w:val="640"/>
                  <w:marRight w:val="0"/>
                  <w:marTop w:val="0"/>
                  <w:marBottom w:val="0"/>
                  <w:divBdr>
                    <w:top w:val="none" w:sz="0" w:space="0" w:color="auto"/>
                    <w:left w:val="none" w:sz="0" w:space="0" w:color="auto"/>
                    <w:bottom w:val="none" w:sz="0" w:space="0" w:color="auto"/>
                    <w:right w:val="none" w:sz="0" w:space="0" w:color="auto"/>
                  </w:divBdr>
                </w:div>
                <w:div w:id="1248997028">
                  <w:marLeft w:val="640"/>
                  <w:marRight w:val="0"/>
                  <w:marTop w:val="0"/>
                  <w:marBottom w:val="0"/>
                  <w:divBdr>
                    <w:top w:val="none" w:sz="0" w:space="0" w:color="auto"/>
                    <w:left w:val="none" w:sz="0" w:space="0" w:color="auto"/>
                    <w:bottom w:val="none" w:sz="0" w:space="0" w:color="auto"/>
                    <w:right w:val="none" w:sz="0" w:space="0" w:color="auto"/>
                  </w:divBdr>
                </w:div>
                <w:div w:id="1459567519">
                  <w:marLeft w:val="640"/>
                  <w:marRight w:val="0"/>
                  <w:marTop w:val="0"/>
                  <w:marBottom w:val="0"/>
                  <w:divBdr>
                    <w:top w:val="none" w:sz="0" w:space="0" w:color="auto"/>
                    <w:left w:val="none" w:sz="0" w:space="0" w:color="auto"/>
                    <w:bottom w:val="none" w:sz="0" w:space="0" w:color="auto"/>
                    <w:right w:val="none" w:sz="0" w:space="0" w:color="auto"/>
                  </w:divBdr>
                </w:div>
                <w:div w:id="1426607492">
                  <w:marLeft w:val="640"/>
                  <w:marRight w:val="0"/>
                  <w:marTop w:val="0"/>
                  <w:marBottom w:val="0"/>
                  <w:divBdr>
                    <w:top w:val="none" w:sz="0" w:space="0" w:color="auto"/>
                    <w:left w:val="none" w:sz="0" w:space="0" w:color="auto"/>
                    <w:bottom w:val="none" w:sz="0" w:space="0" w:color="auto"/>
                    <w:right w:val="none" w:sz="0" w:space="0" w:color="auto"/>
                  </w:divBdr>
                </w:div>
                <w:div w:id="882526068">
                  <w:marLeft w:val="640"/>
                  <w:marRight w:val="0"/>
                  <w:marTop w:val="0"/>
                  <w:marBottom w:val="0"/>
                  <w:divBdr>
                    <w:top w:val="none" w:sz="0" w:space="0" w:color="auto"/>
                    <w:left w:val="none" w:sz="0" w:space="0" w:color="auto"/>
                    <w:bottom w:val="none" w:sz="0" w:space="0" w:color="auto"/>
                    <w:right w:val="none" w:sz="0" w:space="0" w:color="auto"/>
                  </w:divBdr>
                </w:div>
                <w:div w:id="265579977">
                  <w:marLeft w:val="640"/>
                  <w:marRight w:val="0"/>
                  <w:marTop w:val="0"/>
                  <w:marBottom w:val="0"/>
                  <w:divBdr>
                    <w:top w:val="none" w:sz="0" w:space="0" w:color="auto"/>
                    <w:left w:val="none" w:sz="0" w:space="0" w:color="auto"/>
                    <w:bottom w:val="none" w:sz="0" w:space="0" w:color="auto"/>
                    <w:right w:val="none" w:sz="0" w:space="0" w:color="auto"/>
                  </w:divBdr>
                </w:div>
                <w:div w:id="2131165355">
                  <w:marLeft w:val="640"/>
                  <w:marRight w:val="0"/>
                  <w:marTop w:val="0"/>
                  <w:marBottom w:val="0"/>
                  <w:divBdr>
                    <w:top w:val="none" w:sz="0" w:space="0" w:color="auto"/>
                    <w:left w:val="none" w:sz="0" w:space="0" w:color="auto"/>
                    <w:bottom w:val="none" w:sz="0" w:space="0" w:color="auto"/>
                    <w:right w:val="none" w:sz="0" w:space="0" w:color="auto"/>
                  </w:divBdr>
                </w:div>
                <w:div w:id="1620336503">
                  <w:marLeft w:val="640"/>
                  <w:marRight w:val="0"/>
                  <w:marTop w:val="0"/>
                  <w:marBottom w:val="0"/>
                  <w:divBdr>
                    <w:top w:val="none" w:sz="0" w:space="0" w:color="auto"/>
                    <w:left w:val="none" w:sz="0" w:space="0" w:color="auto"/>
                    <w:bottom w:val="none" w:sz="0" w:space="0" w:color="auto"/>
                    <w:right w:val="none" w:sz="0" w:space="0" w:color="auto"/>
                  </w:divBdr>
                </w:div>
                <w:div w:id="727807402">
                  <w:marLeft w:val="640"/>
                  <w:marRight w:val="0"/>
                  <w:marTop w:val="0"/>
                  <w:marBottom w:val="0"/>
                  <w:divBdr>
                    <w:top w:val="none" w:sz="0" w:space="0" w:color="auto"/>
                    <w:left w:val="none" w:sz="0" w:space="0" w:color="auto"/>
                    <w:bottom w:val="none" w:sz="0" w:space="0" w:color="auto"/>
                    <w:right w:val="none" w:sz="0" w:space="0" w:color="auto"/>
                  </w:divBdr>
                </w:div>
                <w:div w:id="241531493">
                  <w:marLeft w:val="640"/>
                  <w:marRight w:val="0"/>
                  <w:marTop w:val="0"/>
                  <w:marBottom w:val="0"/>
                  <w:divBdr>
                    <w:top w:val="none" w:sz="0" w:space="0" w:color="auto"/>
                    <w:left w:val="none" w:sz="0" w:space="0" w:color="auto"/>
                    <w:bottom w:val="none" w:sz="0" w:space="0" w:color="auto"/>
                    <w:right w:val="none" w:sz="0" w:space="0" w:color="auto"/>
                  </w:divBdr>
                </w:div>
                <w:div w:id="588739435">
                  <w:marLeft w:val="640"/>
                  <w:marRight w:val="0"/>
                  <w:marTop w:val="0"/>
                  <w:marBottom w:val="0"/>
                  <w:divBdr>
                    <w:top w:val="none" w:sz="0" w:space="0" w:color="auto"/>
                    <w:left w:val="none" w:sz="0" w:space="0" w:color="auto"/>
                    <w:bottom w:val="none" w:sz="0" w:space="0" w:color="auto"/>
                    <w:right w:val="none" w:sz="0" w:space="0" w:color="auto"/>
                  </w:divBdr>
                </w:div>
                <w:div w:id="2090729722">
                  <w:marLeft w:val="640"/>
                  <w:marRight w:val="0"/>
                  <w:marTop w:val="0"/>
                  <w:marBottom w:val="0"/>
                  <w:divBdr>
                    <w:top w:val="none" w:sz="0" w:space="0" w:color="auto"/>
                    <w:left w:val="none" w:sz="0" w:space="0" w:color="auto"/>
                    <w:bottom w:val="none" w:sz="0" w:space="0" w:color="auto"/>
                    <w:right w:val="none" w:sz="0" w:space="0" w:color="auto"/>
                  </w:divBdr>
                </w:div>
                <w:div w:id="841579210">
                  <w:marLeft w:val="640"/>
                  <w:marRight w:val="0"/>
                  <w:marTop w:val="0"/>
                  <w:marBottom w:val="0"/>
                  <w:divBdr>
                    <w:top w:val="none" w:sz="0" w:space="0" w:color="auto"/>
                    <w:left w:val="none" w:sz="0" w:space="0" w:color="auto"/>
                    <w:bottom w:val="none" w:sz="0" w:space="0" w:color="auto"/>
                    <w:right w:val="none" w:sz="0" w:space="0" w:color="auto"/>
                  </w:divBdr>
                </w:div>
                <w:div w:id="1881476526">
                  <w:marLeft w:val="640"/>
                  <w:marRight w:val="0"/>
                  <w:marTop w:val="0"/>
                  <w:marBottom w:val="0"/>
                  <w:divBdr>
                    <w:top w:val="none" w:sz="0" w:space="0" w:color="auto"/>
                    <w:left w:val="none" w:sz="0" w:space="0" w:color="auto"/>
                    <w:bottom w:val="none" w:sz="0" w:space="0" w:color="auto"/>
                    <w:right w:val="none" w:sz="0" w:space="0" w:color="auto"/>
                  </w:divBdr>
                </w:div>
                <w:div w:id="613706777">
                  <w:marLeft w:val="640"/>
                  <w:marRight w:val="0"/>
                  <w:marTop w:val="0"/>
                  <w:marBottom w:val="0"/>
                  <w:divBdr>
                    <w:top w:val="none" w:sz="0" w:space="0" w:color="auto"/>
                    <w:left w:val="none" w:sz="0" w:space="0" w:color="auto"/>
                    <w:bottom w:val="none" w:sz="0" w:space="0" w:color="auto"/>
                    <w:right w:val="none" w:sz="0" w:space="0" w:color="auto"/>
                  </w:divBdr>
                </w:div>
                <w:div w:id="1359817254">
                  <w:marLeft w:val="640"/>
                  <w:marRight w:val="0"/>
                  <w:marTop w:val="0"/>
                  <w:marBottom w:val="0"/>
                  <w:divBdr>
                    <w:top w:val="none" w:sz="0" w:space="0" w:color="auto"/>
                    <w:left w:val="none" w:sz="0" w:space="0" w:color="auto"/>
                    <w:bottom w:val="none" w:sz="0" w:space="0" w:color="auto"/>
                    <w:right w:val="none" w:sz="0" w:space="0" w:color="auto"/>
                  </w:divBdr>
                </w:div>
                <w:div w:id="933706413">
                  <w:marLeft w:val="640"/>
                  <w:marRight w:val="0"/>
                  <w:marTop w:val="0"/>
                  <w:marBottom w:val="0"/>
                  <w:divBdr>
                    <w:top w:val="none" w:sz="0" w:space="0" w:color="auto"/>
                    <w:left w:val="none" w:sz="0" w:space="0" w:color="auto"/>
                    <w:bottom w:val="none" w:sz="0" w:space="0" w:color="auto"/>
                    <w:right w:val="none" w:sz="0" w:space="0" w:color="auto"/>
                  </w:divBdr>
                </w:div>
                <w:div w:id="965114942">
                  <w:marLeft w:val="640"/>
                  <w:marRight w:val="0"/>
                  <w:marTop w:val="0"/>
                  <w:marBottom w:val="0"/>
                  <w:divBdr>
                    <w:top w:val="none" w:sz="0" w:space="0" w:color="auto"/>
                    <w:left w:val="none" w:sz="0" w:space="0" w:color="auto"/>
                    <w:bottom w:val="none" w:sz="0" w:space="0" w:color="auto"/>
                    <w:right w:val="none" w:sz="0" w:space="0" w:color="auto"/>
                  </w:divBdr>
                </w:div>
                <w:div w:id="15355897">
                  <w:marLeft w:val="640"/>
                  <w:marRight w:val="0"/>
                  <w:marTop w:val="0"/>
                  <w:marBottom w:val="0"/>
                  <w:divBdr>
                    <w:top w:val="none" w:sz="0" w:space="0" w:color="auto"/>
                    <w:left w:val="none" w:sz="0" w:space="0" w:color="auto"/>
                    <w:bottom w:val="none" w:sz="0" w:space="0" w:color="auto"/>
                    <w:right w:val="none" w:sz="0" w:space="0" w:color="auto"/>
                  </w:divBdr>
                </w:div>
                <w:div w:id="1451238674">
                  <w:marLeft w:val="640"/>
                  <w:marRight w:val="0"/>
                  <w:marTop w:val="0"/>
                  <w:marBottom w:val="0"/>
                  <w:divBdr>
                    <w:top w:val="none" w:sz="0" w:space="0" w:color="auto"/>
                    <w:left w:val="none" w:sz="0" w:space="0" w:color="auto"/>
                    <w:bottom w:val="none" w:sz="0" w:space="0" w:color="auto"/>
                    <w:right w:val="none" w:sz="0" w:space="0" w:color="auto"/>
                  </w:divBdr>
                </w:div>
                <w:div w:id="1603994337">
                  <w:marLeft w:val="640"/>
                  <w:marRight w:val="0"/>
                  <w:marTop w:val="0"/>
                  <w:marBottom w:val="0"/>
                  <w:divBdr>
                    <w:top w:val="none" w:sz="0" w:space="0" w:color="auto"/>
                    <w:left w:val="none" w:sz="0" w:space="0" w:color="auto"/>
                    <w:bottom w:val="none" w:sz="0" w:space="0" w:color="auto"/>
                    <w:right w:val="none" w:sz="0" w:space="0" w:color="auto"/>
                  </w:divBdr>
                </w:div>
                <w:div w:id="584846298">
                  <w:marLeft w:val="640"/>
                  <w:marRight w:val="0"/>
                  <w:marTop w:val="0"/>
                  <w:marBottom w:val="0"/>
                  <w:divBdr>
                    <w:top w:val="none" w:sz="0" w:space="0" w:color="auto"/>
                    <w:left w:val="none" w:sz="0" w:space="0" w:color="auto"/>
                    <w:bottom w:val="none" w:sz="0" w:space="0" w:color="auto"/>
                    <w:right w:val="none" w:sz="0" w:space="0" w:color="auto"/>
                  </w:divBdr>
                </w:div>
                <w:div w:id="858084820">
                  <w:marLeft w:val="640"/>
                  <w:marRight w:val="0"/>
                  <w:marTop w:val="0"/>
                  <w:marBottom w:val="0"/>
                  <w:divBdr>
                    <w:top w:val="none" w:sz="0" w:space="0" w:color="auto"/>
                    <w:left w:val="none" w:sz="0" w:space="0" w:color="auto"/>
                    <w:bottom w:val="none" w:sz="0" w:space="0" w:color="auto"/>
                    <w:right w:val="none" w:sz="0" w:space="0" w:color="auto"/>
                  </w:divBdr>
                </w:div>
                <w:div w:id="2046129079">
                  <w:marLeft w:val="640"/>
                  <w:marRight w:val="0"/>
                  <w:marTop w:val="0"/>
                  <w:marBottom w:val="0"/>
                  <w:divBdr>
                    <w:top w:val="none" w:sz="0" w:space="0" w:color="auto"/>
                    <w:left w:val="none" w:sz="0" w:space="0" w:color="auto"/>
                    <w:bottom w:val="none" w:sz="0" w:space="0" w:color="auto"/>
                    <w:right w:val="none" w:sz="0" w:space="0" w:color="auto"/>
                  </w:divBdr>
                </w:div>
                <w:div w:id="1958443090">
                  <w:marLeft w:val="640"/>
                  <w:marRight w:val="0"/>
                  <w:marTop w:val="0"/>
                  <w:marBottom w:val="0"/>
                  <w:divBdr>
                    <w:top w:val="none" w:sz="0" w:space="0" w:color="auto"/>
                    <w:left w:val="none" w:sz="0" w:space="0" w:color="auto"/>
                    <w:bottom w:val="none" w:sz="0" w:space="0" w:color="auto"/>
                    <w:right w:val="none" w:sz="0" w:space="0" w:color="auto"/>
                  </w:divBdr>
                </w:div>
                <w:div w:id="1744913556">
                  <w:marLeft w:val="640"/>
                  <w:marRight w:val="0"/>
                  <w:marTop w:val="0"/>
                  <w:marBottom w:val="0"/>
                  <w:divBdr>
                    <w:top w:val="none" w:sz="0" w:space="0" w:color="auto"/>
                    <w:left w:val="none" w:sz="0" w:space="0" w:color="auto"/>
                    <w:bottom w:val="none" w:sz="0" w:space="0" w:color="auto"/>
                    <w:right w:val="none" w:sz="0" w:space="0" w:color="auto"/>
                  </w:divBdr>
                </w:div>
                <w:div w:id="931862290">
                  <w:marLeft w:val="640"/>
                  <w:marRight w:val="0"/>
                  <w:marTop w:val="0"/>
                  <w:marBottom w:val="0"/>
                  <w:divBdr>
                    <w:top w:val="none" w:sz="0" w:space="0" w:color="auto"/>
                    <w:left w:val="none" w:sz="0" w:space="0" w:color="auto"/>
                    <w:bottom w:val="none" w:sz="0" w:space="0" w:color="auto"/>
                    <w:right w:val="none" w:sz="0" w:space="0" w:color="auto"/>
                  </w:divBdr>
                </w:div>
                <w:div w:id="1196312584">
                  <w:marLeft w:val="640"/>
                  <w:marRight w:val="0"/>
                  <w:marTop w:val="0"/>
                  <w:marBottom w:val="0"/>
                  <w:divBdr>
                    <w:top w:val="none" w:sz="0" w:space="0" w:color="auto"/>
                    <w:left w:val="none" w:sz="0" w:space="0" w:color="auto"/>
                    <w:bottom w:val="none" w:sz="0" w:space="0" w:color="auto"/>
                    <w:right w:val="none" w:sz="0" w:space="0" w:color="auto"/>
                  </w:divBdr>
                </w:div>
                <w:div w:id="248542093">
                  <w:marLeft w:val="640"/>
                  <w:marRight w:val="0"/>
                  <w:marTop w:val="0"/>
                  <w:marBottom w:val="0"/>
                  <w:divBdr>
                    <w:top w:val="none" w:sz="0" w:space="0" w:color="auto"/>
                    <w:left w:val="none" w:sz="0" w:space="0" w:color="auto"/>
                    <w:bottom w:val="none" w:sz="0" w:space="0" w:color="auto"/>
                    <w:right w:val="none" w:sz="0" w:space="0" w:color="auto"/>
                  </w:divBdr>
                </w:div>
                <w:div w:id="590092777">
                  <w:marLeft w:val="640"/>
                  <w:marRight w:val="0"/>
                  <w:marTop w:val="0"/>
                  <w:marBottom w:val="0"/>
                  <w:divBdr>
                    <w:top w:val="none" w:sz="0" w:space="0" w:color="auto"/>
                    <w:left w:val="none" w:sz="0" w:space="0" w:color="auto"/>
                    <w:bottom w:val="none" w:sz="0" w:space="0" w:color="auto"/>
                    <w:right w:val="none" w:sz="0" w:space="0" w:color="auto"/>
                  </w:divBdr>
                </w:div>
                <w:div w:id="1874032909">
                  <w:marLeft w:val="640"/>
                  <w:marRight w:val="0"/>
                  <w:marTop w:val="0"/>
                  <w:marBottom w:val="0"/>
                  <w:divBdr>
                    <w:top w:val="none" w:sz="0" w:space="0" w:color="auto"/>
                    <w:left w:val="none" w:sz="0" w:space="0" w:color="auto"/>
                    <w:bottom w:val="none" w:sz="0" w:space="0" w:color="auto"/>
                    <w:right w:val="none" w:sz="0" w:space="0" w:color="auto"/>
                  </w:divBdr>
                </w:div>
                <w:div w:id="413477411">
                  <w:marLeft w:val="640"/>
                  <w:marRight w:val="0"/>
                  <w:marTop w:val="0"/>
                  <w:marBottom w:val="0"/>
                  <w:divBdr>
                    <w:top w:val="none" w:sz="0" w:space="0" w:color="auto"/>
                    <w:left w:val="none" w:sz="0" w:space="0" w:color="auto"/>
                    <w:bottom w:val="none" w:sz="0" w:space="0" w:color="auto"/>
                    <w:right w:val="none" w:sz="0" w:space="0" w:color="auto"/>
                  </w:divBdr>
                </w:div>
                <w:div w:id="452753665">
                  <w:marLeft w:val="640"/>
                  <w:marRight w:val="0"/>
                  <w:marTop w:val="0"/>
                  <w:marBottom w:val="0"/>
                  <w:divBdr>
                    <w:top w:val="none" w:sz="0" w:space="0" w:color="auto"/>
                    <w:left w:val="none" w:sz="0" w:space="0" w:color="auto"/>
                    <w:bottom w:val="none" w:sz="0" w:space="0" w:color="auto"/>
                    <w:right w:val="none" w:sz="0" w:space="0" w:color="auto"/>
                  </w:divBdr>
                </w:div>
                <w:div w:id="792600443">
                  <w:marLeft w:val="640"/>
                  <w:marRight w:val="0"/>
                  <w:marTop w:val="0"/>
                  <w:marBottom w:val="0"/>
                  <w:divBdr>
                    <w:top w:val="none" w:sz="0" w:space="0" w:color="auto"/>
                    <w:left w:val="none" w:sz="0" w:space="0" w:color="auto"/>
                    <w:bottom w:val="none" w:sz="0" w:space="0" w:color="auto"/>
                    <w:right w:val="none" w:sz="0" w:space="0" w:color="auto"/>
                  </w:divBdr>
                </w:div>
                <w:div w:id="322049187">
                  <w:marLeft w:val="640"/>
                  <w:marRight w:val="0"/>
                  <w:marTop w:val="0"/>
                  <w:marBottom w:val="0"/>
                  <w:divBdr>
                    <w:top w:val="none" w:sz="0" w:space="0" w:color="auto"/>
                    <w:left w:val="none" w:sz="0" w:space="0" w:color="auto"/>
                    <w:bottom w:val="none" w:sz="0" w:space="0" w:color="auto"/>
                    <w:right w:val="none" w:sz="0" w:space="0" w:color="auto"/>
                  </w:divBdr>
                </w:div>
                <w:div w:id="1073283829">
                  <w:marLeft w:val="640"/>
                  <w:marRight w:val="0"/>
                  <w:marTop w:val="0"/>
                  <w:marBottom w:val="0"/>
                  <w:divBdr>
                    <w:top w:val="none" w:sz="0" w:space="0" w:color="auto"/>
                    <w:left w:val="none" w:sz="0" w:space="0" w:color="auto"/>
                    <w:bottom w:val="none" w:sz="0" w:space="0" w:color="auto"/>
                    <w:right w:val="none" w:sz="0" w:space="0" w:color="auto"/>
                  </w:divBdr>
                </w:div>
                <w:div w:id="2088114540">
                  <w:marLeft w:val="640"/>
                  <w:marRight w:val="0"/>
                  <w:marTop w:val="0"/>
                  <w:marBottom w:val="0"/>
                  <w:divBdr>
                    <w:top w:val="none" w:sz="0" w:space="0" w:color="auto"/>
                    <w:left w:val="none" w:sz="0" w:space="0" w:color="auto"/>
                    <w:bottom w:val="none" w:sz="0" w:space="0" w:color="auto"/>
                    <w:right w:val="none" w:sz="0" w:space="0" w:color="auto"/>
                  </w:divBdr>
                </w:div>
                <w:div w:id="1561282405">
                  <w:marLeft w:val="640"/>
                  <w:marRight w:val="0"/>
                  <w:marTop w:val="0"/>
                  <w:marBottom w:val="0"/>
                  <w:divBdr>
                    <w:top w:val="none" w:sz="0" w:space="0" w:color="auto"/>
                    <w:left w:val="none" w:sz="0" w:space="0" w:color="auto"/>
                    <w:bottom w:val="none" w:sz="0" w:space="0" w:color="auto"/>
                    <w:right w:val="none" w:sz="0" w:space="0" w:color="auto"/>
                  </w:divBdr>
                </w:div>
                <w:div w:id="1071125637">
                  <w:marLeft w:val="640"/>
                  <w:marRight w:val="0"/>
                  <w:marTop w:val="0"/>
                  <w:marBottom w:val="0"/>
                  <w:divBdr>
                    <w:top w:val="none" w:sz="0" w:space="0" w:color="auto"/>
                    <w:left w:val="none" w:sz="0" w:space="0" w:color="auto"/>
                    <w:bottom w:val="none" w:sz="0" w:space="0" w:color="auto"/>
                    <w:right w:val="none" w:sz="0" w:space="0" w:color="auto"/>
                  </w:divBdr>
                </w:div>
                <w:div w:id="1686247009">
                  <w:marLeft w:val="640"/>
                  <w:marRight w:val="0"/>
                  <w:marTop w:val="0"/>
                  <w:marBottom w:val="0"/>
                  <w:divBdr>
                    <w:top w:val="none" w:sz="0" w:space="0" w:color="auto"/>
                    <w:left w:val="none" w:sz="0" w:space="0" w:color="auto"/>
                    <w:bottom w:val="none" w:sz="0" w:space="0" w:color="auto"/>
                    <w:right w:val="none" w:sz="0" w:space="0" w:color="auto"/>
                  </w:divBdr>
                </w:div>
                <w:div w:id="1604999229">
                  <w:marLeft w:val="640"/>
                  <w:marRight w:val="0"/>
                  <w:marTop w:val="0"/>
                  <w:marBottom w:val="0"/>
                  <w:divBdr>
                    <w:top w:val="none" w:sz="0" w:space="0" w:color="auto"/>
                    <w:left w:val="none" w:sz="0" w:space="0" w:color="auto"/>
                    <w:bottom w:val="none" w:sz="0" w:space="0" w:color="auto"/>
                    <w:right w:val="none" w:sz="0" w:space="0" w:color="auto"/>
                  </w:divBdr>
                </w:div>
                <w:div w:id="847334730">
                  <w:marLeft w:val="640"/>
                  <w:marRight w:val="0"/>
                  <w:marTop w:val="0"/>
                  <w:marBottom w:val="0"/>
                  <w:divBdr>
                    <w:top w:val="none" w:sz="0" w:space="0" w:color="auto"/>
                    <w:left w:val="none" w:sz="0" w:space="0" w:color="auto"/>
                    <w:bottom w:val="none" w:sz="0" w:space="0" w:color="auto"/>
                    <w:right w:val="none" w:sz="0" w:space="0" w:color="auto"/>
                  </w:divBdr>
                </w:div>
                <w:div w:id="592587023">
                  <w:marLeft w:val="640"/>
                  <w:marRight w:val="0"/>
                  <w:marTop w:val="0"/>
                  <w:marBottom w:val="0"/>
                  <w:divBdr>
                    <w:top w:val="none" w:sz="0" w:space="0" w:color="auto"/>
                    <w:left w:val="none" w:sz="0" w:space="0" w:color="auto"/>
                    <w:bottom w:val="none" w:sz="0" w:space="0" w:color="auto"/>
                    <w:right w:val="none" w:sz="0" w:space="0" w:color="auto"/>
                  </w:divBdr>
                </w:div>
                <w:div w:id="1078793495">
                  <w:marLeft w:val="640"/>
                  <w:marRight w:val="0"/>
                  <w:marTop w:val="0"/>
                  <w:marBottom w:val="0"/>
                  <w:divBdr>
                    <w:top w:val="none" w:sz="0" w:space="0" w:color="auto"/>
                    <w:left w:val="none" w:sz="0" w:space="0" w:color="auto"/>
                    <w:bottom w:val="none" w:sz="0" w:space="0" w:color="auto"/>
                    <w:right w:val="none" w:sz="0" w:space="0" w:color="auto"/>
                  </w:divBdr>
                </w:div>
                <w:div w:id="207576256">
                  <w:marLeft w:val="640"/>
                  <w:marRight w:val="0"/>
                  <w:marTop w:val="0"/>
                  <w:marBottom w:val="0"/>
                  <w:divBdr>
                    <w:top w:val="none" w:sz="0" w:space="0" w:color="auto"/>
                    <w:left w:val="none" w:sz="0" w:space="0" w:color="auto"/>
                    <w:bottom w:val="none" w:sz="0" w:space="0" w:color="auto"/>
                    <w:right w:val="none" w:sz="0" w:space="0" w:color="auto"/>
                  </w:divBdr>
                </w:div>
                <w:div w:id="1133137922">
                  <w:marLeft w:val="640"/>
                  <w:marRight w:val="0"/>
                  <w:marTop w:val="0"/>
                  <w:marBottom w:val="0"/>
                  <w:divBdr>
                    <w:top w:val="none" w:sz="0" w:space="0" w:color="auto"/>
                    <w:left w:val="none" w:sz="0" w:space="0" w:color="auto"/>
                    <w:bottom w:val="none" w:sz="0" w:space="0" w:color="auto"/>
                    <w:right w:val="none" w:sz="0" w:space="0" w:color="auto"/>
                  </w:divBdr>
                </w:div>
                <w:div w:id="1814323908">
                  <w:marLeft w:val="640"/>
                  <w:marRight w:val="0"/>
                  <w:marTop w:val="0"/>
                  <w:marBottom w:val="0"/>
                  <w:divBdr>
                    <w:top w:val="none" w:sz="0" w:space="0" w:color="auto"/>
                    <w:left w:val="none" w:sz="0" w:space="0" w:color="auto"/>
                    <w:bottom w:val="none" w:sz="0" w:space="0" w:color="auto"/>
                    <w:right w:val="none" w:sz="0" w:space="0" w:color="auto"/>
                  </w:divBdr>
                </w:div>
                <w:div w:id="691155002">
                  <w:marLeft w:val="640"/>
                  <w:marRight w:val="0"/>
                  <w:marTop w:val="0"/>
                  <w:marBottom w:val="0"/>
                  <w:divBdr>
                    <w:top w:val="none" w:sz="0" w:space="0" w:color="auto"/>
                    <w:left w:val="none" w:sz="0" w:space="0" w:color="auto"/>
                    <w:bottom w:val="none" w:sz="0" w:space="0" w:color="auto"/>
                    <w:right w:val="none" w:sz="0" w:space="0" w:color="auto"/>
                  </w:divBdr>
                </w:div>
                <w:div w:id="253904766">
                  <w:marLeft w:val="640"/>
                  <w:marRight w:val="0"/>
                  <w:marTop w:val="0"/>
                  <w:marBottom w:val="0"/>
                  <w:divBdr>
                    <w:top w:val="none" w:sz="0" w:space="0" w:color="auto"/>
                    <w:left w:val="none" w:sz="0" w:space="0" w:color="auto"/>
                    <w:bottom w:val="none" w:sz="0" w:space="0" w:color="auto"/>
                    <w:right w:val="none" w:sz="0" w:space="0" w:color="auto"/>
                  </w:divBdr>
                </w:div>
                <w:div w:id="1800343278">
                  <w:marLeft w:val="640"/>
                  <w:marRight w:val="0"/>
                  <w:marTop w:val="0"/>
                  <w:marBottom w:val="0"/>
                  <w:divBdr>
                    <w:top w:val="none" w:sz="0" w:space="0" w:color="auto"/>
                    <w:left w:val="none" w:sz="0" w:space="0" w:color="auto"/>
                    <w:bottom w:val="none" w:sz="0" w:space="0" w:color="auto"/>
                    <w:right w:val="none" w:sz="0" w:space="0" w:color="auto"/>
                  </w:divBdr>
                </w:div>
                <w:div w:id="672345092">
                  <w:marLeft w:val="640"/>
                  <w:marRight w:val="0"/>
                  <w:marTop w:val="0"/>
                  <w:marBottom w:val="0"/>
                  <w:divBdr>
                    <w:top w:val="none" w:sz="0" w:space="0" w:color="auto"/>
                    <w:left w:val="none" w:sz="0" w:space="0" w:color="auto"/>
                    <w:bottom w:val="none" w:sz="0" w:space="0" w:color="auto"/>
                    <w:right w:val="none" w:sz="0" w:space="0" w:color="auto"/>
                  </w:divBdr>
                </w:div>
                <w:div w:id="2101946712">
                  <w:marLeft w:val="640"/>
                  <w:marRight w:val="0"/>
                  <w:marTop w:val="0"/>
                  <w:marBottom w:val="0"/>
                  <w:divBdr>
                    <w:top w:val="none" w:sz="0" w:space="0" w:color="auto"/>
                    <w:left w:val="none" w:sz="0" w:space="0" w:color="auto"/>
                    <w:bottom w:val="none" w:sz="0" w:space="0" w:color="auto"/>
                    <w:right w:val="none" w:sz="0" w:space="0" w:color="auto"/>
                  </w:divBdr>
                </w:div>
                <w:div w:id="1767458636">
                  <w:marLeft w:val="640"/>
                  <w:marRight w:val="0"/>
                  <w:marTop w:val="0"/>
                  <w:marBottom w:val="0"/>
                  <w:divBdr>
                    <w:top w:val="none" w:sz="0" w:space="0" w:color="auto"/>
                    <w:left w:val="none" w:sz="0" w:space="0" w:color="auto"/>
                    <w:bottom w:val="none" w:sz="0" w:space="0" w:color="auto"/>
                    <w:right w:val="none" w:sz="0" w:space="0" w:color="auto"/>
                  </w:divBdr>
                </w:div>
                <w:div w:id="2083673428">
                  <w:marLeft w:val="640"/>
                  <w:marRight w:val="0"/>
                  <w:marTop w:val="0"/>
                  <w:marBottom w:val="0"/>
                  <w:divBdr>
                    <w:top w:val="none" w:sz="0" w:space="0" w:color="auto"/>
                    <w:left w:val="none" w:sz="0" w:space="0" w:color="auto"/>
                    <w:bottom w:val="none" w:sz="0" w:space="0" w:color="auto"/>
                    <w:right w:val="none" w:sz="0" w:space="0" w:color="auto"/>
                  </w:divBdr>
                </w:div>
                <w:div w:id="1473249623">
                  <w:marLeft w:val="640"/>
                  <w:marRight w:val="0"/>
                  <w:marTop w:val="0"/>
                  <w:marBottom w:val="0"/>
                  <w:divBdr>
                    <w:top w:val="none" w:sz="0" w:space="0" w:color="auto"/>
                    <w:left w:val="none" w:sz="0" w:space="0" w:color="auto"/>
                    <w:bottom w:val="none" w:sz="0" w:space="0" w:color="auto"/>
                    <w:right w:val="none" w:sz="0" w:space="0" w:color="auto"/>
                  </w:divBdr>
                </w:div>
                <w:div w:id="549656711">
                  <w:marLeft w:val="640"/>
                  <w:marRight w:val="0"/>
                  <w:marTop w:val="0"/>
                  <w:marBottom w:val="0"/>
                  <w:divBdr>
                    <w:top w:val="none" w:sz="0" w:space="0" w:color="auto"/>
                    <w:left w:val="none" w:sz="0" w:space="0" w:color="auto"/>
                    <w:bottom w:val="none" w:sz="0" w:space="0" w:color="auto"/>
                    <w:right w:val="none" w:sz="0" w:space="0" w:color="auto"/>
                  </w:divBdr>
                </w:div>
                <w:div w:id="356583776">
                  <w:marLeft w:val="640"/>
                  <w:marRight w:val="0"/>
                  <w:marTop w:val="0"/>
                  <w:marBottom w:val="0"/>
                  <w:divBdr>
                    <w:top w:val="none" w:sz="0" w:space="0" w:color="auto"/>
                    <w:left w:val="none" w:sz="0" w:space="0" w:color="auto"/>
                    <w:bottom w:val="none" w:sz="0" w:space="0" w:color="auto"/>
                    <w:right w:val="none" w:sz="0" w:space="0" w:color="auto"/>
                  </w:divBdr>
                </w:div>
                <w:div w:id="881479945">
                  <w:marLeft w:val="640"/>
                  <w:marRight w:val="0"/>
                  <w:marTop w:val="0"/>
                  <w:marBottom w:val="0"/>
                  <w:divBdr>
                    <w:top w:val="none" w:sz="0" w:space="0" w:color="auto"/>
                    <w:left w:val="none" w:sz="0" w:space="0" w:color="auto"/>
                    <w:bottom w:val="none" w:sz="0" w:space="0" w:color="auto"/>
                    <w:right w:val="none" w:sz="0" w:space="0" w:color="auto"/>
                  </w:divBdr>
                </w:div>
                <w:div w:id="1544752653">
                  <w:marLeft w:val="640"/>
                  <w:marRight w:val="0"/>
                  <w:marTop w:val="0"/>
                  <w:marBottom w:val="0"/>
                  <w:divBdr>
                    <w:top w:val="none" w:sz="0" w:space="0" w:color="auto"/>
                    <w:left w:val="none" w:sz="0" w:space="0" w:color="auto"/>
                    <w:bottom w:val="none" w:sz="0" w:space="0" w:color="auto"/>
                    <w:right w:val="none" w:sz="0" w:space="0" w:color="auto"/>
                  </w:divBdr>
                </w:div>
                <w:div w:id="906188417">
                  <w:marLeft w:val="640"/>
                  <w:marRight w:val="0"/>
                  <w:marTop w:val="0"/>
                  <w:marBottom w:val="0"/>
                  <w:divBdr>
                    <w:top w:val="none" w:sz="0" w:space="0" w:color="auto"/>
                    <w:left w:val="none" w:sz="0" w:space="0" w:color="auto"/>
                    <w:bottom w:val="none" w:sz="0" w:space="0" w:color="auto"/>
                    <w:right w:val="none" w:sz="0" w:space="0" w:color="auto"/>
                  </w:divBdr>
                </w:div>
                <w:div w:id="91517562">
                  <w:marLeft w:val="640"/>
                  <w:marRight w:val="0"/>
                  <w:marTop w:val="0"/>
                  <w:marBottom w:val="0"/>
                  <w:divBdr>
                    <w:top w:val="none" w:sz="0" w:space="0" w:color="auto"/>
                    <w:left w:val="none" w:sz="0" w:space="0" w:color="auto"/>
                    <w:bottom w:val="none" w:sz="0" w:space="0" w:color="auto"/>
                    <w:right w:val="none" w:sz="0" w:space="0" w:color="auto"/>
                  </w:divBdr>
                </w:div>
                <w:div w:id="808327415">
                  <w:marLeft w:val="640"/>
                  <w:marRight w:val="0"/>
                  <w:marTop w:val="0"/>
                  <w:marBottom w:val="0"/>
                  <w:divBdr>
                    <w:top w:val="none" w:sz="0" w:space="0" w:color="auto"/>
                    <w:left w:val="none" w:sz="0" w:space="0" w:color="auto"/>
                    <w:bottom w:val="none" w:sz="0" w:space="0" w:color="auto"/>
                    <w:right w:val="none" w:sz="0" w:space="0" w:color="auto"/>
                  </w:divBdr>
                </w:div>
                <w:div w:id="905996967">
                  <w:marLeft w:val="640"/>
                  <w:marRight w:val="0"/>
                  <w:marTop w:val="0"/>
                  <w:marBottom w:val="0"/>
                  <w:divBdr>
                    <w:top w:val="none" w:sz="0" w:space="0" w:color="auto"/>
                    <w:left w:val="none" w:sz="0" w:space="0" w:color="auto"/>
                    <w:bottom w:val="none" w:sz="0" w:space="0" w:color="auto"/>
                    <w:right w:val="none" w:sz="0" w:space="0" w:color="auto"/>
                  </w:divBdr>
                </w:div>
                <w:div w:id="261960699">
                  <w:marLeft w:val="640"/>
                  <w:marRight w:val="0"/>
                  <w:marTop w:val="0"/>
                  <w:marBottom w:val="0"/>
                  <w:divBdr>
                    <w:top w:val="none" w:sz="0" w:space="0" w:color="auto"/>
                    <w:left w:val="none" w:sz="0" w:space="0" w:color="auto"/>
                    <w:bottom w:val="none" w:sz="0" w:space="0" w:color="auto"/>
                    <w:right w:val="none" w:sz="0" w:space="0" w:color="auto"/>
                  </w:divBdr>
                </w:div>
                <w:div w:id="737245189">
                  <w:marLeft w:val="640"/>
                  <w:marRight w:val="0"/>
                  <w:marTop w:val="0"/>
                  <w:marBottom w:val="0"/>
                  <w:divBdr>
                    <w:top w:val="none" w:sz="0" w:space="0" w:color="auto"/>
                    <w:left w:val="none" w:sz="0" w:space="0" w:color="auto"/>
                    <w:bottom w:val="none" w:sz="0" w:space="0" w:color="auto"/>
                    <w:right w:val="none" w:sz="0" w:space="0" w:color="auto"/>
                  </w:divBdr>
                </w:div>
                <w:div w:id="162010873">
                  <w:marLeft w:val="640"/>
                  <w:marRight w:val="0"/>
                  <w:marTop w:val="0"/>
                  <w:marBottom w:val="0"/>
                  <w:divBdr>
                    <w:top w:val="none" w:sz="0" w:space="0" w:color="auto"/>
                    <w:left w:val="none" w:sz="0" w:space="0" w:color="auto"/>
                    <w:bottom w:val="none" w:sz="0" w:space="0" w:color="auto"/>
                    <w:right w:val="none" w:sz="0" w:space="0" w:color="auto"/>
                  </w:divBdr>
                </w:div>
                <w:div w:id="673923240">
                  <w:marLeft w:val="640"/>
                  <w:marRight w:val="0"/>
                  <w:marTop w:val="0"/>
                  <w:marBottom w:val="0"/>
                  <w:divBdr>
                    <w:top w:val="none" w:sz="0" w:space="0" w:color="auto"/>
                    <w:left w:val="none" w:sz="0" w:space="0" w:color="auto"/>
                    <w:bottom w:val="none" w:sz="0" w:space="0" w:color="auto"/>
                    <w:right w:val="none" w:sz="0" w:space="0" w:color="auto"/>
                  </w:divBdr>
                </w:div>
                <w:div w:id="143085832">
                  <w:marLeft w:val="640"/>
                  <w:marRight w:val="0"/>
                  <w:marTop w:val="0"/>
                  <w:marBottom w:val="0"/>
                  <w:divBdr>
                    <w:top w:val="none" w:sz="0" w:space="0" w:color="auto"/>
                    <w:left w:val="none" w:sz="0" w:space="0" w:color="auto"/>
                    <w:bottom w:val="none" w:sz="0" w:space="0" w:color="auto"/>
                    <w:right w:val="none" w:sz="0" w:space="0" w:color="auto"/>
                  </w:divBdr>
                </w:div>
                <w:div w:id="1540630042">
                  <w:marLeft w:val="640"/>
                  <w:marRight w:val="0"/>
                  <w:marTop w:val="0"/>
                  <w:marBottom w:val="0"/>
                  <w:divBdr>
                    <w:top w:val="none" w:sz="0" w:space="0" w:color="auto"/>
                    <w:left w:val="none" w:sz="0" w:space="0" w:color="auto"/>
                    <w:bottom w:val="none" w:sz="0" w:space="0" w:color="auto"/>
                    <w:right w:val="none" w:sz="0" w:space="0" w:color="auto"/>
                  </w:divBdr>
                </w:div>
              </w:divsChild>
            </w:div>
            <w:div w:id="822281329">
              <w:marLeft w:val="0"/>
              <w:marRight w:val="0"/>
              <w:marTop w:val="0"/>
              <w:marBottom w:val="0"/>
              <w:divBdr>
                <w:top w:val="none" w:sz="0" w:space="0" w:color="auto"/>
                <w:left w:val="none" w:sz="0" w:space="0" w:color="auto"/>
                <w:bottom w:val="none" w:sz="0" w:space="0" w:color="auto"/>
                <w:right w:val="none" w:sz="0" w:space="0" w:color="auto"/>
              </w:divBdr>
              <w:divsChild>
                <w:div w:id="315426871">
                  <w:marLeft w:val="640"/>
                  <w:marRight w:val="0"/>
                  <w:marTop w:val="0"/>
                  <w:marBottom w:val="0"/>
                  <w:divBdr>
                    <w:top w:val="none" w:sz="0" w:space="0" w:color="auto"/>
                    <w:left w:val="none" w:sz="0" w:space="0" w:color="auto"/>
                    <w:bottom w:val="none" w:sz="0" w:space="0" w:color="auto"/>
                    <w:right w:val="none" w:sz="0" w:space="0" w:color="auto"/>
                  </w:divBdr>
                </w:div>
                <w:div w:id="2143496635">
                  <w:marLeft w:val="640"/>
                  <w:marRight w:val="0"/>
                  <w:marTop w:val="0"/>
                  <w:marBottom w:val="0"/>
                  <w:divBdr>
                    <w:top w:val="none" w:sz="0" w:space="0" w:color="auto"/>
                    <w:left w:val="none" w:sz="0" w:space="0" w:color="auto"/>
                    <w:bottom w:val="none" w:sz="0" w:space="0" w:color="auto"/>
                    <w:right w:val="none" w:sz="0" w:space="0" w:color="auto"/>
                  </w:divBdr>
                </w:div>
                <w:div w:id="1193760219">
                  <w:marLeft w:val="640"/>
                  <w:marRight w:val="0"/>
                  <w:marTop w:val="0"/>
                  <w:marBottom w:val="0"/>
                  <w:divBdr>
                    <w:top w:val="none" w:sz="0" w:space="0" w:color="auto"/>
                    <w:left w:val="none" w:sz="0" w:space="0" w:color="auto"/>
                    <w:bottom w:val="none" w:sz="0" w:space="0" w:color="auto"/>
                    <w:right w:val="none" w:sz="0" w:space="0" w:color="auto"/>
                  </w:divBdr>
                </w:div>
                <w:div w:id="2032950102">
                  <w:marLeft w:val="640"/>
                  <w:marRight w:val="0"/>
                  <w:marTop w:val="0"/>
                  <w:marBottom w:val="0"/>
                  <w:divBdr>
                    <w:top w:val="none" w:sz="0" w:space="0" w:color="auto"/>
                    <w:left w:val="none" w:sz="0" w:space="0" w:color="auto"/>
                    <w:bottom w:val="none" w:sz="0" w:space="0" w:color="auto"/>
                    <w:right w:val="none" w:sz="0" w:space="0" w:color="auto"/>
                  </w:divBdr>
                </w:div>
                <w:div w:id="1424649488">
                  <w:marLeft w:val="640"/>
                  <w:marRight w:val="0"/>
                  <w:marTop w:val="0"/>
                  <w:marBottom w:val="0"/>
                  <w:divBdr>
                    <w:top w:val="none" w:sz="0" w:space="0" w:color="auto"/>
                    <w:left w:val="none" w:sz="0" w:space="0" w:color="auto"/>
                    <w:bottom w:val="none" w:sz="0" w:space="0" w:color="auto"/>
                    <w:right w:val="none" w:sz="0" w:space="0" w:color="auto"/>
                  </w:divBdr>
                </w:div>
                <w:div w:id="1388410098">
                  <w:marLeft w:val="640"/>
                  <w:marRight w:val="0"/>
                  <w:marTop w:val="0"/>
                  <w:marBottom w:val="0"/>
                  <w:divBdr>
                    <w:top w:val="none" w:sz="0" w:space="0" w:color="auto"/>
                    <w:left w:val="none" w:sz="0" w:space="0" w:color="auto"/>
                    <w:bottom w:val="none" w:sz="0" w:space="0" w:color="auto"/>
                    <w:right w:val="none" w:sz="0" w:space="0" w:color="auto"/>
                  </w:divBdr>
                </w:div>
                <w:div w:id="1823618220">
                  <w:marLeft w:val="640"/>
                  <w:marRight w:val="0"/>
                  <w:marTop w:val="0"/>
                  <w:marBottom w:val="0"/>
                  <w:divBdr>
                    <w:top w:val="none" w:sz="0" w:space="0" w:color="auto"/>
                    <w:left w:val="none" w:sz="0" w:space="0" w:color="auto"/>
                    <w:bottom w:val="none" w:sz="0" w:space="0" w:color="auto"/>
                    <w:right w:val="none" w:sz="0" w:space="0" w:color="auto"/>
                  </w:divBdr>
                </w:div>
                <w:div w:id="241110981">
                  <w:marLeft w:val="640"/>
                  <w:marRight w:val="0"/>
                  <w:marTop w:val="0"/>
                  <w:marBottom w:val="0"/>
                  <w:divBdr>
                    <w:top w:val="none" w:sz="0" w:space="0" w:color="auto"/>
                    <w:left w:val="none" w:sz="0" w:space="0" w:color="auto"/>
                    <w:bottom w:val="none" w:sz="0" w:space="0" w:color="auto"/>
                    <w:right w:val="none" w:sz="0" w:space="0" w:color="auto"/>
                  </w:divBdr>
                </w:div>
                <w:div w:id="279146259">
                  <w:marLeft w:val="640"/>
                  <w:marRight w:val="0"/>
                  <w:marTop w:val="0"/>
                  <w:marBottom w:val="0"/>
                  <w:divBdr>
                    <w:top w:val="none" w:sz="0" w:space="0" w:color="auto"/>
                    <w:left w:val="none" w:sz="0" w:space="0" w:color="auto"/>
                    <w:bottom w:val="none" w:sz="0" w:space="0" w:color="auto"/>
                    <w:right w:val="none" w:sz="0" w:space="0" w:color="auto"/>
                  </w:divBdr>
                </w:div>
                <w:div w:id="480662077">
                  <w:marLeft w:val="640"/>
                  <w:marRight w:val="0"/>
                  <w:marTop w:val="0"/>
                  <w:marBottom w:val="0"/>
                  <w:divBdr>
                    <w:top w:val="none" w:sz="0" w:space="0" w:color="auto"/>
                    <w:left w:val="none" w:sz="0" w:space="0" w:color="auto"/>
                    <w:bottom w:val="none" w:sz="0" w:space="0" w:color="auto"/>
                    <w:right w:val="none" w:sz="0" w:space="0" w:color="auto"/>
                  </w:divBdr>
                </w:div>
                <w:div w:id="877354468">
                  <w:marLeft w:val="640"/>
                  <w:marRight w:val="0"/>
                  <w:marTop w:val="0"/>
                  <w:marBottom w:val="0"/>
                  <w:divBdr>
                    <w:top w:val="none" w:sz="0" w:space="0" w:color="auto"/>
                    <w:left w:val="none" w:sz="0" w:space="0" w:color="auto"/>
                    <w:bottom w:val="none" w:sz="0" w:space="0" w:color="auto"/>
                    <w:right w:val="none" w:sz="0" w:space="0" w:color="auto"/>
                  </w:divBdr>
                </w:div>
                <w:div w:id="1271351521">
                  <w:marLeft w:val="640"/>
                  <w:marRight w:val="0"/>
                  <w:marTop w:val="0"/>
                  <w:marBottom w:val="0"/>
                  <w:divBdr>
                    <w:top w:val="none" w:sz="0" w:space="0" w:color="auto"/>
                    <w:left w:val="none" w:sz="0" w:space="0" w:color="auto"/>
                    <w:bottom w:val="none" w:sz="0" w:space="0" w:color="auto"/>
                    <w:right w:val="none" w:sz="0" w:space="0" w:color="auto"/>
                  </w:divBdr>
                </w:div>
                <w:div w:id="1136068134">
                  <w:marLeft w:val="640"/>
                  <w:marRight w:val="0"/>
                  <w:marTop w:val="0"/>
                  <w:marBottom w:val="0"/>
                  <w:divBdr>
                    <w:top w:val="none" w:sz="0" w:space="0" w:color="auto"/>
                    <w:left w:val="none" w:sz="0" w:space="0" w:color="auto"/>
                    <w:bottom w:val="none" w:sz="0" w:space="0" w:color="auto"/>
                    <w:right w:val="none" w:sz="0" w:space="0" w:color="auto"/>
                  </w:divBdr>
                </w:div>
                <w:div w:id="736901238">
                  <w:marLeft w:val="640"/>
                  <w:marRight w:val="0"/>
                  <w:marTop w:val="0"/>
                  <w:marBottom w:val="0"/>
                  <w:divBdr>
                    <w:top w:val="none" w:sz="0" w:space="0" w:color="auto"/>
                    <w:left w:val="none" w:sz="0" w:space="0" w:color="auto"/>
                    <w:bottom w:val="none" w:sz="0" w:space="0" w:color="auto"/>
                    <w:right w:val="none" w:sz="0" w:space="0" w:color="auto"/>
                  </w:divBdr>
                </w:div>
                <w:div w:id="1441339412">
                  <w:marLeft w:val="640"/>
                  <w:marRight w:val="0"/>
                  <w:marTop w:val="0"/>
                  <w:marBottom w:val="0"/>
                  <w:divBdr>
                    <w:top w:val="none" w:sz="0" w:space="0" w:color="auto"/>
                    <w:left w:val="none" w:sz="0" w:space="0" w:color="auto"/>
                    <w:bottom w:val="none" w:sz="0" w:space="0" w:color="auto"/>
                    <w:right w:val="none" w:sz="0" w:space="0" w:color="auto"/>
                  </w:divBdr>
                </w:div>
                <w:div w:id="728305028">
                  <w:marLeft w:val="640"/>
                  <w:marRight w:val="0"/>
                  <w:marTop w:val="0"/>
                  <w:marBottom w:val="0"/>
                  <w:divBdr>
                    <w:top w:val="none" w:sz="0" w:space="0" w:color="auto"/>
                    <w:left w:val="none" w:sz="0" w:space="0" w:color="auto"/>
                    <w:bottom w:val="none" w:sz="0" w:space="0" w:color="auto"/>
                    <w:right w:val="none" w:sz="0" w:space="0" w:color="auto"/>
                  </w:divBdr>
                </w:div>
                <w:div w:id="339935681">
                  <w:marLeft w:val="640"/>
                  <w:marRight w:val="0"/>
                  <w:marTop w:val="0"/>
                  <w:marBottom w:val="0"/>
                  <w:divBdr>
                    <w:top w:val="none" w:sz="0" w:space="0" w:color="auto"/>
                    <w:left w:val="none" w:sz="0" w:space="0" w:color="auto"/>
                    <w:bottom w:val="none" w:sz="0" w:space="0" w:color="auto"/>
                    <w:right w:val="none" w:sz="0" w:space="0" w:color="auto"/>
                  </w:divBdr>
                </w:div>
                <w:div w:id="1043362631">
                  <w:marLeft w:val="640"/>
                  <w:marRight w:val="0"/>
                  <w:marTop w:val="0"/>
                  <w:marBottom w:val="0"/>
                  <w:divBdr>
                    <w:top w:val="none" w:sz="0" w:space="0" w:color="auto"/>
                    <w:left w:val="none" w:sz="0" w:space="0" w:color="auto"/>
                    <w:bottom w:val="none" w:sz="0" w:space="0" w:color="auto"/>
                    <w:right w:val="none" w:sz="0" w:space="0" w:color="auto"/>
                  </w:divBdr>
                </w:div>
                <w:div w:id="726301965">
                  <w:marLeft w:val="640"/>
                  <w:marRight w:val="0"/>
                  <w:marTop w:val="0"/>
                  <w:marBottom w:val="0"/>
                  <w:divBdr>
                    <w:top w:val="none" w:sz="0" w:space="0" w:color="auto"/>
                    <w:left w:val="none" w:sz="0" w:space="0" w:color="auto"/>
                    <w:bottom w:val="none" w:sz="0" w:space="0" w:color="auto"/>
                    <w:right w:val="none" w:sz="0" w:space="0" w:color="auto"/>
                  </w:divBdr>
                </w:div>
                <w:div w:id="1275790069">
                  <w:marLeft w:val="640"/>
                  <w:marRight w:val="0"/>
                  <w:marTop w:val="0"/>
                  <w:marBottom w:val="0"/>
                  <w:divBdr>
                    <w:top w:val="none" w:sz="0" w:space="0" w:color="auto"/>
                    <w:left w:val="none" w:sz="0" w:space="0" w:color="auto"/>
                    <w:bottom w:val="none" w:sz="0" w:space="0" w:color="auto"/>
                    <w:right w:val="none" w:sz="0" w:space="0" w:color="auto"/>
                  </w:divBdr>
                </w:div>
                <w:div w:id="460616606">
                  <w:marLeft w:val="640"/>
                  <w:marRight w:val="0"/>
                  <w:marTop w:val="0"/>
                  <w:marBottom w:val="0"/>
                  <w:divBdr>
                    <w:top w:val="none" w:sz="0" w:space="0" w:color="auto"/>
                    <w:left w:val="none" w:sz="0" w:space="0" w:color="auto"/>
                    <w:bottom w:val="none" w:sz="0" w:space="0" w:color="auto"/>
                    <w:right w:val="none" w:sz="0" w:space="0" w:color="auto"/>
                  </w:divBdr>
                </w:div>
                <w:div w:id="505092424">
                  <w:marLeft w:val="640"/>
                  <w:marRight w:val="0"/>
                  <w:marTop w:val="0"/>
                  <w:marBottom w:val="0"/>
                  <w:divBdr>
                    <w:top w:val="none" w:sz="0" w:space="0" w:color="auto"/>
                    <w:left w:val="none" w:sz="0" w:space="0" w:color="auto"/>
                    <w:bottom w:val="none" w:sz="0" w:space="0" w:color="auto"/>
                    <w:right w:val="none" w:sz="0" w:space="0" w:color="auto"/>
                  </w:divBdr>
                </w:div>
                <w:div w:id="980892048">
                  <w:marLeft w:val="640"/>
                  <w:marRight w:val="0"/>
                  <w:marTop w:val="0"/>
                  <w:marBottom w:val="0"/>
                  <w:divBdr>
                    <w:top w:val="none" w:sz="0" w:space="0" w:color="auto"/>
                    <w:left w:val="none" w:sz="0" w:space="0" w:color="auto"/>
                    <w:bottom w:val="none" w:sz="0" w:space="0" w:color="auto"/>
                    <w:right w:val="none" w:sz="0" w:space="0" w:color="auto"/>
                  </w:divBdr>
                </w:div>
                <w:div w:id="485902358">
                  <w:marLeft w:val="640"/>
                  <w:marRight w:val="0"/>
                  <w:marTop w:val="0"/>
                  <w:marBottom w:val="0"/>
                  <w:divBdr>
                    <w:top w:val="none" w:sz="0" w:space="0" w:color="auto"/>
                    <w:left w:val="none" w:sz="0" w:space="0" w:color="auto"/>
                    <w:bottom w:val="none" w:sz="0" w:space="0" w:color="auto"/>
                    <w:right w:val="none" w:sz="0" w:space="0" w:color="auto"/>
                  </w:divBdr>
                </w:div>
                <w:div w:id="1790585025">
                  <w:marLeft w:val="640"/>
                  <w:marRight w:val="0"/>
                  <w:marTop w:val="0"/>
                  <w:marBottom w:val="0"/>
                  <w:divBdr>
                    <w:top w:val="none" w:sz="0" w:space="0" w:color="auto"/>
                    <w:left w:val="none" w:sz="0" w:space="0" w:color="auto"/>
                    <w:bottom w:val="none" w:sz="0" w:space="0" w:color="auto"/>
                    <w:right w:val="none" w:sz="0" w:space="0" w:color="auto"/>
                  </w:divBdr>
                </w:div>
                <w:div w:id="1898936161">
                  <w:marLeft w:val="640"/>
                  <w:marRight w:val="0"/>
                  <w:marTop w:val="0"/>
                  <w:marBottom w:val="0"/>
                  <w:divBdr>
                    <w:top w:val="none" w:sz="0" w:space="0" w:color="auto"/>
                    <w:left w:val="none" w:sz="0" w:space="0" w:color="auto"/>
                    <w:bottom w:val="none" w:sz="0" w:space="0" w:color="auto"/>
                    <w:right w:val="none" w:sz="0" w:space="0" w:color="auto"/>
                  </w:divBdr>
                </w:div>
                <w:div w:id="97992561">
                  <w:marLeft w:val="640"/>
                  <w:marRight w:val="0"/>
                  <w:marTop w:val="0"/>
                  <w:marBottom w:val="0"/>
                  <w:divBdr>
                    <w:top w:val="none" w:sz="0" w:space="0" w:color="auto"/>
                    <w:left w:val="none" w:sz="0" w:space="0" w:color="auto"/>
                    <w:bottom w:val="none" w:sz="0" w:space="0" w:color="auto"/>
                    <w:right w:val="none" w:sz="0" w:space="0" w:color="auto"/>
                  </w:divBdr>
                </w:div>
                <w:div w:id="1741440358">
                  <w:marLeft w:val="640"/>
                  <w:marRight w:val="0"/>
                  <w:marTop w:val="0"/>
                  <w:marBottom w:val="0"/>
                  <w:divBdr>
                    <w:top w:val="none" w:sz="0" w:space="0" w:color="auto"/>
                    <w:left w:val="none" w:sz="0" w:space="0" w:color="auto"/>
                    <w:bottom w:val="none" w:sz="0" w:space="0" w:color="auto"/>
                    <w:right w:val="none" w:sz="0" w:space="0" w:color="auto"/>
                  </w:divBdr>
                </w:div>
                <w:div w:id="1612590829">
                  <w:marLeft w:val="640"/>
                  <w:marRight w:val="0"/>
                  <w:marTop w:val="0"/>
                  <w:marBottom w:val="0"/>
                  <w:divBdr>
                    <w:top w:val="none" w:sz="0" w:space="0" w:color="auto"/>
                    <w:left w:val="none" w:sz="0" w:space="0" w:color="auto"/>
                    <w:bottom w:val="none" w:sz="0" w:space="0" w:color="auto"/>
                    <w:right w:val="none" w:sz="0" w:space="0" w:color="auto"/>
                  </w:divBdr>
                </w:div>
                <w:div w:id="1636448583">
                  <w:marLeft w:val="640"/>
                  <w:marRight w:val="0"/>
                  <w:marTop w:val="0"/>
                  <w:marBottom w:val="0"/>
                  <w:divBdr>
                    <w:top w:val="none" w:sz="0" w:space="0" w:color="auto"/>
                    <w:left w:val="none" w:sz="0" w:space="0" w:color="auto"/>
                    <w:bottom w:val="none" w:sz="0" w:space="0" w:color="auto"/>
                    <w:right w:val="none" w:sz="0" w:space="0" w:color="auto"/>
                  </w:divBdr>
                </w:div>
                <w:div w:id="2087265249">
                  <w:marLeft w:val="640"/>
                  <w:marRight w:val="0"/>
                  <w:marTop w:val="0"/>
                  <w:marBottom w:val="0"/>
                  <w:divBdr>
                    <w:top w:val="none" w:sz="0" w:space="0" w:color="auto"/>
                    <w:left w:val="none" w:sz="0" w:space="0" w:color="auto"/>
                    <w:bottom w:val="none" w:sz="0" w:space="0" w:color="auto"/>
                    <w:right w:val="none" w:sz="0" w:space="0" w:color="auto"/>
                  </w:divBdr>
                </w:div>
                <w:div w:id="1597598601">
                  <w:marLeft w:val="640"/>
                  <w:marRight w:val="0"/>
                  <w:marTop w:val="0"/>
                  <w:marBottom w:val="0"/>
                  <w:divBdr>
                    <w:top w:val="none" w:sz="0" w:space="0" w:color="auto"/>
                    <w:left w:val="none" w:sz="0" w:space="0" w:color="auto"/>
                    <w:bottom w:val="none" w:sz="0" w:space="0" w:color="auto"/>
                    <w:right w:val="none" w:sz="0" w:space="0" w:color="auto"/>
                  </w:divBdr>
                </w:div>
                <w:div w:id="421419364">
                  <w:marLeft w:val="640"/>
                  <w:marRight w:val="0"/>
                  <w:marTop w:val="0"/>
                  <w:marBottom w:val="0"/>
                  <w:divBdr>
                    <w:top w:val="none" w:sz="0" w:space="0" w:color="auto"/>
                    <w:left w:val="none" w:sz="0" w:space="0" w:color="auto"/>
                    <w:bottom w:val="none" w:sz="0" w:space="0" w:color="auto"/>
                    <w:right w:val="none" w:sz="0" w:space="0" w:color="auto"/>
                  </w:divBdr>
                </w:div>
                <w:div w:id="907572953">
                  <w:marLeft w:val="640"/>
                  <w:marRight w:val="0"/>
                  <w:marTop w:val="0"/>
                  <w:marBottom w:val="0"/>
                  <w:divBdr>
                    <w:top w:val="none" w:sz="0" w:space="0" w:color="auto"/>
                    <w:left w:val="none" w:sz="0" w:space="0" w:color="auto"/>
                    <w:bottom w:val="none" w:sz="0" w:space="0" w:color="auto"/>
                    <w:right w:val="none" w:sz="0" w:space="0" w:color="auto"/>
                  </w:divBdr>
                </w:div>
                <w:div w:id="636300895">
                  <w:marLeft w:val="640"/>
                  <w:marRight w:val="0"/>
                  <w:marTop w:val="0"/>
                  <w:marBottom w:val="0"/>
                  <w:divBdr>
                    <w:top w:val="none" w:sz="0" w:space="0" w:color="auto"/>
                    <w:left w:val="none" w:sz="0" w:space="0" w:color="auto"/>
                    <w:bottom w:val="none" w:sz="0" w:space="0" w:color="auto"/>
                    <w:right w:val="none" w:sz="0" w:space="0" w:color="auto"/>
                  </w:divBdr>
                </w:div>
                <w:div w:id="1946421416">
                  <w:marLeft w:val="640"/>
                  <w:marRight w:val="0"/>
                  <w:marTop w:val="0"/>
                  <w:marBottom w:val="0"/>
                  <w:divBdr>
                    <w:top w:val="none" w:sz="0" w:space="0" w:color="auto"/>
                    <w:left w:val="none" w:sz="0" w:space="0" w:color="auto"/>
                    <w:bottom w:val="none" w:sz="0" w:space="0" w:color="auto"/>
                    <w:right w:val="none" w:sz="0" w:space="0" w:color="auto"/>
                  </w:divBdr>
                </w:div>
                <w:div w:id="1770542991">
                  <w:marLeft w:val="640"/>
                  <w:marRight w:val="0"/>
                  <w:marTop w:val="0"/>
                  <w:marBottom w:val="0"/>
                  <w:divBdr>
                    <w:top w:val="none" w:sz="0" w:space="0" w:color="auto"/>
                    <w:left w:val="none" w:sz="0" w:space="0" w:color="auto"/>
                    <w:bottom w:val="none" w:sz="0" w:space="0" w:color="auto"/>
                    <w:right w:val="none" w:sz="0" w:space="0" w:color="auto"/>
                  </w:divBdr>
                </w:div>
                <w:div w:id="2010251648">
                  <w:marLeft w:val="640"/>
                  <w:marRight w:val="0"/>
                  <w:marTop w:val="0"/>
                  <w:marBottom w:val="0"/>
                  <w:divBdr>
                    <w:top w:val="none" w:sz="0" w:space="0" w:color="auto"/>
                    <w:left w:val="none" w:sz="0" w:space="0" w:color="auto"/>
                    <w:bottom w:val="none" w:sz="0" w:space="0" w:color="auto"/>
                    <w:right w:val="none" w:sz="0" w:space="0" w:color="auto"/>
                  </w:divBdr>
                </w:div>
                <w:div w:id="1355762196">
                  <w:marLeft w:val="640"/>
                  <w:marRight w:val="0"/>
                  <w:marTop w:val="0"/>
                  <w:marBottom w:val="0"/>
                  <w:divBdr>
                    <w:top w:val="none" w:sz="0" w:space="0" w:color="auto"/>
                    <w:left w:val="none" w:sz="0" w:space="0" w:color="auto"/>
                    <w:bottom w:val="none" w:sz="0" w:space="0" w:color="auto"/>
                    <w:right w:val="none" w:sz="0" w:space="0" w:color="auto"/>
                  </w:divBdr>
                </w:div>
                <w:div w:id="709652165">
                  <w:marLeft w:val="640"/>
                  <w:marRight w:val="0"/>
                  <w:marTop w:val="0"/>
                  <w:marBottom w:val="0"/>
                  <w:divBdr>
                    <w:top w:val="none" w:sz="0" w:space="0" w:color="auto"/>
                    <w:left w:val="none" w:sz="0" w:space="0" w:color="auto"/>
                    <w:bottom w:val="none" w:sz="0" w:space="0" w:color="auto"/>
                    <w:right w:val="none" w:sz="0" w:space="0" w:color="auto"/>
                  </w:divBdr>
                </w:div>
                <w:div w:id="375392702">
                  <w:marLeft w:val="640"/>
                  <w:marRight w:val="0"/>
                  <w:marTop w:val="0"/>
                  <w:marBottom w:val="0"/>
                  <w:divBdr>
                    <w:top w:val="none" w:sz="0" w:space="0" w:color="auto"/>
                    <w:left w:val="none" w:sz="0" w:space="0" w:color="auto"/>
                    <w:bottom w:val="none" w:sz="0" w:space="0" w:color="auto"/>
                    <w:right w:val="none" w:sz="0" w:space="0" w:color="auto"/>
                  </w:divBdr>
                </w:div>
                <w:div w:id="1795438262">
                  <w:marLeft w:val="640"/>
                  <w:marRight w:val="0"/>
                  <w:marTop w:val="0"/>
                  <w:marBottom w:val="0"/>
                  <w:divBdr>
                    <w:top w:val="none" w:sz="0" w:space="0" w:color="auto"/>
                    <w:left w:val="none" w:sz="0" w:space="0" w:color="auto"/>
                    <w:bottom w:val="none" w:sz="0" w:space="0" w:color="auto"/>
                    <w:right w:val="none" w:sz="0" w:space="0" w:color="auto"/>
                  </w:divBdr>
                </w:div>
                <w:div w:id="1763407015">
                  <w:marLeft w:val="640"/>
                  <w:marRight w:val="0"/>
                  <w:marTop w:val="0"/>
                  <w:marBottom w:val="0"/>
                  <w:divBdr>
                    <w:top w:val="none" w:sz="0" w:space="0" w:color="auto"/>
                    <w:left w:val="none" w:sz="0" w:space="0" w:color="auto"/>
                    <w:bottom w:val="none" w:sz="0" w:space="0" w:color="auto"/>
                    <w:right w:val="none" w:sz="0" w:space="0" w:color="auto"/>
                  </w:divBdr>
                </w:div>
                <w:div w:id="531722598">
                  <w:marLeft w:val="640"/>
                  <w:marRight w:val="0"/>
                  <w:marTop w:val="0"/>
                  <w:marBottom w:val="0"/>
                  <w:divBdr>
                    <w:top w:val="none" w:sz="0" w:space="0" w:color="auto"/>
                    <w:left w:val="none" w:sz="0" w:space="0" w:color="auto"/>
                    <w:bottom w:val="none" w:sz="0" w:space="0" w:color="auto"/>
                    <w:right w:val="none" w:sz="0" w:space="0" w:color="auto"/>
                  </w:divBdr>
                </w:div>
                <w:div w:id="447966689">
                  <w:marLeft w:val="640"/>
                  <w:marRight w:val="0"/>
                  <w:marTop w:val="0"/>
                  <w:marBottom w:val="0"/>
                  <w:divBdr>
                    <w:top w:val="none" w:sz="0" w:space="0" w:color="auto"/>
                    <w:left w:val="none" w:sz="0" w:space="0" w:color="auto"/>
                    <w:bottom w:val="none" w:sz="0" w:space="0" w:color="auto"/>
                    <w:right w:val="none" w:sz="0" w:space="0" w:color="auto"/>
                  </w:divBdr>
                </w:div>
                <w:div w:id="1876380759">
                  <w:marLeft w:val="640"/>
                  <w:marRight w:val="0"/>
                  <w:marTop w:val="0"/>
                  <w:marBottom w:val="0"/>
                  <w:divBdr>
                    <w:top w:val="none" w:sz="0" w:space="0" w:color="auto"/>
                    <w:left w:val="none" w:sz="0" w:space="0" w:color="auto"/>
                    <w:bottom w:val="none" w:sz="0" w:space="0" w:color="auto"/>
                    <w:right w:val="none" w:sz="0" w:space="0" w:color="auto"/>
                  </w:divBdr>
                </w:div>
                <w:div w:id="1071467041">
                  <w:marLeft w:val="640"/>
                  <w:marRight w:val="0"/>
                  <w:marTop w:val="0"/>
                  <w:marBottom w:val="0"/>
                  <w:divBdr>
                    <w:top w:val="none" w:sz="0" w:space="0" w:color="auto"/>
                    <w:left w:val="none" w:sz="0" w:space="0" w:color="auto"/>
                    <w:bottom w:val="none" w:sz="0" w:space="0" w:color="auto"/>
                    <w:right w:val="none" w:sz="0" w:space="0" w:color="auto"/>
                  </w:divBdr>
                </w:div>
                <w:div w:id="1481192851">
                  <w:marLeft w:val="640"/>
                  <w:marRight w:val="0"/>
                  <w:marTop w:val="0"/>
                  <w:marBottom w:val="0"/>
                  <w:divBdr>
                    <w:top w:val="none" w:sz="0" w:space="0" w:color="auto"/>
                    <w:left w:val="none" w:sz="0" w:space="0" w:color="auto"/>
                    <w:bottom w:val="none" w:sz="0" w:space="0" w:color="auto"/>
                    <w:right w:val="none" w:sz="0" w:space="0" w:color="auto"/>
                  </w:divBdr>
                </w:div>
                <w:div w:id="1749112435">
                  <w:marLeft w:val="640"/>
                  <w:marRight w:val="0"/>
                  <w:marTop w:val="0"/>
                  <w:marBottom w:val="0"/>
                  <w:divBdr>
                    <w:top w:val="none" w:sz="0" w:space="0" w:color="auto"/>
                    <w:left w:val="none" w:sz="0" w:space="0" w:color="auto"/>
                    <w:bottom w:val="none" w:sz="0" w:space="0" w:color="auto"/>
                    <w:right w:val="none" w:sz="0" w:space="0" w:color="auto"/>
                  </w:divBdr>
                </w:div>
                <w:div w:id="333387010">
                  <w:marLeft w:val="640"/>
                  <w:marRight w:val="0"/>
                  <w:marTop w:val="0"/>
                  <w:marBottom w:val="0"/>
                  <w:divBdr>
                    <w:top w:val="none" w:sz="0" w:space="0" w:color="auto"/>
                    <w:left w:val="none" w:sz="0" w:space="0" w:color="auto"/>
                    <w:bottom w:val="none" w:sz="0" w:space="0" w:color="auto"/>
                    <w:right w:val="none" w:sz="0" w:space="0" w:color="auto"/>
                  </w:divBdr>
                </w:div>
                <w:div w:id="37827650">
                  <w:marLeft w:val="640"/>
                  <w:marRight w:val="0"/>
                  <w:marTop w:val="0"/>
                  <w:marBottom w:val="0"/>
                  <w:divBdr>
                    <w:top w:val="none" w:sz="0" w:space="0" w:color="auto"/>
                    <w:left w:val="none" w:sz="0" w:space="0" w:color="auto"/>
                    <w:bottom w:val="none" w:sz="0" w:space="0" w:color="auto"/>
                    <w:right w:val="none" w:sz="0" w:space="0" w:color="auto"/>
                  </w:divBdr>
                </w:div>
                <w:div w:id="1050836211">
                  <w:marLeft w:val="640"/>
                  <w:marRight w:val="0"/>
                  <w:marTop w:val="0"/>
                  <w:marBottom w:val="0"/>
                  <w:divBdr>
                    <w:top w:val="none" w:sz="0" w:space="0" w:color="auto"/>
                    <w:left w:val="none" w:sz="0" w:space="0" w:color="auto"/>
                    <w:bottom w:val="none" w:sz="0" w:space="0" w:color="auto"/>
                    <w:right w:val="none" w:sz="0" w:space="0" w:color="auto"/>
                  </w:divBdr>
                </w:div>
                <w:div w:id="157383440">
                  <w:marLeft w:val="640"/>
                  <w:marRight w:val="0"/>
                  <w:marTop w:val="0"/>
                  <w:marBottom w:val="0"/>
                  <w:divBdr>
                    <w:top w:val="none" w:sz="0" w:space="0" w:color="auto"/>
                    <w:left w:val="none" w:sz="0" w:space="0" w:color="auto"/>
                    <w:bottom w:val="none" w:sz="0" w:space="0" w:color="auto"/>
                    <w:right w:val="none" w:sz="0" w:space="0" w:color="auto"/>
                  </w:divBdr>
                </w:div>
                <w:div w:id="1946113064">
                  <w:marLeft w:val="640"/>
                  <w:marRight w:val="0"/>
                  <w:marTop w:val="0"/>
                  <w:marBottom w:val="0"/>
                  <w:divBdr>
                    <w:top w:val="none" w:sz="0" w:space="0" w:color="auto"/>
                    <w:left w:val="none" w:sz="0" w:space="0" w:color="auto"/>
                    <w:bottom w:val="none" w:sz="0" w:space="0" w:color="auto"/>
                    <w:right w:val="none" w:sz="0" w:space="0" w:color="auto"/>
                  </w:divBdr>
                </w:div>
                <w:div w:id="1539856373">
                  <w:marLeft w:val="640"/>
                  <w:marRight w:val="0"/>
                  <w:marTop w:val="0"/>
                  <w:marBottom w:val="0"/>
                  <w:divBdr>
                    <w:top w:val="none" w:sz="0" w:space="0" w:color="auto"/>
                    <w:left w:val="none" w:sz="0" w:space="0" w:color="auto"/>
                    <w:bottom w:val="none" w:sz="0" w:space="0" w:color="auto"/>
                    <w:right w:val="none" w:sz="0" w:space="0" w:color="auto"/>
                  </w:divBdr>
                </w:div>
                <w:div w:id="966158642">
                  <w:marLeft w:val="640"/>
                  <w:marRight w:val="0"/>
                  <w:marTop w:val="0"/>
                  <w:marBottom w:val="0"/>
                  <w:divBdr>
                    <w:top w:val="none" w:sz="0" w:space="0" w:color="auto"/>
                    <w:left w:val="none" w:sz="0" w:space="0" w:color="auto"/>
                    <w:bottom w:val="none" w:sz="0" w:space="0" w:color="auto"/>
                    <w:right w:val="none" w:sz="0" w:space="0" w:color="auto"/>
                  </w:divBdr>
                </w:div>
                <w:div w:id="1856454889">
                  <w:marLeft w:val="640"/>
                  <w:marRight w:val="0"/>
                  <w:marTop w:val="0"/>
                  <w:marBottom w:val="0"/>
                  <w:divBdr>
                    <w:top w:val="none" w:sz="0" w:space="0" w:color="auto"/>
                    <w:left w:val="none" w:sz="0" w:space="0" w:color="auto"/>
                    <w:bottom w:val="none" w:sz="0" w:space="0" w:color="auto"/>
                    <w:right w:val="none" w:sz="0" w:space="0" w:color="auto"/>
                  </w:divBdr>
                </w:div>
                <w:div w:id="1316685773">
                  <w:marLeft w:val="640"/>
                  <w:marRight w:val="0"/>
                  <w:marTop w:val="0"/>
                  <w:marBottom w:val="0"/>
                  <w:divBdr>
                    <w:top w:val="none" w:sz="0" w:space="0" w:color="auto"/>
                    <w:left w:val="none" w:sz="0" w:space="0" w:color="auto"/>
                    <w:bottom w:val="none" w:sz="0" w:space="0" w:color="auto"/>
                    <w:right w:val="none" w:sz="0" w:space="0" w:color="auto"/>
                  </w:divBdr>
                </w:div>
                <w:div w:id="96557819">
                  <w:marLeft w:val="640"/>
                  <w:marRight w:val="0"/>
                  <w:marTop w:val="0"/>
                  <w:marBottom w:val="0"/>
                  <w:divBdr>
                    <w:top w:val="none" w:sz="0" w:space="0" w:color="auto"/>
                    <w:left w:val="none" w:sz="0" w:space="0" w:color="auto"/>
                    <w:bottom w:val="none" w:sz="0" w:space="0" w:color="auto"/>
                    <w:right w:val="none" w:sz="0" w:space="0" w:color="auto"/>
                  </w:divBdr>
                </w:div>
                <w:div w:id="646202252">
                  <w:marLeft w:val="640"/>
                  <w:marRight w:val="0"/>
                  <w:marTop w:val="0"/>
                  <w:marBottom w:val="0"/>
                  <w:divBdr>
                    <w:top w:val="none" w:sz="0" w:space="0" w:color="auto"/>
                    <w:left w:val="none" w:sz="0" w:space="0" w:color="auto"/>
                    <w:bottom w:val="none" w:sz="0" w:space="0" w:color="auto"/>
                    <w:right w:val="none" w:sz="0" w:space="0" w:color="auto"/>
                  </w:divBdr>
                </w:div>
                <w:div w:id="1979148021">
                  <w:marLeft w:val="640"/>
                  <w:marRight w:val="0"/>
                  <w:marTop w:val="0"/>
                  <w:marBottom w:val="0"/>
                  <w:divBdr>
                    <w:top w:val="none" w:sz="0" w:space="0" w:color="auto"/>
                    <w:left w:val="none" w:sz="0" w:space="0" w:color="auto"/>
                    <w:bottom w:val="none" w:sz="0" w:space="0" w:color="auto"/>
                    <w:right w:val="none" w:sz="0" w:space="0" w:color="auto"/>
                  </w:divBdr>
                </w:div>
                <w:div w:id="414013265">
                  <w:marLeft w:val="640"/>
                  <w:marRight w:val="0"/>
                  <w:marTop w:val="0"/>
                  <w:marBottom w:val="0"/>
                  <w:divBdr>
                    <w:top w:val="none" w:sz="0" w:space="0" w:color="auto"/>
                    <w:left w:val="none" w:sz="0" w:space="0" w:color="auto"/>
                    <w:bottom w:val="none" w:sz="0" w:space="0" w:color="auto"/>
                    <w:right w:val="none" w:sz="0" w:space="0" w:color="auto"/>
                  </w:divBdr>
                </w:div>
                <w:div w:id="1511487696">
                  <w:marLeft w:val="640"/>
                  <w:marRight w:val="0"/>
                  <w:marTop w:val="0"/>
                  <w:marBottom w:val="0"/>
                  <w:divBdr>
                    <w:top w:val="none" w:sz="0" w:space="0" w:color="auto"/>
                    <w:left w:val="none" w:sz="0" w:space="0" w:color="auto"/>
                    <w:bottom w:val="none" w:sz="0" w:space="0" w:color="auto"/>
                    <w:right w:val="none" w:sz="0" w:space="0" w:color="auto"/>
                  </w:divBdr>
                </w:div>
                <w:div w:id="1995913998">
                  <w:marLeft w:val="640"/>
                  <w:marRight w:val="0"/>
                  <w:marTop w:val="0"/>
                  <w:marBottom w:val="0"/>
                  <w:divBdr>
                    <w:top w:val="none" w:sz="0" w:space="0" w:color="auto"/>
                    <w:left w:val="none" w:sz="0" w:space="0" w:color="auto"/>
                    <w:bottom w:val="none" w:sz="0" w:space="0" w:color="auto"/>
                    <w:right w:val="none" w:sz="0" w:space="0" w:color="auto"/>
                  </w:divBdr>
                </w:div>
                <w:div w:id="1778255375">
                  <w:marLeft w:val="640"/>
                  <w:marRight w:val="0"/>
                  <w:marTop w:val="0"/>
                  <w:marBottom w:val="0"/>
                  <w:divBdr>
                    <w:top w:val="none" w:sz="0" w:space="0" w:color="auto"/>
                    <w:left w:val="none" w:sz="0" w:space="0" w:color="auto"/>
                    <w:bottom w:val="none" w:sz="0" w:space="0" w:color="auto"/>
                    <w:right w:val="none" w:sz="0" w:space="0" w:color="auto"/>
                  </w:divBdr>
                </w:div>
                <w:div w:id="150217897">
                  <w:marLeft w:val="640"/>
                  <w:marRight w:val="0"/>
                  <w:marTop w:val="0"/>
                  <w:marBottom w:val="0"/>
                  <w:divBdr>
                    <w:top w:val="none" w:sz="0" w:space="0" w:color="auto"/>
                    <w:left w:val="none" w:sz="0" w:space="0" w:color="auto"/>
                    <w:bottom w:val="none" w:sz="0" w:space="0" w:color="auto"/>
                    <w:right w:val="none" w:sz="0" w:space="0" w:color="auto"/>
                  </w:divBdr>
                </w:div>
                <w:div w:id="946690726">
                  <w:marLeft w:val="640"/>
                  <w:marRight w:val="0"/>
                  <w:marTop w:val="0"/>
                  <w:marBottom w:val="0"/>
                  <w:divBdr>
                    <w:top w:val="none" w:sz="0" w:space="0" w:color="auto"/>
                    <w:left w:val="none" w:sz="0" w:space="0" w:color="auto"/>
                    <w:bottom w:val="none" w:sz="0" w:space="0" w:color="auto"/>
                    <w:right w:val="none" w:sz="0" w:space="0" w:color="auto"/>
                  </w:divBdr>
                </w:div>
                <w:div w:id="899559776">
                  <w:marLeft w:val="640"/>
                  <w:marRight w:val="0"/>
                  <w:marTop w:val="0"/>
                  <w:marBottom w:val="0"/>
                  <w:divBdr>
                    <w:top w:val="none" w:sz="0" w:space="0" w:color="auto"/>
                    <w:left w:val="none" w:sz="0" w:space="0" w:color="auto"/>
                    <w:bottom w:val="none" w:sz="0" w:space="0" w:color="auto"/>
                    <w:right w:val="none" w:sz="0" w:space="0" w:color="auto"/>
                  </w:divBdr>
                </w:div>
                <w:div w:id="2097288437">
                  <w:marLeft w:val="640"/>
                  <w:marRight w:val="0"/>
                  <w:marTop w:val="0"/>
                  <w:marBottom w:val="0"/>
                  <w:divBdr>
                    <w:top w:val="none" w:sz="0" w:space="0" w:color="auto"/>
                    <w:left w:val="none" w:sz="0" w:space="0" w:color="auto"/>
                    <w:bottom w:val="none" w:sz="0" w:space="0" w:color="auto"/>
                    <w:right w:val="none" w:sz="0" w:space="0" w:color="auto"/>
                  </w:divBdr>
                </w:div>
                <w:div w:id="368074430">
                  <w:marLeft w:val="640"/>
                  <w:marRight w:val="0"/>
                  <w:marTop w:val="0"/>
                  <w:marBottom w:val="0"/>
                  <w:divBdr>
                    <w:top w:val="none" w:sz="0" w:space="0" w:color="auto"/>
                    <w:left w:val="none" w:sz="0" w:space="0" w:color="auto"/>
                    <w:bottom w:val="none" w:sz="0" w:space="0" w:color="auto"/>
                    <w:right w:val="none" w:sz="0" w:space="0" w:color="auto"/>
                  </w:divBdr>
                </w:div>
                <w:div w:id="1011031025">
                  <w:marLeft w:val="640"/>
                  <w:marRight w:val="0"/>
                  <w:marTop w:val="0"/>
                  <w:marBottom w:val="0"/>
                  <w:divBdr>
                    <w:top w:val="none" w:sz="0" w:space="0" w:color="auto"/>
                    <w:left w:val="none" w:sz="0" w:space="0" w:color="auto"/>
                    <w:bottom w:val="none" w:sz="0" w:space="0" w:color="auto"/>
                    <w:right w:val="none" w:sz="0" w:space="0" w:color="auto"/>
                  </w:divBdr>
                </w:div>
                <w:div w:id="119807578">
                  <w:marLeft w:val="640"/>
                  <w:marRight w:val="0"/>
                  <w:marTop w:val="0"/>
                  <w:marBottom w:val="0"/>
                  <w:divBdr>
                    <w:top w:val="none" w:sz="0" w:space="0" w:color="auto"/>
                    <w:left w:val="none" w:sz="0" w:space="0" w:color="auto"/>
                    <w:bottom w:val="none" w:sz="0" w:space="0" w:color="auto"/>
                    <w:right w:val="none" w:sz="0" w:space="0" w:color="auto"/>
                  </w:divBdr>
                </w:div>
                <w:div w:id="1200700966">
                  <w:marLeft w:val="640"/>
                  <w:marRight w:val="0"/>
                  <w:marTop w:val="0"/>
                  <w:marBottom w:val="0"/>
                  <w:divBdr>
                    <w:top w:val="none" w:sz="0" w:space="0" w:color="auto"/>
                    <w:left w:val="none" w:sz="0" w:space="0" w:color="auto"/>
                    <w:bottom w:val="none" w:sz="0" w:space="0" w:color="auto"/>
                    <w:right w:val="none" w:sz="0" w:space="0" w:color="auto"/>
                  </w:divBdr>
                </w:div>
                <w:div w:id="908425587">
                  <w:marLeft w:val="640"/>
                  <w:marRight w:val="0"/>
                  <w:marTop w:val="0"/>
                  <w:marBottom w:val="0"/>
                  <w:divBdr>
                    <w:top w:val="none" w:sz="0" w:space="0" w:color="auto"/>
                    <w:left w:val="none" w:sz="0" w:space="0" w:color="auto"/>
                    <w:bottom w:val="none" w:sz="0" w:space="0" w:color="auto"/>
                    <w:right w:val="none" w:sz="0" w:space="0" w:color="auto"/>
                  </w:divBdr>
                </w:div>
                <w:div w:id="1069841938">
                  <w:marLeft w:val="640"/>
                  <w:marRight w:val="0"/>
                  <w:marTop w:val="0"/>
                  <w:marBottom w:val="0"/>
                  <w:divBdr>
                    <w:top w:val="none" w:sz="0" w:space="0" w:color="auto"/>
                    <w:left w:val="none" w:sz="0" w:space="0" w:color="auto"/>
                    <w:bottom w:val="none" w:sz="0" w:space="0" w:color="auto"/>
                    <w:right w:val="none" w:sz="0" w:space="0" w:color="auto"/>
                  </w:divBdr>
                </w:div>
                <w:div w:id="532378573">
                  <w:marLeft w:val="640"/>
                  <w:marRight w:val="0"/>
                  <w:marTop w:val="0"/>
                  <w:marBottom w:val="0"/>
                  <w:divBdr>
                    <w:top w:val="none" w:sz="0" w:space="0" w:color="auto"/>
                    <w:left w:val="none" w:sz="0" w:space="0" w:color="auto"/>
                    <w:bottom w:val="none" w:sz="0" w:space="0" w:color="auto"/>
                    <w:right w:val="none" w:sz="0" w:space="0" w:color="auto"/>
                  </w:divBdr>
                </w:div>
                <w:div w:id="1554580688">
                  <w:marLeft w:val="640"/>
                  <w:marRight w:val="0"/>
                  <w:marTop w:val="0"/>
                  <w:marBottom w:val="0"/>
                  <w:divBdr>
                    <w:top w:val="none" w:sz="0" w:space="0" w:color="auto"/>
                    <w:left w:val="none" w:sz="0" w:space="0" w:color="auto"/>
                    <w:bottom w:val="none" w:sz="0" w:space="0" w:color="auto"/>
                    <w:right w:val="none" w:sz="0" w:space="0" w:color="auto"/>
                  </w:divBdr>
                </w:div>
                <w:div w:id="1864200388">
                  <w:marLeft w:val="640"/>
                  <w:marRight w:val="0"/>
                  <w:marTop w:val="0"/>
                  <w:marBottom w:val="0"/>
                  <w:divBdr>
                    <w:top w:val="none" w:sz="0" w:space="0" w:color="auto"/>
                    <w:left w:val="none" w:sz="0" w:space="0" w:color="auto"/>
                    <w:bottom w:val="none" w:sz="0" w:space="0" w:color="auto"/>
                    <w:right w:val="none" w:sz="0" w:space="0" w:color="auto"/>
                  </w:divBdr>
                </w:div>
                <w:div w:id="1835607605">
                  <w:marLeft w:val="640"/>
                  <w:marRight w:val="0"/>
                  <w:marTop w:val="0"/>
                  <w:marBottom w:val="0"/>
                  <w:divBdr>
                    <w:top w:val="none" w:sz="0" w:space="0" w:color="auto"/>
                    <w:left w:val="none" w:sz="0" w:space="0" w:color="auto"/>
                    <w:bottom w:val="none" w:sz="0" w:space="0" w:color="auto"/>
                    <w:right w:val="none" w:sz="0" w:space="0" w:color="auto"/>
                  </w:divBdr>
                </w:div>
                <w:div w:id="774600304">
                  <w:marLeft w:val="640"/>
                  <w:marRight w:val="0"/>
                  <w:marTop w:val="0"/>
                  <w:marBottom w:val="0"/>
                  <w:divBdr>
                    <w:top w:val="none" w:sz="0" w:space="0" w:color="auto"/>
                    <w:left w:val="none" w:sz="0" w:space="0" w:color="auto"/>
                    <w:bottom w:val="none" w:sz="0" w:space="0" w:color="auto"/>
                    <w:right w:val="none" w:sz="0" w:space="0" w:color="auto"/>
                  </w:divBdr>
                </w:div>
              </w:divsChild>
            </w:div>
            <w:div w:id="1229343745">
              <w:marLeft w:val="0"/>
              <w:marRight w:val="0"/>
              <w:marTop w:val="0"/>
              <w:marBottom w:val="0"/>
              <w:divBdr>
                <w:top w:val="none" w:sz="0" w:space="0" w:color="auto"/>
                <w:left w:val="none" w:sz="0" w:space="0" w:color="auto"/>
                <w:bottom w:val="none" w:sz="0" w:space="0" w:color="auto"/>
                <w:right w:val="none" w:sz="0" w:space="0" w:color="auto"/>
              </w:divBdr>
              <w:divsChild>
                <w:div w:id="294026378">
                  <w:marLeft w:val="640"/>
                  <w:marRight w:val="0"/>
                  <w:marTop w:val="0"/>
                  <w:marBottom w:val="0"/>
                  <w:divBdr>
                    <w:top w:val="none" w:sz="0" w:space="0" w:color="auto"/>
                    <w:left w:val="none" w:sz="0" w:space="0" w:color="auto"/>
                    <w:bottom w:val="none" w:sz="0" w:space="0" w:color="auto"/>
                    <w:right w:val="none" w:sz="0" w:space="0" w:color="auto"/>
                  </w:divBdr>
                </w:div>
                <w:div w:id="1172797097">
                  <w:marLeft w:val="640"/>
                  <w:marRight w:val="0"/>
                  <w:marTop w:val="0"/>
                  <w:marBottom w:val="0"/>
                  <w:divBdr>
                    <w:top w:val="none" w:sz="0" w:space="0" w:color="auto"/>
                    <w:left w:val="none" w:sz="0" w:space="0" w:color="auto"/>
                    <w:bottom w:val="none" w:sz="0" w:space="0" w:color="auto"/>
                    <w:right w:val="none" w:sz="0" w:space="0" w:color="auto"/>
                  </w:divBdr>
                </w:div>
                <w:div w:id="582882323">
                  <w:marLeft w:val="640"/>
                  <w:marRight w:val="0"/>
                  <w:marTop w:val="0"/>
                  <w:marBottom w:val="0"/>
                  <w:divBdr>
                    <w:top w:val="none" w:sz="0" w:space="0" w:color="auto"/>
                    <w:left w:val="none" w:sz="0" w:space="0" w:color="auto"/>
                    <w:bottom w:val="none" w:sz="0" w:space="0" w:color="auto"/>
                    <w:right w:val="none" w:sz="0" w:space="0" w:color="auto"/>
                  </w:divBdr>
                </w:div>
                <w:div w:id="760374456">
                  <w:marLeft w:val="640"/>
                  <w:marRight w:val="0"/>
                  <w:marTop w:val="0"/>
                  <w:marBottom w:val="0"/>
                  <w:divBdr>
                    <w:top w:val="none" w:sz="0" w:space="0" w:color="auto"/>
                    <w:left w:val="none" w:sz="0" w:space="0" w:color="auto"/>
                    <w:bottom w:val="none" w:sz="0" w:space="0" w:color="auto"/>
                    <w:right w:val="none" w:sz="0" w:space="0" w:color="auto"/>
                  </w:divBdr>
                </w:div>
                <w:div w:id="1049181989">
                  <w:marLeft w:val="640"/>
                  <w:marRight w:val="0"/>
                  <w:marTop w:val="0"/>
                  <w:marBottom w:val="0"/>
                  <w:divBdr>
                    <w:top w:val="none" w:sz="0" w:space="0" w:color="auto"/>
                    <w:left w:val="none" w:sz="0" w:space="0" w:color="auto"/>
                    <w:bottom w:val="none" w:sz="0" w:space="0" w:color="auto"/>
                    <w:right w:val="none" w:sz="0" w:space="0" w:color="auto"/>
                  </w:divBdr>
                </w:div>
                <w:div w:id="925503919">
                  <w:marLeft w:val="640"/>
                  <w:marRight w:val="0"/>
                  <w:marTop w:val="0"/>
                  <w:marBottom w:val="0"/>
                  <w:divBdr>
                    <w:top w:val="none" w:sz="0" w:space="0" w:color="auto"/>
                    <w:left w:val="none" w:sz="0" w:space="0" w:color="auto"/>
                    <w:bottom w:val="none" w:sz="0" w:space="0" w:color="auto"/>
                    <w:right w:val="none" w:sz="0" w:space="0" w:color="auto"/>
                  </w:divBdr>
                </w:div>
                <w:div w:id="1350134717">
                  <w:marLeft w:val="640"/>
                  <w:marRight w:val="0"/>
                  <w:marTop w:val="0"/>
                  <w:marBottom w:val="0"/>
                  <w:divBdr>
                    <w:top w:val="none" w:sz="0" w:space="0" w:color="auto"/>
                    <w:left w:val="none" w:sz="0" w:space="0" w:color="auto"/>
                    <w:bottom w:val="none" w:sz="0" w:space="0" w:color="auto"/>
                    <w:right w:val="none" w:sz="0" w:space="0" w:color="auto"/>
                  </w:divBdr>
                </w:div>
                <w:div w:id="717779275">
                  <w:marLeft w:val="640"/>
                  <w:marRight w:val="0"/>
                  <w:marTop w:val="0"/>
                  <w:marBottom w:val="0"/>
                  <w:divBdr>
                    <w:top w:val="none" w:sz="0" w:space="0" w:color="auto"/>
                    <w:left w:val="none" w:sz="0" w:space="0" w:color="auto"/>
                    <w:bottom w:val="none" w:sz="0" w:space="0" w:color="auto"/>
                    <w:right w:val="none" w:sz="0" w:space="0" w:color="auto"/>
                  </w:divBdr>
                </w:div>
                <w:div w:id="1222712566">
                  <w:marLeft w:val="640"/>
                  <w:marRight w:val="0"/>
                  <w:marTop w:val="0"/>
                  <w:marBottom w:val="0"/>
                  <w:divBdr>
                    <w:top w:val="none" w:sz="0" w:space="0" w:color="auto"/>
                    <w:left w:val="none" w:sz="0" w:space="0" w:color="auto"/>
                    <w:bottom w:val="none" w:sz="0" w:space="0" w:color="auto"/>
                    <w:right w:val="none" w:sz="0" w:space="0" w:color="auto"/>
                  </w:divBdr>
                </w:div>
                <w:div w:id="262685375">
                  <w:marLeft w:val="640"/>
                  <w:marRight w:val="0"/>
                  <w:marTop w:val="0"/>
                  <w:marBottom w:val="0"/>
                  <w:divBdr>
                    <w:top w:val="none" w:sz="0" w:space="0" w:color="auto"/>
                    <w:left w:val="none" w:sz="0" w:space="0" w:color="auto"/>
                    <w:bottom w:val="none" w:sz="0" w:space="0" w:color="auto"/>
                    <w:right w:val="none" w:sz="0" w:space="0" w:color="auto"/>
                  </w:divBdr>
                </w:div>
                <w:div w:id="1700356897">
                  <w:marLeft w:val="640"/>
                  <w:marRight w:val="0"/>
                  <w:marTop w:val="0"/>
                  <w:marBottom w:val="0"/>
                  <w:divBdr>
                    <w:top w:val="none" w:sz="0" w:space="0" w:color="auto"/>
                    <w:left w:val="none" w:sz="0" w:space="0" w:color="auto"/>
                    <w:bottom w:val="none" w:sz="0" w:space="0" w:color="auto"/>
                    <w:right w:val="none" w:sz="0" w:space="0" w:color="auto"/>
                  </w:divBdr>
                </w:div>
                <w:div w:id="351148366">
                  <w:marLeft w:val="640"/>
                  <w:marRight w:val="0"/>
                  <w:marTop w:val="0"/>
                  <w:marBottom w:val="0"/>
                  <w:divBdr>
                    <w:top w:val="none" w:sz="0" w:space="0" w:color="auto"/>
                    <w:left w:val="none" w:sz="0" w:space="0" w:color="auto"/>
                    <w:bottom w:val="none" w:sz="0" w:space="0" w:color="auto"/>
                    <w:right w:val="none" w:sz="0" w:space="0" w:color="auto"/>
                  </w:divBdr>
                </w:div>
                <w:div w:id="537936211">
                  <w:marLeft w:val="640"/>
                  <w:marRight w:val="0"/>
                  <w:marTop w:val="0"/>
                  <w:marBottom w:val="0"/>
                  <w:divBdr>
                    <w:top w:val="none" w:sz="0" w:space="0" w:color="auto"/>
                    <w:left w:val="none" w:sz="0" w:space="0" w:color="auto"/>
                    <w:bottom w:val="none" w:sz="0" w:space="0" w:color="auto"/>
                    <w:right w:val="none" w:sz="0" w:space="0" w:color="auto"/>
                  </w:divBdr>
                </w:div>
                <w:div w:id="1718771419">
                  <w:marLeft w:val="640"/>
                  <w:marRight w:val="0"/>
                  <w:marTop w:val="0"/>
                  <w:marBottom w:val="0"/>
                  <w:divBdr>
                    <w:top w:val="none" w:sz="0" w:space="0" w:color="auto"/>
                    <w:left w:val="none" w:sz="0" w:space="0" w:color="auto"/>
                    <w:bottom w:val="none" w:sz="0" w:space="0" w:color="auto"/>
                    <w:right w:val="none" w:sz="0" w:space="0" w:color="auto"/>
                  </w:divBdr>
                </w:div>
                <w:div w:id="229003223">
                  <w:marLeft w:val="640"/>
                  <w:marRight w:val="0"/>
                  <w:marTop w:val="0"/>
                  <w:marBottom w:val="0"/>
                  <w:divBdr>
                    <w:top w:val="none" w:sz="0" w:space="0" w:color="auto"/>
                    <w:left w:val="none" w:sz="0" w:space="0" w:color="auto"/>
                    <w:bottom w:val="none" w:sz="0" w:space="0" w:color="auto"/>
                    <w:right w:val="none" w:sz="0" w:space="0" w:color="auto"/>
                  </w:divBdr>
                </w:div>
                <w:div w:id="843931529">
                  <w:marLeft w:val="640"/>
                  <w:marRight w:val="0"/>
                  <w:marTop w:val="0"/>
                  <w:marBottom w:val="0"/>
                  <w:divBdr>
                    <w:top w:val="none" w:sz="0" w:space="0" w:color="auto"/>
                    <w:left w:val="none" w:sz="0" w:space="0" w:color="auto"/>
                    <w:bottom w:val="none" w:sz="0" w:space="0" w:color="auto"/>
                    <w:right w:val="none" w:sz="0" w:space="0" w:color="auto"/>
                  </w:divBdr>
                </w:div>
                <w:div w:id="1247687813">
                  <w:marLeft w:val="640"/>
                  <w:marRight w:val="0"/>
                  <w:marTop w:val="0"/>
                  <w:marBottom w:val="0"/>
                  <w:divBdr>
                    <w:top w:val="none" w:sz="0" w:space="0" w:color="auto"/>
                    <w:left w:val="none" w:sz="0" w:space="0" w:color="auto"/>
                    <w:bottom w:val="none" w:sz="0" w:space="0" w:color="auto"/>
                    <w:right w:val="none" w:sz="0" w:space="0" w:color="auto"/>
                  </w:divBdr>
                </w:div>
                <w:div w:id="2031644575">
                  <w:marLeft w:val="640"/>
                  <w:marRight w:val="0"/>
                  <w:marTop w:val="0"/>
                  <w:marBottom w:val="0"/>
                  <w:divBdr>
                    <w:top w:val="none" w:sz="0" w:space="0" w:color="auto"/>
                    <w:left w:val="none" w:sz="0" w:space="0" w:color="auto"/>
                    <w:bottom w:val="none" w:sz="0" w:space="0" w:color="auto"/>
                    <w:right w:val="none" w:sz="0" w:space="0" w:color="auto"/>
                  </w:divBdr>
                </w:div>
                <w:div w:id="1286035336">
                  <w:marLeft w:val="640"/>
                  <w:marRight w:val="0"/>
                  <w:marTop w:val="0"/>
                  <w:marBottom w:val="0"/>
                  <w:divBdr>
                    <w:top w:val="none" w:sz="0" w:space="0" w:color="auto"/>
                    <w:left w:val="none" w:sz="0" w:space="0" w:color="auto"/>
                    <w:bottom w:val="none" w:sz="0" w:space="0" w:color="auto"/>
                    <w:right w:val="none" w:sz="0" w:space="0" w:color="auto"/>
                  </w:divBdr>
                </w:div>
                <w:div w:id="999188413">
                  <w:marLeft w:val="640"/>
                  <w:marRight w:val="0"/>
                  <w:marTop w:val="0"/>
                  <w:marBottom w:val="0"/>
                  <w:divBdr>
                    <w:top w:val="none" w:sz="0" w:space="0" w:color="auto"/>
                    <w:left w:val="none" w:sz="0" w:space="0" w:color="auto"/>
                    <w:bottom w:val="none" w:sz="0" w:space="0" w:color="auto"/>
                    <w:right w:val="none" w:sz="0" w:space="0" w:color="auto"/>
                  </w:divBdr>
                </w:div>
                <w:div w:id="1246567860">
                  <w:marLeft w:val="640"/>
                  <w:marRight w:val="0"/>
                  <w:marTop w:val="0"/>
                  <w:marBottom w:val="0"/>
                  <w:divBdr>
                    <w:top w:val="none" w:sz="0" w:space="0" w:color="auto"/>
                    <w:left w:val="none" w:sz="0" w:space="0" w:color="auto"/>
                    <w:bottom w:val="none" w:sz="0" w:space="0" w:color="auto"/>
                    <w:right w:val="none" w:sz="0" w:space="0" w:color="auto"/>
                  </w:divBdr>
                </w:div>
                <w:div w:id="1889342202">
                  <w:marLeft w:val="640"/>
                  <w:marRight w:val="0"/>
                  <w:marTop w:val="0"/>
                  <w:marBottom w:val="0"/>
                  <w:divBdr>
                    <w:top w:val="none" w:sz="0" w:space="0" w:color="auto"/>
                    <w:left w:val="none" w:sz="0" w:space="0" w:color="auto"/>
                    <w:bottom w:val="none" w:sz="0" w:space="0" w:color="auto"/>
                    <w:right w:val="none" w:sz="0" w:space="0" w:color="auto"/>
                  </w:divBdr>
                </w:div>
                <w:div w:id="636491930">
                  <w:marLeft w:val="640"/>
                  <w:marRight w:val="0"/>
                  <w:marTop w:val="0"/>
                  <w:marBottom w:val="0"/>
                  <w:divBdr>
                    <w:top w:val="none" w:sz="0" w:space="0" w:color="auto"/>
                    <w:left w:val="none" w:sz="0" w:space="0" w:color="auto"/>
                    <w:bottom w:val="none" w:sz="0" w:space="0" w:color="auto"/>
                    <w:right w:val="none" w:sz="0" w:space="0" w:color="auto"/>
                  </w:divBdr>
                </w:div>
                <w:div w:id="906375629">
                  <w:marLeft w:val="640"/>
                  <w:marRight w:val="0"/>
                  <w:marTop w:val="0"/>
                  <w:marBottom w:val="0"/>
                  <w:divBdr>
                    <w:top w:val="none" w:sz="0" w:space="0" w:color="auto"/>
                    <w:left w:val="none" w:sz="0" w:space="0" w:color="auto"/>
                    <w:bottom w:val="none" w:sz="0" w:space="0" w:color="auto"/>
                    <w:right w:val="none" w:sz="0" w:space="0" w:color="auto"/>
                  </w:divBdr>
                </w:div>
                <w:div w:id="1683776797">
                  <w:marLeft w:val="640"/>
                  <w:marRight w:val="0"/>
                  <w:marTop w:val="0"/>
                  <w:marBottom w:val="0"/>
                  <w:divBdr>
                    <w:top w:val="none" w:sz="0" w:space="0" w:color="auto"/>
                    <w:left w:val="none" w:sz="0" w:space="0" w:color="auto"/>
                    <w:bottom w:val="none" w:sz="0" w:space="0" w:color="auto"/>
                    <w:right w:val="none" w:sz="0" w:space="0" w:color="auto"/>
                  </w:divBdr>
                </w:div>
                <w:div w:id="117261874">
                  <w:marLeft w:val="640"/>
                  <w:marRight w:val="0"/>
                  <w:marTop w:val="0"/>
                  <w:marBottom w:val="0"/>
                  <w:divBdr>
                    <w:top w:val="none" w:sz="0" w:space="0" w:color="auto"/>
                    <w:left w:val="none" w:sz="0" w:space="0" w:color="auto"/>
                    <w:bottom w:val="none" w:sz="0" w:space="0" w:color="auto"/>
                    <w:right w:val="none" w:sz="0" w:space="0" w:color="auto"/>
                  </w:divBdr>
                </w:div>
                <w:div w:id="84809681">
                  <w:marLeft w:val="640"/>
                  <w:marRight w:val="0"/>
                  <w:marTop w:val="0"/>
                  <w:marBottom w:val="0"/>
                  <w:divBdr>
                    <w:top w:val="none" w:sz="0" w:space="0" w:color="auto"/>
                    <w:left w:val="none" w:sz="0" w:space="0" w:color="auto"/>
                    <w:bottom w:val="none" w:sz="0" w:space="0" w:color="auto"/>
                    <w:right w:val="none" w:sz="0" w:space="0" w:color="auto"/>
                  </w:divBdr>
                </w:div>
                <w:div w:id="1283225058">
                  <w:marLeft w:val="640"/>
                  <w:marRight w:val="0"/>
                  <w:marTop w:val="0"/>
                  <w:marBottom w:val="0"/>
                  <w:divBdr>
                    <w:top w:val="none" w:sz="0" w:space="0" w:color="auto"/>
                    <w:left w:val="none" w:sz="0" w:space="0" w:color="auto"/>
                    <w:bottom w:val="none" w:sz="0" w:space="0" w:color="auto"/>
                    <w:right w:val="none" w:sz="0" w:space="0" w:color="auto"/>
                  </w:divBdr>
                </w:div>
                <w:div w:id="2027052581">
                  <w:marLeft w:val="640"/>
                  <w:marRight w:val="0"/>
                  <w:marTop w:val="0"/>
                  <w:marBottom w:val="0"/>
                  <w:divBdr>
                    <w:top w:val="none" w:sz="0" w:space="0" w:color="auto"/>
                    <w:left w:val="none" w:sz="0" w:space="0" w:color="auto"/>
                    <w:bottom w:val="none" w:sz="0" w:space="0" w:color="auto"/>
                    <w:right w:val="none" w:sz="0" w:space="0" w:color="auto"/>
                  </w:divBdr>
                </w:div>
                <w:div w:id="991560775">
                  <w:marLeft w:val="640"/>
                  <w:marRight w:val="0"/>
                  <w:marTop w:val="0"/>
                  <w:marBottom w:val="0"/>
                  <w:divBdr>
                    <w:top w:val="none" w:sz="0" w:space="0" w:color="auto"/>
                    <w:left w:val="none" w:sz="0" w:space="0" w:color="auto"/>
                    <w:bottom w:val="none" w:sz="0" w:space="0" w:color="auto"/>
                    <w:right w:val="none" w:sz="0" w:space="0" w:color="auto"/>
                  </w:divBdr>
                </w:div>
                <w:div w:id="144276874">
                  <w:marLeft w:val="640"/>
                  <w:marRight w:val="0"/>
                  <w:marTop w:val="0"/>
                  <w:marBottom w:val="0"/>
                  <w:divBdr>
                    <w:top w:val="none" w:sz="0" w:space="0" w:color="auto"/>
                    <w:left w:val="none" w:sz="0" w:space="0" w:color="auto"/>
                    <w:bottom w:val="none" w:sz="0" w:space="0" w:color="auto"/>
                    <w:right w:val="none" w:sz="0" w:space="0" w:color="auto"/>
                  </w:divBdr>
                </w:div>
                <w:div w:id="450589121">
                  <w:marLeft w:val="640"/>
                  <w:marRight w:val="0"/>
                  <w:marTop w:val="0"/>
                  <w:marBottom w:val="0"/>
                  <w:divBdr>
                    <w:top w:val="none" w:sz="0" w:space="0" w:color="auto"/>
                    <w:left w:val="none" w:sz="0" w:space="0" w:color="auto"/>
                    <w:bottom w:val="none" w:sz="0" w:space="0" w:color="auto"/>
                    <w:right w:val="none" w:sz="0" w:space="0" w:color="auto"/>
                  </w:divBdr>
                </w:div>
                <w:div w:id="632057074">
                  <w:marLeft w:val="640"/>
                  <w:marRight w:val="0"/>
                  <w:marTop w:val="0"/>
                  <w:marBottom w:val="0"/>
                  <w:divBdr>
                    <w:top w:val="none" w:sz="0" w:space="0" w:color="auto"/>
                    <w:left w:val="none" w:sz="0" w:space="0" w:color="auto"/>
                    <w:bottom w:val="none" w:sz="0" w:space="0" w:color="auto"/>
                    <w:right w:val="none" w:sz="0" w:space="0" w:color="auto"/>
                  </w:divBdr>
                </w:div>
                <w:div w:id="1320965767">
                  <w:marLeft w:val="640"/>
                  <w:marRight w:val="0"/>
                  <w:marTop w:val="0"/>
                  <w:marBottom w:val="0"/>
                  <w:divBdr>
                    <w:top w:val="none" w:sz="0" w:space="0" w:color="auto"/>
                    <w:left w:val="none" w:sz="0" w:space="0" w:color="auto"/>
                    <w:bottom w:val="none" w:sz="0" w:space="0" w:color="auto"/>
                    <w:right w:val="none" w:sz="0" w:space="0" w:color="auto"/>
                  </w:divBdr>
                </w:div>
                <w:div w:id="1932348301">
                  <w:marLeft w:val="640"/>
                  <w:marRight w:val="0"/>
                  <w:marTop w:val="0"/>
                  <w:marBottom w:val="0"/>
                  <w:divBdr>
                    <w:top w:val="none" w:sz="0" w:space="0" w:color="auto"/>
                    <w:left w:val="none" w:sz="0" w:space="0" w:color="auto"/>
                    <w:bottom w:val="none" w:sz="0" w:space="0" w:color="auto"/>
                    <w:right w:val="none" w:sz="0" w:space="0" w:color="auto"/>
                  </w:divBdr>
                </w:div>
                <w:div w:id="1057781246">
                  <w:marLeft w:val="640"/>
                  <w:marRight w:val="0"/>
                  <w:marTop w:val="0"/>
                  <w:marBottom w:val="0"/>
                  <w:divBdr>
                    <w:top w:val="none" w:sz="0" w:space="0" w:color="auto"/>
                    <w:left w:val="none" w:sz="0" w:space="0" w:color="auto"/>
                    <w:bottom w:val="none" w:sz="0" w:space="0" w:color="auto"/>
                    <w:right w:val="none" w:sz="0" w:space="0" w:color="auto"/>
                  </w:divBdr>
                </w:div>
                <w:div w:id="1299141054">
                  <w:marLeft w:val="640"/>
                  <w:marRight w:val="0"/>
                  <w:marTop w:val="0"/>
                  <w:marBottom w:val="0"/>
                  <w:divBdr>
                    <w:top w:val="none" w:sz="0" w:space="0" w:color="auto"/>
                    <w:left w:val="none" w:sz="0" w:space="0" w:color="auto"/>
                    <w:bottom w:val="none" w:sz="0" w:space="0" w:color="auto"/>
                    <w:right w:val="none" w:sz="0" w:space="0" w:color="auto"/>
                  </w:divBdr>
                </w:div>
                <w:div w:id="559484641">
                  <w:marLeft w:val="640"/>
                  <w:marRight w:val="0"/>
                  <w:marTop w:val="0"/>
                  <w:marBottom w:val="0"/>
                  <w:divBdr>
                    <w:top w:val="none" w:sz="0" w:space="0" w:color="auto"/>
                    <w:left w:val="none" w:sz="0" w:space="0" w:color="auto"/>
                    <w:bottom w:val="none" w:sz="0" w:space="0" w:color="auto"/>
                    <w:right w:val="none" w:sz="0" w:space="0" w:color="auto"/>
                  </w:divBdr>
                </w:div>
                <w:div w:id="349187932">
                  <w:marLeft w:val="640"/>
                  <w:marRight w:val="0"/>
                  <w:marTop w:val="0"/>
                  <w:marBottom w:val="0"/>
                  <w:divBdr>
                    <w:top w:val="none" w:sz="0" w:space="0" w:color="auto"/>
                    <w:left w:val="none" w:sz="0" w:space="0" w:color="auto"/>
                    <w:bottom w:val="none" w:sz="0" w:space="0" w:color="auto"/>
                    <w:right w:val="none" w:sz="0" w:space="0" w:color="auto"/>
                  </w:divBdr>
                </w:div>
                <w:div w:id="791903442">
                  <w:marLeft w:val="640"/>
                  <w:marRight w:val="0"/>
                  <w:marTop w:val="0"/>
                  <w:marBottom w:val="0"/>
                  <w:divBdr>
                    <w:top w:val="none" w:sz="0" w:space="0" w:color="auto"/>
                    <w:left w:val="none" w:sz="0" w:space="0" w:color="auto"/>
                    <w:bottom w:val="none" w:sz="0" w:space="0" w:color="auto"/>
                    <w:right w:val="none" w:sz="0" w:space="0" w:color="auto"/>
                  </w:divBdr>
                </w:div>
                <w:div w:id="2068140920">
                  <w:marLeft w:val="640"/>
                  <w:marRight w:val="0"/>
                  <w:marTop w:val="0"/>
                  <w:marBottom w:val="0"/>
                  <w:divBdr>
                    <w:top w:val="none" w:sz="0" w:space="0" w:color="auto"/>
                    <w:left w:val="none" w:sz="0" w:space="0" w:color="auto"/>
                    <w:bottom w:val="none" w:sz="0" w:space="0" w:color="auto"/>
                    <w:right w:val="none" w:sz="0" w:space="0" w:color="auto"/>
                  </w:divBdr>
                </w:div>
                <w:div w:id="70542538">
                  <w:marLeft w:val="640"/>
                  <w:marRight w:val="0"/>
                  <w:marTop w:val="0"/>
                  <w:marBottom w:val="0"/>
                  <w:divBdr>
                    <w:top w:val="none" w:sz="0" w:space="0" w:color="auto"/>
                    <w:left w:val="none" w:sz="0" w:space="0" w:color="auto"/>
                    <w:bottom w:val="none" w:sz="0" w:space="0" w:color="auto"/>
                    <w:right w:val="none" w:sz="0" w:space="0" w:color="auto"/>
                  </w:divBdr>
                </w:div>
                <w:div w:id="582615321">
                  <w:marLeft w:val="640"/>
                  <w:marRight w:val="0"/>
                  <w:marTop w:val="0"/>
                  <w:marBottom w:val="0"/>
                  <w:divBdr>
                    <w:top w:val="none" w:sz="0" w:space="0" w:color="auto"/>
                    <w:left w:val="none" w:sz="0" w:space="0" w:color="auto"/>
                    <w:bottom w:val="none" w:sz="0" w:space="0" w:color="auto"/>
                    <w:right w:val="none" w:sz="0" w:space="0" w:color="auto"/>
                  </w:divBdr>
                </w:div>
                <w:div w:id="818348606">
                  <w:marLeft w:val="640"/>
                  <w:marRight w:val="0"/>
                  <w:marTop w:val="0"/>
                  <w:marBottom w:val="0"/>
                  <w:divBdr>
                    <w:top w:val="none" w:sz="0" w:space="0" w:color="auto"/>
                    <w:left w:val="none" w:sz="0" w:space="0" w:color="auto"/>
                    <w:bottom w:val="none" w:sz="0" w:space="0" w:color="auto"/>
                    <w:right w:val="none" w:sz="0" w:space="0" w:color="auto"/>
                  </w:divBdr>
                </w:div>
                <w:div w:id="379011964">
                  <w:marLeft w:val="640"/>
                  <w:marRight w:val="0"/>
                  <w:marTop w:val="0"/>
                  <w:marBottom w:val="0"/>
                  <w:divBdr>
                    <w:top w:val="none" w:sz="0" w:space="0" w:color="auto"/>
                    <w:left w:val="none" w:sz="0" w:space="0" w:color="auto"/>
                    <w:bottom w:val="none" w:sz="0" w:space="0" w:color="auto"/>
                    <w:right w:val="none" w:sz="0" w:space="0" w:color="auto"/>
                  </w:divBdr>
                </w:div>
                <w:div w:id="1250774411">
                  <w:marLeft w:val="640"/>
                  <w:marRight w:val="0"/>
                  <w:marTop w:val="0"/>
                  <w:marBottom w:val="0"/>
                  <w:divBdr>
                    <w:top w:val="none" w:sz="0" w:space="0" w:color="auto"/>
                    <w:left w:val="none" w:sz="0" w:space="0" w:color="auto"/>
                    <w:bottom w:val="none" w:sz="0" w:space="0" w:color="auto"/>
                    <w:right w:val="none" w:sz="0" w:space="0" w:color="auto"/>
                  </w:divBdr>
                </w:div>
                <w:div w:id="1662614683">
                  <w:marLeft w:val="640"/>
                  <w:marRight w:val="0"/>
                  <w:marTop w:val="0"/>
                  <w:marBottom w:val="0"/>
                  <w:divBdr>
                    <w:top w:val="none" w:sz="0" w:space="0" w:color="auto"/>
                    <w:left w:val="none" w:sz="0" w:space="0" w:color="auto"/>
                    <w:bottom w:val="none" w:sz="0" w:space="0" w:color="auto"/>
                    <w:right w:val="none" w:sz="0" w:space="0" w:color="auto"/>
                  </w:divBdr>
                </w:div>
                <w:div w:id="584874696">
                  <w:marLeft w:val="640"/>
                  <w:marRight w:val="0"/>
                  <w:marTop w:val="0"/>
                  <w:marBottom w:val="0"/>
                  <w:divBdr>
                    <w:top w:val="none" w:sz="0" w:space="0" w:color="auto"/>
                    <w:left w:val="none" w:sz="0" w:space="0" w:color="auto"/>
                    <w:bottom w:val="none" w:sz="0" w:space="0" w:color="auto"/>
                    <w:right w:val="none" w:sz="0" w:space="0" w:color="auto"/>
                  </w:divBdr>
                </w:div>
                <w:div w:id="2046297288">
                  <w:marLeft w:val="640"/>
                  <w:marRight w:val="0"/>
                  <w:marTop w:val="0"/>
                  <w:marBottom w:val="0"/>
                  <w:divBdr>
                    <w:top w:val="none" w:sz="0" w:space="0" w:color="auto"/>
                    <w:left w:val="none" w:sz="0" w:space="0" w:color="auto"/>
                    <w:bottom w:val="none" w:sz="0" w:space="0" w:color="auto"/>
                    <w:right w:val="none" w:sz="0" w:space="0" w:color="auto"/>
                  </w:divBdr>
                </w:div>
                <w:div w:id="1929580453">
                  <w:marLeft w:val="640"/>
                  <w:marRight w:val="0"/>
                  <w:marTop w:val="0"/>
                  <w:marBottom w:val="0"/>
                  <w:divBdr>
                    <w:top w:val="none" w:sz="0" w:space="0" w:color="auto"/>
                    <w:left w:val="none" w:sz="0" w:space="0" w:color="auto"/>
                    <w:bottom w:val="none" w:sz="0" w:space="0" w:color="auto"/>
                    <w:right w:val="none" w:sz="0" w:space="0" w:color="auto"/>
                  </w:divBdr>
                </w:div>
                <w:div w:id="198323834">
                  <w:marLeft w:val="640"/>
                  <w:marRight w:val="0"/>
                  <w:marTop w:val="0"/>
                  <w:marBottom w:val="0"/>
                  <w:divBdr>
                    <w:top w:val="none" w:sz="0" w:space="0" w:color="auto"/>
                    <w:left w:val="none" w:sz="0" w:space="0" w:color="auto"/>
                    <w:bottom w:val="none" w:sz="0" w:space="0" w:color="auto"/>
                    <w:right w:val="none" w:sz="0" w:space="0" w:color="auto"/>
                  </w:divBdr>
                </w:div>
                <w:div w:id="867719497">
                  <w:marLeft w:val="640"/>
                  <w:marRight w:val="0"/>
                  <w:marTop w:val="0"/>
                  <w:marBottom w:val="0"/>
                  <w:divBdr>
                    <w:top w:val="none" w:sz="0" w:space="0" w:color="auto"/>
                    <w:left w:val="none" w:sz="0" w:space="0" w:color="auto"/>
                    <w:bottom w:val="none" w:sz="0" w:space="0" w:color="auto"/>
                    <w:right w:val="none" w:sz="0" w:space="0" w:color="auto"/>
                  </w:divBdr>
                </w:div>
                <w:div w:id="212230546">
                  <w:marLeft w:val="640"/>
                  <w:marRight w:val="0"/>
                  <w:marTop w:val="0"/>
                  <w:marBottom w:val="0"/>
                  <w:divBdr>
                    <w:top w:val="none" w:sz="0" w:space="0" w:color="auto"/>
                    <w:left w:val="none" w:sz="0" w:space="0" w:color="auto"/>
                    <w:bottom w:val="none" w:sz="0" w:space="0" w:color="auto"/>
                    <w:right w:val="none" w:sz="0" w:space="0" w:color="auto"/>
                  </w:divBdr>
                </w:div>
                <w:div w:id="1166945825">
                  <w:marLeft w:val="640"/>
                  <w:marRight w:val="0"/>
                  <w:marTop w:val="0"/>
                  <w:marBottom w:val="0"/>
                  <w:divBdr>
                    <w:top w:val="none" w:sz="0" w:space="0" w:color="auto"/>
                    <w:left w:val="none" w:sz="0" w:space="0" w:color="auto"/>
                    <w:bottom w:val="none" w:sz="0" w:space="0" w:color="auto"/>
                    <w:right w:val="none" w:sz="0" w:space="0" w:color="auto"/>
                  </w:divBdr>
                </w:div>
                <w:div w:id="558974784">
                  <w:marLeft w:val="640"/>
                  <w:marRight w:val="0"/>
                  <w:marTop w:val="0"/>
                  <w:marBottom w:val="0"/>
                  <w:divBdr>
                    <w:top w:val="none" w:sz="0" w:space="0" w:color="auto"/>
                    <w:left w:val="none" w:sz="0" w:space="0" w:color="auto"/>
                    <w:bottom w:val="none" w:sz="0" w:space="0" w:color="auto"/>
                    <w:right w:val="none" w:sz="0" w:space="0" w:color="auto"/>
                  </w:divBdr>
                </w:div>
                <w:div w:id="34234808">
                  <w:marLeft w:val="640"/>
                  <w:marRight w:val="0"/>
                  <w:marTop w:val="0"/>
                  <w:marBottom w:val="0"/>
                  <w:divBdr>
                    <w:top w:val="none" w:sz="0" w:space="0" w:color="auto"/>
                    <w:left w:val="none" w:sz="0" w:space="0" w:color="auto"/>
                    <w:bottom w:val="none" w:sz="0" w:space="0" w:color="auto"/>
                    <w:right w:val="none" w:sz="0" w:space="0" w:color="auto"/>
                  </w:divBdr>
                </w:div>
                <w:div w:id="1562130737">
                  <w:marLeft w:val="640"/>
                  <w:marRight w:val="0"/>
                  <w:marTop w:val="0"/>
                  <w:marBottom w:val="0"/>
                  <w:divBdr>
                    <w:top w:val="none" w:sz="0" w:space="0" w:color="auto"/>
                    <w:left w:val="none" w:sz="0" w:space="0" w:color="auto"/>
                    <w:bottom w:val="none" w:sz="0" w:space="0" w:color="auto"/>
                    <w:right w:val="none" w:sz="0" w:space="0" w:color="auto"/>
                  </w:divBdr>
                </w:div>
                <w:div w:id="847253099">
                  <w:marLeft w:val="640"/>
                  <w:marRight w:val="0"/>
                  <w:marTop w:val="0"/>
                  <w:marBottom w:val="0"/>
                  <w:divBdr>
                    <w:top w:val="none" w:sz="0" w:space="0" w:color="auto"/>
                    <w:left w:val="none" w:sz="0" w:space="0" w:color="auto"/>
                    <w:bottom w:val="none" w:sz="0" w:space="0" w:color="auto"/>
                    <w:right w:val="none" w:sz="0" w:space="0" w:color="auto"/>
                  </w:divBdr>
                </w:div>
                <w:div w:id="442959259">
                  <w:marLeft w:val="640"/>
                  <w:marRight w:val="0"/>
                  <w:marTop w:val="0"/>
                  <w:marBottom w:val="0"/>
                  <w:divBdr>
                    <w:top w:val="none" w:sz="0" w:space="0" w:color="auto"/>
                    <w:left w:val="none" w:sz="0" w:space="0" w:color="auto"/>
                    <w:bottom w:val="none" w:sz="0" w:space="0" w:color="auto"/>
                    <w:right w:val="none" w:sz="0" w:space="0" w:color="auto"/>
                  </w:divBdr>
                </w:div>
                <w:div w:id="431710344">
                  <w:marLeft w:val="640"/>
                  <w:marRight w:val="0"/>
                  <w:marTop w:val="0"/>
                  <w:marBottom w:val="0"/>
                  <w:divBdr>
                    <w:top w:val="none" w:sz="0" w:space="0" w:color="auto"/>
                    <w:left w:val="none" w:sz="0" w:space="0" w:color="auto"/>
                    <w:bottom w:val="none" w:sz="0" w:space="0" w:color="auto"/>
                    <w:right w:val="none" w:sz="0" w:space="0" w:color="auto"/>
                  </w:divBdr>
                </w:div>
                <w:div w:id="158008506">
                  <w:marLeft w:val="640"/>
                  <w:marRight w:val="0"/>
                  <w:marTop w:val="0"/>
                  <w:marBottom w:val="0"/>
                  <w:divBdr>
                    <w:top w:val="none" w:sz="0" w:space="0" w:color="auto"/>
                    <w:left w:val="none" w:sz="0" w:space="0" w:color="auto"/>
                    <w:bottom w:val="none" w:sz="0" w:space="0" w:color="auto"/>
                    <w:right w:val="none" w:sz="0" w:space="0" w:color="auto"/>
                  </w:divBdr>
                </w:div>
                <w:div w:id="620301205">
                  <w:marLeft w:val="640"/>
                  <w:marRight w:val="0"/>
                  <w:marTop w:val="0"/>
                  <w:marBottom w:val="0"/>
                  <w:divBdr>
                    <w:top w:val="none" w:sz="0" w:space="0" w:color="auto"/>
                    <w:left w:val="none" w:sz="0" w:space="0" w:color="auto"/>
                    <w:bottom w:val="none" w:sz="0" w:space="0" w:color="auto"/>
                    <w:right w:val="none" w:sz="0" w:space="0" w:color="auto"/>
                  </w:divBdr>
                </w:div>
                <w:div w:id="1999530885">
                  <w:marLeft w:val="640"/>
                  <w:marRight w:val="0"/>
                  <w:marTop w:val="0"/>
                  <w:marBottom w:val="0"/>
                  <w:divBdr>
                    <w:top w:val="none" w:sz="0" w:space="0" w:color="auto"/>
                    <w:left w:val="none" w:sz="0" w:space="0" w:color="auto"/>
                    <w:bottom w:val="none" w:sz="0" w:space="0" w:color="auto"/>
                    <w:right w:val="none" w:sz="0" w:space="0" w:color="auto"/>
                  </w:divBdr>
                </w:div>
                <w:div w:id="1267271078">
                  <w:marLeft w:val="640"/>
                  <w:marRight w:val="0"/>
                  <w:marTop w:val="0"/>
                  <w:marBottom w:val="0"/>
                  <w:divBdr>
                    <w:top w:val="none" w:sz="0" w:space="0" w:color="auto"/>
                    <w:left w:val="none" w:sz="0" w:space="0" w:color="auto"/>
                    <w:bottom w:val="none" w:sz="0" w:space="0" w:color="auto"/>
                    <w:right w:val="none" w:sz="0" w:space="0" w:color="auto"/>
                  </w:divBdr>
                </w:div>
                <w:div w:id="178205022">
                  <w:marLeft w:val="640"/>
                  <w:marRight w:val="0"/>
                  <w:marTop w:val="0"/>
                  <w:marBottom w:val="0"/>
                  <w:divBdr>
                    <w:top w:val="none" w:sz="0" w:space="0" w:color="auto"/>
                    <w:left w:val="none" w:sz="0" w:space="0" w:color="auto"/>
                    <w:bottom w:val="none" w:sz="0" w:space="0" w:color="auto"/>
                    <w:right w:val="none" w:sz="0" w:space="0" w:color="auto"/>
                  </w:divBdr>
                </w:div>
                <w:div w:id="25523206">
                  <w:marLeft w:val="640"/>
                  <w:marRight w:val="0"/>
                  <w:marTop w:val="0"/>
                  <w:marBottom w:val="0"/>
                  <w:divBdr>
                    <w:top w:val="none" w:sz="0" w:space="0" w:color="auto"/>
                    <w:left w:val="none" w:sz="0" w:space="0" w:color="auto"/>
                    <w:bottom w:val="none" w:sz="0" w:space="0" w:color="auto"/>
                    <w:right w:val="none" w:sz="0" w:space="0" w:color="auto"/>
                  </w:divBdr>
                </w:div>
                <w:div w:id="1284075832">
                  <w:marLeft w:val="640"/>
                  <w:marRight w:val="0"/>
                  <w:marTop w:val="0"/>
                  <w:marBottom w:val="0"/>
                  <w:divBdr>
                    <w:top w:val="none" w:sz="0" w:space="0" w:color="auto"/>
                    <w:left w:val="none" w:sz="0" w:space="0" w:color="auto"/>
                    <w:bottom w:val="none" w:sz="0" w:space="0" w:color="auto"/>
                    <w:right w:val="none" w:sz="0" w:space="0" w:color="auto"/>
                  </w:divBdr>
                </w:div>
                <w:div w:id="1882283406">
                  <w:marLeft w:val="640"/>
                  <w:marRight w:val="0"/>
                  <w:marTop w:val="0"/>
                  <w:marBottom w:val="0"/>
                  <w:divBdr>
                    <w:top w:val="none" w:sz="0" w:space="0" w:color="auto"/>
                    <w:left w:val="none" w:sz="0" w:space="0" w:color="auto"/>
                    <w:bottom w:val="none" w:sz="0" w:space="0" w:color="auto"/>
                    <w:right w:val="none" w:sz="0" w:space="0" w:color="auto"/>
                  </w:divBdr>
                </w:div>
                <w:div w:id="314265004">
                  <w:marLeft w:val="640"/>
                  <w:marRight w:val="0"/>
                  <w:marTop w:val="0"/>
                  <w:marBottom w:val="0"/>
                  <w:divBdr>
                    <w:top w:val="none" w:sz="0" w:space="0" w:color="auto"/>
                    <w:left w:val="none" w:sz="0" w:space="0" w:color="auto"/>
                    <w:bottom w:val="none" w:sz="0" w:space="0" w:color="auto"/>
                    <w:right w:val="none" w:sz="0" w:space="0" w:color="auto"/>
                  </w:divBdr>
                </w:div>
                <w:div w:id="1202744185">
                  <w:marLeft w:val="640"/>
                  <w:marRight w:val="0"/>
                  <w:marTop w:val="0"/>
                  <w:marBottom w:val="0"/>
                  <w:divBdr>
                    <w:top w:val="none" w:sz="0" w:space="0" w:color="auto"/>
                    <w:left w:val="none" w:sz="0" w:space="0" w:color="auto"/>
                    <w:bottom w:val="none" w:sz="0" w:space="0" w:color="auto"/>
                    <w:right w:val="none" w:sz="0" w:space="0" w:color="auto"/>
                  </w:divBdr>
                </w:div>
                <w:div w:id="711539996">
                  <w:marLeft w:val="640"/>
                  <w:marRight w:val="0"/>
                  <w:marTop w:val="0"/>
                  <w:marBottom w:val="0"/>
                  <w:divBdr>
                    <w:top w:val="none" w:sz="0" w:space="0" w:color="auto"/>
                    <w:left w:val="none" w:sz="0" w:space="0" w:color="auto"/>
                    <w:bottom w:val="none" w:sz="0" w:space="0" w:color="auto"/>
                    <w:right w:val="none" w:sz="0" w:space="0" w:color="auto"/>
                  </w:divBdr>
                </w:div>
                <w:div w:id="904605991">
                  <w:marLeft w:val="640"/>
                  <w:marRight w:val="0"/>
                  <w:marTop w:val="0"/>
                  <w:marBottom w:val="0"/>
                  <w:divBdr>
                    <w:top w:val="none" w:sz="0" w:space="0" w:color="auto"/>
                    <w:left w:val="none" w:sz="0" w:space="0" w:color="auto"/>
                    <w:bottom w:val="none" w:sz="0" w:space="0" w:color="auto"/>
                    <w:right w:val="none" w:sz="0" w:space="0" w:color="auto"/>
                  </w:divBdr>
                </w:div>
                <w:div w:id="773939912">
                  <w:marLeft w:val="640"/>
                  <w:marRight w:val="0"/>
                  <w:marTop w:val="0"/>
                  <w:marBottom w:val="0"/>
                  <w:divBdr>
                    <w:top w:val="none" w:sz="0" w:space="0" w:color="auto"/>
                    <w:left w:val="none" w:sz="0" w:space="0" w:color="auto"/>
                    <w:bottom w:val="none" w:sz="0" w:space="0" w:color="auto"/>
                    <w:right w:val="none" w:sz="0" w:space="0" w:color="auto"/>
                  </w:divBdr>
                </w:div>
                <w:div w:id="1793398017">
                  <w:marLeft w:val="640"/>
                  <w:marRight w:val="0"/>
                  <w:marTop w:val="0"/>
                  <w:marBottom w:val="0"/>
                  <w:divBdr>
                    <w:top w:val="none" w:sz="0" w:space="0" w:color="auto"/>
                    <w:left w:val="none" w:sz="0" w:space="0" w:color="auto"/>
                    <w:bottom w:val="none" w:sz="0" w:space="0" w:color="auto"/>
                    <w:right w:val="none" w:sz="0" w:space="0" w:color="auto"/>
                  </w:divBdr>
                </w:div>
                <w:div w:id="1156646867">
                  <w:marLeft w:val="640"/>
                  <w:marRight w:val="0"/>
                  <w:marTop w:val="0"/>
                  <w:marBottom w:val="0"/>
                  <w:divBdr>
                    <w:top w:val="none" w:sz="0" w:space="0" w:color="auto"/>
                    <w:left w:val="none" w:sz="0" w:space="0" w:color="auto"/>
                    <w:bottom w:val="none" w:sz="0" w:space="0" w:color="auto"/>
                    <w:right w:val="none" w:sz="0" w:space="0" w:color="auto"/>
                  </w:divBdr>
                </w:div>
                <w:div w:id="40521492">
                  <w:marLeft w:val="640"/>
                  <w:marRight w:val="0"/>
                  <w:marTop w:val="0"/>
                  <w:marBottom w:val="0"/>
                  <w:divBdr>
                    <w:top w:val="none" w:sz="0" w:space="0" w:color="auto"/>
                    <w:left w:val="none" w:sz="0" w:space="0" w:color="auto"/>
                    <w:bottom w:val="none" w:sz="0" w:space="0" w:color="auto"/>
                    <w:right w:val="none" w:sz="0" w:space="0" w:color="auto"/>
                  </w:divBdr>
                </w:div>
                <w:div w:id="46689816">
                  <w:marLeft w:val="640"/>
                  <w:marRight w:val="0"/>
                  <w:marTop w:val="0"/>
                  <w:marBottom w:val="0"/>
                  <w:divBdr>
                    <w:top w:val="none" w:sz="0" w:space="0" w:color="auto"/>
                    <w:left w:val="none" w:sz="0" w:space="0" w:color="auto"/>
                    <w:bottom w:val="none" w:sz="0" w:space="0" w:color="auto"/>
                    <w:right w:val="none" w:sz="0" w:space="0" w:color="auto"/>
                  </w:divBdr>
                </w:div>
                <w:div w:id="1671105964">
                  <w:marLeft w:val="640"/>
                  <w:marRight w:val="0"/>
                  <w:marTop w:val="0"/>
                  <w:marBottom w:val="0"/>
                  <w:divBdr>
                    <w:top w:val="none" w:sz="0" w:space="0" w:color="auto"/>
                    <w:left w:val="none" w:sz="0" w:space="0" w:color="auto"/>
                    <w:bottom w:val="none" w:sz="0" w:space="0" w:color="auto"/>
                    <w:right w:val="none" w:sz="0" w:space="0" w:color="auto"/>
                  </w:divBdr>
                </w:div>
                <w:div w:id="1154907631">
                  <w:marLeft w:val="640"/>
                  <w:marRight w:val="0"/>
                  <w:marTop w:val="0"/>
                  <w:marBottom w:val="0"/>
                  <w:divBdr>
                    <w:top w:val="none" w:sz="0" w:space="0" w:color="auto"/>
                    <w:left w:val="none" w:sz="0" w:space="0" w:color="auto"/>
                    <w:bottom w:val="none" w:sz="0" w:space="0" w:color="auto"/>
                    <w:right w:val="none" w:sz="0" w:space="0" w:color="auto"/>
                  </w:divBdr>
                </w:div>
                <w:div w:id="783229250">
                  <w:marLeft w:val="640"/>
                  <w:marRight w:val="0"/>
                  <w:marTop w:val="0"/>
                  <w:marBottom w:val="0"/>
                  <w:divBdr>
                    <w:top w:val="none" w:sz="0" w:space="0" w:color="auto"/>
                    <w:left w:val="none" w:sz="0" w:space="0" w:color="auto"/>
                    <w:bottom w:val="none" w:sz="0" w:space="0" w:color="auto"/>
                    <w:right w:val="none" w:sz="0" w:space="0" w:color="auto"/>
                  </w:divBdr>
                </w:div>
              </w:divsChild>
            </w:div>
            <w:div w:id="1047216376">
              <w:marLeft w:val="0"/>
              <w:marRight w:val="0"/>
              <w:marTop w:val="0"/>
              <w:marBottom w:val="0"/>
              <w:divBdr>
                <w:top w:val="none" w:sz="0" w:space="0" w:color="auto"/>
                <w:left w:val="none" w:sz="0" w:space="0" w:color="auto"/>
                <w:bottom w:val="none" w:sz="0" w:space="0" w:color="auto"/>
                <w:right w:val="none" w:sz="0" w:space="0" w:color="auto"/>
              </w:divBdr>
              <w:divsChild>
                <w:div w:id="647561388">
                  <w:marLeft w:val="640"/>
                  <w:marRight w:val="0"/>
                  <w:marTop w:val="0"/>
                  <w:marBottom w:val="0"/>
                  <w:divBdr>
                    <w:top w:val="none" w:sz="0" w:space="0" w:color="auto"/>
                    <w:left w:val="none" w:sz="0" w:space="0" w:color="auto"/>
                    <w:bottom w:val="none" w:sz="0" w:space="0" w:color="auto"/>
                    <w:right w:val="none" w:sz="0" w:space="0" w:color="auto"/>
                  </w:divBdr>
                </w:div>
                <w:div w:id="317853469">
                  <w:marLeft w:val="640"/>
                  <w:marRight w:val="0"/>
                  <w:marTop w:val="0"/>
                  <w:marBottom w:val="0"/>
                  <w:divBdr>
                    <w:top w:val="none" w:sz="0" w:space="0" w:color="auto"/>
                    <w:left w:val="none" w:sz="0" w:space="0" w:color="auto"/>
                    <w:bottom w:val="none" w:sz="0" w:space="0" w:color="auto"/>
                    <w:right w:val="none" w:sz="0" w:space="0" w:color="auto"/>
                  </w:divBdr>
                </w:div>
                <w:div w:id="524054747">
                  <w:marLeft w:val="640"/>
                  <w:marRight w:val="0"/>
                  <w:marTop w:val="0"/>
                  <w:marBottom w:val="0"/>
                  <w:divBdr>
                    <w:top w:val="none" w:sz="0" w:space="0" w:color="auto"/>
                    <w:left w:val="none" w:sz="0" w:space="0" w:color="auto"/>
                    <w:bottom w:val="none" w:sz="0" w:space="0" w:color="auto"/>
                    <w:right w:val="none" w:sz="0" w:space="0" w:color="auto"/>
                  </w:divBdr>
                </w:div>
                <w:div w:id="833833587">
                  <w:marLeft w:val="640"/>
                  <w:marRight w:val="0"/>
                  <w:marTop w:val="0"/>
                  <w:marBottom w:val="0"/>
                  <w:divBdr>
                    <w:top w:val="none" w:sz="0" w:space="0" w:color="auto"/>
                    <w:left w:val="none" w:sz="0" w:space="0" w:color="auto"/>
                    <w:bottom w:val="none" w:sz="0" w:space="0" w:color="auto"/>
                    <w:right w:val="none" w:sz="0" w:space="0" w:color="auto"/>
                  </w:divBdr>
                </w:div>
                <w:div w:id="1108891669">
                  <w:marLeft w:val="640"/>
                  <w:marRight w:val="0"/>
                  <w:marTop w:val="0"/>
                  <w:marBottom w:val="0"/>
                  <w:divBdr>
                    <w:top w:val="none" w:sz="0" w:space="0" w:color="auto"/>
                    <w:left w:val="none" w:sz="0" w:space="0" w:color="auto"/>
                    <w:bottom w:val="none" w:sz="0" w:space="0" w:color="auto"/>
                    <w:right w:val="none" w:sz="0" w:space="0" w:color="auto"/>
                  </w:divBdr>
                </w:div>
                <w:div w:id="1688947947">
                  <w:marLeft w:val="640"/>
                  <w:marRight w:val="0"/>
                  <w:marTop w:val="0"/>
                  <w:marBottom w:val="0"/>
                  <w:divBdr>
                    <w:top w:val="none" w:sz="0" w:space="0" w:color="auto"/>
                    <w:left w:val="none" w:sz="0" w:space="0" w:color="auto"/>
                    <w:bottom w:val="none" w:sz="0" w:space="0" w:color="auto"/>
                    <w:right w:val="none" w:sz="0" w:space="0" w:color="auto"/>
                  </w:divBdr>
                </w:div>
                <w:div w:id="383675499">
                  <w:marLeft w:val="640"/>
                  <w:marRight w:val="0"/>
                  <w:marTop w:val="0"/>
                  <w:marBottom w:val="0"/>
                  <w:divBdr>
                    <w:top w:val="none" w:sz="0" w:space="0" w:color="auto"/>
                    <w:left w:val="none" w:sz="0" w:space="0" w:color="auto"/>
                    <w:bottom w:val="none" w:sz="0" w:space="0" w:color="auto"/>
                    <w:right w:val="none" w:sz="0" w:space="0" w:color="auto"/>
                  </w:divBdr>
                </w:div>
                <w:div w:id="1842117582">
                  <w:marLeft w:val="640"/>
                  <w:marRight w:val="0"/>
                  <w:marTop w:val="0"/>
                  <w:marBottom w:val="0"/>
                  <w:divBdr>
                    <w:top w:val="none" w:sz="0" w:space="0" w:color="auto"/>
                    <w:left w:val="none" w:sz="0" w:space="0" w:color="auto"/>
                    <w:bottom w:val="none" w:sz="0" w:space="0" w:color="auto"/>
                    <w:right w:val="none" w:sz="0" w:space="0" w:color="auto"/>
                  </w:divBdr>
                </w:div>
                <w:div w:id="1263369039">
                  <w:marLeft w:val="640"/>
                  <w:marRight w:val="0"/>
                  <w:marTop w:val="0"/>
                  <w:marBottom w:val="0"/>
                  <w:divBdr>
                    <w:top w:val="none" w:sz="0" w:space="0" w:color="auto"/>
                    <w:left w:val="none" w:sz="0" w:space="0" w:color="auto"/>
                    <w:bottom w:val="none" w:sz="0" w:space="0" w:color="auto"/>
                    <w:right w:val="none" w:sz="0" w:space="0" w:color="auto"/>
                  </w:divBdr>
                </w:div>
                <w:div w:id="469443711">
                  <w:marLeft w:val="640"/>
                  <w:marRight w:val="0"/>
                  <w:marTop w:val="0"/>
                  <w:marBottom w:val="0"/>
                  <w:divBdr>
                    <w:top w:val="none" w:sz="0" w:space="0" w:color="auto"/>
                    <w:left w:val="none" w:sz="0" w:space="0" w:color="auto"/>
                    <w:bottom w:val="none" w:sz="0" w:space="0" w:color="auto"/>
                    <w:right w:val="none" w:sz="0" w:space="0" w:color="auto"/>
                  </w:divBdr>
                </w:div>
                <w:div w:id="355498044">
                  <w:marLeft w:val="640"/>
                  <w:marRight w:val="0"/>
                  <w:marTop w:val="0"/>
                  <w:marBottom w:val="0"/>
                  <w:divBdr>
                    <w:top w:val="none" w:sz="0" w:space="0" w:color="auto"/>
                    <w:left w:val="none" w:sz="0" w:space="0" w:color="auto"/>
                    <w:bottom w:val="none" w:sz="0" w:space="0" w:color="auto"/>
                    <w:right w:val="none" w:sz="0" w:space="0" w:color="auto"/>
                  </w:divBdr>
                </w:div>
                <w:div w:id="135033037">
                  <w:marLeft w:val="640"/>
                  <w:marRight w:val="0"/>
                  <w:marTop w:val="0"/>
                  <w:marBottom w:val="0"/>
                  <w:divBdr>
                    <w:top w:val="none" w:sz="0" w:space="0" w:color="auto"/>
                    <w:left w:val="none" w:sz="0" w:space="0" w:color="auto"/>
                    <w:bottom w:val="none" w:sz="0" w:space="0" w:color="auto"/>
                    <w:right w:val="none" w:sz="0" w:space="0" w:color="auto"/>
                  </w:divBdr>
                </w:div>
                <w:div w:id="858663880">
                  <w:marLeft w:val="640"/>
                  <w:marRight w:val="0"/>
                  <w:marTop w:val="0"/>
                  <w:marBottom w:val="0"/>
                  <w:divBdr>
                    <w:top w:val="none" w:sz="0" w:space="0" w:color="auto"/>
                    <w:left w:val="none" w:sz="0" w:space="0" w:color="auto"/>
                    <w:bottom w:val="none" w:sz="0" w:space="0" w:color="auto"/>
                    <w:right w:val="none" w:sz="0" w:space="0" w:color="auto"/>
                  </w:divBdr>
                </w:div>
                <w:div w:id="1499732817">
                  <w:marLeft w:val="640"/>
                  <w:marRight w:val="0"/>
                  <w:marTop w:val="0"/>
                  <w:marBottom w:val="0"/>
                  <w:divBdr>
                    <w:top w:val="none" w:sz="0" w:space="0" w:color="auto"/>
                    <w:left w:val="none" w:sz="0" w:space="0" w:color="auto"/>
                    <w:bottom w:val="none" w:sz="0" w:space="0" w:color="auto"/>
                    <w:right w:val="none" w:sz="0" w:space="0" w:color="auto"/>
                  </w:divBdr>
                </w:div>
                <w:div w:id="1056122758">
                  <w:marLeft w:val="640"/>
                  <w:marRight w:val="0"/>
                  <w:marTop w:val="0"/>
                  <w:marBottom w:val="0"/>
                  <w:divBdr>
                    <w:top w:val="none" w:sz="0" w:space="0" w:color="auto"/>
                    <w:left w:val="none" w:sz="0" w:space="0" w:color="auto"/>
                    <w:bottom w:val="none" w:sz="0" w:space="0" w:color="auto"/>
                    <w:right w:val="none" w:sz="0" w:space="0" w:color="auto"/>
                  </w:divBdr>
                </w:div>
                <w:div w:id="536041804">
                  <w:marLeft w:val="640"/>
                  <w:marRight w:val="0"/>
                  <w:marTop w:val="0"/>
                  <w:marBottom w:val="0"/>
                  <w:divBdr>
                    <w:top w:val="none" w:sz="0" w:space="0" w:color="auto"/>
                    <w:left w:val="none" w:sz="0" w:space="0" w:color="auto"/>
                    <w:bottom w:val="none" w:sz="0" w:space="0" w:color="auto"/>
                    <w:right w:val="none" w:sz="0" w:space="0" w:color="auto"/>
                  </w:divBdr>
                </w:div>
                <w:div w:id="33507503">
                  <w:marLeft w:val="640"/>
                  <w:marRight w:val="0"/>
                  <w:marTop w:val="0"/>
                  <w:marBottom w:val="0"/>
                  <w:divBdr>
                    <w:top w:val="none" w:sz="0" w:space="0" w:color="auto"/>
                    <w:left w:val="none" w:sz="0" w:space="0" w:color="auto"/>
                    <w:bottom w:val="none" w:sz="0" w:space="0" w:color="auto"/>
                    <w:right w:val="none" w:sz="0" w:space="0" w:color="auto"/>
                  </w:divBdr>
                </w:div>
                <w:div w:id="1295065327">
                  <w:marLeft w:val="640"/>
                  <w:marRight w:val="0"/>
                  <w:marTop w:val="0"/>
                  <w:marBottom w:val="0"/>
                  <w:divBdr>
                    <w:top w:val="none" w:sz="0" w:space="0" w:color="auto"/>
                    <w:left w:val="none" w:sz="0" w:space="0" w:color="auto"/>
                    <w:bottom w:val="none" w:sz="0" w:space="0" w:color="auto"/>
                    <w:right w:val="none" w:sz="0" w:space="0" w:color="auto"/>
                  </w:divBdr>
                </w:div>
                <w:div w:id="1458912285">
                  <w:marLeft w:val="640"/>
                  <w:marRight w:val="0"/>
                  <w:marTop w:val="0"/>
                  <w:marBottom w:val="0"/>
                  <w:divBdr>
                    <w:top w:val="none" w:sz="0" w:space="0" w:color="auto"/>
                    <w:left w:val="none" w:sz="0" w:space="0" w:color="auto"/>
                    <w:bottom w:val="none" w:sz="0" w:space="0" w:color="auto"/>
                    <w:right w:val="none" w:sz="0" w:space="0" w:color="auto"/>
                  </w:divBdr>
                </w:div>
                <w:div w:id="2025939736">
                  <w:marLeft w:val="640"/>
                  <w:marRight w:val="0"/>
                  <w:marTop w:val="0"/>
                  <w:marBottom w:val="0"/>
                  <w:divBdr>
                    <w:top w:val="none" w:sz="0" w:space="0" w:color="auto"/>
                    <w:left w:val="none" w:sz="0" w:space="0" w:color="auto"/>
                    <w:bottom w:val="none" w:sz="0" w:space="0" w:color="auto"/>
                    <w:right w:val="none" w:sz="0" w:space="0" w:color="auto"/>
                  </w:divBdr>
                </w:div>
                <w:div w:id="427504246">
                  <w:marLeft w:val="640"/>
                  <w:marRight w:val="0"/>
                  <w:marTop w:val="0"/>
                  <w:marBottom w:val="0"/>
                  <w:divBdr>
                    <w:top w:val="none" w:sz="0" w:space="0" w:color="auto"/>
                    <w:left w:val="none" w:sz="0" w:space="0" w:color="auto"/>
                    <w:bottom w:val="none" w:sz="0" w:space="0" w:color="auto"/>
                    <w:right w:val="none" w:sz="0" w:space="0" w:color="auto"/>
                  </w:divBdr>
                </w:div>
                <w:div w:id="1781298747">
                  <w:marLeft w:val="640"/>
                  <w:marRight w:val="0"/>
                  <w:marTop w:val="0"/>
                  <w:marBottom w:val="0"/>
                  <w:divBdr>
                    <w:top w:val="none" w:sz="0" w:space="0" w:color="auto"/>
                    <w:left w:val="none" w:sz="0" w:space="0" w:color="auto"/>
                    <w:bottom w:val="none" w:sz="0" w:space="0" w:color="auto"/>
                    <w:right w:val="none" w:sz="0" w:space="0" w:color="auto"/>
                  </w:divBdr>
                </w:div>
                <w:div w:id="510484902">
                  <w:marLeft w:val="640"/>
                  <w:marRight w:val="0"/>
                  <w:marTop w:val="0"/>
                  <w:marBottom w:val="0"/>
                  <w:divBdr>
                    <w:top w:val="none" w:sz="0" w:space="0" w:color="auto"/>
                    <w:left w:val="none" w:sz="0" w:space="0" w:color="auto"/>
                    <w:bottom w:val="none" w:sz="0" w:space="0" w:color="auto"/>
                    <w:right w:val="none" w:sz="0" w:space="0" w:color="auto"/>
                  </w:divBdr>
                </w:div>
                <w:div w:id="1626698867">
                  <w:marLeft w:val="640"/>
                  <w:marRight w:val="0"/>
                  <w:marTop w:val="0"/>
                  <w:marBottom w:val="0"/>
                  <w:divBdr>
                    <w:top w:val="none" w:sz="0" w:space="0" w:color="auto"/>
                    <w:left w:val="none" w:sz="0" w:space="0" w:color="auto"/>
                    <w:bottom w:val="none" w:sz="0" w:space="0" w:color="auto"/>
                    <w:right w:val="none" w:sz="0" w:space="0" w:color="auto"/>
                  </w:divBdr>
                </w:div>
                <w:div w:id="719213176">
                  <w:marLeft w:val="640"/>
                  <w:marRight w:val="0"/>
                  <w:marTop w:val="0"/>
                  <w:marBottom w:val="0"/>
                  <w:divBdr>
                    <w:top w:val="none" w:sz="0" w:space="0" w:color="auto"/>
                    <w:left w:val="none" w:sz="0" w:space="0" w:color="auto"/>
                    <w:bottom w:val="none" w:sz="0" w:space="0" w:color="auto"/>
                    <w:right w:val="none" w:sz="0" w:space="0" w:color="auto"/>
                  </w:divBdr>
                </w:div>
                <w:div w:id="2094400495">
                  <w:marLeft w:val="640"/>
                  <w:marRight w:val="0"/>
                  <w:marTop w:val="0"/>
                  <w:marBottom w:val="0"/>
                  <w:divBdr>
                    <w:top w:val="none" w:sz="0" w:space="0" w:color="auto"/>
                    <w:left w:val="none" w:sz="0" w:space="0" w:color="auto"/>
                    <w:bottom w:val="none" w:sz="0" w:space="0" w:color="auto"/>
                    <w:right w:val="none" w:sz="0" w:space="0" w:color="auto"/>
                  </w:divBdr>
                </w:div>
                <w:div w:id="1716737738">
                  <w:marLeft w:val="640"/>
                  <w:marRight w:val="0"/>
                  <w:marTop w:val="0"/>
                  <w:marBottom w:val="0"/>
                  <w:divBdr>
                    <w:top w:val="none" w:sz="0" w:space="0" w:color="auto"/>
                    <w:left w:val="none" w:sz="0" w:space="0" w:color="auto"/>
                    <w:bottom w:val="none" w:sz="0" w:space="0" w:color="auto"/>
                    <w:right w:val="none" w:sz="0" w:space="0" w:color="auto"/>
                  </w:divBdr>
                </w:div>
                <w:div w:id="1553030861">
                  <w:marLeft w:val="640"/>
                  <w:marRight w:val="0"/>
                  <w:marTop w:val="0"/>
                  <w:marBottom w:val="0"/>
                  <w:divBdr>
                    <w:top w:val="none" w:sz="0" w:space="0" w:color="auto"/>
                    <w:left w:val="none" w:sz="0" w:space="0" w:color="auto"/>
                    <w:bottom w:val="none" w:sz="0" w:space="0" w:color="auto"/>
                    <w:right w:val="none" w:sz="0" w:space="0" w:color="auto"/>
                  </w:divBdr>
                </w:div>
                <w:div w:id="1501659033">
                  <w:marLeft w:val="640"/>
                  <w:marRight w:val="0"/>
                  <w:marTop w:val="0"/>
                  <w:marBottom w:val="0"/>
                  <w:divBdr>
                    <w:top w:val="none" w:sz="0" w:space="0" w:color="auto"/>
                    <w:left w:val="none" w:sz="0" w:space="0" w:color="auto"/>
                    <w:bottom w:val="none" w:sz="0" w:space="0" w:color="auto"/>
                    <w:right w:val="none" w:sz="0" w:space="0" w:color="auto"/>
                  </w:divBdr>
                </w:div>
                <w:div w:id="1740664940">
                  <w:marLeft w:val="640"/>
                  <w:marRight w:val="0"/>
                  <w:marTop w:val="0"/>
                  <w:marBottom w:val="0"/>
                  <w:divBdr>
                    <w:top w:val="none" w:sz="0" w:space="0" w:color="auto"/>
                    <w:left w:val="none" w:sz="0" w:space="0" w:color="auto"/>
                    <w:bottom w:val="none" w:sz="0" w:space="0" w:color="auto"/>
                    <w:right w:val="none" w:sz="0" w:space="0" w:color="auto"/>
                  </w:divBdr>
                </w:div>
                <w:div w:id="1128935871">
                  <w:marLeft w:val="640"/>
                  <w:marRight w:val="0"/>
                  <w:marTop w:val="0"/>
                  <w:marBottom w:val="0"/>
                  <w:divBdr>
                    <w:top w:val="none" w:sz="0" w:space="0" w:color="auto"/>
                    <w:left w:val="none" w:sz="0" w:space="0" w:color="auto"/>
                    <w:bottom w:val="none" w:sz="0" w:space="0" w:color="auto"/>
                    <w:right w:val="none" w:sz="0" w:space="0" w:color="auto"/>
                  </w:divBdr>
                </w:div>
                <w:div w:id="1195383288">
                  <w:marLeft w:val="640"/>
                  <w:marRight w:val="0"/>
                  <w:marTop w:val="0"/>
                  <w:marBottom w:val="0"/>
                  <w:divBdr>
                    <w:top w:val="none" w:sz="0" w:space="0" w:color="auto"/>
                    <w:left w:val="none" w:sz="0" w:space="0" w:color="auto"/>
                    <w:bottom w:val="none" w:sz="0" w:space="0" w:color="auto"/>
                    <w:right w:val="none" w:sz="0" w:space="0" w:color="auto"/>
                  </w:divBdr>
                </w:div>
                <w:div w:id="354115631">
                  <w:marLeft w:val="640"/>
                  <w:marRight w:val="0"/>
                  <w:marTop w:val="0"/>
                  <w:marBottom w:val="0"/>
                  <w:divBdr>
                    <w:top w:val="none" w:sz="0" w:space="0" w:color="auto"/>
                    <w:left w:val="none" w:sz="0" w:space="0" w:color="auto"/>
                    <w:bottom w:val="none" w:sz="0" w:space="0" w:color="auto"/>
                    <w:right w:val="none" w:sz="0" w:space="0" w:color="auto"/>
                  </w:divBdr>
                </w:div>
                <w:div w:id="350759432">
                  <w:marLeft w:val="640"/>
                  <w:marRight w:val="0"/>
                  <w:marTop w:val="0"/>
                  <w:marBottom w:val="0"/>
                  <w:divBdr>
                    <w:top w:val="none" w:sz="0" w:space="0" w:color="auto"/>
                    <w:left w:val="none" w:sz="0" w:space="0" w:color="auto"/>
                    <w:bottom w:val="none" w:sz="0" w:space="0" w:color="auto"/>
                    <w:right w:val="none" w:sz="0" w:space="0" w:color="auto"/>
                  </w:divBdr>
                </w:div>
                <w:div w:id="872693078">
                  <w:marLeft w:val="640"/>
                  <w:marRight w:val="0"/>
                  <w:marTop w:val="0"/>
                  <w:marBottom w:val="0"/>
                  <w:divBdr>
                    <w:top w:val="none" w:sz="0" w:space="0" w:color="auto"/>
                    <w:left w:val="none" w:sz="0" w:space="0" w:color="auto"/>
                    <w:bottom w:val="none" w:sz="0" w:space="0" w:color="auto"/>
                    <w:right w:val="none" w:sz="0" w:space="0" w:color="auto"/>
                  </w:divBdr>
                </w:div>
                <w:div w:id="1069883849">
                  <w:marLeft w:val="640"/>
                  <w:marRight w:val="0"/>
                  <w:marTop w:val="0"/>
                  <w:marBottom w:val="0"/>
                  <w:divBdr>
                    <w:top w:val="none" w:sz="0" w:space="0" w:color="auto"/>
                    <w:left w:val="none" w:sz="0" w:space="0" w:color="auto"/>
                    <w:bottom w:val="none" w:sz="0" w:space="0" w:color="auto"/>
                    <w:right w:val="none" w:sz="0" w:space="0" w:color="auto"/>
                  </w:divBdr>
                </w:div>
                <w:div w:id="1359702445">
                  <w:marLeft w:val="640"/>
                  <w:marRight w:val="0"/>
                  <w:marTop w:val="0"/>
                  <w:marBottom w:val="0"/>
                  <w:divBdr>
                    <w:top w:val="none" w:sz="0" w:space="0" w:color="auto"/>
                    <w:left w:val="none" w:sz="0" w:space="0" w:color="auto"/>
                    <w:bottom w:val="none" w:sz="0" w:space="0" w:color="auto"/>
                    <w:right w:val="none" w:sz="0" w:space="0" w:color="auto"/>
                  </w:divBdr>
                </w:div>
                <w:div w:id="1108499649">
                  <w:marLeft w:val="640"/>
                  <w:marRight w:val="0"/>
                  <w:marTop w:val="0"/>
                  <w:marBottom w:val="0"/>
                  <w:divBdr>
                    <w:top w:val="none" w:sz="0" w:space="0" w:color="auto"/>
                    <w:left w:val="none" w:sz="0" w:space="0" w:color="auto"/>
                    <w:bottom w:val="none" w:sz="0" w:space="0" w:color="auto"/>
                    <w:right w:val="none" w:sz="0" w:space="0" w:color="auto"/>
                  </w:divBdr>
                </w:div>
                <w:div w:id="541600115">
                  <w:marLeft w:val="640"/>
                  <w:marRight w:val="0"/>
                  <w:marTop w:val="0"/>
                  <w:marBottom w:val="0"/>
                  <w:divBdr>
                    <w:top w:val="none" w:sz="0" w:space="0" w:color="auto"/>
                    <w:left w:val="none" w:sz="0" w:space="0" w:color="auto"/>
                    <w:bottom w:val="none" w:sz="0" w:space="0" w:color="auto"/>
                    <w:right w:val="none" w:sz="0" w:space="0" w:color="auto"/>
                  </w:divBdr>
                </w:div>
                <w:div w:id="730428557">
                  <w:marLeft w:val="640"/>
                  <w:marRight w:val="0"/>
                  <w:marTop w:val="0"/>
                  <w:marBottom w:val="0"/>
                  <w:divBdr>
                    <w:top w:val="none" w:sz="0" w:space="0" w:color="auto"/>
                    <w:left w:val="none" w:sz="0" w:space="0" w:color="auto"/>
                    <w:bottom w:val="none" w:sz="0" w:space="0" w:color="auto"/>
                    <w:right w:val="none" w:sz="0" w:space="0" w:color="auto"/>
                  </w:divBdr>
                </w:div>
                <w:div w:id="1935742592">
                  <w:marLeft w:val="640"/>
                  <w:marRight w:val="0"/>
                  <w:marTop w:val="0"/>
                  <w:marBottom w:val="0"/>
                  <w:divBdr>
                    <w:top w:val="none" w:sz="0" w:space="0" w:color="auto"/>
                    <w:left w:val="none" w:sz="0" w:space="0" w:color="auto"/>
                    <w:bottom w:val="none" w:sz="0" w:space="0" w:color="auto"/>
                    <w:right w:val="none" w:sz="0" w:space="0" w:color="auto"/>
                  </w:divBdr>
                </w:div>
                <w:div w:id="756486592">
                  <w:marLeft w:val="640"/>
                  <w:marRight w:val="0"/>
                  <w:marTop w:val="0"/>
                  <w:marBottom w:val="0"/>
                  <w:divBdr>
                    <w:top w:val="none" w:sz="0" w:space="0" w:color="auto"/>
                    <w:left w:val="none" w:sz="0" w:space="0" w:color="auto"/>
                    <w:bottom w:val="none" w:sz="0" w:space="0" w:color="auto"/>
                    <w:right w:val="none" w:sz="0" w:space="0" w:color="auto"/>
                  </w:divBdr>
                </w:div>
                <w:div w:id="2124305870">
                  <w:marLeft w:val="640"/>
                  <w:marRight w:val="0"/>
                  <w:marTop w:val="0"/>
                  <w:marBottom w:val="0"/>
                  <w:divBdr>
                    <w:top w:val="none" w:sz="0" w:space="0" w:color="auto"/>
                    <w:left w:val="none" w:sz="0" w:space="0" w:color="auto"/>
                    <w:bottom w:val="none" w:sz="0" w:space="0" w:color="auto"/>
                    <w:right w:val="none" w:sz="0" w:space="0" w:color="auto"/>
                  </w:divBdr>
                </w:div>
                <w:div w:id="613514491">
                  <w:marLeft w:val="640"/>
                  <w:marRight w:val="0"/>
                  <w:marTop w:val="0"/>
                  <w:marBottom w:val="0"/>
                  <w:divBdr>
                    <w:top w:val="none" w:sz="0" w:space="0" w:color="auto"/>
                    <w:left w:val="none" w:sz="0" w:space="0" w:color="auto"/>
                    <w:bottom w:val="none" w:sz="0" w:space="0" w:color="auto"/>
                    <w:right w:val="none" w:sz="0" w:space="0" w:color="auto"/>
                  </w:divBdr>
                </w:div>
                <w:div w:id="577516309">
                  <w:marLeft w:val="640"/>
                  <w:marRight w:val="0"/>
                  <w:marTop w:val="0"/>
                  <w:marBottom w:val="0"/>
                  <w:divBdr>
                    <w:top w:val="none" w:sz="0" w:space="0" w:color="auto"/>
                    <w:left w:val="none" w:sz="0" w:space="0" w:color="auto"/>
                    <w:bottom w:val="none" w:sz="0" w:space="0" w:color="auto"/>
                    <w:right w:val="none" w:sz="0" w:space="0" w:color="auto"/>
                  </w:divBdr>
                </w:div>
                <w:div w:id="1001205232">
                  <w:marLeft w:val="640"/>
                  <w:marRight w:val="0"/>
                  <w:marTop w:val="0"/>
                  <w:marBottom w:val="0"/>
                  <w:divBdr>
                    <w:top w:val="none" w:sz="0" w:space="0" w:color="auto"/>
                    <w:left w:val="none" w:sz="0" w:space="0" w:color="auto"/>
                    <w:bottom w:val="none" w:sz="0" w:space="0" w:color="auto"/>
                    <w:right w:val="none" w:sz="0" w:space="0" w:color="auto"/>
                  </w:divBdr>
                </w:div>
                <w:div w:id="825167589">
                  <w:marLeft w:val="640"/>
                  <w:marRight w:val="0"/>
                  <w:marTop w:val="0"/>
                  <w:marBottom w:val="0"/>
                  <w:divBdr>
                    <w:top w:val="none" w:sz="0" w:space="0" w:color="auto"/>
                    <w:left w:val="none" w:sz="0" w:space="0" w:color="auto"/>
                    <w:bottom w:val="none" w:sz="0" w:space="0" w:color="auto"/>
                    <w:right w:val="none" w:sz="0" w:space="0" w:color="auto"/>
                  </w:divBdr>
                </w:div>
                <w:div w:id="161819000">
                  <w:marLeft w:val="640"/>
                  <w:marRight w:val="0"/>
                  <w:marTop w:val="0"/>
                  <w:marBottom w:val="0"/>
                  <w:divBdr>
                    <w:top w:val="none" w:sz="0" w:space="0" w:color="auto"/>
                    <w:left w:val="none" w:sz="0" w:space="0" w:color="auto"/>
                    <w:bottom w:val="none" w:sz="0" w:space="0" w:color="auto"/>
                    <w:right w:val="none" w:sz="0" w:space="0" w:color="auto"/>
                  </w:divBdr>
                </w:div>
                <w:div w:id="322205020">
                  <w:marLeft w:val="640"/>
                  <w:marRight w:val="0"/>
                  <w:marTop w:val="0"/>
                  <w:marBottom w:val="0"/>
                  <w:divBdr>
                    <w:top w:val="none" w:sz="0" w:space="0" w:color="auto"/>
                    <w:left w:val="none" w:sz="0" w:space="0" w:color="auto"/>
                    <w:bottom w:val="none" w:sz="0" w:space="0" w:color="auto"/>
                    <w:right w:val="none" w:sz="0" w:space="0" w:color="auto"/>
                  </w:divBdr>
                </w:div>
                <w:div w:id="593977856">
                  <w:marLeft w:val="640"/>
                  <w:marRight w:val="0"/>
                  <w:marTop w:val="0"/>
                  <w:marBottom w:val="0"/>
                  <w:divBdr>
                    <w:top w:val="none" w:sz="0" w:space="0" w:color="auto"/>
                    <w:left w:val="none" w:sz="0" w:space="0" w:color="auto"/>
                    <w:bottom w:val="none" w:sz="0" w:space="0" w:color="auto"/>
                    <w:right w:val="none" w:sz="0" w:space="0" w:color="auto"/>
                  </w:divBdr>
                </w:div>
                <w:div w:id="633485218">
                  <w:marLeft w:val="640"/>
                  <w:marRight w:val="0"/>
                  <w:marTop w:val="0"/>
                  <w:marBottom w:val="0"/>
                  <w:divBdr>
                    <w:top w:val="none" w:sz="0" w:space="0" w:color="auto"/>
                    <w:left w:val="none" w:sz="0" w:space="0" w:color="auto"/>
                    <w:bottom w:val="none" w:sz="0" w:space="0" w:color="auto"/>
                    <w:right w:val="none" w:sz="0" w:space="0" w:color="auto"/>
                  </w:divBdr>
                </w:div>
                <w:div w:id="1498382146">
                  <w:marLeft w:val="640"/>
                  <w:marRight w:val="0"/>
                  <w:marTop w:val="0"/>
                  <w:marBottom w:val="0"/>
                  <w:divBdr>
                    <w:top w:val="none" w:sz="0" w:space="0" w:color="auto"/>
                    <w:left w:val="none" w:sz="0" w:space="0" w:color="auto"/>
                    <w:bottom w:val="none" w:sz="0" w:space="0" w:color="auto"/>
                    <w:right w:val="none" w:sz="0" w:space="0" w:color="auto"/>
                  </w:divBdr>
                </w:div>
                <w:div w:id="1778136840">
                  <w:marLeft w:val="640"/>
                  <w:marRight w:val="0"/>
                  <w:marTop w:val="0"/>
                  <w:marBottom w:val="0"/>
                  <w:divBdr>
                    <w:top w:val="none" w:sz="0" w:space="0" w:color="auto"/>
                    <w:left w:val="none" w:sz="0" w:space="0" w:color="auto"/>
                    <w:bottom w:val="none" w:sz="0" w:space="0" w:color="auto"/>
                    <w:right w:val="none" w:sz="0" w:space="0" w:color="auto"/>
                  </w:divBdr>
                </w:div>
                <w:div w:id="489831984">
                  <w:marLeft w:val="640"/>
                  <w:marRight w:val="0"/>
                  <w:marTop w:val="0"/>
                  <w:marBottom w:val="0"/>
                  <w:divBdr>
                    <w:top w:val="none" w:sz="0" w:space="0" w:color="auto"/>
                    <w:left w:val="none" w:sz="0" w:space="0" w:color="auto"/>
                    <w:bottom w:val="none" w:sz="0" w:space="0" w:color="auto"/>
                    <w:right w:val="none" w:sz="0" w:space="0" w:color="auto"/>
                  </w:divBdr>
                </w:div>
                <w:div w:id="577714399">
                  <w:marLeft w:val="640"/>
                  <w:marRight w:val="0"/>
                  <w:marTop w:val="0"/>
                  <w:marBottom w:val="0"/>
                  <w:divBdr>
                    <w:top w:val="none" w:sz="0" w:space="0" w:color="auto"/>
                    <w:left w:val="none" w:sz="0" w:space="0" w:color="auto"/>
                    <w:bottom w:val="none" w:sz="0" w:space="0" w:color="auto"/>
                    <w:right w:val="none" w:sz="0" w:space="0" w:color="auto"/>
                  </w:divBdr>
                </w:div>
                <w:div w:id="1475682347">
                  <w:marLeft w:val="640"/>
                  <w:marRight w:val="0"/>
                  <w:marTop w:val="0"/>
                  <w:marBottom w:val="0"/>
                  <w:divBdr>
                    <w:top w:val="none" w:sz="0" w:space="0" w:color="auto"/>
                    <w:left w:val="none" w:sz="0" w:space="0" w:color="auto"/>
                    <w:bottom w:val="none" w:sz="0" w:space="0" w:color="auto"/>
                    <w:right w:val="none" w:sz="0" w:space="0" w:color="auto"/>
                  </w:divBdr>
                </w:div>
                <w:div w:id="1530290969">
                  <w:marLeft w:val="640"/>
                  <w:marRight w:val="0"/>
                  <w:marTop w:val="0"/>
                  <w:marBottom w:val="0"/>
                  <w:divBdr>
                    <w:top w:val="none" w:sz="0" w:space="0" w:color="auto"/>
                    <w:left w:val="none" w:sz="0" w:space="0" w:color="auto"/>
                    <w:bottom w:val="none" w:sz="0" w:space="0" w:color="auto"/>
                    <w:right w:val="none" w:sz="0" w:space="0" w:color="auto"/>
                  </w:divBdr>
                </w:div>
                <w:div w:id="1108500892">
                  <w:marLeft w:val="640"/>
                  <w:marRight w:val="0"/>
                  <w:marTop w:val="0"/>
                  <w:marBottom w:val="0"/>
                  <w:divBdr>
                    <w:top w:val="none" w:sz="0" w:space="0" w:color="auto"/>
                    <w:left w:val="none" w:sz="0" w:space="0" w:color="auto"/>
                    <w:bottom w:val="none" w:sz="0" w:space="0" w:color="auto"/>
                    <w:right w:val="none" w:sz="0" w:space="0" w:color="auto"/>
                  </w:divBdr>
                </w:div>
                <w:div w:id="1005744304">
                  <w:marLeft w:val="640"/>
                  <w:marRight w:val="0"/>
                  <w:marTop w:val="0"/>
                  <w:marBottom w:val="0"/>
                  <w:divBdr>
                    <w:top w:val="none" w:sz="0" w:space="0" w:color="auto"/>
                    <w:left w:val="none" w:sz="0" w:space="0" w:color="auto"/>
                    <w:bottom w:val="none" w:sz="0" w:space="0" w:color="auto"/>
                    <w:right w:val="none" w:sz="0" w:space="0" w:color="auto"/>
                  </w:divBdr>
                </w:div>
                <w:div w:id="921452176">
                  <w:marLeft w:val="640"/>
                  <w:marRight w:val="0"/>
                  <w:marTop w:val="0"/>
                  <w:marBottom w:val="0"/>
                  <w:divBdr>
                    <w:top w:val="none" w:sz="0" w:space="0" w:color="auto"/>
                    <w:left w:val="none" w:sz="0" w:space="0" w:color="auto"/>
                    <w:bottom w:val="none" w:sz="0" w:space="0" w:color="auto"/>
                    <w:right w:val="none" w:sz="0" w:space="0" w:color="auto"/>
                  </w:divBdr>
                </w:div>
                <w:div w:id="436604041">
                  <w:marLeft w:val="640"/>
                  <w:marRight w:val="0"/>
                  <w:marTop w:val="0"/>
                  <w:marBottom w:val="0"/>
                  <w:divBdr>
                    <w:top w:val="none" w:sz="0" w:space="0" w:color="auto"/>
                    <w:left w:val="none" w:sz="0" w:space="0" w:color="auto"/>
                    <w:bottom w:val="none" w:sz="0" w:space="0" w:color="auto"/>
                    <w:right w:val="none" w:sz="0" w:space="0" w:color="auto"/>
                  </w:divBdr>
                </w:div>
                <w:div w:id="1749185833">
                  <w:marLeft w:val="640"/>
                  <w:marRight w:val="0"/>
                  <w:marTop w:val="0"/>
                  <w:marBottom w:val="0"/>
                  <w:divBdr>
                    <w:top w:val="none" w:sz="0" w:space="0" w:color="auto"/>
                    <w:left w:val="none" w:sz="0" w:space="0" w:color="auto"/>
                    <w:bottom w:val="none" w:sz="0" w:space="0" w:color="auto"/>
                    <w:right w:val="none" w:sz="0" w:space="0" w:color="auto"/>
                  </w:divBdr>
                </w:div>
                <w:div w:id="1653021146">
                  <w:marLeft w:val="640"/>
                  <w:marRight w:val="0"/>
                  <w:marTop w:val="0"/>
                  <w:marBottom w:val="0"/>
                  <w:divBdr>
                    <w:top w:val="none" w:sz="0" w:space="0" w:color="auto"/>
                    <w:left w:val="none" w:sz="0" w:space="0" w:color="auto"/>
                    <w:bottom w:val="none" w:sz="0" w:space="0" w:color="auto"/>
                    <w:right w:val="none" w:sz="0" w:space="0" w:color="auto"/>
                  </w:divBdr>
                </w:div>
                <w:div w:id="573318364">
                  <w:marLeft w:val="640"/>
                  <w:marRight w:val="0"/>
                  <w:marTop w:val="0"/>
                  <w:marBottom w:val="0"/>
                  <w:divBdr>
                    <w:top w:val="none" w:sz="0" w:space="0" w:color="auto"/>
                    <w:left w:val="none" w:sz="0" w:space="0" w:color="auto"/>
                    <w:bottom w:val="none" w:sz="0" w:space="0" w:color="auto"/>
                    <w:right w:val="none" w:sz="0" w:space="0" w:color="auto"/>
                  </w:divBdr>
                </w:div>
                <w:div w:id="1913731986">
                  <w:marLeft w:val="640"/>
                  <w:marRight w:val="0"/>
                  <w:marTop w:val="0"/>
                  <w:marBottom w:val="0"/>
                  <w:divBdr>
                    <w:top w:val="none" w:sz="0" w:space="0" w:color="auto"/>
                    <w:left w:val="none" w:sz="0" w:space="0" w:color="auto"/>
                    <w:bottom w:val="none" w:sz="0" w:space="0" w:color="auto"/>
                    <w:right w:val="none" w:sz="0" w:space="0" w:color="auto"/>
                  </w:divBdr>
                </w:div>
                <w:div w:id="538444485">
                  <w:marLeft w:val="640"/>
                  <w:marRight w:val="0"/>
                  <w:marTop w:val="0"/>
                  <w:marBottom w:val="0"/>
                  <w:divBdr>
                    <w:top w:val="none" w:sz="0" w:space="0" w:color="auto"/>
                    <w:left w:val="none" w:sz="0" w:space="0" w:color="auto"/>
                    <w:bottom w:val="none" w:sz="0" w:space="0" w:color="auto"/>
                    <w:right w:val="none" w:sz="0" w:space="0" w:color="auto"/>
                  </w:divBdr>
                </w:div>
                <w:div w:id="964964515">
                  <w:marLeft w:val="640"/>
                  <w:marRight w:val="0"/>
                  <w:marTop w:val="0"/>
                  <w:marBottom w:val="0"/>
                  <w:divBdr>
                    <w:top w:val="none" w:sz="0" w:space="0" w:color="auto"/>
                    <w:left w:val="none" w:sz="0" w:space="0" w:color="auto"/>
                    <w:bottom w:val="none" w:sz="0" w:space="0" w:color="auto"/>
                    <w:right w:val="none" w:sz="0" w:space="0" w:color="auto"/>
                  </w:divBdr>
                </w:div>
                <w:div w:id="1452434003">
                  <w:marLeft w:val="640"/>
                  <w:marRight w:val="0"/>
                  <w:marTop w:val="0"/>
                  <w:marBottom w:val="0"/>
                  <w:divBdr>
                    <w:top w:val="none" w:sz="0" w:space="0" w:color="auto"/>
                    <w:left w:val="none" w:sz="0" w:space="0" w:color="auto"/>
                    <w:bottom w:val="none" w:sz="0" w:space="0" w:color="auto"/>
                    <w:right w:val="none" w:sz="0" w:space="0" w:color="auto"/>
                  </w:divBdr>
                </w:div>
                <w:div w:id="1947689447">
                  <w:marLeft w:val="640"/>
                  <w:marRight w:val="0"/>
                  <w:marTop w:val="0"/>
                  <w:marBottom w:val="0"/>
                  <w:divBdr>
                    <w:top w:val="none" w:sz="0" w:space="0" w:color="auto"/>
                    <w:left w:val="none" w:sz="0" w:space="0" w:color="auto"/>
                    <w:bottom w:val="none" w:sz="0" w:space="0" w:color="auto"/>
                    <w:right w:val="none" w:sz="0" w:space="0" w:color="auto"/>
                  </w:divBdr>
                </w:div>
                <w:div w:id="2145350904">
                  <w:marLeft w:val="640"/>
                  <w:marRight w:val="0"/>
                  <w:marTop w:val="0"/>
                  <w:marBottom w:val="0"/>
                  <w:divBdr>
                    <w:top w:val="none" w:sz="0" w:space="0" w:color="auto"/>
                    <w:left w:val="none" w:sz="0" w:space="0" w:color="auto"/>
                    <w:bottom w:val="none" w:sz="0" w:space="0" w:color="auto"/>
                    <w:right w:val="none" w:sz="0" w:space="0" w:color="auto"/>
                  </w:divBdr>
                </w:div>
                <w:div w:id="2037652781">
                  <w:marLeft w:val="640"/>
                  <w:marRight w:val="0"/>
                  <w:marTop w:val="0"/>
                  <w:marBottom w:val="0"/>
                  <w:divBdr>
                    <w:top w:val="none" w:sz="0" w:space="0" w:color="auto"/>
                    <w:left w:val="none" w:sz="0" w:space="0" w:color="auto"/>
                    <w:bottom w:val="none" w:sz="0" w:space="0" w:color="auto"/>
                    <w:right w:val="none" w:sz="0" w:space="0" w:color="auto"/>
                  </w:divBdr>
                </w:div>
                <w:div w:id="930115797">
                  <w:marLeft w:val="640"/>
                  <w:marRight w:val="0"/>
                  <w:marTop w:val="0"/>
                  <w:marBottom w:val="0"/>
                  <w:divBdr>
                    <w:top w:val="none" w:sz="0" w:space="0" w:color="auto"/>
                    <w:left w:val="none" w:sz="0" w:space="0" w:color="auto"/>
                    <w:bottom w:val="none" w:sz="0" w:space="0" w:color="auto"/>
                    <w:right w:val="none" w:sz="0" w:space="0" w:color="auto"/>
                  </w:divBdr>
                </w:div>
                <w:div w:id="458836698">
                  <w:marLeft w:val="640"/>
                  <w:marRight w:val="0"/>
                  <w:marTop w:val="0"/>
                  <w:marBottom w:val="0"/>
                  <w:divBdr>
                    <w:top w:val="none" w:sz="0" w:space="0" w:color="auto"/>
                    <w:left w:val="none" w:sz="0" w:space="0" w:color="auto"/>
                    <w:bottom w:val="none" w:sz="0" w:space="0" w:color="auto"/>
                    <w:right w:val="none" w:sz="0" w:space="0" w:color="auto"/>
                  </w:divBdr>
                </w:div>
                <w:div w:id="1132019059">
                  <w:marLeft w:val="640"/>
                  <w:marRight w:val="0"/>
                  <w:marTop w:val="0"/>
                  <w:marBottom w:val="0"/>
                  <w:divBdr>
                    <w:top w:val="none" w:sz="0" w:space="0" w:color="auto"/>
                    <w:left w:val="none" w:sz="0" w:space="0" w:color="auto"/>
                    <w:bottom w:val="none" w:sz="0" w:space="0" w:color="auto"/>
                    <w:right w:val="none" w:sz="0" w:space="0" w:color="auto"/>
                  </w:divBdr>
                </w:div>
                <w:div w:id="1832134855">
                  <w:marLeft w:val="640"/>
                  <w:marRight w:val="0"/>
                  <w:marTop w:val="0"/>
                  <w:marBottom w:val="0"/>
                  <w:divBdr>
                    <w:top w:val="none" w:sz="0" w:space="0" w:color="auto"/>
                    <w:left w:val="none" w:sz="0" w:space="0" w:color="auto"/>
                    <w:bottom w:val="none" w:sz="0" w:space="0" w:color="auto"/>
                    <w:right w:val="none" w:sz="0" w:space="0" w:color="auto"/>
                  </w:divBdr>
                </w:div>
                <w:div w:id="1796094476">
                  <w:marLeft w:val="640"/>
                  <w:marRight w:val="0"/>
                  <w:marTop w:val="0"/>
                  <w:marBottom w:val="0"/>
                  <w:divBdr>
                    <w:top w:val="none" w:sz="0" w:space="0" w:color="auto"/>
                    <w:left w:val="none" w:sz="0" w:space="0" w:color="auto"/>
                    <w:bottom w:val="none" w:sz="0" w:space="0" w:color="auto"/>
                    <w:right w:val="none" w:sz="0" w:space="0" w:color="auto"/>
                  </w:divBdr>
                </w:div>
                <w:div w:id="47582286">
                  <w:marLeft w:val="640"/>
                  <w:marRight w:val="0"/>
                  <w:marTop w:val="0"/>
                  <w:marBottom w:val="0"/>
                  <w:divBdr>
                    <w:top w:val="none" w:sz="0" w:space="0" w:color="auto"/>
                    <w:left w:val="none" w:sz="0" w:space="0" w:color="auto"/>
                    <w:bottom w:val="none" w:sz="0" w:space="0" w:color="auto"/>
                    <w:right w:val="none" w:sz="0" w:space="0" w:color="auto"/>
                  </w:divBdr>
                </w:div>
                <w:div w:id="2144418972">
                  <w:marLeft w:val="640"/>
                  <w:marRight w:val="0"/>
                  <w:marTop w:val="0"/>
                  <w:marBottom w:val="0"/>
                  <w:divBdr>
                    <w:top w:val="none" w:sz="0" w:space="0" w:color="auto"/>
                    <w:left w:val="none" w:sz="0" w:space="0" w:color="auto"/>
                    <w:bottom w:val="none" w:sz="0" w:space="0" w:color="auto"/>
                    <w:right w:val="none" w:sz="0" w:space="0" w:color="auto"/>
                  </w:divBdr>
                </w:div>
                <w:div w:id="1712073764">
                  <w:marLeft w:val="640"/>
                  <w:marRight w:val="0"/>
                  <w:marTop w:val="0"/>
                  <w:marBottom w:val="0"/>
                  <w:divBdr>
                    <w:top w:val="none" w:sz="0" w:space="0" w:color="auto"/>
                    <w:left w:val="none" w:sz="0" w:space="0" w:color="auto"/>
                    <w:bottom w:val="none" w:sz="0" w:space="0" w:color="auto"/>
                    <w:right w:val="none" w:sz="0" w:space="0" w:color="auto"/>
                  </w:divBdr>
                </w:div>
                <w:div w:id="1093667032">
                  <w:marLeft w:val="640"/>
                  <w:marRight w:val="0"/>
                  <w:marTop w:val="0"/>
                  <w:marBottom w:val="0"/>
                  <w:divBdr>
                    <w:top w:val="none" w:sz="0" w:space="0" w:color="auto"/>
                    <w:left w:val="none" w:sz="0" w:space="0" w:color="auto"/>
                    <w:bottom w:val="none" w:sz="0" w:space="0" w:color="auto"/>
                    <w:right w:val="none" w:sz="0" w:space="0" w:color="auto"/>
                  </w:divBdr>
                </w:div>
              </w:divsChild>
            </w:div>
            <w:div w:id="479345505">
              <w:marLeft w:val="0"/>
              <w:marRight w:val="0"/>
              <w:marTop w:val="0"/>
              <w:marBottom w:val="0"/>
              <w:divBdr>
                <w:top w:val="none" w:sz="0" w:space="0" w:color="auto"/>
                <w:left w:val="none" w:sz="0" w:space="0" w:color="auto"/>
                <w:bottom w:val="none" w:sz="0" w:space="0" w:color="auto"/>
                <w:right w:val="none" w:sz="0" w:space="0" w:color="auto"/>
              </w:divBdr>
              <w:divsChild>
                <w:div w:id="1530219330">
                  <w:marLeft w:val="640"/>
                  <w:marRight w:val="0"/>
                  <w:marTop w:val="0"/>
                  <w:marBottom w:val="0"/>
                  <w:divBdr>
                    <w:top w:val="none" w:sz="0" w:space="0" w:color="auto"/>
                    <w:left w:val="none" w:sz="0" w:space="0" w:color="auto"/>
                    <w:bottom w:val="none" w:sz="0" w:space="0" w:color="auto"/>
                    <w:right w:val="none" w:sz="0" w:space="0" w:color="auto"/>
                  </w:divBdr>
                </w:div>
                <w:div w:id="928192741">
                  <w:marLeft w:val="640"/>
                  <w:marRight w:val="0"/>
                  <w:marTop w:val="0"/>
                  <w:marBottom w:val="0"/>
                  <w:divBdr>
                    <w:top w:val="none" w:sz="0" w:space="0" w:color="auto"/>
                    <w:left w:val="none" w:sz="0" w:space="0" w:color="auto"/>
                    <w:bottom w:val="none" w:sz="0" w:space="0" w:color="auto"/>
                    <w:right w:val="none" w:sz="0" w:space="0" w:color="auto"/>
                  </w:divBdr>
                </w:div>
                <w:div w:id="145247018">
                  <w:marLeft w:val="640"/>
                  <w:marRight w:val="0"/>
                  <w:marTop w:val="0"/>
                  <w:marBottom w:val="0"/>
                  <w:divBdr>
                    <w:top w:val="none" w:sz="0" w:space="0" w:color="auto"/>
                    <w:left w:val="none" w:sz="0" w:space="0" w:color="auto"/>
                    <w:bottom w:val="none" w:sz="0" w:space="0" w:color="auto"/>
                    <w:right w:val="none" w:sz="0" w:space="0" w:color="auto"/>
                  </w:divBdr>
                </w:div>
                <w:div w:id="836774635">
                  <w:marLeft w:val="640"/>
                  <w:marRight w:val="0"/>
                  <w:marTop w:val="0"/>
                  <w:marBottom w:val="0"/>
                  <w:divBdr>
                    <w:top w:val="none" w:sz="0" w:space="0" w:color="auto"/>
                    <w:left w:val="none" w:sz="0" w:space="0" w:color="auto"/>
                    <w:bottom w:val="none" w:sz="0" w:space="0" w:color="auto"/>
                    <w:right w:val="none" w:sz="0" w:space="0" w:color="auto"/>
                  </w:divBdr>
                </w:div>
                <w:div w:id="986396197">
                  <w:marLeft w:val="640"/>
                  <w:marRight w:val="0"/>
                  <w:marTop w:val="0"/>
                  <w:marBottom w:val="0"/>
                  <w:divBdr>
                    <w:top w:val="none" w:sz="0" w:space="0" w:color="auto"/>
                    <w:left w:val="none" w:sz="0" w:space="0" w:color="auto"/>
                    <w:bottom w:val="none" w:sz="0" w:space="0" w:color="auto"/>
                    <w:right w:val="none" w:sz="0" w:space="0" w:color="auto"/>
                  </w:divBdr>
                </w:div>
                <w:div w:id="854467716">
                  <w:marLeft w:val="640"/>
                  <w:marRight w:val="0"/>
                  <w:marTop w:val="0"/>
                  <w:marBottom w:val="0"/>
                  <w:divBdr>
                    <w:top w:val="none" w:sz="0" w:space="0" w:color="auto"/>
                    <w:left w:val="none" w:sz="0" w:space="0" w:color="auto"/>
                    <w:bottom w:val="none" w:sz="0" w:space="0" w:color="auto"/>
                    <w:right w:val="none" w:sz="0" w:space="0" w:color="auto"/>
                  </w:divBdr>
                </w:div>
                <w:div w:id="1213885372">
                  <w:marLeft w:val="640"/>
                  <w:marRight w:val="0"/>
                  <w:marTop w:val="0"/>
                  <w:marBottom w:val="0"/>
                  <w:divBdr>
                    <w:top w:val="none" w:sz="0" w:space="0" w:color="auto"/>
                    <w:left w:val="none" w:sz="0" w:space="0" w:color="auto"/>
                    <w:bottom w:val="none" w:sz="0" w:space="0" w:color="auto"/>
                    <w:right w:val="none" w:sz="0" w:space="0" w:color="auto"/>
                  </w:divBdr>
                </w:div>
                <w:div w:id="193084542">
                  <w:marLeft w:val="640"/>
                  <w:marRight w:val="0"/>
                  <w:marTop w:val="0"/>
                  <w:marBottom w:val="0"/>
                  <w:divBdr>
                    <w:top w:val="none" w:sz="0" w:space="0" w:color="auto"/>
                    <w:left w:val="none" w:sz="0" w:space="0" w:color="auto"/>
                    <w:bottom w:val="none" w:sz="0" w:space="0" w:color="auto"/>
                    <w:right w:val="none" w:sz="0" w:space="0" w:color="auto"/>
                  </w:divBdr>
                </w:div>
                <w:div w:id="1798908725">
                  <w:marLeft w:val="640"/>
                  <w:marRight w:val="0"/>
                  <w:marTop w:val="0"/>
                  <w:marBottom w:val="0"/>
                  <w:divBdr>
                    <w:top w:val="none" w:sz="0" w:space="0" w:color="auto"/>
                    <w:left w:val="none" w:sz="0" w:space="0" w:color="auto"/>
                    <w:bottom w:val="none" w:sz="0" w:space="0" w:color="auto"/>
                    <w:right w:val="none" w:sz="0" w:space="0" w:color="auto"/>
                  </w:divBdr>
                </w:div>
                <w:div w:id="1065957586">
                  <w:marLeft w:val="640"/>
                  <w:marRight w:val="0"/>
                  <w:marTop w:val="0"/>
                  <w:marBottom w:val="0"/>
                  <w:divBdr>
                    <w:top w:val="none" w:sz="0" w:space="0" w:color="auto"/>
                    <w:left w:val="none" w:sz="0" w:space="0" w:color="auto"/>
                    <w:bottom w:val="none" w:sz="0" w:space="0" w:color="auto"/>
                    <w:right w:val="none" w:sz="0" w:space="0" w:color="auto"/>
                  </w:divBdr>
                </w:div>
                <w:div w:id="1015309152">
                  <w:marLeft w:val="640"/>
                  <w:marRight w:val="0"/>
                  <w:marTop w:val="0"/>
                  <w:marBottom w:val="0"/>
                  <w:divBdr>
                    <w:top w:val="none" w:sz="0" w:space="0" w:color="auto"/>
                    <w:left w:val="none" w:sz="0" w:space="0" w:color="auto"/>
                    <w:bottom w:val="none" w:sz="0" w:space="0" w:color="auto"/>
                    <w:right w:val="none" w:sz="0" w:space="0" w:color="auto"/>
                  </w:divBdr>
                </w:div>
                <w:div w:id="1043795949">
                  <w:marLeft w:val="640"/>
                  <w:marRight w:val="0"/>
                  <w:marTop w:val="0"/>
                  <w:marBottom w:val="0"/>
                  <w:divBdr>
                    <w:top w:val="none" w:sz="0" w:space="0" w:color="auto"/>
                    <w:left w:val="none" w:sz="0" w:space="0" w:color="auto"/>
                    <w:bottom w:val="none" w:sz="0" w:space="0" w:color="auto"/>
                    <w:right w:val="none" w:sz="0" w:space="0" w:color="auto"/>
                  </w:divBdr>
                </w:div>
                <w:div w:id="1603608259">
                  <w:marLeft w:val="640"/>
                  <w:marRight w:val="0"/>
                  <w:marTop w:val="0"/>
                  <w:marBottom w:val="0"/>
                  <w:divBdr>
                    <w:top w:val="none" w:sz="0" w:space="0" w:color="auto"/>
                    <w:left w:val="none" w:sz="0" w:space="0" w:color="auto"/>
                    <w:bottom w:val="none" w:sz="0" w:space="0" w:color="auto"/>
                    <w:right w:val="none" w:sz="0" w:space="0" w:color="auto"/>
                  </w:divBdr>
                </w:div>
                <w:div w:id="2131128084">
                  <w:marLeft w:val="640"/>
                  <w:marRight w:val="0"/>
                  <w:marTop w:val="0"/>
                  <w:marBottom w:val="0"/>
                  <w:divBdr>
                    <w:top w:val="none" w:sz="0" w:space="0" w:color="auto"/>
                    <w:left w:val="none" w:sz="0" w:space="0" w:color="auto"/>
                    <w:bottom w:val="none" w:sz="0" w:space="0" w:color="auto"/>
                    <w:right w:val="none" w:sz="0" w:space="0" w:color="auto"/>
                  </w:divBdr>
                </w:div>
                <w:div w:id="855536921">
                  <w:marLeft w:val="640"/>
                  <w:marRight w:val="0"/>
                  <w:marTop w:val="0"/>
                  <w:marBottom w:val="0"/>
                  <w:divBdr>
                    <w:top w:val="none" w:sz="0" w:space="0" w:color="auto"/>
                    <w:left w:val="none" w:sz="0" w:space="0" w:color="auto"/>
                    <w:bottom w:val="none" w:sz="0" w:space="0" w:color="auto"/>
                    <w:right w:val="none" w:sz="0" w:space="0" w:color="auto"/>
                  </w:divBdr>
                </w:div>
                <w:div w:id="374743530">
                  <w:marLeft w:val="640"/>
                  <w:marRight w:val="0"/>
                  <w:marTop w:val="0"/>
                  <w:marBottom w:val="0"/>
                  <w:divBdr>
                    <w:top w:val="none" w:sz="0" w:space="0" w:color="auto"/>
                    <w:left w:val="none" w:sz="0" w:space="0" w:color="auto"/>
                    <w:bottom w:val="none" w:sz="0" w:space="0" w:color="auto"/>
                    <w:right w:val="none" w:sz="0" w:space="0" w:color="auto"/>
                  </w:divBdr>
                </w:div>
                <w:div w:id="1231380633">
                  <w:marLeft w:val="640"/>
                  <w:marRight w:val="0"/>
                  <w:marTop w:val="0"/>
                  <w:marBottom w:val="0"/>
                  <w:divBdr>
                    <w:top w:val="none" w:sz="0" w:space="0" w:color="auto"/>
                    <w:left w:val="none" w:sz="0" w:space="0" w:color="auto"/>
                    <w:bottom w:val="none" w:sz="0" w:space="0" w:color="auto"/>
                    <w:right w:val="none" w:sz="0" w:space="0" w:color="auto"/>
                  </w:divBdr>
                </w:div>
                <w:div w:id="1681812726">
                  <w:marLeft w:val="640"/>
                  <w:marRight w:val="0"/>
                  <w:marTop w:val="0"/>
                  <w:marBottom w:val="0"/>
                  <w:divBdr>
                    <w:top w:val="none" w:sz="0" w:space="0" w:color="auto"/>
                    <w:left w:val="none" w:sz="0" w:space="0" w:color="auto"/>
                    <w:bottom w:val="none" w:sz="0" w:space="0" w:color="auto"/>
                    <w:right w:val="none" w:sz="0" w:space="0" w:color="auto"/>
                  </w:divBdr>
                </w:div>
                <w:div w:id="1276910152">
                  <w:marLeft w:val="640"/>
                  <w:marRight w:val="0"/>
                  <w:marTop w:val="0"/>
                  <w:marBottom w:val="0"/>
                  <w:divBdr>
                    <w:top w:val="none" w:sz="0" w:space="0" w:color="auto"/>
                    <w:left w:val="none" w:sz="0" w:space="0" w:color="auto"/>
                    <w:bottom w:val="none" w:sz="0" w:space="0" w:color="auto"/>
                    <w:right w:val="none" w:sz="0" w:space="0" w:color="auto"/>
                  </w:divBdr>
                </w:div>
                <w:div w:id="2045785943">
                  <w:marLeft w:val="640"/>
                  <w:marRight w:val="0"/>
                  <w:marTop w:val="0"/>
                  <w:marBottom w:val="0"/>
                  <w:divBdr>
                    <w:top w:val="none" w:sz="0" w:space="0" w:color="auto"/>
                    <w:left w:val="none" w:sz="0" w:space="0" w:color="auto"/>
                    <w:bottom w:val="none" w:sz="0" w:space="0" w:color="auto"/>
                    <w:right w:val="none" w:sz="0" w:space="0" w:color="auto"/>
                  </w:divBdr>
                </w:div>
                <w:div w:id="412625695">
                  <w:marLeft w:val="640"/>
                  <w:marRight w:val="0"/>
                  <w:marTop w:val="0"/>
                  <w:marBottom w:val="0"/>
                  <w:divBdr>
                    <w:top w:val="none" w:sz="0" w:space="0" w:color="auto"/>
                    <w:left w:val="none" w:sz="0" w:space="0" w:color="auto"/>
                    <w:bottom w:val="none" w:sz="0" w:space="0" w:color="auto"/>
                    <w:right w:val="none" w:sz="0" w:space="0" w:color="auto"/>
                  </w:divBdr>
                </w:div>
                <w:div w:id="13771677">
                  <w:marLeft w:val="640"/>
                  <w:marRight w:val="0"/>
                  <w:marTop w:val="0"/>
                  <w:marBottom w:val="0"/>
                  <w:divBdr>
                    <w:top w:val="none" w:sz="0" w:space="0" w:color="auto"/>
                    <w:left w:val="none" w:sz="0" w:space="0" w:color="auto"/>
                    <w:bottom w:val="none" w:sz="0" w:space="0" w:color="auto"/>
                    <w:right w:val="none" w:sz="0" w:space="0" w:color="auto"/>
                  </w:divBdr>
                </w:div>
                <w:div w:id="1371808084">
                  <w:marLeft w:val="640"/>
                  <w:marRight w:val="0"/>
                  <w:marTop w:val="0"/>
                  <w:marBottom w:val="0"/>
                  <w:divBdr>
                    <w:top w:val="none" w:sz="0" w:space="0" w:color="auto"/>
                    <w:left w:val="none" w:sz="0" w:space="0" w:color="auto"/>
                    <w:bottom w:val="none" w:sz="0" w:space="0" w:color="auto"/>
                    <w:right w:val="none" w:sz="0" w:space="0" w:color="auto"/>
                  </w:divBdr>
                </w:div>
                <w:div w:id="1100760854">
                  <w:marLeft w:val="640"/>
                  <w:marRight w:val="0"/>
                  <w:marTop w:val="0"/>
                  <w:marBottom w:val="0"/>
                  <w:divBdr>
                    <w:top w:val="none" w:sz="0" w:space="0" w:color="auto"/>
                    <w:left w:val="none" w:sz="0" w:space="0" w:color="auto"/>
                    <w:bottom w:val="none" w:sz="0" w:space="0" w:color="auto"/>
                    <w:right w:val="none" w:sz="0" w:space="0" w:color="auto"/>
                  </w:divBdr>
                </w:div>
                <w:div w:id="947154533">
                  <w:marLeft w:val="640"/>
                  <w:marRight w:val="0"/>
                  <w:marTop w:val="0"/>
                  <w:marBottom w:val="0"/>
                  <w:divBdr>
                    <w:top w:val="none" w:sz="0" w:space="0" w:color="auto"/>
                    <w:left w:val="none" w:sz="0" w:space="0" w:color="auto"/>
                    <w:bottom w:val="none" w:sz="0" w:space="0" w:color="auto"/>
                    <w:right w:val="none" w:sz="0" w:space="0" w:color="auto"/>
                  </w:divBdr>
                </w:div>
                <w:div w:id="836193756">
                  <w:marLeft w:val="640"/>
                  <w:marRight w:val="0"/>
                  <w:marTop w:val="0"/>
                  <w:marBottom w:val="0"/>
                  <w:divBdr>
                    <w:top w:val="none" w:sz="0" w:space="0" w:color="auto"/>
                    <w:left w:val="none" w:sz="0" w:space="0" w:color="auto"/>
                    <w:bottom w:val="none" w:sz="0" w:space="0" w:color="auto"/>
                    <w:right w:val="none" w:sz="0" w:space="0" w:color="auto"/>
                  </w:divBdr>
                </w:div>
                <w:div w:id="690641856">
                  <w:marLeft w:val="640"/>
                  <w:marRight w:val="0"/>
                  <w:marTop w:val="0"/>
                  <w:marBottom w:val="0"/>
                  <w:divBdr>
                    <w:top w:val="none" w:sz="0" w:space="0" w:color="auto"/>
                    <w:left w:val="none" w:sz="0" w:space="0" w:color="auto"/>
                    <w:bottom w:val="none" w:sz="0" w:space="0" w:color="auto"/>
                    <w:right w:val="none" w:sz="0" w:space="0" w:color="auto"/>
                  </w:divBdr>
                </w:div>
                <w:div w:id="1497763037">
                  <w:marLeft w:val="640"/>
                  <w:marRight w:val="0"/>
                  <w:marTop w:val="0"/>
                  <w:marBottom w:val="0"/>
                  <w:divBdr>
                    <w:top w:val="none" w:sz="0" w:space="0" w:color="auto"/>
                    <w:left w:val="none" w:sz="0" w:space="0" w:color="auto"/>
                    <w:bottom w:val="none" w:sz="0" w:space="0" w:color="auto"/>
                    <w:right w:val="none" w:sz="0" w:space="0" w:color="auto"/>
                  </w:divBdr>
                </w:div>
                <w:div w:id="854883705">
                  <w:marLeft w:val="640"/>
                  <w:marRight w:val="0"/>
                  <w:marTop w:val="0"/>
                  <w:marBottom w:val="0"/>
                  <w:divBdr>
                    <w:top w:val="none" w:sz="0" w:space="0" w:color="auto"/>
                    <w:left w:val="none" w:sz="0" w:space="0" w:color="auto"/>
                    <w:bottom w:val="none" w:sz="0" w:space="0" w:color="auto"/>
                    <w:right w:val="none" w:sz="0" w:space="0" w:color="auto"/>
                  </w:divBdr>
                </w:div>
                <w:div w:id="1105344741">
                  <w:marLeft w:val="640"/>
                  <w:marRight w:val="0"/>
                  <w:marTop w:val="0"/>
                  <w:marBottom w:val="0"/>
                  <w:divBdr>
                    <w:top w:val="none" w:sz="0" w:space="0" w:color="auto"/>
                    <w:left w:val="none" w:sz="0" w:space="0" w:color="auto"/>
                    <w:bottom w:val="none" w:sz="0" w:space="0" w:color="auto"/>
                    <w:right w:val="none" w:sz="0" w:space="0" w:color="auto"/>
                  </w:divBdr>
                </w:div>
                <w:div w:id="407969916">
                  <w:marLeft w:val="640"/>
                  <w:marRight w:val="0"/>
                  <w:marTop w:val="0"/>
                  <w:marBottom w:val="0"/>
                  <w:divBdr>
                    <w:top w:val="none" w:sz="0" w:space="0" w:color="auto"/>
                    <w:left w:val="none" w:sz="0" w:space="0" w:color="auto"/>
                    <w:bottom w:val="none" w:sz="0" w:space="0" w:color="auto"/>
                    <w:right w:val="none" w:sz="0" w:space="0" w:color="auto"/>
                  </w:divBdr>
                </w:div>
                <w:div w:id="845169383">
                  <w:marLeft w:val="640"/>
                  <w:marRight w:val="0"/>
                  <w:marTop w:val="0"/>
                  <w:marBottom w:val="0"/>
                  <w:divBdr>
                    <w:top w:val="none" w:sz="0" w:space="0" w:color="auto"/>
                    <w:left w:val="none" w:sz="0" w:space="0" w:color="auto"/>
                    <w:bottom w:val="none" w:sz="0" w:space="0" w:color="auto"/>
                    <w:right w:val="none" w:sz="0" w:space="0" w:color="auto"/>
                  </w:divBdr>
                </w:div>
                <w:div w:id="1735422863">
                  <w:marLeft w:val="640"/>
                  <w:marRight w:val="0"/>
                  <w:marTop w:val="0"/>
                  <w:marBottom w:val="0"/>
                  <w:divBdr>
                    <w:top w:val="none" w:sz="0" w:space="0" w:color="auto"/>
                    <w:left w:val="none" w:sz="0" w:space="0" w:color="auto"/>
                    <w:bottom w:val="none" w:sz="0" w:space="0" w:color="auto"/>
                    <w:right w:val="none" w:sz="0" w:space="0" w:color="auto"/>
                  </w:divBdr>
                </w:div>
                <w:div w:id="1394739155">
                  <w:marLeft w:val="640"/>
                  <w:marRight w:val="0"/>
                  <w:marTop w:val="0"/>
                  <w:marBottom w:val="0"/>
                  <w:divBdr>
                    <w:top w:val="none" w:sz="0" w:space="0" w:color="auto"/>
                    <w:left w:val="none" w:sz="0" w:space="0" w:color="auto"/>
                    <w:bottom w:val="none" w:sz="0" w:space="0" w:color="auto"/>
                    <w:right w:val="none" w:sz="0" w:space="0" w:color="auto"/>
                  </w:divBdr>
                </w:div>
                <w:div w:id="1681422487">
                  <w:marLeft w:val="640"/>
                  <w:marRight w:val="0"/>
                  <w:marTop w:val="0"/>
                  <w:marBottom w:val="0"/>
                  <w:divBdr>
                    <w:top w:val="none" w:sz="0" w:space="0" w:color="auto"/>
                    <w:left w:val="none" w:sz="0" w:space="0" w:color="auto"/>
                    <w:bottom w:val="none" w:sz="0" w:space="0" w:color="auto"/>
                    <w:right w:val="none" w:sz="0" w:space="0" w:color="auto"/>
                  </w:divBdr>
                </w:div>
                <w:div w:id="603997897">
                  <w:marLeft w:val="640"/>
                  <w:marRight w:val="0"/>
                  <w:marTop w:val="0"/>
                  <w:marBottom w:val="0"/>
                  <w:divBdr>
                    <w:top w:val="none" w:sz="0" w:space="0" w:color="auto"/>
                    <w:left w:val="none" w:sz="0" w:space="0" w:color="auto"/>
                    <w:bottom w:val="none" w:sz="0" w:space="0" w:color="auto"/>
                    <w:right w:val="none" w:sz="0" w:space="0" w:color="auto"/>
                  </w:divBdr>
                </w:div>
                <w:div w:id="1039747556">
                  <w:marLeft w:val="640"/>
                  <w:marRight w:val="0"/>
                  <w:marTop w:val="0"/>
                  <w:marBottom w:val="0"/>
                  <w:divBdr>
                    <w:top w:val="none" w:sz="0" w:space="0" w:color="auto"/>
                    <w:left w:val="none" w:sz="0" w:space="0" w:color="auto"/>
                    <w:bottom w:val="none" w:sz="0" w:space="0" w:color="auto"/>
                    <w:right w:val="none" w:sz="0" w:space="0" w:color="auto"/>
                  </w:divBdr>
                </w:div>
                <w:div w:id="1598903311">
                  <w:marLeft w:val="640"/>
                  <w:marRight w:val="0"/>
                  <w:marTop w:val="0"/>
                  <w:marBottom w:val="0"/>
                  <w:divBdr>
                    <w:top w:val="none" w:sz="0" w:space="0" w:color="auto"/>
                    <w:left w:val="none" w:sz="0" w:space="0" w:color="auto"/>
                    <w:bottom w:val="none" w:sz="0" w:space="0" w:color="auto"/>
                    <w:right w:val="none" w:sz="0" w:space="0" w:color="auto"/>
                  </w:divBdr>
                </w:div>
                <w:div w:id="523327609">
                  <w:marLeft w:val="640"/>
                  <w:marRight w:val="0"/>
                  <w:marTop w:val="0"/>
                  <w:marBottom w:val="0"/>
                  <w:divBdr>
                    <w:top w:val="none" w:sz="0" w:space="0" w:color="auto"/>
                    <w:left w:val="none" w:sz="0" w:space="0" w:color="auto"/>
                    <w:bottom w:val="none" w:sz="0" w:space="0" w:color="auto"/>
                    <w:right w:val="none" w:sz="0" w:space="0" w:color="auto"/>
                  </w:divBdr>
                </w:div>
                <w:div w:id="143862044">
                  <w:marLeft w:val="640"/>
                  <w:marRight w:val="0"/>
                  <w:marTop w:val="0"/>
                  <w:marBottom w:val="0"/>
                  <w:divBdr>
                    <w:top w:val="none" w:sz="0" w:space="0" w:color="auto"/>
                    <w:left w:val="none" w:sz="0" w:space="0" w:color="auto"/>
                    <w:bottom w:val="none" w:sz="0" w:space="0" w:color="auto"/>
                    <w:right w:val="none" w:sz="0" w:space="0" w:color="auto"/>
                  </w:divBdr>
                </w:div>
                <w:div w:id="885408192">
                  <w:marLeft w:val="640"/>
                  <w:marRight w:val="0"/>
                  <w:marTop w:val="0"/>
                  <w:marBottom w:val="0"/>
                  <w:divBdr>
                    <w:top w:val="none" w:sz="0" w:space="0" w:color="auto"/>
                    <w:left w:val="none" w:sz="0" w:space="0" w:color="auto"/>
                    <w:bottom w:val="none" w:sz="0" w:space="0" w:color="auto"/>
                    <w:right w:val="none" w:sz="0" w:space="0" w:color="auto"/>
                  </w:divBdr>
                </w:div>
                <w:div w:id="1103258655">
                  <w:marLeft w:val="640"/>
                  <w:marRight w:val="0"/>
                  <w:marTop w:val="0"/>
                  <w:marBottom w:val="0"/>
                  <w:divBdr>
                    <w:top w:val="none" w:sz="0" w:space="0" w:color="auto"/>
                    <w:left w:val="none" w:sz="0" w:space="0" w:color="auto"/>
                    <w:bottom w:val="none" w:sz="0" w:space="0" w:color="auto"/>
                    <w:right w:val="none" w:sz="0" w:space="0" w:color="auto"/>
                  </w:divBdr>
                </w:div>
                <w:div w:id="855384927">
                  <w:marLeft w:val="640"/>
                  <w:marRight w:val="0"/>
                  <w:marTop w:val="0"/>
                  <w:marBottom w:val="0"/>
                  <w:divBdr>
                    <w:top w:val="none" w:sz="0" w:space="0" w:color="auto"/>
                    <w:left w:val="none" w:sz="0" w:space="0" w:color="auto"/>
                    <w:bottom w:val="none" w:sz="0" w:space="0" w:color="auto"/>
                    <w:right w:val="none" w:sz="0" w:space="0" w:color="auto"/>
                  </w:divBdr>
                </w:div>
                <w:div w:id="464927874">
                  <w:marLeft w:val="640"/>
                  <w:marRight w:val="0"/>
                  <w:marTop w:val="0"/>
                  <w:marBottom w:val="0"/>
                  <w:divBdr>
                    <w:top w:val="none" w:sz="0" w:space="0" w:color="auto"/>
                    <w:left w:val="none" w:sz="0" w:space="0" w:color="auto"/>
                    <w:bottom w:val="none" w:sz="0" w:space="0" w:color="auto"/>
                    <w:right w:val="none" w:sz="0" w:space="0" w:color="auto"/>
                  </w:divBdr>
                </w:div>
                <w:div w:id="1999186948">
                  <w:marLeft w:val="640"/>
                  <w:marRight w:val="0"/>
                  <w:marTop w:val="0"/>
                  <w:marBottom w:val="0"/>
                  <w:divBdr>
                    <w:top w:val="none" w:sz="0" w:space="0" w:color="auto"/>
                    <w:left w:val="none" w:sz="0" w:space="0" w:color="auto"/>
                    <w:bottom w:val="none" w:sz="0" w:space="0" w:color="auto"/>
                    <w:right w:val="none" w:sz="0" w:space="0" w:color="auto"/>
                  </w:divBdr>
                </w:div>
                <w:div w:id="1142650083">
                  <w:marLeft w:val="640"/>
                  <w:marRight w:val="0"/>
                  <w:marTop w:val="0"/>
                  <w:marBottom w:val="0"/>
                  <w:divBdr>
                    <w:top w:val="none" w:sz="0" w:space="0" w:color="auto"/>
                    <w:left w:val="none" w:sz="0" w:space="0" w:color="auto"/>
                    <w:bottom w:val="none" w:sz="0" w:space="0" w:color="auto"/>
                    <w:right w:val="none" w:sz="0" w:space="0" w:color="auto"/>
                  </w:divBdr>
                </w:div>
                <w:div w:id="1991057519">
                  <w:marLeft w:val="640"/>
                  <w:marRight w:val="0"/>
                  <w:marTop w:val="0"/>
                  <w:marBottom w:val="0"/>
                  <w:divBdr>
                    <w:top w:val="none" w:sz="0" w:space="0" w:color="auto"/>
                    <w:left w:val="none" w:sz="0" w:space="0" w:color="auto"/>
                    <w:bottom w:val="none" w:sz="0" w:space="0" w:color="auto"/>
                    <w:right w:val="none" w:sz="0" w:space="0" w:color="auto"/>
                  </w:divBdr>
                </w:div>
                <w:div w:id="554239611">
                  <w:marLeft w:val="640"/>
                  <w:marRight w:val="0"/>
                  <w:marTop w:val="0"/>
                  <w:marBottom w:val="0"/>
                  <w:divBdr>
                    <w:top w:val="none" w:sz="0" w:space="0" w:color="auto"/>
                    <w:left w:val="none" w:sz="0" w:space="0" w:color="auto"/>
                    <w:bottom w:val="none" w:sz="0" w:space="0" w:color="auto"/>
                    <w:right w:val="none" w:sz="0" w:space="0" w:color="auto"/>
                  </w:divBdr>
                </w:div>
                <w:div w:id="1137642403">
                  <w:marLeft w:val="640"/>
                  <w:marRight w:val="0"/>
                  <w:marTop w:val="0"/>
                  <w:marBottom w:val="0"/>
                  <w:divBdr>
                    <w:top w:val="none" w:sz="0" w:space="0" w:color="auto"/>
                    <w:left w:val="none" w:sz="0" w:space="0" w:color="auto"/>
                    <w:bottom w:val="none" w:sz="0" w:space="0" w:color="auto"/>
                    <w:right w:val="none" w:sz="0" w:space="0" w:color="auto"/>
                  </w:divBdr>
                </w:div>
                <w:div w:id="1227454118">
                  <w:marLeft w:val="640"/>
                  <w:marRight w:val="0"/>
                  <w:marTop w:val="0"/>
                  <w:marBottom w:val="0"/>
                  <w:divBdr>
                    <w:top w:val="none" w:sz="0" w:space="0" w:color="auto"/>
                    <w:left w:val="none" w:sz="0" w:space="0" w:color="auto"/>
                    <w:bottom w:val="none" w:sz="0" w:space="0" w:color="auto"/>
                    <w:right w:val="none" w:sz="0" w:space="0" w:color="auto"/>
                  </w:divBdr>
                </w:div>
                <w:div w:id="280115159">
                  <w:marLeft w:val="640"/>
                  <w:marRight w:val="0"/>
                  <w:marTop w:val="0"/>
                  <w:marBottom w:val="0"/>
                  <w:divBdr>
                    <w:top w:val="none" w:sz="0" w:space="0" w:color="auto"/>
                    <w:left w:val="none" w:sz="0" w:space="0" w:color="auto"/>
                    <w:bottom w:val="none" w:sz="0" w:space="0" w:color="auto"/>
                    <w:right w:val="none" w:sz="0" w:space="0" w:color="auto"/>
                  </w:divBdr>
                </w:div>
                <w:div w:id="1673487838">
                  <w:marLeft w:val="640"/>
                  <w:marRight w:val="0"/>
                  <w:marTop w:val="0"/>
                  <w:marBottom w:val="0"/>
                  <w:divBdr>
                    <w:top w:val="none" w:sz="0" w:space="0" w:color="auto"/>
                    <w:left w:val="none" w:sz="0" w:space="0" w:color="auto"/>
                    <w:bottom w:val="none" w:sz="0" w:space="0" w:color="auto"/>
                    <w:right w:val="none" w:sz="0" w:space="0" w:color="auto"/>
                  </w:divBdr>
                </w:div>
                <w:div w:id="1381636966">
                  <w:marLeft w:val="640"/>
                  <w:marRight w:val="0"/>
                  <w:marTop w:val="0"/>
                  <w:marBottom w:val="0"/>
                  <w:divBdr>
                    <w:top w:val="none" w:sz="0" w:space="0" w:color="auto"/>
                    <w:left w:val="none" w:sz="0" w:space="0" w:color="auto"/>
                    <w:bottom w:val="none" w:sz="0" w:space="0" w:color="auto"/>
                    <w:right w:val="none" w:sz="0" w:space="0" w:color="auto"/>
                  </w:divBdr>
                </w:div>
                <w:div w:id="952442154">
                  <w:marLeft w:val="640"/>
                  <w:marRight w:val="0"/>
                  <w:marTop w:val="0"/>
                  <w:marBottom w:val="0"/>
                  <w:divBdr>
                    <w:top w:val="none" w:sz="0" w:space="0" w:color="auto"/>
                    <w:left w:val="none" w:sz="0" w:space="0" w:color="auto"/>
                    <w:bottom w:val="none" w:sz="0" w:space="0" w:color="auto"/>
                    <w:right w:val="none" w:sz="0" w:space="0" w:color="auto"/>
                  </w:divBdr>
                </w:div>
                <w:div w:id="47463077">
                  <w:marLeft w:val="640"/>
                  <w:marRight w:val="0"/>
                  <w:marTop w:val="0"/>
                  <w:marBottom w:val="0"/>
                  <w:divBdr>
                    <w:top w:val="none" w:sz="0" w:space="0" w:color="auto"/>
                    <w:left w:val="none" w:sz="0" w:space="0" w:color="auto"/>
                    <w:bottom w:val="none" w:sz="0" w:space="0" w:color="auto"/>
                    <w:right w:val="none" w:sz="0" w:space="0" w:color="auto"/>
                  </w:divBdr>
                </w:div>
                <w:div w:id="1124927613">
                  <w:marLeft w:val="640"/>
                  <w:marRight w:val="0"/>
                  <w:marTop w:val="0"/>
                  <w:marBottom w:val="0"/>
                  <w:divBdr>
                    <w:top w:val="none" w:sz="0" w:space="0" w:color="auto"/>
                    <w:left w:val="none" w:sz="0" w:space="0" w:color="auto"/>
                    <w:bottom w:val="none" w:sz="0" w:space="0" w:color="auto"/>
                    <w:right w:val="none" w:sz="0" w:space="0" w:color="auto"/>
                  </w:divBdr>
                </w:div>
                <w:div w:id="1582908499">
                  <w:marLeft w:val="640"/>
                  <w:marRight w:val="0"/>
                  <w:marTop w:val="0"/>
                  <w:marBottom w:val="0"/>
                  <w:divBdr>
                    <w:top w:val="none" w:sz="0" w:space="0" w:color="auto"/>
                    <w:left w:val="none" w:sz="0" w:space="0" w:color="auto"/>
                    <w:bottom w:val="none" w:sz="0" w:space="0" w:color="auto"/>
                    <w:right w:val="none" w:sz="0" w:space="0" w:color="auto"/>
                  </w:divBdr>
                </w:div>
                <w:div w:id="2122258258">
                  <w:marLeft w:val="640"/>
                  <w:marRight w:val="0"/>
                  <w:marTop w:val="0"/>
                  <w:marBottom w:val="0"/>
                  <w:divBdr>
                    <w:top w:val="none" w:sz="0" w:space="0" w:color="auto"/>
                    <w:left w:val="none" w:sz="0" w:space="0" w:color="auto"/>
                    <w:bottom w:val="none" w:sz="0" w:space="0" w:color="auto"/>
                    <w:right w:val="none" w:sz="0" w:space="0" w:color="auto"/>
                  </w:divBdr>
                </w:div>
                <w:div w:id="1881042776">
                  <w:marLeft w:val="640"/>
                  <w:marRight w:val="0"/>
                  <w:marTop w:val="0"/>
                  <w:marBottom w:val="0"/>
                  <w:divBdr>
                    <w:top w:val="none" w:sz="0" w:space="0" w:color="auto"/>
                    <w:left w:val="none" w:sz="0" w:space="0" w:color="auto"/>
                    <w:bottom w:val="none" w:sz="0" w:space="0" w:color="auto"/>
                    <w:right w:val="none" w:sz="0" w:space="0" w:color="auto"/>
                  </w:divBdr>
                </w:div>
                <w:div w:id="1793554962">
                  <w:marLeft w:val="640"/>
                  <w:marRight w:val="0"/>
                  <w:marTop w:val="0"/>
                  <w:marBottom w:val="0"/>
                  <w:divBdr>
                    <w:top w:val="none" w:sz="0" w:space="0" w:color="auto"/>
                    <w:left w:val="none" w:sz="0" w:space="0" w:color="auto"/>
                    <w:bottom w:val="none" w:sz="0" w:space="0" w:color="auto"/>
                    <w:right w:val="none" w:sz="0" w:space="0" w:color="auto"/>
                  </w:divBdr>
                </w:div>
                <w:div w:id="2114126476">
                  <w:marLeft w:val="640"/>
                  <w:marRight w:val="0"/>
                  <w:marTop w:val="0"/>
                  <w:marBottom w:val="0"/>
                  <w:divBdr>
                    <w:top w:val="none" w:sz="0" w:space="0" w:color="auto"/>
                    <w:left w:val="none" w:sz="0" w:space="0" w:color="auto"/>
                    <w:bottom w:val="none" w:sz="0" w:space="0" w:color="auto"/>
                    <w:right w:val="none" w:sz="0" w:space="0" w:color="auto"/>
                  </w:divBdr>
                </w:div>
                <w:div w:id="1168984027">
                  <w:marLeft w:val="640"/>
                  <w:marRight w:val="0"/>
                  <w:marTop w:val="0"/>
                  <w:marBottom w:val="0"/>
                  <w:divBdr>
                    <w:top w:val="none" w:sz="0" w:space="0" w:color="auto"/>
                    <w:left w:val="none" w:sz="0" w:space="0" w:color="auto"/>
                    <w:bottom w:val="none" w:sz="0" w:space="0" w:color="auto"/>
                    <w:right w:val="none" w:sz="0" w:space="0" w:color="auto"/>
                  </w:divBdr>
                </w:div>
                <w:div w:id="709692367">
                  <w:marLeft w:val="640"/>
                  <w:marRight w:val="0"/>
                  <w:marTop w:val="0"/>
                  <w:marBottom w:val="0"/>
                  <w:divBdr>
                    <w:top w:val="none" w:sz="0" w:space="0" w:color="auto"/>
                    <w:left w:val="none" w:sz="0" w:space="0" w:color="auto"/>
                    <w:bottom w:val="none" w:sz="0" w:space="0" w:color="auto"/>
                    <w:right w:val="none" w:sz="0" w:space="0" w:color="auto"/>
                  </w:divBdr>
                </w:div>
                <w:div w:id="732509914">
                  <w:marLeft w:val="640"/>
                  <w:marRight w:val="0"/>
                  <w:marTop w:val="0"/>
                  <w:marBottom w:val="0"/>
                  <w:divBdr>
                    <w:top w:val="none" w:sz="0" w:space="0" w:color="auto"/>
                    <w:left w:val="none" w:sz="0" w:space="0" w:color="auto"/>
                    <w:bottom w:val="none" w:sz="0" w:space="0" w:color="auto"/>
                    <w:right w:val="none" w:sz="0" w:space="0" w:color="auto"/>
                  </w:divBdr>
                </w:div>
                <w:div w:id="88235738">
                  <w:marLeft w:val="640"/>
                  <w:marRight w:val="0"/>
                  <w:marTop w:val="0"/>
                  <w:marBottom w:val="0"/>
                  <w:divBdr>
                    <w:top w:val="none" w:sz="0" w:space="0" w:color="auto"/>
                    <w:left w:val="none" w:sz="0" w:space="0" w:color="auto"/>
                    <w:bottom w:val="none" w:sz="0" w:space="0" w:color="auto"/>
                    <w:right w:val="none" w:sz="0" w:space="0" w:color="auto"/>
                  </w:divBdr>
                </w:div>
                <w:div w:id="1677465335">
                  <w:marLeft w:val="640"/>
                  <w:marRight w:val="0"/>
                  <w:marTop w:val="0"/>
                  <w:marBottom w:val="0"/>
                  <w:divBdr>
                    <w:top w:val="none" w:sz="0" w:space="0" w:color="auto"/>
                    <w:left w:val="none" w:sz="0" w:space="0" w:color="auto"/>
                    <w:bottom w:val="none" w:sz="0" w:space="0" w:color="auto"/>
                    <w:right w:val="none" w:sz="0" w:space="0" w:color="auto"/>
                  </w:divBdr>
                </w:div>
                <w:div w:id="427042559">
                  <w:marLeft w:val="640"/>
                  <w:marRight w:val="0"/>
                  <w:marTop w:val="0"/>
                  <w:marBottom w:val="0"/>
                  <w:divBdr>
                    <w:top w:val="none" w:sz="0" w:space="0" w:color="auto"/>
                    <w:left w:val="none" w:sz="0" w:space="0" w:color="auto"/>
                    <w:bottom w:val="none" w:sz="0" w:space="0" w:color="auto"/>
                    <w:right w:val="none" w:sz="0" w:space="0" w:color="auto"/>
                  </w:divBdr>
                </w:div>
                <w:div w:id="11929476">
                  <w:marLeft w:val="640"/>
                  <w:marRight w:val="0"/>
                  <w:marTop w:val="0"/>
                  <w:marBottom w:val="0"/>
                  <w:divBdr>
                    <w:top w:val="none" w:sz="0" w:space="0" w:color="auto"/>
                    <w:left w:val="none" w:sz="0" w:space="0" w:color="auto"/>
                    <w:bottom w:val="none" w:sz="0" w:space="0" w:color="auto"/>
                    <w:right w:val="none" w:sz="0" w:space="0" w:color="auto"/>
                  </w:divBdr>
                </w:div>
                <w:div w:id="1787965162">
                  <w:marLeft w:val="640"/>
                  <w:marRight w:val="0"/>
                  <w:marTop w:val="0"/>
                  <w:marBottom w:val="0"/>
                  <w:divBdr>
                    <w:top w:val="none" w:sz="0" w:space="0" w:color="auto"/>
                    <w:left w:val="none" w:sz="0" w:space="0" w:color="auto"/>
                    <w:bottom w:val="none" w:sz="0" w:space="0" w:color="auto"/>
                    <w:right w:val="none" w:sz="0" w:space="0" w:color="auto"/>
                  </w:divBdr>
                </w:div>
                <w:div w:id="1147236739">
                  <w:marLeft w:val="640"/>
                  <w:marRight w:val="0"/>
                  <w:marTop w:val="0"/>
                  <w:marBottom w:val="0"/>
                  <w:divBdr>
                    <w:top w:val="none" w:sz="0" w:space="0" w:color="auto"/>
                    <w:left w:val="none" w:sz="0" w:space="0" w:color="auto"/>
                    <w:bottom w:val="none" w:sz="0" w:space="0" w:color="auto"/>
                    <w:right w:val="none" w:sz="0" w:space="0" w:color="auto"/>
                  </w:divBdr>
                </w:div>
                <w:div w:id="897934409">
                  <w:marLeft w:val="640"/>
                  <w:marRight w:val="0"/>
                  <w:marTop w:val="0"/>
                  <w:marBottom w:val="0"/>
                  <w:divBdr>
                    <w:top w:val="none" w:sz="0" w:space="0" w:color="auto"/>
                    <w:left w:val="none" w:sz="0" w:space="0" w:color="auto"/>
                    <w:bottom w:val="none" w:sz="0" w:space="0" w:color="auto"/>
                    <w:right w:val="none" w:sz="0" w:space="0" w:color="auto"/>
                  </w:divBdr>
                </w:div>
                <w:div w:id="280964135">
                  <w:marLeft w:val="640"/>
                  <w:marRight w:val="0"/>
                  <w:marTop w:val="0"/>
                  <w:marBottom w:val="0"/>
                  <w:divBdr>
                    <w:top w:val="none" w:sz="0" w:space="0" w:color="auto"/>
                    <w:left w:val="none" w:sz="0" w:space="0" w:color="auto"/>
                    <w:bottom w:val="none" w:sz="0" w:space="0" w:color="auto"/>
                    <w:right w:val="none" w:sz="0" w:space="0" w:color="auto"/>
                  </w:divBdr>
                </w:div>
                <w:div w:id="1374038473">
                  <w:marLeft w:val="640"/>
                  <w:marRight w:val="0"/>
                  <w:marTop w:val="0"/>
                  <w:marBottom w:val="0"/>
                  <w:divBdr>
                    <w:top w:val="none" w:sz="0" w:space="0" w:color="auto"/>
                    <w:left w:val="none" w:sz="0" w:space="0" w:color="auto"/>
                    <w:bottom w:val="none" w:sz="0" w:space="0" w:color="auto"/>
                    <w:right w:val="none" w:sz="0" w:space="0" w:color="auto"/>
                  </w:divBdr>
                </w:div>
                <w:div w:id="868761621">
                  <w:marLeft w:val="640"/>
                  <w:marRight w:val="0"/>
                  <w:marTop w:val="0"/>
                  <w:marBottom w:val="0"/>
                  <w:divBdr>
                    <w:top w:val="none" w:sz="0" w:space="0" w:color="auto"/>
                    <w:left w:val="none" w:sz="0" w:space="0" w:color="auto"/>
                    <w:bottom w:val="none" w:sz="0" w:space="0" w:color="auto"/>
                    <w:right w:val="none" w:sz="0" w:space="0" w:color="auto"/>
                  </w:divBdr>
                </w:div>
                <w:div w:id="1804805569">
                  <w:marLeft w:val="640"/>
                  <w:marRight w:val="0"/>
                  <w:marTop w:val="0"/>
                  <w:marBottom w:val="0"/>
                  <w:divBdr>
                    <w:top w:val="none" w:sz="0" w:space="0" w:color="auto"/>
                    <w:left w:val="none" w:sz="0" w:space="0" w:color="auto"/>
                    <w:bottom w:val="none" w:sz="0" w:space="0" w:color="auto"/>
                    <w:right w:val="none" w:sz="0" w:space="0" w:color="auto"/>
                  </w:divBdr>
                </w:div>
                <w:div w:id="343552722">
                  <w:marLeft w:val="640"/>
                  <w:marRight w:val="0"/>
                  <w:marTop w:val="0"/>
                  <w:marBottom w:val="0"/>
                  <w:divBdr>
                    <w:top w:val="none" w:sz="0" w:space="0" w:color="auto"/>
                    <w:left w:val="none" w:sz="0" w:space="0" w:color="auto"/>
                    <w:bottom w:val="none" w:sz="0" w:space="0" w:color="auto"/>
                    <w:right w:val="none" w:sz="0" w:space="0" w:color="auto"/>
                  </w:divBdr>
                </w:div>
                <w:div w:id="1234200881">
                  <w:marLeft w:val="640"/>
                  <w:marRight w:val="0"/>
                  <w:marTop w:val="0"/>
                  <w:marBottom w:val="0"/>
                  <w:divBdr>
                    <w:top w:val="none" w:sz="0" w:space="0" w:color="auto"/>
                    <w:left w:val="none" w:sz="0" w:space="0" w:color="auto"/>
                    <w:bottom w:val="none" w:sz="0" w:space="0" w:color="auto"/>
                    <w:right w:val="none" w:sz="0" w:space="0" w:color="auto"/>
                  </w:divBdr>
                </w:div>
                <w:div w:id="2082213821">
                  <w:marLeft w:val="640"/>
                  <w:marRight w:val="0"/>
                  <w:marTop w:val="0"/>
                  <w:marBottom w:val="0"/>
                  <w:divBdr>
                    <w:top w:val="none" w:sz="0" w:space="0" w:color="auto"/>
                    <w:left w:val="none" w:sz="0" w:space="0" w:color="auto"/>
                    <w:bottom w:val="none" w:sz="0" w:space="0" w:color="auto"/>
                    <w:right w:val="none" w:sz="0" w:space="0" w:color="auto"/>
                  </w:divBdr>
                </w:div>
                <w:div w:id="327902233">
                  <w:marLeft w:val="640"/>
                  <w:marRight w:val="0"/>
                  <w:marTop w:val="0"/>
                  <w:marBottom w:val="0"/>
                  <w:divBdr>
                    <w:top w:val="none" w:sz="0" w:space="0" w:color="auto"/>
                    <w:left w:val="none" w:sz="0" w:space="0" w:color="auto"/>
                    <w:bottom w:val="none" w:sz="0" w:space="0" w:color="auto"/>
                    <w:right w:val="none" w:sz="0" w:space="0" w:color="auto"/>
                  </w:divBdr>
                </w:div>
                <w:div w:id="457338361">
                  <w:marLeft w:val="640"/>
                  <w:marRight w:val="0"/>
                  <w:marTop w:val="0"/>
                  <w:marBottom w:val="0"/>
                  <w:divBdr>
                    <w:top w:val="none" w:sz="0" w:space="0" w:color="auto"/>
                    <w:left w:val="none" w:sz="0" w:space="0" w:color="auto"/>
                    <w:bottom w:val="none" w:sz="0" w:space="0" w:color="auto"/>
                    <w:right w:val="none" w:sz="0" w:space="0" w:color="auto"/>
                  </w:divBdr>
                </w:div>
              </w:divsChild>
            </w:div>
            <w:div w:id="642663868">
              <w:marLeft w:val="0"/>
              <w:marRight w:val="0"/>
              <w:marTop w:val="0"/>
              <w:marBottom w:val="0"/>
              <w:divBdr>
                <w:top w:val="none" w:sz="0" w:space="0" w:color="auto"/>
                <w:left w:val="none" w:sz="0" w:space="0" w:color="auto"/>
                <w:bottom w:val="none" w:sz="0" w:space="0" w:color="auto"/>
                <w:right w:val="none" w:sz="0" w:space="0" w:color="auto"/>
              </w:divBdr>
              <w:divsChild>
                <w:div w:id="567417486">
                  <w:marLeft w:val="640"/>
                  <w:marRight w:val="0"/>
                  <w:marTop w:val="0"/>
                  <w:marBottom w:val="0"/>
                  <w:divBdr>
                    <w:top w:val="none" w:sz="0" w:space="0" w:color="auto"/>
                    <w:left w:val="none" w:sz="0" w:space="0" w:color="auto"/>
                    <w:bottom w:val="none" w:sz="0" w:space="0" w:color="auto"/>
                    <w:right w:val="none" w:sz="0" w:space="0" w:color="auto"/>
                  </w:divBdr>
                </w:div>
                <w:div w:id="1925185563">
                  <w:marLeft w:val="640"/>
                  <w:marRight w:val="0"/>
                  <w:marTop w:val="0"/>
                  <w:marBottom w:val="0"/>
                  <w:divBdr>
                    <w:top w:val="none" w:sz="0" w:space="0" w:color="auto"/>
                    <w:left w:val="none" w:sz="0" w:space="0" w:color="auto"/>
                    <w:bottom w:val="none" w:sz="0" w:space="0" w:color="auto"/>
                    <w:right w:val="none" w:sz="0" w:space="0" w:color="auto"/>
                  </w:divBdr>
                </w:div>
                <w:div w:id="50160665">
                  <w:marLeft w:val="640"/>
                  <w:marRight w:val="0"/>
                  <w:marTop w:val="0"/>
                  <w:marBottom w:val="0"/>
                  <w:divBdr>
                    <w:top w:val="none" w:sz="0" w:space="0" w:color="auto"/>
                    <w:left w:val="none" w:sz="0" w:space="0" w:color="auto"/>
                    <w:bottom w:val="none" w:sz="0" w:space="0" w:color="auto"/>
                    <w:right w:val="none" w:sz="0" w:space="0" w:color="auto"/>
                  </w:divBdr>
                </w:div>
                <w:div w:id="68694674">
                  <w:marLeft w:val="640"/>
                  <w:marRight w:val="0"/>
                  <w:marTop w:val="0"/>
                  <w:marBottom w:val="0"/>
                  <w:divBdr>
                    <w:top w:val="none" w:sz="0" w:space="0" w:color="auto"/>
                    <w:left w:val="none" w:sz="0" w:space="0" w:color="auto"/>
                    <w:bottom w:val="none" w:sz="0" w:space="0" w:color="auto"/>
                    <w:right w:val="none" w:sz="0" w:space="0" w:color="auto"/>
                  </w:divBdr>
                </w:div>
                <w:div w:id="360012098">
                  <w:marLeft w:val="640"/>
                  <w:marRight w:val="0"/>
                  <w:marTop w:val="0"/>
                  <w:marBottom w:val="0"/>
                  <w:divBdr>
                    <w:top w:val="none" w:sz="0" w:space="0" w:color="auto"/>
                    <w:left w:val="none" w:sz="0" w:space="0" w:color="auto"/>
                    <w:bottom w:val="none" w:sz="0" w:space="0" w:color="auto"/>
                    <w:right w:val="none" w:sz="0" w:space="0" w:color="auto"/>
                  </w:divBdr>
                </w:div>
                <w:div w:id="76174750">
                  <w:marLeft w:val="640"/>
                  <w:marRight w:val="0"/>
                  <w:marTop w:val="0"/>
                  <w:marBottom w:val="0"/>
                  <w:divBdr>
                    <w:top w:val="none" w:sz="0" w:space="0" w:color="auto"/>
                    <w:left w:val="none" w:sz="0" w:space="0" w:color="auto"/>
                    <w:bottom w:val="none" w:sz="0" w:space="0" w:color="auto"/>
                    <w:right w:val="none" w:sz="0" w:space="0" w:color="auto"/>
                  </w:divBdr>
                </w:div>
                <w:div w:id="252976946">
                  <w:marLeft w:val="640"/>
                  <w:marRight w:val="0"/>
                  <w:marTop w:val="0"/>
                  <w:marBottom w:val="0"/>
                  <w:divBdr>
                    <w:top w:val="none" w:sz="0" w:space="0" w:color="auto"/>
                    <w:left w:val="none" w:sz="0" w:space="0" w:color="auto"/>
                    <w:bottom w:val="none" w:sz="0" w:space="0" w:color="auto"/>
                    <w:right w:val="none" w:sz="0" w:space="0" w:color="auto"/>
                  </w:divBdr>
                </w:div>
                <w:div w:id="974721495">
                  <w:marLeft w:val="640"/>
                  <w:marRight w:val="0"/>
                  <w:marTop w:val="0"/>
                  <w:marBottom w:val="0"/>
                  <w:divBdr>
                    <w:top w:val="none" w:sz="0" w:space="0" w:color="auto"/>
                    <w:left w:val="none" w:sz="0" w:space="0" w:color="auto"/>
                    <w:bottom w:val="none" w:sz="0" w:space="0" w:color="auto"/>
                    <w:right w:val="none" w:sz="0" w:space="0" w:color="auto"/>
                  </w:divBdr>
                </w:div>
                <w:div w:id="1906645691">
                  <w:marLeft w:val="640"/>
                  <w:marRight w:val="0"/>
                  <w:marTop w:val="0"/>
                  <w:marBottom w:val="0"/>
                  <w:divBdr>
                    <w:top w:val="none" w:sz="0" w:space="0" w:color="auto"/>
                    <w:left w:val="none" w:sz="0" w:space="0" w:color="auto"/>
                    <w:bottom w:val="none" w:sz="0" w:space="0" w:color="auto"/>
                    <w:right w:val="none" w:sz="0" w:space="0" w:color="auto"/>
                  </w:divBdr>
                </w:div>
                <w:div w:id="1352339609">
                  <w:marLeft w:val="640"/>
                  <w:marRight w:val="0"/>
                  <w:marTop w:val="0"/>
                  <w:marBottom w:val="0"/>
                  <w:divBdr>
                    <w:top w:val="none" w:sz="0" w:space="0" w:color="auto"/>
                    <w:left w:val="none" w:sz="0" w:space="0" w:color="auto"/>
                    <w:bottom w:val="none" w:sz="0" w:space="0" w:color="auto"/>
                    <w:right w:val="none" w:sz="0" w:space="0" w:color="auto"/>
                  </w:divBdr>
                </w:div>
                <w:div w:id="1446578722">
                  <w:marLeft w:val="640"/>
                  <w:marRight w:val="0"/>
                  <w:marTop w:val="0"/>
                  <w:marBottom w:val="0"/>
                  <w:divBdr>
                    <w:top w:val="none" w:sz="0" w:space="0" w:color="auto"/>
                    <w:left w:val="none" w:sz="0" w:space="0" w:color="auto"/>
                    <w:bottom w:val="none" w:sz="0" w:space="0" w:color="auto"/>
                    <w:right w:val="none" w:sz="0" w:space="0" w:color="auto"/>
                  </w:divBdr>
                </w:div>
                <w:div w:id="429349142">
                  <w:marLeft w:val="640"/>
                  <w:marRight w:val="0"/>
                  <w:marTop w:val="0"/>
                  <w:marBottom w:val="0"/>
                  <w:divBdr>
                    <w:top w:val="none" w:sz="0" w:space="0" w:color="auto"/>
                    <w:left w:val="none" w:sz="0" w:space="0" w:color="auto"/>
                    <w:bottom w:val="none" w:sz="0" w:space="0" w:color="auto"/>
                    <w:right w:val="none" w:sz="0" w:space="0" w:color="auto"/>
                  </w:divBdr>
                </w:div>
                <w:div w:id="365371228">
                  <w:marLeft w:val="640"/>
                  <w:marRight w:val="0"/>
                  <w:marTop w:val="0"/>
                  <w:marBottom w:val="0"/>
                  <w:divBdr>
                    <w:top w:val="none" w:sz="0" w:space="0" w:color="auto"/>
                    <w:left w:val="none" w:sz="0" w:space="0" w:color="auto"/>
                    <w:bottom w:val="none" w:sz="0" w:space="0" w:color="auto"/>
                    <w:right w:val="none" w:sz="0" w:space="0" w:color="auto"/>
                  </w:divBdr>
                </w:div>
                <w:div w:id="106120815">
                  <w:marLeft w:val="640"/>
                  <w:marRight w:val="0"/>
                  <w:marTop w:val="0"/>
                  <w:marBottom w:val="0"/>
                  <w:divBdr>
                    <w:top w:val="none" w:sz="0" w:space="0" w:color="auto"/>
                    <w:left w:val="none" w:sz="0" w:space="0" w:color="auto"/>
                    <w:bottom w:val="none" w:sz="0" w:space="0" w:color="auto"/>
                    <w:right w:val="none" w:sz="0" w:space="0" w:color="auto"/>
                  </w:divBdr>
                </w:div>
                <w:div w:id="311108628">
                  <w:marLeft w:val="640"/>
                  <w:marRight w:val="0"/>
                  <w:marTop w:val="0"/>
                  <w:marBottom w:val="0"/>
                  <w:divBdr>
                    <w:top w:val="none" w:sz="0" w:space="0" w:color="auto"/>
                    <w:left w:val="none" w:sz="0" w:space="0" w:color="auto"/>
                    <w:bottom w:val="none" w:sz="0" w:space="0" w:color="auto"/>
                    <w:right w:val="none" w:sz="0" w:space="0" w:color="auto"/>
                  </w:divBdr>
                </w:div>
                <w:div w:id="1530294271">
                  <w:marLeft w:val="640"/>
                  <w:marRight w:val="0"/>
                  <w:marTop w:val="0"/>
                  <w:marBottom w:val="0"/>
                  <w:divBdr>
                    <w:top w:val="none" w:sz="0" w:space="0" w:color="auto"/>
                    <w:left w:val="none" w:sz="0" w:space="0" w:color="auto"/>
                    <w:bottom w:val="none" w:sz="0" w:space="0" w:color="auto"/>
                    <w:right w:val="none" w:sz="0" w:space="0" w:color="auto"/>
                  </w:divBdr>
                </w:div>
                <w:div w:id="706877644">
                  <w:marLeft w:val="640"/>
                  <w:marRight w:val="0"/>
                  <w:marTop w:val="0"/>
                  <w:marBottom w:val="0"/>
                  <w:divBdr>
                    <w:top w:val="none" w:sz="0" w:space="0" w:color="auto"/>
                    <w:left w:val="none" w:sz="0" w:space="0" w:color="auto"/>
                    <w:bottom w:val="none" w:sz="0" w:space="0" w:color="auto"/>
                    <w:right w:val="none" w:sz="0" w:space="0" w:color="auto"/>
                  </w:divBdr>
                </w:div>
                <w:div w:id="1216893082">
                  <w:marLeft w:val="640"/>
                  <w:marRight w:val="0"/>
                  <w:marTop w:val="0"/>
                  <w:marBottom w:val="0"/>
                  <w:divBdr>
                    <w:top w:val="none" w:sz="0" w:space="0" w:color="auto"/>
                    <w:left w:val="none" w:sz="0" w:space="0" w:color="auto"/>
                    <w:bottom w:val="none" w:sz="0" w:space="0" w:color="auto"/>
                    <w:right w:val="none" w:sz="0" w:space="0" w:color="auto"/>
                  </w:divBdr>
                </w:div>
                <w:div w:id="430396498">
                  <w:marLeft w:val="640"/>
                  <w:marRight w:val="0"/>
                  <w:marTop w:val="0"/>
                  <w:marBottom w:val="0"/>
                  <w:divBdr>
                    <w:top w:val="none" w:sz="0" w:space="0" w:color="auto"/>
                    <w:left w:val="none" w:sz="0" w:space="0" w:color="auto"/>
                    <w:bottom w:val="none" w:sz="0" w:space="0" w:color="auto"/>
                    <w:right w:val="none" w:sz="0" w:space="0" w:color="auto"/>
                  </w:divBdr>
                </w:div>
                <w:div w:id="1885217290">
                  <w:marLeft w:val="640"/>
                  <w:marRight w:val="0"/>
                  <w:marTop w:val="0"/>
                  <w:marBottom w:val="0"/>
                  <w:divBdr>
                    <w:top w:val="none" w:sz="0" w:space="0" w:color="auto"/>
                    <w:left w:val="none" w:sz="0" w:space="0" w:color="auto"/>
                    <w:bottom w:val="none" w:sz="0" w:space="0" w:color="auto"/>
                    <w:right w:val="none" w:sz="0" w:space="0" w:color="auto"/>
                  </w:divBdr>
                </w:div>
                <w:div w:id="436416001">
                  <w:marLeft w:val="640"/>
                  <w:marRight w:val="0"/>
                  <w:marTop w:val="0"/>
                  <w:marBottom w:val="0"/>
                  <w:divBdr>
                    <w:top w:val="none" w:sz="0" w:space="0" w:color="auto"/>
                    <w:left w:val="none" w:sz="0" w:space="0" w:color="auto"/>
                    <w:bottom w:val="none" w:sz="0" w:space="0" w:color="auto"/>
                    <w:right w:val="none" w:sz="0" w:space="0" w:color="auto"/>
                  </w:divBdr>
                </w:div>
                <w:div w:id="1707951268">
                  <w:marLeft w:val="640"/>
                  <w:marRight w:val="0"/>
                  <w:marTop w:val="0"/>
                  <w:marBottom w:val="0"/>
                  <w:divBdr>
                    <w:top w:val="none" w:sz="0" w:space="0" w:color="auto"/>
                    <w:left w:val="none" w:sz="0" w:space="0" w:color="auto"/>
                    <w:bottom w:val="none" w:sz="0" w:space="0" w:color="auto"/>
                    <w:right w:val="none" w:sz="0" w:space="0" w:color="auto"/>
                  </w:divBdr>
                </w:div>
                <w:div w:id="181630599">
                  <w:marLeft w:val="640"/>
                  <w:marRight w:val="0"/>
                  <w:marTop w:val="0"/>
                  <w:marBottom w:val="0"/>
                  <w:divBdr>
                    <w:top w:val="none" w:sz="0" w:space="0" w:color="auto"/>
                    <w:left w:val="none" w:sz="0" w:space="0" w:color="auto"/>
                    <w:bottom w:val="none" w:sz="0" w:space="0" w:color="auto"/>
                    <w:right w:val="none" w:sz="0" w:space="0" w:color="auto"/>
                  </w:divBdr>
                </w:div>
                <w:div w:id="1923371306">
                  <w:marLeft w:val="640"/>
                  <w:marRight w:val="0"/>
                  <w:marTop w:val="0"/>
                  <w:marBottom w:val="0"/>
                  <w:divBdr>
                    <w:top w:val="none" w:sz="0" w:space="0" w:color="auto"/>
                    <w:left w:val="none" w:sz="0" w:space="0" w:color="auto"/>
                    <w:bottom w:val="none" w:sz="0" w:space="0" w:color="auto"/>
                    <w:right w:val="none" w:sz="0" w:space="0" w:color="auto"/>
                  </w:divBdr>
                </w:div>
                <w:div w:id="1576084012">
                  <w:marLeft w:val="640"/>
                  <w:marRight w:val="0"/>
                  <w:marTop w:val="0"/>
                  <w:marBottom w:val="0"/>
                  <w:divBdr>
                    <w:top w:val="none" w:sz="0" w:space="0" w:color="auto"/>
                    <w:left w:val="none" w:sz="0" w:space="0" w:color="auto"/>
                    <w:bottom w:val="none" w:sz="0" w:space="0" w:color="auto"/>
                    <w:right w:val="none" w:sz="0" w:space="0" w:color="auto"/>
                  </w:divBdr>
                </w:div>
                <w:div w:id="1605383704">
                  <w:marLeft w:val="640"/>
                  <w:marRight w:val="0"/>
                  <w:marTop w:val="0"/>
                  <w:marBottom w:val="0"/>
                  <w:divBdr>
                    <w:top w:val="none" w:sz="0" w:space="0" w:color="auto"/>
                    <w:left w:val="none" w:sz="0" w:space="0" w:color="auto"/>
                    <w:bottom w:val="none" w:sz="0" w:space="0" w:color="auto"/>
                    <w:right w:val="none" w:sz="0" w:space="0" w:color="auto"/>
                  </w:divBdr>
                </w:div>
                <w:div w:id="1416394639">
                  <w:marLeft w:val="640"/>
                  <w:marRight w:val="0"/>
                  <w:marTop w:val="0"/>
                  <w:marBottom w:val="0"/>
                  <w:divBdr>
                    <w:top w:val="none" w:sz="0" w:space="0" w:color="auto"/>
                    <w:left w:val="none" w:sz="0" w:space="0" w:color="auto"/>
                    <w:bottom w:val="none" w:sz="0" w:space="0" w:color="auto"/>
                    <w:right w:val="none" w:sz="0" w:space="0" w:color="auto"/>
                  </w:divBdr>
                </w:div>
                <w:div w:id="1099981109">
                  <w:marLeft w:val="640"/>
                  <w:marRight w:val="0"/>
                  <w:marTop w:val="0"/>
                  <w:marBottom w:val="0"/>
                  <w:divBdr>
                    <w:top w:val="none" w:sz="0" w:space="0" w:color="auto"/>
                    <w:left w:val="none" w:sz="0" w:space="0" w:color="auto"/>
                    <w:bottom w:val="none" w:sz="0" w:space="0" w:color="auto"/>
                    <w:right w:val="none" w:sz="0" w:space="0" w:color="auto"/>
                  </w:divBdr>
                </w:div>
                <w:div w:id="1449010060">
                  <w:marLeft w:val="640"/>
                  <w:marRight w:val="0"/>
                  <w:marTop w:val="0"/>
                  <w:marBottom w:val="0"/>
                  <w:divBdr>
                    <w:top w:val="none" w:sz="0" w:space="0" w:color="auto"/>
                    <w:left w:val="none" w:sz="0" w:space="0" w:color="auto"/>
                    <w:bottom w:val="none" w:sz="0" w:space="0" w:color="auto"/>
                    <w:right w:val="none" w:sz="0" w:space="0" w:color="auto"/>
                  </w:divBdr>
                </w:div>
                <w:div w:id="1930890622">
                  <w:marLeft w:val="640"/>
                  <w:marRight w:val="0"/>
                  <w:marTop w:val="0"/>
                  <w:marBottom w:val="0"/>
                  <w:divBdr>
                    <w:top w:val="none" w:sz="0" w:space="0" w:color="auto"/>
                    <w:left w:val="none" w:sz="0" w:space="0" w:color="auto"/>
                    <w:bottom w:val="none" w:sz="0" w:space="0" w:color="auto"/>
                    <w:right w:val="none" w:sz="0" w:space="0" w:color="auto"/>
                  </w:divBdr>
                </w:div>
                <w:div w:id="1620645789">
                  <w:marLeft w:val="640"/>
                  <w:marRight w:val="0"/>
                  <w:marTop w:val="0"/>
                  <w:marBottom w:val="0"/>
                  <w:divBdr>
                    <w:top w:val="none" w:sz="0" w:space="0" w:color="auto"/>
                    <w:left w:val="none" w:sz="0" w:space="0" w:color="auto"/>
                    <w:bottom w:val="none" w:sz="0" w:space="0" w:color="auto"/>
                    <w:right w:val="none" w:sz="0" w:space="0" w:color="auto"/>
                  </w:divBdr>
                </w:div>
                <w:div w:id="1041443282">
                  <w:marLeft w:val="640"/>
                  <w:marRight w:val="0"/>
                  <w:marTop w:val="0"/>
                  <w:marBottom w:val="0"/>
                  <w:divBdr>
                    <w:top w:val="none" w:sz="0" w:space="0" w:color="auto"/>
                    <w:left w:val="none" w:sz="0" w:space="0" w:color="auto"/>
                    <w:bottom w:val="none" w:sz="0" w:space="0" w:color="auto"/>
                    <w:right w:val="none" w:sz="0" w:space="0" w:color="auto"/>
                  </w:divBdr>
                </w:div>
                <w:div w:id="1418667968">
                  <w:marLeft w:val="640"/>
                  <w:marRight w:val="0"/>
                  <w:marTop w:val="0"/>
                  <w:marBottom w:val="0"/>
                  <w:divBdr>
                    <w:top w:val="none" w:sz="0" w:space="0" w:color="auto"/>
                    <w:left w:val="none" w:sz="0" w:space="0" w:color="auto"/>
                    <w:bottom w:val="none" w:sz="0" w:space="0" w:color="auto"/>
                    <w:right w:val="none" w:sz="0" w:space="0" w:color="auto"/>
                  </w:divBdr>
                </w:div>
                <w:div w:id="756172185">
                  <w:marLeft w:val="640"/>
                  <w:marRight w:val="0"/>
                  <w:marTop w:val="0"/>
                  <w:marBottom w:val="0"/>
                  <w:divBdr>
                    <w:top w:val="none" w:sz="0" w:space="0" w:color="auto"/>
                    <w:left w:val="none" w:sz="0" w:space="0" w:color="auto"/>
                    <w:bottom w:val="none" w:sz="0" w:space="0" w:color="auto"/>
                    <w:right w:val="none" w:sz="0" w:space="0" w:color="auto"/>
                  </w:divBdr>
                </w:div>
                <w:div w:id="439691772">
                  <w:marLeft w:val="640"/>
                  <w:marRight w:val="0"/>
                  <w:marTop w:val="0"/>
                  <w:marBottom w:val="0"/>
                  <w:divBdr>
                    <w:top w:val="none" w:sz="0" w:space="0" w:color="auto"/>
                    <w:left w:val="none" w:sz="0" w:space="0" w:color="auto"/>
                    <w:bottom w:val="none" w:sz="0" w:space="0" w:color="auto"/>
                    <w:right w:val="none" w:sz="0" w:space="0" w:color="auto"/>
                  </w:divBdr>
                </w:div>
                <w:div w:id="1816990163">
                  <w:marLeft w:val="640"/>
                  <w:marRight w:val="0"/>
                  <w:marTop w:val="0"/>
                  <w:marBottom w:val="0"/>
                  <w:divBdr>
                    <w:top w:val="none" w:sz="0" w:space="0" w:color="auto"/>
                    <w:left w:val="none" w:sz="0" w:space="0" w:color="auto"/>
                    <w:bottom w:val="none" w:sz="0" w:space="0" w:color="auto"/>
                    <w:right w:val="none" w:sz="0" w:space="0" w:color="auto"/>
                  </w:divBdr>
                </w:div>
                <w:div w:id="1010136586">
                  <w:marLeft w:val="640"/>
                  <w:marRight w:val="0"/>
                  <w:marTop w:val="0"/>
                  <w:marBottom w:val="0"/>
                  <w:divBdr>
                    <w:top w:val="none" w:sz="0" w:space="0" w:color="auto"/>
                    <w:left w:val="none" w:sz="0" w:space="0" w:color="auto"/>
                    <w:bottom w:val="none" w:sz="0" w:space="0" w:color="auto"/>
                    <w:right w:val="none" w:sz="0" w:space="0" w:color="auto"/>
                  </w:divBdr>
                </w:div>
                <w:div w:id="1231040893">
                  <w:marLeft w:val="640"/>
                  <w:marRight w:val="0"/>
                  <w:marTop w:val="0"/>
                  <w:marBottom w:val="0"/>
                  <w:divBdr>
                    <w:top w:val="none" w:sz="0" w:space="0" w:color="auto"/>
                    <w:left w:val="none" w:sz="0" w:space="0" w:color="auto"/>
                    <w:bottom w:val="none" w:sz="0" w:space="0" w:color="auto"/>
                    <w:right w:val="none" w:sz="0" w:space="0" w:color="auto"/>
                  </w:divBdr>
                </w:div>
                <w:div w:id="536547661">
                  <w:marLeft w:val="640"/>
                  <w:marRight w:val="0"/>
                  <w:marTop w:val="0"/>
                  <w:marBottom w:val="0"/>
                  <w:divBdr>
                    <w:top w:val="none" w:sz="0" w:space="0" w:color="auto"/>
                    <w:left w:val="none" w:sz="0" w:space="0" w:color="auto"/>
                    <w:bottom w:val="none" w:sz="0" w:space="0" w:color="auto"/>
                    <w:right w:val="none" w:sz="0" w:space="0" w:color="auto"/>
                  </w:divBdr>
                </w:div>
                <w:div w:id="1294560792">
                  <w:marLeft w:val="640"/>
                  <w:marRight w:val="0"/>
                  <w:marTop w:val="0"/>
                  <w:marBottom w:val="0"/>
                  <w:divBdr>
                    <w:top w:val="none" w:sz="0" w:space="0" w:color="auto"/>
                    <w:left w:val="none" w:sz="0" w:space="0" w:color="auto"/>
                    <w:bottom w:val="none" w:sz="0" w:space="0" w:color="auto"/>
                    <w:right w:val="none" w:sz="0" w:space="0" w:color="auto"/>
                  </w:divBdr>
                </w:div>
                <w:div w:id="506873428">
                  <w:marLeft w:val="640"/>
                  <w:marRight w:val="0"/>
                  <w:marTop w:val="0"/>
                  <w:marBottom w:val="0"/>
                  <w:divBdr>
                    <w:top w:val="none" w:sz="0" w:space="0" w:color="auto"/>
                    <w:left w:val="none" w:sz="0" w:space="0" w:color="auto"/>
                    <w:bottom w:val="none" w:sz="0" w:space="0" w:color="auto"/>
                    <w:right w:val="none" w:sz="0" w:space="0" w:color="auto"/>
                  </w:divBdr>
                </w:div>
                <w:div w:id="347484692">
                  <w:marLeft w:val="640"/>
                  <w:marRight w:val="0"/>
                  <w:marTop w:val="0"/>
                  <w:marBottom w:val="0"/>
                  <w:divBdr>
                    <w:top w:val="none" w:sz="0" w:space="0" w:color="auto"/>
                    <w:left w:val="none" w:sz="0" w:space="0" w:color="auto"/>
                    <w:bottom w:val="none" w:sz="0" w:space="0" w:color="auto"/>
                    <w:right w:val="none" w:sz="0" w:space="0" w:color="auto"/>
                  </w:divBdr>
                </w:div>
                <w:div w:id="124471186">
                  <w:marLeft w:val="640"/>
                  <w:marRight w:val="0"/>
                  <w:marTop w:val="0"/>
                  <w:marBottom w:val="0"/>
                  <w:divBdr>
                    <w:top w:val="none" w:sz="0" w:space="0" w:color="auto"/>
                    <w:left w:val="none" w:sz="0" w:space="0" w:color="auto"/>
                    <w:bottom w:val="none" w:sz="0" w:space="0" w:color="auto"/>
                    <w:right w:val="none" w:sz="0" w:space="0" w:color="auto"/>
                  </w:divBdr>
                </w:div>
                <w:div w:id="647978661">
                  <w:marLeft w:val="640"/>
                  <w:marRight w:val="0"/>
                  <w:marTop w:val="0"/>
                  <w:marBottom w:val="0"/>
                  <w:divBdr>
                    <w:top w:val="none" w:sz="0" w:space="0" w:color="auto"/>
                    <w:left w:val="none" w:sz="0" w:space="0" w:color="auto"/>
                    <w:bottom w:val="none" w:sz="0" w:space="0" w:color="auto"/>
                    <w:right w:val="none" w:sz="0" w:space="0" w:color="auto"/>
                  </w:divBdr>
                </w:div>
                <w:div w:id="222909157">
                  <w:marLeft w:val="640"/>
                  <w:marRight w:val="0"/>
                  <w:marTop w:val="0"/>
                  <w:marBottom w:val="0"/>
                  <w:divBdr>
                    <w:top w:val="none" w:sz="0" w:space="0" w:color="auto"/>
                    <w:left w:val="none" w:sz="0" w:space="0" w:color="auto"/>
                    <w:bottom w:val="none" w:sz="0" w:space="0" w:color="auto"/>
                    <w:right w:val="none" w:sz="0" w:space="0" w:color="auto"/>
                  </w:divBdr>
                </w:div>
                <w:div w:id="1810585644">
                  <w:marLeft w:val="640"/>
                  <w:marRight w:val="0"/>
                  <w:marTop w:val="0"/>
                  <w:marBottom w:val="0"/>
                  <w:divBdr>
                    <w:top w:val="none" w:sz="0" w:space="0" w:color="auto"/>
                    <w:left w:val="none" w:sz="0" w:space="0" w:color="auto"/>
                    <w:bottom w:val="none" w:sz="0" w:space="0" w:color="auto"/>
                    <w:right w:val="none" w:sz="0" w:space="0" w:color="auto"/>
                  </w:divBdr>
                </w:div>
                <w:div w:id="270017954">
                  <w:marLeft w:val="640"/>
                  <w:marRight w:val="0"/>
                  <w:marTop w:val="0"/>
                  <w:marBottom w:val="0"/>
                  <w:divBdr>
                    <w:top w:val="none" w:sz="0" w:space="0" w:color="auto"/>
                    <w:left w:val="none" w:sz="0" w:space="0" w:color="auto"/>
                    <w:bottom w:val="none" w:sz="0" w:space="0" w:color="auto"/>
                    <w:right w:val="none" w:sz="0" w:space="0" w:color="auto"/>
                  </w:divBdr>
                </w:div>
                <w:div w:id="827552167">
                  <w:marLeft w:val="640"/>
                  <w:marRight w:val="0"/>
                  <w:marTop w:val="0"/>
                  <w:marBottom w:val="0"/>
                  <w:divBdr>
                    <w:top w:val="none" w:sz="0" w:space="0" w:color="auto"/>
                    <w:left w:val="none" w:sz="0" w:space="0" w:color="auto"/>
                    <w:bottom w:val="none" w:sz="0" w:space="0" w:color="auto"/>
                    <w:right w:val="none" w:sz="0" w:space="0" w:color="auto"/>
                  </w:divBdr>
                </w:div>
                <w:div w:id="1271468270">
                  <w:marLeft w:val="640"/>
                  <w:marRight w:val="0"/>
                  <w:marTop w:val="0"/>
                  <w:marBottom w:val="0"/>
                  <w:divBdr>
                    <w:top w:val="none" w:sz="0" w:space="0" w:color="auto"/>
                    <w:left w:val="none" w:sz="0" w:space="0" w:color="auto"/>
                    <w:bottom w:val="none" w:sz="0" w:space="0" w:color="auto"/>
                    <w:right w:val="none" w:sz="0" w:space="0" w:color="auto"/>
                  </w:divBdr>
                </w:div>
                <w:div w:id="697202796">
                  <w:marLeft w:val="640"/>
                  <w:marRight w:val="0"/>
                  <w:marTop w:val="0"/>
                  <w:marBottom w:val="0"/>
                  <w:divBdr>
                    <w:top w:val="none" w:sz="0" w:space="0" w:color="auto"/>
                    <w:left w:val="none" w:sz="0" w:space="0" w:color="auto"/>
                    <w:bottom w:val="none" w:sz="0" w:space="0" w:color="auto"/>
                    <w:right w:val="none" w:sz="0" w:space="0" w:color="auto"/>
                  </w:divBdr>
                </w:div>
                <w:div w:id="420956133">
                  <w:marLeft w:val="640"/>
                  <w:marRight w:val="0"/>
                  <w:marTop w:val="0"/>
                  <w:marBottom w:val="0"/>
                  <w:divBdr>
                    <w:top w:val="none" w:sz="0" w:space="0" w:color="auto"/>
                    <w:left w:val="none" w:sz="0" w:space="0" w:color="auto"/>
                    <w:bottom w:val="none" w:sz="0" w:space="0" w:color="auto"/>
                    <w:right w:val="none" w:sz="0" w:space="0" w:color="auto"/>
                  </w:divBdr>
                </w:div>
                <w:div w:id="1756171710">
                  <w:marLeft w:val="640"/>
                  <w:marRight w:val="0"/>
                  <w:marTop w:val="0"/>
                  <w:marBottom w:val="0"/>
                  <w:divBdr>
                    <w:top w:val="none" w:sz="0" w:space="0" w:color="auto"/>
                    <w:left w:val="none" w:sz="0" w:space="0" w:color="auto"/>
                    <w:bottom w:val="none" w:sz="0" w:space="0" w:color="auto"/>
                    <w:right w:val="none" w:sz="0" w:space="0" w:color="auto"/>
                  </w:divBdr>
                </w:div>
                <w:div w:id="1840391796">
                  <w:marLeft w:val="640"/>
                  <w:marRight w:val="0"/>
                  <w:marTop w:val="0"/>
                  <w:marBottom w:val="0"/>
                  <w:divBdr>
                    <w:top w:val="none" w:sz="0" w:space="0" w:color="auto"/>
                    <w:left w:val="none" w:sz="0" w:space="0" w:color="auto"/>
                    <w:bottom w:val="none" w:sz="0" w:space="0" w:color="auto"/>
                    <w:right w:val="none" w:sz="0" w:space="0" w:color="auto"/>
                  </w:divBdr>
                </w:div>
                <w:div w:id="402030154">
                  <w:marLeft w:val="640"/>
                  <w:marRight w:val="0"/>
                  <w:marTop w:val="0"/>
                  <w:marBottom w:val="0"/>
                  <w:divBdr>
                    <w:top w:val="none" w:sz="0" w:space="0" w:color="auto"/>
                    <w:left w:val="none" w:sz="0" w:space="0" w:color="auto"/>
                    <w:bottom w:val="none" w:sz="0" w:space="0" w:color="auto"/>
                    <w:right w:val="none" w:sz="0" w:space="0" w:color="auto"/>
                  </w:divBdr>
                </w:div>
                <w:div w:id="1424687438">
                  <w:marLeft w:val="640"/>
                  <w:marRight w:val="0"/>
                  <w:marTop w:val="0"/>
                  <w:marBottom w:val="0"/>
                  <w:divBdr>
                    <w:top w:val="none" w:sz="0" w:space="0" w:color="auto"/>
                    <w:left w:val="none" w:sz="0" w:space="0" w:color="auto"/>
                    <w:bottom w:val="none" w:sz="0" w:space="0" w:color="auto"/>
                    <w:right w:val="none" w:sz="0" w:space="0" w:color="auto"/>
                  </w:divBdr>
                </w:div>
                <w:div w:id="1893039588">
                  <w:marLeft w:val="640"/>
                  <w:marRight w:val="0"/>
                  <w:marTop w:val="0"/>
                  <w:marBottom w:val="0"/>
                  <w:divBdr>
                    <w:top w:val="none" w:sz="0" w:space="0" w:color="auto"/>
                    <w:left w:val="none" w:sz="0" w:space="0" w:color="auto"/>
                    <w:bottom w:val="none" w:sz="0" w:space="0" w:color="auto"/>
                    <w:right w:val="none" w:sz="0" w:space="0" w:color="auto"/>
                  </w:divBdr>
                </w:div>
                <w:div w:id="594246304">
                  <w:marLeft w:val="640"/>
                  <w:marRight w:val="0"/>
                  <w:marTop w:val="0"/>
                  <w:marBottom w:val="0"/>
                  <w:divBdr>
                    <w:top w:val="none" w:sz="0" w:space="0" w:color="auto"/>
                    <w:left w:val="none" w:sz="0" w:space="0" w:color="auto"/>
                    <w:bottom w:val="none" w:sz="0" w:space="0" w:color="auto"/>
                    <w:right w:val="none" w:sz="0" w:space="0" w:color="auto"/>
                  </w:divBdr>
                </w:div>
                <w:div w:id="382683722">
                  <w:marLeft w:val="640"/>
                  <w:marRight w:val="0"/>
                  <w:marTop w:val="0"/>
                  <w:marBottom w:val="0"/>
                  <w:divBdr>
                    <w:top w:val="none" w:sz="0" w:space="0" w:color="auto"/>
                    <w:left w:val="none" w:sz="0" w:space="0" w:color="auto"/>
                    <w:bottom w:val="none" w:sz="0" w:space="0" w:color="auto"/>
                    <w:right w:val="none" w:sz="0" w:space="0" w:color="auto"/>
                  </w:divBdr>
                </w:div>
                <w:div w:id="1075860460">
                  <w:marLeft w:val="640"/>
                  <w:marRight w:val="0"/>
                  <w:marTop w:val="0"/>
                  <w:marBottom w:val="0"/>
                  <w:divBdr>
                    <w:top w:val="none" w:sz="0" w:space="0" w:color="auto"/>
                    <w:left w:val="none" w:sz="0" w:space="0" w:color="auto"/>
                    <w:bottom w:val="none" w:sz="0" w:space="0" w:color="auto"/>
                    <w:right w:val="none" w:sz="0" w:space="0" w:color="auto"/>
                  </w:divBdr>
                </w:div>
                <w:div w:id="1327245038">
                  <w:marLeft w:val="640"/>
                  <w:marRight w:val="0"/>
                  <w:marTop w:val="0"/>
                  <w:marBottom w:val="0"/>
                  <w:divBdr>
                    <w:top w:val="none" w:sz="0" w:space="0" w:color="auto"/>
                    <w:left w:val="none" w:sz="0" w:space="0" w:color="auto"/>
                    <w:bottom w:val="none" w:sz="0" w:space="0" w:color="auto"/>
                    <w:right w:val="none" w:sz="0" w:space="0" w:color="auto"/>
                  </w:divBdr>
                </w:div>
                <w:div w:id="43648996">
                  <w:marLeft w:val="640"/>
                  <w:marRight w:val="0"/>
                  <w:marTop w:val="0"/>
                  <w:marBottom w:val="0"/>
                  <w:divBdr>
                    <w:top w:val="none" w:sz="0" w:space="0" w:color="auto"/>
                    <w:left w:val="none" w:sz="0" w:space="0" w:color="auto"/>
                    <w:bottom w:val="none" w:sz="0" w:space="0" w:color="auto"/>
                    <w:right w:val="none" w:sz="0" w:space="0" w:color="auto"/>
                  </w:divBdr>
                </w:div>
                <w:div w:id="370150200">
                  <w:marLeft w:val="640"/>
                  <w:marRight w:val="0"/>
                  <w:marTop w:val="0"/>
                  <w:marBottom w:val="0"/>
                  <w:divBdr>
                    <w:top w:val="none" w:sz="0" w:space="0" w:color="auto"/>
                    <w:left w:val="none" w:sz="0" w:space="0" w:color="auto"/>
                    <w:bottom w:val="none" w:sz="0" w:space="0" w:color="auto"/>
                    <w:right w:val="none" w:sz="0" w:space="0" w:color="auto"/>
                  </w:divBdr>
                </w:div>
                <w:div w:id="1144347615">
                  <w:marLeft w:val="640"/>
                  <w:marRight w:val="0"/>
                  <w:marTop w:val="0"/>
                  <w:marBottom w:val="0"/>
                  <w:divBdr>
                    <w:top w:val="none" w:sz="0" w:space="0" w:color="auto"/>
                    <w:left w:val="none" w:sz="0" w:space="0" w:color="auto"/>
                    <w:bottom w:val="none" w:sz="0" w:space="0" w:color="auto"/>
                    <w:right w:val="none" w:sz="0" w:space="0" w:color="auto"/>
                  </w:divBdr>
                </w:div>
                <w:div w:id="1984692929">
                  <w:marLeft w:val="640"/>
                  <w:marRight w:val="0"/>
                  <w:marTop w:val="0"/>
                  <w:marBottom w:val="0"/>
                  <w:divBdr>
                    <w:top w:val="none" w:sz="0" w:space="0" w:color="auto"/>
                    <w:left w:val="none" w:sz="0" w:space="0" w:color="auto"/>
                    <w:bottom w:val="none" w:sz="0" w:space="0" w:color="auto"/>
                    <w:right w:val="none" w:sz="0" w:space="0" w:color="auto"/>
                  </w:divBdr>
                </w:div>
                <w:div w:id="212618891">
                  <w:marLeft w:val="640"/>
                  <w:marRight w:val="0"/>
                  <w:marTop w:val="0"/>
                  <w:marBottom w:val="0"/>
                  <w:divBdr>
                    <w:top w:val="none" w:sz="0" w:space="0" w:color="auto"/>
                    <w:left w:val="none" w:sz="0" w:space="0" w:color="auto"/>
                    <w:bottom w:val="none" w:sz="0" w:space="0" w:color="auto"/>
                    <w:right w:val="none" w:sz="0" w:space="0" w:color="auto"/>
                  </w:divBdr>
                </w:div>
                <w:div w:id="169297489">
                  <w:marLeft w:val="640"/>
                  <w:marRight w:val="0"/>
                  <w:marTop w:val="0"/>
                  <w:marBottom w:val="0"/>
                  <w:divBdr>
                    <w:top w:val="none" w:sz="0" w:space="0" w:color="auto"/>
                    <w:left w:val="none" w:sz="0" w:space="0" w:color="auto"/>
                    <w:bottom w:val="none" w:sz="0" w:space="0" w:color="auto"/>
                    <w:right w:val="none" w:sz="0" w:space="0" w:color="auto"/>
                  </w:divBdr>
                </w:div>
                <w:div w:id="7222136">
                  <w:marLeft w:val="640"/>
                  <w:marRight w:val="0"/>
                  <w:marTop w:val="0"/>
                  <w:marBottom w:val="0"/>
                  <w:divBdr>
                    <w:top w:val="none" w:sz="0" w:space="0" w:color="auto"/>
                    <w:left w:val="none" w:sz="0" w:space="0" w:color="auto"/>
                    <w:bottom w:val="none" w:sz="0" w:space="0" w:color="auto"/>
                    <w:right w:val="none" w:sz="0" w:space="0" w:color="auto"/>
                  </w:divBdr>
                </w:div>
                <w:div w:id="2056464109">
                  <w:marLeft w:val="640"/>
                  <w:marRight w:val="0"/>
                  <w:marTop w:val="0"/>
                  <w:marBottom w:val="0"/>
                  <w:divBdr>
                    <w:top w:val="none" w:sz="0" w:space="0" w:color="auto"/>
                    <w:left w:val="none" w:sz="0" w:space="0" w:color="auto"/>
                    <w:bottom w:val="none" w:sz="0" w:space="0" w:color="auto"/>
                    <w:right w:val="none" w:sz="0" w:space="0" w:color="auto"/>
                  </w:divBdr>
                </w:div>
                <w:div w:id="2103992685">
                  <w:marLeft w:val="640"/>
                  <w:marRight w:val="0"/>
                  <w:marTop w:val="0"/>
                  <w:marBottom w:val="0"/>
                  <w:divBdr>
                    <w:top w:val="none" w:sz="0" w:space="0" w:color="auto"/>
                    <w:left w:val="none" w:sz="0" w:space="0" w:color="auto"/>
                    <w:bottom w:val="none" w:sz="0" w:space="0" w:color="auto"/>
                    <w:right w:val="none" w:sz="0" w:space="0" w:color="auto"/>
                  </w:divBdr>
                </w:div>
                <w:div w:id="2133131800">
                  <w:marLeft w:val="640"/>
                  <w:marRight w:val="0"/>
                  <w:marTop w:val="0"/>
                  <w:marBottom w:val="0"/>
                  <w:divBdr>
                    <w:top w:val="none" w:sz="0" w:space="0" w:color="auto"/>
                    <w:left w:val="none" w:sz="0" w:space="0" w:color="auto"/>
                    <w:bottom w:val="none" w:sz="0" w:space="0" w:color="auto"/>
                    <w:right w:val="none" w:sz="0" w:space="0" w:color="auto"/>
                  </w:divBdr>
                </w:div>
                <w:div w:id="1199782465">
                  <w:marLeft w:val="640"/>
                  <w:marRight w:val="0"/>
                  <w:marTop w:val="0"/>
                  <w:marBottom w:val="0"/>
                  <w:divBdr>
                    <w:top w:val="none" w:sz="0" w:space="0" w:color="auto"/>
                    <w:left w:val="none" w:sz="0" w:space="0" w:color="auto"/>
                    <w:bottom w:val="none" w:sz="0" w:space="0" w:color="auto"/>
                    <w:right w:val="none" w:sz="0" w:space="0" w:color="auto"/>
                  </w:divBdr>
                </w:div>
                <w:div w:id="1266499204">
                  <w:marLeft w:val="640"/>
                  <w:marRight w:val="0"/>
                  <w:marTop w:val="0"/>
                  <w:marBottom w:val="0"/>
                  <w:divBdr>
                    <w:top w:val="none" w:sz="0" w:space="0" w:color="auto"/>
                    <w:left w:val="none" w:sz="0" w:space="0" w:color="auto"/>
                    <w:bottom w:val="none" w:sz="0" w:space="0" w:color="auto"/>
                    <w:right w:val="none" w:sz="0" w:space="0" w:color="auto"/>
                  </w:divBdr>
                </w:div>
                <w:div w:id="620503351">
                  <w:marLeft w:val="640"/>
                  <w:marRight w:val="0"/>
                  <w:marTop w:val="0"/>
                  <w:marBottom w:val="0"/>
                  <w:divBdr>
                    <w:top w:val="none" w:sz="0" w:space="0" w:color="auto"/>
                    <w:left w:val="none" w:sz="0" w:space="0" w:color="auto"/>
                    <w:bottom w:val="none" w:sz="0" w:space="0" w:color="auto"/>
                    <w:right w:val="none" w:sz="0" w:space="0" w:color="auto"/>
                  </w:divBdr>
                </w:div>
                <w:div w:id="1875536556">
                  <w:marLeft w:val="640"/>
                  <w:marRight w:val="0"/>
                  <w:marTop w:val="0"/>
                  <w:marBottom w:val="0"/>
                  <w:divBdr>
                    <w:top w:val="none" w:sz="0" w:space="0" w:color="auto"/>
                    <w:left w:val="none" w:sz="0" w:space="0" w:color="auto"/>
                    <w:bottom w:val="none" w:sz="0" w:space="0" w:color="auto"/>
                    <w:right w:val="none" w:sz="0" w:space="0" w:color="auto"/>
                  </w:divBdr>
                </w:div>
                <w:div w:id="249705334">
                  <w:marLeft w:val="640"/>
                  <w:marRight w:val="0"/>
                  <w:marTop w:val="0"/>
                  <w:marBottom w:val="0"/>
                  <w:divBdr>
                    <w:top w:val="none" w:sz="0" w:space="0" w:color="auto"/>
                    <w:left w:val="none" w:sz="0" w:space="0" w:color="auto"/>
                    <w:bottom w:val="none" w:sz="0" w:space="0" w:color="auto"/>
                    <w:right w:val="none" w:sz="0" w:space="0" w:color="auto"/>
                  </w:divBdr>
                </w:div>
                <w:div w:id="1578902055">
                  <w:marLeft w:val="640"/>
                  <w:marRight w:val="0"/>
                  <w:marTop w:val="0"/>
                  <w:marBottom w:val="0"/>
                  <w:divBdr>
                    <w:top w:val="none" w:sz="0" w:space="0" w:color="auto"/>
                    <w:left w:val="none" w:sz="0" w:space="0" w:color="auto"/>
                    <w:bottom w:val="none" w:sz="0" w:space="0" w:color="auto"/>
                    <w:right w:val="none" w:sz="0" w:space="0" w:color="auto"/>
                  </w:divBdr>
                </w:div>
                <w:div w:id="1717584468">
                  <w:marLeft w:val="640"/>
                  <w:marRight w:val="0"/>
                  <w:marTop w:val="0"/>
                  <w:marBottom w:val="0"/>
                  <w:divBdr>
                    <w:top w:val="none" w:sz="0" w:space="0" w:color="auto"/>
                    <w:left w:val="none" w:sz="0" w:space="0" w:color="auto"/>
                    <w:bottom w:val="none" w:sz="0" w:space="0" w:color="auto"/>
                    <w:right w:val="none" w:sz="0" w:space="0" w:color="auto"/>
                  </w:divBdr>
                </w:div>
                <w:div w:id="1452093006">
                  <w:marLeft w:val="640"/>
                  <w:marRight w:val="0"/>
                  <w:marTop w:val="0"/>
                  <w:marBottom w:val="0"/>
                  <w:divBdr>
                    <w:top w:val="none" w:sz="0" w:space="0" w:color="auto"/>
                    <w:left w:val="none" w:sz="0" w:space="0" w:color="auto"/>
                    <w:bottom w:val="none" w:sz="0" w:space="0" w:color="auto"/>
                    <w:right w:val="none" w:sz="0" w:space="0" w:color="auto"/>
                  </w:divBdr>
                </w:div>
                <w:div w:id="1824270277">
                  <w:marLeft w:val="640"/>
                  <w:marRight w:val="0"/>
                  <w:marTop w:val="0"/>
                  <w:marBottom w:val="0"/>
                  <w:divBdr>
                    <w:top w:val="none" w:sz="0" w:space="0" w:color="auto"/>
                    <w:left w:val="none" w:sz="0" w:space="0" w:color="auto"/>
                    <w:bottom w:val="none" w:sz="0" w:space="0" w:color="auto"/>
                    <w:right w:val="none" w:sz="0" w:space="0" w:color="auto"/>
                  </w:divBdr>
                </w:div>
                <w:div w:id="1666085839">
                  <w:marLeft w:val="640"/>
                  <w:marRight w:val="0"/>
                  <w:marTop w:val="0"/>
                  <w:marBottom w:val="0"/>
                  <w:divBdr>
                    <w:top w:val="none" w:sz="0" w:space="0" w:color="auto"/>
                    <w:left w:val="none" w:sz="0" w:space="0" w:color="auto"/>
                    <w:bottom w:val="none" w:sz="0" w:space="0" w:color="auto"/>
                    <w:right w:val="none" w:sz="0" w:space="0" w:color="auto"/>
                  </w:divBdr>
                </w:div>
              </w:divsChild>
            </w:div>
            <w:div w:id="705256074">
              <w:marLeft w:val="0"/>
              <w:marRight w:val="0"/>
              <w:marTop w:val="0"/>
              <w:marBottom w:val="0"/>
              <w:divBdr>
                <w:top w:val="none" w:sz="0" w:space="0" w:color="auto"/>
                <w:left w:val="none" w:sz="0" w:space="0" w:color="auto"/>
                <w:bottom w:val="none" w:sz="0" w:space="0" w:color="auto"/>
                <w:right w:val="none" w:sz="0" w:space="0" w:color="auto"/>
              </w:divBdr>
              <w:divsChild>
                <w:div w:id="1473447905">
                  <w:marLeft w:val="640"/>
                  <w:marRight w:val="0"/>
                  <w:marTop w:val="0"/>
                  <w:marBottom w:val="0"/>
                  <w:divBdr>
                    <w:top w:val="none" w:sz="0" w:space="0" w:color="auto"/>
                    <w:left w:val="none" w:sz="0" w:space="0" w:color="auto"/>
                    <w:bottom w:val="none" w:sz="0" w:space="0" w:color="auto"/>
                    <w:right w:val="none" w:sz="0" w:space="0" w:color="auto"/>
                  </w:divBdr>
                </w:div>
                <w:div w:id="1260061375">
                  <w:marLeft w:val="640"/>
                  <w:marRight w:val="0"/>
                  <w:marTop w:val="0"/>
                  <w:marBottom w:val="0"/>
                  <w:divBdr>
                    <w:top w:val="none" w:sz="0" w:space="0" w:color="auto"/>
                    <w:left w:val="none" w:sz="0" w:space="0" w:color="auto"/>
                    <w:bottom w:val="none" w:sz="0" w:space="0" w:color="auto"/>
                    <w:right w:val="none" w:sz="0" w:space="0" w:color="auto"/>
                  </w:divBdr>
                </w:div>
                <w:div w:id="277833242">
                  <w:marLeft w:val="640"/>
                  <w:marRight w:val="0"/>
                  <w:marTop w:val="0"/>
                  <w:marBottom w:val="0"/>
                  <w:divBdr>
                    <w:top w:val="none" w:sz="0" w:space="0" w:color="auto"/>
                    <w:left w:val="none" w:sz="0" w:space="0" w:color="auto"/>
                    <w:bottom w:val="none" w:sz="0" w:space="0" w:color="auto"/>
                    <w:right w:val="none" w:sz="0" w:space="0" w:color="auto"/>
                  </w:divBdr>
                </w:div>
                <w:div w:id="753433449">
                  <w:marLeft w:val="640"/>
                  <w:marRight w:val="0"/>
                  <w:marTop w:val="0"/>
                  <w:marBottom w:val="0"/>
                  <w:divBdr>
                    <w:top w:val="none" w:sz="0" w:space="0" w:color="auto"/>
                    <w:left w:val="none" w:sz="0" w:space="0" w:color="auto"/>
                    <w:bottom w:val="none" w:sz="0" w:space="0" w:color="auto"/>
                    <w:right w:val="none" w:sz="0" w:space="0" w:color="auto"/>
                  </w:divBdr>
                </w:div>
                <w:div w:id="1352301320">
                  <w:marLeft w:val="640"/>
                  <w:marRight w:val="0"/>
                  <w:marTop w:val="0"/>
                  <w:marBottom w:val="0"/>
                  <w:divBdr>
                    <w:top w:val="none" w:sz="0" w:space="0" w:color="auto"/>
                    <w:left w:val="none" w:sz="0" w:space="0" w:color="auto"/>
                    <w:bottom w:val="none" w:sz="0" w:space="0" w:color="auto"/>
                    <w:right w:val="none" w:sz="0" w:space="0" w:color="auto"/>
                  </w:divBdr>
                </w:div>
                <w:div w:id="897319308">
                  <w:marLeft w:val="640"/>
                  <w:marRight w:val="0"/>
                  <w:marTop w:val="0"/>
                  <w:marBottom w:val="0"/>
                  <w:divBdr>
                    <w:top w:val="none" w:sz="0" w:space="0" w:color="auto"/>
                    <w:left w:val="none" w:sz="0" w:space="0" w:color="auto"/>
                    <w:bottom w:val="none" w:sz="0" w:space="0" w:color="auto"/>
                    <w:right w:val="none" w:sz="0" w:space="0" w:color="auto"/>
                  </w:divBdr>
                </w:div>
                <w:div w:id="1805273257">
                  <w:marLeft w:val="640"/>
                  <w:marRight w:val="0"/>
                  <w:marTop w:val="0"/>
                  <w:marBottom w:val="0"/>
                  <w:divBdr>
                    <w:top w:val="none" w:sz="0" w:space="0" w:color="auto"/>
                    <w:left w:val="none" w:sz="0" w:space="0" w:color="auto"/>
                    <w:bottom w:val="none" w:sz="0" w:space="0" w:color="auto"/>
                    <w:right w:val="none" w:sz="0" w:space="0" w:color="auto"/>
                  </w:divBdr>
                </w:div>
                <w:div w:id="500586359">
                  <w:marLeft w:val="640"/>
                  <w:marRight w:val="0"/>
                  <w:marTop w:val="0"/>
                  <w:marBottom w:val="0"/>
                  <w:divBdr>
                    <w:top w:val="none" w:sz="0" w:space="0" w:color="auto"/>
                    <w:left w:val="none" w:sz="0" w:space="0" w:color="auto"/>
                    <w:bottom w:val="none" w:sz="0" w:space="0" w:color="auto"/>
                    <w:right w:val="none" w:sz="0" w:space="0" w:color="auto"/>
                  </w:divBdr>
                </w:div>
                <w:div w:id="750584779">
                  <w:marLeft w:val="640"/>
                  <w:marRight w:val="0"/>
                  <w:marTop w:val="0"/>
                  <w:marBottom w:val="0"/>
                  <w:divBdr>
                    <w:top w:val="none" w:sz="0" w:space="0" w:color="auto"/>
                    <w:left w:val="none" w:sz="0" w:space="0" w:color="auto"/>
                    <w:bottom w:val="none" w:sz="0" w:space="0" w:color="auto"/>
                    <w:right w:val="none" w:sz="0" w:space="0" w:color="auto"/>
                  </w:divBdr>
                </w:div>
                <w:div w:id="225261793">
                  <w:marLeft w:val="640"/>
                  <w:marRight w:val="0"/>
                  <w:marTop w:val="0"/>
                  <w:marBottom w:val="0"/>
                  <w:divBdr>
                    <w:top w:val="none" w:sz="0" w:space="0" w:color="auto"/>
                    <w:left w:val="none" w:sz="0" w:space="0" w:color="auto"/>
                    <w:bottom w:val="none" w:sz="0" w:space="0" w:color="auto"/>
                    <w:right w:val="none" w:sz="0" w:space="0" w:color="auto"/>
                  </w:divBdr>
                </w:div>
                <w:div w:id="574823066">
                  <w:marLeft w:val="640"/>
                  <w:marRight w:val="0"/>
                  <w:marTop w:val="0"/>
                  <w:marBottom w:val="0"/>
                  <w:divBdr>
                    <w:top w:val="none" w:sz="0" w:space="0" w:color="auto"/>
                    <w:left w:val="none" w:sz="0" w:space="0" w:color="auto"/>
                    <w:bottom w:val="none" w:sz="0" w:space="0" w:color="auto"/>
                    <w:right w:val="none" w:sz="0" w:space="0" w:color="auto"/>
                  </w:divBdr>
                </w:div>
                <w:div w:id="423847720">
                  <w:marLeft w:val="640"/>
                  <w:marRight w:val="0"/>
                  <w:marTop w:val="0"/>
                  <w:marBottom w:val="0"/>
                  <w:divBdr>
                    <w:top w:val="none" w:sz="0" w:space="0" w:color="auto"/>
                    <w:left w:val="none" w:sz="0" w:space="0" w:color="auto"/>
                    <w:bottom w:val="none" w:sz="0" w:space="0" w:color="auto"/>
                    <w:right w:val="none" w:sz="0" w:space="0" w:color="auto"/>
                  </w:divBdr>
                </w:div>
                <w:div w:id="1284382185">
                  <w:marLeft w:val="640"/>
                  <w:marRight w:val="0"/>
                  <w:marTop w:val="0"/>
                  <w:marBottom w:val="0"/>
                  <w:divBdr>
                    <w:top w:val="none" w:sz="0" w:space="0" w:color="auto"/>
                    <w:left w:val="none" w:sz="0" w:space="0" w:color="auto"/>
                    <w:bottom w:val="none" w:sz="0" w:space="0" w:color="auto"/>
                    <w:right w:val="none" w:sz="0" w:space="0" w:color="auto"/>
                  </w:divBdr>
                </w:div>
                <w:div w:id="1606226452">
                  <w:marLeft w:val="640"/>
                  <w:marRight w:val="0"/>
                  <w:marTop w:val="0"/>
                  <w:marBottom w:val="0"/>
                  <w:divBdr>
                    <w:top w:val="none" w:sz="0" w:space="0" w:color="auto"/>
                    <w:left w:val="none" w:sz="0" w:space="0" w:color="auto"/>
                    <w:bottom w:val="none" w:sz="0" w:space="0" w:color="auto"/>
                    <w:right w:val="none" w:sz="0" w:space="0" w:color="auto"/>
                  </w:divBdr>
                </w:div>
                <w:div w:id="285358256">
                  <w:marLeft w:val="640"/>
                  <w:marRight w:val="0"/>
                  <w:marTop w:val="0"/>
                  <w:marBottom w:val="0"/>
                  <w:divBdr>
                    <w:top w:val="none" w:sz="0" w:space="0" w:color="auto"/>
                    <w:left w:val="none" w:sz="0" w:space="0" w:color="auto"/>
                    <w:bottom w:val="none" w:sz="0" w:space="0" w:color="auto"/>
                    <w:right w:val="none" w:sz="0" w:space="0" w:color="auto"/>
                  </w:divBdr>
                </w:div>
                <w:div w:id="2091850849">
                  <w:marLeft w:val="640"/>
                  <w:marRight w:val="0"/>
                  <w:marTop w:val="0"/>
                  <w:marBottom w:val="0"/>
                  <w:divBdr>
                    <w:top w:val="none" w:sz="0" w:space="0" w:color="auto"/>
                    <w:left w:val="none" w:sz="0" w:space="0" w:color="auto"/>
                    <w:bottom w:val="none" w:sz="0" w:space="0" w:color="auto"/>
                    <w:right w:val="none" w:sz="0" w:space="0" w:color="auto"/>
                  </w:divBdr>
                </w:div>
                <w:div w:id="1189757501">
                  <w:marLeft w:val="640"/>
                  <w:marRight w:val="0"/>
                  <w:marTop w:val="0"/>
                  <w:marBottom w:val="0"/>
                  <w:divBdr>
                    <w:top w:val="none" w:sz="0" w:space="0" w:color="auto"/>
                    <w:left w:val="none" w:sz="0" w:space="0" w:color="auto"/>
                    <w:bottom w:val="none" w:sz="0" w:space="0" w:color="auto"/>
                    <w:right w:val="none" w:sz="0" w:space="0" w:color="auto"/>
                  </w:divBdr>
                </w:div>
                <w:div w:id="1463570625">
                  <w:marLeft w:val="640"/>
                  <w:marRight w:val="0"/>
                  <w:marTop w:val="0"/>
                  <w:marBottom w:val="0"/>
                  <w:divBdr>
                    <w:top w:val="none" w:sz="0" w:space="0" w:color="auto"/>
                    <w:left w:val="none" w:sz="0" w:space="0" w:color="auto"/>
                    <w:bottom w:val="none" w:sz="0" w:space="0" w:color="auto"/>
                    <w:right w:val="none" w:sz="0" w:space="0" w:color="auto"/>
                  </w:divBdr>
                </w:div>
                <w:div w:id="424687201">
                  <w:marLeft w:val="640"/>
                  <w:marRight w:val="0"/>
                  <w:marTop w:val="0"/>
                  <w:marBottom w:val="0"/>
                  <w:divBdr>
                    <w:top w:val="none" w:sz="0" w:space="0" w:color="auto"/>
                    <w:left w:val="none" w:sz="0" w:space="0" w:color="auto"/>
                    <w:bottom w:val="none" w:sz="0" w:space="0" w:color="auto"/>
                    <w:right w:val="none" w:sz="0" w:space="0" w:color="auto"/>
                  </w:divBdr>
                </w:div>
                <w:div w:id="1913730424">
                  <w:marLeft w:val="640"/>
                  <w:marRight w:val="0"/>
                  <w:marTop w:val="0"/>
                  <w:marBottom w:val="0"/>
                  <w:divBdr>
                    <w:top w:val="none" w:sz="0" w:space="0" w:color="auto"/>
                    <w:left w:val="none" w:sz="0" w:space="0" w:color="auto"/>
                    <w:bottom w:val="none" w:sz="0" w:space="0" w:color="auto"/>
                    <w:right w:val="none" w:sz="0" w:space="0" w:color="auto"/>
                  </w:divBdr>
                </w:div>
                <w:div w:id="589236650">
                  <w:marLeft w:val="640"/>
                  <w:marRight w:val="0"/>
                  <w:marTop w:val="0"/>
                  <w:marBottom w:val="0"/>
                  <w:divBdr>
                    <w:top w:val="none" w:sz="0" w:space="0" w:color="auto"/>
                    <w:left w:val="none" w:sz="0" w:space="0" w:color="auto"/>
                    <w:bottom w:val="none" w:sz="0" w:space="0" w:color="auto"/>
                    <w:right w:val="none" w:sz="0" w:space="0" w:color="auto"/>
                  </w:divBdr>
                </w:div>
                <w:div w:id="940452842">
                  <w:marLeft w:val="640"/>
                  <w:marRight w:val="0"/>
                  <w:marTop w:val="0"/>
                  <w:marBottom w:val="0"/>
                  <w:divBdr>
                    <w:top w:val="none" w:sz="0" w:space="0" w:color="auto"/>
                    <w:left w:val="none" w:sz="0" w:space="0" w:color="auto"/>
                    <w:bottom w:val="none" w:sz="0" w:space="0" w:color="auto"/>
                    <w:right w:val="none" w:sz="0" w:space="0" w:color="auto"/>
                  </w:divBdr>
                </w:div>
                <w:div w:id="1128162188">
                  <w:marLeft w:val="640"/>
                  <w:marRight w:val="0"/>
                  <w:marTop w:val="0"/>
                  <w:marBottom w:val="0"/>
                  <w:divBdr>
                    <w:top w:val="none" w:sz="0" w:space="0" w:color="auto"/>
                    <w:left w:val="none" w:sz="0" w:space="0" w:color="auto"/>
                    <w:bottom w:val="none" w:sz="0" w:space="0" w:color="auto"/>
                    <w:right w:val="none" w:sz="0" w:space="0" w:color="auto"/>
                  </w:divBdr>
                </w:div>
                <w:div w:id="1624993020">
                  <w:marLeft w:val="640"/>
                  <w:marRight w:val="0"/>
                  <w:marTop w:val="0"/>
                  <w:marBottom w:val="0"/>
                  <w:divBdr>
                    <w:top w:val="none" w:sz="0" w:space="0" w:color="auto"/>
                    <w:left w:val="none" w:sz="0" w:space="0" w:color="auto"/>
                    <w:bottom w:val="none" w:sz="0" w:space="0" w:color="auto"/>
                    <w:right w:val="none" w:sz="0" w:space="0" w:color="auto"/>
                  </w:divBdr>
                </w:div>
                <w:div w:id="896862952">
                  <w:marLeft w:val="640"/>
                  <w:marRight w:val="0"/>
                  <w:marTop w:val="0"/>
                  <w:marBottom w:val="0"/>
                  <w:divBdr>
                    <w:top w:val="none" w:sz="0" w:space="0" w:color="auto"/>
                    <w:left w:val="none" w:sz="0" w:space="0" w:color="auto"/>
                    <w:bottom w:val="none" w:sz="0" w:space="0" w:color="auto"/>
                    <w:right w:val="none" w:sz="0" w:space="0" w:color="auto"/>
                  </w:divBdr>
                </w:div>
                <w:div w:id="318507539">
                  <w:marLeft w:val="640"/>
                  <w:marRight w:val="0"/>
                  <w:marTop w:val="0"/>
                  <w:marBottom w:val="0"/>
                  <w:divBdr>
                    <w:top w:val="none" w:sz="0" w:space="0" w:color="auto"/>
                    <w:left w:val="none" w:sz="0" w:space="0" w:color="auto"/>
                    <w:bottom w:val="none" w:sz="0" w:space="0" w:color="auto"/>
                    <w:right w:val="none" w:sz="0" w:space="0" w:color="auto"/>
                  </w:divBdr>
                </w:div>
                <w:div w:id="1853258165">
                  <w:marLeft w:val="640"/>
                  <w:marRight w:val="0"/>
                  <w:marTop w:val="0"/>
                  <w:marBottom w:val="0"/>
                  <w:divBdr>
                    <w:top w:val="none" w:sz="0" w:space="0" w:color="auto"/>
                    <w:left w:val="none" w:sz="0" w:space="0" w:color="auto"/>
                    <w:bottom w:val="none" w:sz="0" w:space="0" w:color="auto"/>
                    <w:right w:val="none" w:sz="0" w:space="0" w:color="auto"/>
                  </w:divBdr>
                </w:div>
                <w:div w:id="1128622393">
                  <w:marLeft w:val="640"/>
                  <w:marRight w:val="0"/>
                  <w:marTop w:val="0"/>
                  <w:marBottom w:val="0"/>
                  <w:divBdr>
                    <w:top w:val="none" w:sz="0" w:space="0" w:color="auto"/>
                    <w:left w:val="none" w:sz="0" w:space="0" w:color="auto"/>
                    <w:bottom w:val="none" w:sz="0" w:space="0" w:color="auto"/>
                    <w:right w:val="none" w:sz="0" w:space="0" w:color="auto"/>
                  </w:divBdr>
                </w:div>
                <w:div w:id="1606426681">
                  <w:marLeft w:val="640"/>
                  <w:marRight w:val="0"/>
                  <w:marTop w:val="0"/>
                  <w:marBottom w:val="0"/>
                  <w:divBdr>
                    <w:top w:val="none" w:sz="0" w:space="0" w:color="auto"/>
                    <w:left w:val="none" w:sz="0" w:space="0" w:color="auto"/>
                    <w:bottom w:val="none" w:sz="0" w:space="0" w:color="auto"/>
                    <w:right w:val="none" w:sz="0" w:space="0" w:color="auto"/>
                  </w:divBdr>
                </w:div>
                <w:div w:id="1581602748">
                  <w:marLeft w:val="640"/>
                  <w:marRight w:val="0"/>
                  <w:marTop w:val="0"/>
                  <w:marBottom w:val="0"/>
                  <w:divBdr>
                    <w:top w:val="none" w:sz="0" w:space="0" w:color="auto"/>
                    <w:left w:val="none" w:sz="0" w:space="0" w:color="auto"/>
                    <w:bottom w:val="none" w:sz="0" w:space="0" w:color="auto"/>
                    <w:right w:val="none" w:sz="0" w:space="0" w:color="auto"/>
                  </w:divBdr>
                </w:div>
                <w:div w:id="1278949240">
                  <w:marLeft w:val="640"/>
                  <w:marRight w:val="0"/>
                  <w:marTop w:val="0"/>
                  <w:marBottom w:val="0"/>
                  <w:divBdr>
                    <w:top w:val="none" w:sz="0" w:space="0" w:color="auto"/>
                    <w:left w:val="none" w:sz="0" w:space="0" w:color="auto"/>
                    <w:bottom w:val="none" w:sz="0" w:space="0" w:color="auto"/>
                    <w:right w:val="none" w:sz="0" w:space="0" w:color="auto"/>
                  </w:divBdr>
                </w:div>
                <w:div w:id="1109007949">
                  <w:marLeft w:val="640"/>
                  <w:marRight w:val="0"/>
                  <w:marTop w:val="0"/>
                  <w:marBottom w:val="0"/>
                  <w:divBdr>
                    <w:top w:val="none" w:sz="0" w:space="0" w:color="auto"/>
                    <w:left w:val="none" w:sz="0" w:space="0" w:color="auto"/>
                    <w:bottom w:val="none" w:sz="0" w:space="0" w:color="auto"/>
                    <w:right w:val="none" w:sz="0" w:space="0" w:color="auto"/>
                  </w:divBdr>
                </w:div>
                <w:div w:id="218824938">
                  <w:marLeft w:val="640"/>
                  <w:marRight w:val="0"/>
                  <w:marTop w:val="0"/>
                  <w:marBottom w:val="0"/>
                  <w:divBdr>
                    <w:top w:val="none" w:sz="0" w:space="0" w:color="auto"/>
                    <w:left w:val="none" w:sz="0" w:space="0" w:color="auto"/>
                    <w:bottom w:val="none" w:sz="0" w:space="0" w:color="auto"/>
                    <w:right w:val="none" w:sz="0" w:space="0" w:color="auto"/>
                  </w:divBdr>
                </w:div>
                <w:div w:id="1679842686">
                  <w:marLeft w:val="640"/>
                  <w:marRight w:val="0"/>
                  <w:marTop w:val="0"/>
                  <w:marBottom w:val="0"/>
                  <w:divBdr>
                    <w:top w:val="none" w:sz="0" w:space="0" w:color="auto"/>
                    <w:left w:val="none" w:sz="0" w:space="0" w:color="auto"/>
                    <w:bottom w:val="none" w:sz="0" w:space="0" w:color="auto"/>
                    <w:right w:val="none" w:sz="0" w:space="0" w:color="auto"/>
                  </w:divBdr>
                </w:div>
                <w:div w:id="2145463273">
                  <w:marLeft w:val="640"/>
                  <w:marRight w:val="0"/>
                  <w:marTop w:val="0"/>
                  <w:marBottom w:val="0"/>
                  <w:divBdr>
                    <w:top w:val="none" w:sz="0" w:space="0" w:color="auto"/>
                    <w:left w:val="none" w:sz="0" w:space="0" w:color="auto"/>
                    <w:bottom w:val="none" w:sz="0" w:space="0" w:color="auto"/>
                    <w:right w:val="none" w:sz="0" w:space="0" w:color="auto"/>
                  </w:divBdr>
                </w:div>
                <w:div w:id="1083723185">
                  <w:marLeft w:val="640"/>
                  <w:marRight w:val="0"/>
                  <w:marTop w:val="0"/>
                  <w:marBottom w:val="0"/>
                  <w:divBdr>
                    <w:top w:val="none" w:sz="0" w:space="0" w:color="auto"/>
                    <w:left w:val="none" w:sz="0" w:space="0" w:color="auto"/>
                    <w:bottom w:val="none" w:sz="0" w:space="0" w:color="auto"/>
                    <w:right w:val="none" w:sz="0" w:space="0" w:color="auto"/>
                  </w:divBdr>
                </w:div>
                <w:div w:id="906114071">
                  <w:marLeft w:val="640"/>
                  <w:marRight w:val="0"/>
                  <w:marTop w:val="0"/>
                  <w:marBottom w:val="0"/>
                  <w:divBdr>
                    <w:top w:val="none" w:sz="0" w:space="0" w:color="auto"/>
                    <w:left w:val="none" w:sz="0" w:space="0" w:color="auto"/>
                    <w:bottom w:val="none" w:sz="0" w:space="0" w:color="auto"/>
                    <w:right w:val="none" w:sz="0" w:space="0" w:color="auto"/>
                  </w:divBdr>
                </w:div>
                <w:div w:id="673459028">
                  <w:marLeft w:val="640"/>
                  <w:marRight w:val="0"/>
                  <w:marTop w:val="0"/>
                  <w:marBottom w:val="0"/>
                  <w:divBdr>
                    <w:top w:val="none" w:sz="0" w:space="0" w:color="auto"/>
                    <w:left w:val="none" w:sz="0" w:space="0" w:color="auto"/>
                    <w:bottom w:val="none" w:sz="0" w:space="0" w:color="auto"/>
                    <w:right w:val="none" w:sz="0" w:space="0" w:color="auto"/>
                  </w:divBdr>
                </w:div>
                <w:div w:id="2069262316">
                  <w:marLeft w:val="640"/>
                  <w:marRight w:val="0"/>
                  <w:marTop w:val="0"/>
                  <w:marBottom w:val="0"/>
                  <w:divBdr>
                    <w:top w:val="none" w:sz="0" w:space="0" w:color="auto"/>
                    <w:left w:val="none" w:sz="0" w:space="0" w:color="auto"/>
                    <w:bottom w:val="none" w:sz="0" w:space="0" w:color="auto"/>
                    <w:right w:val="none" w:sz="0" w:space="0" w:color="auto"/>
                  </w:divBdr>
                </w:div>
                <w:div w:id="278806968">
                  <w:marLeft w:val="640"/>
                  <w:marRight w:val="0"/>
                  <w:marTop w:val="0"/>
                  <w:marBottom w:val="0"/>
                  <w:divBdr>
                    <w:top w:val="none" w:sz="0" w:space="0" w:color="auto"/>
                    <w:left w:val="none" w:sz="0" w:space="0" w:color="auto"/>
                    <w:bottom w:val="none" w:sz="0" w:space="0" w:color="auto"/>
                    <w:right w:val="none" w:sz="0" w:space="0" w:color="auto"/>
                  </w:divBdr>
                </w:div>
                <w:div w:id="1275753276">
                  <w:marLeft w:val="640"/>
                  <w:marRight w:val="0"/>
                  <w:marTop w:val="0"/>
                  <w:marBottom w:val="0"/>
                  <w:divBdr>
                    <w:top w:val="none" w:sz="0" w:space="0" w:color="auto"/>
                    <w:left w:val="none" w:sz="0" w:space="0" w:color="auto"/>
                    <w:bottom w:val="none" w:sz="0" w:space="0" w:color="auto"/>
                    <w:right w:val="none" w:sz="0" w:space="0" w:color="auto"/>
                  </w:divBdr>
                </w:div>
                <w:div w:id="841046702">
                  <w:marLeft w:val="640"/>
                  <w:marRight w:val="0"/>
                  <w:marTop w:val="0"/>
                  <w:marBottom w:val="0"/>
                  <w:divBdr>
                    <w:top w:val="none" w:sz="0" w:space="0" w:color="auto"/>
                    <w:left w:val="none" w:sz="0" w:space="0" w:color="auto"/>
                    <w:bottom w:val="none" w:sz="0" w:space="0" w:color="auto"/>
                    <w:right w:val="none" w:sz="0" w:space="0" w:color="auto"/>
                  </w:divBdr>
                </w:div>
                <w:div w:id="1147698521">
                  <w:marLeft w:val="640"/>
                  <w:marRight w:val="0"/>
                  <w:marTop w:val="0"/>
                  <w:marBottom w:val="0"/>
                  <w:divBdr>
                    <w:top w:val="none" w:sz="0" w:space="0" w:color="auto"/>
                    <w:left w:val="none" w:sz="0" w:space="0" w:color="auto"/>
                    <w:bottom w:val="none" w:sz="0" w:space="0" w:color="auto"/>
                    <w:right w:val="none" w:sz="0" w:space="0" w:color="auto"/>
                  </w:divBdr>
                </w:div>
                <w:div w:id="261887782">
                  <w:marLeft w:val="640"/>
                  <w:marRight w:val="0"/>
                  <w:marTop w:val="0"/>
                  <w:marBottom w:val="0"/>
                  <w:divBdr>
                    <w:top w:val="none" w:sz="0" w:space="0" w:color="auto"/>
                    <w:left w:val="none" w:sz="0" w:space="0" w:color="auto"/>
                    <w:bottom w:val="none" w:sz="0" w:space="0" w:color="auto"/>
                    <w:right w:val="none" w:sz="0" w:space="0" w:color="auto"/>
                  </w:divBdr>
                </w:div>
                <w:div w:id="1382752072">
                  <w:marLeft w:val="640"/>
                  <w:marRight w:val="0"/>
                  <w:marTop w:val="0"/>
                  <w:marBottom w:val="0"/>
                  <w:divBdr>
                    <w:top w:val="none" w:sz="0" w:space="0" w:color="auto"/>
                    <w:left w:val="none" w:sz="0" w:space="0" w:color="auto"/>
                    <w:bottom w:val="none" w:sz="0" w:space="0" w:color="auto"/>
                    <w:right w:val="none" w:sz="0" w:space="0" w:color="auto"/>
                  </w:divBdr>
                </w:div>
                <w:div w:id="1886866182">
                  <w:marLeft w:val="640"/>
                  <w:marRight w:val="0"/>
                  <w:marTop w:val="0"/>
                  <w:marBottom w:val="0"/>
                  <w:divBdr>
                    <w:top w:val="none" w:sz="0" w:space="0" w:color="auto"/>
                    <w:left w:val="none" w:sz="0" w:space="0" w:color="auto"/>
                    <w:bottom w:val="none" w:sz="0" w:space="0" w:color="auto"/>
                    <w:right w:val="none" w:sz="0" w:space="0" w:color="auto"/>
                  </w:divBdr>
                </w:div>
                <w:div w:id="1923103668">
                  <w:marLeft w:val="640"/>
                  <w:marRight w:val="0"/>
                  <w:marTop w:val="0"/>
                  <w:marBottom w:val="0"/>
                  <w:divBdr>
                    <w:top w:val="none" w:sz="0" w:space="0" w:color="auto"/>
                    <w:left w:val="none" w:sz="0" w:space="0" w:color="auto"/>
                    <w:bottom w:val="none" w:sz="0" w:space="0" w:color="auto"/>
                    <w:right w:val="none" w:sz="0" w:space="0" w:color="auto"/>
                  </w:divBdr>
                </w:div>
                <w:div w:id="1727678302">
                  <w:marLeft w:val="640"/>
                  <w:marRight w:val="0"/>
                  <w:marTop w:val="0"/>
                  <w:marBottom w:val="0"/>
                  <w:divBdr>
                    <w:top w:val="none" w:sz="0" w:space="0" w:color="auto"/>
                    <w:left w:val="none" w:sz="0" w:space="0" w:color="auto"/>
                    <w:bottom w:val="none" w:sz="0" w:space="0" w:color="auto"/>
                    <w:right w:val="none" w:sz="0" w:space="0" w:color="auto"/>
                  </w:divBdr>
                </w:div>
                <w:div w:id="1178543550">
                  <w:marLeft w:val="640"/>
                  <w:marRight w:val="0"/>
                  <w:marTop w:val="0"/>
                  <w:marBottom w:val="0"/>
                  <w:divBdr>
                    <w:top w:val="none" w:sz="0" w:space="0" w:color="auto"/>
                    <w:left w:val="none" w:sz="0" w:space="0" w:color="auto"/>
                    <w:bottom w:val="none" w:sz="0" w:space="0" w:color="auto"/>
                    <w:right w:val="none" w:sz="0" w:space="0" w:color="auto"/>
                  </w:divBdr>
                </w:div>
                <w:div w:id="1516771917">
                  <w:marLeft w:val="640"/>
                  <w:marRight w:val="0"/>
                  <w:marTop w:val="0"/>
                  <w:marBottom w:val="0"/>
                  <w:divBdr>
                    <w:top w:val="none" w:sz="0" w:space="0" w:color="auto"/>
                    <w:left w:val="none" w:sz="0" w:space="0" w:color="auto"/>
                    <w:bottom w:val="none" w:sz="0" w:space="0" w:color="auto"/>
                    <w:right w:val="none" w:sz="0" w:space="0" w:color="auto"/>
                  </w:divBdr>
                </w:div>
                <w:div w:id="425155433">
                  <w:marLeft w:val="640"/>
                  <w:marRight w:val="0"/>
                  <w:marTop w:val="0"/>
                  <w:marBottom w:val="0"/>
                  <w:divBdr>
                    <w:top w:val="none" w:sz="0" w:space="0" w:color="auto"/>
                    <w:left w:val="none" w:sz="0" w:space="0" w:color="auto"/>
                    <w:bottom w:val="none" w:sz="0" w:space="0" w:color="auto"/>
                    <w:right w:val="none" w:sz="0" w:space="0" w:color="auto"/>
                  </w:divBdr>
                </w:div>
                <w:div w:id="677999546">
                  <w:marLeft w:val="640"/>
                  <w:marRight w:val="0"/>
                  <w:marTop w:val="0"/>
                  <w:marBottom w:val="0"/>
                  <w:divBdr>
                    <w:top w:val="none" w:sz="0" w:space="0" w:color="auto"/>
                    <w:left w:val="none" w:sz="0" w:space="0" w:color="auto"/>
                    <w:bottom w:val="none" w:sz="0" w:space="0" w:color="auto"/>
                    <w:right w:val="none" w:sz="0" w:space="0" w:color="auto"/>
                  </w:divBdr>
                </w:div>
                <w:div w:id="720521709">
                  <w:marLeft w:val="640"/>
                  <w:marRight w:val="0"/>
                  <w:marTop w:val="0"/>
                  <w:marBottom w:val="0"/>
                  <w:divBdr>
                    <w:top w:val="none" w:sz="0" w:space="0" w:color="auto"/>
                    <w:left w:val="none" w:sz="0" w:space="0" w:color="auto"/>
                    <w:bottom w:val="none" w:sz="0" w:space="0" w:color="auto"/>
                    <w:right w:val="none" w:sz="0" w:space="0" w:color="auto"/>
                  </w:divBdr>
                </w:div>
                <w:div w:id="829832121">
                  <w:marLeft w:val="640"/>
                  <w:marRight w:val="0"/>
                  <w:marTop w:val="0"/>
                  <w:marBottom w:val="0"/>
                  <w:divBdr>
                    <w:top w:val="none" w:sz="0" w:space="0" w:color="auto"/>
                    <w:left w:val="none" w:sz="0" w:space="0" w:color="auto"/>
                    <w:bottom w:val="none" w:sz="0" w:space="0" w:color="auto"/>
                    <w:right w:val="none" w:sz="0" w:space="0" w:color="auto"/>
                  </w:divBdr>
                </w:div>
                <w:div w:id="855920038">
                  <w:marLeft w:val="640"/>
                  <w:marRight w:val="0"/>
                  <w:marTop w:val="0"/>
                  <w:marBottom w:val="0"/>
                  <w:divBdr>
                    <w:top w:val="none" w:sz="0" w:space="0" w:color="auto"/>
                    <w:left w:val="none" w:sz="0" w:space="0" w:color="auto"/>
                    <w:bottom w:val="none" w:sz="0" w:space="0" w:color="auto"/>
                    <w:right w:val="none" w:sz="0" w:space="0" w:color="auto"/>
                  </w:divBdr>
                </w:div>
                <w:div w:id="2034500402">
                  <w:marLeft w:val="640"/>
                  <w:marRight w:val="0"/>
                  <w:marTop w:val="0"/>
                  <w:marBottom w:val="0"/>
                  <w:divBdr>
                    <w:top w:val="none" w:sz="0" w:space="0" w:color="auto"/>
                    <w:left w:val="none" w:sz="0" w:space="0" w:color="auto"/>
                    <w:bottom w:val="none" w:sz="0" w:space="0" w:color="auto"/>
                    <w:right w:val="none" w:sz="0" w:space="0" w:color="auto"/>
                  </w:divBdr>
                </w:div>
                <w:div w:id="1590892777">
                  <w:marLeft w:val="640"/>
                  <w:marRight w:val="0"/>
                  <w:marTop w:val="0"/>
                  <w:marBottom w:val="0"/>
                  <w:divBdr>
                    <w:top w:val="none" w:sz="0" w:space="0" w:color="auto"/>
                    <w:left w:val="none" w:sz="0" w:space="0" w:color="auto"/>
                    <w:bottom w:val="none" w:sz="0" w:space="0" w:color="auto"/>
                    <w:right w:val="none" w:sz="0" w:space="0" w:color="auto"/>
                  </w:divBdr>
                </w:div>
                <w:div w:id="19936058">
                  <w:marLeft w:val="640"/>
                  <w:marRight w:val="0"/>
                  <w:marTop w:val="0"/>
                  <w:marBottom w:val="0"/>
                  <w:divBdr>
                    <w:top w:val="none" w:sz="0" w:space="0" w:color="auto"/>
                    <w:left w:val="none" w:sz="0" w:space="0" w:color="auto"/>
                    <w:bottom w:val="none" w:sz="0" w:space="0" w:color="auto"/>
                    <w:right w:val="none" w:sz="0" w:space="0" w:color="auto"/>
                  </w:divBdr>
                </w:div>
                <w:div w:id="721900740">
                  <w:marLeft w:val="640"/>
                  <w:marRight w:val="0"/>
                  <w:marTop w:val="0"/>
                  <w:marBottom w:val="0"/>
                  <w:divBdr>
                    <w:top w:val="none" w:sz="0" w:space="0" w:color="auto"/>
                    <w:left w:val="none" w:sz="0" w:space="0" w:color="auto"/>
                    <w:bottom w:val="none" w:sz="0" w:space="0" w:color="auto"/>
                    <w:right w:val="none" w:sz="0" w:space="0" w:color="auto"/>
                  </w:divBdr>
                </w:div>
                <w:div w:id="709375984">
                  <w:marLeft w:val="640"/>
                  <w:marRight w:val="0"/>
                  <w:marTop w:val="0"/>
                  <w:marBottom w:val="0"/>
                  <w:divBdr>
                    <w:top w:val="none" w:sz="0" w:space="0" w:color="auto"/>
                    <w:left w:val="none" w:sz="0" w:space="0" w:color="auto"/>
                    <w:bottom w:val="none" w:sz="0" w:space="0" w:color="auto"/>
                    <w:right w:val="none" w:sz="0" w:space="0" w:color="auto"/>
                  </w:divBdr>
                </w:div>
                <w:div w:id="464079983">
                  <w:marLeft w:val="640"/>
                  <w:marRight w:val="0"/>
                  <w:marTop w:val="0"/>
                  <w:marBottom w:val="0"/>
                  <w:divBdr>
                    <w:top w:val="none" w:sz="0" w:space="0" w:color="auto"/>
                    <w:left w:val="none" w:sz="0" w:space="0" w:color="auto"/>
                    <w:bottom w:val="none" w:sz="0" w:space="0" w:color="auto"/>
                    <w:right w:val="none" w:sz="0" w:space="0" w:color="auto"/>
                  </w:divBdr>
                </w:div>
                <w:div w:id="1223831649">
                  <w:marLeft w:val="640"/>
                  <w:marRight w:val="0"/>
                  <w:marTop w:val="0"/>
                  <w:marBottom w:val="0"/>
                  <w:divBdr>
                    <w:top w:val="none" w:sz="0" w:space="0" w:color="auto"/>
                    <w:left w:val="none" w:sz="0" w:space="0" w:color="auto"/>
                    <w:bottom w:val="none" w:sz="0" w:space="0" w:color="auto"/>
                    <w:right w:val="none" w:sz="0" w:space="0" w:color="auto"/>
                  </w:divBdr>
                </w:div>
                <w:div w:id="1882091518">
                  <w:marLeft w:val="640"/>
                  <w:marRight w:val="0"/>
                  <w:marTop w:val="0"/>
                  <w:marBottom w:val="0"/>
                  <w:divBdr>
                    <w:top w:val="none" w:sz="0" w:space="0" w:color="auto"/>
                    <w:left w:val="none" w:sz="0" w:space="0" w:color="auto"/>
                    <w:bottom w:val="none" w:sz="0" w:space="0" w:color="auto"/>
                    <w:right w:val="none" w:sz="0" w:space="0" w:color="auto"/>
                  </w:divBdr>
                </w:div>
                <w:div w:id="802504982">
                  <w:marLeft w:val="640"/>
                  <w:marRight w:val="0"/>
                  <w:marTop w:val="0"/>
                  <w:marBottom w:val="0"/>
                  <w:divBdr>
                    <w:top w:val="none" w:sz="0" w:space="0" w:color="auto"/>
                    <w:left w:val="none" w:sz="0" w:space="0" w:color="auto"/>
                    <w:bottom w:val="none" w:sz="0" w:space="0" w:color="auto"/>
                    <w:right w:val="none" w:sz="0" w:space="0" w:color="auto"/>
                  </w:divBdr>
                </w:div>
                <w:div w:id="754131246">
                  <w:marLeft w:val="640"/>
                  <w:marRight w:val="0"/>
                  <w:marTop w:val="0"/>
                  <w:marBottom w:val="0"/>
                  <w:divBdr>
                    <w:top w:val="none" w:sz="0" w:space="0" w:color="auto"/>
                    <w:left w:val="none" w:sz="0" w:space="0" w:color="auto"/>
                    <w:bottom w:val="none" w:sz="0" w:space="0" w:color="auto"/>
                    <w:right w:val="none" w:sz="0" w:space="0" w:color="auto"/>
                  </w:divBdr>
                </w:div>
                <w:div w:id="1897423767">
                  <w:marLeft w:val="640"/>
                  <w:marRight w:val="0"/>
                  <w:marTop w:val="0"/>
                  <w:marBottom w:val="0"/>
                  <w:divBdr>
                    <w:top w:val="none" w:sz="0" w:space="0" w:color="auto"/>
                    <w:left w:val="none" w:sz="0" w:space="0" w:color="auto"/>
                    <w:bottom w:val="none" w:sz="0" w:space="0" w:color="auto"/>
                    <w:right w:val="none" w:sz="0" w:space="0" w:color="auto"/>
                  </w:divBdr>
                </w:div>
                <w:div w:id="1982884087">
                  <w:marLeft w:val="640"/>
                  <w:marRight w:val="0"/>
                  <w:marTop w:val="0"/>
                  <w:marBottom w:val="0"/>
                  <w:divBdr>
                    <w:top w:val="none" w:sz="0" w:space="0" w:color="auto"/>
                    <w:left w:val="none" w:sz="0" w:space="0" w:color="auto"/>
                    <w:bottom w:val="none" w:sz="0" w:space="0" w:color="auto"/>
                    <w:right w:val="none" w:sz="0" w:space="0" w:color="auto"/>
                  </w:divBdr>
                </w:div>
                <w:div w:id="929898984">
                  <w:marLeft w:val="640"/>
                  <w:marRight w:val="0"/>
                  <w:marTop w:val="0"/>
                  <w:marBottom w:val="0"/>
                  <w:divBdr>
                    <w:top w:val="none" w:sz="0" w:space="0" w:color="auto"/>
                    <w:left w:val="none" w:sz="0" w:space="0" w:color="auto"/>
                    <w:bottom w:val="none" w:sz="0" w:space="0" w:color="auto"/>
                    <w:right w:val="none" w:sz="0" w:space="0" w:color="auto"/>
                  </w:divBdr>
                </w:div>
                <w:div w:id="2046055400">
                  <w:marLeft w:val="640"/>
                  <w:marRight w:val="0"/>
                  <w:marTop w:val="0"/>
                  <w:marBottom w:val="0"/>
                  <w:divBdr>
                    <w:top w:val="none" w:sz="0" w:space="0" w:color="auto"/>
                    <w:left w:val="none" w:sz="0" w:space="0" w:color="auto"/>
                    <w:bottom w:val="none" w:sz="0" w:space="0" w:color="auto"/>
                    <w:right w:val="none" w:sz="0" w:space="0" w:color="auto"/>
                  </w:divBdr>
                </w:div>
                <w:div w:id="430708795">
                  <w:marLeft w:val="640"/>
                  <w:marRight w:val="0"/>
                  <w:marTop w:val="0"/>
                  <w:marBottom w:val="0"/>
                  <w:divBdr>
                    <w:top w:val="none" w:sz="0" w:space="0" w:color="auto"/>
                    <w:left w:val="none" w:sz="0" w:space="0" w:color="auto"/>
                    <w:bottom w:val="none" w:sz="0" w:space="0" w:color="auto"/>
                    <w:right w:val="none" w:sz="0" w:space="0" w:color="auto"/>
                  </w:divBdr>
                </w:div>
                <w:div w:id="1499540087">
                  <w:marLeft w:val="640"/>
                  <w:marRight w:val="0"/>
                  <w:marTop w:val="0"/>
                  <w:marBottom w:val="0"/>
                  <w:divBdr>
                    <w:top w:val="none" w:sz="0" w:space="0" w:color="auto"/>
                    <w:left w:val="none" w:sz="0" w:space="0" w:color="auto"/>
                    <w:bottom w:val="none" w:sz="0" w:space="0" w:color="auto"/>
                    <w:right w:val="none" w:sz="0" w:space="0" w:color="auto"/>
                  </w:divBdr>
                </w:div>
                <w:div w:id="1592853145">
                  <w:marLeft w:val="640"/>
                  <w:marRight w:val="0"/>
                  <w:marTop w:val="0"/>
                  <w:marBottom w:val="0"/>
                  <w:divBdr>
                    <w:top w:val="none" w:sz="0" w:space="0" w:color="auto"/>
                    <w:left w:val="none" w:sz="0" w:space="0" w:color="auto"/>
                    <w:bottom w:val="none" w:sz="0" w:space="0" w:color="auto"/>
                    <w:right w:val="none" w:sz="0" w:space="0" w:color="auto"/>
                  </w:divBdr>
                </w:div>
                <w:div w:id="1394083051">
                  <w:marLeft w:val="640"/>
                  <w:marRight w:val="0"/>
                  <w:marTop w:val="0"/>
                  <w:marBottom w:val="0"/>
                  <w:divBdr>
                    <w:top w:val="none" w:sz="0" w:space="0" w:color="auto"/>
                    <w:left w:val="none" w:sz="0" w:space="0" w:color="auto"/>
                    <w:bottom w:val="none" w:sz="0" w:space="0" w:color="auto"/>
                    <w:right w:val="none" w:sz="0" w:space="0" w:color="auto"/>
                  </w:divBdr>
                </w:div>
                <w:div w:id="1418015380">
                  <w:marLeft w:val="640"/>
                  <w:marRight w:val="0"/>
                  <w:marTop w:val="0"/>
                  <w:marBottom w:val="0"/>
                  <w:divBdr>
                    <w:top w:val="none" w:sz="0" w:space="0" w:color="auto"/>
                    <w:left w:val="none" w:sz="0" w:space="0" w:color="auto"/>
                    <w:bottom w:val="none" w:sz="0" w:space="0" w:color="auto"/>
                    <w:right w:val="none" w:sz="0" w:space="0" w:color="auto"/>
                  </w:divBdr>
                </w:div>
                <w:div w:id="348869536">
                  <w:marLeft w:val="640"/>
                  <w:marRight w:val="0"/>
                  <w:marTop w:val="0"/>
                  <w:marBottom w:val="0"/>
                  <w:divBdr>
                    <w:top w:val="none" w:sz="0" w:space="0" w:color="auto"/>
                    <w:left w:val="none" w:sz="0" w:space="0" w:color="auto"/>
                    <w:bottom w:val="none" w:sz="0" w:space="0" w:color="auto"/>
                    <w:right w:val="none" w:sz="0" w:space="0" w:color="auto"/>
                  </w:divBdr>
                </w:div>
                <w:div w:id="669258156">
                  <w:marLeft w:val="640"/>
                  <w:marRight w:val="0"/>
                  <w:marTop w:val="0"/>
                  <w:marBottom w:val="0"/>
                  <w:divBdr>
                    <w:top w:val="none" w:sz="0" w:space="0" w:color="auto"/>
                    <w:left w:val="none" w:sz="0" w:space="0" w:color="auto"/>
                    <w:bottom w:val="none" w:sz="0" w:space="0" w:color="auto"/>
                    <w:right w:val="none" w:sz="0" w:space="0" w:color="auto"/>
                  </w:divBdr>
                </w:div>
                <w:div w:id="619649360">
                  <w:marLeft w:val="640"/>
                  <w:marRight w:val="0"/>
                  <w:marTop w:val="0"/>
                  <w:marBottom w:val="0"/>
                  <w:divBdr>
                    <w:top w:val="none" w:sz="0" w:space="0" w:color="auto"/>
                    <w:left w:val="none" w:sz="0" w:space="0" w:color="auto"/>
                    <w:bottom w:val="none" w:sz="0" w:space="0" w:color="auto"/>
                    <w:right w:val="none" w:sz="0" w:space="0" w:color="auto"/>
                  </w:divBdr>
                </w:div>
                <w:div w:id="867834862">
                  <w:marLeft w:val="640"/>
                  <w:marRight w:val="0"/>
                  <w:marTop w:val="0"/>
                  <w:marBottom w:val="0"/>
                  <w:divBdr>
                    <w:top w:val="none" w:sz="0" w:space="0" w:color="auto"/>
                    <w:left w:val="none" w:sz="0" w:space="0" w:color="auto"/>
                    <w:bottom w:val="none" w:sz="0" w:space="0" w:color="auto"/>
                    <w:right w:val="none" w:sz="0" w:space="0" w:color="auto"/>
                  </w:divBdr>
                </w:div>
                <w:div w:id="1903787610">
                  <w:marLeft w:val="640"/>
                  <w:marRight w:val="0"/>
                  <w:marTop w:val="0"/>
                  <w:marBottom w:val="0"/>
                  <w:divBdr>
                    <w:top w:val="none" w:sz="0" w:space="0" w:color="auto"/>
                    <w:left w:val="none" w:sz="0" w:space="0" w:color="auto"/>
                    <w:bottom w:val="none" w:sz="0" w:space="0" w:color="auto"/>
                    <w:right w:val="none" w:sz="0" w:space="0" w:color="auto"/>
                  </w:divBdr>
                </w:div>
                <w:div w:id="286592226">
                  <w:marLeft w:val="640"/>
                  <w:marRight w:val="0"/>
                  <w:marTop w:val="0"/>
                  <w:marBottom w:val="0"/>
                  <w:divBdr>
                    <w:top w:val="none" w:sz="0" w:space="0" w:color="auto"/>
                    <w:left w:val="none" w:sz="0" w:space="0" w:color="auto"/>
                    <w:bottom w:val="none" w:sz="0" w:space="0" w:color="auto"/>
                    <w:right w:val="none" w:sz="0" w:space="0" w:color="auto"/>
                  </w:divBdr>
                </w:div>
              </w:divsChild>
            </w:div>
            <w:div w:id="1559239386">
              <w:marLeft w:val="0"/>
              <w:marRight w:val="0"/>
              <w:marTop w:val="0"/>
              <w:marBottom w:val="0"/>
              <w:divBdr>
                <w:top w:val="none" w:sz="0" w:space="0" w:color="auto"/>
                <w:left w:val="none" w:sz="0" w:space="0" w:color="auto"/>
                <w:bottom w:val="none" w:sz="0" w:space="0" w:color="auto"/>
                <w:right w:val="none" w:sz="0" w:space="0" w:color="auto"/>
              </w:divBdr>
              <w:divsChild>
                <w:div w:id="39281579">
                  <w:marLeft w:val="640"/>
                  <w:marRight w:val="0"/>
                  <w:marTop w:val="0"/>
                  <w:marBottom w:val="0"/>
                  <w:divBdr>
                    <w:top w:val="none" w:sz="0" w:space="0" w:color="auto"/>
                    <w:left w:val="none" w:sz="0" w:space="0" w:color="auto"/>
                    <w:bottom w:val="none" w:sz="0" w:space="0" w:color="auto"/>
                    <w:right w:val="none" w:sz="0" w:space="0" w:color="auto"/>
                  </w:divBdr>
                </w:div>
                <w:div w:id="1521430451">
                  <w:marLeft w:val="640"/>
                  <w:marRight w:val="0"/>
                  <w:marTop w:val="0"/>
                  <w:marBottom w:val="0"/>
                  <w:divBdr>
                    <w:top w:val="none" w:sz="0" w:space="0" w:color="auto"/>
                    <w:left w:val="none" w:sz="0" w:space="0" w:color="auto"/>
                    <w:bottom w:val="none" w:sz="0" w:space="0" w:color="auto"/>
                    <w:right w:val="none" w:sz="0" w:space="0" w:color="auto"/>
                  </w:divBdr>
                </w:div>
                <w:div w:id="1333096970">
                  <w:marLeft w:val="640"/>
                  <w:marRight w:val="0"/>
                  <w:marTop w:val="0"/>
                  <w:marBottom w:val="0"/>
                  <w:divBdr>
                    <w:top w:val="none" w:sz="0" w:space="0" w:color="auto"/>
                    <w:left w:val="none" w:sz="0" w:space="0" w:color="auto"/>
                    <w:bottom w:val="none" w:sz="0" w:space="0" w:color="auto"/>
                    <w:right w:val="none" w:sz="0" w:space="0" w:color="auto"/>
                  </w:divBdr>
                </w:div>
                <w:div w:id="930436012">
                  <w:marLeft w:val="640"/>
                  <w:marRight w:val="0"/>
                  <w:marTop w:val="0"/>
                  <w:marBottom w:val="0"/>
                  <w:divBdr>
                    <w:top w:val="none" w:sz="0" w:space="0" w:color="auto"/>
                    <w:left w:val="none" w:sz="0" w:space="0" w:color="auto"/>
                    <w:bottom w:val="none" w:sz="0" w:space="0" w:color="auto"/>
                    <w:right w:val="none" w:sz="0" w:space="0" w:color="auto"/>
                  </w:divBdr>
                </w:div>
                <w:div w:id="406996887">
                  <w:marLeft w:val="640"/>
                  <w:marRight w:val="0"/>
                  <w:marTop w:val="0"/>
                  <w:marBottom w:val="0"/>
                  <w:divBdr>
                    <w:top w:val="none" w:sz="0" w:space="0" w:color="auto"/>
                    <w:left w:val="none" w:sz="0" w:space="0" w:color="auto"/>
                    <w:bottom w:val="none" w:sz="0" w:space="0" w:color="auto"/>
                    <w:right w:val="none" w:sz="0" w:space="0" w:color="auto"/>
                  </w:divBdr>
                </w:div>
                <w:div w:id="1988899037">
                  <w:marLeft w:val="640"/>
                  <w:marRight w:val="0"/>
                  <w:marTop w:val="0"/>
                  <w:marBottom w:val="0"/>
                  <w:divBdr>
                    <w:top w:val="none" w:sz="0" w:space="0" w:color="auto"/>
                    <w:left w:val="none" w:sz="0" w:space="0" w:color="auto"/>
                    <w:bottom w:val="none" w:sz="0" w:space="0" w:color="auto"/>
                    <w:right w:val="none" w:sz="0" w:space="0" w:color="auto"/>
                  </w:divBdr>
                </w:div>
                <w:div w:id="902059268">
                  <w:marLeft w:val="640"/>
                  <w:marRight w:val="0"/>
                  <w:marTop w:val="0"/>
                  <w:marBottom w:val="0"/>
                  <w:divBdr>
                    <w:top w:val="none" w:sz="0" w:space="0" w:color="auto"/>
                    <w:left w:val="none" w:sz="0" w:space="0" w:color="auto"/>
                    <w:bottom w:val="none" w:sz="0" w:space="0" w:color="auto"/>
                    <w:right w:val="none" w:sz="0" w:space="0" w:color="auto"/>
                  </w:divBdr>
                </w:div>
                <w:div w:id="379087680">
                  <w:marLeft w:val="640"/>
                  <w:marRight w:val="0"/>
                  <w:marTop w:val="0"/>
                  <w:marBottom w:val="0"/>
                  <w:divBdr>
                    <w:top w:val="none" w:sz="0" w:space="0" w:color="auto"/>
                    <w:left w:val="none" w:sz="0" w:space="0" w:color="auto"/>
                    <w:bottom w:val="none" w:sz="0" w:space="0" w:color="auto"/>
                    <w:right w:val="none" w:sz="0" w:space="0" w:color="auto"/>
                  </w:divBdr>
                </w:div>
                <w:div w:id="1493793998">
                  <w:marLeft w:val="640"/>
                  <w:marRight w:val="0"/>
                  <w:marTop w:val="0"/>
                  <w:marBottom w:val="0"/>
                  <w:divBdr>
                    <w:top w:val="none" w:sz="0" w:space="0" w:color="auto"/>
                    <w:left w:val="none" w:sz="0" w:space="0" w:color="auto"/>
                    <w:bottom w:val="none" w:sz="0" w:space="0" w:color="auto"/>
                    <w:right w:val="none" w:sz="0" w:space="0" w:color="auto"/>
                  </w:divBdr>
                </w:div>
                <w:div w:id="7679463">
                  <w:marLeft w:val="640"/>
                  <w:marRight w:val="0"/>
                  <w:marTop w:val="0"/>
                  <w:marBottom w:val="0"/>
                  <w:divBdr>
                    <w:top w:val="none" w:sz="0" w:space="0" w:color="auto"/>
                    <w:left w:val="none" w:sz="0" w:space="0" w:color="auto"/>
                    <w:bottom w:val="none" w:sz="0" w:space="0" w:color="auto"/>
                    <w:right w:val="none" w:sz="0" w:space="0" w:color="auto"/>
                  </w:divBdr>
                </w:div>
                <w:div w:id="391662825">
                  <w:marLeft w:val="640"/>
                  <w:marRight w:val="0"/>
                  <w:marTop w:val="0"/>
                  <w:marBottom w:val="0"/>
                  <w:divBdr>
                    <w:top w:val="none" w:sz="0" w:space="0" w:color="auto"/>
                    <w:left w:val="none" w:sz="0" w:space="0" w:color="auto"/>
                    <w:bottom w:val="none" w:sz="0" w:space="0" w:color="auto"/>
                    <w:right w:val="none" w:sz="0" w:space="0" w:color="auto"/>
                  </w:divBdr>
                </w:div>
                <w:div w:id="11683851">
                  <w:marLeft w:val="640"/>
                  <w:marRight w:val="0"/>
                  <w:marTop w:val="0"/>
                  <w:marBottom w:val="0"/>
                  <w:divBdr>
                    <w:top w:val="none" w:sz="0" w:space="0" w:color="auto"/>
                    <w:left w:val="none" w:sz="0" w:space="0" w:color="auto"/>
                    <w:bottom w:val="none" w:sz="0" w:space="0" w:color="auto"/>
                    <w:right w:val="none" w:sz="0" w:space="0" w:color="auto"/>
                  </w:divBdr>
                </w:div>
                <w:div w:id="173426206">
                  <w:marLeft w:val="640"/>
                  <w:marRight w:val="0"/>
                  <w:marTop w:val="0"/>
                  <w:marBottom w:val="0"/>
                  <w:divBdr>
                    <w:top w:val="none" w:sz="0" w:space="0" w:color="auto"/>
                    <w:left w:val="none" w:sz="0" w:space="0" w:color="auto"/>
                    <w:bottom w:val="none" w:sz="0" w:space="0" w:color="auto"/>
                    <w:right w:val="none" w:sz="0" w:space="0" w:color="auto"/>
                  </w:divBdr>
                </w:div>
                <w:div w:id="240602029">
                  <w:marLeft w:val="640"/>
                  <w:marRight w:val="0"/>
                  <w:marTop w:val="0"/>
                  <w:marBottom w:val="0"/>
                  <w:divBdr>
                    <w:top w:val="none" w:sz="0" w:space="0" w:color="auto"/>
                    <w:left w:val="none" w:sz="0" w:space="0" w:color="auto"/>
                    <w:bottom w:val="none" w:sz="0" w:space="0" w:color="auto"/>
                    <w:right w:val="none" w:sz="0" w:space="0" w:color="auto"/>
                  </w:divBdr>
                </w:div>
                <w:div w:id="1702632407">
                  <w:marLeft w:val="640"/>
                  <w:marRight w:val="0"/>
                  <w:marTop w:val="0"/>
                  <w:marBottom w:val="0"/>
                  <w:divBdr>
                    <w:top w:val="none" w:sz="0" w:space="0" w:color="auto"/>
                    <w:left w:val="none" w:sz="0" w:space="0" w:color="auto"/>
                    <w:bottom w:val="none" w:sz="0" w:space="0" w:color="auto"/>
                    <w:right w:val="none" w:sz="0" w:space="0" w:color="auto"/>
                  </w:divBdr>
                </w:div>
                <w:div w:id="804390614">
                  <w:marLeft w:val="640"/>
                  <w:marRight w:val="0"/>
                  <w:marTop w:val="0"/>
                  <w:marBottom w:val="0"/>
                  <w:divBdr>
                    <w:top w:val="none" w:sz="0" w:space="0" w:color="auto"/>
                    <w:left w:val="none" w:sz="0" w:space="0" w:color="auto"/>
                    <w:bottom w:val="none" w:sz="0" w:space="0" w:color="auto"/>
                    <w:right w:val="none" w:sz="0" w:space="0" w:color="auto"/>
                  </w:divBdr>
                </w:div>
                <w:div w:id="355422616">
                  <w:marLeft w:val="640"/>
                  <w:marRight w:val="0"/>
                  <w:marTop w:val="0"/>
                  <w:marBottom w:val="0"/>
                  <w:divBdr>
                    <w:top w:val="none" w:sz="0" w:space="0" w:color="auto"/>
                    <w:left w:val="none" w:sz="0" w:space="0" w:color="auto"/>
                    <w:bottom w:val="none" w:sz="0" w:space="0" w:color="auto"/>
                    <w:right w:val="none" w:sz="0" w:space="0" w:color="auto"/>
                  </w:divBdr>
                </w:div>
                <w:div w:id="793869602">
                  <w:marLeft w:val="640"/>
                  <w:marRight w:val="0"/>
                  <w:marTop w:val="0"/>
                  <w:marBottom w:val="0"/>
                  <w:divBdr>
                    <w:top w:val="none" w:sz="0" w:space="0" w:color="auto"/>
                    <w:left w:val="none" w:sz="0" w:space="0" w:color="auto"/>
                    <w:bottom w:val="none" w:sz="0" w:space="0" w:color="auto"/>
                    <w:right w:val="none" w:sz="0" w:space="0" w:color="auto"/>
                  </w:divBdr>
                </w:div>
                <w:div w:id="15228985">
                  <w:marLeft w:val="640"/>
                  <w:marRight w:val="0"/>
                  <w:marTop w:val="0"/>
                  <w:marBottom w:val="0"/>
                  <w:divBdr>
                    <w:top w:val="none" w:sz="0" w:space="0" w:color="auto"/>
                    <w:left w:val="none" w:sz="0" w:space="0" w:color="auto"/>
                    <w:bottom w:val="none" w:sz="0" w:space="0" w:color="auto"/>
                    <w:right w:val="none" w:sz="0" w:space="0" w:color="auto"/>
                  </w:divBdr>
                </w:div>
                <w:div w:id="709455079">
                  <w:marLeft w:val="640"/>
                  <w:marRight w:val="0"/>
                  <w:marTop w:val="0"/>
                  <w:marBottom w:val="0"/>
                  <w:divBdr>
                    <w:top w:val="none" w:sz="0" w:space="0" w:color="auto"/>
                    <w:left w:val="none" w:sz="0" w:space="0" w:color="auto"/>
                    <w:bottom w:val="none" w:sz="0" w:space="0" w:color="auto"/>
                    <w:right w:val="none" w:sz="0" w:space="0" w:color="auto"/>
                  </w:divBdr>
                </w:div>
                <w:div w:id="585958682">
                  <w:marLeft w:val="640"/>
                  <w:marRight w:val="0"/>
                  <w:marTop w:val="0"/>
                  <w:marBottom w:val="0"/>
                  <w:divBdr>
                    <w:top w:val="none" w:sz="0" w:space="0" w:color="auto"/>
                    <w:left w:val="none" w:sz="0" w:space="0" w:color="auto"/>
                    <w:bottom w:val="none" w:sz="0" w:space="0" w:color="auto"/>
                    <w:right w:val="none" w:sz="0" w:space="0" w:color="auto"/>
                  </w:divBdr>
                </w:div>
                <w:div w:id="28843007">
                  <w:marLeft w:val="640"/>
                  <w:marRight w:val="0"/>
                  <w:marTop w:val="0"/>
                  <w:marBottom w:val="0"/>
                  <w:divBdr>
                    <w:top w:val="none" w:sz="0" w:space="0" w:color="auto"/>
                    <w:left w:val="none" w:sz="0" w:space="0" w:color="auto"/>
                    <w:bottom w:val="none" w:sz="0" w:space="0" w:color="auto"/>
                    <w:right w:val="none" w:sz="0" w:space="0" w:color="auto"/>
                  </w:divBdr>
                </w:div>
                <w:div w:id="736323473">
                  <w:marLeft w:val="640"/>
                  <w:marRight w:val="0"/>
                  <w:marTop w:val="0"/>
                  <w:marBottom w:val="0"/>
                  <w:divBdr>
                    <w:top w:val="none" w:sz="0" w:space="0" w:color="auto"/>
                    <w:left w:val="none" w:sz="0" w:space="0" w:color="auto"/>
                    <w:bottom w:val="none" w:sz="0" w:space="0" w:color="auto"/>
                    <w:right w:val="none" w:sz="0" w:space="0" w:color="auto"/>
                  </w:divBdr>
                </w:div>
                <w:div w:id="313022814">
                  <w:marLeft w:val="640"/>
                  <w:marRight w:val="0"/>
                  <w:marTop w:val="0"/>
                  <w:marBottom w:val="0"/>
                  <w:divBdr>
                    <w:top w:val="none" w:sz="0" w:space="0" w:color="auto"/>
                    <w:left w:val="none" w:sz="0" w:space="0" w:color="auto"/>
                    <w:bottom w:val="none" w:sz="0" w:space="0" w:color="auto"/>
                    <w:right w:val="none" w:sz="0" w:space="0" w:color="auto"/>
                  </w:divBdr>
                </w:div>
                <w:div w:id="1517116975">
                  <w:marLeft w:val="640"/>
                  <w:marRight w:val="0"/>
                  <w:marTop w:val="0"/>
                  <w:marBottom w:val="0"/>
                  <w:divBdr>
                    <w:top w:val="none" w:sz="0" w:space="0" w:color="auto"/>
                    <w:left w:val="none" w:sz="0" w:space="0" w:color="auto"/>
                    <w:bottom w:val="none" w:sz="0" w:space="0" w:color="auto"/>
                    <w:right w:val="none" w:sz="0" w:space="0" w:color="auto"/>
                  </w:divBdr>
                </w:div>
                <w:div w:id="1847210212">
                  <w:marLeft w:val="640"/>
                  <w:marRight w:val="0"/>
                  <w:marTop w:val="0"/>
                  <w:marBottom w:val="0"/>
                  <w:divBdr>
                    <w:top w:val="none" w:sz="0" w:space="0" w:color="auto"/>
                    <w:left w:val="none" w:sz="0" w:space="0" w:color="auto"/>
                    <w:bottom w:val="none" w:sz="0" w:space="0" w:color="auto"/>
                    <w:right w:val="none" w:sz="0" w:space="0" w:color="auto"/>
                  </w:divBdr>
                </w:div>
                <w:div w:id="8265337">
                  <w:marLeft w:val="640"/>
                  <w:marRight w:val="0"/>
                  <w:marTop w:val="0"/>
                  <w:marBottom w:val="0"/>
                  <w:divBdr>
                    <w:top w:val="none" w:sz="0" w:space="0" w:color="auto"/>
                    <w:left w:val="none" w:sz="0" w:space="0" w:color="auto"/>
                    <w:bottom w:val="none" w:sz="0" w:space="0" w:color="auto"/>
                    <w:right w:val="none" w:sz="0" w:space="0" w:color="auto"/>
                  </w:divBdr>
                </w:div>
                <w:div w:id="488332851">
                  <w:marLeft w:val="640"/>
                  <w:marRight w:val="0"/>
                  <w:marTop w:val="0"/>
                  <w:marBottom w:val="0"/>
                  <w:divBdr>
                    <w:top w:val="none" w:sz="0" w:space="0" w:color="auto"/>
                    <w:left w:val="none" w:sz="0" w:space="0" w:color="auto"/>
                    <w:bottom w:val="none" w:sz="0" w:space="0" w:color="auto"/>
                    <w:right w:val="none" w:sz="0" w:space="0" w:color="auto"/>
                  </w:divBdr>
                </w:div>
                <w:div w:id="1078675289">
                  <w:marLeft w:val="640"/>
                  <w:marRight w:val="0"/>
                  <w:marTop w:val="0"/>
                  <w:marBottom w:val="0"/>
                  <w:divBdr>
                    <w:top w:val="none" w:sz="0" w:space="0" w:color="auto"/>
                    <w:left w:val="none" w:sz="0" w:space="0" w:color="auto"/>
                    <w:bottom w:val="none" w:sz="0" w:space="0" w:color="auto"/>
                    <w:right w:val="none" w:sz="0" w:space="0" w:color="auto"/>
                  </w:divBdr>
                </w:div>
                <w:div w:id="1756978518">
                  <w:marLeft w:val="640"/>
                  <w:marRight w:val="0"/>
                  <w:marTop w:val="0"/>
                  <w:marBottom w:val="0"/>
                  <w:divBdr>
                    <w:top w:val="none" w:sz="0" w:space="0" w:color="auto"/>
                    <w:left w:val="none" w:sz="0" w:space="0" w:color="auto"/>
                    <w:bottom w:val="none" w:sz="0" w:space="0" w:color="auto"/>
                    <w:right w:val="none" w:sz="0" w:space="0" w:color="auto"/>
                  </w:divBdr>
                </w:div>
                <w:div w:id="637999847">
                  <w:marLeft w:val="640"/>
                  <w:marRight w:val="0"/>
                  <w:marTop w:val="0"/>
                  <w:marBottom w:val="0"/>
                  <w:divBdr>
                    <w:top w:val="none" w:sz="0" w:space="0" w:color="auto"/>
                    <w:left w:val="none" w:sz="0" w:space="0" w:color="auto"/>
                    <w:bottom w:val="none" w:sz="0" w:space="0" w:color="auto"/>
                    <w:right w:val="none" w:sz="0" w:space="0" w:color="auto"/>
                  </w:divBdr>
                </w:div>
                <w:div w:id="2024235085">
                  <w:marLeft w:val="640"/>
                  <w:marRight w:val="0"/>
                  <w:marTop w:val="0"/>
                  <w:marBottom w:val="0"/>
                  <w:divBdr>
                    <w:top w:val="none" w:sz="0" w:space="0" w:color="auto"/>
                    <w:left w:val="none" w:sz="0" w:space="0" w:color="auto"/>
                    <w:bottom w:val="none" w:sz="0" w:space="0" w:color="auto"/>
                    <w:right w:val="none" w:sz="0" w:space="0" w:color="auto"/>
                  </w:divBdr>
                </w:div>
                <w:div w:id="1823347908">
                  <w:marLeft w:val="640"/>
                  <w:marRight w:val="0"/>
                  <w:marTop w:val="0"/>
                  <w:marBottom w:val="0"/>
                  <w:divBdr>
                    <w:top w:val="none" w:sz="0" w:space="0" w:color="auto"/>
                    <w:left w:val="none" w:sz="0" w:space="0" w:color="auto"/>
                    <w:bottom w:val="none" w:sz="0" w:space="0" w:color="auto"/>
                    <w:right w:val="none" w:sz="0" w:space="0" w:color="auto"/>
                  </w:divBdr>
                </w:div>
                <w:div w:id="1387604163">
                  <w:marLeft w:val="640"/>
                  <w:marRight w:val="0"/>
                  <w:marTop w:val="0"/>
                  <w:marBottom w:val="0"/>
                  <w:divBdr>
                    <w:top w:val="none" w:sz="0" w:space="0" w:color="auto"/>
                    <w:left w:val="none" w:sz="0" w:space="0" w:color="auto"/>
                    <w:bottom w:val="none" w:sz="0" w:space="0" w:color="auto"/>
                    <w:right w:val="none" w:sz="0" w:space="0" w:color="auto"/>
                  </w:divBdr>
                </w:div>
                <w:div w:id="1643804100">
                  <w:marLeft w:val="640"/>
                  <w:marRight w:val="0"/>
                  <w:marTop w:val="0"/>
                  <w:marBottom w:val="0"/>
                  <w:divBdr>
                    <w:top w:val="none" w:sz="0" w:space="0" w:color="auto"/>
                    <w:left w:val="none" w:sz="0" w:space="0" w:color="auto"/>
                    <w:bottom w:val="none" w:sz="0" w:space="0" w:color="auto"/>
                    <w:right w:val="none" w:sz="0" w:space="0" w:color="auto"/>
                  </w:divBdr>
                </w:div>
                <w:div w:id="2122409779">
                  <w:marLeft w:val="640"/>
                  <w:marRight w:val="0"/>
                  <w:marTop w:val="0"/>
                  <w:marBottom w:val="0"/>
                  <w:divBdr>
                    <w:top w:val="none" w:sz="0" w:space="0" w:color="auto"/>
                    <w:left w:val="none" w:sz="0" w:space="0" w:color="auto"/>
                    <w:bottom w:val="none" w:sz="0" w:space="0" w:color="auto"/>
                    <w:right w:val="none" w:sz="0" w:space="0" w:color="auto"/>
                  </w:divBdr>
                </w:div>
                <w:div w:id="1912419480">
                  <w:marLeft w:val="640"/>
                  <w:marRight w:val="0"/>
                  <w:marTop w:val="0"/>
                  <w:marBottom w:val="0"/>
                  <w:divBdr>
                    <w:top w:val="none" w:sz="0" w:space="0" w:color="auto"/>
                    <w:left w:val="none" w:sz="0" w:space="0" w:color="auto"/>
                    <w:bottom w:val="none" w:sz="0" w:space="0" w:color="auto"/>
                    <w:right w:val="none" w:sz="0" w:space="0" w:color="auto"/>
                  </w:divBdr>
                </w:div>
                <w:div w:id="1333222218">
                  <w:marLeft w:val="640"/>
                  <w:marRight w:val="0"/>
                  <w:marTop w:val="0"/>
                  <w:marBottom w:val="0"/>
                  <w:divBdr>
                    <w:top w:val="none" w:sz="0" w:space="0" w:color="auto"/>
                    <w:left w:val="none" w:sz="0" w:space="0" w:color="auto"/>
                    <w:bottom w:val="none" w:sz="0" w:space="0" w:color="auto"/>
                    <w:right w:val="none" w:sz="0" w:space="0" w:color="auto"/>
                  </w:divBdr>
                </w:div>
                <w:div w:id="1057314444">
                  <w:marLeft w:val="640"/>
                  <w:marRight w:val="0"/>
                  <w:marTop w:val="0"/>
                  <w:marBottom w:val="0"/>
                  <w:divBdr>
                    <w:top w:val="none" w:sz="0" w:space="0" w:color="auto"/>
                    <w:left w:val="none" w:sz="0" w:space="0" w:color="auto"/>
                    <w:bottom w:val="none" w:sz="0" w:space="0" w:color="auto"/>
                    <w:right w:val="none" w:sz="0" w:space="0" w:color="auto"/>
                  </w:divBdr>
                </w:div>
                <w:div w:id="1904103507">
                  <w:marLeft w:val="640"/>
                  <w:marRight w:val="0"/>
                  <w:marTop w:val="0"/>
                  <w:marBottom w:val="0"/>
                  <w:divBdr>
                    <w:top w:val="none" w:sz="0" w:space="0" w:color="auto"/>
                    <w:left w:val="none" w:sz="0" w:space="0" w:color="auto"/>
                    <w:bottom w:val="none" w:sz="0" w:space="0" w:color="auto"/>
                    <w:right w:val="none" w:sz="0" w:space="0" w:color="auto"/>
                  </w:divBdr>
                </w:div>
                <w:div w:id="1897814255">
                  <w:marLeft w:val="640"/>
                  <w:marRight w:val="0"/>
                  <w:marTop w:val="0"/>
                  <w:marBottom w:val="0"/>
                  <w:divBdr>
                    <w:top w:val="none" w:sz="0" w:space="0" w:color="auto"/>
                    <w:left w:val="none" w:sz="0" w:space="0" w:color="auto"/>
                    <w:bottom w:val="none" w:sz="0" w:space="0" w:color="auto"/>
                    <w:right w:val="none" w:sz="0" w:space="0" w:color="auto"/>
                  </w:divBdr>
                </w:div>
                <w:div w:id="116263160">
                  <w:marLeft w:val="640"/>
                  <w:marRight w:val="0"/>
                  <w:marTop w:val="0"/>
                  <w:marBottom w:val="0"/>
                  <w:divBdr>
                    <w:top w:val="none" w:sz="0" w:space="0" w:color="auto"/>
                    <w:left w:val="none" w:sz="0" w:space="0" w:color="auto"/>
                    <w:bottom w:val="none" w:sz="0" w:space="0" w:color="auto"/>
                    <w:right w:val="none" w:sz="0" w:space="0" w:color="auto"/>
                  </w:divBdr>
                </w:div>
                <w:div w:id="1321883031">
                  <w:marLeft w:val="640"/>
                  <w:marRight w:val="0"/>
                  <w:marTop w:val="0"/>
                  <w:marBottom w:val="0"/>
                  <w:divBdr>
                    <w:top w:val="none" w:sz="0" w:space="0" w:color="auto"/>
                    <w:left w:val="none" w:sz="0" w:space="0" w:color="auto"/>
                    <w:bottom w:val="none" w:sz="0" w:space="0" w:color="auto"/>
                    <w:right w:val="none" w:sz="0" w:space="0" w:color="auto"/>
                  </w:divBdr>
                </w:div>
                <w:div w:id="1201817186">
                  <w:marLeft w:val="640"/>
                  <w:marRight w:val="0"/>
                  <w:marTop w:val="0"/>
                  <w:marBottom w:val="0"/>
                  <w:divBdr>
                    <w:top w:val="none" w:sz="0" w:space="0" w:color="auto"/>
                    <w:left w:val="none" w:sz="0" w:space="0" w:color="auto"/>
                    <w:bottom w:val="none" w:sz="0" w:space="0" w:color="auto"/>
                    <w:right w:val="none" w:sz="0" w:space="0" w:color="auto"/>
                  </w:divBdr>
                </w:div>
                <w:div w:id="209417001">
                  <w:marLeft w:val="640"/>
                  <w:marRight w:val="0"/>
                  <w:marTop w:val="0"/>
                  <w:marBottom w:val="0"/>
                  <w:divBdr>
                    <w:top w:val="none" w:sz="0" w:space="0" w:color="auto"/>
                    <w:left w:val="none" w:sz="0" w:space="0" w:color="auto"/>
                    <w:bottom w:val="none" w:sz="0" w:space="0" w:color="auto"/>
                    <w:right w:val="none" w:sz="0" w:space="0" w:color="auto"/>
                  </w:divBdr>
                </w:div>
                <w:div w:id="541482672">
                  <w:marLeft w:val="640"/>
                  <w:marRight w:val="0"/>
                  <w:marTop w:val="0"/>
                  <w:marBottom w:val="0"/>
                  <w:divBdr>
                    <w:top w:val="none" w:sz="0" w:space="0" w:color="auto"/>
                    <w:left w:val="none" w:sz="0" w:space="0" w:color="auto"/>
                    <w:bottom w:val="none" w:sz="0" w:space="0" w:color="auto"/>
                    <w:right w:val="none" w:sz="0" w:space="0" w:color="auto"/>
                  </w:divBdr>
                </w:div>
                <w:div w:id="699935453">
                  <w:marLeft w:val="640"/>
                  <w:marRight w:val="0"/>
                  <w:marTop w:val="0"/>
                  <w:marBottom w:val="0"/>
                  <w:divBdr>
                    <w:top w:val="none" w:sz="0" w:space="0" w:color="auto"/>
                    <w:left w:val="none" w:sz="0" w:space="0" w:color="auto"/>
                    <w:bottom w:val="none" w:sz="0" w:space="0" w:color="auto"/>
                    <w:right w:val="none" w:sz="0" w:space="0" w:color="auto"/>
                  </w:divBdr>
                </w:div>
                <w:div w:id="613941794">
                  <w:marLeft w:val="640"/>
                  <w:marRight w:val="0"/>
                  <w:marTop w:val="0"/>
                  <w:marBottom w:val="0"/>
                  <w:divBdr>
                    <w:top w:val="none" w:sz="0" w:space="0" w:color="auto"/>
                    <w:left w:val="none" w:sz="0" w:space="0" w:color="auto"/>
                    <w:bottom w:val="none" w:sz="0" w:space="0" w:color="auto"/>
                    <w:right w:val="none" w:sz="0" w:space="0" w:color="auto"/>
                  </w:divBdr>
                </w:div>
                <w:div w:id="764300253">
                  <w:marLeft w:val="640"/>
                  <w:marRight w:val="0"/>
                  <w:marTop w:val="0"/>
                  <w:marBottom w:val="0"/>
                  <w:divBdr>
                    <w:top w:val="none" w:sz="0" w:space="0" w:color="auto"/>
                    <w:left w:val="none" w:sz="0" w:space="0" w:color="auto"/>
                    <w:bottom w:val="none" w:sz="0" w:space="0" w:color="auto"/>
                    <w:right w:val="none" w:sz="0" w:space="0" w:color="auto"/>
                  </w:divBdr>
                </w:div>
                <w:div w:id="1131708413">
                  <w:marLeft w:val="640"/>
                  <w:marRight w:val="0"/>
                  <w:marTop w:val="0"/>
                  <w:marBottom w:val="0"/>
                  <w:divBdr>
                    <w:top w:val="none" w:sz="0" w:space="0" w:color="auto"/>
                    <w:left w:val="none" w:sz="0" w:space="0" w:color="auto"/>
                    <w:bottom w:val="none" w:sz="0" w:space="0" w:color="auto"/>
                    <w:right w:val="none" w:sz="0" w:space="0" w:color="auto"/>
                  </w:divBdr>
                </w:div>
                <w:div w:id="1322731863">
                  <w:marLeft w:val="640"/>
                  <w:marRight w:val="0"/>
                  <w:marTop w:val="0"/>
                  <w:marBottom w:val="0"/>
                  <w:divBdr>
                    <w:top w:val="none" w:sz="0" w:space="0" w:color="auto"/>
                    <w:left w:val="none" w:sz="0" w:space="0" w:color="auto"/>
                    <w:bottom w:val="none" w:sz="0" w:space="0" w:color="auto"/>
                    <w:right w:val="none" w:sz="0" w:space="0" w:color="auto"/>
                  </w:divBdr>
                </w:div>
                <w:div w:id="1325936004">
                  <w:marLeft w:val="640"/>
                  <w:marRight w:val="0"/>
                  <w:marTop w:val="0"/>
                  <w:marBottom w:val="0"/>
                  <w:divBdr>
                    <w:top w:val="none" w:sz="0" w:space="0" w:color="auto"/>
                    <w:left w:val="none" w:sz="0" w:space="0" w:color="auto"/>
                    <w:bottom w:val="none" w:sz="0" w:space="0" w:color="auto"/>
                    <w:right w:val="none" w:sz="0" w:space="0" w:color="auto"/>
                  </w:divBdr>
                </w:div>
                <w:div w:id="975989514">
                  <w:marLeft w:val="640"/>
                  <w:marRight w:val="0"/>
                  <w:marTop w:val="0"/>
                  <w:marBottom w:val="0"/>
                  <w:divBdr>
                    <w:top w:val="none" w:sz="0" w:space="0" w:color="auto"/>
                    <w:left w:val="none" w:sz="0" w:space="0" w:color="auto"/>
                    <w:bottom w:val="none" w:sz="0" w:space="0" w:color="auto"/>
                    <w:right w:val="none" w:sz="0" w:space="0" w:color="auto"/>
                  </w:divBdr>
                </w:div>
                <w:div w:id="2134472380">
                  <w:marLeft w:val="640"/>
                  <w:marRight w:val="0"/>
                  <w:marTop w:val="0"/>
                  <w:marBottom w:val="0"/>
                  <w:divBdr>
                    <w:top w:val="none" w:sz="0" w:space="0" w:color="auto"/>
                    <w:left w:val="none" w:sz="0" w:space="0" w:color="auto"/>
                    <w:bottom w:val="none" w:sz="0" w:space="0" w:color="auto"/>
                    <w:right w:val="none" w:sz="0" w:space="0" w:color="auto"/>
                  </w:divBdr>
                </w:div>
                <w:div w:id="276260545">
                  <w:marLeft w:val="640"/>
                  <w:marRight w:val="0"/>
                  <w:marTop w:val="0"/>
                  <w:marBottom w:val="0"/>
                  <w:divBdr>
                    <w:top w:val="none" w:sz="0" w:space="0" w:color="auto"/>
                    <w:left w:val="none" w:sz="0" w:space="0" w:color="auto"/>
                    <w:bottom w:val="none" w:sz="0" w:space="0" w:color="auto"/>
                    <w:right w:val="none" w:sz="0" w:space="0" w:color="auto"/>
                  </w:divBdr>
                </w:div>
                <w:div w:id="1999115137">
                  <w:marLeft w:val="640"/>
                  <w:marRight w:val="0"/>
                  <w:marTop w:val="0"/>
                  <w:marBottom w:val="0"/>
                  <w:divBdr>
                    <w:top w:val="none" w:sz="0" w:space="0" w:color="auto"/>
                    <w:left w:val="none" w:sz="0" w:space="0" w:color="auto"/>
                    <w:bottom w:val="none" w:sz="0" w:space="0" w:color="auto"/>
                    <w:right w:val="none" w:sz="0" w:space="0" w:color="auto"/>
                  </w:divBdr>
                </w:div>
                <w:div w:id="1430731325">
                  <w:marLeft w:val="640"/>
                  <w:marRight w:val="0"/>
                  <w:marTop w:val="0"/>
                  <w:marBottom w:val="0"/>
                  <w:divBdr>
                    <w:top w:val="none" w:sz="0" w:space="0" w:color="auto"/>
                    <w:left w:val="none" w:sz="0" w:space="0" w:color="auto"/>
                    <w:bottom w:val="none" w:sz="0" w:space="0" w:color="auto"/>
                    <w:right w:val="none" w:sz="0" w:space="0" w:color="auto"/>
                  </w:divBdr>
                </w:div>
                <w:div w:id="1581674031">
                  <w:marLeft w:val="640"/>
                  <w:marRight w:val="0"/>
                  <w:marTop w:val="0"/>
                  <w:marBottom w:val="0"/>
                  <w:divBdr>
                    <w:top w:val="none" w:sz="0" w:space="0" w:color="auto"/>
                    <w:left w:val="none" w:sz="0" w:space="0" w:color="auto"/>
                    <w:bottom w:val="none" w:sz="0" w:space="0" w:color="auto"/>
                    <w:right w:val="none" w:sz="0" w:space="0" w:color="auto"/>
                  </w:divBdr>
                </w:div>
                <w:div w:id="16465757">
                  <w:marLeft w:val="640"/>
                  <w:marRight w:val="0"/>
                  <w:marTop w:val="0"/>
                  <w:marBottom w:val="0"/>
                  <w:divBdr>
                    <w:top w:val="none" w:sz="0" w:space="0" w:color="auto"/>
                    <w:left w:val="none" w:sz="0" w:space="0" w:color="auto"/>
                    <w:bottom w:val="none" w:sz="0" w:space="0" w:color="auto"/>
                    <w:right w:val="none" w:sz="0" w:space="0" w:color="auto"/>
                  </w:divBdr>
                </w:div>
                <w:div w:id="1521973004">
                  <w:marLeft w:val="640"/>
                  <w:marRight w:val="0"/>
                  <w:marTop w:val="0"/>
                  <w:marBottom w:val="0"/>
                  <w:divBdr>
                    <w:top w:val="none" w:sz="0" w:space="0" w:color="auto"/>
                    <w:left w:val="none" w:sz="0" w:space="0" w:color="auto"/>
                    <w:bottom w:val="none" w:sz="0" w:space="0" w:color="auto"/>
                    <w:right w:val="none" w:sz="0" w:space="0" w:color="auto"/>
                  </w:divBdr>
                </w:div>
                <w:div w:id="1074858053">
                  <w:marLeft w:val="640"/>
                  <w:marRight w:val="0"/>
                  <w:marTop w:val="0"/>
                  <w:marBottom w:val="0"/>
                  <w:divBdr>
                    <w:top w:val="none" w:sz="0" w:space="0" w:color="auto"/>
                    <w:left w:val="none" w:sz="0" w:space="0" w:color="auto"/>
                    <w:bottom w:val="none" w:sz="0" w:space="0" w:color="auto"/>
                    <w:right w:val="none" w:sz="0" w:space="0" w:color="auto"/>
                  </w:divBdr>
                </w:div>
                <w:div w:id="555968724">
                  <w:marLeft w:val="640"/>
                  <w:marRight w:val="0"/>
                  <w:marTop w:val="0"/>
                  <w:marBottom w:val="0"/>
                  <w:divBdr>
                    <w:top w:val="none" w:sz="0" w:space="0" w:color="auto"/>
                    <w:left w:val="none" w:sz="0" w:space="0" w:color="auto"/>
                    <w:bottom w:val="none" w:sz="0" w:space="0" w:color="auto"/>
                    <w:right w:val="none" w:sz="0" w:space="0" w:color="auto"/>
                  </w:divBdr>
                </w:div>
                <w:div w:id="1636595804">
                  <w:marLeft w:val="640"/>
                  <w:marRight w:val="0"/>
                  <w:marTop w:val="0"/>
                  <w:marBottom w:val="0"/>
                  <w:divBdr>
                    <w:top w:val="none" w:sz="0" w:space="0" w:color="auto"/>
                    <w:left w:val="none" w:sz="0" w:space="0" w:color="auto"/>
                    <w:bottom w:val="none" w:sz="0" w:space="0" w:color="auto"/>
                    <w:right w:val="none" w:sz="0" w:space="0" w:color="auto"/>
                  </w:divBdr>
                </w:div>
                <w:div w:id="1932199994">
                  <w:marLeft w:val="640"/>
                  <w:marRight w:val="0"/>
                  <w:marTop w:val="0"/>
                  <w:marBottom w:val="0"/>
                  <w:divBdr>
                    <w:top w:val="none" w:sz="0" w:space="0" w:color="auto"/>
                    <w:left w:val="none" w:sz="0" w:space="0" w:color="auto"/>
                    <w:bottom w:val="none" w:sz="0" w:space="0" w:color="auto"/>
                    <w:right w:val="none" w:sz="0" w:space="0" w:color="auto"/>
                  </w:divBdr>
                </w:div>
                <w:div w:id="1821653523">
                  <w:marLeft w:val="640"/>
                  <w:marRight w:val="0"/>
                  <w:marTop w:val="0"/>
                  <w:marBottom w:val="0"/>
                  <w:divBdr>
                    <w:top w:val="none" w:sz="0" w:space="0" w:color="auto"/>
                    <w:left w:val="none" w:sz="0" w:space="0" w:color="auto"/>
                    <w:bottom w:val="none" w:sz="0" w:space="0" w:color="auto"/>
                    <w:right w:val="none" w:sz="0" w:space="0" w:color="auto"/>
                  </w:divBdr>
                </w:div>
                <w:div w:id="1904363338">
                  <w:marLeft w:val="640"/>
                  <w:marRight w:val="0"/>
                  <w:marTop w:val="0"/>
                  <w:marBottom w:val="0"/>
                  <w:divBdr>
                    <w:top w:val="none" w:sz="0" w:space="0" w:color="auto"/>
                    <w:left w:val="none" w:sz="0" w:space="0" w:color="auto"/>
                    <w:bottom w:val="none" w:sz="0" w:space="0" w:color="auto"/>
                    <w:right w:val="none" w:sz="0" w:space="0" w:color="auto"/>
                  </w:divBdr>
                </w:div>
                <w:div w:id="1694644457">
                  <w:marLeft w:val="640"/>
                  <w:marRight w:val="0"/>
                  <w:marTop w:val="0"/>
                  <w:marBottom w:val="0"/>
                  <w:divBdr>
                    <w:top w:val="none" w:sz="0" w:space="0" w:color="auto"/>
                    <w:left w:val="none" w:sz="0" w:space="0" w:color="auto"/>
                    <w:bottom w:val="none" w:sz="0" w:space="0" w:color="auto"/>
                    <w:right w:val="none" w:sz="0" w:space="0" w:color="auto"/>
                  </w:divBdr>
                </w:div>
                <w:div w:id="470563307">
                  <w:marLeft w:val="640"/>
                  <w:marRight w:val="0"/>
                  <w:marTop w:val="0"/>
                  <w:marBottom w:val="0"/>
                  <w:divBdr>
                    <w:top w:val="none" w:sz="0" w:space="0" w:color="auto"/>
                    <w:left w:val="none" w:sz="0" w:space="0" w:color="auto"/>
                    <w:bottom w:val="none" w:sz="0" w:space="0" w:color="auto"/>
                    <w:right w:val="none" w:sz="0" w:space="0" w:color="auto"/>
                  </w:divBdr>
                </w:div>
                <w:div w:id="1336762963">
                  <w:marLeft w:val="640"/>
                  <w:marRight w:val="0"/>
                  <w:marTop w:val="0"/>
                  <w:marBottom w:val="0"/>
                  <w:divBdr>
                    <w:top w:val="none" w:sz="0" w:space="0" w:color="auto"/>
                    <w:left w:val="none" w:sz="0" w:space="0" w:color="auto"/>
                    <w:bottom w:val="none" w:sz="0" w:space="0" w:color="auto"/>
                    <w:right w:val="none" w:sz="0" w:space="0" w:color="auto"/>
                  </w:divBdr>
                </w:div>
                <w:div w:id="2014061577">
                  <w:marLeft w:val="640"/>
                  <w:marRight w:val="0"/>
                  <w:marTop w:val="0"/>
                  <w:marBottom w:val="0"/>
                  <w:divBdr>
                    <w:top w:val="none" w:sz="0" w:space="0" w:color="auto"/>
                    <w:left w:val="none" w:sz="0" w:space="0" w:color="auto"/>
                    <w:bottom w:val="none" w:sz="0" w:space="0" w:color="auto"/>
                    <w:right w:val="none" w:sz="0" w:space="0" w:color="auto"/>
                  </w:divBdr>
                </w:div>
                <w:div w:id="1035618082">
                  <w:marLeft w:val="640"/>
                  <w:marRight w:val="0"/>
                  <w:marTop w:val="0"/>
                  <w:marBottom w:val="0"/>
                  <w:divBdr>
                    <w:top w:val="none" w:sz="0" w:space="0" w:color="auto"/>
                    <w:left w:val="none" w:sz="0" w:space="0" w:color="auto"/>
                    <w:bottom w:val="none" w:sz="0" w:space="0" w:color="auto"/>
                    <w:right w:val="none" w:sz="0" w:space="0" w:color="auto"/>
                  </w:divBdr>
                </w:div>
                <w:div w:id="491141344">
                  <w:marLeft w:val="640"/>
                  <w:marRight w:val="0"/>
                  <w:marTop w:val="0"/>
                  <w:marBottom w:val="0"/>
                  <w:divBdr>
                    <w:top w:val="none" w:sz="0" w:space="0" w:color="auto"/>
                    <w:left w:val="none" w:sz="0" w:space="0" w:color="auto"/>
                    <w:bottom w:val="none" w:sz="0" w:space="0" w:color="auto"/>
                    <w:right w:val="none" w:sz="0" w:space="0" w:color="auto"/>
                  </w:divBdr>
                </w:div>
                <w:div w:id="650985521">
                  <w:marLeft w:val="640"/>
                  <w:marRight w:val="0"/>
                  <w:marTop w:val="0"/>
                  <w:marBottom w:val="0"/>
                  <w:divBdr>
                    <w:top w:val="none" w:sz="0" w:space="0" w:color="auto"/>
                    <w:left w:val="none" w:sz="0" w:space="0" w:color="auto"/>
                    <w:bottom w:val="none" w:sz="0" w:space="0" w:color="auto"/>
                    <w:right w:val="none" w:sz="0" w:space="0" w:color="auto"/>
                  </w:divBdr>
                </w:div>
                <w:div w:id="274606838">
                  <w:marLeft w:val="640"/>
                  <w:marRight w:val="0"/>
                  <w:marTop w:val="0"/>
                  <w:marBottom w:val="0"/>
                  <w:divBdr>
                    <w:top w:val="none" w:sz="0" w:space="0" w:color="auto"/>
                    <w:left w:val="none" w:sz="0" w:space="0" w:color="auto"/>
                    <w:bottom w:val="none" w:sz="0" w:space="0" w:color="auto"/>
                    <w:right w:val="none" w:sz="0" w:space="0" w:color="auto"/>
                  </w:divBdr>
                </w:div>
                <w:div w:id="225458302">
                  <w:marLeft w:val="640"/>
                  <w:marRight w:val="0"/>
                  <w:marTop w:val="0"/>
                  <w:marBottom w:val="0"/>
                  <w:divBdr>
                    <w:top w:val="none" w:sz="0" w:space="0" w:color="auto"/>
                    <w:left w:val="none" w:sz="0" w:space="0" w:color="auto"/>
                    <w:bottom w:val="none" w:sz="0" w:space="0" w:color="auto"/>
                    <w:right w:val="none" w:sz="0" w:space="0" w:color="auto"/>
                  </w:divBdr>
                </w:div>
                <w:div w:id="1852141990">
                  <w:marLeft w:val="640"/>
                  <w:marRight w:val="0"/>
                  <w:marTop w:val="0"/>
                  <w:marBottom w:val="0"/>
                  <w:divBdr>
                    <w:top w:val="none" w:sz="0" w:space="0" w:color="auto"/>
                    <w:left w:val="none" w:sz="0" w:space="0" w:color="auto"/>
                    <w:bottom w:val="none" w:sz="0" w:space="0" w:color="auto"/>
                    <w:right w:val="none" w:sz="0" w:space="0" w:color="auto"/>
                  </w:divBdr>
                </w:div>
                <w:div w:id="1397629838">
                  <w:marLeft w:val="640"/>
                  <w:marRight w:val="0"/>
                  <w:marTop w:val="0"/>
                  <w:marBottom w:val="0"/>
                  <w:divBdr>
                    <w:top w:val="none" w:sz="0" w:space="0" w:color="auto"/>
                    <w:left w:val="none" w:sz="0" w:space="0" w:color="auto"/>
                    <w:bottom w:val="none" w:sz="0" w:space="0" w:color="auto"/>
                    <w:right w:val="none" w:sz="0" w:space="0" w:color="auto"/>
                  </w:divBdr>
                </w:div>
                <w:div w:id="491725945">
                  <w:marLeft w:val="640"/>
                  <w:marRight w:val="0"/>
                  <w:marTop w:val="0"/>
                  <w:marBottom w:val="0"/>
                  <w:divBdr>
                    <w:top w:val="none" w:sz="0" w:space="0" w:color="auto"/>
                    <w:left w:val="none" w:sz="0" w:space="0" w:color="auto"/>
                    <w:bottom w:val="none" w:sz="0" w:space="0" w:color="auto"/>
                    <w:right w:val="none" w:sz="0" w:space="0" w:color="auto"/>
                  </w:divBdr>
                </w:div>
                <w:div w:id="2062091400">
                  <w:marLeft w:val="640"/>
                  <w:marRight w:val="0"/>
                  <w:marTop w:val="0"/>
                  <w:marBottom w:val="0"/>
                  <w:divBdr>
                    <w:top w:val="none" w:sz="0" w:space="0" w:color="auto"/>
                    <w:left w:val="none" w:sz="0" w:space="0" w:color="auto"/>
                    <w:bottom w:val="none" w:sz="0" w:space="0" w:color="auto"/>
                    <w:right w:val="none" w:sz="0" w:space="0" w:color="auto"/>
                  </w:divBdr>
                </w:div>
                <w:div w:id="1749226772">
                  <w:marLeft w:val="640"/>
                  <w:marRight w:val="0"/>
                  <w:marTop w:val="0"/>
                  <w:marBottom w:val="0"/>
                  <w:divBdr>
                    <w:top w:val="none" w:sz="0" w:space="0" w:color="auto"/>
                    <w:left w:val="none" w:sz="0" w:space="0" w:color="auto"/>
                    <w:bottom w:val="none" w:sz="0" w:space="0" w:color="auto"/>
                    <w:right w:val="none" w:sz="0" w:space="0" w:color="auto"/>
                  </w:divBdr>
                </w:div>
              </w:divsChild>
            </w:div>
            <w:div w:id="212736217">
              <w:marLeft w:val="0"/>
              <w:marRight w:val="0"/>
              <w:marTop w:val="0"/>
              <w:marBottom w:val="0"/>
              <w:divBdr>
                <w:top w:val="none" w:sz="0" w:space="0" w:color="auto"/>
                <w:left w:val="none" w:sz="0" w:space="0" w:color="auto"/>
                <w:bottom w:val="none" w:sz="0" w:space="0" w:color="auto"/>
                <w:right w:val="none" w:sz="0" w:space="0" w:color="auto"/>
              </w:divBdr>
              <w:divsChild>
                <w:div w:id="1299146418">
                  <w:marLeft w:val="640"/>
                  <w:marRight w:val="0"/>
                  <w:marTop w:val="0"/>
                  <w:marBottom w:val="0"/>
                  <w:divBdr>
                    <w:top w:val="none" w:sz="0" w:space="0" w:color="auto"/>
                    <w:left w:val="none" w:sz="0" w:space="0" w:color="auto"/>
                    <w:bottom w:val="none" w:sz="0" w:space="0" w:color="auto"/>
                    <w:right w:val="none" w:sz="0" w:space="0" w:color="auto"/>
                  </w:divBdr>
                </w:div>
                <w:div w:id="787166470">
                  <w:marLeft w:val="640"/>
                  <w:marRight w:val="0"/>
                  <w:marTop w:val="0"/>
                  <w:marBottom w:val="0"/>
                  <w:divBdr>
                    <w:top w:val="none" w:sz="0" w:space="0" w:color="auto"/>
                    <w:left w:val="none" w:sz="0" w:space="0" w:color="auto"/>
                    <w:bottom w:val="none" w:sz="0" w:space="0" w:color="auto"/>
                    <w:right w:val="none" w:sz="0" w:space="0" w:color="auto"/>
                  </w:divBdr>
                </w:div>
                <w:div w:id="545534521">
                  <w:marLeft w:val="640"/>
                  <w:marRight w:val="0"/>
                  <w:marTop w:val="0"/>
                  <w:marBottom w:val="0"/>
                  <w:divBdr>
                    <w:top w:val="none" w:sz="0" w:space="0" w:color="auto"/>
                    <w:left w:val="none" w:sz="0" w:space="0" w:color="auto"/>
                    <w:bottom w:val="none" w:sz="0" w:space="0" w:color="auto"/>
                    <w:right w:val="none" w:sz="0" w:space="0" w:color="auto"/>
                  </w:divBdr>
                </w:div>
                <w:div w:id="1103917094">
                  <w:marLeft w:val="640"/>
                  <w:marRight w:val="0"/>
                  <w:marTop w:val="0"/>
                  <w:marBottom w:val="0"/>
                  <w:divBdr>
                    <w:top w:val="none" w:sz="0" w:space="0" w:color="auto"/>
                    <w:left w:val="none" w:sz="0" w:space="0" w:color="auto"/>
                    <w:bottom w:val="none" w:sz="0" w:space="0" w:color="auto"/>
                    <w:right w:val="none" w:sz="0" w:space="0" w:color="auto"/>
                  </w:divBdr>
                </w:div>
                <w:div w:id="1460149085">
                  <w:marLeft w:val="640"/>
                  <w:marRight w:val="0"/>
                  <w:marTop w:val="0"/>
                  <w:marBottom w:val="0"/>
                  <w:divBdr>
                    <w:top w:val="none" w:sz="0" w:space="0" w:color="auto"/>
                    <w:left w:val="none" w:sz="0" w:space="0" w:color="auto"/>
                    <w:bottom w:val="none" w:sz="0" w:space="0" w:color="auto"/>
                    <w:right w:val="none" w:sz="0" w:space="0" w:color="auto"/>
                  </w:divBdr>
                </w:div>
                <w:div w:id="1784417185">
                  <w:marLeft w:val="640"/>
                  <w:marRight w:val="0"/>
                  <w:marTop w:val="0"/>
                  <w:marBottom w:val="0"/>
                  <w:divBdr>
                    <w:top w:val="none" w:sz="0" w:space="0" w:color="auto"/>
                    <w:left w:val="none" w:sz="0" w:space="0" w:color="auto"/>
                    <w:bottom w:val="none" w:sz="0" w:space="0" w:color="auto"/>
                    <w:right w:val="none" w:sz="0" w:space="0" w:color="auto"/>
                  </w:divBdr>
                </w:div>
                <w:div w:id="579876609">
                  <w:marLeft w:val="640"/>
                  <w:marRight w:val="0"/>
                  <w:marTop w:val="0"/>
                  <w:marBottom w:val="0"/>
                  <w:divBdr>
                    <w:top w:val="none" w:sz="0" w:space="0" w:color="auto"/>
                    <w:left w:val="none" w:sz="0" w:space="0" w:color="auto"/>
                    <w:bottom w:val="none" w:sz="0" w:space="0" w:color="auto"/>
                    <w:right w:val="none" w:sz="0" w:space="0" w:color="auto"/>
                  </w:divBdr>
                </w:div>
                <w:div w:id="986714028">
                  <w:marLeft w:val="640"/>
                  <w:marRight w:val="0"/>
                  <w:marTop w:val="0"/>
                  <w:marBottom w:val="0"/>
                  <w:divBdr>
                    <w:top w:val="none" w:sz="0" w:space="0" w:color="auto"/>
                    <w:left w:val="none" w:sz="0" w:space="0" w:color="auto"/>
                    <w:bottom w:val="none" w:sz="0" w:space="0" w:color="auto"/>
                    <w:right w:val="none" w:sz="0" w:space="0" w:color="auto"/>
                  </w:divBdr>
                </w:div>
                <w:div w:id="127667118">
                  <w:marLeft w:val="640"/>
                  <w:marRight w:val="0"/>
                  <w:marTop w:val="0"/>
                  <w:marBottom w:val="0"/>
                  <w:divBdr>
                    <w:top w:val="none" w:sz="0" w:space="0" w:color="auto"/>
                    <w:left w:val="none" w:sz="0" w:space="0" w:color="auto"/>
                    <w:bottom w:val="none" w:sz="0" w:space="0" w:color="auto"/>
                    <w:right w:val="none" w:sz="0" w:space="0" w:color="auto"/>
                  </w:divBdr>
                </w:div>
                <w:div w:id="1227490896">
                  <w:marLeft w:val="640"/>
                  <w:marRight w:val="0"/>
                  <w:marTop w:val="0"/>
                  <w:marBottom w:val="0"/>
                  <w:divBdr>
                    <w:top w:val="none" w:sz="0" w:space="0" w:color="auto"/>
                    <w:left w:val="none" w:sz="0" w:space="0" w:color="auto"/>
                    <w:bottom w:val="none" w:sz="0" w:space="0" w:color="auto"/>
                    <w:right w:val="none" w:sz="0" w:space="0" w:color="auto"/>
                  </w:divBdr>
                </w:div>
                <w:div w:id="1314793444">
                  <w:marLeft w:val="640"/>
                  <w:marRight w:val="0"/>
                  <w:marTop w:val="0"/>
                  <w:marBottom w:val="0"/>
                  <w:divBdr>
                    <w:top w:val="none" w:sz="0" w:space="0" w:color="auto"/>
                    <w:left w:val="none" w:sz="0" w:space="0" w:color="auto"/>
                    <w:bottom w:val="none" w:sz="0" w:space="0" w:color="auto"/>
                    <w:right w:val="none" w:sz="0" w:space="0" w:color="auto"/>
                  </w:divBdr>
                </w:div>
                <w:div w:id="1544446245">
                  <w:marLeft w:val="640"/>
                  <w:marRight w:val="0"/>
                  <w:marTop w:val="0"/>
                  <w:marBottom w:val="0"/>
                  <w:divBdr>
                    <w:top w:val="none" w:sz="0" w:space="0" w:color="auto"/>
                    <w:left w:val="none" w:sz="0" w:space="0" w:color="auto"/>
                    <w:bottom w:val="none" w:sz="0" w:space="0" w:color="auto"/>
                    <w:right w:val="none" w:sz="0" w:space="0" w:color="auto"/>
                  </w:divBdr>
                </w:div>
                <w:div w:id="1794981252">
                  <w:marLeft w:val="640"/>
                  <w:marRight w:val="0"/>
                  <w:marTop w:val="0"/>
                  <w:marBottom w:val="0"/>
                  <w:divBdr>
                    <w:top w:val="none" w:sz="0" w:space="0" w:color="auto"/>
                    <w:left w:val="none" w:sz="0" w:space="0" w:color="auto"/>
                    <w:bottom w:val="none" w:sz="0" w:space="0" w:color="auto"/>
                    <w:right w:val="none" w:sz="0" w:space="0" w:color="auto"/>
                  </w:divBdr>
                </w:div>
                <w:div w:id="1056123758">
                  <w:marLeft w:val="640"/>
                  <w:marRight w:val="0"/>
                  <w:marTop w:val="0"/>
                  <w:marBottom w:val="0"/>
                  <w:divBdr>
                    <w:top w:val="none" w:sz="0" w:space="0" w:color="auto"/>
                    <w:left w:val="none" w:sz="0" w:space="0" w:color="auto"/>
                    <w:bottom w:val="none" w:sz="0" w:space="0" w:color="auto"/>
                    <w:right w:val="none" w:sz="0" w:space="0" w:color="auto"/>
                  </w:divBdr>
                </w:div>
                <w:div w:id="1947888374">
                  <w:marLeft w:val="640"/>
                  <w:marRight w:val="0"/>
                  <w:marTop w:val="0"/>
                  <w:marBottom w:val="0"/>
                  <w:divBdr>
                    <w:top w:val="none" w:sz="0" w:space="0" w:color="auto"/>
                    <w:left w:val="none" w:sz="0" w:space="0" w:color="auto"/>
                    <w:bottom w:val="none" w:sz="0" w:space="0" w:color="auto"/>
                    <w:right w:val="none" w:sz="0" w:space="0" w:color="auto"/>
                  </w:divBdr>
                </w:div>
                <w:div w:id="1143231428">
                  <w:marLeft w:val="640"/>
                  <w:marRight w:val="0"/>
                  <w:marTop w:val="0"/>
                  <w:marBottom w:val="0"/>
                  <w:divBdr>
                    <w:top w:val="none" w:sz="0" w:space="0" w:color="auto"/>
                    <w:left w:val="none" w:sz="0" w:space="0" w:color="auto"/>
                    <w:bottom w:val="none" w:sz="0" w:space="0" w:color="auto"/>
                    <w:right w:val="none" w:sz="0" w:space="0" w:color="auto"/>
                  </w:divBdr>
                </w:div>
                <w:div w:id="289820557">
                  <w:marLeft w:val="640"/>
                  <w:marRight w:val="0"/>
                  <w:marTop w:val="0"/>
                  <w:marBottom w:val="0"/>
                  <w:divBdr>
                    <w:top w:val="none" w:sz="0" w:space="0" w:color="auto"/>
                    <w:left w:val="none" w:sz="0" w:space="0" w:color="auto"/>
                    <w:bottom w:val="none" w:sz="0" w:space="0" w:color="auto"/>
                    <w:right w:val="none" w:sz="0" w:space="0" w:color="auto"/>
                  </w:divBdr>
                </w:div>
                <w:div w:id="132069577">
                  <w:marLeft w:val="640"/>
                  <w:marRight w:val="0"/>
                  <w:marTop w:val="0"/>
                  <w:marBottom w:val="0"/>
                  <w:divBdr>
                    <w:top w:val="none" w:sz="0" w:space="0" w:color="auto"/>
                    <w:left w:val="none" w:sz="0" w:space="0" w:color="auto"/>
                    <w:bottom w:val="none" w:sz="0" w:space="0" w:color="auto"/>
                    <w:right w:val="none" w:sz="0" w:space="0" w:color="auto"/>
                  </w:divBdr>
                </w:div>
                <w:div w:id="933780510">
                  <w:marLeft w:val="640"/>
                  <w:marRight w:val="0"/>
                  <w:marTop w:val="0"/>
                  <w:marBottom w:val="0"/>
                  <w:divBdr>
                    <w:top w:val="none" w:sz="0" w:space="0" w:color="auto"/>
                    <w:left w:val="none" w:sz="0" w:space="0" w:color="auto"/>
                    <w:bottom w:val="none" w:sz="0" w:space="0" w:color="auto"/>
                    <w:right w:val="none" w:sz="0" w:space="0" w:color="auto"/>
                  </w:divBdr>
                </w:div>
                <w:div w:id="1463770259">
                  <w:marLeft w:val="640"/>
                  <w:marRight w:val="0"/>
                  <w:marTop w:val="0"/>
                  <w:marBottom w:val="0"/>
                  <w:divBdr>
                    <w:top w:val="none" w:sz="0" w:space="0" w:color="auto"/>
                    <w:left w:val="none" w:sz="0" w:space="0" w:color="auto"/>
                    <w:bottom w:val="none" w:sz="0" w:space="0" w:color="auto"/>
                    <w:right w:val="none" w:sz="0" w:space="0" w:color="auto"/>
                  </w:divBdr>
                </w:div>
                <w:div w:id="755327768">
                  <w:marLeft w:val="640"/>
                  <w:marRight w:val="0"/>
                  <w:marTop w:val="0"/>
                  <w:marBottom w:val="0"/>
                  <w:divBdr>
                    <w:top w:val="none" w:sz="0" w:space="0" w:color="auto"/>
                    <w:left w:val="none" w:sz="0" w:space="0" w:color="auto"/>
                    <w:bottom w:val="none" w:sz="0" w:space="0" w:color="auto"/>
                    <w:right w:val="none" w:sz="0" w:space="0" w:color="auto"/>
                  </w:divBdr>
                </w:div>
                <w:div w:id="1287735384">
                  <w:marLeft w:val="640"/>
                  <w:marRight w:val="0"/>
                  <w:marTop w:val="0"/>
                  <w:marBottom w:val="0"/>
                  <w:divBdr>
                    <w:top w:val="none" w:sz="0" w:space="0" w:color="auto"/>
                    <w:left w:val="none" w:sz="0" w:space="0" w:color="auto"/>
                    <w:bottom w:val="none" w:sz="0" w:space="0" w:color="auto"/>
                    <w:right w:val="none" w:sz="0" w:space="0" w:color="auto"/>
                  </w:divBdr>
                </w:div>
                <w:div w:id="652609694">
                  <w:marLeft w:val="640"/>
                  <w:marRight w:val="0"/>
                  <w:marTop w:val="0"/>
                  <w:marBottom w:val="0"/>
                  <w:divBdr>
                    <w:top w:val="none" w:sz="0" w:space="0" w:color="auto"/>
                    <w:left w:val="none" w:sz="0" w:space="0" w:color="auto"/>
                    <w:bottom w:val="none" w:sz="0" w:space="0" w:color="auto"/>
                    <w:right w:val="none" w:sz="0" w:space="0" w:color="auto"/>
                  </w:divBdr>
                </w:div>
                <w:div w:id="811335808">
                  <w:marLeft w:val="640"/>
                  <w:marRight w:val="0"/>
                  <w:marTop w:val="0"/>
                  <w:marBottom w:val="0"/>
                  <w:divBdr>
                    <w:top w:val="none" w:sz="0" w:space="0" w:color="auto"/>
                    <w:left w:val="none" w:sz="0" w:space="0" w:color="auto"/>
                    <w:bottom w:val="none" w:sz="0" w:space="0" w:color="auto"/>
                    <w:right w:val="none" w:sz="0" w:space="0" w:color="auto"/>
                  </w:divBdr>
                </w:div>
                <w:div w:id="513497172">
                  <w:marLeft w:val="640"/>
                  <w:marRight w:val="0"/>
                  <w:marTop w:val="0"/>
                  <w:marBottom w:val="0"/>
                  <w:divBdr>
                    <w:top w:val="none" w:sz="0" w:space="0" w:color="auto"/>
                    <w:left w:val="none" w:sz="0" w:space="0" w:color="auto"/>
                    <w:bottom w:val="none" w:sz="0" w:space="0" w:color="auto"/>
                    <w:right w:val="none" w:sz="0" w:space="0" w:color="auto"/>
                  </w:divBdr>
                </w:div>
                <w:div w:id="1729068824">
                  <w:marLeft w:val="640"/>
                  <w:marRight w:val="0"/>
                  <w:marTop w:val="0"/>
                  <w:marBottom w:val="0"/>
                  <w:divBdr>
                    <w:top w:val="none" w:sz="0" w:space="0" w:color="auto"/>
                    <w:left w:val="none" w:sz="0" w:space="0" w:color="auto"/>
                    <w:bottom w:val="none" w:sz="0" w:space="0" w:color="auto"/>
                    <w:right w:val="none" w:sz="0" w:space="0" w:color="auto"/>
                  </w:divBdr>
                </w:div>
                <w:div w:id="1093863467">
                  <w:marLeft w:val="640"/>
                  <w:marRight w:val="0"/>
                  <w:marTop w:val="0"/>
                  <w:marBottom w:val="0"/>
                  <w:divBdr>
                    <w:top w:val="none" w:sz="0" w:space="0" w:color="auto"/>
                    <w:left w:val="none" w:sz="0" w:space="0" w:color="auto"/>
                    <w:bottom w:val="none" w:sz="0" w:space="0" w:color="auto"/>
                    <w:right w:val="none" w:sz="0" w:space="0" w:color="auto"/>
                  </w:divBdr>
                </w:div>
                <w:div w:id="100148780">
                  <w:marLeft w:val="640"/>
                  <w:marRight w:val="0"/>
                  <w:marTop w:val="0"/>
                  <w:marBottom w:val="0"/>
                  <w:divBdr>
                    <w:top w:val="none" w:sz="0" w:space="0" w:color="auto"/>
                    <w:left w:val="none" w:sz="0" w:space="0" w:color="auto"/>
                    <w:bottom w:val="none" w:sz="0" w:space="0" w:color="auto"/>
                    <w:right w:val="none" w:sz="0" w:space="0" w:color="auto"/>
                  </w:divBdr>
                </w:div>
                <w:div w:id="820930911">
                  <w:marLeft w:val="640"/>
                  <w:marRight w:val="0"/>
                  <w:marTop w:val="0"/>
                  <w:marBottom w:val="0"/>
                  <w:divBdr>
                    <w:top w:val="none" w:sz="0" w:space="0" w:color="auto"/>
                    <w:left w:val="none" w:sz="0" w:space="0" w:color="auto"/>
                    <w:bottom w:val="none" w:sz="0" w:space="0" w:color="auto"/>
                    <w:right w:val="none" w:sz="0" w:space="0" w:color="auto"/>
                  </w:divBdr>
                </w:div>
                <w:div w:id="826630469">
                  <w:marLeft w:val="640"/>
                  <w:marRight w:val="0"/>
                  <w:marTop w:val="0"/>
                  <w:marBottom w:val="0"/>
                  <w:divBdr>
                    <w:top w:val="none" w:sz="0" w:space="0" w:color="auto"/>
                    <w:left w:val="none" w:sz="0" w:space="0" w:color="auto"/>
                    <w:bottom w:val="none" w:sz="0" w:space="0" w:color="auto"/>
                    <w:right w:val="none" w:sz="0" w:space="0" w:color="auto"/>
                  </w:divBdr>
                </w:div>
                <w:div w:id="1502425573">
                  <w:marLeft w:val="640"/>
                  <w:marRight w:val="0"/>
                  <w:marTop w:val="0"/>
                  <w:marBottom w:val="0"/>
                  <w:divBdr>
                    <w:top w:val="none" w:sz="0" w:space="0" w:color="auto"/>
                    <w:left w:val="none" w:sz="0" w:space="0" w:color="auto"/>
                    <w:bottom w:val="none" w:sz="0" w:space="0" w:color="auto"/>
                    <w:right w:val="none" w:sz="0" w:space="0" w:color="auto"/>
                  </w:divBdr>
                </w:div>
                <w:div w:id="2107269542">
                  <w:marLeft w:val="640"/>
                  <w:marRight w:val="0"/>
                  <w:marTop w:val="0"/>
                  <w:marBottom w:val="0"/>
                  <w:divBdr>
                    <w:top w:val="none" w:sz="0" w:space="0" w:color="auto"/>
                    <w:left w:val="none" w:sz="0" w:space="0" w:color="auto"/>
                    <w:bottom w:val="none" w:sz="0" w:space="0" w:color="auto"/>
                    <w:right w:val="none" w:sz="0" w:space="0" w:color="auto"/>
                  </w:divBdr>
                </w:div>
                <w:div w:id="571350068">
                  <w:marLeft w:val="640"/>
                  <w:marRight w:val="0"/>
                  <w:marTop w:val="0"/>
                  <w:marBottom w:val="0"/>
                  <w:divBdr>
                    <w:top w:val="none" w:sz="0" w:space="0" w:color="auto"/>
                    <w:left w:val="none" w:sz="0" w:space="0" w:color="auto"/>
                    <w:bottom w:val="none" w:sz="0" w:space="0" w:color="auto"/>
                    <w:right w:val="none" w:sz="0" w:space="0" w:color="auto"/>
                  </w:divBdr>
                </w:div>
                <w:div w:id="789713675">
                  <w:marLeft w:val="640"/>
                  <w:marRight w:val="0"/>
                  <w:marTop w:val="0"/>
                  <w:marBottom w:val="0"/>
                  <w:divBdr>
                    <w:top w:val="none" w:sz="0" w:space="0" w:color="auto"/>
                    <w:left w:val="none" w:sz="0" w:space="0" w:color="auto"/>
                    <w:bottom w:val="none" w:sz="0" w:space="0" w:color="auto"/>
                    <w:right w:val="none" w:sz="0" w:space="0" w:color="auto"/>
                  </w:divBdr>
                </w:div>
                <w:div w:id="1054501196">
                  <w:marLeft w:val="640"/>
                  <w:marRight w:val="0"/>
                  <w:marTop w:val="0"/>
                  <w:marBottom w:val="0"/>
                  <w:divBdr>
                    <w:top w:val="none" w:sz="0" w:space="0" w:color="auto"/>
                    <w:left w:val="none" w:sz="0" w:space="0" w:color="auto"/>
                    <w:bottom w:val="none" w:sz="0" w:space="0" w:color="auto"/>
                    <w:right w:val="none" w:sz="0" w:space="0" w:color="auto"/>
                  </w:divBdr>
                </w:div>
                <w:div w:id="1848598742">
                  <w:marLeft w:val="640"/>
                  <w:marRight w:val="0"/>
                  <w:marTop w:val="0"/>
                  <w:marBottom w:val="0"/>
                  <w:divBdr>
                    <w:top w:val="none" w:sz="0" w:space="0" w:color="auto"/>
                    <w:left w:val="none" w:sz="0" w:space="0" w:color="auto"/>
                    <w:bottom w:val="none" w:sz="0" w:space="0" w:color="auto"/>
                    <w:right w:val="none" w:sz="0" w:space="0" w:color="auto"/>
                  </w:divBdr>
                </w:div>
                <w:div w:id="908227136">
                  <w:marLeft w:val="640"/>
                  <w:marRight w:val="0"/>
                  <w:marTop w:val="0"/>
                  <w:marBottom w:val="0"/>
                  <w:divBdr>
                    <w:top w:val="none" w:sz="0" w:space="0" w:color="auto"/>
                    <w:left w:val="none" w:sz="0" w:space="0" w:color="auto"/>
                    <w:bottom w:val="none" w:sz="0" w:space="0" w:color="auto"/>
                    <w:right w:val="none" w:sz="0" w:space="0" w:color="auto"/>
                  </w:divBdr>
                </w:div>
                <w:div w:id="171190712">
                  <w:marLeft w:val="640"/>
                  <w:marRight w:val="0"/>
                  <w:marTop w:val="0"/>
                  <w:marBottom w:val="0"/>
                  <w:divBdr>
                    <w:top w:val="none" w:sz="0" w:space="0" w:color="auto"/>
                    <w:left w:val="none" w:sz="0" w:space="0" w:color="auto"/>
                    <w:bottom w:val="none" w:sz="0" w:space="0" w:color="auto"/>
                    <w:right w:val="none" w:sz="0" w:space="0" w:color="auto"/>
                  </w:divBdr>
                </w:div>
                <w:div w:id="1661275742">
                  <w:marLeft w:val="640"/>
                  <w:marRight w:val="0"/>
                  <w:marTop w:val="0"/>
                  <w:marBottom w:val="0"/>
                  <w:divBdr>
                    <w:top w:val="none" w:sz="0" w:space="0" w:color="auto"/>
                    <w:left w:val="none" w:sz="0" w:space="0" w:color="auto"/>
                    <w:bottom w:val="none" w:sz="0" w:space="0" w:color="auto"/>
                    <w:right w:val="none" w:sz="0" w:space="0" w:color="auto"/>
                  </w:divBdr>
                </w:div>
                <w:div w:id="1068503003">
                  <w:marLeft w:val="640"/>
                  <w:marRight w:val="0"/>
                  <w:marTop w:val="0"/>
                  <w:marBottom w:val="0"/>
                  <w:divBdr>
                    <w:top w:val="none" w:sz="0" w:space="0" w:color="auto"/>
                    <w:left w:val="none" w:sz="0" w:space="0" w:color="auto"/>
                    <w:bottom w:val="none" w:sz="0" w:space="0" w:color="auto"/>
                    <w:right w:val="none" w:sz="0" w:space="0" w:color="auto"/>
                  </w:divBdr>
                </w:div>
                <w:div w:id="1311448860">
                  <w:marLeft w:val="640"/>
                  <w:marRight w:val="0"/>
                  <w:marTop w:val="0"/>
                  <w:marBottom w:val="0"/>
                  <w:divBdr>
                    <w:top w:val="none" w:sz="0" w:space="0" w:color="auto"/>
                    <w:left w:val="none" w:sz="0" w:space="0" w:color="auto"/>
                    <w:bottom w:val="none" w:sz="0" w:space="0" w:color="auto"/>
                    <w:right w:val="none" w:sz="0" w:space="0" w:color="auto"/>
                  </w:divBdr>
                </w:div>
                <w:div w:id="1560363498">
                  <w:marLeft w:val="640"/>
                  <w:marRight w:val="0"/>
                  <w:marTop w:val="0"/>
                  <w:marBottom w:val="0"/>
                  <w:divBdr>
                    <w:top w:val="none" w:sz="0" w:space="0" w:color="auto"/>
                    <w:left w:val="none" w:sz="0" w:space="0" w:color="auto"/>
                    <w:bottom w:val="none" w:sz="0" w:space="0" w:color="auto"/>
                    <w:right w:val="none" w:sz="0" w:space="0" w:color="auto"/>
                  </w:divBdr>
                </w:div>
                <w:div w:id="1024865048">
                  <w:marLeft w:val="640"/>
                  <w:marRight w:val="0"/>
                  <w:marTop w:val="0"/>
                  <w:marBottom w:val="0"/>
                  <w:divBdr>
                    <w:top w:val="none" w:sz="0" w:space="0" w:color="auto"/>
                    <w:left w:val="none" w:sz="0" w:space="0" w:color="auto"/>
                    <w:bottom w:val="none" w:sz="0" w:space="0" w:color="auto"/>
                    <w:right w:val="none" w:sz="0" w:space="0" w:color="auto"/>
                  </w:divBdr>
                </w:div>
                <w:div w:id="250362056">
                  <w:marLeft w:val="640"/>
                  <w:marRight w:val="0"/>
                  <w:marTop w:val="0"/>
                  <w:marBottom w:val="0"/>
                  <w:divBdr>
                    <w:top w:val="none" w:sz="0" w:space="0" w:color="auto"/>
                    <w:left w:val="none" w:sz="0" w:space="0" w:color="auto"/>
                    <w:bottom w:val="none" w:sz="0" w:space="0" w:color="auto"/>
                    <w:right w:val="none" w:sz="0" w:space="0" w:color="auto"/>
                  </w:divBdr>
                </w:div>
                <w:div w:id="687676523">
                  <w:marLeft w:val="640"/>
                  <w:marRight w:val="0"/>
                  <w:marTop w:val="0"/>
                  <w:marBottom w:val="0"/>
                  <w:divBdr>
                    <w:top w:val="none" w:sz="0" w:space="0" w:color="auto"/>
                    <w:left w:val="none" w:sz="0" w:space="0" w:color="auto"/>
                    <w:bottom w:val="none" w:sz="0" w:space="0" w:color="auto"/>
                    <w:right w:val="none" w:sz="0" w:space="0" w:color="auto"/>
                  </w:divBdr>
                </w:div>
                <w:div w:id="1417674954">
                  <w:marLeft w:val="640"/>
                  <w:marRight w:val="0"/>
                  <w:marTop w:val="0"/>
                  <w:marBottom w:val="0"/>
                  <w:divBdr>
                    <w:top w:val="none" w:sz="0" w:space="0" w:color="auto"/>
                    <w:left w:val="none" w:sz="0" w:space="0" w:color="auto"/>
                    <w:bottom w:val="none" w:sz="0" w:space="0" w:color="auto"/>
                    <w:right w:val="none" w:sz="0" w:space="0" w:color="auto"/>
                  </w:divBdr>
                </w:div>
                <w:div w:id="1871411646">
                  <w:marLeft w:val="640"/>
                  <w:marRight w:val="0"/>
                  <w:marTop w:val="0"/>
                  <w:marBottom w:val="0"/>
                  <w:divBdr>
                    <w:top w:val="none" w:sz="0" w:space="0" w:color="auto"/>
                    <w:left w:val="none" w:sz="0" w:space="0" w:color="auto"/>
                    <w:bottom w:val="none" w:sz="0" w:space="0" w:color="auto"/>
                    <w:right w:val="none" w:sz="0" w:space="0" w:color="auto"/>
                  </w:divBdr>
                </w:div>
                <w:div w:id="1766262649">
                  <w:marLeft w:val="640"/>
                  <w:marRight w:val="0"/>
                  <w:marTop w:val="0"/>
                  <w:marBottom w:val="0"/>
                  <w:divBdr>
                    <w:top w:val="none" w:sz="0" w:space="0" w:color="auto"/>
                    <w:left w:val="none" w:sz="0" w:space="0" w:color="auto"/>
                    <w:bottom w:val="none" w:sz="0" w:space="0" w:color="auto"/>
                    <w:right w:val="none" w:sz="0" w:space="0" w:color="auto"/>
                  </w:divBdr>
                </w:div>
                <w:div w:id="1661151302">
                  <w:marLeft w:val="640"/>
                  <w:marRight w:val="0"/>
                  <w:marTop w:val="0"/>
                  <w:marBottom w:val="0"/>
                  <w:divBdr>
                    <w:top w:val="none" w:sz="0" w:space="0" w:color="auto"/>
                    <w:left w:val="none" w:sz="0" w:space="0" w:color="auto"/>
                    <w:bottom w:val="none" w:sz="0" w:space="0" w:color="auto"/>
                    <w:right w:val="none" w:sz="0" w:space="0" w:color="auto"/>
                  </w:divBdr>
                </w:div>
                <w:div w:id="1507288168">
                  <w:marLeft w:val="640"/>
                  <w:marRight w:val="0"/>
                  <w:marTop w:val="0"/>
                  <w:marBottom w:val="0"/>
                  <w:divBdr>
                    <w:top w:val="none" w:sz="0" w:space="0" w:color="auto"/>
                    <w:left w:val="none" w:sz="0" w:space="0" w:color="auto"/>
                    <w:bottom w:val="none" w:sz="0" w:space="0" w:color="auto"/>
                    <w:right w:val="none" w:sz="0" w:space="0" w:color="auto"/>
                  </w:divBdr>
                </w:div>
                <w:div w:id="2075927741">
                  <w:marLeft w:val="640"/>
                  <w:marRight w:val="0"/>
                  <w:marTop w:val="0"/>
                  <w:marBottom w:val="0"/>
                  <w:divBdr>
                    <w:top w:val="none" w:sz="0" w:space="0" w:color="auto"/>
                    <w:left w:val="none" w:sz="0" w:space="0" w:color="auto"/>
                    <w:bottom w:val="none" w:sz="0" w:space="0" w:color="auto"/>
                    <w:right w:val="none" w:sz="0" w:space="0" w:color="auto"/>
                  </w:divBdr>
                </w:div>
                <w:div w:id="388572477">
                  <w:marLeft w:val="640"/>
                  <w:marRight w:val="0"/>
                  <w:marTop w:val="0"/>
                  <w:marBottom w:val="0"/>
                  <w:divBdr>
                    <w:top w:val="none" w:sz="0" w:space="0" w:color="auto"/>
                    <w:left w:val="none" w:sz="0" w:space="0" w:color="auto"/>
                    <w:bottom w:val="none" w:sz="0" w:space="0" w:color="auto"/>
                    <w:right w:val="none" w:sz="0" w:space="0" w:color="auto"/>
                  </w:divBdr>
                </w:div>
                <w:div w:id="1966814115">
                  <w:marLeft w:val="640"/>
                  <w:marRight w:val="0"/>
                  <w:marTop w:val="0"/>
                  <w:marBottom w:val="0"/>
                  <w:divBdr>
                    <w:top w:val="none" w:sz="0" w:space="0" w:color="auto"/>
                    <w:left w:val="none" w:sz="0" w:space="0" w:color="auto"/>
                    <w:bottom w:val="none" w:sz="0" w:space="0" w:color="auto"/>
                    <w:right w:val="none" w:sz="0" w:space="0" w:color="auto"/>
                  </w:divBdr>
                </w:div>
                <w:div w:id="704602886">
                  <w:marLeft w:val="640"/>
                  <w:marRight w:val="0"/>
                  <w:marTop w:val="0"/>
                  <w:marBottom w:val="0"/>
                  <w:divBdr>
                    <w:top w:val="none" w:sz="0" w:space="0" w:color="auto"/>
                    <w:left w:val="none" w:sz="0" w:space="0" w:color="auto"/>
                    <w:bottom w:val="none" w:sz="0" w:space="0" w:color="auto"/>
                    <w:right w:val="none" w:sz="0" w:space="0" w:color="auto"/>
                  </w:divBdr>
                </w:div>
                <w:div w:id="1707100299">
                  <w:marLeft w:val="640"/>
                  <w:marRight w:val="0"/>
                  <w:marTop w:val="0"/>
                  <w:marBottom w:val="0"/>
                  <w:divBdr>
                    <w:top w:val="none" w:sz="0" w:space="0" w:color="auto"/>
                    <w:left w:val="none" w:sz="0" w:space="0" w:color="auto"/>
                    <w:bottom w:val="none" w:sz="0" w:space="0" w:color="auto"/>
                    <w:right w:val="none" w:sz="0" w:space="0" w:color="auto"/>
                  </w:divBdr>
                </w:div>
                <w:div w:id="1219168801">
                  <w:marLeft w:val="640"/>
                  <w:marRight w:val="0"/>
                  <w:marTop w:val="0"/>
                  <w:marBottom w:val="0"/>
                  <w:divBdr>
                    <w:top w:val="none" w:sz="0" w:space="0" w:color="auto"/>
                    <w:left w:val="none" w:sz="0" w:space="0" w:color="auto"/>
                    <w:bottom w:val="none" w:sz="0" w:space="0" w:color="auto"/>
                    <w:right w:val="none" w:sz="0" w:space="0" w:color="auto"/>
                  </w:divBdr>
                </w:div>
                <w:div w:id="2096628577">
                  <w:marLeft w:val="640"/>
                  <w:marRight w:val="0"/>
                  <w:marTop w:val="0"/>
                  <w:marBottom w:val="0"/>
                  <w:divBdr>
                    <w:top w:val="none" w:sz="0" w:space="0" w:color="auto"/>
                    <w:left w:val="none" w:sz="0" w:space="0" w:color="auto"/>
                    <w:bottom w:val="none" w:sz="0" w:space="0" w:color="auto"/>
                    <w:right w:val="none" w:sz="0" w:space="0" w:color="auto"/>
                  </w:divBdr>
                </w:div>
                <w:div w:id="1384865506">
                  <w:marLeft w:val="640"/>
                  <w:marRight w:val="0"/>
                  <w:marTop w:val="0"/>
                  <w:marBottom w:val="0"/>
                  <w:divBdr>
                    <w:top w:val="none" w:sz="0" w:space="0" w:color="auto"/>
                    <w:left w:val="none" w:sz="0" w:space="0" w:color="auto"/>
                    <w:bottom w:val="none" w:sz="0" w:space="0" w:color="auto"/>
                    <w:right w:val="none" w:sz="0" w:space="0" w:color="auto"/>
                  </w:divBdr>
                </w:div>
                <w:div w:id="31620338">
                  <w:marLeft w:val="640"/>
                  <w:marRight w:val="0"/>
                  <w:marTop w:val="0"/>
                  <w:marBottom w:val="0"/>
                  <w:divBdr>
                    <w:top w:val="none" w:sz="0" w:space="0" w:color="auto"/>
                    <w:left w:val="none" w:sz="0" w:space="0" w:color="auto"/>
                    <w:bottom w:val="none" w:sz="0" w:space="0" w:color="auto"/>
                    <w:right w:val="none" w:sz="0" w:space="0" w:color="auto"/>
                  </w:divBdr>
                </w:div>
                <w:div w:id="1225599764">
                  <w:marLeft w:val="640"/>
                  <w:marRight w:val="0"/>
                  <w:marTop w:val="0"/>
                  <w:marBottom w:val="0"/>
                  <w:divBdr>
                    <w:top w:val="none" w:sz="0" w:space="0" w:color="auto"/>
                    <w:left w:val="none" w:sz="0" w:space="0" w:color="auto"/>
                    <w:bottom w:val="none" w:sz="0" w:space="0" w:color="auto"/>
                    <w:right w:val="none" w:sz="0" w:space="0" w:color="auto"/>
                  </w:divBdr>
                </w:div>
                <w:div w:id="1271744315">
                  <w:marLeft w:val="640"/>
                  <w:marRight w:val="0"/>
                  <w:marTop w:val="0"/>
                  <w:marBottom w:val="0"/>
                  <w:divBdr>
                    <w:top w:val="none" w:sz="0" w:space="0" w:color="auto"/>
                    <w:left w:val="none" w:sz="0" w:space="0" w:color="auto"/>
                    <w:bottom w:val="none" w:sz="0" w:space="0" w:color="auto"/>
                    <w:right w:val="none" w:sz="0" w:space="0" w:color="auto"/>
                  </w:divBdr>
                </w:div>
                <w:div w:id="2053266392">
                  <w:marLeft w:val="640"/>
                  <w:marRight w:val="0"/>
                  <w:marTop w:val="0"/>
                  <w:marBottom w:val="0"/>
                  <w:divBdr>
                    <w:top w:val="none" w:sz="0" w:space="0" w:color="auto"/>
                    <w:left w:val="none" w:sz="0" w:space="0" w:color="auto"/>
                    <w:bottom w:val="none" w:sz="0" w:space="0" w:color="auto"/>
                    <w:right w:val="none" w:sz="0" w:space="0" w:color="auto"/>
                  </w:divBdr>
                </w:div>
                <w:div w:id="2105344219">
                  <w:marLeft w:val="640"/>
                  <w:marRight w:val="0"/>
                  <w:marTop w:val="0"/>
                  <w:marBottom w:val="0"/>
                  <w:divBdr>
                    <w:top w:val="none" w:sz="0" w:space="0" w:color="auto"/>
                    <w:left w:val="none" w:sz="0" w:space="0" w:color="auto"/>
                    <w:bottom w:val="none" w:sz="0" w:space="0" w:color="auto"/>
                    <w:right w:val="none" w:sz="0" w:space="0" w:color="auto"/>
                  </w:divBdr>
                </w:div>
                <w:div w:id="1224029241">
                  <w:marLeft w:val="640"/>
                  <w:marRight w:val="0"/>
                  <w:marTop w:val="0"/>
                  <w:marBottom w:val="0"/>
                  <w:divBdr>
                    <w:top w:val="none" w:sz="0" w:space="0" w:color="auto"/>
                    <w:left w:val="none" w:sz="0" w:space="0" w:color="auto"/>
                    <w:bottom w:val="none" w:sz="0" w:space="0" w:color="auto"/>
                    <w:right w:val="none" w:sz="0" w:space="0" w:color="auto"/>
                  </w:divBdr>
                </w:div>
                <w:div w:id="1529561868">
                  <w:marLeft w:val="640"/>
                  <w:marRight w:val="0"/>
                  <w:marTop w:val="0"/>
                  <w:marBottom w:val="0"/>
                  <w:divBdr>
                    <w:top w:val="none" w:sz="0" w:space="0" w:color="auto"/>
                    <w:left w:val="none" w:sz="0" w:space="0" w:color="auto"/>
                    <w:bottom w:val="none" w:sz="0" w:space="0" w:color="auto"/>
                    <w:right w:val="none" w:sz="0" w:space="0" w:color="auto"/>
                  </w:divBdr>
                </w:div>
                <w:div w:id="1811243603">
                  <w:marLeft w:val="640"/>
                  <w:marRight w:val="0"/>
                  <w:marTop w:val="0"/>
                  <w:marBottom w:val="0"/>
                  <w:divBdr>
                    <w:top w:val="none" w:sz="0" w:space="0" w:color="auto"/>
                    <w:left w:val="none" w:sz="0" w:space="0" w:color="auto"/>
                    <w:bottom w:val="none" w:sz="0" w:space="0" w:color="auto"/>
                    <w:right w:val="none" w:sz="0" w:space="0" w:color="auto"/>
                  </w:divBdr>
                </w:div>
                <w:div w:id="17122729">
                  <w:marLeft w:val="640"/>
                  <w:marRight w:val="0"/>
                  <w:marTop w:val="0"/>
                  <w:marBottom w:val="0"/>
                  <w:divBdr>
                    <w:top w:val="none" w:sz="0" w:space="0" w:color="auto"/>
                    <w:left w:val="none" w:sz="0" w:space="0" w:color="auto"/>
                    <w:bottom w:val="none" w:sz="0" w:space="0" w:color="auto"/>
                    <w:right w:val="none" w:sz="0" w:space="0" w:color="auto"/>
                  </w:divBdr>
                </w:div>
                <w:div w:id="1903177131">
                  <w:marLeft w:val="640"/>
                  <w:marRight w:val="0"/>
                  <w:marTop w:val="0"/>
                  <w:marBottom w:val="0"/>
                  <w:divBdr>
                    <w:top w:val="none" w:sz="0" w:space="0" w:color="auto"/>
                    <w:left w:val="none" w:sz="0" w:space="0" w:color="auto"/>
                    <w:bottom w:val="none" w:sz="0" w:space="0" w:color="auto"/>
                    <w:right w:val="none" w:sz="0" w:space="0" w:color="auto"/>
                  </w:divBdr>
                </w:div>
                <w:div w:id="1622375278">
                  <w:marLeft w:val="640"/>
                  <w:marRight w:val="0"/>
                  <w:marTop w:val="0"/>
                  <w:marBottom w:val="0"/>
                  <w:divBdr>
                    <w:top w:val="none" w:sz="0" w:space="0" w:color="auto"/>
                    <w:left w:val="none" w:sz="0" w:space="0" w:color="auto"/>
                    <w:bottom w:val="none" w:sz="0" w:space="0" w:color="auto"/>
                    <w:right w:val="none" w:sz="0" w:space="0" w:color="auto"/>
                  </w:divBdr>
                </w:div>
                <w:div w:id="1956133174">
                  <w:marLeft w:val="640"/>
                  <w:marRight w:val="0"/>
                  <w:marTop w:val="0"/>
                  <w:marBottom w:val="0"/>
                  <w:divBdr>
                    <w:top w:val="none" w:sz="0" w:space="0" w:color="auto"/>
                    <w:left w:val="none" w:sz="0" w:space="0" w:color="auto"/>
                    <w:bottom w:val="none" w:sz="0" w:space="0" w:color="auto"/>
                    <w:right w:val="none" w:sz="0" w:space="0" w:color="auto"/>
                  </w:divBdr>
                </w:div>
                <w:div w:id="262225720">
                  <w:marLeft w:val="640"/>
                  <w:marRight w:val="0"/>
                  <w:marTop w:val="0"/>
                  <w:marBottom w:val="0"/>
                  <w:divBdr>
                    <w:top w:val="none" w:sz="0" w:space="0" w:color="auto"/>
                    <w:left w:val="none" w:sz="0" w:space="0" w:color="auto"/>
                    <w:bottom w:val="none" w:sz="0" w:space="0" w:color="auto"/>
                    <w:right w:val="none" w:sz="0" w:space="0" w:color="auto"/>
                  </w:divBdr>
                </w:div>
                <w:div w:id="1816486916">
                  <w:marLeft w:val="640"/>
                  <w:marRight w:val="0"/>
                  <w:marTop w:val="0"/>
                  <w:marBottom w:val="0"/>
                  <w:divBdr>
                    <w:top w:val="none" w:sz="0" w:space="0" w:color="auto"/>
                    <w:left w:val="none" w:sz="0" w:space="0" w:color="auto"/>
                    <w:bottom w:val="none" w:sz="0" w:space="0" w:color="auto"/>
                    <w:right w:val="none" w:sz="0" w:space="0" w:color="auto"/>
                  </w:divBdr>
                </w:div>
                <w:div w:id="492112534">
                  <w:marLeft w:val="640"/>
                  <w:marRight w:val="0"/>
                  <w:marTop w:val="0"/>
                  <w:marBottom w:val="0"/>
                  <w:divBdr>
                    <w:top w:val="none" w:sz="0" w:space="0" w:color="auto"/>
                    <w:left w:val="none" w:sz="0" w:space="0" w:color="auto"/>
                    <w:bottom w:val="none" w:sz="0" w:space="0" w:color="auto"/>
                    <w:right w:val="none" w:sz="0" w:space="0" w:color="auto"/>
                  </w:divBdr>
                </w:div>
                <w:div w:id="120925518">
                  <w:marLeft w:val="640"/>
                  <w:marRight w:val="0"/>
                  <w:marTop w:val="0"/>
                  <w:marBottom w:val="0"/>
                  <w:divBdr>
                    <w:top w:val="none" w:sz="0" w:space="0" w:color="auto"/>
                    <w:left w:val="none" w:sz="0" w:space="0" w:color="auto"/>
                    <w:bottom w:val="none" w:sz="0" w:space="0" w:color="auto"/>
                    <w:right w:val="none" w:sz="0" w:space="0" w:color="auto"/>
                  </w:divBdr>
                </w:div>
                <w:div w:id="303891534">
                  <w:marLeft w:val="640"/>
                  <w:marRight w:val="0"/>
                  <w:marTop w:val="0"/>
                  <w:marBottom w:val="0"/>
                  <w:divBdr>
                    <w:top w:val="none" w:sz="0" w:space="0" w:color="auto"/>
                    <w:left w:val="none" w:sz="0" w:space="0" w:color="auto"/>
                    <w:bottom w:val="none" w:sz="0" w:space="0" w:color="auto"/>
                    <w:right w:val="none" w:sz="0" w:space="0" w:color="auto"/>
                  </w:divBdr>
                </w:div>
                <w:div w:id="1941986846">
                  <w:marLeft w:val="640"/>
                  <w:marRight w:val="0"/>
                  <w:marTop w:val="0"/>
                  <w:marBottom w:val="0"/>
                  <w:divBdr>
                    <w:top w:val="none" w:sz="0" w:space="0" w:color="auto"/>
                    <w:left w:val="none" w:sz="0" w:space="0" w:color="auto"/>
                    <w:bottom w:val="none" w:sz="0" w:space="0" w:color="auto"/>
                    <w:right w:val="none" w:sz="0" w:space="0" w:color="auto"/>
                  </w:divBdr>
                </w:div>
                <w:div w:id="1916892978">
                  <w:marLeft w:val="640"/>
                  <w:marRight w:val="0"/>
                  <w:marTop w:val="0"/>
                  <w:marBottom w:val="0"/>
                  <w:divBdr>
                    <w:top w:val="none" w:sz="0" w:space="0" w:color="auto"/>
                    <w:left w:val="none" w:sz="0" w:space="0" w:color="auto"/>
                    <w:bottom w:val="none" w:sz="0" w:space="0" w:color="auto"/>
                    <w:right w:val="none" w:sz="0" w:space="0" w:color="auto"/>
                  </w:divBdr>
                </w:div>
                <w:div w:id="2065833619">
                  <w:marLeft w:val="640"/>
                  <w:marRight w:val="0"/>
                  <w:marTop w:val="0"/>
                  <w:marBottom w:val="0"/>
                  <w:divBdr>
                    <w:top w:val="none" w:sz="0" w:space="0" w:color="auto"/>
                    <w:left w:val="none" w:sz="0" w:space="0" w:color="auto"/>
                    <w:bottom w:val="none" w:sz="0" w:space="0" w:color="auto"/>
                    <w:right w:val="none" w:sz="0" w:space="0" w:color="auto"/>
                  </w:divBdr>
                </w:div>
                <w:div w:id="1652053457">
                  <w:marLeft w:val="640"/>
                  <w:marRight w:val="0"/>
                  <w:marTop w:val="0"/>
                  <w:marBottom w:val="0"/>
                  <w:divBdr>
                    <w:top w:val="none" w:sz="0" w:space="0" w:color="auto"/>
                    <w:left w:val="none" w:sz="0" w:space="0" w:color="auto"/>
                    <w:bottom w:val="none" w:sz="0" w:space="0" w:color="auto"/>
                    <w:right w:val="none" w:sz="0" w:space="0" w:color="auto"/>
                  </w:divBdr>
                </w:div>
                <w:div w:id="1396395677">
                  <w:marLeft w:val="640"/>
                  <w:marRight w:val="0"/>
                  <w:marTop w:val="0"/>
                  <w:marBottom w:val="0"/>
                  <w:divBdr>
                    <w:top w:val="none" w:sz="0" w:space="0" w:color="auto"/>
                    <w:left w:val="none" w:sz="0" w:space="0" w:color="auto"/>
                    <w:bottom w:val="none" w:sz="0" w:space="0" w:color="auto"/>
                    <w:right w:val="none" w:sz="0" w:space="0" w:color="auto"/>
                  </w:divBdr>
                </w:div>
              </w:divsChild>
            </w:div>
            <w:div w:id="1231840628">
              <w:marLeft w:val="0"/>
              <w:marRight w:val="0"/>
              <w:marTop w:val="0"/>
              <w:marBottom w:val="0"/>
              <w:divBdr>
                <w:top w:val="none" w:sz="0" w:space="0" w:color="auto"/>
                <w:left w:val="none" w:sz="0" w:space="0" w:color="auto"/>
                <w:bottom w:val="none" w:sz="0" w:space="0" w:color="auto"/>
                <w:right w:val="none" w:sz="0" w:space="0" w:color="auto"/>
              </w:divBdr>
              <w:divsChild>
                <w:div w:id="1575626180">
                  <w:marLeft w:val="640"/>
                  <w:marRight w:val="0"/>
                  <w:marTop w:val="0"/>
                  <w:marBottom w:val="0"/>
                  <w:divBdr>
                    <w:top w:val="none" w:sz="0" w:space="0" w:color="auto"/>
                    <w:left w:val="none" w:sz="0" w:space="0" w:color="auto"/>
                    <w:bottom w:val="none" w:sz="0" w:space="0" w:color="auto"/>
                    <w:right w:val="none" w:sz="0" w:space="0" w:color="auto"/>
                  </w:divBdr>
                </w:div>
                <w:div w:id="705757771">
                  <w:marLeft w:val="640"/>
                  <w:marRight w:val="0"/>
                  <w:marTop w:val="0"/>
                  <w:marBottom w:val="0"/>
                  <w:divBdr>
                    <w:top w:val="none" w:sz="0" w:space="0" w:color="auto"/>
                    <w:left w:val="none" w:sz="0" w:space="0" w:color="auto"/>
                    <w:bottom w:val="none" w:sz="0" w:space="0" w:color="auto"/>
                    <w:right w:val="none" w:sz="0" w:space="0" w:color="auto"/>
                  </w:divBdr>
                </w:div>
                <w:div w:id="1977375771">
                  <w:marLeft w:val="640"/>
                  <w:marRight w:val="0"/>
                  <w:marTop w:val="0"/>
                  <w:marBottom w:val="0"/>
                  <w:divBdr>
                    <w:top w:val="none" w:sz="0" w:space="0" w:color="auto"/>
                    <w:left w:val="none" w:sz="0" w:space="0" w:color="auto"/>
                    <w:bottom w:val="none" w:sz="0" w:space="0" w:color="auto"/>
                    <w:right w:val="none" w:sz="0" w:space="0" w:color="auto"/>
                  </w:divBdr>
                </w:div>
                <w:div w:id="2021275620">
                  <w:marLeft w:val="640"/>
                  <w:marRight w:val="0"/>
                  <w:marTop w:val="0"/>
                  <w:marBottom w:val="0"/>
                  <w:divBdr>
                    <w:top w:val="none" w:sz="0" w:space="0" w:color="auto"/>
                    <w:left w:val="none" w:sz="0" w:space="0" w:color="auto"/>
                    <w:bottom w:val="none" w:sz="0" w:space="0" w:color="auto"/>
                    <w:right w:val="none" w:sz="0" w:space="0" w:color="auto"/>
                  </w:divBdr>
                </w:div>
                <w:div w:id="98719081">
                  <w:marLeft w:val="640"/>
                  <w:marRight w:val="0"/>
                  <w:marTop w:val="0"/>
                  <w:marBottom w:val="0"/>
                  <w:divBdr>
                    <w:top w:val="none" w:sz="0" w:space="0" w:color="auto"/>
                    <w:left w:val="none" w:sz="0" w:space="0" w:color="auto"/>
                    <w:bottom w:val="none" w:sz="0" w:space="0" w:color="auto"/>
                    <w:right w:val="none" w:sz="0" w:space="0" w:color="auto"/>
                  </w:divBdr>
                </w:div>
                <w:div w:id="491869408">
                  <w:marLeft w:val="640"/>
                  <w:marRight w:val="0"/>
                  <w:marTop w:val="0"/>
                  <w:marBottom w:val="0"/>
                  <w:divBdr>
                    <w:top w:val="none" w:sz="0" w:space="0" w:color="auto"/>
                    <w:left w:val="none" w:sz="0" w:space="0" w:color="auto"/>
                    <w:bottom w:val="none" w:sz="0" w:space="0" w:color="auto"/>
                    <w:right w:val="none" w:sz="0" w:space="0" w:color="auto"/>
                  </w:divBdr>
                </w:div>
                <w:div w:id="526910726">
                  <w:marLeft w:val="640"/>
                  <w:marRight w:val="0"/>
                  <w:marTop w:val="0"/>
                  <w:marBottom w:val="0"/>
                  <w:divBdr>
                    <w:top w:val="none" w:sz="0" w:space="0" w:color="auto"/>
                    <w:left w:val="none" w:sz="0" w:space="0" w:color="auto"/>
                    <w:bottom w:val="none" w:sz="0" w:space="0" w:color="auto"/>
                    <w:right w:val="none" w:sz="0" w:space="0" w:color="auto"/>
                  </w:divBdr>
                </w:div>
                <w:div w:id="148400799">
                  <w:marLeft w:val="640"/>
                  <w:marRight w:val="0"/>
                  <w:marTop w:val="0"/>
                  <w:marBottom w:val="0"/>
                  <w:divBdr>
                    <w:top w:val="none" w:sz="0" w:space="0" w:color="auto"/>
                    <w:left w:val="none" w:sz="0" w:space="0" w:color="auto"/>
                    <w:bottom w:val="none" w:sz="0" w:space="0" w:color="auto"/>
                    <w:right w:val="none" w:sz="0" w:space="0" w:color="auto"/>
                  </w:divBdr>
                </w:div>
                <w:div w:id="1724332180">
                  <w:marLeft w:val="640"/>
                  <w:marRight w:val="0"/>
                  <w:marTop w:val="0"/>
                  <w:marBottom w:val="0"/>
                  <w:divBdr>
                    <w:top w:val="none" w:sz="0" w:space="0" w:color="auto"/>
                    <w:left w:val="none" w:sz="0" w:space="0" w:color="auto"/>
                    <w:bottom w:val="none" w:sz="0" w:space="0" w:color="auto"/>
                    <w:right w:val="none" w:sz="0" w:space="0" w:color="auto"/>
                  </w:divBdr>
                </w:div>
                <w:div w:id="1100568165">
                  <w:marLeft w:val="640"/>
                  <w:marRight w:val="0"/>
                  <w:marTop w:val="0"/>
                  <w:marBottom w:val="0"/>
                  <w:divBdr>
                    <w:top w:val="none" w:sz="0" w:space="0" w:color="auto"/>
                    <w:left w:val="none" w:sz="0" w:space="0" w:color="auto"/>
                    <w:bottom w:val="none" w:sz="0" w:space="0" w:color="auto"/>
                    <w:right w:val="none" w:sz="0" w:space="0" w:color="auto"/>
                  </w:divBdr>
                </w:div>
                <w:div w:id="1567840042">
                  <w:marLeft w:val="640"/>
                  <w:marRight w:val="0"/>
                  <w:marTop w:val="0"/>
                  <w:marBottom w:val="0"/>
                  <w:divBdr>
                    <w:top w:val="none" w:sz="0" w:space="0" w:color="auto"/>
                    <w:left w:val="none" w:sz="0" w:space="0" w:color="auto"/>
                    <w:bottom w:val="none" w:sz="0" w:space="0" w:color="auto"/>
                    <w:right w:val="none" w:sz="0" w:space="0" w:color="auto"/>
                  </w:divBdr>
                </w:div>
                <w:div w:id="1817330647">
                  <w:marLeft w:val="640"/>
                  <w:marRight w:val="0"/>
                  <w:marTop w:val="0"/>
                  <w:marBottom w:val="0"/>
                  <w:divBdr>
                    <w:top w:val="none" w:sz="0" w:space="0" w:color="auto"/>
                    <w:left w:val="none" w:sz="0" w:space="0" w:color="auto"/>
                    <w:bottom w:val="none" w:sz="0" w:space="0" w:color="auto"/>
                    <w:right w:val="none" w:sz="0" w:space="0" w:color="auto"/>
                  </w:divBdr>
                </w:div>
                <w:div w:id="611134229">
                  <w:marLeft w:val="640"/>
                  <w:marRight w:val="0"/>
                  <w:marTop w:val="0"/>
                  <w:marBottom w:val="0"/>
                  <w:divBdr>
                    <w:top w:val="none" w:sz="0" w:space="0" w:color="auto"/>
                    <w:left w:val="none" w:sz="0" w:space="0" w:color="auto"/>
                    <w:bottom w:val="none" w:sz="0" w:space="0" w:color="auto"/>
                    <w:right w:val="none" w:sz="0" w:space="0" w:color="auto"/>
                  </w:divBdr>
                </w:div>
                <w:div w:id="1084257172">
                  <w:marLeft w:val="640"/>
                  <w:marRight w:val="0"/>
                  <w:marTop w:val="0"/>
                  <w:marBottom w:val="0"/>
                  <w:divBdr>
                    <w:top w:val="none" w:sz="0" w:space="0" w:color="auto"/>
                    <w:left w:val="none" w:sz="0" w:space="0" w:color="auto"/>
                    <w:bottom w:val="none" w:sz="0" w:space="0" w:color="auto"/>
                    <w:right w:val="none" w:sz="0" w:space="0" w:color="auto"/>
                  </w:divBdr>
                </w:div>
                <w:div w:id="937493655">
                  <w:marLeft w:val="640"/>
                  <w:marRight w:val="0"/>
                  <w:marTop w:val="0"/>
                  <w:marBottom w:val="0"/>
                  <w:divBdr>
                    <w:top w:val="none" w:sz="0" w:space="0" w:color="auto"/>
                    <w:left w:val="none" w:sz="0" w:space="0" w:color="auto"/>
                    <w:bottom w:val="none" w:sz="0" w:space="0" w:color="auto"/>
                    <w:right w:val="none" w:sz="0" w:space="0" w:color="auto"/>
                  </w:divBdr>
                </w:div>
                <w:div w:id="1445268285">
                  <w:marLeft w:val="640"/>
                  <w:marRight w:val="0"/>
                  <w:marTop w:val="0"/>
                  <w:marBottom w:val="0"/>
                  <w:divBdr>
                    <w:top w:val="none" w:sz="0" w:space="0" w:color="auto"/>
                    <w:left w:val="none" w:sz="0" w:space="0" w:color="auto"/>
                    <w:bottom w:val="none" w:sz="0" w:space="0" w:color="auto"/>
                    <w:right w:val="none" w:sz="0" w:space="0" w:color="auto"/>
                  </w:divBdr>
                </w:div>
                <w:div w:id="1706322067">
                  <w:marLeft w:val="640"/>
                  <w:marRight w:val="0"/>
                  <w:marTop w:val="0"/>
                  <w:marBottom w:val="0"/>
                  <w:divBdr>
                    <w:top w:val="none" w:sz="0" w:space="0" w:color="auto"/>
                    <w:left w:val="none" w:sz="0" w:space="0" w:color="auto"/>
                    <w:bottom w:val="none" w:sz="0" w:space="0" w:color="auto"/>
                    <w:right w:val="none" w:sz="0" w:space="0" w:color="auto"/>
                  </w:divBdr>
                </w:div>
                <w:div w:id="560822492">
                  <w:marLeft w:val="640"/>
                  <w:marRight w:val="0"/>
                  <w:marTop w:val="0"/>
                  <w:marBottom w:val="0"/>
                  <w:divBdr>
                    <w:top w:val="none" w:sz="0" w:space="0" w:color="auto"/>
                    <w:left w:val="none" w:sz="0" w:space="0" w:color="auto"/>
                    <w:bottom w:val="none" w:sz="0" w:space="0" w:color="auto"/>
                    <w:right w:val="none" w:sz="0" w:space="0" w:color="auto"/>
                  </w:divBdr>
                </w:div>
                <w:div w:id="1656102551">
                  <w:marLeft w:val="640"/>
                  <w:marRight w:val="0"/>
                  <w:marTop w:val="0"/>
                  <w:marBottom w:val="0"/>
                  <w:divBdr>
                    <w:top w:val="none" w:sz="0" w:space="0" w:color="auto"/>
                    <w:left w:val="none" w:sz="0" w:space="0" w:color="auto"/>
                    <w:bottom w:val="none" w:sz="0" w:space="0" w:color="auto"/>
                    <w:right w:val="none" w:sz="0" w:space="0" w:color="auto"/>
                  </w:divBdr>
                </w:div>
                <w:div w:id="687145310">
                  <w:marLeft w:val="640"/>
                  <w:marRight w:val="0"/>
                  <w:marTop w:val="0"/>
                  <w:marBottom w:val="0"/>
                  <w:divBdr>
                    <w:top w:val="none" w:sz="0" w:space="0" w:color="auto"/>
                    <w:left w:val="none" w:sz="0" w:space="0" w:color="auto"/>
                    <w:bottom w:val="none" w:sz="0" w:space="0" w:color="auto"/>
                    <w:right w:val="none" w:sz="0" w:space="0" w:color="auto"/>
                  </w:divBdr>
                </w:div>
                <w:div w:id="1827894344">
                  <w:marLeft w:val="640"/>
                  <w:marRight w:val="0"/>
                  <w:marTop w:val="0"/>
                  <w:marBottom w:val="0"/>
                  <w:divBdr>
                    <w:top w:val="none" w:sz="0" w:space="0" w:color="auto"/>
                    <w:left w:val="none" w:sz="0" w:space="0" w:color="auto"/>
                    <w:bottom w:val="none" w:sz="0" w:space="0" w:color="auto"/>
                    <w:right w:val="none" w:sz="0" w:space="0" w:color="auto"/>
                  </w:divBdr>
                </w:div>
                <w:div w:id="287971511">
                  <w:marLeft w:val="640"/>
                  <w:marRight w:val="0"/>
                  <w:marTop w:val="0"/>
                  <w:marBottom w:val="0"/>
                  <w:divBdr>
                    <w:top w:val="none" w:sz="0" w:space="0" w:color="auto"/>
                    <w:left w:val="none" w:sz="0" w:space="0" w:color="auto"/>
                    <w:bottom w:val="none" w:sz="0" w:space="0" w:color="auto"/>
                    <w:right w:val="none" w:sz="0" w:space="0" w:color="auto"/>
                  </w:divBdr>
                </w:div>
                <w:div w:id="1085348276">
                  <w:marLeft w:val="640"/>
                  <w:marRight w:val="0"/>
                  <w:marTop w:val="0"/>
                  <w:marBottom w:val="0"/>
                  <w:divBdr>
                    <w:top w:val="none" w:sz="0" w:space="0" w:color="auto"/>
                    <w:left w:val="none" w:sz="0" w:space="0" w:color="auto"/>
                    <w:bottom w:val="none" w:sz="0" w:space="0" w:color="auto"/>
                    <w:right w:val="none" w:sz="0" w:space="0" w:color="auto"/>
                  </w:divBdr>
                </w:div>
                <w:div w:id="1803959219">
                  <w:marLeft w:val="640"/>
                  <w:marRight w:val="0"/>
                  <w:marTop w:val="0"/>
                  <w:marBottom w:val="0"/>
                  <w:divBdr>
                    <w:top w:val="none" w:sz="0" w:space="0" w:color="auto"/>
                    <w:left w:val="none" w:sz="0" w:space="0" w:color="auto"/>
                    <w:bottom w:val="none" w:sz="0" w:space="0" w:color="auto"/>
                    <w:right w:val="none" w:sz="0" w:space="0" w:color="auto"/>
                  </w:divBdr>
                </w:div>
                <w:div w:id="741293455">
                  <w:marLeft w:val="640"/>
                  <w:marRight w:val="0"/>
                  <w:marTop w:val="0"/>
                  <w:marBottom w:val="0"/>
                  <w:divBdr>
                    <w:top w:val="none" w:sz="0" w:space="0" w:color="auto"/>
                    <w:left w:val="none" w:sz="0" w:space="0" w:color="auto"/>
                    <w:bottom w:val="none" w:sz="0" w:space="0" w:color="auto"/>
                    <w:right w:val="none" w:sz="0" w:space="0" w:color="auto"/>
                  </w:divBdr>
                </w:div>
                <w:div w:id="1391614416">
                  <w:marLeft w:val="640"/>
                  <w:marRight w:val="0"/>
                  <w:marTop w:val="0"/>
                  <w:marBottom w:val="0"/>
                  <w:divBdr>
                    <w:top w:val="none" w:sz="0" w:space="0" w:color="auto"/>
                    <w:left w:val="none" w:sz="0" w:space="0" w:color="auto"/>
                    <w:bottom w:val="none" w:sz="0" w:space="0" w:color="auto"/>
                    <w:right w:val="none" w:sz="0" w:space="0" w:color="auto"/>
                  </w:divBdr>
                </w:div>
                <w:div w:id="1790469522">
                  <w:marLeft w:val="640"/>
                  <w:marRight w:val="0"/>
                  <w:marTop w:val="0"/>
                  <w:marBottom w:val="0"/>
                  <w:divBdr>
                    <w:top w:val="none" w:sz="0" w:space="0" w:color="auto"/>
                    <w:left w:val="none" w:sz="0" w:space="0" w:color="auto"/>
                    <w:bottom w:val="none" w:sz="0" w:space="0" w:color="auto"/>
                    <w:right w:val="none" w:sz="0" w:space="0" w:color="auto"/>
                  </w:divBdr>
                </w:div>
                <w:div w:id="411589787">
                  <w:marLeft w:val="640"/>
                  <w:marRight w:val="0"/>
                  <w:marTop w:val="0"/>
                  <w:marBottom w:val="0"/>
                  <w:divBdr>
                    <w:top w:val="none" w:sz="0" w:space="0" w:color="auto"/>
                    <w:left w:val="none" w:sz="0" w:space="0" w:color="auto"/>
                    <w:bottom w:val="none" w:sz="0" w:space="0" w:color="auto"/>
                    <w:right w:val="none" w:sz="0" w:space="0" w:color="auto"/>
                  </w:divBdr>
                </w:div>
                <w:div w:id="1889142104">
                  <w:marLeft w:val="640"/>
                  <w:marRight w:val="0"/>
                  <w:marTop w:val="0"/>
                  <w:marBottom w:val="0"/>
                  <w:divBdr>
                    <w:top w:val="none" w:sz="0" w:space="0" w:color="auto"/>
                    <w:left w:val="none" w:sz="0" w:space="0" w:color="auto"/>
                    <w:bottom w:val="none" w:sz="0" w:space="0" w:color="auto"/>
                    <w:right w:val="none" w:sz="0" w:space="0" w:color="auto"/>
                  </w:divBdr>
                </w:div>
                <w:div w:id="823159186">
                  <w:marLeft w:val="640"/>
                  <w:marRight w:val="0"/>
                  <w:marTop w:val="0"/>
                  <w:marBottom w:val="0"/>
                  <w:divBdr>
                    <w:top w:val="none" w:sz="0" w:space="0" w:color="auto"/>
                    <w:left w:val="none" w:sz="0" w:space="0" w:color="auto"/>
                    <w:bottom w:val="none" w:sz="0" w:space="0" w:color="auto"/>
                    <w:right w:val="none" w:sz="0" w:space="0" w:color="auto"/>
                  </w:divBdr>
                </w:div>
                <w:div w:id="1610431340">
                  <w:marLeft w:val="640"/>
                  <w:marRight w:val="0"/>
                  <w:marTop w:val="0"/>
                  <w:marBottom w:val="0"/>
                  <w:divBdr>
                    <w:top w:val="none" w:sz="0" w:space="0" w:color="auto"/>
                    <w:left w:val="none" w:sz="0" w:space="0" w:color="auto"/>
                    <w:bottom w:val="none" w:sz="0" w:space="0" w:color="auto"/>
                    <w:right w:val="none" w:sz="0" w:space="0" w:color="auto"/>
                  </w:divBdr>
                </w:div>
                <w:div w:id="370224592">
                  <w:marLeft w:val="640"/>
                  <w:marRight w:val="0"/>
                  <w:marTop w:val="0"/>
                  <w:marBottom w:val="0"/>
                  <w:divBdr>
                    <w:top w:val="none" w:sz="0" w:space="0" w:color="auto"/>
                    <w:left w:val="none" w:sz="0" w:space="0" w:color="auto"/>
                    <w:bottom w:val="none" w:sz="0" w:space="0" w:color="auto"/>
                    <w:right w:val="none" w:sz="0" w:space="0" w:color="auto"/>
                  </w:divBdr>
                </w:div>
                <w:div w:id="1228955562">
                  <w:marLeft w:val="640"/>
                  <w:marRight w:val="0"/>
                  <w:marTop w:val="0"/>
                  <w:marBottom w:val="0"/>
                  <w:divBdr>
                    <w:top w:val="none" w:sz="0" w:space="0" w:color="auto"/>
                    <w:left w:val="none" w:sz="0" w:space="0" w:color="auto"/>
                    <w:bottom w:val="none" w:sz="0" w:space="0" w:color="auto"/>
                    <w:right w:val="none" w:sz="0" w:space="0" w:color="auto"/>
                  </w:divBdr>
                </w:div>
                <w:div w:id="640695006">
                  <w:marLeft w:val="640"/>
                  <w:marRight w:val="0"/>
                  <w:marTop w:val="0"/>
                  <w:marBottom w:val="0"/>
                  <w:divBdr>
                    <w:top w:val="none" w:sz="0" w:space="0" w:color="auto"/>
                    <w:left w:val="none" w:sz="0" w:space="0" w:color="auto"/>
                    <w:bottom w:val="none" w:sz="0" w:space="0" w:color="auto"/>
                    <w:right w:val="none" w:sz="0" w:space="0" w:color="auto"/>
                  </w:divBdr>
                </w:div>
                <w:div w:id="1575312253">
                  <w:marLeft w:val="640"/>
                  <w:marRight w:val="0"/>
                  <w:marTop w:val="0"/>
                  <w:marBottom w:val="0"/>
                  <w:divBdr>
                    <w:top w:val="none" w:sz="0" w:space="0" w:color="auto"/>
                    <w:left w:val="none" w:sz="0" w:space="0" w:color="auto"/>
                    <w:bottom w:val="none" w:sz="0" w:space="0" w:color="auto"/>
                    <w:right w:val="none" w:sz="0" w:space="0" w:color="auto"/>
                  </w:divBdr>
                </w:div>
                <w:div w:id="1747148025">
                  <w:marLeft w:val="640"/>
                  <w:marRight w:val="0"/>
                  <w:marTop w:val="0"/>
                  <w:marBottom w:val="0"/>
                  <w:divBdr>
                    <w:top w:val="none" w:sz="0" w:space="0" w:color="auto"/>
                    <w:left w:val="none" w:sz="0" w:space="0" w:color="auto"/>
                    <w:bottom w:val="none" w:sz="0" w:space="0" w:color="auto"/>
                    <w:right w:val="none" w:sz="0" w:space="0" w:color="auto"/>
                  </w:divBdr>
                </w:div>
                <w:div w:id="138883916">
                  <w:marLeft w:val="640"/>
                  <w:marRight w:val="0"/>
                  <w:marTop w:val="0"/>
                  <w:marBottom w:val="0"/>
                  <w:divBdr>
                    <w:top w:val="none" w:sz="0" w:space="0" w:color="auto"/>
                    <w:left w:val="none" w:sz="0" w:space="0" w:color="auto"/>
                    <w:bottom w:val="none" w:sz="0" w:space="0" w:color="auto"/>
                    <w:right w:val="none" w:sz="0" w:space="0" w:color="auto"/>
                  </w:divBdr>
                </w:div>
                <w:div w:id="1294099491">
                  <w:marLeft w:val="640"/>
                  <w:marRight w:val="0"/>
                  <w:marTop w:val="0"/>
                  <w:marBottom w:val="0"/>
                  <w:divBdr>
                    <w:top w:val="none" w:sz="0" w:space="0" w:color="auto"/>
                    <w:left w:val="none" w:sz="0" w:space="0" w:color="auto"/>
                    <w:bottom w:val="none" w:sz="0" w:space="0" w:color="auto"/>
                    <w:right w:val="none" w:sz="0" w:space="0" w:color="auto"/>
                  </w:divBdr>
                </w:div>
                <w:div w:id="1512185341">
                  <w:marLeft w:val="640"/>
                  <w:marRight w:val="0"/>
                  <w:marTop w:val="0"/>
                  <w:marBottom w:val="0"/>
                  <w:divBdr>
                    <w:top w:val="none" w:sz="0" w:space="0" w:color="auto"/>
                    <w:left w:val="none" w:sz="0" w:space="0" w:color="auto"/>
                    <w:bottom w:val="none" w:sz="0" w:space="0" w:color="auto"/>
                    <w:right w:val="none" w:sz="0" w:space="0" w:color="auto"/>
                  </w:divBdr>
                </w:div>
                <w:div w:id="684554204">
                  <w:marLeft w:val="640"/>
                  <w:marRight w:val="0"/>
                  <w:marTop w:val="0"/>
                  <w:marBottom w:val="0"/>
                  <w:divBdr>
                    <w:top w:val="none" w:sz="0" w:space="0" w:color="auto"/>
                    <w:left w:val="none" w:sz="0" w:space="0" w:color="auto"/>
                    <w:bottom w:val="none" w:sz="0" w:space="0" w:color="auto"/>
                    <w:right w:val="none" w:sz="0" w:space="0" w:color="auto"/>
                  </w:divBdr>
                </w:div>
                <w:div w:id="1388187238">
                  <w:marLeft w:val="640"/>
                  <w:marRight w:val="0"/>
                  <w:marTop w:val="0"/>
                  <w:marBottom w:val="0"/>
                  <w:divBdr>
                    <w:top w:val="none" w:sz="0" w:space="0" w:color="auto"/>
                    <w:left w:val="none" w:sz="0" w:space="0" w:color="auto"/>
                    <w:bottom w:val="none" w:sz="0" w:space="0" w:color="auto"/>
                    <w:right w:val="none" w:sz="0" w:space="0" w:color="auto"/>
                  </w:divBdr>
                </w:div>
                <w:div w:id="1489974514">
                  <w:marLeft w:val="640"/>
                  <w:marRight w:val="0"/>
                  <w:marTop w:val="0"/>
                  <w:marBottom w:val="0"/>
                  <w:divBdr>
                    <w:top w:val="none" w:sz="0" w:space="0" w:color="auto"/>
                    <w:left w:val="none" w:sz="0" w:space="0" w:color="auto"/>
                    <w:bottom w:val="none" w:sz="0" w:space="0" w:color="auto"/>
                    <w:right w:val="none" w:sz="0" w:space="0" w:color="auto"/>
                  </w:divBdr>
                </w:div>
                <w:div w:id="326786662">
                  <w:marLeft w:val="640"/>
                  <w:marRight w:val="0"/>
                  <w:marTop w:val="0"/>
                  <w:marBottom w:val="0"/>
                  <w:divBdr>
                    <w:top w:val="none" w:sz="0" w:space="0" w:color="auto"/>
                    <w:left w:val="none" w:sz="0" w:space="0" w:color="auto"/>
                    <w:bottom w:val="none" w:sz="0" w:space="0" w:color="auto"/>
                    <w:right w:val="none" w:sz="0" w:space="0" w:color="auto"/>
                  </w:divBdr>
                </w:div>
                <w:div w:id="460727220">
                  <w:marLeft w:val="640"/>
                  <w:marRight w:val="0"/>
                  <w:marTop w:val="0"/>
                  <w:marBottom w:val="0"/>
                  <w:divBdr>
                    <w:top w:val="none" w:sz="0" w:space="0" w:color="auto"/>
                    <w:left w:val="none" w:sz="0" w:space="0" w:color="auto"/>
                    <w:bottom w:val="none" w:sz="0" w:space="0" w:color="auto"/>
                    <w:right w:val="none" w:sz="0" w:space="0" w:color="auto"/>
                  </w:divBdr>
                </w:div>
                <w:div w:id="1575815927">
                  <w:marLeft w:val="640"/>
                  <w:marRight w:val="0"/>
                  <w:marTop w:val="0"/>
                  <w:marBottom w:val="0"/>
                  <w:divBdr>
                    <w:top w:val="none" w:sz="0" w:space="0" w:color="auto"/>
                    <w:left w:val="none" w:sz="0" w:space="0" w:color="auto"/>
                    <w:bottom w:val="none" w:sz="0" w:space="0" w:color="auto"/>
                    <w:right w:val="none" w:sz="0" w:space="0" w:color="auto"/>
                  </w:divBdr>
                </w:div>
                <w:div w:id="2132892122">
                  <w:marLeft w:val="640"/>
                  <w:marRight w:val="0"/>
                  <w:marTop w:val="0"/>
                  <w:marBottom w:val="0"/>
                  <w:divBdr>
                    <w:top w:val="none" w:sz="0" w:space="0" w:color="auto"/>
                    <w:left w:val="none" w:sz="0" w:space="0" w:color="auto"/>
                    <w:bottom w:val="none" w:sz="0" w:space="0" w:color="auto"/>
                    <w:right w:val="none" w:sz="0" w:space="0" w:color="auto"/>
                  </w:divBdr>
                </w:div>
                <w:div w:id="1458913316">
                  <w:marLeft w:val="640"/>
                  <w:marRight w:val="0"/>
                  <w:marTop w:val="0"/>
                  <w:marBottom w:val="0"/>
                  <w:divBdr>
                    <w:top w:val="none" w:sz="0" w:space="0" w:color="auto"/>
                    <w:left w:val="none" w:sz="0" w:space="0" w:color="auto"/>
                    <w:bottom w:val="none" w:sz="0" w:space="0" w:color="auto"/>
                    <w:right w:val="none" w:sz="0" w:space="0" w:color="auto"/>
                  </w:divBdr>
                </w:div>
                <w:div w:id="701133183">
                  <w:marLeft w:val="640"/>
                  <w:marRight w:val="0"/>
                  <w:marTop w:val="0"/>
                  <w:marBottom w:val="0"/>
                  <w:divBdr>
                    <w:top w:val="none" w:sz="0" w:space="0" w:color="auto"/>
                    <w:left w:val="none" w:sz="0" w:space="0" w:color="auto"/>
                    <w:bottom w:val="none" w:sz="0" w:space="0" w:color="auto"/>
                    <w:right w:val="none" w:sz="0" w:space="0" w:color="auto"/>
                  </w:divBdr>
                </w:div>
                <w:div w:id="241375624">
                  <w:marLeft w:val="640"/>
                  <w:marRight w:val="0"/>
                  <w:marTop w:val="0"/>
                  <w:marBottom w:val="0"/>
                  <w:divBdr>
                    <w:top w:val="none" w:sz="0" w:space="0" w:color="auto"/>
                    <w:left w:val="none" w:sz="0" w:space="0" w:color="auto"/>
                    <w:bottom w:val="none" w:sz="0" w:space="0" w:color="auto"/>
                    <w:right w:val="none" w:sz="0" w:space="0" w:color="auto"/>
                  </w:divBdr>
                </w:div>
                <w:div w:id="1485901317">
                  <w:marLeft w:val="640"/>
                  <w:marRight w:val="0"/>
                  <w:marTop w:val="0"/>
                  <w:marBottom w:val="0"/>
                  <w:divBdr>
                    <w:top w:val="none" w:sz="0" w:space="0" w:color="auto"/>
                    <w:left w:val="none" w:sz="0" w:space="0" w:color="auto"/>
                    <w:bottom w:val="none" w:sz="0" w:space="0" w:color="auto"/>
                    <w:right w:val="none" w:sz="0" w:space="0" w:color="auto"/>
                  </w:divBdr>
                </w:div>
                <w:div w:id="1798255801">
                  <w:marLeft w:val="640"/>
                  <w:marRight w:val="0"/>
                  <w:marTop w:val="0"/>
                  <w:marBottom w:val="0"/>
                  <w:divBdr>
                    <w:top w:val="none" w:sz="0" w:space="0" w:color="auto"/>
                    <w:left w:val="none" w:sz="0" w:space="0" w:color="auto"/>
                    <w:bottom w:val="none" w:sz="0" w:space="0" w:color="auto"/>
                    <w:right w:val="none" w:sz="0" w:space="0" w:color="auto"/>
                  </w:divBdr>
                </w:div>
                <w:div w:id="1137995091">
                  <w:marLeft w:val="640"/>
                  <w:marRight w:val="0"/>
                  <w:marTop w:val="0"/>
                  <w:marBottom w:val="0"/>
                  <w:divBdr>
                    <w:top w:val="none" w:sz="0" w:space="0" w:color="auto"/>
                    <w:left w:val="none" w:sz="0" w:space="0" w:color="auto"/>
                    <w:bottom w:val="none" w:sz="0" w:space="0" w:color="auto"/>
                    <w:right w:val="none" w:sz="0" w:space="0" w:color="auto"/>
                  </w:divBdr>
                </w:div>
                <w:div w:id="1249344158">
                  <w:marLeft w:val="640"/>
                  <w:marRight w:val="0"/>
                  <w:marTop w:val="0"/>
                  <w:marBottom w:val="0"/>
                  <w:divBdr>
                    <w:top w:val="none" w:sz="0" w:space="0" w:color="auto"/>
                    <w:left w:val="none" w:sz="0" w:space="0" w:color="auto"/>
                    <w:bottom w:val="none" w:sz="0" w:space="0" w:color="auto"/>
                    <w:right w:val="none" w:sz="0" w:space="0" w:color="auto"/>
                  </w:divBdr>
                </w:div>
                <w:div w:id="1747996779">
                  <w:marLeft w:val="640"/>
                  <w:marRight w:val="0"/>
                  <w:marTop w:val="0"/>
                  <w:marBottom w:val="0"/>
                  <w:divBdr>
                    <w:top w:val="none" w:sz="0" w:space="0" w:color="auto"/>
                    <w:left w:val="none" w:sz="0" w:space="0" w:color="auto"/>
                    <w:bottom w:val="none" w:sz="0" w:space="0" w:color="auto"/>
                    <w:right w:val="none" w:sz="0" w:space="0" w:color="auto"/>
                  </w:divBdr>
                </w:div>
                <w:div w:id="1667514900">
                  <w:marLeft w:val="640"/>
                  <w:marRight w:val="0"/>
                  <w:marTop w:val="0"/>
                  <w:marBottom w:val="0"/>
                  <w:divBdr>
                    <w:top w:val="none" w:sz="0" w:space="0" w:color="auto"/>
                    <w:left w:val="none" w:sz="0" w:space="0" w:color="auto"/>
                    <w:bottom w:val="none" w:sz="0" w:space="0" w:color="auto"/>
                    <w:right w:val="none" w:sz="0" w:space="0" w:color="auto"/>
                  </w:divBdr>
                </w:div>
                <w:div w:id="697199027">
                  <w:marLeft w:val="640"/>
                  <w:marRight w:val="0"/>
                  <w:marTop w:val="0"/>
                  <w:marBottom w:val="0"/>
                  <w:divBdr>
                    <w:top w:val="none" w:sz="0" w:space="0" w:color="auto"/>
                    <w:left w:val="none" w:sz="0" w:space="0" w:color="auto"/>
                    <w:bottom w:val="none" w:sz="0" w:space="0" w:color="auto"/>
                    <w:right w:val="none" w:sz="0" w:space="0" w:color="auto"/>
                  </w:divBdr>
                </w:div>
                <w:div w:id="72819770">
                  <w:marLeft w:val="640"/>
                  <w:marRight w:val="0"/>
                  <w:marTop w:val="0"/>
                  <w:marBottom w:val="0"/>
                  <w:divBdr>
                    <w:top w:val="none" w:sz="0" w:space="0" w:color="auto"/>
                    <w:left w:val="none" w:sz="0" w:space="0" w:color="auto"/>
                    <w:bottom w:val="none" w:sz="0" w:space="0" w:color="auto"/>
                    <w:right w:val="none" w:sz="0" w:space="0" w:color="auto"/>
                  </w:divBdr>
                </w:div>
                <w:div w:id="1007514141">
                  <w:marLeft w:val="640"/>
                  <w:marRight w:val="0"/>
                  <w:marTop w:val="0"/>
                  <w:marBottom w:val="0"/>
                  <w:divBdr>
                    <w:top w:val="none" w:sz="0" w:space="0" w:color="auto"/>
                    <w:left w:val="none" w:sz="0" w:space="0" w:color="auto"/>
                    <w:bottom w:val="none" w:sz="0" w:space="0" w:color="auto"/>
                    <w:right w:val="none" w:sz="0" w:space="0" w:color="auto"/>
                  </w:divBdr>
                </w:div>
                <w:div w:id="511914699">
                  <w:marLeft w:val="640"/>
                  <w:marRight w:val="0"/>
                  <w:marTop w:val="0"/>
                  <w:marBottom w:val="0"/>
                  <w:divBdr>
                    <w:top w:val="none" w:sz="0" w:space="0" w:color="auto"/>
                    <w:left w:val="none" w:sz="0" w:space="0" w:color="auto"/>
                    <w:bottom w:val="none" w:sz="0" w:space="0" w:color="auto"/>
                    <w:right w:val="none" w:sz="0" w:space="0" w:color="auto"/>
                  </w:divBdr>
                </w:div>
                <w:div w:id="151724094">
                  <w:marLeft w:val="640"/>
                  <w:marRight w:val="0"/>
                  <w:marTop w:val="0"/>
                  <w:marBottom w:val="0"/>
                  <w:divBdr>
                    <w:top w:val="none" w:sz="0" w:space="0" w:color="auto"/>
                    <w:left w:val="none" w:sz="0" w:space="0" w:color="auto"/>
                    <w:bottom w:val="none" w:sz="0" w:space="0" w:color="auto"/>
                    <w:right w:val="none" w:sz="0" w:space="0" w:color="auto"/>
                  </w:divBdr>
                </w:div>
                <w:div w:id="2036420565">
                  <w:marLeft w:val="640"/>
                  <w:marRight w:val="0"/>
                  <w:marTop w:val="0"/>
                  <w:marBottom w:val="0"/>
                  <w:divBdr>
                    <w:top w:val="none" w:sz="0" w:space="0" w:color="auto"/>
                    <w:left w:val="none" w:sz="0" w:space="0" w:color="auto"/>
                    <w:bottom w:val="none" w:sz="0" w:space="0" w:color="auto"/>
                    <w:right w:val="none" w:sz="0" w:space="0" w:color="auto"/>
                  </w:divBdr>
                </w:div>
                <w:div w:id="243999509">
                  <w:marLeft w:val="640"/>
                  <w:marRight w:val="0"/>
                  <w:marTop w:val="0"/>
                  <w:marBottom w:val="0"/>
                  <w:divBdr>
                    <w:top w:val="none" w:sz="0" w:space="0" w:color="auto"/>
                    <w:left w:val="none" w:sz="0" w:space="0" w:color="auto"/>
                    <w:bottom w:val="none" w:sz="0" w:space="0" w:color="auto"/>
                    <w:right w:val="none" w:sz="0" w:space="0" w:color="auto"/>
                  </w:divBdr>
                </w:div>
                <w:div w:id="1167281427">
                  <w:marLeft w:val="640"/>
                  <w:marRight w:val="0"/>
                  <w:marTop w:val="0"/>
                  <w:marBottom w:val="0"/>
                  <w:divBdr>
                    <w:top w:val="none" w:sz="0" w:space="0" w:color="auto"/>
                    <w:left w:val="none" w:sz="0" w:space="0" w:color="auto"/>
                    <w:bottom w:val="none" w:sz="0" w:space="0" w:color="auto"/>
                    <w:right w:val="none" w:sz="0" w:space="0" w:color="auto"/>
                  </w:divBdr>
                </w:div>
                <w:div w:id="704018157">
                  <w:marLeft w:val="640"/>
                  <w:marRight w:val="0"/>
                  <w:marTop w:val="0"/>
                  <w:marBottom w:val="0"/>
                  <w:divBdr>
                    <w:top w:val="none" w:sz="0" w:space="0" w:color="auto"/>
                    <w:left w:val="none" w:sz="0" w:space="0" w:color="auto"/>
                    <w:bottom w:val="none" w:sz="0" w:space="0" w:color="auto"/>
                    <w:right w:val="none" w:sz="0" w:space="0" w:color="auto"/>
                  </w:divBdr>
                </w:div>
                <w:div w:id="1214194342">
                  <w:marLeft w:val="640"/>
                  <w:marRight w:val="0"/>
                  <w:marTop w:val="0"/>
                  <w:marBottom w:val="0"/>
                  <w:divBdr>
                    <w:top w:val="none" w:sz="0" w:space="0" w:color="auto"/>
                    <w:left w:val="none" w:sz="0" w:space="0" w:color="auto"/>
                    <w:bottom w:val="none" w:sz="0" w:space="0" w:color="auto"/>
                    <w:right w:val="none" w:sz="0" w:space="0" w:color="auto"/>
                  </w:divBdr>
                </w:div>
                <w:div w:id="1785229580">
                  <w:marLeft w:val="640"/>
                  <w:marRight w:val="0"/>
                  <w:marTop w:val="0"/>
                  <w:marBottom w:val="0"/>
                  <w:divBdr>
                    <w:top w:val="none" w:sz="0" w:space="0" w:color="auto"/>
                    <w:left w:val="none" w:sz="0" w:space="0" w:color="auto"/>
                    <w:bottom w:val="none" w:sz="0" w:space="0" w:color="auto"/>
                    <w:right w:val="none" w:sz="0" w:space="0" w:color="auto"/>
                  </w:divBdr>
                </w:div>
                <w:div w:id="1721325874">
                  <w:marLeft w:val="640"/>
                  <w:marRight w:val="0"/>
                  <w:marTop w:val="0"/>
                  <w:marBottom w:val="0"/>
                  <w:divBdr>
                    <w:top w:val="none" w:sz="0" w:space="0" w:color="auto"/>
                    <w:left w:val="none" w:sz="0" w:space="0" w:color="auto"/>
                    <w:bottom w:val="none" w:sz="0" w:space="0" w:color="auto"/>
                    <w:right w:val="none" w:sz="0" w:space="0" w:color="auto"/>
                  </w:divBdr>
                </w:div>
                <w:div w:id="1460997424">
                  <w:marLeft w:val="640"/>
                  <w:marRight w:val="0"/>
                  <w:marTop w:val="0"/>
                  <w:marBottom w:val="0"/>
                  <w:divBdr>
                    <w:top w:val="none" w:sz="0" w:space="0" w:color="auto"/>
                    <w:left w:val="none" w:sz="0" w:space="0" w:color="auto"/>
                    <w:bottom w:val="none" w:sz="0" w:space="0" w:color="auto"/>
                    <w:right w:val="none" w:sz="0" w:space="0" w:color="auto"/>
                  </w:divBdr>
                </w:div>
                <w:div w:id="1048451484">
                  <w:marLeft w:val="640"/>
                  <w:marRight w:val="0"/>
                  <w:marTop w:val="0"/>
                  <w:marBottom w:val="0"/>
                  <w:divBdr>
                    <w:top w:val="none" w:sz="0" w:space="0" w:color="auto"/>
                    <w:left w:val="none" w:sz="0" w:space="0" w:color="auto"/>
                    <w:bottom w:val="none" w:sz="0" w:space="0" w:color="auto"/>
                    <w:right w:val="none" w:sz="0" w:space="0" w:color="auto"/>
                  </w:divBdr>
                </w:div>
                <w:div w:id="412819948">
                  <w:marLeft w:val="640"/>
                  <w:marRight w:val="0"/>
                  <w:marTop w:val="0"/>
                  <w:marBottom w:val="0"/>
                  <w:divBdr>
                    <w:top w:val="none" w:sz="0" w:space="0" w:color="auto"/>
                    <w:left w:val="none" w:sz="0" w:space="0" w:color="auto"/>
                    <w:bottom w:val="none" w:sz="0" w:space="0" w:color="auto"/>
                    <w:right w:val="none" w:sz="0" w:space="0" w:color="auto"/>
                  </w:divBdr>
                </w:div>
                <w:div w:id="1911304072">
                  <w:marLeft w:val="640"/>
                  <w:marRight w:val="0"/>
                  <w:marTop w:val="0"/>
                  <w:marBottom w:val="0"/>
                  <w:divBdr>
                    <w:top w:val="none" w:sz="0" w:space="0" w:color="auto"/>
                    <w:left w:val="none" w:sz="0" w:space="0" w:color="auto"/>
                    <w:bottom w:val="none" w:sz="0" w:space="0" w:color="auto"/>
                    <w:right w:val="none" w:sz="0" w:space="0" w:color="auto"/>
                  </w:divBdr>
                </w:div>
                <w:div w:id="403797431">
                  <w:marLeft w:val="640"/>
                  <w:marRight w:val="0"/>
                  <w:marTop w:val="0"/>
                  <w:marBottom w:val="0"/>
                  <w:divBdr>
                    <w:top w:val="none" w:sz="0" w:space="0" w:color="auto"/>
                    <w:left w:val="none" w:sz="0" w:space="0" w:color="auto"/>
                    <w:bottom w:val="none" w:sz="0" w:space="0" w:color="auto"/>
                    <w:right w:val="none" w:sz="0" w:space="0" w:color="auto"/>
                  </w:divBdr>
                </w:div>
                <w:div w:id="1333141568">
                  <w:marLeft w:val="640"/>
                  <w:marRight w:val="0"/>
                  <w:marTop w:val="0"/>
                  <w:marBottom w:val="0"/>
                  <w:divBdr>
                    <w:top w:val="none" w:sz="0" w:space="0" w:color="auto"/>
                    <w:left w:val="none" w:sz="0" w:space="0" w:color="auto"/>
                    <w:bottom w:val="none" w:sz="0" w:space="0" w:color="auto"/>
                    <w:right w:val="none" w:sz="0" w:space="0" w:color="auto"/>
                  </w:divBdr>
                </w:div>
                <w:div w:id="699161827">
                  <w:marLeft w:val="640"/>
                  <w:marRight w:val="0"/>
                  <w:marTop w:val="0"/>
                  <w:marBottom w:val="0"/>
                  <w:divBdr>
                    <w:top w:val="none" w:sz="0" w:space="0" w:color="auto"/>
                    <w:left w:val="none" w:sz="0" w:space="0" w:color="auto"/>
                    <w:bottom w:val="none" w:sz="0" w:space="0" w:color="auto"/>
                    <w:right w:val="none" w:sz="0" w:space="0" w:color="auto"/>
                  </w:divBdr>
                </w:div>
                <w:div w:id="692731990">
                  <w:marLeft w:val="640"/>
                  <w:marRight w:val="0"/>
                  <w:marTop w:val="0"/>
                  <w:marBottom w:val="0"/>
                  <w:divBdr>
                    <w:top w:val="none" w:sz="0" w:space="0" w:color="auto"/>
                    <w:left w:val="none" w:sz="0" w:space="0" w:color="auto"/>
                    <w:bottom w:val="none" w:sz="0" w:space="0" w:color="auto"/>
                    <w:right w:val="none" w:sz="0" w:space="0" w:color="auto"/>
                  </w:divBdr>
                </w:div>
                <w:div w:id="2042045302">
                  <w:marLeft w:val="640"/>
                  <w:marRight w:val="0"/>
                  <w:marTop w:val="0"/>
                  <w:marBottom w:val="0"/>
                  <w:divBdr>
                    <w:top w:val="none" w:sz="0" w:space="0" w:color="auto"/>
                    <w:left w:val="none" w:sz="0" w:space="0" w:color="auto"/>
                    <w:bottom w:val="none" w:sz="0" w:space="0" w:color="auto"/>
                    <w:right w:val="none" w:sz="0" w:space="0" w:color="auto"/>
                  </w:divBdr>
                </w:div>
                <w:div w:id="1095394062">
                  <w:marLeft w:val="640"/>
                  <w:marRight w:val="0"/>
                  <w:marTop w:val="0"/>
                  <w:marBottom w:val="0"/>
                  <w:divBdr>
                    <w:top w:val="none" w:sz="0" w:space="0" w:color="auto"/>
                    <w:left w:val="none" w:sz="0" w:space="0" w:color="auto"/>
                    <w:bottom w:val="none" w:sz="0" w:space="0" w:color="auto"/>
                    <w:right w:val="none" w:sz="0" w:space="0" w:color="auto"/>
                  </w:divBdr>
                </w:div>
                <w:div w:id="427039622">
                  <w:marLeft w:val="640"/>
                  <w:marRight w:val="0"/>
                  <w:marTop w:val="0"/>
                  <w:marBottom w:val="0"/>
                  <w:divBdr>
                    <w:top w:val="none" w:sz="0" w:space="0" w:color="auto"/>
                    <w:left w:val="none" w:sz="0" w:space="0" w:color="auto"/>
                    <w:bottom w:val="none" w:sz="0" w:space="0" w:color="auto"/>
                    <w:right w:val="none" w:sz="0" w:space="0" w:color="auto"/>
                  </w:divBdr>
                </w:div>
                <w:div w:id="1005212046">
                  <w:marLeft w:val="640"/>
                  <w:marRight w:val="0"/>
                  <w:marTop w:val="0"/>
                  <w:marBottom w:val="0"/>
                  <w:divBdr>
                    <w:top w:val="none" w:sz="0" w:space="0" w:color="auto"/>
                    <w:left w:val="none" w:sz="0" w:space="0" w:color="auto"/>
                    <w:bottom w:val="none" w:sz="0" w:space="0" w:color="auto"/>
                    <w:right w:val="none" w:sz="0" w:space="0" w:color="auto"/>
                  </w:divBdr>
                </w:div>
                <w:div w:id="1988783500">
                  <w:marLeft w:val="640"/>
                  <w:marRight w:val="0"/>
                  <w:marTop w:val="0"/>
                  <w:marBottom w:val="0"/>
                  <w:divBdr>
                    <w:top w:val="none" w:sz="0" w:space="0" w:color="auto"/>
                    <w:left w:val="none" w:sz="0" w:space="0" w:color="auto"/>
                    <w:bottom w:val="none" w:sz="0" w:space="0" w:color="auto"/>
                    <w:right w:val="none" w:sz="0" w:space="0" w:color="auto"/>
                  </w:divBdr>
                </w:div>
                <w:div w:id="490104351">
                  <w:marLeft w:val="640"/>
                  <w:marRight w:val="0"/>
                  <w:marTop w:val="0"/>
                  <w:marBottom w:val="0"/>
                  <w:divBdr>
                    <w:top w:val="none" w:sz="0" w:space="0" w:color="auto"/>
                    <w:left w:val="none" w:sz="0" w:space="0" w:color="auto"/>
                    <w:bottom w:val="none" w:sz="0" w:space="0" w:color="auto"/>
                    <w:right w:val="none" w:sz="0" w:space="0" w:color="auto"/>
                  </w:divBdr>
                </w:div>
              </w:divsChild>
            </w:div>
            <w:div w:id="1578979286">
              <w:marLeft w:val="0"/>
              <w:marRight w:val="0"/>
              <w:marTop w:val="0"/>
              <w:marBottom w:val="0"/>
              <w:divBdr>
                <w:top w:val="none" w:sz="0" w:space="0" w:color="auto"/>
                <w:left w:val="none" w:sz="0" w:space="0" w:color="auto"/>
                <w:bottom w:val="none" w:sz="0" w:space="0" w:color="auto"/>
                <w:right w:val="none" w:sz="0" w:space="0" w:color="auto"/>
              </w:divBdr>
              <w:divsChild>
                <w:div w:id="1023552369">
                  <w:marLeft w:val="640"/>
                  <w:marRight w:val="0"/>
                  <w:marTop w:val="0"/>
                  <w:marBottom w:val="0"/>
                  <w:divBdr>
                    <w:top w:val="none" w:sz="0" w:space="0" w:color="auto"/>
                    <w:left w:val="none" w:sz="0" w:space="0" w:color="auto"/>
                    <w:bottom w:val="none" w:sz="0" w:space="0" w:color="auto"/>
                    <w:right w:val="none" w:sz="0" w:space="0" w:color="auto"/>
                  </w:divBdr>
                </w:div>
                <w:div w:id="437606541">
                  <w:marLeft w:val="640"/>
                  <w:marRight w:val="0"/>
                  <w:marTop w:val="0"/>
                  <w:marBottom w:val="0"/>
                  <w:divBdr>
                    <w:top w:val="none" w:sz="0" w:space="0" w:color="auto"/>
                    <w:left w:val="none" w:sz="0" w:space="0" w:color="auto"/>
                    <w:bottom w:val="none" w:sz="0" w:space="0" w:color="auto"/>
                    <w:right w:val="none" w:sz="0" w:space="0" w:color="auto"/>
                  </w:divBdr>
                </w:div>
                <w:div w:id="40250919">
                  <w:marLeft w:val="640"/>
                  <w:marRight w:val="0"/>
                  <w:marTop w:val="0"/>
                  <w:marBottom w:val="0"/>
                  <w:divBdr>
                    <w:top w:val="none" w:sz="0" w:space="0" w:color="auto"/>
                    <w:left w:val="none" w:sz="0" w:space="0" w:color="auto"/>
                    <w:bottom w:val="none" w:sz="0" w:space="0" w:color="auto"/>
                    <w:right w:val="none" w:sz="0" w:space="0" w:color="auto"/>
                  </w:divBdr>
                </w:div>
                <w:div w:id="1615209524">
                  <w:marLeft w:val="640"/>
                  <w:marRight w:val="0"/>
                  <w:marTop w:val="0"/>
                  <w:marBottom w:val="0"/>
                  <w:divBdr>
                    <w:top w:val="none" w:sz="0" w:space="0" w:color="auto"/>
                    <w:left w:val="none" w:sz="0" w:space="0" w:color="auto"/>
                    <w:bottom w:val="none" w:sz="0" w:space="0" w:color="auto"/>
                    <w:right w:val="none" w:sz="0" w:space="0" w:color="auto"/>
                  </w:divBdr>
                </w:div>
                <w:div w:id="1405955762">
                  <w:marLeft w:val="640"/>
                  <w:marRight w:val="0"/>
                  <w:marTop w:val="0"/>
                  <w:marBottom w:val="0"/>
                  <w:divBdr>
                    <w:top w:val="none" w:sz="0" w:space="0" w:color="auto"/>
                    <w:left w:val="none" w:sz="0" w:space="0" w:color="auto"/>
                    <w:bottom w:val="none" w:sz="0" w:space="0" w:color="auto"/>
                    <w:right w:val="none" w:sz="0" w:space="0" w:color="auto"/>
                  </w:divBdr>
                </w:div>
                <w:div w:id="1603873979">
                  <w:marLeft w:val="640"/>
                  <w:marRight w:val="0"/>
                  <w:marTop w:val="0"/>
                  <w:marBottom w:val="0"/>
                  <w:divBdr>
                    <w:top w:val="none" w:sz="0" w:space="0" w:color="auto"/>
                    <w:left w:val="none" w:sz="0" w:space="0" w:color="auto"/>
                    <w:bottom w:val="none" w:sz="0" w:space="0" w:color="auto"/>
                    <w:right w:val="none" w:sz="0" w:space="0" w:color="auto"/>
                  </w:divBdr>
                </w:div>
                <w:div w:id="136654203">
                  <w:marLeft w:val="640"/>
                  <w:marRight w:val="0"/>
                  <w:marTop w:val="0"/>
                  <w:marBottom w:val="0"/>
                  <w:divBdr>
                    <w:top w:val="none" w:sz="0" w:space="0" w:color="auto"/>
                    <w:left w:val="none" w:sz="0" w:space="0" w:color="auto"/>
                    <w:bottom w:val="none" w:sz="0" w:space="0" w:color="auto"/>
                    <w:right w:val="none" w:sz="0" w:space="0" w:color="auto"/>
                  </w:divBdr>
                </w:div>
                <w:div w:id="1181894568">
                  <w:marLeft w:val="640"/>
                  <w:marRight w:val="0"/>
                  <w:marTop w:val="0"/>
                  <w:marBottom w:val="0"/>
                  <w:divBdr>
                    <w:top w:val="none" w:sz="0" w:space="0" w:color="auto"/>
                    <w:left w:val="none" w:sz="0" w:space="0" w:color="auto"/>
                    <w:bottom w:val="none" w:sz="0" w:space="0" w:color="auto"/>
                    <w:right w:val="none" w:sz="0" w:space="0" w:color="auto"/>
                  </w:divBdr>
                </w:div>
                <w:div w:id="1739326601">
                  <w:marLeft w:val="640"/>
                  <w:marRight w:val="0"/>
                  <w:marTop w:val="0"/>
                  <w:marBottom w:val="0"/>
                  <w:divBdr>
                    <w:top w:val="none" w:sz="0" w:space="0" w:color="auto"/>
                    <w:left w:val="none" w:sz="0" w:space="0" w:color="auto"/>
                    <w:bottom w:val="none" w:sz="0" w:space="0" w:color="auto"/>
                    <w:right w:val="none" w:sz="0" w:space="0" w:color="auto"/>
                  </w:divBdr>
                </w:div>
                <w:div w:id="1758017137">
                  <w:marLeft w:val="640"/>
                  <w:marRight w:val="0"/>
                  <w:marTop w:val="0"/>
                  <w:marBottom w:val="0"/>
                  <w:divBdr>
                    <w:top w:val="none" w:sz="0" w:space="0" w:color="auto"/>
                    <w:left w:val="none" w:sz="0" w:space="0" w:color="auto"/>
                    <w:bottom w:val="none" w:sz="0" w:space="0" w:color="auto"/>
                    <w:right w:val="none" w:sz="0" w:space="0" w:color="auto"/>
                  </w:divBdr>
                </w:div>
                <w:div w:id="979573573">
                  <w:marLeft w:val="640"/>
                  <w:marRight w:val="0"/>
                  <w:marTop w:val="0"/>
                  <w:marBottom w:val="0"/>
                  <w:divBdr>
                    <w:top w:val="none" w:sz="0" w:space="0" w:color="auto"/>
                    <w:left w:val="none" w:sz="0" w:space="0" w:color="auto"/>
                    <w:bottom w:val="none" w:sz="0" w:space="0" w:color="auto"/>
                    <w:right w:val="none" w:sz="0" w:space="0" w:color="auto"/>
                  </w:divBdr>
                </w:div>
                <w:div w:id="372464765">
                  <w:marLeft w:val="640"/>
                  <w:marRight w:val="0"/>
                  <w:marTop w:val="0"/>
                  <w:marBottom w:val="0"/>
                  <w:divBdr>
                    <w:top w:val="none" w:sz="0" w:space="0" w:color="auto"/>
                    <w:left w:val="none" w:sz="0" w:space="0" w:color="auto"/>
                    <w:bottom w:val="none" w:sz="0" w:space="0" w:color="auto"/>
                    <w:right w:val="none" w:sz="0" w:space="0" w:color="auto"/>
                  </w:divBdr>
                </w:div>
                <w:div w:id="1816213225">
                  <w:marLeft w:val="640"/>
                  <w:marRight w:val="0"/>
                  <w:marTop w:val="0"/>
                  <w:marBottom w:val="0"/>
                  <w:divBdr>
                    <w:top w:val="none" w:sz="0" w:space="0" w:color="auto"/>
                    <w:left w:val="none" w:sz="0" w:space="0" w:color="auto"/>
                    <w:bottom w:val="none" w:sz="0" w:space="0" w:color="auto"/>
                    <w:right w:val="none" w:sz="0" w:space="0" w:color="auto"/>
                  </w:divBdr>
                </w:div>
                <w:div w:id="955527507">
                  <w:marLeft w:val="640"/>
                  <w:marRight w:val="0"/>
                  <w:marTop w:val="0"/>
                  <w:marBottom w:val="0"/>
                  <w:divBdr>
                    <w:top w:val="none" w:sz="0" w:space="0" w:color="auto"/>
                    <w:left w:val="none" w:sz="0" w:space="0" w:color="auto"/>
                    <w:bottom w:val="none" w:sz="0" w:space="0" w:color="auto"/>
                    <w:right w:val="none" w:sz="0" w:space="0" w:color="auto"/>
                  </w:divBdr>
                </w:div>
                <w:div w:id="647705331">
                  <w:marLeft w:val="640"/>
                  <w:marRight w:val="0"/>
                  <w:marTop w:val="0"/>
                  <w:marBottom w:val="0"/>
                  <w:divBdr>
                    <w:top w:val="none" w:sz="0" w:space="0" w:color="auto"/>
                    <w:left w:val="none" w:sz="0" w:space="0" w:color="auto"/>
                    <w:bottom w:val="none" w:sz="0" w:space="0" w:color="auto"/>
                    <w:right w:val="none" w:sz="0" w:space="0" w:color="auto"/>
                  </w:divBdr>
                </w:div>
                <w:div w:id="1069618474">
                  <w:marLeft w:val="640"/>
                  <w:marRight w:val="0"/>
                  <w:marTop w:val="0"/>
                  <w:marBottom w:val="0"/>
                  <w:divBdr>
                    <w:top w:val="none" w:sz="0" w:space="0" w:color="auto"/>
                    <w:left w:val="none" w:sz="0" w:space="0" w:color="auto"/>
                    <w:bottom w:val="none" w:sz="0" w:space="0" w:color="auto"/>
                    <w:right w:val="none" w:sz="0" w:space="0" w:color="auto"/>
                  </w:divBdr>
                </w:div>
                <w:div w:id="553345936">
                  <w:marLeft w:val="640"/>
                  <w:marRight w:val="0"/>
                  <w:marTop w:val="0"/>
                  <w:marBottom w:val="0"/>
                  <w:divBdr>
                    <w:top w:val="none" w:sz="0" w:space="0" w:color="auto"/>
                    <w:left w:val="none" w:sz="0" w:space="0" w:color="auto"/>
                    <w:bottom w:val="none" w:sz="0" w:space="0" w:color="auto"/>
                    <w:right w:val="none" w:sz="0" w:space="0" w:color="auto"/>
                  </w:divBdr>
                </w:div>
                <w:div w:id="1304697450">
                  <w:marLeft w:val="640"/>
                  <w:marRight w:val="0"/>
                  <w:marTop w:val="0"/>
                  <w:marBottom w:val="0"/>
                  <w:divBdr>
                    <w:top w:val="none" w:sz="0" w:space="0" w:color="auto"/>
                    <w:left w:val="none" w:sz="0" w:space="0" w:color="auto"/>
                    <w:bottom w:val="none" w:sz="0" w:space="0" w:color="auto"/>
                    <w:right w:val="none" w:sz="0" w:space="0" w:color="auto"/>
                  </w:divBdr>
                </w:div>
                <w:div w:id="589507365">
                  <w:marLeft w:val="640"/>
                  <w:marRight w:val="0"/>
                  <w:marTop w:val="0"/>
                  <w:marBottom w:val="0"/>
                  <w:divBdr>
                    <w:top w:val="none" w:sz="0" w:space="0" w:color="auto"/>
                    <w:left w:val="none" w:sz="0" w:space="0" w:color="auto"/>
                    <w:bottom w:val="none" w:sz="0" w:space="0" w:color="auto"/>
                    <w:right w:val="none" w:sz="0" w:space="0" w:color="auto"/>
                  </w:divBdr>
                </w:div>
                <w:div w:id="1671325721">
                  <w:marLeft w:val="640"/>
                  <w:marRight w:val="0"/>
                  <w:marTop w:val="0"/>
                  <w:marBottom w:val="0"/>
                  <w:divBdr>
                    <w:top w:val="none" w:sz="0" w:space="0" w:color="auto"/>
                    <w:left w:val="none" w:sz="0" w:space="0" w:color="auto"/>
                    <w:bottom w:val="none" w:sz="0" w:space="0" w:color="auto"/>
                    <w:right w:val="none" w:sz="0" w:space="0" w:color="auto"/>
                  </w:divBdr>
                </w:div>
                <w:div w:id="823668983">
                  <w:marLeft w:val="640"/>
                  <w:marRight w:val="0"/>
                  <w:marTop w:val="0"/>
                  <w:marBottom w:val="0"/>
                  <w:divBdr>
                    <w:top w:val="none" w:sz="0" w:space="0" w:color="auto"/>
                    <w:left w:val="none" w:sz="0" w:space="0" w:color="auto"/>
                    <w:bottom w:val="none" w:sz="0" w:space="0" w:color="auto"/>
                    <w:right w:val="none" w:sz="0" w:space="0" w:color="auto"/>
                  </w:divBdr>
                </w:div>
                <w:div w:id="1493905972">
                  <w:marLeft w:val="640"/>
                  <w:marRight w:val="0"/>
                  <w:marTop w:val="0"/>
                  <w:marBottom w:val="0"/>
                  <w:divBdr>
                    <w:top w:val="none" w:sz="0" w:space="0" w:color="auto"/>
                    <w:left w:val="none" w:sz="0" w:space="0" w:color="auto"/>
                    <w:bottom w:val="none" w:sz="0" w:space="0" w:color="auto"/>
                    <w:right w:val="none" w:sz="0" w:space="0" w:color="auto"/>
                  </w:divBdr>
                </w:div>
                <w:div w:id="1769504369">
                  <w:marLeft w:val="640"/>
                  <w:marRight w:val="0"/>
                  <w:marTop w:val="0"/>
                  <w:marBottom w:val="0"/>
                  <w:divBdr>
                    <w:top w:val="none" w:sz="0" w:space="0" w:color="auto"/>
                    <w:left w:val="none" w:sz="0" w:space="0" w:color="auto"/>
                    <w:bottom w:val="none" w:sz="0" w:space="0" w:color="auto"/>
                    <w:right w:val="none" w:sz="0" w:space="0" w:color="auto"/>
                  </w:divBdr>
                </w:div>
                <w:div w:id="510072700">
                  <w:marLeft w:val="640"/>
                  <w:marRight w:val="0"/>
                  <w:marTop w:val="0"/>
                  <w:marBottom w:val="0"/>
                  <w:divBdr>
                    <w:top w:val="none" w:sz="0" w:space="0" w:color="auto"/>
                    <w:left w:val="none" w:sz="0" w:space="0" w:color="auto"/>
                    <w:bottom w:val="none" w:sz="0" w:space="0" w:color="auto"/>
                    <w:right w:val="none" w:sz="0" w:space="0" w:color="auto"/>
                  </w:divBdr>
                </w:div>
                <w:div w:id="70129545">
                  <w:marLeft w:val="640"/>
                  <w:marRight w:val="0"/>
                  <w:marTop w:val="0"/>
                  <w:marBottom w:val="0"/>
                  <w:divBdr>
                    <w:top w:val="none" w:sz="0" w:space="0" w:color="auto"/>
                    <w:left w:val="none" w:sz="0" w:space="0" w:color="auto"/>
                    <w:bottom w:val="none" w:sz="0" w:space="0" w:color="auto"/>
                    <w:right w:val="none" w:sz="0" w:space="0" w:color="auto"/>
                  </w:divBdr>
                </w:div>
                <w:div w:id="1441099091">
                  <w:marLeft w:val="640"/>
                  <w:marRight w:val="0"/>
                  <w:marTop w:val="0"/>
                  <w:marBottom w:val="0"/>
                  <w:divBdr>
                    <w:top w:val="none" w:sz="0" w:space="0" w:color="auto"/>
                    <w:left w:val="none" w:sz="0" w:space="0" w:color="auto"/>
                    <w:bottom w:val="none" w:sz="0" w:space="0" w:color="auto"/>
                    <w:right w:val="none" w:sz="0" w:space="0" w:color="auto"/>
                  </w:divBdr>
                </w:div>
                <w:div w:id="748504735">
                  <w:marLeft w:val="640"/>
                  <w:marRight w:val="0"/>
                  <w:marTop w:val="0"/>
                  <w:marBottom w:val="0"/>
                  <w:divBdr>
                    <w:top w:val="none" w:sz="0" w:space="0" w:color="auto"/>
                    <w:left w:val="none" w:sz="0" w:space="0" w:color="auto"/>
                    <w:bottom w:val="none" w:sz="0" w:space="0" w:color="auto"/>
                    <w:right w:val="none" w:sz="0" w:space="0" w:color="auto"/>
                  </w:divBdr>
                </w:div>
                <w:div w:id="541551538">
                  <w:marLeft w:val="640"/>
                  <w:marRight w:val="0"/>
                  <w:marTop w:val="0"/>
                  <w:marBottom w:val="0"/>
                  <w:divBdr>
                    <w:top w:val="none" w:sz="0" w:space="0" w:color="auto"/>
                    <w:left w:val="none" w:sz="0" w:space="0" w:color="auto"/>
                    <w:bottom w:val="none" w:sz="0" w:space="0" w:color="auto"/>
                    <w:right w:val="none" w:sz="0" w:space="0" w:color="auto"/>
                  </w:divBdr>
                </w:div>
                <w:div w:id="1597590697">
                  <w:marLeft w:val="640"/>
                  <w:marRight w:val="0"/>
                  <w:marTop w:val="0"/>
                  <w:marBottom w:val="0"/>
                  <w:divBdr>
                    <w:top w:val="none" w:sz="0" w:space="0" w:color="auto"/>
                    <w:left w:val="none" w:sz="0" w:space="0" w:color="auto"/>
                    <w:bottom w:val="none" w:sz="0" w:space="0" w:color="auto"/>
                    <w:right w:val="none" w:sz="0" w:space="0" w:color="auto"/>
                  </w:divBdr>
                </w:div>
                <w:div w:id="986974306">
                  <w:marLeft w:val="640"/>
                  <w:marRight w:val="0"/>
                  <w:marTop w:val="0"/>
                  <w:marBottom w:val="0"/>
                  <w:divBdr>
                    <w:top w:val="none" w:sz="0" w:space="0" w:color="auto"/>
                    <w:left w:val="none" w:sz="0" w:space="0" w:color="auto"/>
                    <w:bottom w:val="none" w:sz="0" w:space="0" w:color="auto"/>
                    <w:right w:val="none" w:sz="0" w:space="0" w:color="auto"/>
                  </w:divBdr>
                </w:div>
                <w:div w:id="2002342620">
                  <w:marLeft w:val="640"/>
                  <w:marRight w:val="0"/>
                  <w:marTop w:val="0"/>
                  <w:marBottom w:val="0"/>
                  <w:divBdr>
                    <w:top w:val="none" w:sz="0" w:space="0" w:color="auto"/>
                    <w:left w:val="none" w:sz="0" w:space="0" w:color="auto"/>
                    <w:bottom w:val="none" w:sz="0" w:space="0" w:color="auto"/>
                    <w:right w:val="none" w:sz="0" w:space="0" w:color="auto"/>
                  </w:divBdr>
                </w:div>
                <w:div w:id="641272474">
                  <w:marLeft w:val="640"/>
                  <w:marRight w:val="0"/>
                  <w:marTop w:val="0"/>
                  <w:marBottom w:val="0"/>
                  <w:divBdr>
                    <w:top w:val="none" w:sz="0" w:space="0" w:color="auto"/>
                    <w:left w:val="none" w:sz="0" w:space="0" w:color="auto"/>
                    <w:bottom w:val="none" w:sz="0" w:space="0" w:color="auto"/>
                    <w:right w:val="none" w:sz="0" w:space="0" w:color="auto"/>
                  </w:divBdr>
                </w:div>
                <w:div w:id="918442326">
                  <w:marLeft w:val="640"/>
                  <w:marRight w:val="0"/>
                  <w:marTop w:val="0"/>
                  <w:marBottom w:val="0"/>
                  <w:divBdr>
                    <w:top w:val="none" w:sz="0" w:space="0" w:color="auto"/>
                    <w:left w:val="none" w:sz="0" w:space="0" w:color="auto"/>
                    <w:bottom w:val="none" w:sz="0" w:space="0" w:color="auto"/>
                    <w:right w:val="none" w:sz="0" w:space="0" w:color="auto"/>
                  </w:divBdr>
                </w:div>
                <w:div w:id="1071267404">
                  <w:marLeft w:val="640"/>
                  <w:marRight w:val="0"/>
                  <w:marTop w:val="0"/>
                  <w:marBottom w:val="0"/>
                  <w:divBdr>
                    <w:top w:val="none" w:sz="0" w:space="0" w:color="auto"/>
                    <w:left w:val="none" w:sz="0" w:space="0" w:color="auto"/>
                    <w:bottom w:val="none" w:sz="0" w:space="0" w:color="auto"/>
                    <w:right w:val="none" w:sz="0" w:space="0" w:color="auto"/>
                  </w:divBdr>
                </w:div>
                <w:div w:id="1746993383">
                  <w:marLeft w:val="640"/>
                  <w:marRight w:val="0"/>
                  <w:marTop w:val="0"/>
                  <w:marBottom w:val="0"/>
                  <w:divBdr>
                    <w:top w:val="none" w:sz="0" w:space="0" w:color="auto"/>
                    <w:left w:val="none" w:sz="0" w:space="0" w:color="auto"/>
                    <w:bottom w:val="none" w:sz="0" w:space="0" w:color="auto"/>
                    <w:right w:val="none" w:sz="0" w:space="0" w:color="auto"/>
                  </w:divBdr>
                </w:div>
                <w:div w:id="105004924">
                  <w:marLeft w:val="640"/>
                  <w:marRight w:val="0"/>
                  <w:marTop w:val="0"/>
                  <w:marBottom w:val="0"/>
                  <w:divBdr>
                    <w:top w:val="none" w:sz="0" w:space="0" w:color="auto"/>
                    <w:left w:val="none" w:sz="0" w:space="0" w:color="auto"/>
                    <w:bottom w:val="none" w:sz="0" w:space="0" w:color="auto"/>
                    <w:right w:val="none" w:sz="0" w:space="0" w:color="auto"/>
                  </w:divBdr>
                </w:div>
                <w:div w:id="360742021">
                  <w:marLeft w:val="640"/>
                  <w:marRight w:val="0"/>
                  <w:marTop w:val="0"/>
                  <w:marBottom w:val="0"/>
                  <w:divBdr>
                    <w:top w:val="none" w:sz="0" w:space="0" w:color="auto"/>
                    <w:left w:val="none" w:sz="0" w:space="0" w:color="auto"/>
                    <w:bottom w:val="none" w:sz="0" w:space="0" w:color="auto"/>
                    <w:right w:val="none" w:sz="0" w:space="0" w:color="auto"/>
                  </w:divBdr>
                </w:div>
                <w:div w:id="2141535410">
                  <w:marLeft w:val="640"/>
                  <w:marRight w:val="0"/>
                  <w:marTop w:val="0"/>
                  <w:marBottom w:val="0"/>
                  <w:divBdr>
                    <w:top w:val="none" w:sz="0" w:space="0" w:color="auto"/>
                    <w:left w:val="none" w:sz="0" w:space="0" w:color="auto"/>
                    <w:bottom w:val="none" w:sz="0" w:space="0" w:color="auto"/>
                    <w:right w:val="none" w:sz="0" w:space="0" w:color="auto"/>
                  </w:divBdr>
                </w:div>
                <w:div w:id="1421370521">
                  <w:marLeft w:val="640"/>
                  <w:marRight w:val="0"/>
                  <w:marTop w:val="0"/>
                  <w:marBottom w:val="0"/>
                  <w:divBdr>
                    <w:top w:val="none" w:sz="0" w:space="0" w:color="auto"/>
                    <w:left w:val="none" w:sz="0" w:space="0" w:color="auto"/>
                    <w:bottom w:val="none" w:sz="0" w:space="0" w:color="auto"/>
                    <w:right w:val="none" w:sz="0" w:space="0" w:color="auto"/>
                  </w:divBdr>
                </w:div>
                <w:div w:id="1388794393">
                  <w:marLeft w:val="640"/>
                  <w:marRight w:val="0"/>
                  <w:marTop w:val="0"/>
                  <w:marBottom w:val="0"/>
                  <w:divBdr>
                    <w:top w:val="none" w:sz="0" w:space="0" w:color="auto"/>
                    <w:left w:val="none" w:sz="0" w:space="0" w:color="auto"/>
                    <w:bottom w:val="none" w:sz="0" w:space="0" w:color="auto"/>
                    <w:right w:val="none" w:sz="0" w:space="0" w:color="auto"/>
                  </w:divBdr>
                </w:div>
                <w:div w:id="322703986">
                  <w:marLeft w:val="640"/>
                  <w:marRight w:val="0"/>
                  <w:marTop w:val="0"/>
                  <w:marBottom w:val="0"/>
                  <w:divBdr>
                    <w:top w:val="none" w:sz="0" w:space="0" w:color="auto"/>
                    <w:left w:val="none" w:sz="0" w:space="0" w:color="auto"/>
                    <w:bottom w:val="none" w:sz="0" w:space="0" w:color="auto"/>
                    <w:right w:val="none" w:sz="0" w:space="0" w:color="auto"/>
                  </w:divBdr>
                </w:div>
                <w:div w:id="63727326">
                  <w:marLeft w:val="640"/>
                  <w:marRight w:val="0"/>
                  <w:marTop w:val="0"/>
                  <w:marBottom w:val="0"/>
                  <w:divBdr>
                    <w:top w:val="none" w:sz="0" w:space="0" w:color="auto"/>
                    <w:left w:val="none" w:sz="0" w:space="0" w:color="auto"/>
                    <w:bottom w:val="none" w:sz="0" w:space="0" w:color="auto"/>
                    <w:right w:val="none" w:sz="0" w:space="0" w:color="auto"/>
                  </w:divBdr>
                </w:div>
                <w:div w:id="1477334912">
                  <w:marLeft w:val="640"/>
                  <w:marRight w:val="0"/>
                  <w:marTop w:val="0"/>
                  <w:marBottom w:val="0"/>
                  <w:divBdr>
                    <w:top w:val="none" w:sz="0" w:space="0" w:color="auto"/>
                    <w:left w:val="none" w:sz="0" w:space="0" w:color="auto"/>
                    <w:bottom w:val="none" w:sz="0" w:space="0" w:color="auto"/>
                    <w:right w:val="none" w:sz="0" w:space="0" w:color="auto"/>
                  </w:divBdr>
                </w:div>
                <w:div w:id="520053183">
                  <w:marLeft w:val="640"/>
                  <w:marRight w:val="0"/>
                  <w:marTop w:val="0"/>
                  <w:marBottom w:val="0"/>
                  <w:divBdr>
                    <w:top w:val="none" w:sz="0" w:space="0" w:color="auto"/>
                    <w:left w:val="none" w:sz="0" w:space="0" w:color="auto"/>
                    <w:bottom w:val="none" w:sz="0" w:space="0" w:color="auto"/>
                    <w:right w:val="none" w:sz="0" w:space="0" w:color="auto"/>
                  </w:divBdr>
                </w:div>
                <w:div w:id="1106461374">
                  <w:marLeft w:val="640"/>
                  <w:marRight w:val="0"/>
                  <w:marTop w:val="0"/>
                  <w:marBottom w:val="0"/>
                  <w:divBdr>
                    <w:top w:val="none" w:sz="0" w:space="0" w:color="auto"/>
                    <w:left w:val="none" w:sz="0" w:space="0" w:color="auto"/>
                    <w:bottom w:val="none" w:sz="0" w:space="0" w:color="auto"/>
                    <w:right w:val="none" w:sz="0" w:space="0" w:color="auto"/>
                  </w:divBdr>
                </w:div>
                <w:div w:id="2073771465">
                  <w:marLeft w:val="640"/>
                  <w:marRight w:val="0"/>
                  <w:marTop w:val="0"/>
                  <w:marBottom w:val="0"/>
                  <w:divBdr>
                    <w:top w:val="none" w:sz="0" w:space="0" w:color="auto"/>
                    <w:left w:val="none" w:sz="0" w:space="0" w:color="auto"/>
                    <w:bottom w:val="none" w:sz="0" w:space="0" w:color="auto"/>
                    <w:right w:val="none" w:sz="0" w:space="0" w:color="auto"/>
                  </w:divBdr>
                </w:div>
                <w:div w:id="2107773409">
                  <w:marLeft w:val="640"/>
                  <w:marRight w:val="0"/>
                  <w:marTop w:val="0"/>
                  <w:marBottom w:val="0"/>
                  <w:divBdr>
                    <w:top w:val="none" w:sz="0" w:space="0" w:color="auto"/>
                    <w:left w:val="none" w:sz="0" w:space="0" w:color="auto"/>
                    <w:bottom w:val="none" w:sz="0" w:space="0" w:color="auto"/>
                    <w:right w:val="none" w:sz="0" w:space="0" w:color="auto"/>
                  </w:divBdr>
                </w:div>
                <w:div w:id="1799496533">
                  <w:marLeft w:val="640"/>
                  <w:marRight w:val="0"/>
                  <w:marTop w:val="0"/>
                  <w:marBottom w:val="0"/>
                  <w:divBdr>
                    <w:top w:val="none" w:sz="0" w:space="0" w:color="auto"/>
                    <w:left w:val="none" w:sz="0" w:space="0" w:color="auto"/>
                    <w:bottom w:val="none" w:sz="0" w:space="0" w:color="auto"/>
                    <w:right w:val="none" w:sz="0" w:space="0" w:color="auto"/>
                  </w:divBdr>
                </w:div>
                <w:div w:id="211423466">
                  <w:marLeft w:val="640"/>
                  <w:marRight w:val="0"/>
                  <w:marTop w:val="0"/>
                  <w:marBottom w:val="0"/>
                  <w:divBdr>
                    <w:top w:val="none" w:sz="0" w:space="0" w:color="auto"/>
                    <w:left w:val="none" w:sz="0" w:space="0" w:color="auto"/>
                    <w:bottom w:val="none" w:sz="0" w:space="0" w:color="auto"/>
                    <w:right w:val="none" w:sz="0" w:space="0" w:color="auto"/>
                  </w:divBdr>
                </w:div>
                <w:div w:id="570389960">
                  <w:marLeft w:val="640"/>
                  <w:marRight w:val="0"/>
                  <w:marTop w:val="0"/>
                  <w:marBottom w:val="0"/>
                  <w:divBdr>
                    <w:top w:val="none" w:sz="0" w:space="0" w:color="auto"/>
                    <w:left w:val="none" w:sz="0" w:space="0" w:color="auto"/>
                    <w:bottom w:val="none" w:sz="0" w:space="0" w:color="auto"/>
                    <w:right w:val="none" w:sz="0" w:space="0" w:color="auto"/>
                  </w:divBdr>
                </w:div>
                <w:div w:id="528448998">
                  <w:marLeft w:val="640"/>
                  <w:marRight w:val="0"/>
                  <w:marTop w:val="0"/>
                  <w:marBottom w:val="0"/>
                  <w:divBdr>
                    <w:top w:val="none" w:sz="0" w:space="0" w:color="auto"/>
                    <w:left w:val="none" w:sz="0" w:space="0" w:color="auto"/>
                    <w:bottom w:val="none" w:sz="0" w:space="0" w:color="auto"/>
                    <w:right w:val="none" w:sz="0" w:space="0" w:color="auto"/>
                  </w:divBdr>
                </w:div>
                <w:div w:id="687364802">
                  <w:marLeft w:val="640"/>
                  <w:marRight w:val="0"/>
                  <w:marTop w:val="0"/>
                  <w:marBottom w:val="0"/>
                  <w:divBdr>
                    <w:top w:val="none" w:sz="0" w:space="0" w:color="auto"/>
                    <w:left w:val="none" w:sz="0" w:space="0" w:color="auto"/>
                    <w:bottom w:val="none" w:sz="0" w:space="0" w:color="auto"/>
                    <w:right w:val="none" w:sz="0" w:space="0" w:color="auto"/>
                  </w:divBdr>
                </w:div>
                <w:div w:id="1045182650">
                  <w:marLeft w:val="640"/>
                  <w:marRight w:val="0"/>
                  <w:marTop w:val="0"/>
                  <w:marBottom w:val="0"/>
                  <w:divBdr>
                    <w:top w:val="none" w:sz="0" w:space="0" w:color="auto"/>
                    <w:left w:val="none" w:sz="0" w:space="0" w:color="auto"/>
                    <w:bottom w:val="none" w:sz="0" w:space="0" w:color="auto"/>
                    <w:right w:val="none" w:sz="0" w:space="0" w:color="auto"/>
                  </w:divBdr>
                </w:div>
                <w:div w:id="735081455">
                  <w:marLeft w:val="640"/>
                  <w:marRight w:val="0"/>
                  <w:marTop w:val="0"/>
                  <w:marBottom w:val="0"/>
                  <w:divBdr>
                    <w:top w:val="none" w:sz="0" w:space="0" w:color="auto"/>
                    <w:left w:val="none" w:sz="0" w:space="0" w:color="auto"/>
                    <w:bottom w:val="none" w:sz="0" w:space="0" w:color="auto"/>
                    <w:right w:val="none" w:sz="0" w:space="0" w:color="auto"/>
                  </w:divBdr>
                </w:div>
                <w:div w:id="368647879">
                  <w:marLeft w:val="640"/>
                  <w:marRight w:val="0"/>
                  <w:marTop w:val="0"/>
                  <w:marBottom w:val="0"/>
                  <w:divBdr>
                    <w:top w:val="none" w:sz="0" w:space="0" w:color="auto"/>
                    <w:left w:val="none" w:sz="0" w:space="0" w:color="auto"/>
                    <w:bottom w:val="none" w:sz="0" w:space="0" w:color="auto"/>
                    <w:right w:val="none" w:sz="0" w:space="0" w:color="auto"/>
                  </w:divBdr>
                </w:div>
                <w:div w:id="1563760464">
                  <w:marLeft w:val="640"/>
                  <w:marRight w:val="0"/>
                  <w:marTop w:val="0"/>
                  <w:marBottom w:val="0"/>
                  <w:divBdr>
                    <w:top w:val="none" w:sz="0" w:space="0" w:color="auto"/>
                    <w:left w:val="none" w:sz="0" w:space="0" w:color="auto"/>
                    <w:bottom w:val="none" w:sz="0" w:space="0" w:color="auto"/>
                    <w:right w:val="none" w:sz="0" w:space="0" w:color="auto"/>
                  </w:divBdr>
                </w:div>
                <w:div w:id="513884829">
                  <w:marLeft w:val="640"/>
                  <w:marRight w:val="0"/>
                  <w:marTop w:val="0"/>
                  <w:marBottom w:val="0"/>
                  <w:divBdr>
                    <w:top w:val="none" w:sz="0" w:space="0" w:color="auto"/>
                    <w:left w:val="none" w:sz="0" w:space="0" w:color="auto"/>
                    <w:bottom w:val="none" w:sz="0" w:space="0" w:color="auto"/>
                    <w:right w:val="none" w:sz="0" w:space="0" w:color="auto"/>
                  </w:divBdr>
                </w:div>
                <w:div w:id="275017486">
                  <w:marLeft w:val="640"/>
                  <w:marRight w:val="0"/>
                  <w:marTop w:val="0"/>
                  <w:marBottom w:val="0"/>
                  <w:divBdr>
                    <w:top w:val="none" w:sz="0" w:space="0" w:color="auto"/>
                    <w:left w:val="none" w:sz="0" w:space="0" w:color="auto"/>
                    <w:bottom w:val="none" w:sz="0" w:space="0" w:color="auto"/>
                    <w:right w:val="none" w:sz="0" w:space="0" w:color="auto"/>
                  </w:divBdr>
                </w:div>
                <w:div w:id="713895620">
                  <w:marLeft w:val="640"/>
                  <w:marRight w:val="0"/>
                  <w:marTop w:val="0"/>
                  <w:marBottom w:val="0"/>
                  <w:divBdr>
                    <w:top w:val="none" w:sz="0" w:space="0" w:color="auto"/>
                    <w:left w:val="none" w:sz="0" w:space="0" w:color="auto"/>
                    <w:bottom w:val="none" w:sz="0" w:space="0" w:color="auto"/>
                    <w:right w:val="none" w:sz="0" w:space="0" w:color="auto"/>
                  </w:divBdr>
                </w:div>
                <w:div w:id="815487783">
                  <w:marLeft w:val="640"/>
                  <w:marRight w:val="0"/>
                  <w:marTop w:val="0"/>
                  <w:marBottom w:val="0"/>
                  <w:divBdr>
                    <w:top w:val="none" w:sz="0" w:space="0" w:color="auto"/>
                    <w:left w:val="none" w:sz="0" w:space="0" w:color="auto"/>
                    <w:bottom w:val="none" w:sz="0" w:space="0" w:color="auto"/>
                    <w:right w:val="none" w:sz="0" w:space="0" w:color="auto"/>
                  </w:divBdr>
                </w:div>
                <w:div w:id="867445907">
                  <w:marLeft w:val="640"/>
                  <w:marRight w:val="0"/>
                  <w:marTop w:val="0"/>
                  <w:marBottom w:val="0"/>
                  <w:divBdr>
                    <w:top w:val="none" w:sz="0" w:space="0" w:color="auto"/>
                    <w:left w:val="none" w:sz="0" w:space="0" w:color="auto"/>
                    <w:bottom w:val="none" w:sz="0" w:space="0" w:color="auto"/>
                    <w:right w:val="none" w:sz="0" w:space="0" w:color="auto"/>
                  </w:divBdr>
                </w:div>
                <w:div w:id="1348871784">
                  <w:marLeft w:val="640"/>
                  <w:marRight w:val="0"/>
                  <w:marTop w:val="0"/>
                  <w:marBottom w:val="0"/>
                  <w:divBdr>
                    <w:top w:val="none" w:sz="0" w:space="0" w:color="auto"/>
                    <w:left w:val="none" w:sz="0" w:space="0" w:color="auto"/>
                    <w:bottom w:val="none" w:sz="0" w:space="0" w:color="auto"/>
                    <w:right w:val="none" w:sz="0" w:space="0" w:color="auto"/>
                  </w:divBdr>
                </w:div>
                <w:div w:id="335034805">
                  <w:marLeft w:val="640"/>
                  <w:marRight w:val="0"/>
                  <w:marTop w:val="0"/>
                  <w:marBottom w:val="0"/>
                  <w:divBdr>
                    <w:top w:val="none" w:sz="0" w:space="0" w:color="auto"/>
                    <w:left w:val="none" w:sz="0" w:space="0" w:color="auto"/>
                    <w:bottom w:val="none" w:sz="0" w:space="0" w:color="auto"/>
                    <w:right w:val="none" w:sz="0" w:space="0" w:color="auto"/>
                  </w:divBdr>
                </w:div>
                <w:div w:id="1193805894">
                  <w:marLeft w:val="640"/>
                  <w:marRight w:val="0"/>
                  <w:marTop w:val="0"/>
                  <w:marBottom w:val="0"/>
                  <w:divBdr>
                    <w:top w:val="none" w:sz="0" w:space="0" w:color="auto"/>
                    <w:left w:val="none" w:sz="0" w:space="0" w:color="auto"/>
                    <w:bottom w:val="none" w:sz="0" w:space="0" w:color="auto"/>
                    <w:right w:val="none" w:sz="0" w:space="0" w:color="auto"/>
                  </w:divBdr>
                </w:div>
                <w:div w:id="732776407">
                  <w:marLeft w:val="640"/>
                  <w:marRight w:val="0"/>
                  <w:marTop w:val="0"/>
                  <w:marBottom w:val="0"/>
                  <w:divBdr>
                    <w:top w:val="none" w:sz="0" w:space="0" w:color="auto"/>
                    <w:left w:val="none" w:sz="0" w:space="0" w:color="auto"/>
                    <w:bottom w:val="none" w:sz="0" w:space="0" w:color="auto"/>
                    <w:right w:val="none" w:sz="0" w:space="0" w:color="auto"/>
                  </w:divBdr>
                </w:div>
                <w:div w:id="356732756">
                  <w:marLeft w:val="640"/>
                  <w:marRight w:val="0"/>
                  <w:marTop w:val="0"/>
                  <w:marBottom w:val="0"/>
                  <w:divBdr>
                    <w:top w:val="none" w:sz="0" w:space="0" w:color="auto"/>
                    <w:left w:val="none" w:sz="0" w:space="0" w:color="auto"/>
                    <w:bottom w:val="none" w:sz="0" w:space="0" w:color="auto"/>
                    <w:right w:val="none" w:sz="0" w:space="0" w:color="auto"/>
                  </w:divBdr>
                </w:div>
                <w:div w:id="636109443">
                  <w:marLeft w:val="640"/>
                  <w:marRight w:val="0"/>
                  <w:marTop w:val="0"/>
                  <w:marBottom w:val="0"/>
                  <w:divBdr>
                    <w:top w:val="none" w:sz="0" w:space="0" w:color="auto"/>
                    <w:left w:val="none" w:sz="0" w:space="0" w:color="auto"/>
                    <w:bottom w:val="none" w:sz="0" w:space="0" w:color="auto"/>
                    <w:right w:val="none" w:sz="0" w:space="0" w:color="auto"/>
                  </w:divBdr>
                </w:div>
                <w:div w:id="1854177246">
                  <w:marLeft w:val="640"/>
                  <w:marRight w:val="0"/>
                  <w:marTop w:val="0"/>
                  <w:marBottom w:val="0"/>
                  <w:divBdr>
                    <w:top w:val="none" w:sz="0" w:space="0" w:color="auto"/>
                    <w:left w:val="none" w:sz="0" w:space="0" w:color="auto"/>
                    <w:bottom w:val="none" w:sz="0" w:space="0" w:color="auto"/>
                    <w:right w:val="none" w:sz="0" w:space="0" w:color="auto"/>
                  </w:divBdr>
                </w:div>
                <w:div w:id="1469661153">
                  <w:marLeft w:val="640"/>
                  <w:marRight w:val="0"/>
                  <w:marTop w:val="0"/>
                  <w:marBottom w:val="0"/>
                  <w:divBdr>
                    <w:top w:val="none" w:sz="0" w:space="0" w:color="auto"/>
                    <w:left w:val="none" w:sz="0" w:space="0" w:color="auto"/>
                    <w:bottom w:val="none" w:sz="0" w:space="0" w:color="auto"/>
                    <w:right w:val="none" w:sz="0" w:space="0" w:color="auto"/>
                  </w:divBdr>
                </w:div>
                <w:div w:id="125590438">
                  <w:marLeft w:val="640"/>
                  <w:marRight w:val="0"/>
                  <w:marTop w:val="0"/>
                  <w:marBottom w:val="0"/>
                  <w:divBdr>
                    <w:top w:val="none" w:sz="0" w:space="0" w:color="auto"/>
                    <w:left w:val="none" w:sz="0" w:space="0" w:color="auto"/>
                    <w:bottom w:val="none" w:sz="0" w:space="0" w:color="auto"/>
                    <w:right w:val="none" w:sz="0" w:space="0" w:color="auto"/>
                  </w:divBdr>
                </w:div>
                <w:div w:id="2008317504">
                  <w:marLeft w:val="640"/>
                  <w:marRight w:val="0"/>
                  <w:marTop w:val="0"/>
                  <w:marBottom w:val="0"/>
                  <w:divBdr>
                    <w:top w:val="none" w:sz="0" w:space="0" w:color="auto"/>
                    <w:left w:val="none" w:sz="0" w:space="0" w:color="auto"/>
                    <w:bottom w:val="none" w:sz="0" w:space="0" w:color="auto"/>
                    <w:right w:val="none" w:sz="0" w:space="0" w:color="auto"/>
                  </w:divBdr>
                </w:div>
                <w:div w:id="1063672744">
                  <w:marLeft w:val="640"/>
                  <w:marRight w:val="0"/>
                  <w:marTop w:val="0"/>
                  <w:marBottom w:val="0"/>
                  <w:divBdr>
                    <w:top w:val="none" w:sz="0" w:space="0" w:color="auto"/>
                    <w:left w:val="none" w:sz="0" w:space="0" w:color="auto"/>
                    <w:bottom w:val="none" w:sz="0" w:space="0" w:color="auto"/>
                    <w:right w:val="none" w:sz="0" w:space="0" w:color="auto"/>
                  </w:divBdr>
                </w:div>
                <w:div w:id="1386760357">
                  <w:marLeft w:val="640"/>
                  <w:marRight w:val="0"/>
                  <w:marTop w:val="0"/>
                  <w:marBottom w:val="0"/>
                  <w:divBdr>
                    <w:top w:val="none" w:sz="0" w:space="0" w:color="auto"/>
                    <w:left w:val="none" w:sz="0" w:space="0" w:color="auto"/>
                    <w:bottom w:val="none" w:sz="0" w:space="0" w:color="auto"/>
                    <w:right w:val="none" w:sz="0" w:space="0" w:color="auto"/>
                  </w:divBdr>
                </w:div>
                <w:div w:id="2060474272">
                  <w:marLeft w:val="640"/>
                  <w:marRight w:val="0"/>
                  <w:marTop w:val="0"/>
                  <w:marBottom w:val="0"/>
                  <w:divBdr>
                    <w:top w:val="none" w:sz="0" w:space="0" w:color="auto"/>
                    <w:left w:val="none" w:sz="0" w:space="0" w:color="auto"/>
                    <w:bottom w:val="none" w:sz="0" w:space="0" w:color="auto"/>
                    <w:right w:val="none" w:sz="0" w:space="0" w:color="auto"/>
                  </w:divBdr>
                </w:div>
                <w:div w:id="887257412">
                  <w:marLeft w:val="640"/>
                  <w:marRight w:val="0"/>
                  <w:marTop w:val="0"/>
                  <w:marBottom w:val="0"/>
                  <w:divBdr>
                    <w:top w:val="none" w:sz="0" w:space="0" w:color="auto"/>
                    <w:left w:val="none" w:sz="0" w:space="0" w:color="auto"/>
                    <w:bottom w:val="none" w:sz="0" w:space="0" w:color="auto"/>
                    <w:right w:val="none" w:sz="0" w:space="0" w:color="auto"/>
                  </w:divBdr>
                </w:div>
                <w:div w:id="2125882461">
                  <w:marLeft w:val="640"/>
                  <w:marRight w:val="0"/>
                  <w:marTop w:val="0"/>
                  <w:marBottom w:val="0"/>
                  <w:divBdr>
                    <w:top w:val="none" w:sz="0" w:space="0" w:color="auto"/>
                    <w:left w:val="none" w:sz="0" w:space="0" w:color="auto"/>
                    <w:bottom w:val="none" w:sz="0" w:space="0" w:color="auto"/>
                    <w:right w:val="none" w:sz="0" w:space="0" w:color="auto"/>
                  </w:divBdr>
                </w:div>
                <w:div w:id="1924996786">
                  <w:marLeft w:val="640"/>
                  <w:marRight w:val="0"/>
                  <w:marTop w:val="0"/>
                  <w:marBottom w:val="0"/>
                  <w:divBdr>
                    <w:top w:val="none" w:sz="0" w:space="0" w:color="auto"/>
                    <w:left w:val="none" w:sz="0" w:space="0" w:color="auto"/>
                    <w:bottom w:val="none" w:sz="0" w:space="0" w:color="auto"/>
                    <w:right w:val="none" w:sz="0" w:space="0" w:color="auto"/>
                  </w:divBdr>
                </w:div>
                <w:div w:id="680623208">
                  <w:marLeft w:val="640"/>
                  <w:marRight w:val="0"/>
                  <w:marTop w:val="0"/>
                  <w:marBottom w:val="0"/>
                  <w:divBdr>
                    <w:top w:val="none" w:sz="0" w:space="0" w:color="auto"/>
                    <w:left w:val="none" w:sz="0" w:space="0" w:color="auto"/>
                    <w:bottom w:val="none" w:sz="0" w:space="0" w:color="auto"/>
                    <w:right w:val="none" w:sz="0" w:space="0" w:color="auto"/>
                  </w:divBdr>
                </w:div>
                <w:div w:id="774133124">
                  <w:marLeft w:val="640"/>
                  <w:marRight w:val="0"/>
                  <w:marTop w:val="0"/>
                  <w:marBottom w:val="0"/>
                  <w:divBdr>
                    <w:top w:val="none" w:sz="0" w:space="0" w:color="auto"/>
                    <w:left w:val="none" w:sz="0" w:space="0" w:color="auto"/>
                    <w:bottom w:val="none" w:sz="0" w:space="0" w:color="auto"/>
                    <w:right w:val="none" w:sz="0" w:space="0" w:color="auto"/>
                  </w:divBdr>
                </w:div>
                <w:div w:id="1420713840">
                  <w:marLeft w:val="640"/>
                  <w:marRight w:val="0"/>
                  <w:marTop w:val="0"/>
                  <w:marBottom w:val="0"/>
                  <w:divBdr>
                    <w:top w:val="none" w:sz="0" w:space="0" w:color="auto"/>
                    <w:left w:val="none" w:sz="0" w:space="0" w:color="auto"/>
                    <w:bottom w:val="none" w:sz="0" w:space="0" w:color="auto"/>
                    <w:right w:val="none" w:sz="0" w:space="0" w:color="auto"/>
                  </w:divBdr>
                </w:div>
                <w:div w:id="1383208204">
                  <w:marLeft w:val="640"/>
                  <w:marRight w:val="0"/>
                  <w:marTop w:val="0"/>
                  <w:marBottom w:val="0"/>
                  <w:divBdr>
                    <w:top w:val="none" w:sz="0" w:space="0" w:color="auto"/>
                    <w:left w:val="none" w:sz="0" w:space="0" w:color="auto"/>
                    <w:bottom w:val="none" w:sz="0" w:space="0" w:color="auto"/>
                    <w:right w:val="none" w:sz="0" w:space="0" w:color="auto"/>
                  </w:divBdr>
                </w:div>
              </w:divsChild>
            </w:div>
            <w:div w:id="47537061">
              <w:marLeft w:val="0"/>
              <w:marRight w:val="0"/>
              <w:marTop w:val="0"/>
              <w:marBottom w:val="0"/>
              <w:divBdr>
                <w:top w:val="none" w:sz="0" w:space="0" w:color="auto"/>
                <w:left w:val="none" w:sz="0" w:space="0" w:color="auto"/>
                <w:bottom w:val="none" w:sz="0" w:space="0" w:color="auto"/>
                <w:right w:val="none" w:sz="0" w:space="0" w:color="auto"/>
              </w:divBdr>
              <w:divsChild>
                <w:div w:id="1582450011">
                  <w:marLeft w:val="640"/>
                  <w:marRight w:val="0"/>
                  <w:marTop w:val="0"/>
                  <w:marBottom w:val="0"/>
                  <w:divBdr>
                    <w:top w:val="none" w:sz="0" w:space="0" w:color="auto"/>
                    <w:left w:val="none" w:sz="0" w:space="0" w:color="auto"/>
                    <w:bottom w:val="none" w:sz="0" w:space="0" w:color="auto"/>
                    <w:right w:val="none" w:sz="0" w:space="0" w:color="auto"/>
                  </w:divBdr>
                </w:div>
                <w:div w:id="1131434588">
                  <w:marLeft w:val="640"/>
                  <w:marRight w:val="0"/>
                  <w:marTop w:val="0"/>
                  <w:marBottom w:val="0"/>
                  <w:divBdr>
                    <w:top w:val="none" w:sz="0" w:space="0" w:color="auto"/>
                    <w:left w:val="none" w:sz="0" w:space="0" w:color="auto"/>
                    <w:bottom w:val="none" w:sz="0" w:space="0" w:color="auto"/>
                    <w:right w:val="none" w:sz="0" w:space="0" w:color="auto"/>
                  </w:divBdr>
                </w:div>
                <w:div w:id="1804038391">
                  <w:marLeft w:val="640"/>
                  <w:marRight w:val="0"/>
                  <w:marTop w:val="0"/>
                  <w:marBottom w:val="0"/>
                  <w:divBdr>
                    <w:top w:val="none" w:sz="0" w:space="0" w:color="auto"/>
                    <w:left w:val="none" w:sz="0" w:space="0" w:color="auto"/>
                    <w:bottom w:val="none" w:sz="0" w:space="0" w:color="auto"/>
                    <w:right w:val="none" w:sz="0" w:space="0" w:color="auto"/>
                  </w:divBdr>
                </w:div>
                <w:div w:id="2137983314">
                  <w:marLeft w:val="640"/>
                  <w:marRight w:val="0"/>
                  <w:marTop w:val="0"/>
                  <w:marBottom w:val="0"/>
                  <w:divBdr>
                    <w:top w:val="none" w:sz="0" w:space="0" w:color="auto"/>
                    <w:left w:val="none" w:sz="0" w:space="0" w:color="auto"/>
                    <w:bottom w:val="none" w:sz="0" w:space="0" w:color="auto"/>
                    <w:right w:val="none" w:sz="0" w:space="0" w:color="auto"/>
                  </w:divBdr>
                </w:div>
                <w:div w:id="1812599642">
                  <w:marLeft w:val="640"/>
                  <w:marRight w:val="0"/>
                  <w:marTop w:val="0"/>
                  <w:marBottom w:val="0"/>
                  <w:divBdr>
                    <w:top w:val="none" w:sz="0" w:space="0" w:color="auto"/>
                    <w:left w:val="none" w:sz="0" w:space="0" w:color="auto"/>
                    <w:bottom w:val="none" w:sz="0" w:space="0" w:color="auto"/>
                    <w:right w:val="none" w:sz="0" w:space="0" w:color="auto"/>
                  </w:divBdr>
                </w:div>
                <w:div w:id="514463265">
                  <w:marLeft w:val="640"/>
                  <w:marRight w:val="0"/>
                  <w:marTop w:val="0"/>
                  <w:marBottom w:val="0"/>
                  <w:divBdr>
                    <w:top w:val="none" w:sz="0" w:space="0" w:color="auto"/>
                    <w:left w:val="none" w:sz="0" w:space="0" w:color="auto"/>
                    <w:bottom w:val="none" w:sz="0" w:space="0" w:color="auto"/>
                    <w:right w:val="none" w:sz="0" w:space="0" w:color="auto"/>
                  </w:divBdr>
                </w:div>
                <w:div w:id="1543319749">
                  <w:marLeft w:val="640"/>
                  <w:marRight w:val="0"/>
                  <w:marTop w:val="0"/>
                  <w:marBottom w:val="0"/>
                  <w:divBdr>
                    <w:top w:val="none" w:sz="0" w:space="0" w:color="auto"/>
                    <w:left w:val="none" w:sz="0" w:space="0" w:color="auto"/>
                    <w:bottom w:val="none" w:sz="0" w:space="0" w:color="auto"/>
                    <w:right w:val="none" w:sz="0" w:space="0" w:color="auto"/>
                  </w:divBdr>
                </w:div>
                <w:div w:id="1341159627">
                  <w:marLeft w:val="640"/>
                  <w:marRight w:val="0"/>
                  <w:marTop w:val="0"/>
                  <w:marBottom w:val="0"/>
                  <w:divBdr>
                    <w:top w:val="none" w:sz="0" w:space="0" w:color="auto"/>
                    <w:left w:val="none" w:sz="0" w:space="0" w:color="auto"/>
                    <w:bottom w:val="none" w:sz="0" w:space="0" w:color="auto"/>
                    <w:right w:val="none" w:sz="0" w:space="0" w:color="auto"/>
                  </w:divBdr>
                </w:div>
                <w:div w:id="1354377601">
                  <w:marLeft w:val="640"/>
                  <w:marRight w:val="0"/>
                  <w:marTop w:val="0"/>
                  <w:marBottom w:val="0"/>
                  <w:divBdr>
                    <w:top w:val="none" w:sz="0" w:space="0" w:color="auto"/>
                    <w:left w:val="none" w:sz="0" w:space="0" w:color="auto"/>
                    <w:bottom w:val="none" w:sz="0" w:space="0" w:color="auto"/>
                    <w:right w:val="none" w:sz="0" w:space="0" w:color="auto"/>
                  </w:divBdr>
                </w:div>
                <w:div w:id="248541442">
                  <w:marLeft w:val="640"/>
                  <w:marRight w:val="0"/>
                  <w:marTop w:val="0"/>
                  <w:marBottom w:val="0"/>
                  <w:divBdr>
                    <w:top w:val="none" w:sz="0" w:space="0" w:color="auto"/>
                    <w:left w:val="none" w:sz="0" w:space="0" w:color="auto"/>
                    <w:bottom w:val="none" w:sz="0" w:space="0" w:color="auto"/>
                    <w:right w:val="none" w:sz="0" w:space="0" w:color="auto"/>
                  </w:divBdr>
                </w:div>
                <w:div w:id="1046296257">
                  <w:marLeft w:val="640"/>
                  <w:marRight w:val="0"/>
                  <w:marTop w:val="0"/>
                  <w:marBottom w:val="0"/>
                  <w:divBdr>
                    <w:top w:val="none" w:sz="0" w:space="0" w:color="auto"/>
                    <w:left w:val="none" w:sz="0" w:space="0" w:color="auto"/>
                    <w:bottom w:val="none" w:sz="0" w:space="0" w:color="auto"/>
                    <w:right w:val="none" w:sz="0" w:space="0" w:color="auto"/>
                  </w:divBdr>
                </w:div>
                <w:div w:id="595283294">
                  <w:marLeft w:val="640"/>
                  <w:marRight w:val="0"/>
                  <w:marTop w:val="0"/>
                  <w:marBottom w:val="0"/>
                  <w:divBdr>
                    <w:top w:val="none" w:sz="0" w:space="0" w:color="auto"/>
                    <w:left w:val="none" w:sz="0" w:space="0" w:color="auto"/>
                    <w:bottom w:val="none" w:sz="0" w:space="0" w:color="auto"/>
                    <w:right w:val="none" w:sz="0" w:space="0" w:color="auto"/>
                  </w:divBdr>
                </w:div>
                <w:div w:id="1465461345">
                  <w:marLeft w:val="640"/>
                  <w:marRight w:val="0"/>
                  <w:marTop w:val="0"/>
                  <w:marBottom w:val="0"/>
                  <w:divBdr>
                    <w:top w:val="none" w:sz="0" w:space="0" w:color="auto"/>
                    <w:left w:val="none" w:sz="0" w:space="0" w:color="auto"/>
                    <w:bottom w:val="none" w:sz="0" w:space="0" w:color="auto"/>
                    <w:right w:val="none" w:sz="0" w:space="0" w:color="auto"/>
                  </w:divBdr>
                </w:div>
                <w:div w:id="489909897">
                  <w:marLeft w:val="640"/>
                  <w:marRight w:val="0"/>
                  <w:marTop w:val="0"/>
                  <w:marBottom w:val="0"/>
                  <w:divBdr>
                    <w:top w:val="none" w:sz="0" w:space="0" w:color="auto"/>
                    <w:left w:val="none" w:sz="0" w:space="0" w:color="auto"/>
                    <w:bottom w:val="none" w:sz="0" w:space="0" w:color="auto"/>
                    <w:right w:val="none" w:sz="0" w:space="0" w:color="auto"/>
                  </w:divBdr>
                </w:div>
                <w:div w:id="1107696506">
                  <w:marLeft w:val="640"/>
                  <w:marRight w:val="0"/>
                  <w:marTop w:val="0"/>
                  <w:marBottom w:val="0"/>
                  <w:divBdr>
                    <w:top w:val="none" w:sz="0" w:space="0" w:color="auto"/>
                    <w:left w:val="none" w:sz="0" w:space="0" w:color="auto"/>
                    <w:bottom w:val="none" w:sz="0" w:space="0" w:color="auto"/>
                    <w:right w:val="none" w:sz="0" w:space="0" w:color="auto"/>
                  </w:divBdr>
                </w:div>
                <w:div w:id="1163088202">
                  <w:marLeft w:val="640"/>
                  <w:marRight w:val="0"/>
                  <w:marTop w:val="0"/>
                  <w:marBottom w:val="0"/>
                  <w:divBdr>
                    <w:top w:val="none" w:sz="0" w:space="0" w:color="auto"/>
                    <w:left w:val="none" w:sz="0" w:space="0" w:color="auto"/>
                    <w:bottom w:val="none" w:sz="0" w:space="0" w:color="auto"/>
                    <w:right w:val="none" w:sz="0" w:space="0" w:color="auto"/>
                  </w:divBdr>
                </w:div>
                <w:div w:id="1152258829">
                  <w:marLeft w:val="640"/>
                  <w:marRight w:val="0"/>
                  <w:marTop w:val="0"/>
                  <w:marBottom w:val="0"/>
                  <w:divBdr>
                    <w:top w:val="none" w:sz="0" w:space="0" w:color="auto"/>
                    <w:left w:val="none" w:sz="0" w:space="0" w:color="auto"/>
                    <w:bottom w:val="none" w:sz="0" w:space="0" w:color="auto"/>
                    <w:right w:val="none" w:sz="0" w:space="0" w:color="auto"/>
                  </w:divBdr>
                </w:div>
                <w:div w:id="1199779982">
                  <w:marLeft w:val="640"/>
                  <w:marRight w:val="0"/>
                  <w:marTop w:val="0"/>
                  <w:marBottom w:val="0"/>
                  <w:divBdr>
                    <w:top w:val="none" w:sz="0" w:space="0" w:color="auto"/>
                    <w:left w:val="none" w:sz="0" w:space="0" w:color="auto"/>
                    <w:bottom w:val="none" w:sz="0" w:space="0" w:color="auto"/>
                    <w:right w:val="none" w:sz="0" w:space="0" w:color="auto"/>
                  </w:divBdr>
                </w:div>
                <w:div w:id="25952395">
                  <w:marLeft w:val="640"/>
                  <w:marRight w:val="0"/>
                  <w:marTop w:val="0"/>
                  <w:marBottom w:val="0"/>
                  <w:divBdr>
                    <w:top w:val="none" w:sz="0" w:space="0" w:color="auto"/>
                    <w:left w:val="none" w:sz="0" w:space="0" w:color="auto"/>
                    <w:bottom w:val="none" w:sz="0" w:space="0" w:color="auto"/>
                    <w:right w:val="none" w:sz="0" w:space="0" w:color="auto"/>
                  </w:divBdr>
                </w:div>
                <w:div w:id="1487546930">
                  <w:marLeft w:val="640"/>
                  <w:marRight w:val="0"/>
                  <w:marTop w:val="0"/>
                  <w:marBottom w:val="0"/>
                  <w:divBdr>
                    <w:top w:val="none" w:sz="0" w:space="0" w:color="auto"/>
                    <w:left w:val="none" w:sz="0" w:space="0" w:color="auto"/>
                    <w:bottom w:val="none" w:sz="0" w:space="0" w:color="auto"/>
                    <w:right w:val="none" w:sz="0" w:space="0" w:color="auto"/>
                  </w:divBdr>
                </w:div>
                <w:div w:id="556479408">
                  <w:marLeft w:val="640"/>
                  <w:marRight w:val="0"/>
                  <w:marTop w:val="0"/>
                  <w:marBottom w:val="0"/>
                  <w:divBdr>
                    <w:top w:val="none" w:sz="0" w:space="0" w:color="auto"/>
                    <w:left w:val="none" w:sz="0" w:space="0" w:color="auto"/>
                    <w:bottom w:val="none" w:sz="0" w:space="0" w:color="auto"/>
                    <w:right w:val="none" w:sz="0" w:space="0" w:color="auto"/>
                  </w:divBdr>
                </w:div>
                <w:div w:id="265961217">
                  <w:marLeft w:val="640"/>
                  <w:marRight w:val="0"/>
                  <w:marTop w:val="0"/>
                  <w:marBottom w:val="0"/>
                  <w:divBdr>
                    <w:top w:val="none" w:sz="0" w:space="0" w:color="auto"/>
                    <w:left w:val="none" w:sz="0" w:space="0" w:color="auto"/>
                    <w:bottom w:val="none" w:sz="0" w:space="0" w:color="auto"/>
                    <w:right w:val="none" w:sz="0" w:space="0" w:color="auto"/>
                  </w:divBdr>
                </w:div>
                <w:div w:id="1639455547">
                  <w:marLeft w:val="640"/>
                  <w:marRight w:val="0"/>
                  <w:marTop w:val="0"/>
                  <w:marBottom w:val="0"/>
                  <w:divBdr>
                    <w:top w:val="none" w:sz="0" w:space="0" w:color="auto"/>
                    <w:left w:val="none" w:sz="0" w:space="0" w:color="auto"/>
                    <w:bottom w:val="none" w:sz="0" w:space="0" w:color="auto"/>
                    <w:right w:val="none" w:sz="0" w:space="0" w:color="auto"/>
                  </w:divBdr>
                </w:div>
                <w:div w:id="1624993798">
                  <w:marLeft w:val="640"/>
                  <w:marRight w:val="0"/>
                  <w:marTop w:val="0"/>
                  <w:marBottom w:val="0"/>
                  <w:divBdr>
                    <w:top w:val="none" w:sz="0" w:space="0" w:color="auto"/>
                    <w:left w:val="none" w:sz="0" w:space="0" w:color="auto"/>
                    <w:bottom w:val="none" w:sz="0" w:space="0" w:color="auto"/>
                    <w:right w:val="none" w:sz="0" w:space="0" w:color="auto"/>
                  </w:divBdr>
                </w:div>
                <w:div w:id="1368725195">
                  <w:marLeft w:val="640"/>
                  <w:marRight w:val="0"/>
                  <w:marTop w:val="0"/>
                  <w:marBottom w:val="0"/>
                  <w:divBdr>
                    <w:top w:val="none" w:sz="0" w:space="0" w:color="auto"/>
                    <w:left w:val="none" w:sz="0" w:space="0" w:color="auto"/>
                    <w:bottom w:val="none" w:sz="0" w:space="0" w:color="auto"/>
                    <w:right w:val="none" w:sz="0" w:space="0" w:color="auto"/>
                  </w:divBdr>
                </w:div>
                <w:div w:id="1205679258">
                  <w:marLeft w:val="640"/>
                  <w:marRight w:val="0"/>
                  <w:marTop w:val="0"/>
                  <w:marBottom w:val="0"/>
                  <w:divBdr>
                    <w:top w:val="none" w:sz="0" w:space="0" w:color="auto"/>
                    <w:left w:val="none" w:sz="0" w:space="0" w:color="auto"/>
                    <w:bottom w:val="none" w:sz="0" w:space="0" w:color="auto"/>
                    <w:right w:val="none" w:sz="0" w:space="0" w:color="auto"/>
                  </w:divBdr>
                </w:div>
                <w:div w:id="1613321548">
                  <w:marLeft w:val="640"/>
                  <w:marRight w:val="0"/>
                  <w:marTop w:val="0"/>
                  <w:marBottom w:val="0"/>
                  <w:divBdr>
                    <w:top w:val="none" w:sz="0" w:space="0" w:color="auto"/>
                    <w:left w:val="none" w:sz="0" w:space="0" w:color="auto"/>
                    <w:bottom w:val="none" w:sz="0" w:space="0" w:color="auto"/>
                    <w:right w:val="none" w:sz="0" w:space="0" w:color="auto"/>
                  </w:divBdr>
                </w:div>
                <w:div w:id="734624427">
                  <w:marLeft w:val="640"/>
                  <w:marRight w:val="0"/>
                  <w:marTop w:val="0"/>
                  <w:marBottom w:val="0"/>
                  <w:divBdr>
                    <w:top w:val="none" w:sz="0" w:space="0" w:color="auto"/>
                    <w:left w:val="none" w:sz="0" w:space="0" w:color="auto"/>
                    <w:bottom w:val="none" w:sz="0" w:space="0" w:color="auto"/>
                    <w:right w:val="none" w:sz="0" w:space="0" w:color="auto"/>
                  </w:divBdr>
                </w:div>
                <w:div w:id="741026286">
                  <w:marLeft w:val="640"/>
                  <w:marRight w:val="0"/>
                  <w:marTop w:val="0"/>
                  <w:marBottom w:val="0"/>
                  <w:divBdr>
                    <w:top w:val="none" w:sz="0" w:space="0" w:color="auto"/>
                    <w:left w:val="none" w:sz="0" w:space="0" w:color="auto"/>
                    <w:bottom w:val="none" w:sz="0" w:space="0" w:color="auto"/>
                    <w:right w:val="none" w:sz="0" w:space="0" w:color="auto"/>
                  </w:divBdr>
                </w:div>
                <w:div w:id="844444875">
                  <w:marLeft w:val="640"/>
                  <w:marRight w:val="0"/>
                  <w:marTop w:val="0"/>
                  <w:marBottom w:val="0"/>
                  <w:divBdr>
                    <w:top w:val="none" w:sz="0" w:space="0" w:color="auto"/>
                    <w:left w:val="none" w:sz="0" w:space="0" w:color="auto"/>
                    <w:bottom w:val="none" w:sz="0" w:space="0" w:color="auto"/>
                    <w:right w:val="none" w:sz="0" w:space="0" w:color="auto"/>
                  </w:divBdr>
                </w:div>
                <w:div w:id="459878967">
                  <w:marLeft w:val="640"/>
                  <w:marRight w:val="0"/>
                  <w:marTop w:val="0"/>
                  <w:marBottom w:val="0"/>
                  <w:divBdr>
                    <w:top w:val="none" w:sz="0" w:space="0" w:color="auto"/>
                    <w:left w:val="none" w:sz="0" w:space="0" w:color="auto"/>
                    <w:bottom w:val="none" w:sz="0" w:space="0" w:color="auto"/>
                    <w:right w:val="none" w:sz="0" w:space="0" w:color="auto"/>
                  </w:divBdr>
                </w:div>
                <w:div w:id="1153373170">
                  <w:marLeft w:val="640"/>
                  <w:marRight w:val="0"/>
                  <w:marTop w:val="0"/>
                  <w:marBottom w:val="0"/>
                  <w:divBdr>
                    <w:top w:val="none" w:sz="0" w:space="0" w:color="auto"/>
                    <w:left w:val="none" w:sz="0" w:space="0" w:color="auto"/>
                    <w:bottom w:val="none" w:sz="0" w:space="0" w:color="auto"/>
                    <w:right w:val="none" w:sz="0" w:space="0" w:color="auto"/>
                  </w:divBdr>
                </w:div>
                <w:div w:id="49694720">
                  <w:marLeft w:val="640"/>
                  <w:marRight w:val="0"/>
                  <w:marTop w:val="0"/>
                  <w:marBottom w:val="0"/>
                  <w:divBdr>
                    <w:top w:val="none" w:sz="0" w:space="0" w:color="auto"/>
                    <w:left w:val="none" w:sz="0" w:space="0" w:color="auto"/>
                    <w:bottom w:val="none" w:sz="0" w:space="0" w:color="auto"/>
                    <w:right w:val="none" w:sz="0" w:space="0" w:color="auto"/>
                  </w:divBdr>
                </w:div>
                <w:div w:id="834026984">
                  <w:marLeft w:val="640"/>
                  <w:marRight w:val="0"/>
                  <w:marTop w:val="0"/>
                  <w:marBottom w:val="0"/>
                  <w:divBdr>
                    <w:top w:val="none" w:sz="0" w:space="0" w:color="auto"/>
                    <w:left w:val="none" w:sz="0" w:space="0" w:color="auto"/>
                    <w:bottom w:val="none" w:sz="0" w:space="0" w:color="auto"/>
                    <w:right w:val="none" w:sz="0" w:space="0" w:color="auto"/>
                  </w:divBdr>
                </w:div>
                <w:div w:id="1306466090">
                  <w:marLeft w:val="640"/>
                  <w:marRight w:val="0"/>
                  <w:marTop w:val="0"/>
                  <w:marBottom w:val="0"/>
                  <w:divBdr>
                    <w:top w:val="none" w:sz="0" w:space="0" w:color="auto"/>
                    <w:left w:val="none" w:sz="0" w:space="0" w:color="auto"/>
                    <w:bottom w:val="none" w:sz="0" w:space="0" w:color="auto"/>
                    <w:right w:val="none" w:sz="0" w:space="0" w:color="auto"/>
                  </w:divBdr>
                </w:div>
                <w:div w:id="61755959">
                  <w:marLeft w:val="640"/>
                  <w:marRight w:val="0"/>
                  <w:marTop w:val="0"/>
                  <w:marBottom w:val="0"/>
                  <w:divBdr>
                    <w:top w:val="none" w:sz="0" w:space="0" w:color="auto"/>
                    <w:left w:val="none" w:sz="0" w:space="0" w:color="auto"/>
                    <w:bottom w:val="none" w:sz="0" w:space="0" w:color="auto"/>
                    <w:right w:val="none" w:sz="0" w:space="0" w:color="auto"/>
                  </w:divBdr>
                </w:div>
                <w:div w:id="1290546516">
                  <w:marLeft w:val="640"/>
                  <w:marRight w:val="0"/>
                  <w:marTop w:val="0"/>
                  <w:marBottom w:val="0"/>
                  <w:divBdr>
                    <w:top w:val="none" w:sz="0" w:space="0" w:color="auto"/>
                    <w:left w:val="none" w:sz="0" w:space="0" w:color="auto"/>
                    <w:bottom w:val="none" w:sz="0" w:space="0" w:color="auto"/>
                    <w:right w:val="none" w:sz="0" w:space="0" w:color="auto"/>
                  </w:divBdr>
                </w:div>
                <w:div w:id="1362509324">
                  <w:marLeft w:val="640"/>
                  <w:marRight w:val="0"/>
                  <w:marTop w:val="0"/>
                  <w:marBottom w:val="0"/>
                  <w:divBdr>
                    <w:top w:val="none" w:sz="0" w:space="0" w:color="auto"/>
                    <w:left w:val="none" w:sz="0" w:space="0" w:color="auto"/>
                    <w:bottom w:val="none" w:sz="0" w:space="0" w:color="auto"/>
                    <w:right w:val="none" w:sz="0" w:space="0" w:color="auto"/>
                  </w:divBdr>
                </w:div>
                <w:div w:id="608657830">
                  <w:marLeft w:val="640"/>
                  <w:marRight w:val="0"/>
                  <w:marTop w:val="0"/>
                  <w:marBottom w:val="0"/>
                  <w:divBdr>
                    <w:top w:val="none" w:sz="0" w:space="0" w:color="auto"/>
                    <w:left w:val="none" w:sz="0" w:space="0" w:color="auto"/>
                    <w:bottom w:val="none" w:sz="0" w:space="0" w:color="auto"/>
                    <w:right w:val="none" w:sz="0" w:space="0" w:color="auto"/>
                  </w:divBdr>
                </w:div>
                <w:div w:id="980502912">
                  <w:marLeft w:val="640"/>
                  <w:marRight w:val="0"/>
                  <w:marTop w:val="0"/>
                  <w:marBottom w:val="0"/>
                  <w:divBdr>
                    <w:top w:val="none" w:sz="0" w:space="0" w:color="auto"/>
                    <w:left w:val="none" w:sz="0" w:space="0" w:color="auto"/>
                    <w:bottom w:val="none" w:sz="0" w:space="0" w:color="auto"/>
                    <w:right w:val="none" w:sz="0" w:space="0" w:color="auto"/>
                  </w:divBdr>
                </w:div>
                <w:div w:id="1098674000">
                  <w:marLeft w:val="640"/>
                  <w:marRight w:val="0"/>
                  <w:marTop w:val="0"/>
                  <w:marBottom w:val="0"/>
                  <w:divBdr>
                    <w:top w:val="none" w:sz="0" w:space="0" w:color="auto"/>
                    <w:left w:val="none" w:sz="0" w:space="0" w:color="auto"/>
                    <w:bottom w:val="none" w:sz="0" w:space="0" w:color="auto"/>
                    <w:right w:val="none" w:sz="0" w:space="0" w:color="auto"/>
                  </w:divBdr>
                </w:div>
                <w:div w:id="1542980987">
                  <w:marLeft w:val="640"/>
                  <w:marRight w:val="0"/>
                  <w:marTop w:val="0"/>
                  <w:marBottom w:val="0"/>
                  <w:divBdr>
                    <w:top w:val="none" w:sz="0" w:space="0" w:color="auto"/>
                    <w:left w:val="none" w:sz="0" w:space="0" w:color="auto"/>
                    <w:bottom w:val="none" w:sz="0" w:space="0" w:color="auto"/>
                    <w:right w:val="none" w:sz="0" w:space="0" w:color="auto"/>
                  </w:divBdr>
                </w:div>
                <w:div w:id="704208410">
                  <w:marLeft w:val="640"/>
                  <w:marRight w:val="0"/>
                  <w:marTop w:val="0"/>
                  <w:marBottom w:val="0"/>
                  <w:divBdr>
                    <w:top w:val="none" w:sz="0" w:space="0" w:color="auto"/>
                    <w:left w:val="none" w:sz="0" w:space="0" w:color="auto"/>
                    <w:bottom w:val="none" w:sz="0" w:space="0" w:color="auto"/>
                    <w:right w:val="none" w:sz="0" w:space="0" w:color="auto"/>
                  </w:divBdr>
                </w:div>
                <w:div w:id="400446866">
                  <w:marLeft w:val="640"/>
                  <w:marRight w:val="0"/>
                  <w:marTop w:val="0"/>
                  <w:marBottom w:val="0"/>
                  <w:divBdr>
                    <w:top w:val="none" w:sz="0" w:space="0" w:color="auto"/>
                    <w:left w:val="none" w:sz="0" w:space="0" w:color="auto"/>
                    <w:bottom w:val="none" w:sz="0" w:space="0" w:color="auto"/>
                    <w:right w:val="none" w:sz="0" w:space="0" w:color="auto"/>
                  </w:divBdr>
                </w:div>
                <w:div w:id="73746051">
                  <w:marLeft w:val="640"/>
                  <w:marRight w:val="0"/>
                  <w:marTop w:val="0"/>
                  <w:marBottom w:val="0"/>
                  <w:divBdr>
                    <w:top w:val="none" w:sz="0" w:space="0" w:color="auto"/>
                    <w:left w:val="none" w:sz="0" w:space="0" w:color="auto"/>
                    <w:bottom w:val="none" w:sz="0" w:space="0" w:color="auto"/>
                    <w:right w:val="none" w:sz="0" w:space="0" w:color="auto"/>
                  </w:divBdr>
                </w:div>
                <w:div w:id="1206327691">
                  <w:marLeft w:val="640"/>
                  <w:marRight w:val="0"/>
                  <w:marTop w:val="0"/>
                  <w:marBottom w:val="0"/>
                  <w:divBdr>
                    <w:top w:val="none" w:sz="0" w:space="0" w:color="auto"/>
                    <w:left w:val="none" w:sz="0" w:space="0" w:color="auto"/>
                    <w:bottom w:val="none" w:sz="0" w:space="0" w:color="auto"/>
                    <w:right w:val="none" w:sz="0" w:space="0" w:color="auto"/>
                  </w:divBdr>
                </w:div>
                <w:div w:id="161819772">
                  <w:marLeft w:val="640"/>
                  <w:marRight w:val="0"/>
                  <w:marTop w:val="0"/>
                  <w:marBottom w:val="0"/>
                  <w:divBdr>
                    <w:top w:val="none" w:sz="0" w:space="0" w:color="auto"/>
                    <w:left w:val="none" w:sz="0" w:space="0" w:color="auto"/>
                    <w:bottom w:val="none" w:sz="0" w:space="0" w:color="auto"/>
                    <w:right w:val="none" w:sz="0" w:space="0" w:color="auto"/>
                  </w:divBdr>
                </w:div>
                <w:div w:id="393508702">
                  <w:marLeft w:val="640"/>
                  <w:marRight w:val="0"/>
                  <w:marTop w:val="0"/>
                  <w:marBottom w:val="0"/>
                  <w:divBdr>
                    <w:top w:val="none" w:sz="0" w:space="0" w:color="auto"/>
                    <w:left w:val="none" w:sz="0" w:space="0" w:color="auto"/>
                    <w:bottom w:val="none" w:sz="0" w:space="0" w:color="auto"/>
                    <w:right w:val="none" w:sz="0" w:space="0" w:color="auto"/>
                  </w:divBdr>
                </w:div>
                <w:div w:id="1660620087">
                  <w:marLeft w:val="640"/>
                  <w:marRight w:val="0"/>
                  <w:marTop w:val="0"/>
                  <w:marBottom w:val="0"/>
                  <w:divBdr>
                    <w:top w:val="none" w:sz="0" w:space="0" w:color="auto"/>
                    <w:left w:val="none" w:sz="0" w:space="0" w:color="auto"/>
                    <w:bottom w:val="none" w:sz="0" w:space="0" w:color="auto"/>
                    <w:right w:val="none" w:sz="0" w:space="0" w:color="auto"/>
                  </w:divBdr>
                </w:div>
                <w:div w:id="82653961">
                  <w:marLeft w:val="640"/>
                  <w:marRight w:val="0"/>
                  <w:marTop w:val="0"/>
                  <w:marBottom w:val="0"/>
                  <w:divBdr>
                    <w:top w:val="none" w:sz="0" w:space="0" w:color="auto"/>
                    <w:left w:val="none" w:sz="0" w:space="0" w:color="auto"/>
                    <w:bottom w:val="none" w:sz="0" w:space="0" w:color="auto"/>
                    <w:right w:val="none" w:sz="0" w:space="0" w:color="auto"/>
                  </w:divBdr>
                </w:div>
                <w:div w:id="1834757037">
                  <w:marLeft w:val="640"/>
                  <w:marRight w:val="0"/>
                  <w:marTop w:val="0"/>
                  <w:marBottom w:val="0"/>
                  <w:divBdr>
                    <w:top w:val="none" w:sz="0" w:space="0" w:color="auto"/>
                    <w:left w:val="none" w:sz="0" w:space="0" w:color="auto"/>
                    <w:bottom w:val="none" w:sz="0" w:space="0" w:color="auto"/>
                    <w:right w:val="none" w:sz="0" w:space="0" w:color="auto"/>
                  </w:divBdr>
                </w:div>
                <w:div w:id="1904178965">
                  <w:marLeft w:val="640"/>
                  <w:marRight w:val="0"/>
                  <w:marTop w:val="0"/>
                  <w:marBottom w:val="0"/>
                  <w:divBdr>
                    <w:top w:val="none" w:sz="0" w:space="0" w:color="auto"/>
                    <w:left w:val="none" w:sz="0" w:space="0" w:color="auto"/>
                    <w:bottom w:val="none" w:sz="0" w:space="0" w:color="auto"/>
                    <w:right w:val="none" w:sz="0" w:space="0" w:color="auto"/>
                  </w:divBdr>
                </w:div>
                <w:div w:id="1427113911">
                  <w:marLeft w:val="640"/>
                  <w:marRight w:val="0"/>
                  <w:marTop w:val="0"/>
                  <w:marBottom w:val="0"/>
                  <w:divBdr>
                    <w:top w:val="none" w:sz="0" w:space="0" w:color="auto"/>
                    <w:left w:val="none" w:sz="0" w:space="0" w:color="auto"/>
                    <w:bottom w:val="none" w:sz="0" w:space="0" w:color="auto"/>
                    <w:right w:val="none" w:sz="0" w:space="0" w:color="auto"/>
                  </w:divBdr>
                </w:div>
                <w:div w:id="925260242">
                  <w:marLeft w:val="640"/>
                  <w:marRight w:val="0"/>
                  <w:marTop w:val="0"/>
                  <w:marBottom w:val="0"/>
                  <w:divBdr>
                    <w:top w:val="none" w:sz="0" w:space="0" w:color="auto"/>
                    <w:left w:val="none" w:sz="0" w:space="0" w:color="auto"/>
                    <w:bottom w:val="none" w:sz="0" w:space="0" w:color="auto"/>
                    <w:right w:val="none" w:sz="0" w:space="0" w:color="auto"/>
                  </w:divBdr>
                </w:div>
                <w:div w:id="211235437">
                  <w:marLeft w:val="640"/>
                  <w:marRight w:val="0"/>
                  <w:marTop w:val="0"/>
                  <w:marBottom w:val="0"/>
                  <w:divBdr>
                    <w:top w:val="none" w:sz="0" w:space="0" w:color="auto"/>
                    <w:left w:val="none" w:sz="0" w:space="0" w:color="auto"/>
                    <w:bottom w:val="none" w:sz="0" w:space="0" w:color="auto"/>
                    <w:right w:val="none" w:sz="0" w:space="0" w:color="auto"/>
                  </w:divBdr>
                </w:div>
                <w:div w:id="1900044761">
                  <w:marLeft w:val="640"/>
                  <w:marRight w:val="0"/>
                  <w:marTop w:val="0"/>
                  <w:marBottom w:val="0"/>
                  <w:divBdr>
                    <w:top w:val="none" w:sz="0" w:space="0" w:color="auto"/>
                    <w:left w:val="none" w:sz="0" w:space="0" w:color="auto"/>
                    <w:bottom w:val="none" w:sz="0" w:space="0" w:color="auto"/>
                    <w:right w:val="none" w:sz="0" w:space="0" w:color="auto"/>
                  </w:divBdr>
                </w:div>
                <w:div w:id="2102798522">
                  <w:marLeft w:val="640"/>
                  <w:marRight w:val="0"/>
                  <w:marTop w:val="0"/>
                  <w:marBottom w:val="0"/>
                  <w:divBdr>
                    <w:top w:val="none" w:sz="0" w:space="0" w:color="auto"/>
                    <w:left w:val="none" w:sz="0" w:space="0" w:color="auto"/>
                    <w:bottom w:val="none" w:sz="0" w:space="0" w:color="auto"/>
                    <w:right w:val="none" w:sz="0" w:space="0" w:color="auto"/>
                  </w:divBdr>
                </w:div>
                <w:div w:id="1260093287">
                  <w:marLeft w:val="640"/>
                  <w:marRight w:val="0"/>
                  <w:marTop w:val="0"/>
                  <w:marBottom w:val="0"/>
                  <w:divBdr>
                    <w:top w:val="none" w:sz="0" w:space="0" w:color="auto"/>
                    <w:left w:val="none" w:sz="0" w:space="0" w:color="auto"/>
                    <w:bottom w:val="none" w:sz="0" w:space="0" w:color="auto"/>
                    <w:right w:val="none" w:sz="0" w:space="0" w:color="auto"/>
                  </w:divBdr>
                </w:div>
                <w:div w:id="711077537">
                  <w:marLeft w:val="640"/>
                  <w:marRight w:val="0"/>
                  <w:marTop w:val="0"/>
                  <w:marBottom w:val="0"/>
                  <w:divBdr>
                    <w:top w:val="none" w:sz="0" w:space="0" w:color="auto"/>
                    <w:left w:val="none" w:sz="0" w:space="0" w:color="auto"/>
                    <w:bottom w:val="none" w:sz="0" w:space="0" w:color="auto"/>
                    <w:right w:val="none" w:sz="0" w:space="0" w:color="auto"/>
                  </w:divBdr>
                </w:div>
                <w:div w:id="340473703">
                  <w:marLeft w:val="640"/>
                  <w:marRight w:val="0"/>
                  <w:marTop w:val="0"/>
                  <w:marBottom w:val="0"/>
                  <w:divBdr>
                    <w:top w:val="none" w:sz="0" w:space="0" w:color="auto"/>
                    <w:left w:val="none" w:sz="0" w:space="0" w:color="auto"/>
                    <w:bottom w:val="none" w:sz="0" w:space="0" w:color="auto"/>
                    <w:right w:val="none" w:sz="0" w:space="0" w:color="auto"/>
                  </w:divBdr>
                </w:div>
                <w:div w:id="515383008">
                  <w:marLeft w:val="640"/>
                  <w:marRight w:val="0"/>
                  <w:marTop w:val="0"/>
                  <w:marBottom w:val="0"/>
                  <w:divBdr>
                    <w:top w:val="none" w:sz="0" w:space="0" w:color="auto"/>
                    <w:left w:val="none" w:sz="0" w:space="0" w:color="auto"/>
                    <w:bottom w:val="none" w:sz="0" w:space="0" w:color="auto"/>
                    <w:right w:val="none" w:sz="0" w:space="0" w:color="auto"/>
                  </w:divBdr>
                </w:div>
                <w:div w:id="520509692">
                  <w:marLeft w:val="640"/>
                  <w:marRight w:val="0"/>
                  <w:marTop w:val="0"/>
                  <w:marBottom w:val="0"/>
                  <w:divBdr>
                    <w:top w:val="none" w:sz="0" w:space="0" w:color="auto"/>
                    <w:left w:val="none" w:sz="0" w:space="0" w:color="auto"/>
                    <w:bottom w:val="none" w:sz="0" w:space="0" w:color="auto"/>
                    <w:right w:val="none" w:sz="0" w:space="0" w:color="auto"/>
                  </w:divBdr>
                </w:div>
                <w:div w:id="1376782792">
                  <w:marLeft w:val="640"/>
                  <w:marRight w:val="0"/>
                  <w:marTop w:val="0"/>
                  <w:marBottom w:val="0"/>
                  <w:divBdr>
                    <w:top w:val="none" w:sz="0" w:space="0" w:color="auto"/>
                    <w:left w:val="none" w:sz="0" w:space="0" w:color="auto"/>
                    <w:bottom w:val="none" w:sz="0" w:space="0" w:color="auto"/>
                    <w:right w:val="none" w:sz="0" w:space="0" w:color="auto"/>
                  </w:divBdr>
                </w:div>
                <w:div w:id="1960333745">
                  <w:marLeft w:val="640"/>
                  <w:marRight w:val="0"/>
                  <w:marTop w:val="0"/>
                  <w:marBottom w:val="0"/>
                  <w:divBdr>
                    <w:top w:val="none" w:sz="0" w:space="0" w:color="auto"/>
                    <w:left w:val="none" w:sz="0" w:space="0" w:color="auto"/>
                    <w:bottom w:val="none" w:sz="0" w:space="0" w:color="auto"/>
                    <w:right w:val="none" w:sz="0" w:space="0" w:color="auto"/>
                  </w:divBdr>
                </w:div>
                <w:div w:id="549727140">
                  <w:marLeft w:val="640"/>
                  <w:marRight w:val="0"/>
                  <w:marTop w:val="0"/>
                  <w:marBottom w:val="0"/>
                  <w:divBdr>
                    <w:top w:val="none" w:sz="0" w:space="0" w:color="auto"/>
                    <w:left w:val="none" w:sz="0" w:space="0" w:color="auto"/>
                    <w:bottom w:val="none" w:sz="0" w:space="0" w:color="auto"/>
                    <w:right w:val="none" w:sz="0" w:space="0" w:color="auto"/>
                  </w:divBdr>
                </w:div>
                <w:div w:id="1996909508">
                  <w:marLeft w:val="640"/>
                  <w:marRight w:val="0"/>
                  <w:marTop w:val="0"/>
                  <w:marBottom w:val="0"/>
                  <w:divBdr>
                    <w:top w:val="none" w:sz="0" w:space="0" w:color="auto"/>
                    <w:left w:val="none" w:sz="0" w:space="0" w:color="auto"/>
                    <w:bottom w:val="none" w:sz="0" w:space="0" w:color="auto"/>
                    <w:right w:val="none" w:sz="0" w:space="0" w:color="auto"/>
                  </w:divBdr>
                </w:div>
                <w:div w:id="758672208">
                  <w:marLeft w:val="640"/>
                  <w:marRight w:val="0"/>
                  <w:marTop w:val="0"/>
                  <w:marBottom w:val="0"/>
                  <w:divBdr>
                    <w:top w:val="none" w:sz="0" w:space="0" w:color="auto"/>
                    <w:left w:val="none" w:sz="0" w:space="0" w:color="auto"/>
                    <w:bottom w:val="none" w:sz="0" w:space="0" w:color="auto"/>
                    <w:right w:val="none" w:sz="0" w:space="0" w:color="auto"/>
                  </w:divBdr>
                </w:div>
                <w:div w:id="1325547829">
                  <w:marLeft w:val="640"/>
                  <w:marRight w:val="0"/>
                  <w:marTop w:val="0"/>
                  <w:marBottom w:val="0"/>
                  <w:divBdr>
                    <w:top w:val="none" w:sz="0" w:space="0" w:color="auto"/>
                    <w:left w:val="none" w:sz="0" w:space="0" w:color="auto"/>
                    <w:bottom w:val="none" w:sz="0" w:space="0" w:color="auto"/>
                    <w:right w:val="none" w:sz="0" w:space="0" w:color="auto"/>
                  </w:divBdr>
                </w:div>
                <w:div w:id="1580213816">
                  <w:marLeft w:val="640"/>
                  <w:marRight w:val="0"/>
                  <w:marTop w:val="0"/>
                  <w:marBottom w:val="0"/>
                  <w:divBdr>
                    <w:top w:val="none" w:sz="0" w:space="0" w:color="auto"/>
                    <w:left w:val="none" w:sz="0" w:space="0" w:color="auto"/>
                    <w:bottom w:val="none" w:sz="0" w:space="0" w:color="auto"/>
                    <w:right w:val="none" w:sz="0" w:space="0" w:color="auto"/>
                  </w:divBdr>
                </w:div>
                <w:div w:id="1564413649">
                  <w:marLeft w:val="640"/>
                  <w:marRight w:val="0"/>
                  <w:marTop w:val="0"/>
                  <w:marBottom w:val="0"/>
                  <w:divBdr>
                    <w:top w:val="none" w:sz="0" w:space="0" w:color="auto"/>
                    <w:left w:val="none" w:sz="0" w:space="0" w:color="auto"/>
                    <w:bottom w:val="none" w:sz="0" w:space="0" w:color="auto"/>
                    <w:right w:val="none" w:sz="0" w:space="0" w:color="auto"/>
                  </w:divBdr>
                </w:div>
                <w:div w:id="603880900">
                  <w:marLeft w:val="640"/>
                  <w:marRight w:val="0"/>
                  <w:marTop w:val="0"/>
                  <w:marBottom w:val="0"/>
                  <w:divBdr>
                    <w:top w:val="none" w:sz="0" w:space="0" w:color="auto"/>
                    <w:left w:val="none" w:sz="0" w:space="0" w:color="auto"/>
                    <w:bottom w:val="none" w:sz="0" w:space="0" w:color="auto"/>
                    <w:right w:val="none" w:sz="0" w:space="0" w:color="auto"/>
                  </w:divBdr>
                </w:div>
                <w:div w:id="349258616">
                  <w:marLeft w:val="640"/>
                  <w:marRight w:val="0"/>
                  <w:marTop w:val="0"/>
                  <w:marBottom w:val="0"/>
                  <w:divBdr>
                    <w:top w:val="none" w:sz="0" w:space="0" w:color="auto"/>
                    <w:left w:val="none" w:sz="0" w:space="0" w:color="auto"/>
                    <w:bottom w:val="none" w:sz="0" w:space="0" w:color="auto"/>
                    <w:right w:val="none" w:sz="0" w:space="0" w:color="auto"/>
                  </w:divBdr>
                </w:div>
                <w:div w:id="2112436116">
                  <w:marLeft w:val="640"/>
                  <w:marRight w:val="0"/>
                  <w:marTop w:val="0"/>
                  <w:marBottom w:val="0"/>
                  <w:divBdr>
                    <w:top w:val="none" w:sz="0" w:space="0" w:color="auto"/>
                    <w:left w:val="none" w:sz="0" w:space="0" w:color="auto"/>
                    <w:bottom w:val="none" w:sz="0" w:space="0" w:color="auto"/>
                    <w:right w:val="none" w:sz="0" w:space="0" w:color="auto"/>
                  </w:divBdr>
                </w:div>
                <w:div w:id="152724970">
                  <w:marLeft w:val="640"/>
                  <w:marRight w:val="0"/>
                  <w:marTop w:val="0"/>
                  <w:marBottom w:val="0"/>
                  <w:divBdr>
                    <w:top w:val="none" w:sz="0" w:space="0" w:color="auto"/>
                    <w:left w:val="none" w:sz="0" w:space="0" w:color="auto"/>
                    <w:bottom w:val="none" w:sz="0" w:space="0" w:color="auto"/>
                    <w:right w:val="none" w:sz="0" w:space="0" w:color="auto"/>
                  </w:divBdr>
                </w:div>
                <w:div w:id="434599657">
                  <w:marLeft w:val="640"/>
                  <w:marRight w:val="0"/>
                  <w:marTop w:val="0"/>
                  <w:marBottom w:val="0"/>
                  <w:divBdr>
                    <w:top w:val="none" w:sz="0" w:space="0" w:color="auto"/>
                    <w:left w:val="none" w:sz="0" w:space="0" w:color="auto"/>
                    <w:bottom w:val="none" w:sz="0" w:space="0" w:color="auto"/>
                    <w:right w:val="none" w:sz="0" w:space="0" w:color="auto"/>
                  </w:divBdr>
                </w:div>
                <w:div w:id="1574661645">
                  <w:marLeft w:val="640"/>
                  <w:marRight w:val="0"/>
                  <w:marTop w:val="0"/>
                  <w:marBottom w:val="0"/>
                  <w:divBdr>
                    <w:top w:val="none" w:sz="0" w:space="0" w:color="auto"/>
                    <w:left w:val="none" w:sz="0" w:space="0" w:color="auto"/>
                    <w:bottom w:val="none" w:sz="0" w:space="0" w:color="auto"/>
                    <w:right w:val="none" w:sz="0" w:space="0" w:color="auto"/>
                  </w:divBdr>
                </w:div>
                <w:div w:id="2104494256">
                  <w:marLeft w:val="640"/>
                  <w:marRight w:val="0"/>
                  <w:marTop w:val="0"/>
                  <w:marBottom w:val="0"/>
                  <w:divBdr>
                    <w:top w:val="none" w:sz="0" w:space="0" w:color="auto"/>
                    <w:left w:val="none" w:sz="0" w:space="0" w:color="auto"/>
                    <w:bottom w:val="none" w:sz="0" w:space="0" w:color="auto"/>
                    <w:right w:val="none" w:sz="0" w:space="0" w:color="auto"/>
                  </w:divBdr>
                </w:div>
                <w:div w:id="57871643">
                  <w:marLeft w:val="640"/>
                  <w:marRight w:val="0"/>
                  <w:marTop w:val="0"/>
                  <w:marBottom w:val="0"/>
                  <w:divBdr>
                    <w:top w:val="none" w:sz="0" w:space="0" w:color="auto"/>
                    <w:left w:val="none" w:sz="0" w:space="0" w:color="auto"/>
                    <w:bottom w:val="none" w:sz="0" w:space="0" w:color="auto"/>
                    <w:right w:val="none" w:sz="0" w:space="0" w:color="auto"/>
                  </w:divBdr>
                </w:div>
                <w:div w:id="1958444595">
                  <w:marLeft w:val="640"/>
                  <w:marRight w:val="0"/>
                  <w:marTop w:val="0"/>
                  <w:marBottom w:val="0"/>
                  <w:divBdr>
                    <w:top w:val="none" w:sz="0" w:space="0" w:color="auto"/>
                    <w:left w:val="none" w:sz="0" w:space="0" w:color="auto"/>
                    <w:bottom w:val="none" w:sz="0" w:space="0" w:color="auto"/>
                    <w:right w:val="none" w:sz="0" w:space="0" w:color="auto"/>
                  </w:divBdr>
                </w:div>
                <w:div w:id="812718864">
                  <w:marLeft w:val="640"/>
                  <w:marRight w:val="0"/>
                  <w:marTop w:val="0"/>
                  <w:marBottom w:val="0"/>
                  <w:divBdr>
                    <w:top w:val="none" w:sz="0" w:space="0" w:color="auto"/>
                    <w:left w:val="none" w:sz="0" w:space="0" w:color="auto"/>
                    <w:bottom w:val="none" w:sz="0" w:space="0" w:color="auto"/>
                    <w:right w:val="none" w:sz="0" w:space="0" w:color="auto"/>
                  </w:divBdr>
                </w:div>
                <w:div w:id="1382024621">
                  <w:marLeft w:val="640"/>
                  <w:marRight w:val="0"/>
                  <w:marTop w:val="0"/>
                  <w:marBottom w:val="0"/>
                  <w:divBdr>
                    <w:top w:val="none" w:sz="0" w:space="0" w:color="auto"/>
                    <w:left w:val="none" w:sz="0" w:space="0" w:color="auto"/>
                    <w:bottom w:val="none" w:sz="0" w:space="0" w:color="auto"/>
                    <w:right w:val="none" w:sz="0" w:space="0" w:color="auto"/>
                  </w:divBdr>
                </w:div>
                <w:div w:id="1826436445">
                  <w:marLeft w:val="640"/>
                  <w:marRight w:val="0"/>
                  <w:marTop w:val="0"/>
                  <w:marBottom w:val="0"/>
                  <w:divBdr>
                    <w:top w:val="none" w:sz="0" w:space="0" w:color="auto"/>
                    <w:left w:val="none" w:sz="0" w:space="0" w:color="auto"/>
                    <w:bottom w:val="none" w:sz="0" w:space="0" w:color="auto"/>
                    <w:right w:val="none" w:sz="0" w:space="0" w:color="auto"/>
                  </w:divBdr>
                </w:div>
                <w:div w:id="1316835391">
                  <w:marLeft w:val="640"/>
                  <w:marRight w:val="0"/>
                  <w:marTop w:val="0"/>
                  <w:marBottom w:val="0"/>
                  <w:divBdr>
                    <w:top w:val="none" w:sz="0" w:space="0" w:color="auto"/>
                    <w:left w:val="none" w:sz="0" w:space="0" w:color="auto"/>
                    <w:bottom w:val="none" w:sz="0" w:space="0" w:color="auto"/>
                    <w:right w:val="none" w:sz="0" w:space="0" w:color="auto"/>
                  </w:divBdr>
                </w:div>
              </w:divsChild>
            </w:div>
            <w:div w:id="546599782">
              <w:marLeft w:val="0"/>
              <w:marRight w:val="0"/>
              <w:marTop w:val="0"/>
              <w:marBottom w:val="0"/>
              <w:divBdr>
                <w:top w:val="none" w:sz="0" w:space="0" w:color="auto"/>
                <w:left w:val="none" w:sz="0" w:space="0" w:color="auto"/>
                <w:bottom w:val="none" w:sz="0" w:space="0" w:color="auto"/>
                <w:right w:val="none" w:sz="0" w:space="0" w:color="auto"/>
              </w:divBdr>
              <w:divsChild>
                <w:div w:id="228073774">
                  <w:marLeft w:val="640"/>
                  <w:marRight w:val="0"/>
                  <w:marTop w:val="0"/>
                  <w:marBottom w:val="0"/>
                  <w:divBdr>
                    <w:top w:val="none" w:sz="0" w:space="0" w:color="auto"/>
                    <w:left w:val="none" w:sz="0" w:space="0" w:color="auto"/>
                    <w:bottom w:val="none" w:sz="0" w:space="0" w:color="auto"/>
                    <w:right w:val="none" w:sz="0" w:space="0" w:color="auto"/>
                  </w:divBdr>
                </w:div>
                <w:div w:id="1096943618">
                  <w:marLeft w:val="640"/>
                  <w:marRight w:val="0"/>
                  <w:marTop w:val="0"/>
                  <w:marBottom w:val="0"/>
                  <w:divBdr>
                    <w:top w:val="none" w:sz="0" w:space="0" w:color="auto"/>
                    <w:left w:val="none" w:sz="0" w:space="0" w:color="auto"/>
                    <w:bottom w:val="none" w:sz="0" w:space="0" w:color="auto"/>
                    <w:right w:val="none" w:sz="0" w:space="0" w:color="auto"/>
                  </w:divBdr>
                </w:div>
                <w:div w:id="1170634995">
                  <w:marLeft w:val="640"/>
                  <w:marRight w:val="0"/>
                  <w:marTop w:val="0"/>
                  <w:marBottom w:val="0"/>
                  <w:divBdr>
                    <w:top w:val="none" w:sz="0" w:space="0" w:color="auto"/>
                    <w:left w:val="none" w:sz="0" w:space="0" w:color="auto"/>
                    <w:bottom w:val="none" w:sz="0" w:space="0" w:color="auto"/>
                    <w:right w:val="none" w:sz="0" w:space="0" w:color="auto"/>
                  </w:divBdr>
                </w:div>
                <w:div w:id="285039602">
                  <w:marLeft w:val="640"/>
                  <w:marRight w:val="0"/>
                  <w:marTop w:val="0"/>
                  <w:marBottom w:val="0"/>
                  <w:divBdr>
                    <w:top w:val="none" w:sz="0" w:space="0" w:color="auto"/>
                    <w:left w:val="none" w:sz="0" w:space="0" w:color="auto"/>
                    <w:bottom w:val="none" w:sz="0" w:space="0" w:color="auto"/>
                    <w:right w:val="none" w:sz="0" w:space="0" w:color="auto"/>
                  </w:divBdr>
                </w:div>
                <w:div w:id="1775322586">
                  <w:marLeft w:val="640"/>
                  <w:marRight w:val="0"/>
                  <w:marTop w:val="0"/>
                  <w:marBottom w:val="0"/>
                  <w:divBdr>
                    <w:top w:val="none" w:sz="0" w:space="0" w:color="auto"/>
                    <w:left w:val="none" w:sz="0" w:space="0" w:color="auto"/>
                    <w:bottom w:val="none" w:sz="0" w:space="0" w:color="auto"/>
                    <w:right w:val="none" w:sz="0" w:space="0" w:color="auto"/>
                  </w:divBdr>
                </w:div>
                <w:div w:id="1584071697">
                  <w:marLeft w:val="640"/>
                  <w:marRight w:val="0"/>
                  <w:marTop w:val="0"/>
                  <w:marBottom w:val="0"/>
                  <w:divBdr>
                    <w:top w:val="none" w:sz="0" w:space="0" w:color="auto"/>
                    <w:left w:val="none" w:sz="0" w:space="0" w:color="auto"/>
                    <w:bottom w:val="none" w:sz="0" w:space="0" w:color="auto"/>
                    <w:right w:val="none" w:sz="0" w:space="0" w:color="auto"/>
                  </w:divBdr>
                </w:div>
                <w:div w:id="1485388552">
                  <w:marLeft w:val="640"/>
                  <w:marRight w:val="0"/>
                  <w:marTop w:val="0"/>
                  <w:marBottom w:val="0"/>
                  <w:divBdr>
                    <w:top w:val="none" w:sz="0" w:space="0" w:color="auto"/>
                    <w:left w:val="none" w:sz="0" w:space="0" w:color="auto"/>
                    <w:bottom w:val="none" w:sz="0" w:space="0" w:color="auto"/>
                    <w:right w:val="none" w:sz="0" w:space="0" w:color="auto"/>
                  </w:divBdr>
                </w:div>
                <w:div w:id="1486357781">
                  <w:marLeft w:val="640"/>
                  <w:marRight w:val="0"/>
                  <w:marTop w:val="0"/>
                  <w:marBottom w:val="0"/>
                  <w:divBdr>
                    <w:top w:val="none" w:sz="0" w:space="0" w:color="auto"/>
                    <w:left w:val="none" w:sz="0" w:space="0" w:color="auto"/>
                    <w:bottom w:val="none" w:sz="0" w:space="0" w:color="auto"/>
                    <w:right w:val="none" w:sz="0" w:space="0" w:color="auto"/>
                  </w:divBdr>
                </w:div>
                <w:div w:id="48964271">
                  <w:marLeft w:val="640"/>
                  <w:marRight w:val="0"/>
                  <w:marTop w:val="0"/>
                  <w:marBottom w:val="0"/>
                  <w:divBdr>
                    <w:top w:val="none" w:sz="0" w:space="0" w:color="auto"/>
                    <w:left w:val="none" w:sz="0" w:space="0" w:color="auto"/>
                    <w:bottom w:val="none" w:sz="0" w:space="0" w:color="auto"/>
                    <w:right w:val="none" w:sz="0" w:space="0" w:color="auto"/>
                  </w:divBdr>
                </w:div>
                <w:div w:id="224536450">
                  <w:marLeft w:val="640"/>
                  <w:marRight w:val="0"/>
                  <w:marTop w:val="0"/>
                  <w:marBottom w:val="0"/>
                  <w:divBdr>
                    <w:top w:val="none" w:sz="0" w:space="0" w:color="auto"/>
                    <w:left w:val="none" w:sz="0" w:space="0" w:color="auto"/>
                    <w:bottom w:val="none" w:sz="0" w:space="0" w:color="auto"/>
                    <w:right w:val="none" w:sz="0" w:space="0" w:color="auto"/>
                  </w:divBdr>
                </w:div>
                <w:div w:id="591351182">
                  <w:marLeft w:val="640"/>
                  <w:marRight w:val="0"/>
                  <w:marTop w:val="0"/>
                  <w:marBottom w:val="0"/>
                  <w:divBdr>
                    <w:top w:val="none" w:sz="0" w:space="0" w:color="auto"/>
                    <w:left w:val="none" w:sz="0" w:space="0" w:color="auto"/>
                    <w:bottom w:val="none" w:sz="0" w:space="0" w:color="auto"/>
                    <w:right w:val="none" w:sz="0" w:space="0" w:color="auto"/>
                  </w:divBdr>
                </w:div>
                <w:div w:id="2058776672">
                  <w:marLeft w:val="640"/>
                  <w:marRight w:val="0"/>
                  <w:marTop w:val="0"/>
                  <w:marBottom w:val="0"/>
                  <w:divBdr>
                    <w:top w:val="none" w:sz="0" w:space="0" w:color="auto"/>
                    <w:left w:val="none" w:sz="0" w:space="0" w:color="auto"/>
                    <w:bottom w:val="none" w:sz="0" w:space="0" w:color="auto"/>
                    <w:right w:val="none" w:sz="0" w:space="0" w:color="auto"/>
                  </w:divBdr>
                </w:div>
                <w:div w:id="1257010195">
                  <w:marLeft w:val="640"/>
                  <w:marRight w:val="0"/>
                  <w:marTop w:val="0"/>
                  <w:marBottom w:val="0"/>
                  <w:divBdr>
                    <w:top w:val="none" w:sz="0" w:space="0" w:color="auto"/>
                    <w:left w:val="none" w:sz="0" w:space="0" w:color="auto"/>
                    <w:bottom w:val="none" w:sz="0" w:space="0" w:color="auto"/>
                    <w:right w:val="none" w:sz="0" w:space="0" w:color="auto"/>
                  </w:divBdr>
                </w:div>
                <w:div w:id="1303849584">
                  <w:marLeft w:val="640"/>
                  <w:marRight w:val="0"/>
                  <w:marTop w:val="0"/>
                  <w:marBottom w:val="0"/>
                  <w:divBdr>
                    <w:top w:val="none" w:sz="0" w:space="0" w:color="auto"/>
                    <w:left w:val="none" w:sz="0" w:space="0" w:color="auto"/>
                    <w:bottom w:val="none" w:sz="0" w:space="0" w:color="auto"/>
                    <w:right w:val="none" w:sz="0" w:space="0" w:color="auto"/>
                  </w:divBdr>
                </w:div>
                <w:div w:id="1666588467">
                  <w:marLeft w:val="640"/>
                  <w:marRight w:val="0"/>
                  <w:marTop w:val="0"/>
                  <w:marBottom w:val="0"/>
                  <w:divBdr>
                    <w:top w:val="none" w:sz="0" w:space="0" w:color="auto"/>
                    <w:left w:val="none" w:sz="0" w:space="0" w:color="auto"/>
                    <w:bottom w:val="none" w:sz="0" w:space="0" w:color="auto"/>
                    <w:right w:val="none" w:sz="0" w:space="0" w:color="auto"/>
                  </w:divBdr>
                </w:div>
                <w:div w:id="1532301507">
                  <w:marLeft w:val="640"/>
                  <w:marRight w:val="0"/>
                  <w:marTop w:val="0"/>
                  <w:marBottom w:val="0"/>
                  <w:divBdr>
                    <w:top w:val="none" w:sz="0" w:space="0" w:color="auto"/>
                    <w:left w:val="none" w:sz="0" w:space="0" w:color="auto"/>
                    <w:bottom w:val="none" w:sz="0" w:space="0" w:color="auto"/>
                    <w:right w:val="none" w:sz="0" w:space="0" w:color="auto"/>
                  </w:divBdr>
                </w:div>
                <w:div w:id="1904758636">
                  <w:marLeft w:val="640"/>
                  <w:marRight w:val="0"/>
                  <w:marTop w:val="0"/>
                  <w:marBottom w:val="0"/>
                  <w:divBdr>
                    <w:top w:val="none" w:sz="0" w:space="0" w:color="auto"/>
                    <w:left w:val="none" w:sz="0" w:space="0" w:color="auto"/>
                    <w:bottom w:val="none" w:sz="0" w:space="0" w:color="auto"/>
                    <w:right w:val="none" w:sz="0" w:space="0" w:color="auto"/>
                  </w:divBdr>
                </w:div>
                <w:div w:id="1471744868">
                  <w:marLeft w:val="640"/>
                  <w:marRight w:val="0"/>
                  <w:marTop w:val="0"/>
                  <w:marBottom w:val="0"/>
                  <w:divBdr>
                    <w:top w:val="none" w:sz="0" w:space="0" w:color="auto"/>
                    <w:left w:val="none" w:sz="0" w:space="0" w:color="auto"/>
                    <w:bottom w:val="none" w:sz="0" w:space="0" w:color="auto"/>
                    <w:right w:val="none" w:sz="0" w:space="0" w:color="auto"/>
                  </w:divBdr>
                </w:div>
                <w:div w:id="2099670606">
                  <w:marLeft w:val="640"/>
                  <w:marRight w:val="0"/>
                  <w:marTop w:val="0"/>
                  <w:marBottom w:val="0"/>
                  <w:divBdr>
                    <w:top w:val="none" w:sz="0" w:space="0" w:color="auto"/>
                    <w:left w:val="none" w:sz="0" w:space="0" w:color="auto"/>
                    <w:bottom w:val="none" w:sz="0" w:space="0" w:color="auto"/>
                    <w:right w:val="none" w:sz="0" w:space="0" w:color="auto"/>
                  </w:divBdr>
                </w:div>
                <w:div w:id="1487353638">
                  <w:marLeft w:val="640"/>
                  <w:marRight w:val="0"/>
                  <w:marTop w:val="0"/>
                  <w:marBottom w:val="0"/>
                  <w:divBdr>
                    <w:top w:val="none" w:sz="0" w:space="0" w:color="auto"/>
                    <w:left w:val="none" w:sz="0" w:space="0" w:color="auto"/>
                    <w:bottom w:val="none" w:sz="0" w:space="0" w:color="auto"/>
                    <w:right w:val="none" w:sz="0" w:space="0" w:color="auto"/>
                  </w:divBdr>
                </w:div>
                <w:div w:id="364719496">
                  <w:marLeft w:val="640"/>
                  <w:marRight w:val="0"/>
                  <w:marTop w:val="0"/>
                  <w:marBottom w:val="0"/>
                  <w:divBdr>
                    <w:top w:val="none" w:sz="0" w:space="0" w:color="auto"/>
                    <w:left w:val="none" w:sz="0" w:space="0" w:color="auto"/>
                    <w:bottom w:val="none" w:sz="0" w:space="0" w:color="auto"/>
                    <w:right w:val="none" w:sz="0" w:space="0" w:color="auto"/>
                  </w:divBdr>
                </w:div>
                <w:div w:id="1025402395">
                  <w:marLeft w:val="640"/>
                  <w:marRight w:val="0"/>
                  <w:marTop w:val="0"/>
                  <w:marBottom w:val="0"/>
                  <w:divBdr>
                    <w:top w:val="none" w:sz="0" w:space="0" w:color="auto"/>
                    <w:left w:val="none" w:sz="0" w:space="0" w:color="auto"/>
                    <w:bottom w:val="none" w:sz="0" w:space="0" w:color="auto"/>
                    <w:right w:val="none" w:sz="0" w:space="0" w:color="auto"/>
                  </w:divBdr>
                </w:div>
                <w:div w:id="1618174341">
                  <w:marLeft w:val="640"/>
                  <w:marRight w:val="0"/>
                  <w:marTop w:val="0"/>
                  <w:marBottom w:val="0"/>
                  <w:divBdr>
                    <w:top w:val="none" w:sz="0" w:space="0" w:color="auto"/>
                    <w:left w:val="none" w:sz="0" w:space="0" w:color="auto"/>
                    <w:bottom w:val="none" w:sz="0" w:space="0" w:color="auto"/>
                    <w:right w:val="none" w:sz="0" w:space="0" w:color="auto"/>
                  </w:divBdr>
                </w:div>
                <w:div w:id="1472020658">
                  <w:marLeft w:val="640"/>
                  <w:marRight w:val="0"/>
                  <w:marTop w:val="0"/>
                  <w:marBottom w:val="0"/>
                  <w:divBdr>
                    <w:top w:val="none" w:sz="0" w:space="0" w:color="auto"/>
                    <w:left w:val="none" w:sz="0" w:space="0" w:color="auto"/>
                    <w:bottom w:val="none" w:sz="0" w:space="0" w:color="auto"/>
                    <w:right w:val="none" w:sz="0" w:space="0" w:color="auto"/>
                  </w:divBdr>
                </w:div>
                <w:div w:id="151727020">
                  <w:marLeft w:val="640"/>
                  <w:marRight w:val="0"/>
                  <w:marTop w:val="0"/>
                  <w:marBottom w:val="0"/>
                  <w:divBdr>
                    <w:top w:val="none" w:sz="0" w:space="0" w:color="auto"/>
                    <w:left w:val="none" w:sz="0" w:space="0" w:color="auto"/>
                    <w:bottom w:val="none" w:sz="0" w:space="0" w:color="auto"/>
                    <w:right w:val="none" w:sz="0" w:space="0" w:color="auto"/>
                  </w:divBdr>
                </w:div>
                <w:div w:id="68812979">
                  <w:marLeft w:val="640"/>
                  <w:marRight w:val="0"/>
                  <w:marTop w:val="0"/>
                  <w:marBottom w:val="0"/>
                  <w:divBdr>
                    <w:top w:val="none" w:sz="0" w:space="0" w:color="auto"/>
                    <w:left w:val="none" w:sz="0" w:space="0" w:color="auto"/>
                    <w:bottom w:val="none" w:sz="0" w:space="0" w:color="auto"/>
                    <w:right w:val="none" w:sz="0" w:space="0" w:color="auto"/>
                  </w:divBdr>
                </w:div>
                <w:div w:id="1726174963">
                  <w:marLeft w:val="640"/>
                  <w:marRight w:val="0"/>
                  <w:marTop w:val="0"/>
                  <w:marBottom w:val="0"/>
                  <w:divBdr>
                    <w:top w:val="none" w:sz="0" w:space="0" w:color="auto"/>
                    <w:left w:val="none" w:sz="0" w:space="0" w:color="auto"/>
                    <w:bottom w:val="none" w:sz="0" w:space="0" w:color="auto"/>
                    <w:right w:val="none" w:sz="0" w:space="0" w:color="auto"/>
                  </w:divBdr>
                </w:div>
                <w:div w:id="570115940">
                  <w:marLeft w:val="640"/>
                  <w:marRight w:val="0"/>
                  <w:marTop w:val="0"/>
                  <w:marBottom w:val="0"/>
                  <w:divBdr>
                    <w:top w:val="none" w:sz="0" w:space="0" w:color="auto"/>
                    <w:left w:val="none" w:sz="0" w:space="0" w:color="auto"/>
                    <w:bottom w:val="none" w:sz="0" w:space="0" w:color="auto"/>
                    <w:right w:val="none" w:sz="0" w:space="0" w:color="auto"/>
                  </w:divBdr>
                </w:div>
                <w:div w:id="461312611">
                  <w:marLeft w:val="640"/>
                  <w:marRight w:val="0"/>
                  <w:marTop w:val="0"/>
                  <w:marBottom w:val="0"/>
                  <w:divBdr>
                    <w:top w:val="none" w:sz="0" w:space="0" w:color="auto"/>
                    <w:left w:val="none" w:sz="0" w:space="0" w:color="auto"/>
                    <w:bottom w:val="none" w:sz="0" w:space="0" w:color="auto"/>
                    <w:right w:val="none" w:sz="0" w:space="0" w:color="auto"/>
                  </w:divBdr>
                </w:div>
                <w:div w:id="1021711492">
                  <w:marLeft w:val="640"/>
                  <w:marRight w:val="0"/>
                  <w:marTop w:val="0"/>
                  <w:marBottom w:val="0"/>
                  <w:divBdr>
                    <w:top w:val="none" w:sz="0" w:space="0" w:color="auto"/>
                    <w:left w:val="none" w:sz="0" w:space="0" w:color="auto"/>
                    <w:bottom w:val="none" w:sz="0" w:space="0" w:color="auto"/>
                    <w:right w:val="none" w:sz="0" w:space="0" w:color="auto"/>
                  </w:divBdr>
                </w:div>
                <w:div w:id="600452106">
                  <w:marLeft w:val="640"/>
                  <w:marRight w:val="0"/>
                  <w:marTop w:val="0"/>
                  <w:marBottom w:val="0"/>
                  <w:divBdr>
                    <w:top w:val="none" w:sz="0" w:space="0" w:color="auto"/>
                    <w:left w:val="none" w:sz="0" w:space="0" w:color="auto"/>
                    <w:bottom w:val="none" w:sz="0" w:space="0" w:color="auto"/>
                    <w:right w:val="none" w:sz="0" w:space="0" w:color="auto"/>
                  </w:divBdr>
                </w:div>
                <w:div w:id="871576903">
                  <w:marLeft w:val="640"/>
                  <w:marRight w:val="0"/>
                  <w:marTop w:val="0"/>
                  <w:marBottom w:val="0"/>
                  <w:divBdr>
                    <w:top w:val="none" w:sz="0" w:space="0" w:color="auto"/>
                    <w:left w:val="none" w:sz="0" w:space="0" w:color="auto"/>
                    <w:bottom w:val="none" w:sz="0" w:space="0" w:color="auto"/>
                    <w:right w:val="none" w:sz="0" w:space="0" w:color="auto"/>
                  </w:divBdr>
                </w:div>
                <w:div w:id="1338507938">
                  <w:marLeft w:val="640"/>
                  <w:marRight w:val="0"/>
                  <w:marTop w:val="0"/>
                  <w:marBottom w:val="0"/>
                  <w:divBdr>
                    <w:top w:val="none" w:sz="0" w:space="0" w:color="auto"/>
                    <w:left w:val="none" w:sz="0" w:space="0" w:color="auto"/>
                    <w:bottom w:val="none" w:sz="0" w:space="0" w:color="auto"/>
                    <w:right w:val="none" w:sz="0" w:space="0" w:color="auto"/>
                  </w:divBdr>
                </w:div>
                <w:div w:id="964628042">
                  <w:marLeft w:val="640"/>
                  <w:marRight w:val="0"/>
                  <w:marTop w:val="0"/>
                  <w:marBottom w:val="0"/>
                  <w:divBdr>
                    <w:top w:val="none" w:sz="0" w:space="0" w:color="auto"/>
                    <w:left w:val="none" w:sz="0" w:space="0" w:color="auto"/>
                    <w:bottom w:val="none" w:sz="0" w:space="0" w:color="auto"/>
                    <w:right w:val="none" w:sz="0" w:space="0" w:color="auto"/>
                  </w:divBdr>
                </w:div>
                <w:div w:id="463740858">
                  <w:marLeft w:val="640"/>
                  <w:marRight w:val="0"/>
                  <w:marTop w:val="0"/>
                  <w:marBottom w:val="0"/>
                  <w:divBdr>
                    <w:top w:val="none" w:sz="0" w:space="0" w:color="auto"/>
                    <w:left w:val="none" w:sz="0" w:space="0" w:color="auto"/>
                    <w:bottom w:val="none" w:sz="0" w:space="0" w:color="auto"/>
                    <w:right w:val="none" w:sz="0" w:space="0" w:color="auto"/>
                  </w:divBdr>
                </w:div>
                <w:div w:id="1048841962">
                  <w:marLeft w:val="640"/>
                  <w:marRight w:val="0"/>
                  <w:marTop w:val="0"/>
                  <w:marBottom w:val="0"/>
                  <w:divBdr>
                    <w:top w:val="none" w:sz="0" w:space="0" w:color="auto"/>
                    <w:left w:val="none" w:sz="0" w:space="0" w:color="auto"/>
                    <w:bottom w:val="none" w:sz="0" w:space="0" w:color="auto"/>
                    <w:right w:val="none" w:sz="0" w:space="0" w:color="auto"/>
                  </w:divBdr>
                </w:div>
                <w:div w:id="841621846">
                  <w:marLeft w:val="640"/>
                  <w:marRight w:val="0"/>
                  <w:marTop w:val="0"/>
                  <w:marBottom w:val="0"/>
                  <w:divBdr>
                    <w:top w:val="none" w:sz="0" w:space="0" w:color="auto"/>
                    <w:left w:val="none" w:sz="0" w:space="0" w:color="auto"/>
                    <w:bottom w:val="none" w:sz="0" w:space="0" w:color="auto"/>
                    <w:right w:val="none" w:sz="0" w:space="0" w:color="auto"/>
                  </w:divBdr>
                </w:div>
                <w:div w:id="791172453">
                  <w:marLeft w:val="640"/>
                  <w:marRight w:val="0"/>
                  <w:marTop w:val="0"/>
                  <w:marBottom w:val="0"/>
                  <w:divBdr>
                    <w:top w:val="none" w:sz="0" w:space="0" w:color="auto"/>
                    <w:left w:val="none" w:sz="0" w:space="0" w:color="auto"/>
                    <w:bottom w:val="none" w:sz="0" w:space="0" w:color="auto"/>
                    <w:right w:val="none" w:sz="0" w:space="0" w:color="auto"/>
                  </w:divBdr>
                </w:div>
                <w:div w:id="191652907">
                  <w:marLeft w:val="640"/>
                  <w:marRight w:val="0"/>
                  <w:marTop w:val="0"/>
                  <w:marBottom w:val="0"/>
                  <w:divBdr>
                    <w:top w:val="none" w:sz="0" w:space="0" w:color="auto"/>
                    <w:left w:val="none" w:sz="0" w:space="0" w:color="auto"/>
                    <w:bottom w:val="none" w:sz="0" w:space="0" w:color="auto"/>
                    <w:right w:val="none" w:sz="0" w:space="0" w:color="auto"/>
                  </w:divBdr>
                </w:div>
                <w:div w:id="1198661019">
                  <w:marLeft w:val="640"/>
                  <w:marRight w:val="0"/>
                  <w:marTop w:val="0"/>
                  <w:marBottom w:val="0"/>
                  <w:divBdr>
                    <w:top w:val="none" w:sz="0" w:space="0" w:color="auto"/>
                    <w:left w:val="none" w:sz="0" w:space="0" w:color="auto"/>
                    <w:bottom w:val="none" w:sz="0" w:space="0" w:color="auto"/>
                    <w:right w:val="none" w:sz="0" w:space="0" w:color="auto"/>
                  </w:divBdr>
                </w:div>
                <w:div w:id="2083944035">
                  <w:marLeft w:val="640"/>
                  <w:marRight w:val="0"/>
                  <w:marTop w:val="0"/>
                  <w:marBottom w:val="0"/>
                  <w:divBdr>
                    <w:top w:val="none" w:sz="0" w:space="0" w:color="auto"/>
                    <w:left w:val="none" w:sz="0" w:space="0" w:color="auto"/>
                    <w:bottom w:val="none" w:sz="0" w:space="0" w:color="auto"/>
                    <w:right w:val="none" w:sz="0" w:space="0" w:color="auto"/>
                  </w:divBdr>
                </w:div>
                <w:div w:id="559709329">
                  <w:marLeft w:val="640"/>
                  <w:marRight w:val="0"/>
                  <w:marTop w:val="0"/>
                  <w:marBottom w:val="0"/>
                  <w:divBdr>
                    <w:top w:val="none" w:sz="0" w:space="0" w:color="auto"/>
                    <w:left w:val="none" w:sz="0" w:space="0" w:color="auto"/>
                    <w:bottom w:val="none" w:sz="0" w:space="0" w:color="auto"/>
                    <w:right w:val="none" w:sz="0" w:space="0" w:color="auto"/>
                  </w:divBdr>
                </w:div>
                <w:div w:id="1674599744">
                  <w:marLeft w:val="640"/>
                  <w:marRight w:val="0"/>
                  <w:marTop w:val="0"/>
                  <w:marBottom w:val="0"/>
                  <w:divBdr>
                    <w:top w:val="none" w:sz="0" w:space="0" w:color="auto"/>
                    <w:left w:val="none" w:sz="0" w:space="0" w:color="auto"/>
                    <w:bottom w:val="none" w:sz="0" w:space="0" w:color="auto"/>
                    <w:right w:val="none" w:sz="0" w:space="0" w:color="auto"/>
                  </w:divBdr>
                </w:div>
                <w:div w:id="1231621732">
                  <w:marLeft w:val="640"/>
                  <w:marRight w:val="0"/>
                  <w:marTop w:val="0"/>
                  <w:marBottom w:val="0"/>
                  <w:divBdr>
                    <w:top w:val="none" w:sz="0" w:space="0" w:color="auto"/>
                    <w:left w:val="none" w:sz="0" w:space="0" w:color="auto"/>
                    <w:bottom w:val="none" w:sz="0" w:space="0" w:color="auto"/>
                    <w:right w:val="none" w:sz="0" w:space="0" w:color="auto"/>
                  </w:divBdr>
                </w:div>
                <w:div w:id="1776906227">
                  <w:marLeft w:val="640"/>
                  <w:marRight w:val="0"/>
                  <w:marTop w:val="0"/>
                  <w:marBottom w:val="0"/>
                  <w:divBdr>
                    <w:top w:val="none" w:sz="0" w:space="0" w:color="auto"/>
                    <w:left w:val="none" w:sz="0" w:space="0" w:color="auto"/>
                    <w:bottom w:val="none" w:sz="0" w:space="0" w:color="auto"/>
                    <w:right w:val="none" w:sz="0" w:space="0" w:color="auto"/>
                  </w:divBdr>
                </w:div>
                <w:div w:id="2145539465">
                  <w:marLeft w:val="640"/>
                  <w:marRight w:val="0"/>
                  <w:marTop w:val="0"/>
                  <w:marBottom w:val="0"/>
                  <w:divBdr>
                    <w:top w:val="none" w:sz="0" w:space="0" w:color="auto"/>
                    <w:left w:val="none" w:sz="0" w:space="0" w:color="auto"/>
                    <w:bottom w:val="none" w:sz="0" w:space="0" w:color="auto"/>
                    <w:right w:val="none" w:sz="0" w:space="0" w:color="auto"/>
                  </w:divBdr>
                </w:div>
                <w:div w:id="1281381085">
                  <w:marLeft w:val="640"/>
                  <w:marRight w:val="0"/>
                  <w:marTop w:val="0"/>
                  <w:marBottom w:val="0"/>
                  <w:divBdr>
                    <w:top w:val="none" w:sz="0" w:space="0" w:color="auto"/>
                    <w:left w:val="none" w:sz="0" w:space="0" w:color="auto"/>
                    <w:bottom w:val="none" w:sz="0" w:space="0" w:color="auto"/>
                    <w:right w:val="none" w:sz="0" w:space="0" w:color="auto"/>
                  </w:divBdr>
                </w:div>
                <w:div w:id="1656491263">
                  <w:marLeft w:val="640"/>
                  <w:marRight w:val="0"/>
                  <w:marTop w:val="0"/>
                  <w:marBottom w:val="0"/>
                  <w:divBdr>
                    <w:top w:val="none" w:sz="0" w:space="0" w:color="auto"/>
                    <w:left w:val="none" w:sz="0" w:space="0" w:color="auto"/>
                    <w:bottom w:val="none" w:sz="0" w:space="0" w:color="auto"/>
                    <w:right w:val="none" w:sz="0" w:space="0" w:color="auto"/>
                  </w:divBdr>
                </w:div>
                <w:div w:id="78675776">
                  <w:marLeft w:val="640"/>
                  <w:marRight w:val="0"/>
                  <w:marTop w:val="0"/>
                  <w:marBottom w:val="0"/>
                  <w:divBdr>
                    <w:top w:val="none" w:sz="0" w:space="0" w:color="auto"/>
                    <w:left w:val="none" w:sz="0" w:space="0" w:color="auto"/>
                    <w:bottom w:val="none" w:sz="0" w:space="0" w:color="auto"/>
                    <w:right w:val="none" w:sz="0" w:space="0" w:color="auto"/>
                  </w:divBdr>
                </w:div>
                <w:div w:id="1101412306">
                  <w:marLeft w:val="640"/>
                  <w:marRight w:val="0"/>
                  <w:marTop w:val="0"/>
                  <w:marBottom w:val="0"/>
                  <w:divBdr>
                    <w:top w:val="none" w:sz="0" w:space="0" w:color="auto"/>
                    <w:left w:val="none" w:sz="0" w:space="0" w:color="auto"/>
                    <w:bottom w:val="none" w:sz="0" w:space="0" w:color="auto"/>
                    <w:right w:val="none" w:sz="0" w:space="0" w:color="auto"/>
                  </w:divBdr>
                </w:div>
                <w:div w:id="1382902502">
                  <w:marLeft w:val="640"/>
                  <w:marRight w:val="0"/>
                  <w:marTop w:val="0"/>
                  <w:marBottom w:val="0"/>
                  <w:divBdr>
                    <w:top w:val="none" w:sz="0" w:space="0" w:color="auto"/>
                    <w:left w:val="none" w:sz="0" w:space="0" w:color="auto"/>
                    <w:bottom w:val="none" w:sz="0" w:space="0" w:color="auto"/>
                    <w:right w:val="none" w:sz="0" w:space="0" w:color="auto"/>
                  </w:divBdr>
                </w:div>
                <w:div w:id="382171922">
                  <w:marLeft w:val="640"/>
                  <w:marRight w:val="0"/>
                  <w:marTop w:val="0"/>
                  <w:marBottom w:val="0"/>
                  <w:divBdr>
                    <w:top w:val="none" w:sz="0" w:space="0" w:color="auto"/>
                    <w:left w:val="none" w:sz="0" w:space="0" w:color="auto"/>
                    <w:bottom w:val="none" w:sz="0" w:space="0" w:color="auto"/>
                    <w:right w:val="none" w:sz="0" w:space="0" w:color="auto"/>
                  </w:divBdr>
                </w:div>
                <w:div w:id="2114472476">
                  <w:marLeft w:val="640"/>
                  <w:marRight w:val="0"/>
                  <w:marTop w:val="0"/>
                  <w:marBottom w:val="0"/>
                  <w:divBdr>
                    <w:top w:val="none" w:sz="0" w:space="0" w:color="auto"/>
                    <w:left w:val="none" w:sz="0" w:space="0" w:color="auto"/>
                    <w:bottom w:val="none" w:sz="0" w:space="0" w:color="auto"/>
                    <w:right w:val="none" w:sz="0" w:space="0" w:color="auto"/>
                  </w:divBdr>
                </w:div>
                <w:div w:id="1322463133">
                  <w:marLeft w:val="640"/>
                  <w:marRight w:val="0"/>
                  <w:marTop w:val="0"/>
                  <w:marBottom w:val="0"/>
                  <w:divBdr>
                    <w:top w:val="none" w:sz="0" w:space="0" w:color="auto"/>
                    <w:left w:val="none" w:sz="0" w:space="0" w:color="auto"/>
                    <w:bottom w:val="none" w:sz="0" w:space="0" w:color="auto"/>
                    <w:right w:val="none" w:sz="0" w:space="0" w:color="auto"/>
                  </w:divBdr>
                </w:div>
                <w:div w:id="1617449921">
                  <w:marLeft w:val="640"/>
                  <w:marRight w:val="0"/>
                  <w:marTop w:val="0"/>
                  <w:marBottom w:val="0"/>
                  <w:divBdr>
                    <w:top w:val="none" w:sz="0" w:space="0" w:color="auto"/>
                    <w:left w:val="none" w:sz="0" w:space="0" w:color="auto"/>
                    <w:bottom w:val="none" w:sz="0" w:space="0" w:color="auto"/>
                    <w:right w:val="none" w:sz="0" w:space="0" w:color="auto"/>
                  </w:divBdr>
                </w:div>
                <w:div w:id="1419476413">
                  <w:marLeft w:val="640"/>
                  <w:marRight w:val="0"/>
                  <w:marTop w:val="0"/>
                  <w:marBottom w:val="0"/>
                  <w:divBdr>
                    <w:top w:val="none" w:sz="0" w:space="0" w:color="auto"/>
                    <w:left w:val="none" w:sz="0" w:space="0" w:color="auto"/>
                    <w:bottom w:val="none" w:sz="0" w:space="0" w:color="auto"/>
                    <w:right w:val="none" w:sz="0" w:space="0" w:color="auto"/>
                  </w:divBdr>
                </w:div>
                <w:div w:id="1325744572">
                  <w:marLeft w:val="640"/>
                  <w:marRight w:val="0"/>
                  <w:marTop w:val="0"/>
                  <w:marBottom w:val="0"/>
                  <w:divBdr>
                    <w:top w:val="none" w:sz="0" w:space="0" w:color="auto"/>
                    <w:left w:val="none" w:sz="0" w:space="0" w:color="auto"/>
                    <w:bottom w:val="none" w:sz="0" w:space="0" w:color="auto"/>
                    <w:right w:val="none" w:sz="0" w:space="0" w:color="auto"/>
                  </w:divBdr>
                </w:div>
                <w:div w:id="599803043">
                  <w:marLeft w:val="640"/>
                  <w:marRight w:val="0"/>
                  <w:marTop w:val="0"/>
                  <w:marBottom w:val="0"/>
                  <w:divBdr>
                    <w:top w:val="none" w:sz="0" w:space="0" w:color="auto"/>
                    <w:left w:val="none" w:sz="0" w:space="0" w:color="auto"/>
                    <w:bottom w:val="none" w:sz="0" w:space="0" w:color="auto"/>
                    <w:right w:val="none" w:sz="0" w:space="0" w:color="auto"/>
                  </w:divBdr>
                </w:div>
                <w:div w:id="296373649">
                  <w:marLeft w:val="640"/>
                  <w:marRight w:val="0"/>
                  <w:marTop w:val="0"/>
                  <w:marBottom w:val="0"/>
                  <w:divBdr>
                    <w:top w:val="none" w:sz="0" w:space="0" w:color="auto"/>
                    <w:left w:val="none" w:sz="0" w:space="0" w:color="auto"/>
                    <w:bottom w:val="none" w:sz="0" w:space="0" w:color="auto"/>
                    <w:right w:val="none" w:sz="0" w:space="0" w:color="auto"/>
                  </w:divBdr>
                </w:div>
                <w:div w:id="1228227203">
                  <w:marLeft w:val="640"/>
                  <w:marRight w:val="0"/>
                  <w:marTop w:val="0"/>
                  <w:marBottom w:val="0"/>
                  <w:divBdr>
                    <w:top w:val="none" w:sz="0" w:space="0" w:color="auto"/>
                    <w:left w:val="none" w:sz="0" w:space="0" w:color="auto"/>
                    <w:bottom w:val="none" w:sz="0" w:space="0" w:color="auto"/>
                    <w:right w:val="none" w:sz="0" w:space="0" w:color="auto"/>
                  </w:divBdr>
                </w:div>
                <w:div w:id="997538059">
                  <w:marLeft w:val="640"/>
                  <w:marRight w:val="0"/>
                  <w:marTop w:val="0"/>
                  <w:marBottom w:val="0"/>
                  <w:divBdr>
                    <w:top w:val="none" w:sz="0" w:space="0" w:color="auto"/>
                    <w:left w:val="none" w:sz="0" w:space="0" w:color="auto"/>
                    <w:bottom w:val="none" w:sz="0" w:space="0" w:color="auto"/>
                    <w:right w:val="none" w:sz="0" w:space="0" w:color="auto"/>
                  </w:divBdr>
                </w:div>
                <w:div w:id="2037651896">
                  <w:marLeft w:val="640"/>
                  <w:marRight w:val="0"/>
                  <w:marTop w:val="0"/>
                  <w:marBottom w:val="0"/>
                  <w:divBdr>
                    <w:top w:val="none" w:sz="0" w:space="0" w:color="auto"/>
                    <w:left w:val="none" w:sz="0" w:space="0" w:color="auto"/>
                    <w:bottom w:val="none" w:sz="0" w:space="0" w:color="auto"/>
                    <w:right w:val="none" w:sz="0" w:space="0" w:color="auto"/>
                  </w:divBdr>
                </w:div>
                <w:div w:id="1865249638">
                  <w:marLeft w:val="640"/>
                  <w:marRight w:val="0"/>
                  <w:marTop w:val="0"/>
                  <w:marBottom w:val="0"/>
                  <w:divBdr>
                    <w:top w:val="none" w:sz="0" w:space="0" w:color="auto"/>
                    <w:left w:val="none" w:sz="0" w:space="0" w:color="auto"/>
                    <w:bottom w:val="none" w:sz="0" w:space="0" w:color="auto"/>
                    <w:right w:val="none" w:sz="0" w:space="0" w:color="auto"/>
                  </w:divBdr>
                </w:div>
                <w:div w:id="759254325">
                  <w:marLeft w:val="640"/>
                  <w:marRight w:val="0"/>
                  <w:marTop w:val="0"/>
                  <w:marBottom w:val="0"/>
                  <w:divBdr>
                    <w:top w:val="none" w:sz="0" w:space="0" w:color="auto"/>
                    <w:left w:val="none" w:sz="0" w:space="0" w:color="auto"/>
                    <w:bottom w:val="none" w:sz="0" w:space="0" w:color="auto"/>
                    <w:right w:val="none" w:sz="0" w:space="0" w:color="auto"/>
                  </w:divBdr>
                </w:div>
                <w:div w:id="708989274">
                  <w:marLeft w:val="640"/>
                  <w:marRight w:val="0"/>
                  <w:marTop w:val="0"/>
                  <w:marBottom w:val="0"/>
                  <w:divBdr>
                    <w:top w:val="none" w:sz="0" w:space="0" w:color="auto"/>
                    <w:left w:val="none" w:sz="0" w:space="0" w:color="auto"/>
                    <w:bottom w:val="none" w:sz="0" w:space="0" w:color="auto"/>
                    <w:right w:val="none" w:sz="0" w:space="0" w:color="auto"/>
                  </w:divBdr>
                </w:div>
                <w:div w:id="1817410299">
                  <w:marLeft w:val="640"/>
                  <w:marRight w:val="0"/>
                  <w:marTop w:val="0"/>
                  <w:marBottom w:val="0"/>
                  <w:divBdr>
                    <w:top w:val="none" w:sz="0" w:space="0" w:color="auto"/>
                    <w:left w:val="none" w:sz="0" w:space="0" w:color="auto"/>
                    <w:bottom w:val="none" w:sz="0" w:space="0" w:color="auto"/>
                    <w:right w:val="none" w:sz="0" w:space="0" w:color="auto"/>
                  </w:divBdr>
                </w:div>
                <w:div w:id="809639135">
                  <w:marLeft w:val="640"/>
                  <w:marRight w:val="0"/>
                  <w:marTop w:val="0"/>
                  <w:marBottom w:val="0"/>
                  <w:divBdr>
                    <w:top w:val="none" w:sz="0" w:space="0" w:color="auto"/>
                    <w:left w:val="none" w:sz="0" w:space="0" w:color="auto"/>
                    <w:bottom w:val="none" w:sz="0" w:space="0" w:color="auto"/>
                    <w:right w:val="none" w:sz="0" w:space="0" w:color="auto"/>
                  </w:divBdr>
                </w:div>
                <w:div w:id="175581844">
                  <w:marLeft w:val="640"/>
                  <w:marRight w:val="0"/>
                  <w:marTop w:val="0"/>
                  <w:marBottom w:val="0"/>
                  <w:divBdr>
                    <w:top w:val="none" w:sz="0" w:space="0" w:color="auto"/>
                    <w:left w:val="none" w:sz="0" w:space="0" w:color="auto"/>
                    <w:bottom w:val="none" w:sz="0" w:space="0" w:color="auto"/>
                    <w:right w:val="none" w:sz="0" w:space="0" w:color="auto"/>
                  </w:divBdr>
                </w:div>
                <w:div w:id="506679060">
                  <w:marLeft w:val="640"/>
                  <w:marRight w:val="0"/>
                  <w:marTop w:val="0"/>
                  <w:marBottom w:val="0"/>
                  <w:divBdr>
                    <w:top w:val="none" w:sz="0" w:space="0" w:color="auto"/>
                    <w:left w:val="none" w:sz="0" w:space="0" w:color="auto"/>
                    <w:bottom w:val="none" w:sz="0" w:space="0" w:color="auto"/>
                    <w:right w:val="none" w:sz="0" w:space="0" w:color="auto"/>
                  </w:divBdr>
                </w:div>
                <w:div w:id="1948390744">
                  <w:marLeft w:val="640"/>
                  <w:marRight w:val="0"/>
                  <w:marTop w:val="0"/>
                  <w:marBottom w:val="0"/>
                  <w:divBdr>
                    <w:top w:val="none" w:sz="0" w:space="0" w:color="auto"/>
                    <w:left w:val="none" w:sz="0" w:space="0" w:color="auto"/>
                    <w:bottom w:val="none" w:sz="0" w:space="0" w:color="auto"/>
                    <w:right w:val="none" w:sz="0" w:space="0" w:color="auto"/>
                  </w:divBdr>
                </w:div>
                <w:div w:id="655765783">
                  <w:marLeft w:val="640"/>
                  <w:marRight w:val="0"/>
                  <w:marTop w:val="0"/>
                  <w:marBottom w:val="0"/>
                  <w:divBdr>
                    <w:top w:val="none" w:sz="0" w:space="0" w:color="auto"/>
                    <w:left w:val="none" w:sz="0" w:space="0" w:color="auto"/>
                    <w:bottom w:val="none" w:sz="0" w:space="0" w:color="auto"/>
                    <w:right w:val="none" w:sz="0" w:space="0" w:color="auto"/>
                  </w:divBdr>
                </w:div>
                <w:div w:id="1425178383">
                  <w:marLeft w:val="640"/>
                  <w:marRight w:val="0"/>
                  <w:marTop w:val="0"/>
                  <w:marBottom w:val="0"/>
                  <w:divBdr>
                    <w:top w:val="none" w:sz="0" w:space="0" w:color="auto"/>
                    <w:left w:val="none" w:sz="0" w:space="0" w:color="auto"/>
                    <w:bottom w:val="none" w:sz="0" w:space="0" w:color="auto"/>
                    <w:right w:val="none" w:sz="0" w:space="0" w:color="auto"/>
                  </w:divBdr>
                </w:div>
                <w:div w:id="734278473">
                  <w:marLeft w:val="640"/>
                  <w:marRight w:val="0"/>
                  <w:marTop w:val="0"/>
                  <w:marBottom w:val="0"/>
                  <w:divBdr>
                    <w:top w:val="none" w:sz="0" w:space="0" w:color="auto"/>
                    <w:left w:val="none" w:sz="0" w:space="0" w:color="auto"/>
                    <w:bottom w:val="none" w:sz="0" w:space="0" w:color="auto"/>
                    <w:right w:val="none" w:sz="0" w:space="0" w:color="auto"/>
                  </w:divBdr>
                </w:div>
                <w:div w:id="1239292383">
                  <w:marLeft w:val="640"/>
                  <w:marRight w:val="0"/>
                  <w:marTop w:val="0"/>
                  <w:marBottom w:val="0"/>
                  <w:divBdr>
                    <w:top w:val="none" w:sz="0" w:space="0" w:color="auto"/>
                    <w:left w:val="none" w:sz="0" w:space="0" w:color="auto"/>
                    <w:bottom w:val="none" w:sz="0" w:space="0" w:color="auto"/>
                    <w:right w:val="none" w:sz="0" w:space="0" w:color="auto"/>
                  </w:divBdr>
                </w:div>
                <w:div w:id="433550835">
                  <w:marLeft w:val="640"/>
                  <w:marRight w:val="0"/>
                  <w:marTop w:val="0"/>
                  <w:marBottom w:val="0"/>
                  <w:divBdr>
                    <w:top w:val="none" w:sz="0" w:space="0" w:color="auto"/>
                    <w:left w:val="none" w:sz="0" w:space="0" w:color="auto"/>
                    <w:bottom w:val="none" w:sz="0" w:space="0" w:color="auto"/>
                    <w:right w:val="none" w:sz="0" w:space="0" w:color="auto"/>
                  </w:divBdr>
                </w:div>
                <w:div w:id="1935505809">
                  <w:marLeft w:val="640"/>
                  <w:marRight w:val="0"/>
                  <w:marTop w:val="0"/>
                  <w:marBottom w:val="0"/>
                  <w:divBdr>
                    <w:top w:val="none" w:sz="0" w:space="0" w:color="auto"/>
                    <w:left w:val="none" w:sz="0" w:space="0" w:color="auto"/>
                    <w:bottom w:val="none" w:sz="0" w:space="0" w:color="auto"/>
                    <w:right w:val="none" w:sz="0" w:space="0" w:color="auto"/>
                  </w:divBdr>
                </w:div>
                <w:div w:id="1861890440">
                  <w:marLeft w:val="640"/>
                  <w:marRight w:val="0"/>
                  <w:marTop w:val="0"/>
                  <w:marBottom w:val="0"/>
                  <w:divBdr>
                    <w:top w:val="none" w:sz="0" w:space="0" w:color="auto"/>
                    <w:left w:val="none" w:sz="0" w:space="0" w:color="auto"/>
                    <w:bottom w:val="none" w:sz="0" w:space="0" w:color="auto"/>
                    <w:right w:val="none" w:sz="0" w:space="0" w:color="auto"/>
                  </w:divBdr>
                </w:div>
                <w:div w:id="559023133">
                  <w:marLeft w:val="640"/>
                  <w:marRight w:val="0"/>
                  <w:marTop w:val="0"/>
                  <w:marBottom w:val="0"/>
                  <w:divBdr>
                    <w:top w:val="none" w:sz="0" w:space="0" w:color="auto"/>
                    <w:left w:val="none" w:sz="0" w:space="0" w:color="auto"/>
                    <w:bottom w:val="none" w:sz="0" w:space="0" w:color="auto"/>
                    <w:right w:val="none" w:sz="0" w:space="0" w:color="auto"/>
                  </w:divBdr>
                </w:div>
                <w:div w:id="618070427">
                  <w:marLeft w:val="640"/>
                  <w:marRight w:val="0"/>
                  <w:marTop w:val="0"/>
                  <w:marBottom w:val="0"/>
                  <w:divBdr>
                    <w:top w:val="none" w:sz="0" w:space="0" w:color="auto"/>
                    <w:left w:val="none" w:sz="0" w:space="0" w:color="auto"/>
                    <w:bottom w:val="none" w:sz="0" w:space="0" w:color="auto"/>
                    <w:right w:val="none" w:sz="0" w:space="0" w:color="auto"/>
                  </w:divBdr>
                </w:div>
                <w:div w:id="1568959238">
                  <w:marLeft w:val="640"/>
                  <w:marRight w:val="0"/>
                  <w:marTop w:val="0"/>
                  <w:marBottom w:val="0"/>
                  <w:divBdr>
                    <w:top w:val="none" w:sz="0" w:space="0" w:color="auto"/>
                    <w:left w:val="none" w:sz="0" w:space="0" w:color="auto"/>
                    <w:bottom w:val="none" w:sz="0" w:space="0" w:color="auto"/>
                    <w:right w:val="none" w:sz="0" w:space="0" w:color="auto"/>
                  </w:divBdr>
                </w:div>
                <w:div w:id="1563367767">
                  <w:marLeft w:val="640"/>
                  <w:marRight w:val="0"/>
                  <w:marTop w:val="0"/>
                  <w:marBottom w:val="0"/>
                  <w:divBdr>
                    <w:top w:val="none" w:sz="0" w:space="0" w:color="auto"/>
                    <w:left w:val="none" w:sz="0" w:space="0" w:color="auto"/>
                    <w:bottom w:val="none" w:sz="0" w:space="0" w:color="auto"/>
                    <w:right w:val="none" w:sz="0" w:space="0" w:color="auto"/>
                  </w:divBdr>
                </w:div>
                <w:div w:id="1921451563">
                  <w:marLeft w:val="640"/>
                  <w:marRight w:val="0"/>
                  <w:marTop w:val="0"/>
                  <w:marBottom w:val="0"/>
                  <w:divBdr>
                    <w:top w:val="none" w:sz="0" w:space="0" w:color="auto"/>
                    <w:left w:val="none" w:sz="0" w:space="0" w:color="auto"/>
                    <w:bottom w:val="none" w:sz="0" w:space="0" w:color="auto"/>
                    <w:right w:val="none" w:sz="0" w:space="0" w:color="auto"/>
                  </w:divBdr>
                </w:div>
                <w:div w:id="1963145155">
                  <w:marLeft w:val="640"/>
                  <w:marRight w:val="0"/>
                  <w:marTop w:val="0"/>
                  <w:marBottom w:val="0"/>
                  <w:divBdr>
                    <w:top w:val="none" w:sz="0" w:space="0" w:color="auto"/>
                    <w:left w:val="none" w:sz="0" w:space="0" w:color="auto"/>
                    <w:bottom w:val="none" w:sz="0" w:space="0" w:color="auto"/>
                    <w:right w:val="none" w:sz="0" w:space="0" w:color="auto"/>
                  </w:divBdr>
                </w:div>
              </w:divsChild>
            </w:div>
            <w:div w:id="1486631737">
              <w:marLeft w:val="0"/>
              <w:marRight w:val="0"/>
              <w:marTop w:val="0"/>
              <w:marBottom w:val="0"/>
              <w:divBdr>
                <w:top w:val="none" w:sz="0" w:space="0" w:color="auto"/>
                <w:left w:val="none" w:sz="0" w:space="0" w:color="auto"/>
                <w:bottom w:val="none" w:sz="0" w:space="0" w:color="auto"/>
                <w:right w:val="none" w:sz="0" w:space="0" w:color="auto"/>
              </w:divBdr>
              <w:divsChild>
                <w:div w:id="634339245">
                  <w:marLeft w:val="640"/>
                  <w:marRight w:val="0"/>
                  <w:marTop w:val="0"/>
                  <w:marBottom w:val="0"/>
                  <w:divBdr>
                    <w:top w:val="none" w:sz="0" w:space="0" w:color="auto"/>
                    <w:left w:val="none" w:sz="0" w:space="0" w:color="auto"/>
                    <w:bottom w:val="none" w:sz="0" w:space="0" w:color="auto"/>
                    <w:right w:val="none" w:sz="0" w:space="0" w:color="auto"/>
                  </w:divBdr>
                </w:div>
                <w:div w:id="1913344041">
                  <w:marLeft w:val="640"/>
                  <w:marRight w:val="0"/>
                  <w:marTop w:val="0"/>
                  <w:marBottom w:val="0"/>
                  <w:divBdr>
                    <w:top w:val="none" w:sz="0" w:space="0" w:color="auto"/>
                    <w:left w:val="none" w:sz="0" w:space="0" w:color="auto"/>
                    <w:bottom w:val="none" w:sz="0" w:space="0" w:color="auto"/>
                    <w:right w:val="none" w:sz="0" w:space="0" w:color="auto"/>
                  </w:divBdr>
                </w:div>
                <w:div w:id="113715368">
                  <w:marLeft w:val="640"/>
                  <w:marRight w:val="0"/>
                  <w:marTop w:val="0"/>
                  <w:marBottom w:val="0"/>
                  <w:divBdr>
                    <w:top w:val="none" w:sz="0" w:space="0" w:color="auto"/>
                    <w:left w:val="none" w:sz="0" w:space="0" w:color="auto"/>
                    <w:bottom w:val="none" w:sz="0" w:space="0" w:color="auto"/>
                    <w:right w:val="none" w:sz="0" w:space="0" w:color="auto"/>
                  </w:divBdr>
                </w:div>
                <w:div w:id="695425793">
                  <w:marLeft w:val="640"/>
                  <w:marRight w:val="0"/>
                  <w:marTop w:val="0"/>
                  <w:marBottom w:val="0"/>
                  <w:divBdr>
                    <w:top w:val="none" w:sz="0" w:space="0" w:color="auto"/>
                    <w:left w:val="none" w:sz="0" w:space="0" w:color="auto"/>
                    <w:bottom w:val="none" w:sz="0" w:space="0" w:color="auto"/>
                    <w:right w:val="none" w:sz="0" w:space="0" w:color="auto"/>
                  </w:divBdr>
                </w:div>
                <w:div w:id="2095668329">
                  <w:marLeft w:val="640"/>
                  <w:marRight w:val="0"/>
                  <w:marTop w:val="0"/>
                  <w:marBottom w:val="0"/>
                  <w:divBdr>
                    <w:top w:val="none" w:sz="0" w:space="0" w:color="auto"/>
                    <w:left w:val="none" w:sz="0" w:space="0" w:color="auto"/>
                    <w:bottom w:val="none" w:sz="0" w:space="0" w:color="auto"/>
                    <w:right w:val="none" w:sz="0" w:space="0" w:color="auto"/>
                  </w:divBdr>
                </w:div>
                <w:div w:id="1812746920">
                  <w:marLeft w:val="640"/>
                  <w:marRight w:val="0"/>
                  <w:marTop w:val="0"/>
                  <w:marBottom w:val="0"/>
                  <w:divBdr>
                    <w:top w:val="none" w:sz="0" w:space="0" w:color="auto"/>
                    <w:left w:val="none" w:sz="0" w:space="0" w:color="auto"/>
                    <w:bottom w:val="none" w:sz="0" w:space="0" w:color="auto"/>
                    <w:right w:val="none" w:sz="0" w:space="0" w:color="auto"/>
                  </w:divBdr>
                </w:div>
                <w:div w:id="693114356">
                  <w:marLeft w:val="640"/>
                  <w:marRight w:val="0"/>
                  <w:marTop w:val="0"/>
                  <w:marBottom w:val="0"/>
                  <w:divBdr>
                    <w:top w:val="none" w:sz="0" w:space="0" w:color="auto"/>
                    <w:left w:val="none" w:sz="0" w:space="0" w:color="auto"/>
                    <w:bottom w:val="none" w:sz="0" w:space="0" w:color="auto"/>
                    <w:right w:val="none" w:sz="0" w:space="0" w:color="auto"/>
                  </w:divBdr>
                </w:div>
                <w:div w:id="911429001">
                  <w:marLeft w:val="640"/>
                  <w:marRight w:val="0"/>
                  <w:marTop w:val="0"/>
                  <w:marBottom w:val="0"/>
                  <w:divBdr>
                    <w:top w:val="none" w:sz="0" w:space="0" w:color="auto"/>
                    <w:left w:val="none" w:sz="0" w:space="0" w:color="auto"/>
                    <w:bottom w:val="none" w:sz="0" w:space="0" w:color="auto"/>
                    <w:right w:val="none" w:sz="0" w:space="0" w:color="auto"/>
                  </w:divBdr>
                </w:div>
                <w:div w:id="2132363658">
                  <w:marLeft w:val="640"/>
                  <w:marRight w:val="0"/>
                  <w:marTop w:val="0"/>
                  <w:marBottom w:val="0"/>
                  <w:divBdr>
                    <w:top w:val="none" w:sz="0" w:space="0" w:color="auto"/>
                    <w:left w:val="none" w:sz="0" w:space="0" w:color="auto"/>
                    <w:bottom w:val="none" w:sz="0" w:space="0" w:color="auto"/>
                    <w:right w:val="none" w:sz="0" w:space="0" w:color="auto"/>
                  </w:divBdr>
                </w:div>
                <w:div w:id="1867711365">
                  <w:marLeft w:val="640"/>
                  <w:marRight w:val="0"/>
                  <w:marTop w:val="0"/>
                  <w:marBottom w:val="0"/>
                  <w:divBdr>
                    <w:top w:val="none" w:sz="0" w:space="0" w:color="auto"/>
                    <w:left w:val="none" w:sz="0" w:space="0" w:color="auto"/>
                    <w:bottom w:val="none" w:sz="0" w:space="0" w:color="auto"/>
                    <w:right w:val="none" w:sz="0" w:space="0" w:color="auto"/>
                  </w:divBdr>
                </w:div>
                <w:div w:id="1799570289">
                  <w:marLeft w:val="640"/>
                  <w:marRight w:val="0"/>
                  <w:marTop w:val="0"/>
                  <w:marBottom w:val="0"/>
                  <w:divBdr>
                    <w:top w:val="none" w:sz="0" w:space="0" w:color="auto"/>
                    <w:left w:val="none" w:sz="0" w:space="0" w:color="auto"/>
                    <w:bottom w:val="none" w:sz="0" w:space="0" w:color="auto"/>
                    <w:right w:val="none" w:sz="0" w:space="0" w:color="auto"/>
                  </w:divBdr>
                </w:div>
                <w:div w:id="1533836594">
                  <w:marLeft w:val="640"/>
                  <w:marRight w:val="0"/>
                  <w:marTop w:val="0"/>
                  <w:marBottom w:val="0"/>
                  <w:divBdr>
                    <w:top w:val="none" w:sz="0" w:space="0" w:color="auto"/>
                    <w:left w:val="none" w:sz="0" w:space="0" w:color="auto"/>
                    <w:bottom w:val="none" w:sz="0" w:space="0" w:color="auto"/>
                    <w:right w:val="none" w:sz="0" w:space="0" w:color="auto"/>
                  </w:divBdr>
                </w:div>
                <w:div w:id="2004356953">
                  <w:marLeft w:val="640"/>
                  <w:marRight w:val="0"/>
                  <w:marTop w:val="0"/>
                  <w:marBottom w:val="0"/>
                  <w:divBdr>
                    <w:top w:val="none" w:sz="0" w:space="0" w:color="auto"/>
                    <w:left w:val="none" w:sz="0" w:space="0" w:color="auto"/>
                    <w:bottom w:val="none" w:sz="0" w:space="0" w:color="auto"/>
                    <w:right w:val="none" w:sz="0" w:space="0" w:color="auto"/>
                  </w:divBdr>
                </w:div>
                <w:div w:id="1495102301">
                  <w:marLeft w:val="640"/>
                  <w:marRight w:val="0"/>
                  <w:marTop w:val="0"/>
                  <w:marBottom w:val="0"/>
                  <w:divBdr>
                    <w:top w:val="none" w:sz="0" w:space="0" w:color="auto"/>
                    <w:left w:val="none" w:sz="0" w:space="0" w:color="auto"/>
                    <w:bottom w:val="none" w:sz="0" w:space="0" w:color="auto"/>
                    <w:right w:val="none" w:sz="0" w:space="0" w:color="auto"/>
                  </w:divBdr>
                </w:div>
                <w:div w:id="1457985312">
                  <w:marLeft w:val="640"/>
                  <w:marRight w:val="0"/>
                  <w:marTop w:val="0"/>
                  <w:marBottom w:val="0"/>
                  <w:divBdr>
                    <w:top w:val="none" w:sz="0" w:space="0" w:color="auto"/>
                    <w:left w:val="none" w:sz="0" w:space="0" w:color="auto"/>
                    <w:bottom w:val="none" w:sz="0" w:space="0" w:color="auto"/>
                    <w:right w:val="none" w:sz="0" w:space="0" w:color="auto"/>
                  </w:divBdr>
                </w:div>
                <w:div w:id="2039314696">
                  <w:marLeft w:val="640"/>
                  <w:marRight w:val="0"/>
                  <w:marTop w:val="0"/>
                  <w:marBottom w:val="0"/>
                  <w:divBdr>
                    <w:top w:val="none" w:sz="0" w:space="0" w:color="auto"/>
                    <w:left w:val="none" w:sz="0" w:space="0" w:color="auto"/>
                    <w:bottom w:val="none" w:sz="0" w:space="0" w:color="auto"/>
                    <w:right w:val="none" w:sz="0" w:space="0" w:color="auto"/>
                  </w:divBdr>
                </w:div>
                <w:div w:id="1879931947">
                  <w:marLeft w:val="640"/>
                  <w:marRight w:val="0"/>
                  <w:marTop w:val="0"/>
                  <w:marBottom w:val="0"/>
                  <w:divBdr>
                    <w:top w:val="none" w:sz="0" w:space="0" w:color="auto"/>
                    <w:left w:val="none" w:sz="0" w:space="0" w:color="auto"/>
                    <w:bottom w:val="none" w:sz="0" w:space="0" w:color="auto"/>
                    <w:right w:val="none" w:sz="0" w:space="0" w:color="auto"/>
                  </w:divBdr>
                </w:div>
                <w:div w:id="1244800387">
                  <w:marLeft w:val="640"/>
                  <w:marRight w:val="0"/>
                  <w:marTop w:val="0"/>
                  <w:marBottom w:val="0"/>
                  <w:divBdr>
                    <w:top w:val="none" w:sz="0" w:space="0" w:color="auto"/>
                    <w:left w:val="none" w:sz="0" w:space="0" w:color="auto"/>
                    <w:bottom w:val="none" w:sz="0" w:space="0" w:color="auto"/>
                    <w:right w:val="none" w:sz="0" w:space="0" w:color="auto"/>
                  </w:divBdr>
                </w:div>
                <w:div w:id="1179584608">
                  <w:marLeft w:val="640"/>
                  <w:marRight w:val="0"/>
                  <w:marTop w:val="0"/>
                  <w:marBottom w:val="0"/>
                  <w:divBdr>
                    <w:top w:val="none" w:sz="0" w:space="0" w:color="auto"/>
                    <w:left w:val="none" w:sz="0" w:space="0" w:color="auto"/>
                    <w:bottom w:val="none" w:sz="0" w:space="0" w:color="auto"/>
                    <w:right w:val="none" w:sz="0" w:space="0" w:color="auto"/>
                  </w:divBdr>
                </w:div>
                <w:div w:id="1436093487">
                  <w:marLeft w:val="640"/>
                  <w:marRight w:val="0"/>
                  <w:marTop w:val="0"/>
                  <w:marBottom w:val="0"/>
                  <w:divBdr>
                    <w:top w:val="none" w:sz="0" w:space="0" w:color="auto"/>
                    <w:left w:val="none" w:sz="0" w:space="0" w:color="auto"/>
                    <w:bottom w:val="none" w:sz="0" w:space="0" w:color="auto"/>
                    <w:right w:val="none" w:sz="0" w:space="0" w:color="auto"/>
                  </w:divBdr>
                </w:div>
                <w:div w:id="1110903310">
                  <w:marLeft w:val="640"/>
                  <w:marRight w:val="0"/>
                  <w:marTop w:val="0"/>
                  <w:marBottom w:val="0"/>
                  <w:divBdr>
                    <w:top w:val="none" w:sz="0" w:space="0" w:color="auto"/>
                    <w:left w:val="none" w:sz="0" w:space="0" w:color="auto"/>
                    <w:bottom w:val="none" w:sz="0" w:space="0" w:color="auto"/>
                    <w:right w:val="none" w:sz="0" w:space="0" w:color="auto"/>
                  </w:divBdr>
                </w:div>
                <w:div w:id="1911843557">
                  <w:marLeft w:val="640"/>
                  <w:marRight w:val="0"/>
                  <w:marTop w:val="0"/>
                  <w:marBottom w:val="0"/>
                  <w:divBdr>
                    <w:top w:val="none" w:sz="0" w:space="0" w:color="auto"/>
                    <w:left w:val="none" w:sz="0" w:space="0" w:color="auto"/>
                    <w:bottom w:val="none" w:sz="0" w:space="0" w:color="auto"/>
                    <w:right w:val="none" w:sz="0" w:space="0" w:color="auto"/>
                  </w:divBdr>
                </w:div>
                <w:div w:id="1556819337">
                  <w:marLeft w:val="640"/>
                  <w:marRight w:val="0"/>
                  <w:marTop w:val="0"/>
                  <w:marBottom w:val="0"/>
                  <w:divBdr>
                    <w:top w:val="none" w:sz="0" w:space="0" w:color="auto"/>
                    <w:left w:val="none" w:sz="0" w:space="0" w:color="auto"/>
                    <w:bottom w:val="none" w:sz="0" w:space="0" w:color="auto"/>
                    <w:right w:val="none" w:sz="0" w:space="0" w:color="auto"/>
                  </w:divBdr>
                </w:div>
                <w:div w:id="1305086921">
                  <w:marLeft w:val="640"/>
                  <w:marRight w:val="0"/>
                  <w:marTop w:val="0"/>
                  <w:marBottom w:val="0"/>
                  <w:divBdr>
                    <w:top w:val="none" w:sz="0" w:space="0" w:color="auto"/>
                    <w:left w:val="none" w:sz="0" w:space="0" w:color="auto"/>
                    <w:bottom w:val="none" w:sz="0" w:space="0" w:color="auto"/>
                    <w:right w:val="none" w:sz="0" w:space="0" w:color="auto"/>
                  </w:divBdr>
                </w:div>
                <w:div w:id="111753863">
                  <w:marLeft w:val="640"/>
                  <w:marRight w:val="0"/>
                  <w:marTop w:val="0"/>
                  <w:marBottom w:val="0"/>
                  <w:divBdr>
                    <w:top w:val="none" w:sz="0" w:space="0" w:color="auto"/>
                    <w:left w:val="none" w:sz="0" w:space="0" w:color="auto"/>
                    <w:bottom w:val="none" w:sz="0" w:space="0" w:color="auto"/>
                    <w:right w:val="none" w:sz="0" w:space="0" w:color="auto"/>
                  </w:divBdr>
                </w:div>
                <w:div w:id="548608051">
                  <w:marLeft w:val="640"/>
                  <w:marRight w:val="0"/>
                  <w:marTop w:val="0"/>
                  <w:marBottom w:val="0"/>
                  <w:divBdr>
                    <w:top w:val="none" w:sz="0" w:space="0" w:color="auto"/>
                    <w:left w:val="none" w:sz="0" w:space="0" w:color="auto"/>
                    <w:bottom w:val="none" w:sz="0" w:space="0" w:color="auto"/>
                    <w:right w:val="none" w:sz="0" w:space="0" w:color="auto"/>
                  </w:divBdr>
                </w:div>
                <w:div w:id="34551560">
                  <w:marLeft w:val="640"/>
                  <w:marRight w:val="0"/>
                  <w:marTop w:val="0"/>
                  <w:marBottom w:val="0"/>
                  <w:divBdr>
                    <w:top w:val="none" w:sz="0" w:space="0" w:color="auto"/>
                    <w:left w:val="none" w:sz="0" w:space="0" w:color="auto"/>
                    <w:bottom w:val="none" w:sz="0" w:space="0" w:color="auto"/>
                    <w:right w:val="none" w:sz="0" w:space="0" w:color="auto"/>
                  </w:divBdr>
                </w:div>
                <w:div w:id="274364599">
                  <w:marLeft w:val="640"/>
                  <w:marRight w:val="0"/>
                  <w:marTop w:val="0"/>
                  <w:marBottom w:val="0"/>
                  <w:divBdr>
                    <w:top w:val="none" w:sz="0" w:space="0" w:color="auto"/>
                    <w:left w:val="none" w:sz="0" w:space="0" w:color="auto"/>
                    <w:bottom w:val="none" w:sz="0" w:space="0" w:color="auto"/>
                    <w:right w:val="none" w:sz="0" w:space="0" w:color="auto"/>
                  </w:divBdr>
                </w:div>
                <w:div w:id="1045985074">
                  <w:marLeft w:val="640"/>
                  <w:marRight w:val="0"/>
                  <w:marTop w:val="0"/>
                  <w:marBottom w:val="0"/>
                  <w:divBdr>
                    <w:top w:val="none" w:sz="0" w:space="0" w:color="auto"/>
                    <w:left w:val="none" w:sz="0" w:space="0" w:color="auto"/>
                    <w:bottom w:val="none" w:sz="0" w:space="0" w:color="auto"/>
                    <w:right w:val="none" w:sz="0" w:space="0" w:color="auto"/>
                  </w:divBdr>
                </w:div>
                <w:div w:id="1799377614">
                  <w:marLeft w:val="640"/>
                  <w:marRight w:val="0"/>
                  <w:marTop w:val="0"/>
                  <w:marBottom w:val="0"/>
                  <w:divBdr>
                    <w:top w:val="none" w:sz="0" w:space="0" w:color="auto"/>
                    <w:left w:val="none" w:sz="0" w:space="0" w:color="auto"/>
                    <w:bottom w:val="none" w:sz="0" w:space="0" w:color="auto"/>
                    <w:right w:val="none" w:sz="0" w:space="0" w:color="auto"/>
                  </w:divBdr>
                </w:div>
                <w:div w:id="882793446">
                  <w:marLeft w:val="640"/>
                  <w:marRight w:val="0"/>
                  <w:marTop w:val="0"/>
                  <w:marBottom w:val="0"/>
                  <w:divBdr>
                    <w:top w:val="none" w:sz="0" w:space="0" w:color="auto"/>
                    <w:left w:val="none" w:sz="0" w:space="0" w:color="auto"/>
                    <w:bottom w:val="none" w:sz="0" w:space="0" w:color="auto"/>
                    <w:right w:val="none" w:sz="0" w:space="0" w:color="auto"/>
                  </w:divBdr>
                </w:div>
                <w:div w:id="1834444912">
                  <w:marLeft w:val="640"/>
                  <w:marRight w:val="0"/>
                  <w:marTop w:val="0"/>
                  <w:marBottom w:val="0"/>
                  <w:divBdr>
                    <w:top w:val="none" w:sz="0" w:space="0" w:color="auto"/>
                    <w:left w:val="none" w:sz="0" w:space="0" w:color="auto"/>
                    <w:bottom w:val="none" w:sz="0" w:space="0" w:color="auto"/>
                    <w:right w:val="none" w:sz="0" w:space="0" w:color="auto"/>
                  </w:divBdr>
                </w:div>
                <w:div w:id="7030466">
                  <w:marLeft w:val="640"/>
                  <w:marRight w:val="0"/>
                  <w:marTop w:val="0"/>
                  <w:marBottom w:val="0"/>
                  <w:divBdr>
                    <w:top w:val="none" w:sz="0" w:space="0" w:color="auto"/>
                    <w:left w:val="none" w:sz="0" w:space="0" w:color="auto"/>
                    <w:bottom w:val="none" w:sz="0" w:space="0" w:color="auto"/>
                    <w:right w:val="none" w:sz="0" w:space="0" w:color="auto"/>
                  </w:divBdr>
                </w:div>
                <w:div w:id="930897293">
                  <w:marLeft w:val="640"/>
                  <w:marRight w:val="0"/>
                  <w:marTop w:val="0"/>
                  <w:marBottom w:val="0"/>
                  <w:divBdr>
                    <w:top w:val="none" w:sz="0" w:space="0" w:color="auto"/>
                    <w:left w:val="none" w:sz="0" w:space="0" w:color="auto"/>
                    <w:bottom w:val="none" w:sz="0" w:space="0" w:color="auto"/>
                    <w:right w:val="none" w:sz="0" w:space="0" w:color="auto"/>
                  </w:divBdr>
                </w:div>
                <w:div w:id="1165168874">
                  <w:marLeft w:val="640"/>
                  <w:marRight w:val="0"/>
                  <w:marTop w:val="0"/>
                  <w:marBottom w:val="0"/>
                  <w:divBdr>
                    <w:top w:val="none" w:sz="0" w:space="0" w:color="auto"/>
                    <w:left w:val="none" w:sz="0" w:space="0" w:color="auto"/>
                    <w:bottom w:val="none" w:sz="0" w:space="0" w:color="auto"/>
                    <w:right w:val="none" w:sz="0" w:space="0" w:color="auto"/>
                  </w:divBdr>
                </w:div>
                <w:div w:id="1651864023">
                  <w:marLeft w:val="640"/>
                  <w:marRight w:val="0"/>
                  <w:marTop w:val="0"/>
                  <w:marBottom w:val="0"/>
                  <w:divBdr>
                    <w:top w:val="none" w:sz="0" w:space="0" w:color="auto"/>
                    <w:left w:val="none" w:sz="0" w:space="0" w:color="auto"/>
                    <w:bottom w:val="none" w:sz="0" w:space="0" w:color="auto"/>
                    <w:right w:val="none" w:sz="0" w:space="0" w:color="auto"/>
                  </w:divBdr>
                </w:div>
                <w:div w:id="343749421">
                  <w:marLeft w:val="640"/>
                  <w:marRight w:val="0"/>
                  <w:marTop w:val="0"/>
                  <w:marBottom w:val="0"/>
                  <w:divBdr>
                    <w:top w:val="none" w:sz="0" w:space="0" w:color="auto"/>
                    <w:left w:val="none" w:sz="0" w:space="0" w:color="auto"/>
                    <w:bottom w:val="none" w:sz="0" w:space="0" w:color="auto"/>
                    <w:right w:val="none" w:sz="0" w:space="0" w:color="auto"/>
                  </w:divBdr>
                </w:div>
                <w:div w:id="1182090181">
                  <w:marLeft w:val="640"/>
                  <w:marRight w:val="0"/>
                  <w:marTop w:val="0"/>
                  <w:marBottom w:val="0"/>
                  <w:divBdr>
                    <w:top w:val="none" w:sz="0" w:space="0" w:color="auto"/>
                    <w:left w:val="none" w:sz="0" w:space="0" w:color="auto"/>
                    <w:bottom w:val="none" w:sz="0" w:space="0" w:color="auto"/>
                    <w:right w:val="none" w:sz="0" w:space="0" w:color="auto"/>
                  </w:divBdr>
                </w:div>
                <w:div w:id="1667393233">
                  <w:marLeft w:val="640"/>
                  <w:marRight w:val="0"/>
                  <w:marTop w:val="0"/>
                  <w:marBottom w:val="0"/>
                  <w:divBdr>
                    <w:top w:val="none" w:sz="0" w:space="0" w:color="auto"/>
                    <w:left w:val="none" w:sz="0" w:space="0" w:color="auto"/>
                    <w:bottom w:val="none" w:sz="0" w:space="0" w:color="auto"/>
                    <w:right w:val="none" w:sz="0" w:space="0" w:color="auto"/>
                  </w:divBdr>
                </w:div>
                <w:div w:id="1838105916">
                  <w:marLeft w:val="640"/>
                  <w:marRight w:val="0"/>
                  <w:marTop w:val="0"/>
                  <w:marBottom w:val="0"/>
                  <w:divBdr>
                    <w:top w:val="none" w:sz="0" w:space="0" w:color="auto"/>
                    <w:left w:val="none" w:sz="0" w:space="0" w:color="auto"/>
                    <w:bottom w:val="none" w:sz="0" w:space="0" w:color="auto"/>
                    <w:right w:val="none" w:sz="0" w:space="0" w:color="auto"/>
                  </w:divBdr>
                </w:div>
                <w:div w:id="1682002264">
                  <w:marLeft w:val="640"/>
                  <w:marRight w:val="0"/>
                  <w:marTop w:val="0"/>
                  <w:marBottom w:val="0"/>
                  <w:divBdr>
                    <w:top w:val="none" w:sz="0" w:space="0" w:color="auto"/>
                    <w:left w:val="none" w:sz="0" w:space="0" w:color="auto"/>
                    <w:bottom w:val="none" w:sz="0" w:space="0" w:color="auto"/>
                    <w:right w:val="none" w:sz="0" w:space="0" w:color="auto"/>
                  </w:divBdr>
                </w:div>
                <w:div w:id="1554460848">
                  <w:marLeft w:val="640"/>
                  <w:marRight w:val="0"/>
                  <w:marTop w:val="0"/>
                  <w:marBottom w:val="0"/>
                  <w:divBdr>
                    <w:top w:val="none" w:sz="0" w:space="0" w:color="auto"/>
                    <w:left w:val="none" w:sz="0" w:space="0" w:color="auto"/>
                    <w:bottom w:val="none" w:sz="0" w:space="0" w:color="auto"/>
                    <w:right w:val="none" w:sz="0" w:space="0" w:color="auto"/>
                  </w:divBdr>
                </w:div>
                <w:div w:id="2134326122">
                  <w:marLeft w:val="640"/>
                  <w:marRight w:val="0"/>
                  <w:marTop w:val="0"/>
                  <w:marBottom w:val="0"/>
                  <w:divBdr>
                    <w:top w:val="none" w:sz="0" w:space="0" w:color="auto"/>
                    <w:left w:val="none" w:sz="0" w:space="0" w:color="auto"/>
                    <w:bottom w:val="none" w:sz="0" w:space="0" w:color="auto"/>
                    <w:right w:val="none" w:sz="0" w:space="0" w:color="auto"/>
                  </w:divBdr>
                </w:div>
                <w:div w:id="657073697">
                  <w:marLeft w:val="640"/>
                  <w:marRight w:val="0"/>
                  <w:marTop w:val="0"/>
                  <w:marBottom w:val="0"/>
                  <w:divBdr>
                    <w:top w:val="none" w:sz="0" w:space="0" w:color="auto"/>
                    <w:left w:val="none" w:sz="0" w:space="0" w:color="auto"/>
                    <w:bottom w:val="none" w:sz="0" w:space="0" w:color="auto"/>
                    <w:right w:val="none" w:sz="0" w:space="0" w:color="auto"/>
                  </w:divBdr>
                </w:div>
                <w:div w:id="1981612736">
                  <w:marLeft w:val="640"/>
                  <w:marRight w:val="0"/>
                  <w:marTop w:val="0"/>
                  <w:marBottom w:val="0"/>
                  <w:divBdr>
                    <w:top w:val="none" w:sz="0" w:space="0" w:color="auto"/>
                    <w:left w:val="none" w:sz="0" w:space="0" w:color="auto"/>
                    <w:bottom w:val="none" w:sz="0" w:space="0" w:color="auto"/>
                    <w:right w:val="none" w:sz="0" w:space="0" w:color="auto"/>
                  </w:divBdr>
                </w:div>
                <w:div w:id="1385907808">
                  <w:marLeft w:val="640"/>
                  <w:marRight w:val="0"/>
                  <w:marTop w:val="0"/>
                  <w:marBottom w:val="0"/>
                  <w:divBdr>
                    <w:top w:val="none" w:sz="0" w:space="0" w:color="auto"/>
                    <w:left w:val="none" w:sz="0" w:space="0" w:color="auto"/>
                    <w:bottom w:val="none" w:sz="0" w:space="0" w:color="auto"/>
                    <w:right w:val="none" w:sz="0" w:space="0" w:color="auto"/>
                  </w:divBdr>
                </w:div>
                <w:div w:id="1025668872">
                  <w:marLeft w:val="640"/>
                  <w:marRight w:val="0"/>
                  <w:marTop w:val="0"/>
                  <w:marBottom w:val="0"/>
                  <w:divBdr>
                    <w:top w:val="none" w:sz="0" w:space="0" w:color="auto"/>
                    <w:left w:val="none" w:sz="0" w:space="0" w:color="auto"/>
                    <w:bottom w:val="none" w:sz="0" w:space="0" w:color="auto"/>
                    <w:right w:val="none" w:sz="0" w:space="0" w:color="auto"/>
                  </w:divBdr>
                </w:div>
                <w:div w:id="1504660484">
                  <w:marLeft w:val="640"/>
                  <w:marRight w:val="0"/>
                  <w:marTop w:val="0"/>
                  <w:marBottom w:val="0"/>
                  <w:divBdr>
                    <w:top w:val="none" w:sz="0" w:space="0" w:color="auto"/>
                    <w:left w:val="none" w:sz="0" w:space="0" w:color="auto"/>
                    <w:bottom w:val="none" w:sz="0" w:space="0" w:color="auto"/>
                    <w:right w:val="none" w:sz="0" w:space="0" w:color="auto"/>
                  </w:divBdr>
                </w:div>
                <w:div w:id="1715546570">
                  <w:marLeft w:val="640"/>
                  <w:marRight w:val="0"/>
                  <w:marTop w:val="0"/>
                  <w:marBottom w:val="0"/>
                  <w:divBdr>
                    <w:top w:val="none" w:sz="0" w:space="0" w:color="auto"/>
                    <w:left w:val="none" w:sz="0" w:space="0" w:color="auto"/>
                    <w:bottom w:val="none" w:sz="0" w:space="0" w:color="auto"/>
                    <w:right w:val="none" w:sz="0" w:space="0" w:color="auto"/>
                  </w:divBdr>
                </w:div>
                <w:div w:id="1516840518">
                  <w:marLeft w:val="640"/>
                  <w:marRight w:val="0"/>
                  <w:marTop w:val="0"/>
                  <w:marBottom w:val="0"/>
                  <w:divBdr>
                    <w:top w:val="none" w:sz="0" w:space="0" w:color="auto"/>
                    <w:left w:val="none" w:sz="0" w:space="0" w:color="auto"/>
                    <w:bottom w:val="none" w:sz="0" w:space="0" w:color="auto"/>
                    <w:right w:val="none" w:sz="0" w:space="0" w:color="auto"/>
                  </w:divBdr>
                </w:div>
                <w:div w:id="257296130">
                  <w:marLeft w:val="640"/>
                  <w:marRight w:val="0"/>
                  <w:marTop w:val="0"/>
                  <w:marBottom w:val="0"/>
                  <w:divBdr>
                    <w:top w:val="none" w:sz="0" w:space="0" w:color="auto"/>
                    <w:left w:val="none" w:sz="0" w:space="0" w:color="auto"/>
                    <w:bottom w:val="none" w:sz="0" w:space="0" w:color="auto"/>
                    <w:right w:val="none" w:sz="0" w:space="0" w:color="auto"/>
                  </w:divBdr>
                </w:div>
                <w:div w:id="1957828269">
                  <w:marLeft w:val="640"/>
                  <w:marRight w:val="0"/>
                  <w:marTop w:val="0"/>
                  <w:marBottom w:val="0"/>
                  <w:divBdr>
                    <w:top w:val="none" w:sz="0" w:space="0" w:color="auto"/>
                    <w:left w:val="none" w:sz="0" w:space="0" w:color="auto"/>
                    <w:bottom w:val="none" w:sz="0" w:space="0" w:color="auto"/>
                    <w:right w:val="none" w:sz="0" w:space="0" w:color="auto"/>
                  </w:divBdr>
                </w:div>
                <w:div w:id="1126966090">
                  <w:marLeft w:val="640"/>
                  <w:marRight w:val="0"/>
                  <w:marTop w:val="0"/>
                  <w:marBottom w:val="0"/>
                  <w:divBdr>
                    <w:top w:val="none" w:sz="0" w:space="0" w:color="auto"/>
                    <w:left w:val="none" w:sz="0" w:space="0" w:color="auto"/>
                    <w:bottom w:val="none" w:sz="0" w:space="0" w:color="auto"/>
                    <w:right w:val="none" w:sz="0" w:space="0" w:color="auto"/>
                  </w:divBdr>
                </w:div>
                <w:div w:id="1389380633">
                  <w:marLeft w:val="640"/>
                  <w:marRight w:val="0"/>
                  <w:marTop w:val="0"/>
                  <w:marBottom w:val="0"/>
                  <w:divBdr>
                    <w:top w:val="none" w:sz="0" w:space="0" w:color="auto"/>
                    <w:left w:val="none" w:sz="0" w:space="0" w:color="auto"/>
                    <w:bottom w:val="none" w:sz="0" w:space="0" w:color="auto"/>
                    <w:right w:val="none" w:sz="0" w:space="0" w:color="auto"/>
                  </w:divBdr>
                </w:div>
                <w:div w:id="1226987486">
                  <w:marLeft w:val="640"/>
                  <w:marRight w:val="0"/>
                  <w:marTop w:val="0"/>
                  <w:marBottom w:val="0"/>
                  <w:divBdr>
                    <w:top w:val="none" w:sz="0" w:space="0" w:color="auto"/>
                    <w:left w:val="none" w:sz="0" w:space="0" w:color="auto"/>
                    <w:bottom w:val="none" w:sz="0" w:space="0" w:color="auto"/>
                    <w:right w:val="none" w:sz="0" w:space="0" w:color="auto"/>
                  </w:divBdr>
                </w:div>
                <w:div w:id="1905528774">
                  <w:marLeft w:val="640"/>
                  <w:marRight w:val="0"/>
                  <w:marTop w:val="0"/>
                  <w:marBottom w:val="0"/>
                  <w:divBdr>
                    <w:top w:val="none" w:sz="0" w:space="0" w:color="auto"/>
                    <w:left w:val="none" w:sz="0" w:space="0" w:color="auto"/>
                    <w:bottom w:val="none" w:sz="0" w:space="0" w:color="auto"/>
                    <w:right w:val="none" w:sz="0" w:space="0" w:color="auto"/>
                  </w:divBdr>
                </w:div>
                <w:div w:id="1007823782">
                  <w:marLeft w:val="640"/>
                  <w:marRight w:val="0"/>
                  <w:marTop w:val="0"/>
                  <w:marBottom w:val="0"/>
                  <w:divBdr>
                    <w:top w:val="none" w:sz="0" w:space="0" w:color="auto"/>
                    <w:left w:val="none" w:sz="0" w:space="0" w:color="auto"/>
                    <w:bottom w:val="none" w:sz="0" w:space="0" w:color="auto"/>
                    <w:right w:val="none" w:sz="0" w:space="0" w:color="auto"/>
                  </w:divBdr>
                </w:div>
                <w:div w:id="1559171232">
                  <w:marLeft w:val="640"/>
                  <w:marRight w:val="0"/>
                  <w:marTop w:val="0"/>
                  <w:marBottom w:val="0"/>
                  <w:divBdr>
                    <w:top w:val="none" w:sz="0" w:space="0" w:color="auto"/>
                    <w:left w:val="none" w:sz="0" w:space="0" w:color="auto"/>
                    <w:bottom w:val="none" w:sz="0" w:space="0" w:color="auto"/>
                    <w:right w:val="none" w:sz="0" w:space="0" w:color="auto"/>
                  </w:divBdr>
                </w:div>
                <w:div w:id="1486314407">
                  <w:marLeft w:val="640"/>
                  <w:marRight w:val="0"/>
                  <w:marTop w:val="0"/>
                  <w:marBottom w:val="0"/>
                  <w:divBdr>
                    <w:top w:val="none" w:sz="0" w:space="0" w:color="auto"/>
                    <w:left w:val="none" w:sz="0" w:space="0" w:color="auto"/>
                    <w:bottom w:val="none" w:sz="0" w:space="0" w:color="auto"/>
                    <w:right w:val="none" w:sz="0" w:space="0" w:color="auto"/>
                  </w:divBdr>
                </w:div>
                <w:div w:id="595333695">
                  <w:marLeft w:val="640"/>
                  <w:marRight w:val="0"/>
                  <w:marTop w:val="0"/>
                  <w:marBottom w:val="0"/>
                  <w:divBdr>
                    <w:top w:val="none" w:sz="0" w:space="0" w:color="auto"/>
                    <w:left w:val="none" w:sz="0" w:space="0" w:color="auto"/>
                    <w:bottom w:val="none" w:sz="0" w:space="0" w:color="auto"/>
                    <w:right w:val="none" w:sz="0" w:space="0" w:color="auto"/>
                  </w:divBdr>
                </w:div>
                <w:div w:id="2068068842">
                  <w:marLeft w:val="640"/>
                  <w:marRight w:val="0"/>
                  <w:marTop w:val="0"/>
                  <w:marBottom w:val="0"/>
                  <w:divBdr>
                    <w:top w:val="none" w:sz="0" w:space="0" w:color="auto"/>
                    <w:left w:val="none" w:sz="0" w:space="0" w:color="auto"/>
                    <w:bottom w:val="none" w:sz="0" w:space="0" w:color="auto"/>
                    <w:right w:val="none" w:sz="0" w:space="0" w:color="auto"/>
                  </w:divBdr>
                </w:div>
                <w:div w:id="1330056417">
                  <w:marLeft w:val="640"/>
                  <w:marRight w:val="0"/>
                  <w:marTop w:val="0"/>
                  <w:marBottom w:val="0"/>
                  <w:divBdr>
                    <w:top w:val="none" w:sz="0" w:space="0" w:color="auto"/>
                    <w:left w:val="none" w:sz="0" w:space="0" w:color="auto"/>
                    <w:bottom w:val="none" w:sz="0" w:space="0" w:color="auto"/>
                    <w:right w:val="none" w:sz="0" w:space="0" w:color="auto"/>
                  </w:divBdr>
                </w:div>
                <w:div w:id="463544741">
                  <w:marLeft w:val="640"/>
                  <w:marRight w:val="0"/>
                  <w:marTop w:val="0"/>
                  <w:marBottom w:val="0"/>
                  <w:divBdr>
                    <w:top w:val="none" w:sz="0" w:space="0" w:color="auto"/>
                    <w:left w:val="none" w:sz="0" w:space="0" w:color="auto"/>
                    <w:bottom w:val="none" w:sz="0" w:space="0" w:color="auto"/>
                    <w:right w:val="none" w:sz="0" w:space="0" w:color="auto"/>
                  </w:divBdr>
                </w:div>
                <w:div w:id="1324551907">
                  <w:marLeft w:val="640"/>
                  <w:marRight w:val="0"/>
                  <w:marTop w:val="0"/>
                  <w:marBottom w:val="0"/>
                  <w:divBdr>
                    <w:top w:val="none" w:sz="0" w:space="0" w:color="auto"/>
                    <w:left w:val="none" w:sz="0" w:space="0" w:color="auto"/>
                    <w:bottom w:val="none" w:sz="0" w:space="0" w:color="auto"/>
                    <w:right w:val="none" w:sz="0" w:space="0" w:color="auto"/>
                  </w:divBdr>
                </w:div>
                <w:div w:id="1293708320">
                  <w:marLeft w:val="640"/>
                  <w:marRight w:val="0"/>
                  <w:marTop w:val="0"/>
                  <w:marBottom w:val="0"/>
                  <w:divBdr>
                    <w:top w:val="none" w:sz="0" w:space="0" w:color="auto"/>
                    <w:left w:val="none" w:sz="0" w:space="0" w:color="auto"/>
                    <w:bottom w:val="none" w:sz="0" w:space="0" w:color="auto"/>
                    <w:right w:val="none" w:sz="0" w:space="0" w:color="auto"/>
                  </w:divBdr>
                </w:div>
                <w:div w:id="1950236317">
                  <w:marLeft w:val="640"/>
                  <w:marRight w:val="0"/>
                  <w:marTop w:val="0"/>
                  <w:marBottom w:val="0"/>
                  <w:divBdr>
                    <w:top w:val="none" w:sz="0" w:space="0" w:color="auto"/>
                    <w:left w:val="none" w:sz="0" w:space="0" w:color="auto"/>
                    <w:bottom w:val="none" w:sz="0" w:space="0" w:color="auto"/>
                    <w:right w:val="none" w:sz="0" w:space="0" w:color="auto"/>
                  </w:divBdr>
                </w:div>
                <w:div w:id="411315227">
                  <w:marLeft w:val="640"/>
                  <w:marRight w:val="0"/>
                  <w:marTop w:val="0"/>
                  <w:marBottom w:val="0"/>
                  <w:divBdr>
                    <w:top w:val="none" w:sz="0" w:space="0" w:color="auto"/>
                    <w:left w:val="none" w:sz="0" w:space="0" w:color="auto"/>
                    <w:bottom w:val="none" w:sz="0" w:space="0" w:color="auto"/>
                    <w:right w:val="none" w:sz="0" w:space="0" w:color="auto"/>
                  </w:divBdr>
                </w:div>
                <w:div w:id="133300942">
                  <w:marLeft w:val="640"/>
                  <w:marRight w:val="0"/>
                  <w:marTop w:val="0"/>
                  <w:marBottom w:val="0"/>
                  <w:divBdr>
                    <w:top w:val="none" w:sz="0" w:space="0" w:color="auto"/>
                    <w:left w:val="none" w:sz="0" w:space="0" w:color="auto"/>
                    <w:bottom w:val="none" w:sz="0" w:space="0" w:color="auto"/>
                    <w:right w:val="none" w:sz="0" w:space="0" w:color="auto"/>
                  </w:divBdr>
                </w:div>
                <w:div w:id="561215059">
                  <w:marLeft w:val="640"/>
                  <w:marRight w:val="0"/>
                  <w:marTop w:val="0"/>
                  <w:marBottom w:val="0"/>
                  <w:divBdr>
                    <w:top w:val="none" w:sz="0" w:space="0" w:color="auto"/>
                    <w:left w:val="none" w:sz="0" w:space="0" w:color="auto"/>
                    <w:bottom w:val="none" w:sz="0" w:space="0" w:color="auto"/>
                    <w:right w:val="none" w:sz="0" w:space="0" w:color="auto"/>
                  </w:divBdr>
                </w:div>
                <w:div w:id="450979441">
                  <w:marLeft w:val="640"/>
                  <w:marRight w:val="0"/>
                  <w:marTop w:val="0"/>
                  <w:marBottom w:val="0"/>
                  <w:divBdr>
                    <w:top w:val="none" w:sz="0" w:space="0" w:color="auto"/>
                    <w:left w:val="none" w:sz="0" w:space="0" w:color="auto"/>
                    <w:bottom w:val="none" w:sz="0" w:space="0" w:color="auto"/>
                    <w:right w:val="none" w:sz="0" w:space="0" w:color="auto"/>
                  </w:divBdr>
                </w:div>
                <w:div w:id="1178083890">
                  <w:marLeft w:val="640"/>
                  <w:marRight w:val="0"/>
                  <w:marTop w:val="0"/>
                  <w:marBottom w:val="0"/>
                  <w:divBdr>
                    <w:top w:val="none" w:sz="0" w:space="0" w:color="auto"/>
                    <w:left w:val="none" w:sz="0" w:space="0" w:color="auto"/>
                    <w:bottom w:val="none" w:sz="0" w:space="0" w:color="auto"/>
                    <w:right w:val="none" w:sz="0" w:space="0" w:color="auto"/>
                  </w:divBdr>
                </w:div>
                <w:div w:id="467355197">
                  <w:marLeft w:val="640"/>
                  <w:marRight w:val="0"/>
                  <w:marTop w:val="0"/>
                  <w:marBottom w:val="0"/>
                  <w:divBdr>
                    <w:top w:val="none" w:sz="0" w:space="0" w:color="auto"/>
                    <w:left w:val="none" w:sz="0" w:space="0" w:color="auto"/>
                    <w:bottom w:val="none" w:sz="0" w:space="0" w:color="auto"/>
                    <w:right w:val="none" w:sz="0" w:space="0" w:color="auto"/>
                  </w:divBdr>
                </w:div>
                <w:div w:id="420302784">
                  <w:marLeft w:val="640"/>
                  <w:marRight w:val="0"/>
                  <w:marTop w:val="0"/>
                  <w:marBottom w:val="0"/>
                  <w:divBdr>
                    <w:top w:val="none" w:sz="0" w:space="0" w:color="auto"/>
                    <w:left w:val="none" w:sz="0" w:space="0" w:color="auto"/>
                    <w:bottom w:val="none" w:sz="0" w:space="0" w:color="auto"/>
                    <w:right w:val="none" w:sz="0" w:space="0" w:color="auto"/>
                  </w:divBdr>
                </w:div>
                <w:div w:id="503595058">
                  <w:marLeft w:val="640"/>
                  <w:marRight w:val="0"/>
                  <w:marTop w:val="0"/>
                  <w:marBottom w:val="0"/>
                  <w:divBdr>
                    <w:top w:val="none" w:sz="0" w:space="0" w:color="auto"/>
                    <w:left w:val="none" w:sz="0" w:space="0" w:color="auto"/>
                    <w:bottom w:val="none" w:sz="0" w:space="0" w:color="auto"/>
                    <w:right w:val="none" w:sz="0" w:space="0" w:color="auto"/>
                  </w:divBdr>
                </w:div>
                <w:div w:id="1959605197">
                  <w:marLeft w:val="640"/>
                  <w:marRight w:val="0"/>
                  <w:marTop w:val="0"/>
                  <w:marBottom w:val="0"/>
                  <w:divBdr>
                    <w:top w:val="none" w:sz="0" w:space="0" w:color="auto"/>
                    <w:left w:val="none" w:sz="0" w:space="0" w:color="auto"/>
                    <w:bottom w:val="none" w:sz="0" w:space="0" w:color="auto"/>
                    <w:right w:val="none" w:sz="0" w:space="0" w:color="auto"/>
                  </w:divBdr>
                </w:div>
                <w:div w:id="31543657">
                  <w:marLeft w:val="640"/>
                  <w:marRight w:val="0"/>
                  <w:marTop w:val="0"/>
                  <w:marBottom w:val="0"/>
                  <w:divBdr>
                    <w:top w:val="none" w:sz="0" w:space="0" w:color="auto"/>
                    <w:left w:val="none" w:sz="0" w:space="0" w:color="auto"/>
                    <w:bottom w:val="none" w:sz="0" w:space="0" w:color="auto"/>
                    <w:right w:val="none" w:sz="0" w:space="0" w:color="auto"/>
                  </w:divBdr>
                </w:div>
                <w:div w:id="1201941432">
                  <w:marLeft w:val="640"/>
                  <w:marRight w:val="0"/>
                  <w:marTop w:val="0"/>
                  <w:marBottom w:val="0"/>
                  <w:divBdr>
                    <w:top w:val="none" w:sz="0" w:space="0" w:color="auto"/>
                    <w:left w:val="none" w:sz="0" w:space="0" w:color="auto"/>
                    <w:bottom w:val="none" w:sz="0" w:space="0" w:color="auto"/>
                    <w:right w:val="none" w:sz="0" w:space="0" w:color="auto"/>
                  </w:divBdr>
                </w:div>
                <w:div w:id="941032789">
                  <w:marLeft w:val="640"/>
                  <w:marRight w:val="0"/>
                  <w:marTop w:val="0"/>
                  <w:marBottom w:val="0"/>
                  <w:divBdr>
                    <w:top w:val="none" w:sz="0" w:space="0" w:color="auto"/>
                    <w:left w:val="none" w:sz="0" w:space="0" w:color="auto"/>
                    <w:bottom w:val="none" w:sz="0" w:space="0" w:color="auto"/>
                    <w:right w:val="none" w:sz="0" w:space="0" w:color="auto"/>
                  </w:divBdr>
                </w:div>
                <w:div w:id="935137310">
                  <w:marLeft w:val="640"/>
                  <w:marRight w:val="0"/>
                  <w:marTop w:val="0"/>
                  <w:marBottom w:val="0"/>
                  <w:divBdr>
                    <w:top w:val="none" w:sz="0" w:space="0" w:color="auto"/>
                    <w:left w:val="none" w:sz="0" w:space="0" w:color="auto"/>
                    <w:bottom w:val="none" w:sz="0" w:space="0" w:color="auto"/>
                    <w:right w:val="none" w:sz="0" w:space="0" w:color="auto"/>
                  </w:divBdr>
                </w:div>
                <w:div w:id="1795709327">
                  <w:marLeft w:val="640"/>
                  <w:marRight w:val="0"/>
                  <w:marTop w:val="0"/>
                  <w:marBottom w:val="0"/>
                  <w:divBdr>
                    <w:top w:val="none" w:sz="0" w:space="0" w:color="auto"/>
                    <w:left w:val="none" w:sz="0" w:space="0" w:color="auto"/>
                    <w:bottom w:val="none" w:sz="0" w:space="0" w:color="auto"/>
                    <w:right w:val="none" w:sz="0" w:space="0" w:color="auto"/>
                  </w:divBdr>
                </w:div>
                <w:div w:id="1792505362">
                  <w:marLeft w:val="640"/>
                  <w:marRight w:val="0"/>
                  <w:marTop w:val="0"/>
                  <w:marBottom w:val="0"/>
                  <w:divBdr>
                    <w:top w:val="none" w:sz="0" w:space="0" w:color="auto"/>
                    <w:left w:val="none" w:sz="0" w:space="0" w:color="auto"/>
                    <w:bottom w:val="none" w:sz="0" w:space="0" w:color="auto"/>
                    <w:right w:val="none" w:sz="0" w:space="0" w:color="auto"/>
                  </w:divBdr>
                </w:div>
                <w:div w:id="743837456">
                  <w:marLeft w:val="640"/>
                  <w:marRight w:val="0"/>
                  <w:marTop w:val="0"/>
                  <w:marBottom w:val="0"/>
                  <w:divBdr>
                    <w:top w:val="none" w:sz="0" w:space="0" w:color="auto"/>
                    <w:left w:val="none" w:sz="0" w:space="0" w:color="auto"/>
                    <w:bottom w:val="none" w:sz="0" w:space="0" w:color="auto"/>
                    <w:right w:val="none" w:sz="0" w:space="0" w:color="auto"/>
                  </w:divBdr>
                </w:div>
                <w:div w:id="1559239514">
                  <w:marLeft w:val="640"/>
                  <w:marRight w:val="0"/>
                  <w:marTop w:val="0"/>
                  <w:marBottom w:val="0"/>
                  <w:divBdr>
                    <w:top w:val="none" w:sz="0" w:space="0" w:color="auto"/>
                    <w:left w:val="none" w:sz="0" w:space="0" w:color="auto"/>
                    <w:bottom w:val="none" w:sz="0" w:space="0" w:color="auto"/>
                    <w:right w:val="none" w:sz="0" w:space="0" w:color="auto"/>
                  </w:divBdr>
                </w:div>
                <w:div w:id="1733455766">
                  <w:marLeft w:val="640"/>
                  <w:marRight w:val="0"/>
                  <w:marTop w:val="0"/>
                  <w:marBottom w:val="0"/>
                  <w:divBdr>
                    <w:top w:val="none" w:sz="0" w:space="0" w:color="auto"/>
                    <w:left w:val="none" w:sz="0" w:space="0" w:color="auto"/>
                    <w:bottom w:val="none" w:sz="0" w:space="0" w:color="auto"/>
                    <w:right w:val="none" w:sz="0" w:space="0" w:color="auto"/>
                  </w:divBdr>
                </w:div>
              </w:divsChild>
            </w:div>
            <w:div w:id="1016931872">
              <w:marLeft w:val="0"/>
              <w:marRight w:val="0"/>
              <w:marTop w:val="0"/>
              <w:marBottom w:val="0"/>
              <w:divBdr>
                <w:top w:val="none" w:sz="0" w:space="0" w:color="auto"/>
                <w:left w:val="none" w:sz="0" w:space="0" w:color="auto"/>
                <w:bottom w:val="none" w:sz="0" w:space="0" w:color="auto"/>
                <w:right w:val="none" w:sz="0" w:space="0" w:color="auto"/>
              </w:divBdr>
              <w:divsChild>
                <w:div w:id="1951739922">
                  <w:marLeft w:val="640"/>
                  <w:marRight w:val="0"/>
                  <w:marTop w:val="0"/>
                  <w:marBottom w:val="0"/>
                  <w:divBdr>
                    <w:top w:val="none" w:sz="0" w:space="0" w:color="auto"/>
                    <w:left w:val="none" w:sz="0" w:space="0" w:color="auto"/>
                    <w:bottom w:val="none" w:sz="0" w:space="0" w:color="auto"/>
                    <w:right w:val="none" w:sz="0" w:space="0" w:color="auto"/>
                  </w:divBdr>
                </w:div>
                <w:div w:id="1520270706">
                  <w:marLeft w:val="640"/>
                  <w:marRight w:val="0"/>
                  <w:marTop w:val="0"/>
                  <w:marBottom w:val="0"/>
                  <w:divBdr>
                    <w:top w:val="none" w:sz="0" w:space="0" w:color="auto"/>
                    <w:left w:val="none" w:sz="0" w:space="0" w:color="auto"/>
                    <w:bottom w:val="none" w:sz="0" w:space="0" w:color="auto"/>
                    <w:right w:val="none" w:sz="0" w:space="0" w:color="auto"/>
                  </w:divBdr>
                </w:div>
                <w:div w:id="781848646">
                  <w:marLeft w:val="640"/>
                  <w:marRight w:val="0"/>
                  <w:marTop w:val="0"/>
                  <w:marBottom w:val="0"/>
                  <w:divBdr>
                    <w:top w:val="none" w:sz="0" w:space="0" w:color="auto"/>
                    <w:left w:val="none" w:sz="0" w:space="0" w:color="auto"/>
                    <w:bottom w:val="none" w:sz="0" w:space="0" w:color="auto"/>
                    <w:right w:val="none" w:sz="0" w:space="0" w:color="auto"/>
                  </w:divBdr>
                </w:div>
                <w:div w:id="1904215514">
                  <w:marLeft w:val="640"/>
                  <w:marRight w:val="0"/>
                  <w:marTop w:val="0"/>
                  <w:marBottom w:val="0"/>
                  <w:divBdr>
                    <w:top w:val="none" w:sz="0" w:space="0" w:color="auto"/>
                    <w:left w:val="none" w:sz="0" w:space="0" w:color="auto"/>
                    <w:bottom w:val="none" w:sz="0" w:space="0" w:color="auto"/>
                    <w:right w:val="none" w:sz="0" w:space="0" w:color="auto"/>
                  </w:divBdr>
                </w:div>
                <w:div w:id="152260303">
                  <w:marLeft w:val="640"/>
                  <w:marRight w:val="0"/>
                  <w:marTop w:val="0"/>
                  <w:marBottom w:val="0"/>
                  <w:divBdr>
                    <w:top w:val="none" w:sz="0" w:space="0" w:color="auto"/>
                    <w:left w:val="none" w:sz="0" w:space="0" w:color="auto"/>
                    <w:bottom w:val="none" w:sz="0" w:space="0" w:color="auto"/>
                    <w:right w:val="none" w:sz="0" w:space="0" w:color="auto"/>
                  </w:divBdr>
                </w:div>
                <w:div w:id="2016222925">
                  <w:marLeft w:val="640"/>
                  <w:marRight w:val="0"/>
                  <w:marTop w:val="0"/>
                  <w:marBottom w:val="0"/>
                  <w:divBdr>
                    <w:top w:val="none" w:sz="0" w:space="0" w:color="auto"/>
                    <w:left w:val="none" w:sz="0" w:space="0" w:color="auto"/>
                    <w:bottom w:val="none" w:sz="0" w:space="0" w:color="auto"/>
                    <w:right w:val="none" w:sz="0" w:space="0" w:color="auto"/>
                  </w:divBdr>
                </w:div>
                <w:div w:id="1091389052">
                  <w:marLeft w:val="640"/>
                  <w:marRight w:val="0"/>
                  <w:marTop w:val="0"/>
                  <w:marBottom w:val="0"/>
                  <w:divBdr>
                    <w:top w:val="none" w:sz="0" w:space="0" w:color="auto"/>
                    <w:left w:val="none" w:sz="0" w:space="0" w:color="auto"/>
                    <w:bottom w:val="none" w:sz="0" w:space="0" w:color="auto"/>
                    <w:right w:val="none" w:sz="0" w:space="0" w:color="auto"/>
                  </w:divBdr>
                </w:div>
                <w:div w:id="955598911">
                  <w:marLeft w:val="640"/>
                  <w:marRight w:val="0"/>
                  <w:marTop w:val="0"/>
                  <w:marBottom w:val="0"/>
                  <w:divBdr>
                    <w:top w:val="none" w:sz="0" w:space="0" w:color="auto"/>
                    <w:left w:val="none" w:sz="0" w:space="0" w:color="auto"/>
                    <w:bottom w:val="none" w:sz="0" w:space="0" w:color="auto"/>
                    <w:right w:val="none" w:sz="0" w:space="0" w:color="auto"/>
                  </w:divBdr>
                </w:div>
                <w:div w:id="1464156223">
                  <w:marLeft w:val="640"/>
                  <w:marRight w:val="0"/>
                  <w:marTop w:val="0"/>
                  <w:marBottom w:val="0"/>
                  <w:divBdr>
                    <w:top w:val="none" w:sz="0" w:space="0" w:color="auto"/>
                    <w:left w:val="none" w:sz="0" w:space="0" w:color="auto"/>
                    <w:bottom w:val="none" w:sz="0" w:space="0" w:color="auto"/>
                    <w:right w:val="none" w:sz="0" w:space="0" w:color="auto"/>
                  </w:divBdr>
                </w:div>
                <w:div w:id="63843376">
                  <w:marLeft w:val="640"/>
                  <w:marRight w:val="0"/>
                  <w:marTop w:val="0"/>
                  <w:marBottom w:val="0"/>
                  <w:divBdr>
                    <w:top w:val="none" w:sz="0" w:space="0" w:color="auto"/>
                    <w:left w:val="none" w:sz="0" w:space="0" w:color="auto"/>
                    <w:bottom w:val="none" w:sz="0" w:space="0" w:color="auto"/>
                    <w:right w:val="none" w:sz="0" w:space="0" w:color="auto"/>
                  </w:divBdr>
                </w:div>
                <w:div w:id="884105114">
                  <w:marLeft w:val="640"/>
                  <w:marRight w:val="0"/>
                  <w:marTop w:val="0"/>
                  <w:marBottom w:val="0"/>
                  <w:divBdr>
                    <w:top w:val="none" w:sz="0" w:space="0" w:color="auto"/>
                    <w:left w:val="none" w:sz="0" w:space="0" w:color="auto"/>
                    <w:bottom w:val="none" w:sz="0" w:space="0" w:color="auto"/>
                    <w:right w:val="none" w:sz="0" w:space="0" w:color="auto"/>
                  </w:divBdr>
                </w:div>
                <w:div w:id="446968124">
                  <w:marLeft w:val="640"/>
                  <w:marRight w:val="0"/>
                  <w:marTop w:val="0"/>
                  <w:marBottom w:val="0"/>
                  <w:divBdr>
                    <w:top w:val="none" w:sz="0" w:space="0" w:color="auto"/>
                    <w:left w:val="none" w:sz="0" w:space="0" w:color="auto"/>
                    <w:bottom w:val="none" w:sz="0" w:space="0" w:color="auto"/>
                    <w:right w:val="none" w:sz="0" w:space="0" w:color="auto"/>
                  </w:divBdr>
                </w:div>
                <w:div w:id="178930997">
                  <w:marLeft w:val="640"/>
                  <w:marRight w:val="0"/>
                  <w:marTop w:val="0"/>
                  <w:marBottom w:val="0"/>
                  <w:divBdr>
                    <w:top w:val="none" w:sz="0" w:space="0" w:color="auto"/>
                    <w:left w:val="none" w:sz="0" w:space="0" w:color="auto"/>
                    <w:bottom w:val="none" w:sz="0" w:space="0" w:color="auto"/>
                    <w:right w:val="none" w:sz="0" w:space="0" w:color="auto"/>
                  </w:divBdr>
                </w:div>
                <w:div w:id="425343411">
                  <w:marLeft w:val="640"/>
                  <w:marRight w:val="0"/>
                  <w:marTop w:val="0"/>
                  <w:marBottom w:val="0"/>
                  <w:divBdr>
                    <w:top w:val="none" w:sz="0" w:space="0" w:color="auto"/>
                    <w:left w:val="none" w:sz="0" w:space="0" w:color="auto"/>
                    <w:bottom w:val="none" w:sz="0" w:space="0" w:color="auto"/>
                    <w:right w:val="none" w:sz="0" w:space="0" w:color="auto"/>
                  </w:divBdr>
                </w:div>
                <w:div w:id="1119684727">
                  <w:marLeft w:val="640"/>
                  <w:marRight w:val="0"/>
                  <w:marTop w:val="0"/>
                  <w:marBottom w:val="0"/>
                  <w:divBdr>
                    <w:top w:val="none" w:sz="0" w:space="0" w:color="auto"/>
                    <w:left w:val="none" w:sz="0" w:space="0" w:color="auto"/>
                    <w:bottom w:val="none" w:sz="0" w:space="0" w:color="auto"/>
                    <w:right w:val="none" w:sz="0" w:space="0" w:color="auto"/>
                  </w:divBdr>
                </w:div>
                <w:div w:id="1939018669">
                  <w:marLeft w:val="640"/>
                  <w:marRight w:val="0"/>
                  <w:marTop w:val="0"/>
                  <w:marBottom w:val="0"/>
                  <w:divBdr>
                    <w:top w:val="none" w:sz="0" w:space="0" w:color="auto"/>
                    <w:left w:val="none" w:sz="0" w:space="0" w:color="auto"/>
                    <w:bottom w:val="none" w:sz="0" w:space="0" w:color="auto"/>
                    <w:right w:val="none" w:sz="0" w:space="0" w:color="auto"/>
                  </w:divBdr>
                </w:div>
                <w:div w:id="1547254887">
                  <w:marLeft w:val="640"/>
                  <w:marRight w:val="0"/>
                  <w:marTop w:val="0"/>
                  <w:marBottom w:val="0"/>
                  <w:divBdr>
                    <w:top w:val="none" w:sz="0" w:space="0" w:color="auto"/>
                    <w:left w:val="none" w:sz="0" w:space="0" w:color="auto"/>
                    <w:bottom w:val="none" w:sz="0" w:space="0" w:color="auto"/>
                    <w:right w:val="none" w:sz="0" w:space="0" w:color="auto"/>
                  </w:divBdr>
                </w:div>
                <w:div w:id="1012486976">
                  <w:marLeft w:val="640"/>
                  <w:marRight w:val="0"/>
                  <w:marTop w:val="0"/>
                  <w:marBottom w:val="0"/>
                  <w:divBdr>
                    <w:top w:val="none" w:sz="0" w:space="0" w:color="auto"/>
                    <w:left w:val="none" w:sz="0" w:space="0" w:color="auto"/>
                    <w:bottom w:val="none" w:sz="0" w:space="0" w:color="auto"/>
                    <w:right w:val="none" w:sz="0" w:space="0" w:color="auto"/>
                  </w:divBdr>
                </w:div>
                <w:div w:id="1121193971">
                  <w:marLeft w:val="640"/>
                  <w:marRight w:val="0"/>
                  <w:marTop w:val="0"/>
                  <w:marBottom w:val="0"/>
                  <w:divBdr>
                    <w:top w:val="none" w:sz="0" w:space="0" w:color="auto"/>
                    <w:left w:val="none" w:sz="0" w:space="0" w:color="auto"/>
                    <w:bottom w:val="none" w:sz="0" w:space="0" w:color="auto"/>
                    <w:right w:val="none" w:sz="0" w:space="0" w:color="auto"/>
                  </w:divBdr>
                </w:div>
                <w:div w:id="1318651508">
                  <w:marLeft w:val="640"/>
                  <w:marRight w:val="0"/>
                  <w:marTop w:val="0"/>
                  <w:marBottom w:val="0"/>
                  <w:divBdr>
                    <w:top w:val="none" w:sz="0" w:space="0" w:color="auto"/>
                    <w:left w:val="none" w:sz="0" w:space="0" w:color="auto"/>
                    <w:bottom w:val="none" w:sz="0" w:space="0" w:color="auto"/>
                    <w:right w:val="none" w:sz="0" w:space="0" w:color="auto"/>
                  </w:divBdr>
                </w:div>
                <w:div w:id="996419134">
                  <w:marLeft w:val="640"/>
                  <w:marRight w:val="0"/>
                  <w:marTop w:val="0"/>
                  <w:marBottom w:val="0"/>
                  <w:divBdr>
                    <w:top w:val="none" w:sz="0" w:space="0" w:color="auto"/>
                    <w:left w:val="none" w:sz="0" w:space="0" w:color="auto"/>
                    <w:bottom w:val="none" w:sz="0" w:space="0" w:color="auto"/>
                    <w:right w:val="none" w:sz="0" w:space="0" w:color="auto"/>
                  </w:divBdr>
                </w:div>
                <w:div w:id="2037150198">
                  <w:marLeft w:val="640"/>
                  <w:marRight w:val="0"/>
                  <w:marTop w:val="0"/>
                  <w:marBottom w:val="0"/>
                  <w:divBdr>
                    <w:top w:val="none" w:sz="0" w:space="0" w:color="auto"/>
                    <w:left w:val="none" w:sz="0" w:space="0" w:color="auto"/>
                    <w:bottom w:val="none" w:sz="0" w:space="0" w:color="auto"/>
                    <w:right w:val="none" w:sz="0" w:space="0" w:color="auto"/>
                  </w:divBdr>
                </w:div>
                <w:div w:id="2121992709">
                  <w:marLeft w:val="640"/>
                  <w:marRight w:val="0"/>
                  <w:marTop w:val="0"/>
                  <w:marBottom w:val="0"/>
                  <w:divBdr>
                    <w:top w:val="none" w:sz="0" w:space="0" w:color="auto"/>
                    <w:left w:val="none" w:sz="0" w:space="0" w:color="auto"/>
                    <w:bottom w:val="none" w:sz="0" w:space="0" w:color="auto"/>
                    <w:right w:val="none" w:sz="0" w:space="0" w:color="auto"/>
                  </w:divBdr>
                </w:div>
                <w:div w:id="1382441989">
                  <w:marLeft w:val="640"/>
                  <w:marRight w:val="0"/>
                  <w:marTop w:val="0"/>
                  <w:marBottom w:val="0"/>
                  <w:divBdr>
                    <w:top w:val="none" w:sz="0" w:space="0" w:color="auto"/>
                    <w:left w:val="none" w:sz="0" w:space="0" w:color="auto"/>
                    <w:bottom w:val="none" w:sz="0" w:space="0" w:color="auto"/>
                    <w:right w:val="none" w:sz="0" w:space="0" w:color="auto"/>
                  </w:divBdr>
                </w:div>
                <w:div w:id="17852601">
                  <w:marLeft w:val="640"/>
                  <w:marRight w:val="0"/>
                  <w:marTop w:val="0"/>
                  <w:marBottom w:val="0"/>
                  <w:divBdr>
                    <w:top w:val="none" w:sz="0" w:space="0" w:color="auto"/>
                    <w:left w:val="none" w:sz="0" w:space="0" w:color="auto"/>
                    <w:bottom w:val="none" w:sz="0" w:space="0" w:color="auto"/>
                    <w:right w:val="none" w:sz="0" w:space="0" w:color="auto"/>
                  </w:divBdr>
                </w:div>
                <w:div w:id="434249216">
                  <w:marLeft w:val="640"/>
                  <w:marRight w:val="0"/>
                  <w:marTop w:val="0"/>
                  <w:marBottom w:val="0"/>
                  <w:divBdr>
                    <w:top w:val="none" w:sz="0" w:space="0" w:color="auto"/>
                    <w:left w:val="none" w:sz="0" w:space="0" w:color="auto"/>
                    <w:bottom w:val="none" w:sz="0" w:space="0" w:color="auto"/>
                    <w:right w:val="none" w:sz="0" w:space="0" w:color="auto"/>
                  </w:divBdr>
                </w:div>
                <w:div w:id="36706059">
                  <w:marLeft w:val="640"/>
                  <w:marRight w:val="0"/>
                  <w:marTop w:val="0"/>
                  <w:marBottom w:val="0"/>
                  <w:divBdr>
                    <w:top w:val="none" w:sz="0" w:space="0" w:color="auto"/>
                    <w:left w:val="none" w:sz="0" w:space="0" w:color="auto"/>
                    <w:bottom w:val="none" w:sz="0" w:space="0" w:color="auto"/>
                    <w:right w:val="none" w:sz="0" w:space="0" w:color="auto"/>
                  </w:divBdr>
                </w:div>
                <w:div w:id="608506169">
                  <w:marLeft w:val="640"/>
                  <w:marRight w:val="0"/>
                  <w:marTop w:val="0"/>
                  <w:marBottom w:val="0"/>
                  <w:divBdr>
                    <w:top w:val="none" w:sz="0" w:space="0" w:color="auto"/>
                    <w:left w:val="none" w:sz="0" w:space="0" w:color="auto"/>
                    <w:bottom w:val="none" w:sz="0" w:space="0" w:color="auto"/>
                    <w:right w:val="none" w:sz="0" w:space="0" w:color="auto"/>
                  </w:divBdr>
                </w:div>
                <w:div w:id="1377268666">
                  <w:marLeft w:val="640"/>
                  <w:marRight w:val="0"/>
                  <w:marTop w:val="0"/>
                  <w:marBottom w:val="0"/>
                  <w:divBdr>
                    <w:top w:val="none" w:sz="0" w:space="0" w:color="auto"/>
                    <w:left w:val="none" w:sz="0" w:space="0" w:color="auto"/>
                    <w:bottom w:val="none" w:sz="0" w:space="0" w:color="auto"/>
                    <w:right w:val="none" w:sz="0" w:space="0" w:color="auto"/>
                  </w:divBdr>
                </w:div>
                <w:div w:id="1892495403">
                  <w:marLeft w:val="640"/>
                  <w:marRight w:val="0"/>
                  <w:marTop w:val="0"/>
                  <w:marBottom w:val="0"/>
                  <w:divBdr>
                    <w:top w:val="none" w:sz="0" w:space="0" w:color="auto"/>
                    <w:left w:val="none" w:sz="0" w:space="0" w:color="auto"/>
                    <w:bottom w:val="none" w:sz="0" w:space="0" w:color="auto"/>
                    <w:right w:val="none" w:sz="0" w:space="0" w:color="auto"/>
                  </w:divBdr>
                </w:div>
                <w:div w:id="1283227476">
                  <w:marLeft w:val="640"/>
                  <w:marRight w:val="0"/>
                  <w:marTop w:val="0"/>
                  <w:marBottom w:val="0"/>
                  <w:divBdr>
                    <w:top w:val="none" w:sz="0" w:space="0" w:color="auto"/>
                    <w:left w:val="none" w:sz="0" w:space="0" w:color="auto"/>
                    <w:bottom w:val="none" w:sz="0" w:space="0" w:color="auto"/>
                    <w:right w:val="none" w:sz="0" w:space="0" w:color="auto"/>
                  </w:divBdr>
                </w:div>
                <w:div w:id="489640578">
                  <w:marLeft w:val="640"/>
                  <w:marRight w:val="0"/>
                  <w:marTop w:val="0"/>
                  <w:marBottom w:val="0"/>
                  <w:divBdr>
                    <w:top w:val="none" w:sz="0" w:space="0" w:color="auto"/>
                    <w:left w:val="none" w:sz="0" w:space="0" w:color="auto"/>
                    <w:bottom w:val="none" w:sz="0" w:space="0" w:color="auto"/>
                    <w:right w:val="none" w:sz="0" w:space="0" w:color="auto"/>
                  </w:divBdr>
                </w:div>
                <w:div w:id="1126241261">
                  <w:marLeft w:val="640"/>
                  <w:marRight w:val="0"/>
                  <w:marTop w:val="0"/>
                  <w:marBottom w:val="0"/>
                  <w:divBdr>
                    <w:top w:val="none" w:sz="0" w:space="0" w:color="auto"/>
                    <w:left w:val="none" w:sz="0" w:space="0" w:color="auto"/>
                    <w:bottom w:val="none" w:sz="0" w:space="0" w:color="auto"/>
                    <w:right w:val="none" w:sz="0" w:space="0" w:color="auto"/>
                  </w:divBdr>
                </w:div>
                <w:div w:id="957831919">
                  <w:marLeft w:val="640"/>
                  <w:marRight w:val="0"/>
                  <w:marTop w:val="0"/>
                  <w:marBottom w:val="0"/>
                  <w:divBdr>
                    <w:top w:val="none" w:sz="0" w:space="0" w:color="auto"/>
                    <w:left w:val="none" w:sz="0" w:space="0" w:color="auto"/>
                    <w:bottom w:val="none" w:sz="0" w:space="0" w:color="auto"/>
                    <w:right w:val="none" w:sz="0" w:space="0" w:color="auto"/>
                  </w:divBdr>
                </w:div>
                <w:div w:id="801729301">
                  <w:marLeft w:val="640"/>
                  <w:marRight w:val="0"/>
                  <w:marTop w:val="0"/>
                  <w:marBottom w:val="0"/>
                  <w:divBdr>
                    <w:top w:val="none" w:sz="0" w:space="0" w:color="auto"/>
                    <w:left w:val="none" w:sz="0" w:space="0" w:color="auto"/>
                    <w:bottom w:val="none" w:sz="0" w:space="0" w:color="auto"/>
                    <w:right w:val="none" w:sz="0" w:space="0" w:color="auto"/>
                  </w:divBdr>
                </w:div>
                <w:div w:id="1087000493">
                  <w:marLeft w:val="640"/>
                  <w:marRight w:val="0"/>
                  <w:marTop w:val="0"/>
                  <w:marBottom w:val="0"/>
                  <w:divBdr>
                    <w:top w:val="none" w:sz="0" w:space="0" w:color="auto"/>
                    <w:left w:val="none" w:sz="0" w:space="0" w:color="auto"/>
                    <w:bottom w:val="none" w:sz="0" w:space="0" w:color="auto"/>
                    <w:right w:val="none" w:sz="0" w:space="0" w:color="auto"/>
                  </w:divBdr>
                </w:div>
                <w:div w:id="1387296809">
                  <w:marLeft w:val="640"/>
                  <w:marRight w:val="0"/>
                  <w:marTop w:val="0"/>
                  <w:marBottom w:val="0"/>
                  <w:divBdr>
                    <w:top w:val="none" w:sz="0" w:space="0" w:color="auto"/>
                    <w:left w:val="none" w:sz="0" w:space="0" w:color="auto"/>
                    <w:bottom w:val="none" w:sz="0" w:space="0" w:color="auto"/>
                    <w:right w:val="none" w:sz="0" w:space="0" w:color="auto"/>
                  </w:divBdr>
                </w:div>
                <w:div w:id="93865166">
                  <w:marLeft w:val="640"/>
                  <w:marRight w:val="0"/>
                  <w:marTop w:val="0"/>
                  <w:marBottom w:val="0"/>
                  <w:divBdr>
                    <w:top w:val="none" w:sz="0" w:space="0" w:color="auto"/>
                    <w:left w:val="none" w:sz="0" w:space="0" w:color="auto"/>
                    <w:bottom w:val="none" w:sz="0" w:space="0" w:color="auto"/>
                    <w:right w:val="none" w:sz="0" w:space="0" w:color="auto"/>
                  </w:divBdr>
                </w:div>
                <w:div w:id="1922834135">
                  <w:marLeft w:val="640"/>
                  <w:marRight w:val="0"/>
                  <w:marTop w:val="0"/>
                  <w:marBottom w:val="0"/>
                  <w:divBdr>
                    <w:top w:val="none" w:sz="0" w:space="0" w:color="auto"/>
                    <w:left w:val="none" w:sz="0" w:space="0" w:color="auto"/>
                    <w:bottom w:val="none" w:sz="0" w:space="0" w:color="auto"/>
                    <w:right w:val="none" w:sz="0" w:space="0" w:color="auto"/>
                  </w:divBdr>
                </w:div>
                <w:div w:id="974679269">
                  <w:marLeft w:val="640"/>
                  <w:marRight w:val="0"/>
                  <w:marTop w:val="0"/>
                  <w:marBottom w:val="0"/>
                  <w:divBdr>
                    <w:top w:val="none" w:sz="0" w:space="0" w:color="auto"/>
                    <w:left w:val="none" w:sz="0" w:space="0" w:color="auto"/>
                    <w:bottom w:val="none" w:sz="0" w:space="0" w:color="auto"/>
                    <w:right w:val="none" w:sz="0" w:space="0" w:color="auto"/>
                  </w:divBdr>
                </w:div>
                <w:div w:id="270211084">
                  <w:marLeft w:val="640"/>
                  <w:marRight w:val="0"/>
                  <w:marTop w:val="0"/>
                  <w:marBottom w:val="0"/>
                  <w:divBdr>
                    <w:top w:val="none" w:sz="0" w:space="0" w:color="auto"/>
                    <w:left w:val="none" w:sz="0" w:space="0" w:color="auto"/>
                    <w:bottom w:val="none" w:sz="0" w:space="0" w:color="auto"/>
                    <w:right w:val="none" w:sz="0" w:space="0" w:color="auto"/>
                  </w:divBdr>
                </w:div>
                <w:div w:id="45419023">
                  <w:marLeft w:val="640"/>
                  <w:marRight w:val="0"/>
                  <w:marTop w:val="0"/>
                  <w:marBottom w:val="0"/>
                  <w:divBdr>
                    <w:top w:val="none" w:sz="0" w:space="0" w:color="auto"/>
                    <w:left w:val="none" w:sz="0" w:space="0" w:color="auto"/>
                    <w:bottom w:val="none" w:sz="0" w:space="0" w:color="auto"/>
                    <w:right w:val="none" w:sz="0" w:space="0" w:color="auto"/>
                  </w:divBdr>
                </w:div>
                <w:div w:id="3365065">
                  <w:marLeft w:val="640"/>
                  <w:marRight w:val="0"/>
                  <w:marTop w:val="0"/>
                  <w:marBottom w:val="0"/>
                  <w:divBdr>
                    <w:top w:val="none" w:sz="0" w:space="0" w:color="auto"/>
                    <w:left w:val="none" w:sz="0" w:space="0" w:color="auto"/>
                    <w:bottom w:val="none" w:sz="0" w:space="0" w:color="auto"/>
                    <w:right w:val="none" w:sz="0" w:space="0" w:color="auto"/>
                  </w:divBdr>
                </w:div>
                <w:div w:id="83956940">
                  <w:marLeft w:val="640"/>
                  <w:marRight w:val="0"/>
                  <w:marTop w:val="0"/>
                  <w:marBottom w:val="0"/>
                  <w:divBdr>
                    <w:top w:val="none" w:sz="0" w:space="0" w:color="auto"/>
                    <w:left w:val="none" w:sz="0" w:space="0" w:color="auto"/>
                    <w:bottom w:val="none" w:sz="0" w:space="0" w:color="auto"/>
                    <w:right w:val="none" w:sz="0" w:space="0" w:color="auto"/>
                  </w:divBdr>
                </w:div>
                <w:div w:id="1686515781">
                  <w:marLeft w:val="640"/>
                  <w:marRight w:val="0"/>
                  <w:marTop w:val="0"/>
                  <w:marBottom w:val="0"/>
                  <w:divBdr>
                    <w:top w:val="none" w:sz="0" w:space="0" w:color="auto"/>
                    <w:left w:val="none" w:sz="0" w:space="0" w:color="auto"/>
                    <w:bottom w:val="none" w:sz="0" w:space="0" w:color="auto"/>
                    <w:right w:val="none" w:sz="0" w:space="0" w:color="auto"/>
                  </w:divBdr>
                </w:div>
                <w:div w:id="1021665554">
                  <w:marLeft w:val="640"/>
                  <w:marRight w:val="0"/>
                  <w:marTop w:val="0"/>
                  <w:marBottom w:val="0"/>
                  <w:divBdr>
                    <w:top w:val="none" w:sz="0" w:space="0" w:color="auto"/>
                    <w:left w:val="none" w:sz="0" w:space="0" w:color="auto"/>
                    <w:bottom w:val="none" w:sz="0" w:space="0" w:color="auto"/>
                    <w:right w:val="none" w:sz="0" w:space="0" w:color="auto"/>
                  </w:divBdr>
                </w:div>
                <w:div w:id="1125849558">
                  <w:marLeft w:val="640"/>
                  <w:marRight w:val="0"/>
                  <w:marTop w:val="0"/>
                  <w:marBottom w:val="0"/>
                  <w:divBdr>
                    <w:top w:val="none" w:sz="0" w:space="0" w:color="auto"/>
                    <w:left w:val="none" w:sz="0" w:space="0" w:color="auto"/>
                    <w:bottom w:val="none" w:sz="0" w:space="0" w:color="auto"/>
                    <w:right w:val="none" w:sz="0" w:space="0" w:color="auto"/>
                  </w:divBdr>
                </w:div>
                <w:div w:id="1848640859">
                  <w:marLeft w:val="640"/>
                  <w:marRight w:val="0"/>
                  <w:marTop w:val="0"/>
                  <w:marBottom w:val="0"/>
                  <w:divBdr>
                    <w:top w:val="none" w:sz="0" w:space="0" w:color="auto"/>
                    <w:left w:val="none" w:sz="0" w:space="0" w:color="auto"/>
                    <w:bottom w:val="none" w:sz="0" w:space="0" w:color="auto"/>
                    <w:right w:val="none" w:sz="0" w:space="0" w:color="auto"/>
                  </w:divBdr>
                </w:div>
                <w:div w:id="882865044">
                  <w:marLeft w:val="640"/>
                  <w:marRight w:val="0"/>
                  <w:marTop w:val="0"/>
                  <w:marBottom w:val="0"/>
                  <w:divBdr>
                    <w:top w:val="none" w:sz="0" w:space="0" w:color="auto"/>
                    <w:left w:val="none" w:sz="0" w:space="0" w:color="auto"/>
                    <w:bottom w:val="none" w:sz="0" w:space="0" w:color="auto"/>
                    <w:right w:val="none" w:sz="0" w:space="0" w:color="auto"/>
                  </w:divBdr>
                </w:div>
                <w:div w:id="1805927734">
                  <w:marLeft w:val="640"/>
                  <w:marRight w:val="0"/>
                  <w:marTop w:val="0"/>
                  <w:marBottom w:val="0"/>
                  <w:divBdr>
                    <w:top w:val="none" w:sz="0" w:space="0" w:color="auto"/>
                    <w:left w:val="none" w:sz="0" w:space="0" w:color="auto"/>
                    <w:bottom w:val="none" w:sz="0" w:space="0" w:color="auto"/>
                    <w:right w:val="none" w:sz="0" w:space="0" w:color="auto"/>
                  </w:divBdr>
                </w:div>
                <w:div w:id="1792505544">
                  <w:marLeft w:val="640"/>
                  <w:marRight w:val="0"/>
                  <w:marTop w:val="0"/>
                  <w:marBottom w:val="0"/>
                  <w:divBdr>
                    <w:top w:val="none" w:sz="0" w:space="0" w:color="auto"/>
                    <w:left w:val="none" w:sz="0" w:space="0" w:color="auto"/>
                    <w:bottom w:val="none" w:sz="0" w:space="0" w:color="auto"/>
                    <w:right w:val="none" w:sz="0" w:space="0" w:color="auto"/>
                  </w:divBdr>
                </w:div>
                <w:div w:id="1674840298">
                  <w:marLeft w:val="640"/>
                  <w:marRight w:val="0"/>
                  <w:marTop w:val="0"/>
                  <w:marBottom w:val="0"/>
                  <w:divBdr>
                    <w:top w:val="none" w:sz="0" w:space="0" w:color="auto"/>
                    <w:left w:val="none" w:sz="0" w:space="0" w:color="auto"/>
                    <w:bottom w:val="none" w:sz="0" w:space="0" w:color="auto"/>
                    <w:right w:val="none" w:sz="0" w:space="0" w:color="auto"/>
                  </w:divBdr>
                </w:div>
                <w:div w:id="2070569959">
                  <w:marLeft w:val="640"/>
                  <w:marRight w:val="0"/>
                  <w:marTop w:val="0"/>
                  <w:marBottom w:val="0"/>
                  <w:divBdr>
                    <w:top w:val="none" w:sz="0" w:space="0" w:color="auto"/>
                    <w:left w:val="none" w:sz="0" w:space="0" w:color="auto"/>
                    <w:bottom w:val="none" w:sz="0" w:space="0" w:color="auto"/>
                    <w:right w:val="none" w:sz="0" w:space="0" w:color="auto"/>
                  </w:divBdr>
                </w:div>
                <w:div w:id="1429812034">
                  <w:marLeft w:val="640"/>
                  <w:marRight w:val="0"/>
                  <w:marTop w:val="0"/>
                  <w:marBottom w:val="0"/>
                  <w:divBdr>
                    <w:top w:val="none" w:sz="0" w:space="0" w:color="auto"/>
                    <w:left w:val="none" w:sz="0" w:space="0" w:color="auto"/>
                    <w:bottom w:val="none" w:sz="0" w:space="0" w:color="auto"/>
                    <w:right w:val="none" w:sz="0" w:space="0" w:color="auto"/>
                  </w:divBdr>
                </w:div>
                <w:div w:id="100690425">
                  <w:marLeft w:val="640"/>
                  <w:marRight w:val="0"/>
                  <w:marTop w:val="0"/>
                  <w:marBottom w:val="0"/>
                  <w:divBdr>
                    <w:top w:val="none" w:sz="0" w:space="0" w:color="auto"/>
                    <w:left w:val="none" w:sz="0" w:space="0" w:color="auto"/>
                    <w:bottom w:val="none" w:sz="0" w:space="0" w:color="auto"/>
                    <w:right w:val="none" w:sz="0" w:space="0" w:color="auto"/>
                  </w:divBdr>
                </w:div>
                <w:div w:id="1700472887">
                  <w:marLeft w:val="640"/>
                  <w:marRight w:val="0"/>
                  <w:marTop w:val="0"/>
                  <w:marBottom w:val="0"/>
                  <w:divBdr>
                    <w:top w:val="none" w:sz="0" w:space="0" w:color="auto"/>
                    <w:left w:val="none" w:sz="0" w:space="0" w:color="auto"/>
                    <w:bottom w:val="none" w:sz="0" w:space="0" w:color="auto"/>
                    <w:right w:val="none" w:sz="0" w:space="0" w:color="auto"/>
                  </w:divBdr>
                </w:div>
                <w:div w:id="494416068">
                  <w:marLeft w:val="640"/>
                  <w:marRight w:val="0"/>
                  <w:marTop w:val="0"/>
                  <w:marBottom w:val="0"/>
                  <w:divBdr>
                    <w:top w:val="none" w:sz="0" w:space="0" w:color="auto"/>
                    <w:left w:val="none" w:sz="0" w:space="0" w:color="auto"/>
                    <w:bottom w:val="none" w:sz="0" w:space="0" w:color="auto"/>
                    <w:right w:val="none" w:sz="0" w:space="0" w:color="auto"/>
                  </w:divBdr>
                </w:div>
                <w:div w:id="727925352">
                  <w:marLeft w:val="640"/>
                  <w:marRight w:val="0"/>
                  <w:marTop w:val="0"/>
                  <w:marBottom w:val="0"/>
                  <w:divBdr>
                    <w:top w:val="none" w:sz="0" w:space="0" w:color="auto"/>
                    <w:left w:val="none" w:sz="0" w:space="0" w:color="auto"/>
                    <w:bottom w:val="none" w:sz="0" w:space="0" w:color="auto"/>
                    <w:right w:val="none" w:sz="0" w:space="0" w:color="auto"/>
                  </w:divBdr>
                </w:div>
                <w:div w:id="2117871555">
                  <w:marLeft w:val="640"/>
                  <w:marRight w:val="0"/>
                  <w:marTop w:val="0"/>
                  <w:marBottom w:val="0"/>
                  <w:divBdr>
                    <w:top w:val="none" w:sz="0" w:space="0" w:color="auto"/>
                    <w:left w:val="none" w:sz="0" w:space="0" w:color="auto"/>
                    <w:bottom w:val="none" w:sz="0" w:space="0" w:color="auto"/>
                    <w:right w:val="none" w:sz="0" w:space="0" w:color="auto"/>
                  </w:divBdr>
                </w:div>
                <w:div w:id="1323049792">
                  <w:marLeft w:val="640"/>
                  <w:marRight w:val="0"/>
                  <w:marTop w:val="0"/>
                  <w:marBottom w:val="0"/>
                  <w:divBdr>
                    <w:top w:val="none" w:sz="0" w:space="0" w:color="auto"/>
                    <w:left w:val="none" w:sz="0" w:space="0" w:color="auto"/>
                    <w:bottom w:val="none" w:sz="0" w:space="0" w:color="auto"/>
                    <w:right w:val="none" w:sz="0" w:space="0" w:color="auto"/>
                  </w:divBdr>
                </w:div>
                <w:div w:id="1515463851">
                  <w:marLeft w:val="640"/>
                  <w:marRight w:val="0"/>
                  <w:marTop w:val="0"/>
                  <w:marBottom w:val="0"/>
                  <w:divBdr>
                    <w:top w:val="none" w:sz="0" w:space="0" w:color="auto"/>
                    <w:left w:val="none" w:sz="0" w:space="0" w:color="auto"/>
                    <w:bottom w:val="none" w:sz="0" w:space="0" w:color="auto"/>
                    <w:right w:val="none" w:sz="0" w:space="0" w:color="auto"/>
                  </w:divBdr>
                </w:div>
                <w:div w:id="669065609">
                  <w:marLeft w:val="640"/>
                  <w:marRight w:val="0"/>
                  <w:marTop w:val="0"/>
                  <w:marBottom w:val="0"/>
                  <w:divBdr>
                    <w:top w:val="none" w:sz="0" w:space="0" w:color="auto"/>
                    <w:left w:val="none" w:sz="0" w:space="0" w:color="auto"/>
                    <w:bottom w:val="none" w:sz="0" w:space="0" w:color="auto"/>
                    <w:right w:val="none" w:sz="0" w:space="0" w:color="auto"/>
                  </w:divBdr>
                </w:div>
                <w:div w:id="1295210071">
                  <w:marLeft w:val="640"/>
                  <w:marRight w:val="0"/>
                  <w:marTop w:val="0"/>
                  <w:marBottom w:val="0"/>
                  <w:divBdr>
                    <w:top w:val="none" w:sz="0" w:space="0" w:color="auto"/>
                    <w:left w:val="none" w:sz="0" w:space="0" w:color="auto"/>
                    <w:bottom w:val="none" w:sz="0" w:space="0" w:color="auto"/>
                    <w:right w:val="none" w:sz="0" w:space="0" w:color="auto"/>
                  </w:divBdr>
                </w:div>
                <w:div w:id="1505123091">
                  <w:marLeft w:val="640"/>
                  <w:marRight w:val="0"/>
                  <w:marTop w:val="0"/>
                  <w:marBottom w:val="0"/>
                  <w:divBdr>
                    <w:top w:val="none" w:sz="0" w:space="0" w:color="auto"/>
                    <w:left w:val="none" w:sz="0" w:space="0" w:color="auto"/>
                    <w:bottom w:val="none" w:sz="0" w:space="0" w:color="auto"/>
                    <w:right w:val="none" w:sz="0" w:space="0" w:color="auto"/>
                  </w:divBdr>
                </w:div>
                <w:div w:id="1784300734">
                  <w:marLeft w:val="640"/>
                  <w:marRight w:val="0"/>
                  <w:marTop w:val="0"/>
                  <w:marBottom w:val="0"/>
                  <w:divBdr>
                    <w:top w:val="none" w:sz="0" w:space="0" w:color="auto"/>
                    <w:left w:val="none" w:sz="0" w:space="0" w:color="auto"/>
                    <w:bottom w:val="none" w:sz="0" w:space="0" w:color="auto"/>
                    <w:right w:val="none" w:sz="0" w:space="0" w:color="auto"/>
                  </w:divBdr>
                </w:div>
                <w:div w:id="1818261903">
                  <w:marLeft w:val="640"/>
                  <w:marRight w:val="0"/>
                  <w:marTop w:val="0"/>
                  <w:marBottom w:val="0"/>
                  <w:divBdr>
                    <w:top w:val="none" w:sz="0" w:space="0" w:color="auto"/>
                    <w:left w:val="none" w:sz="0" w:space="0" w:color="auto"/>
                    <w:bottom w:val="none" w:sz="0" w:space="0" w:color="auto"/>
                    <w:right w:val="none" w:sz="0" w:space="0" w:color="auto"/>
                  </w:divBdr>
                </w:div>
                <w:div w:id="861943713">
                  <w:marLeft w:val="640"/>
                  <w:marRight w:val="0"/>
                  <w:marTop w:val="0"/>
                  <w:marBottom w:val="0"/>
                  <w:divBdr>
                    <w:top w:val="none" w:sz="0" w:space="0" w:color="auto"/>
                    <w:left w:val="none" w:sz="0" w:space="0" w:color="auto"/>
                    <w:bottom w:val="none" w:sz="0" w:space="0" w:color="auto"/>
                    <w:right w:val="none" w:sz="0" w:space="0" w:color="auto"/>
                  </w:divBdr>
                </w:div>
                <w:div w:id="1482848021">
                  <w:marLeft w:val="640"/>
                  <w:marRight w:val="0"/>
                  <w:marTop w:val="0"/>
                  <w:marBottom w:val="0"/>
                  <w:divBdr>
                    <w:top w:val="none" w:sz="0" w:space="0" w:color="auto"/>
                    <w:left w:val="none" w:sz="0" w:space="0" w:color="auto"/>
                    <w:bottom w:val="none" w:sz="0" w:space="0" w:color="auto"/>
                    <w:right w:val="none" w:sz="0" w:space="0" w:color="auto"/>
                  </w:divBdr>
                </w:div>
                <w:div w:id="1977098420">
                  <w:marLeft w:val="640"/>
                  <w:marRight w:val="0"/>
                  <w:marTop w:val="0"/>
                  <w:marBottom w:val="0"/>
                  <w:divBdr>
                    <w:top w:val="none" w:sz="0" w:space="0" w:color="auto"/>
                    <w:left w:val="none" w:sz="0" w:space="0" w:color="auto"/>
                    <w:bottom w:val="none" w:sz="0" w:space="0" w:color="auto"/>
                    <w:right w:val="none" w:sz="0" w:space="0" w:color="auto"/>
                  </w:divBdr>
                </w:div>
                <w:div w:id="1148480401">
                  <w:marLeft w:val="640"/>
                  <w:marRight w:val="0"/>
                  <w:marTop w:val="0"/>
                  <w:marBottom w:val="0"/>
                  <w:divBdr>
                    <w:top w:val="none" w:sz="0" w:space="0" w:color="auto"/>
                    <w:left w:val="none" w:sz="0" w:space="0" w:color="auto"/>
                    <w:bottom w:val="none" w:sz="0" w:space="0" w:color="auto"/>
                    <w:right w:val="none" w:sz="0" w:space="0" w:color="auto"/>
                  </w:divBdr>
                </w:div>
                <w:div w:id="1452744853">
                  <w:marLeft w:val="640"/>
                  <w:marRight w:val="0"/>
                  <w:marTop w:val="0"/>
                  <w:marBottom w:val="0"/>
                  <w:divBdr>
                    <w:top w:val="none" w:sz="0" w:space="0" w:color="auto"/>
                    <w:left w:val="none" w:sz="0" w:space="0" w:color="auto"/>
                    <w:bottom w:val="none" w:sz="0" w:space="0" w:color="auto"/>
                    <w:right w:val="none" w:sz="0" w:space="0" w:color="auto"/>
                  </w:divBdr>
                </w:div>
                <w:div w:id="2083023440">
                  <w:marLeft w:val="640"/>
                  <w:marRight w:val="0"/>
                  <w:marTop w:val="0"/>
                  <w:marBottom w:val="0"/>
                  <w:divBdr>
                    <w:top w:val="none" w:sz="0" w:space="0" w:color="auto"/>
                    <w:left w:val="none" w:sz="0" w:space="0" w:color="auto"/>
                    <w:bottom w:val="none" w:sz="0" w:space="0" w:color="auto"/>
                    <w:right w:val="none" w:sz="0" w:space="0" w:color="auto"/>
                  </w:divBdr>
                </w:div>
                <w:div w:id="852378865">
                  <w:marLeft w:val="640"/>
                  <w:marRight w:val="0"/>
                  <w:marTop w:val="0"/>
                  <w:marBottom w:val="0"/>
                  <w:divBdr>
                    <w:top w:val="none" w:sz="0" w:space="0" w:color="auto"/>
                    <w:left w:val="none" w:sz="0" w:space="0" w:color="auto"/>
                    <w:bottom w:val="none" w:sz="0" w:space="0" w:color="auto"/>
                    <w:right w:val="none" w:sz="0" w:space="0" w:color="auto"/>
                  </w:divBdr>
                </w:div>
                <w:div w:id="775489897">
                  <w:marLeft w:val="640"/>
                  <w:marRight w:val="0"/>
                  <w:marTop w:val="0"/>
                  <w:marBottom w:val="0"/>
                  <w:divBdr>
                    <w:top w:val="none" w:sz="0" w:space="0" w:color="auto"/>
                    <w:left w:val="none" w:sz="0" w:space="0" w:color="auto"/>
                    <w:bottom w:val="none" w:sz="0" w:space="0" w:color="auto"/>
                    <w:right w:val="none" w:sz="0" w:space="0" w:color="auto"/>
                  </w:divBdr>
                </w:div>
                <w:div w:id="451634307">
                  <w:marLeft w:val="640"/>
                  <w:marRight w:val="0"/>
                  <w:marTop w:val="0"/>
                  <w:marBottom w:val="0"/>
                  <w:divBdr>
                    <w:top w:val="none" w:sz="0" w:space="0" w:color="auto"/>
                    <w:left w:val="none" w:sz="0" w:space="0" w:color="auto"/>
                    <w:bottom w:val="none" w:sz="0" w:space="0" w:color="auto"/>
                    <w:right w:val="none" w:sz="0" w:space="0" w:color="auto"/>
                  </w:divBdr>
                </w:div>
                <w:div w:id="937253864">
                  <w:marLeft w:val="640"/>
                  <w:marRight w:val="0"/>
                  <w:marTop w:val="0"/>
                  <w:marBottom w:val="0"/>
                  <w:divBdr>
                    <w:top w:val="none" w:sz="0" w:space="0" w:color="auto"/>
                    <w:left w:val="none" w:sz="0" w:space="0" w:color="auto"/>
                    <w:bottom w:val="none" w:sz="0" w:space="0" w:color="auto"/>
                    <w:right w:val="none" w:sz="0" w:space="0" w:color="auto"/>
                  </w:divBdr>
                </w:div>
                <w:div w:id="1461414879">
                  <w:marLeft w:val="640"/>
                  <w:marRight w:val="0"/>
                  <w:marTop w:val="0"/>
                  <w:marBottom w:val="0"/>
                  <w:divBdr>
                    <w:top w:val="none" w:sz="0" w:space="0" w:color="auto"/>
                    <w:left w:val="none" w:sz="0" w:space="0" w:color="auto"/>
                    <w:bottom w:val="none" w:sz="0" w:space="0" w:color="auto"/>
                    <w:right w:val="none" w:sz="0" w:space="0" w:color="auto"/>
                  </w:divBdr>
                </w:div>
                <w:div w:id="1990399481">
                  <w:marLeft w:val="640"/>
                  <w:marRight w:val="0"/>
                  <w:marTop w:val="0"/>
                  <w:marBottom w:val="0"/>
                  <w:divBdr>
                    <w:top w:val="none" w:sz="0" w:space="0" w:color="auto"/>
                    <w:left w:val="none" w:sz="0" w:space="0" w:color="auto"/>
                    <w:bottom w:val="none" w:sz="0" w:space="0" w:color="auto"/>
                    <w:right w:val="none" w:sz="0" w:space="0" w:color="auto"/>
                  </w:divBdr>
                </w:div>
                <w:div w:id="717554336">
                  <w:marLeft w:val="640"/>
                  <w:marRight w:val="0"/>
                  <w:marTop w:val="0"/>
                  <w:marBottom w:val="0"/>
                  <w:divBdr>
                    <w:top w:val="none" w:sz="0" w:space="0" w:color="auto"/>
                    <w:left w:val="none" w:sz="0" w:space="0" w:color="auto"/>
                    <w:bottom w:val="none" w:sz="0" w:space="0" w:color="auto"/>
                    <w:right w:val="none" w:sz="0" w:space="0" w:color="auto"/>
                  </w:divBdr>
                </w:div>
                <w:div w:id="1316684196">
                  <w:marLeft w:val="640"/>
                  <w:marRight w:val="0"/>
                  <w:marTop w:val="0"/>
                  <w:marBottom w:val="0"/>
                  <w:divBdr>
                    <w:top w:val="none" w:sz="0" w:space="0" w:color="auto"/>
                    <w:left w:val="none" w:sz="0" w:space="0" w:color="auto"/>
                    <w:bottom w:val="none" w:sz="0" w:space="0" w:color="auto"/>
                    <w:right w:val="none" w:sz="0" w:space="0" w:color="auto"/>
                  </w:divBdr>
                </w:div>
                <w:div w:id="1138180545">
                  <w:marLeft w:val="640"/>
                  <w:marRight w:val="0"/>
                  <w:marTop w:val="0"/>
                  <w:marBottom w:val="0"/>
                  <w:divBdr>
                    <w:top w:val="none" w:sz="0" w:space="0" w:color="auto"/>
                    <w:left w:val="none" w:sz="0" w:space="0" w:color="auto"/>
                    <w:bottom w:val="none" w:sz="0" w:space="0" w:color="auto"/>
                    <w:right w:val="none" w:sz="0" w:space="0" w:color="auto"/>
                  </w:divBdr>
                </w:div>
                <w:div w:id="651252307">
                  <w:marLeft w:val="640"/>
                  <w:marRight w:val="0"/>
                  <w:marTop w:val="0"/>
                  <w:marBottom w:val="0"/>
                  <w:divBdr>
                    <w:top w:val="none" w:sz="0" w:space="0" w:color="auto"/>
                    <w:left w:val="none" w:sz="0" w:space="0" w:color="auto"/>
                    <w:bottom w:val="none" w:sz="0" w:space="0" w:color="auto"/>
                    <w:right w:val="none" w:sz="0" w:space="0" w:color="auto"/>
                  </w:divBdr>
                </w:div>
                <w:div w:id="1200361282">
                  <w:marLeft w:val="640"/>
                  <w:marRight w:val="0"/>
                  <w:marTop w:val="0"/>
                  <w:marBottom w:val="0"/>
                  <w:divBdr>
                    <w:top w:val="none" w:sz="0" w:space="0" w:color="auto"/>
                    <w:left w:val="none" w:sz="0" w:space="0" w:color="auto"/>
                    <w:bottom w:val="none" w:sz="0" w:space="0" w:color="auto"/>
                    <w:right w:val="none" w:sz="0" w:space="0" w:color="auto"/>
                  </w:divBdr>
                </w:div>
                <w:div w:id="1044938669">
                  <w:marLeft w:val="640"/>
                  <w:marRight w:val="0"/>
                  <w:marTop w:val="0"/>
                  <w:marBottom w:val="0"/>
                  <w:divBdr>
                    <w:top w:val="none" w:sz="0" w:space="0" w:color="auto"/>
                    <w:left w:val="none" w:sz="0" w:space="0" w:color="auto"/>
                    <w:bottom w:val="none" w:sz="0" w:space="0" w:color="auto"/>
                    <w:right w:val="none" w:sz="0" w:space="0" w:color="auto"/>
                  </w:divBdr>
                </w:div>
              </w:divsChild>
            </w:div>
            <w:div w:id="275142768">
              <w:marLeft w:val="0"/>
              <w:marRight w:val="0"/>
              <w:marTop w:val="0"/>
              <w:marBottom w:val="0"/>
              <w:divBdr>
                <w:top w:val="none" w:sz="0" w:space="0" w:color="auto"/>
                <w:left w:val="none" w:sz="0" w:space="0" w:color="auto"/>
                <w:bottom w:val="none" w:sz="0" w:space="0" w:color="auto"/>
                <w:right w:val="none" w:sz="0" w:space="0" w:color="auto"/>
              </w:divBdr>
              <w:divsChild>
                <w:div w:id="75058576">
                  <w:marLeft w:val="640"/>
                  <w:marRight w:val="0"/>
                  <w:marTop w:val="0"/>
                  <w:marBottom w:val="0"/>
                  <w:divBdr>
                    <w:top w:val="none" w:sz="0" w:space="0" w:color="auto"/>
                    <w:left w:val="none" w:sz="0" w:space="0" w:color="auto"/>
                    <w:bottom w:val="none" w:sz="0" w:space="0" w:color="auto"/>
                    <w:right w:val="none" w:sz="0" w:space="0" w:color="auto"/>
                  </w:divBdr>
                </w:div>
                <w:div w:id="1925992728">
                  <w:marLeft w:val="640"/>
                  <w:marRight w:val="0"/>
                  <w:marTop w:val="0"/>
                  <w:marBottom w:val="0"/>
                  <w:divBdr>
                    <w:top w:val="none" w:sz="0" w:space="0" w:color="auto"/>
                    <w:left w:val="none" w:sz="0" w:space="0" w:color="auto"/>
                    <w:bottom w:val="none" w:sz="0" w:space="0" w:color="auto"/>
                    <w:right w:val="none" w:sz="0" w:space="0" w:color="auto"/>
                  </w:divBdr>
                </w:div>
                <w:div w:id="1942031308">
                  <w:marLeft w:val="640"/>
                  <w:marRight w:val="0"/>
                  <w:marTop w:val="0"/>
                  <w:marBottom w:val="0"/>
                  <w:divBdr>
                    <w:top w:val="none" w:sz="0" w:space="0" w:color="auto"/>
                    <w:left w:val="none" w:sz="0" w:space="0" w:color="auto"/>
                    <w:bottom w:val="none" w:sz="0" w:space="0" w:color="auto"/>
                    <w:right w:val="none" w:sz="0" w:space="0" w:color="auto"/>
                  </w:divBdr>
                </w:div>
                <w:div w:id="1642691761">
                  <w:marLeft w:val="640"/>
                  <w:marRight w:val="0"/>
                  <w:marTop w:val="0"/>
                  <w:marBottom w:val="0"/>
                  <w:divBdr>
                    <w:top w:val="none" w:sz="0" w:space="0" w:color="auto"/>
                    <w:left w:val="none" w:sz="0" w:space="0" w:color="auto"/>
                    <w:bottom w:val="none" w:sz="0" w:space="0" w:color="auto"/>
                    <w:right w:val="none" w:sz="0" w:space="0" w:color="auto"/>
                  </w:divBdr>
                </w:div>
                <w:div w:id="299308178">
                  <w:marLeft w:val="640"/>
                  <w:marRight w:val="0"/>
                  <w:marTop w:val="0"/>
                  <w:marBottom w:val="0"/>
                  <w:divBdr>
                    <w:top w:val="none" w:sz="0" w:space="0" w:color="auto"/>
                    <w:left w:val="none" w:sz="0" w:space="0" w:color="auto"/>
                    <w:bottom w:val="none" w:sz="0" w:space="0" w:color="auto"/>
                    <w:right w:val="none" w:sz="0" w:space="0" w:color="auto"/>
                  </w:divBdr>
                </w:div>
                <w:div w:id="832573690">
                  <w:marLeft w:val="640"/>
                  <w:marRight w:val="0"/>
                  <w:marTop w:val="0"/>
                  <w:marBottom w:val="0"/>
                  <w:divBdr>
                    <w:top w:val="none" w:sz="0" w:space="0" w:color="auto"/>
                    <w:left w:val="none" w:sz="0" w:space="0" w:color="auto"/>
                    <w:bottom w:val="none" w:sz="0" w:space="0" w:color="auto"/>
                    <w:right w:val="none" w:sz="0" w:space="0" w:color="auto"/>
                  </w:divBdr>
                </w:div>
                <w:div w:id="1133136938">
                  <w:marLeft w:val="640"/>
                  <w:marRight w:val="0"/>
                  <w:marTop w:val="0"/>
                  <w:marBottom w:val="0"/>
                  <w:divBdr>
                    <w:top w:val="none" w:sz="0" w:space="0" w:color="auto"/>
                    <w:left w:val="none" w:sz="0" w:space="0" w:color="auto"/>
                    <w:bottom w:val="none" w:sz="0" w:space="0" w:color="auto"/>
                    <w:right w:val="none" w:sz="0" w:space="0" w:color="auto"/>
                  </w:divBdr>
                </w:div>
                <w:div w:id="629094317">
                  <w:marLeft w:val="640"/>
                  <w:marRight w:val="0"/>
                  <w:marTop w:val="0"/>
                  <w:marBottom w:val="0"/>
                  <w:divBdr>
                    <w:top w:val="none" w:sz="0" w:space="0" w:color="auto"/>
                    <w:left w:val="none" w:sz="0" w:space="0" w:color="auto"/>
                    <w:bottom w:val="none" w:sz="0" w:space="0" w:color="auto"/>
                    <w:right w:val="none" w:sz="0" w:space="0" w:color="auto"/>
                  </w:divBdr>
                </w:div>
                <w:div w:id="359823904">
                  <w:marLeft w:val="640"/>
                  <w:marRight w:val="0"/>
                  <w:marTop w:val="0"/>
                  <w:marBottom w:val="0"/>
                  <w:divBdr>
                    <w:top w:val="none" w:sz="0" w:space="0" w:color="auto"/>
                    <w:left w:val="none" w:sz="0" w:space="0" w:color="auto"/>
                    <w:bottom w:val="none" w:sz="0" w:space="0" w:color="auto"/>
                    <w:right w:val="none" w:sz="0" w:space="0" w:color="auto"/>
                  </w:divBdr>
                </w:div>
                <w:div w:id="1437939815">
                  <w:marLeft w:val="640"/>
                  <w:marRight w:val="0"/>
                  <w:marTop w:val="0"/>
                  <w:marBottom w:val="0"/>
                  <w:divBdr>
                    <w:top w:val="none" w:sz="0" w:space="0" w:color="auto"/>
                    <w:left w:val="none" w:sz="0" w:space="0" w:color="auto"/>
                    <w:bottom w:val="none" w:sz="0" w:space="0" w:color="auto"/>
                    <w:right w:val="none" w:sz="0" w:space="0" w:color="auto"/>
                  </w:divBdr>
                </w:div>
                <w:div w:id="100614983">
                  <w:marLeft w:val="640"/>
                  <w:marRight w:val="0"/>
                  <w:marTop w:val="0"/>
                  <w:marBottom w:val="0"/>
                  <w:divBdr>
                    <w:top w:val="none" w:sz="0" w:space="0" w:color="auto"/>
                    <w:left w:val="none" w:sz="0" w:space="0" w:color="auto"/>
                    <w:bottom w:val="none" w:sz="0" w:space="0" w:color="auto"/>
                    <w:right w:val="none" w:sz="0" w:space="0" w:color="auto"/>
                  </w:divBdr>
                </w:div>
                <w:div w:id="1146430934">
                  <w:marLeft w:val="640"/>
                  <w:marRight w:val="0"/>
                  <w:marTop w:val="0"/>
                  <w:marBottom w:val="0"/>
                  <w:divBdr>
                    <w:top w:val="none" w:sz="0" w:space="0" w:color="auto"/>
                    <w:left w:val="none" w:sz="0" w:space="0" w:color="auto"/>
                    <w:bottom w:val="none" w:sz="0" w:space="0" w:color="auto"/>
                    <w:right w:val="none" w:sz="0" w:space="0" w:color="auto"/>
                  </w:divBdr>
                </w:div>
                <w:div w:id="249051439">
                  <w:marLeft w:val="640"/>
                  <w:marRight w:val="0"/>
                  <w:marTop w:val="0"/>
                  <w:marBottom w:val="0"/>
                  <w:divBdr>
                    <w:top w:val="none" w:sz="0" w:space="0" w:color="auto"/>
                    <w:left w:val="none" w:sz="0" w:space="0" w:color="auto"/>
                    <w:bottom w:val="none" w:sz="0" w:space="0" w:color="auto"/>
                    <w:right w:val="none" w:sz="0" w:space="0" w:color="auto"/>
                  </w:divBdr>
                </w:div>
                <w:div w:id="1117792376">
                  <w:marLeft w:val="640"/>
                  <w:marRight w:val="0"/>
                  <w:marTop w:val="0"/>
                  <w:marBottom w:val="0"/>
                  <w:divBdr>
                    <w:top w:val="none" w:sz="0" w:space="0" w:color="auto"/>
                    <w:left w:val="none" w:sz="0" w:space="0" w:color="auto"/>
                    <w:bottom w:val="none" w:sz="0" w:space="0" w:color="auto"/>
                    <w:right w:val="none" w:sz="0" w:space="0" w:color="auto"/>
                  </w:divBdr>
                </w:div>
                <w:div w:id="2080203642">
                  <w:marLeft w:val="640"/>
                  <w:marRight w:val="0"/>
                  <w:marTop w:val="0"/>
                  <w:marBottom w:val="0"/>
                  <w:divBdr>
                    <w:top w:val="none" w:sz="0" w:space="0" w:color="auto"/>
                    <w:left w:val="none" w:sz="0" w:space="0" w:color="auto"/>
                    <w:bottom w:val="none" w:sz="0" w:space="0" w:color="auto"/>
                    <w:right w:val="none" w:sz="0" w:space="0" w:color="auto"/>
                  </w:divBdr>
                </w:div>
                <w:div w:id="1323850261">
                  <w:marLeft w:val="640"/>
                  <w:marRight w:val="0"/>
                  <w:marTop w:val="0"/>
                  <w:marBottom w:val="0"/>
                  <w:divBdr>
                    <w:top w:val="none" w:sz="0" w:space="0" w:color="auto"/>
                    <w:left w:val="none" w:sz="0" w:space="0" w:color="auto"/>
                    <w:bottom w:val="none" w:sz="0" w:space="0" w:color="auto"/>
                    <w:right w:val="none" w:sz="0" w:space="0" w:color="auto"/>
                  </w:divBdr>
                </w:div>
                <w:div w:id="135487860">
                  <w:marLeft w:val="640"/>
                  <w:marRight w:val="0"/>
                  <w:marTop w:val="0"/>
                  <w:marBottom w:val="0"/>
                  <w:divBdr>
                    <w:top w:val="none" w:sz="0" w:space="0" w:color="auto"/>
                    <w:left w:val="none" w:sz="0" w:space="0" w:color="auto"/>
                    <w:bottom w:val="none" w:sz="0" w:space="0" w:color="auto"/>
                    <w:right w:val="none" w:sz="0" w:space="0" w:color="auto"/>
                  </w:divBdr>
                </w:div>
                <w:div w:id="1183514809">
                  <w:marLeft w:val="640"/>
                  <w:marRight w:val="0"/>
                  <w:marTop w:val="0"/>
                  <w:marBottom w:val="0"/>
                  <w:divBdr>
                    <w:top w:val="none" w:sz="0" w:space="0" w:color="auto"/>
                    <w:left w:val="none" w:sz="0" w:space="0" w:color="auto"/>
                    <w:bottom w:val="none" w:sz="0" w:space="0" w:color="auto"/>
                    <w:right w:val="none" w:sz="0" w:space="0" w:color="auto"/>
                  </w:divBdr>
                </w:div>
                <w:div w:id="824247791">
                  <w:marLeft w:val="640"/>
                  <w:marRight w:val="0"/>
                  <w:marTop w:val="0"/>
                  <w:marBottom w:val="0"/>
                  <w:divBdr>
                    <w:top w:val="none" w:sz="0" w:space="0" w:color="auto"/>
                    <w:left w:val="none" w:sz="0" w:space="0" w:color="auto"/>
                    <w:bottom w:val="none" w:sz="0" w:space="0" w:color="auto"/>
                    <w:right w:val="none" w:sz="0" w:space="0" w:color="auto"/>
                  </w:divBdr>
                </w:div>
                <w:div w:id="309942842">
                  <w:marLeft w:val="640"/>
                  <w:marRight w:val="0"/>
                  <w:marTop w:val="0"/>
                  <w:marBottom w:val="0"/>
                  <w:divBdr>
                    <w:top w:val="none" w:sz="0" w:space="0" w:color="auto"/>
                    <w:left w:val="none" w:sz="0" w:space="0" w:color="auto"/>
                    <w:bottom w:val="none" w:sz="0" w:space="0" w:color="auto"/>
                    <w:right w:val="none" w:sz="0" w:space="0" w:color="auto"/>
                  </w:divBdr>
                </w:div>
                <w:div w:id="287660562">
                  <w:marLeft w:val="640"/>
                  <w:marRight w:val="0"/>
                  <w:marTop w:val="0"/>
                  <w:marBottom w:val="0"/>
                  <w:divBdr>
                    <w:top w:val="none" w:sz="0" w:space="0" w:color="auto"/>
                    <w:left w:val="none" w:sz="0" w:space="0" w:color="auto"/>
                    <w:bottom w:val="none" w:sz="0" w:space="0" w:color="auto"/>
                    <w:right w:val="none" w:sz="0" w:space="0" w:color="auto"/>
                  </w:divBdr>
                </w:div>
                <w:div w:id="1698775350">
                  <w:marLeft w:val="640"/>
                  <w:marRight w:val="0"/>
                  <w:marTop w:val="0"/>
                  <w:marBottom w:val="0"/>
                  <w:divBdr>
                    <w:top w:val="none" w:sz="0" w:space="0" w:color="auto"/>
                    <w:left w:val="none" w:sz="0" w:space="0" w:color="auto"/>
                    <w:bottom w:val="none" w:sz="0" w:space="0" w:color="auto"/>
                    <w:right w:val="none" w:sz="0" w:space="0" w:color="auto"/>
                  </w:divBdr>
                </w:div>
                <w:div w:id="1224297161">
                  <w:marLeft w:val="640"/>
                  <w:marRight w:val="0"/>
                  <w:marTop w:val="0"/>
                  <w:marBottom w:val="0"/>
                  <w:divBdr>
                    <w:top w:val="none" w:sz="0" w:space="0" w:color="auto"/>
                    <w:left w:val="none" w:sz="0" w:space="0" w:color="auto"/>
                    <w:bottom w:val="none" w:sz="0" w:space="0" w:color="auto"/>
                    <w:right w:val="none" w:sz="0" w:space="0" w:color="auto"/>
                  </w:divBdr>
                </w:div>
                <w:div w:id="788822370">
                  <w:marLeft w:val="640"/>
                  <w:marRight w:val="0"/>
                  <w:marTop w:val="0"/>
                  <w:marBottom w:val="0"/>
                  <w:divBdr>
                    <w:top w:val="none" w:sz="0" w:space="0" w:color="auto"/>
                    <w:left w:val="none" w:sz="0" w:space="0" w:color="auto"/>
                    <w:bottom w:val="none" w:sz="0" w:space="0" w:color="auto"/>
                    <w:right w:val="none" w:sz="0" w:space="0" w:color="auto"/>
                  </w:divBdr>
                </w:div>
                <w:div w:id="24673225">
                  <w:marLeft w:val="640"/>
                  <w:marRight w:val="0"/>
                  <w:marTop w:val="0"/>
                  <w:marBottom w:val="0"/>
                  <w:divBdr>
                    <w:top w:val="none" w:sz="0" w:space="0" w:color="auto"/>
                    <w:left w:val="none" w:sz="0" w:space="0" w:color="auto"/>
                    <w:bottom w:val="none" w:sz="0" w:space="0" w:color="auto"/>
                    <w:right w:val="none" w:sz="0" w:space="0" w:color="auto"/>
                  </w:divBdr>
                </w:div>
                <w:div w:id="1411350267">
                  <w:marLeft w:val="640"/>
                  <w:marRight w:val="0"/>
                  <w:marTop w:val="0"/>
                  <w:marBottom w:val="0"/>
                  <w:divBdr>
                    <w:top w:val="none" w:sz="0" w:space="0" w:color="auto"/>
                    <w:left w:val="none" w:sz="0" w:space="0" w:color="auto"/>
                    <w:bottom w:val="none" w:sz="0" w:space="0" w:color="auto"/>
                    <w:right w:val="none" w:sz="0" w:space="0" w:color="auto"/>
                  </w:divBdr>
                </w:div>
                <w:div w:id="517936585">
                  <w:marLeft w:val="640"/>
                  <w:marRight w:val="0"/>
                  <w:marTop w:val="0"/>
                  <w:marBottom w:val="0"/>
                  <w:divBdr>
                    <w:top w:val="none" w:sz="0" w:space="0" w:color="auto"/>
                    <w:left w:val="none" w:sz="0" w:space="0" w:color="auto"/>
                    <w:bottom w:val="none" w:sz="0" w:space="0" w:color="auto"/>
                    <w:right w:val="none" w:sz="0" w:space="0" w:color="auto"/>
                  </w:divBdr>
                </w:div>
                <w:div w:id="862324015">
                  <w:marLeft w:val="640"/>
                  <w:marRight w:val="0"/>
                  <w:marTop w:val="0"/>
                  <w:marBottom w:val="0"/>
                  <w:divBdr>
                    <w:top w:val="none" w:sz="0" w:space="0" w:color="auto"/>
                    <w:left w:val="none" w:sz="0" w:space="0" w:color="auto"/>
                    <w:bottom w:val="none" w:sz="0" w:space="0" w:color="auto"/>
                    <w:right w:val="none" w:sz="0" w:space="0" w:color="auto"/>
                  </w:divBdr>
                </w:div>
                <w:div w:id="1757046970">
                  <w:marLeft w:val="640"/>
                  <w:marRight w:val="0"/>
                  <w:marTop w:val="0"/>
                  <w:marBottom w:val="0"/>
                  <w:divBdr>
                    <w:top w:val="none" w:sz="0" w:space="0" w:color="auto"/>
                    <w:left w:val="none" w:sz="0" w:space="0" w:color="auto"/>
                    <w:bottom w:val="none" w:sz="0" w:space="0" w:color="auto"/>
                    <w:right w:val="none" w:sz="0" w:space="0" w:color="auto"/>
                  </w:divBdr>
                </w:div>
                <w:div w:id="1153106989">
                  <w:marLeft w:val="640"/>
                  <w:marRight w:val="0"/>
                  <w:marTop w:val="0"/>
                  <w:marBottom w:val="0"/>
                  <w:divBdr>
                    <w:top w:val="none" w:sz="0" w:space="0" w:color="auto"/>
                    <w:left w:val="none" w:sz="0" w:space="0" w:color="auto"/>
                    <w:bottom w:val="none" w:sz="0" w:space="0" w:color="auto"/>
                    <w:right w:val="none" w:sz="0" w:space="0" w:color="auto"/>
                  </w:divBdr>
                </w:div>
                <w:div w:id="243995149">
                  <w:marLeft w:val="640"/>
                  <w:marRight w:val="0"/>
                  <w:marTop w:val="0"/>
                  <w:marBottom w:val="0"/>
                  <w:divBdr>
                    <w:top w:val="none" w:sz="0" w:space="0" w:color="auto"/>
                    <w:left w:val="none" w:sz="0" w:space="0" w:color="auto"/>
                    <w:bottom w:val="none" w:sz="0" w:space="0" w:color="auto"/>
                    <w:right w:val="none" w:sz="0" w:space="0" w:color="auto"/>
                  </w:divBdr>
                </w:div>
                <w:div w:id="318964582">
                  <w:marLeft w:val="640"/>
                  <w:marRight w:val="0"/>
                  <w:marTop w:val="0"/>
                  <w:marBottom w:val="0"/>
                  <w:divBdr>
                    <w:top w:val="none" w:sz="0" w:space="0" w:color="auto"/>
                    <w:left w:val="none" w:sz="0" w:space="0" w:color="auto"/>
                    <w:bottom w:val="none" w:sz="0" w:space="0" w:color="auto"/>
                    <w:right w:val="none" w:sz="0" w:space="0" w:color="auto"/>
                  </w:divBdr>
                </w:div>
                <w:div w:id="860706552">
                  <w:marLeft w:val="640"/>
                  <w:marRight w:val="0"/>
                  <w:marTop w:val="0"/>
                  <w:marBottom w:val="0"/>
                  <w:divBdr>
                    <w:top w:val="none" w:sz="0" w:space="0" w:color="auto"/>
                    <w:left w:val="none" w:sz="0" w:space="0" w:color="auto"/>
                    <w:bottom w:val="none" w:sz="0" w:space="0" w:color="auto"/>
                    <w:right w:val="none" w:sz="0" w:space="0" w:color="auto"/>
                  </w:divBdr>
                </w:div>
                <w:div w:id="470901473">
                  <w:marLeft w:val="640"/>
                  <w:marRight w:val="0"/>
                  <w:marTop w:val="0"/>
                  <w:marBottom w:val="0"/>
                  <w:divBdr>
                    <w:top w:val="none" w:sz="0" w:space="0" w:color="auto"/>
                    <w:left w:val="none" w:sz="0" w:space="0" w:color="auto"/>
                    <w:bottom w:val="none" w:sz="0" w:space="0" w:color="auto"/>
                    <w:right w:val="none" w:sz="0" w:space="0" w:color="auto"/>
                  </w:divBdr>
                </w:div>
                <w:div w:id="842016557">
                  <w:marLeft w:val="640"/>
                  <w:marRight w:val="0"/>
                  <w:marTop w:val="0"/>
                  <w:marBottom w:val="0"/>
                  <w:divBdr>
                    <w:top w:val="none" w:sz="0" w:space="0" w:color="auto"/>
                    <w:left w:val="none" w:sz="0" w:space="0" w:color="auto"/>
                    <w:bottom w:val="none" w:sz="0" w:space="0" w:color="auto"/>
                    <w:right w:val="none" w:sz="0" w:space="0" w:color="auto"/>
                  </w:divBdr>
                </w:div>
                <w:div w:id="562133895">
                  <w:marLeft w:val="640"/>
                  <w:marRight w:val="0"/>
                  <w:marTop w:val="0"/>
                  <w:marBottom w:val="0"/>
                  <w:divBdr>
                    <w:top w:val="none" w:sz="0" w:space="0" w:color="auto"/>
                    <w:left w:val="none" w:sz="0" w:space="0" w:color="auto"/>
                    <w:bottom w:val="none" w:sz="0" w:space="0" w:color="auto"/>
                    <w:right w:val="none" w:sz="0" w:space="0" w:color="auto"/>
                  </w:divBdr>
                </w:div>
                <w:div w:id="1372878856">
                  <w:marLeft w:val="640"/>
                  <w:marRight w:val="0"/>
                  <w:marTop w:val="0"/>
                  <w:marBottom w:val="0"/>
                  <w:divBdr>
                    <w:top w:val="none" w:sz="0" w:space="0" w:color="auto"/>
                    <w:left w:val="none" w:sz="0" w:space="0" w:color="auto"/>
                    <w:bottom w:val="none" w:sz="0" w:space="0" w:color="auto"/>
                    <w:right w:val="none" w:sz="0" w:space="0" w:color="auto"/>
                  </w:divBdr>
                </w:div>
                <w:div w:id="2067222478">
                  <w:marLeft w:val="640"/>
                  <w:marRight w:val="0"/>
                  <w:marTop w:val="0"/>
                  <w:marBottom w:val="0"/>
                  <w:divBdr>
                    <w:top w:val="none" w:sz="0" w:space="0" w:color="auto"/>
                    <w:left w:val="none" w:sz="0" w:space="0" w:color="auto"/>
                    <w:bottom w:val="none" w:sz="0" w:space="0" w:color="auto"/>
                    <w:right w:val="none" w:sz="0" w:space="0" w:color="auto"/>
                  </w:divBdr>
                </w:div>
                <w:div w:id="730541136">
                  <w:marLeft w:val="640"/>
                  <w:marRight w:val="0"/>
                  <w:marTop w:val="0"/>
                  <w:marBottom w:val="0"/>
                  <w:divBdr>
                    <w:top w:val="none" w:sz="0" w:space="0" w:color="auto"/>
                    <w:left w:val="none" w:sz="0" w:space="0" w:color="auto"/>
                    <w:bottom w:val="none" w:sz="0" w:space="0" w:color="auto"/>
                    <w:right w:val="none" w:sz="0" w:space="0" w:color="auto"/>
                  </w:divBdr>
                </w:div>
                <w:div w:id="427821123">
                  <w:marLeft w:val="640"/>
                  <w:marRight w:val="0"/>
                  <w:marTop w:val="0"/>
                  <w:marBottom w:val="0"/>
                  <w:divBdr>
                    <w:top w:val="none" w:sz="0" w:space="0" w:color="auto"/>
                    <w:left w:val="none" w:sz="0" w:space="0" w:color="auto"/>
                    <w:bottom w:val="none" w:sz="0" w:space="0" w:color="auto"/>
                    <w:right w:val="none" w:sz="0" w:space="0" w:color="auto"/>
                  </w:divBdr>
                </w:div>
                <w:div w:id="1211724652">
                  <w:marLeft w:val="640"/>
                  <w:marRight w:val="0"/>
                  <w:marTop w:val="0"/>
                  <w:marBottom w:val="0"/>
                  <w:divBdr>
                    <w:top w:val="none" w:sz="0" w:space="0" w:color="auto"/>
                    <w:left w:val="none" w:sz="0" w:space="0" w:color="auto"/>
                    <w:bottom w:val="none" w:sz="0" w:space="0" w:color="auto"/>
                    <w:right w:val="none" w:sz="0" w:space="0" w:color="auto"/>
                  </w:divBdr>
                </w:div>
                <w:div w:id="583026706">
                  <w:marLeft w:val="640"/>
                  <w:marRight w:val="0"/>
                  <w:marTop w:val="0"/>
                  <w:marBottom w:val="0"/>
                  <w:divBdr>
                    <w:top w:val="none" w:sz="0" w:space="0" w:color="auto"/>
                    <w:left w:val="none" w:sz="0" w:space="0" w:color="auto"/>
                    <w:bottom w:val="none" w:sz="0" w:space="0" w:color="auto"/>
                    <w:right w:val="none" w:sz="0" w:space="0" w:color="auto"/>
                  </w:divBdr>
                </w:div>
                <w:div w:id="1383402679">
                  <w:marLeft w:val="640"/>
                  <w:marRight w:val="0"/>
                  <w:marTop w:val="0"/>
                  <w:marBottom w:val="0"/>
                  <w:divBdr>
                    <w:top w:val="none" w:sz="0" w:space="0" w:color="auto"/>
                    <w:left w:val="none" w:sz="0" w:space="0" w:color="auto"/>
                    <w:bottom w:val="none" w:sz="0" w:space="0" w:color="auto"/>
                    <w:right w:val="none" w:sz="0" w:space="0" w:color="auto"/>
                  </w:divBdr>
                </w:div>
                <w:div w:id="73554458">
                  <w:marLeft w:val="640"/>
                  <w:marRight w:val="0"/>
                  <w:marTop w:val="0"/>
                  <w:marBottom w:val="0"/>
                  <w:divBdr>
                    <w:top w:val="none" w:sz="0" w:space="0" w:color="auto"/>
                    <w:left w:val="none" w:sz="0" w:space="0" w:color="auto"/>
                    <w:bottom w:val="none" w:sz="0" w:space="0" w:color="auto"/>
                    <w:right w:val="none" w:sz="0" w:space="0" w:color="auto"/>
                  </w:divBdr>
                </w:div>
                <w:div w:id="2122449881">
                  <w:marLeft w:val="640"/>
                  <w:marRight w:val="0"/>
                  <w:marTop w:val="0"/>
                  <w:marBottom w:val="0"/>
                  <w:divBdr>
                    <w:top w:val="none" w:sz="0" w:space="0" w:color="auto"/>
                    <w:left w:val="none" w:sz="0" w:space="0" w:color="auto"/>
                    <w:bottom w:val="none" w:sz="0" w:space="0" w:color="auto"/>
                    <w:right w:val="none" w:sz="0" w:space="0" w:color="auto"/>
                  </w:divBdr>
                </w:div>
                <w:div w:id="817306009">
                  <w:marLeft w:val="640"/>
                  <w:marRight w:val="0"/>
                  <w:marTop w:val="0"/>
                  <w:marBottom w:val="0"/>
                  <w:divBdr>
                    <w:top w:val="none" w:sz="0" w:space="0" w:color="auto"/>
                    <w:left w:val="none" w:sz="0" w:space="0" w:color="auto"/>
                    <w:bottom w:val="none" w:sz="0" w:space="0" w:color="auto"/>
                    <w:right w:val="none" w:sz="0" w:space="0" w:color="auto"/>
                  </w:divBdr>
                </w:div>
                <w:div w:id="1339503185">
                  <w:marLeft w:val="640"/>
                  <w:marRight w:val="0"/>
                  <w:marTop w:val="0"/>
                  <w:marBottom w:val="0"/>
                  <w:divBdr>
                    <w:top w:val="none" w:sz="0" w:space="0" w:color="auto"/>
                    <w:left w:val="none" w:sz="0" w:space="0" w:color="auto"/>
                    <w:bottom w:val="none" w:sz="0" w:space="0" w:color="auto"/>
                    <w:right w:val="none" w:sz="0" w:space="0" w:color="auto"/>
                  </w:divBdr>
                </w:div>
                <w:div w:id="1455904379">
                  <w:marLeft w:val="640"/>
                  <w:marRight w:val="0"/>
                  <w:marTop w:val="0"/>
                  <w:marBottom w:val="0"/>
                  <w:divBdr>
                    <w:top w:val="none" w:sz="0" w:space="0" w:color="auto"/>
                    <w:left w:val="none" w:sz="0" w:space="0" w:color="auto"/>
                    <w:bottom w:val="none" w:sz="0" w:space="0" w:color="auto"/>
                    <w:right w:val="none" w:sz="0" w:space="0" w:color="auto"/>
                  </w:divBdr>
                </w:div>
                <w:div w:id="1266379771">
                  <w:marLeft w:val="640"/>
                  <w:marRight w:val="0"/>
                  <w:marTop w:val="0"/>
                  <w:marBottom w:val="0"/>
                  <w:divBdr>
                    <w:top w:val="none" w:sz="0" w:space="0" w:color="auto"/>
                    <w:left w:val="none" w:sz="0" w:space="0" w:color="auto"/>
                    <w:bottom w:val="none" w:sz="0" w:space="0" w:color="auto"/>
                    <w:right w:val="none" w:sz="0" w:space="0" w:color="auto"/>
                  </w:divBdr>
                </w:div>
                <w:div w:id="429934541">
                  <w:marLeft w:val="640"/>
                  <w:marRight w:val="0"/>
                  <w:marTop w:val="0"/>
                  <w:marBottom w:val="0"/>
                  <w:divBdr>
                    <w:top w:val="none" w:sz="0" w:space="0" w:color="auto"/>
                    <w:left w:val="none" w:sz="0" w:space="0" w:color="auto"/>
                    <w:bottom w:val="none" w:sz="0" w:space="0" w:color="auto"/>
                    <w:right w:val="none" w:sz="0" w:space="0" w:color="auto"/>
                  </w:divBdr>
                </w:div>
                <w:div w:id="670989196">
                  <w:marLeft w:val="640"/>
                  <w:marRight w:val="0"/>
                  <w:marTop w:val="0"/>
                  <w:marBottom w:val="0"/>
                  <w:divBdr>
                    <w:top w:val="none" w:sz="0" w:space="0" w:color="auto"/>
                    <w:left w:val="none" w:sz="0" w:space="0" w:color="auto"/>
                    <w:bottom w:val="none" w:sz="0" w:space="0" w:color="auto"/>
                    <w:right w:val="none" w:sz="0" w:space="0" w:color="auto"/>
                  </w:divBdr>
                </w:div>
                <w:div w:id="1431580323">
                  <w:marLeft w:val="640"/>
                  <w:marRight w:val="0"/>
                  <w:marTop w:val="0"/>
                  <w:marBottom w:val="0"/>
                  <w:divBdr>
                    <w:top w:val="none" w:sz="0" w:space="0" w:color="auto"/>
                    <w:left w:val="none" w:sz="0" w:space="0" w:color="auto"/>
                    <w:bottom w:val="none" w:sz="0" w:space="0" w:color="auto"/>
                    <w:right w:val="none" w:sz="0" w:space="0" w:color="auto"/>
                  </w:divBdr>
                </w:div>
                <w:div w:id="1231040638">
                  <w:marLeft w:val="640"/>
                  <w:marRight w:val="0"/>
                  <w:marTop w:val="0"/>
                  <w:marBottom w:val="0"/>
                  <w:divBdr>
                    <w:top w:val="none" w:sz="0" w:space="0" w:color="auto"/>
                    <w:left w:val="none" w:sz="0" w:space="0" w:color="auto"/>
                    <w:bottom w:val="none" w:sz="0" w:space="0" w:color="auto"/>
                    <w:right w:val="none" w:sz="0" w:space="0" w:color="auto"/>
                  </w:divBdr>
                </w:div>
                <w:div w:id="591279582">
                  <w:marLeft w:val="640"/>
                  <w:marRight w:val="0"/>
                  <w:marTop w:val="0"/>
                  <w:marBottom w:val="0"/>
                  <w:divBdr>
                    <w:top w:val="none" w:sz="0" w:space="0" w:color="auto"/>
                    <w:left w:val="none" w:sz="0" w:space="0" w:color="auto"/>
                    <w:bottom w:val="none" w:sz="0" w:space="0" w:color="auto"/>
                    <w:right w:val="none" w:sz="0" w:space="0" w:color="auto"/>
                  </w:divBdr>
                </w:div>
                <w:div w:id="51193691">
                  <w:marLeft w:val="640"/>
                  <w:marRight w:val="0"/>
                  <w:marTop w:val="0"/>
                  <w:marBottom w:val="0"/>
                  <w:divBdr>
                    <w:top w:val="none" w:sz="0" w:space="0" w:color="auto"/>
                    <w:left w:val="none" w:sz="0" w:space="0" w:color="auto"/>
                    <w:bottom w:val="none" w:sz="0" w:space="0" w:color="auto"/>
                    <w:right w:val="none" w:sz="0" w:space="0" w:color="auto"/>
                  </w:divBdr>
                </w:div>
                <w:div w:id="356203688">
                  <w:marLeft w:val="640"/>
                  <w:marRight w:val="0"/>
                  <w:marTop w:val="0"/>
                  <w:marBottom w:val="0"/>
                  <w:divBdr>
                    <w:top w:val="none" w:sz="0" w:space="0" w:color="auto"/>
                    <w:left w:val="none" w:sz="0" w:space="0" w:color="auto"/>
                    <w:bottom w:val="none" w:sz="0" w:space="0" w:color="auto"/>
                    <w:right w:val="none" w:sz="0" w:space="0" w:color="auto"/>
                  </w:divBdr>
                </w:div>
                <w:div w:id="78254381">
                  <w:marLeft w:val="640"/>
                  <w:marRight w:val="0"/>
                  <w:marTop w:val="0"/>
                  <w:marBottom w:val="0"/>
                  <w:divBdr>
                    <w:top w:val="none" w:sz="0" w:space="0" w:color="auto"/>
                    <w:left w:val="none" w:sz="0" w:space="0" w:color="auto"/>
                    <w:bottom w:val="none" w:sz="0" w:space="0" w:color="auto"/>
                    <w:right w:val="none" w:sz="0" w:space="0" w:color="auto"/>
                  </w:divBdr>
                </w:div>
                <w:div w:id="2009866273">
                  <w:marLeft w:val="640"/>
                  <w:marRight w:val="0"/>
                  <w:marTop w:val="0"/>
                  <w:marBottom w:val="0"/>
                  <w:divBdr>
                    <w:top w:val="none" w:sz="0" w:space="0" w:color="auto"/>
                    <w:left w:val="none" w:sz="0" w:space="0" w:color="auto"/>
                    <w:bottom w:val="none" w:sz="0" w:space="0" w:color="auto"/>
                    <w:right w:val="none" w:sz="0" w:space="0" w:color="auto"/>
                  </w:divBdr>
                </w:div>
                <w:div w:id="2122458462">
                  <w:marLeft w:val="640"/>
                  <w:marRight w:val="0"/>
                  <w:marTop w:val="0"/>
                  <w:marBottom w:val="0"/>
                  <w:divBdr>
                    <w:top w:val="none" w:sz="0" w:space="0" w:color="auto"/>
                    <w:left w:val="none" w:sz="0" w:space="0" w:color="auto"/>
                    <w:bottom w:val="none" w:sz="0" w:space="0" w:color="auto"/>
                    <w:right w:val="none" w:sz="0" w:space="0" w:color="auto"/>
                  </w:divBdr>
                </w:div>
                <w:div w:id="2135176392">
                  <w:marLeft w:val="640"/>
                  <w:marRight w:val="0"/>
                  <w:marTop w:val="0"/>
                  <w:marBottom w:val="0"/>
                  <w:divBdr>
                    <w:top w:val="none" w:sz="0" w:space="0" w:color="auto"/>
                    <w:left w:val="none" w:sz="0" w:space="0" w:color="auto"/>
                    <w:bottom w:val="none" w:sz="0" w:space="0" w:color="auto"/>
                    <w:right w:val="none" w:sz="0" w:space="0" w:color="auto"/>
                  </w:divBdr>
                </w:div>
                <w:div w:id="1767118392">
                  <w:marLeft w:val="640"/>
                  <w:marRight w:val="0"/>
                  <w:marTop w:val="0"/>
                  <w:marBottom w:val="0"/>
                  <w:divBdr>
                    <w:top w:val="none" w:sz="0" w:space="0" w:color="auto"/>
                    <w:left w:val="none" w:sz="0" w:space="0" w:color="auto"/>
                    <w:bottom w:val="none" w:sz="0" w:space="0" w:color="auto"/>
                    <w:right w:val="none" w:sz="0" w:space="0" w:color="auto"/>
                  </w:divBdr>
                </w:div>
                <w:div w:id="1812745627">
                  <w:marLeft w:val="640"/>
                  <w:marRight w:val="0"/>
                  <w:marTop w:val="0"/>
                  <w:marBottom w:val="0"/>
                  <w:divBdr>
                    <w:top w:val="none" w:sz="0" w:space="0" w:color="auto"/>
                    <w:left w:val="none" w:sz="0" w:space="0" w:color="auto"/>
                    <w:bottom w:val="none" w:sz="0" w:space="0" w:color="auto"/>
                    <w:right w:val="none" w:sz="0" w:space="0" w:color="auto"/>
                  </w:divBdr>
                </w:div>
                <w:div w:id="1838690245">
                  <w:marLeft w:val="640"/>
                  <w:marRight w:val="0"/>
                  <w:marTop w:val="0"/>
                  <w:marBottom w:val="0"/>
                  <w:divBdr>
                    <w:top w:val="none" w:sz="0" w:space="0" w:color="auto"/>
                    <w:left w:val="none" w:sz="0" w:space="0" w:color="auto"/>
                    <w:bottom w:val="none" w:sz="0" w:space="0" w:color="auto"/>
                    <w:right w:val="none" w:sz="0" w:space="0" w:color="auto"/>
                  </w:divBdr>
                </w:div>
                <w:div w:id="1807502638">
                  <w:marLeft w:val="640"/>
                  <w:marRight w:val="0"/>
                  <w:marTop w:val="0"/>
                  <w:marBottom w:val="0"/>
                  <w:divBdr>
                    <w:top w:val="none" w:sz="0" w:space="0" w:color="auto"/>
                    <w:left w:val="none" w:sz="0" w:space="0" w:color="auto"/>
                    <w:bottom w:val="none" w:sz="0" w:space="0" w:color="auto"/>
                    <w:right w:val="none" w:sz="0" w:space="0" w:color="auto"/>
                  </w:divBdr>
                </w:div>
                <w:div w:id="1711152006">
                  <w:marLeft w:val="640"/>
                  <w:marRight w:val="0"/>
                  <w:marTop w:val="0"/>
                  <w:marBottom w:val="0"/>
                  <w:divBdr>
                    <w:top w:val="none" w:sz="0" w:space="0" w:color="auto"/>
                    <w:left w:val="none" w:sz="0" w:space="0" w:color="auto"/>
                    <w:bottom w:val="none" w:sz="0" w:space="0" w:color="auto"/>
                    <w:right w:val="none" w:sz="0" w:space="0" w:color="auto"/>
                  </w:divBdr>
                </w:div>
                <w:div w:id="1906837122">
                  <w:marLeft w:val="640"/>
                  <w:marRight w:val="0"/>
                  <w:marTop w:val="0"/>
                  <w:marBottom w:val="0"/>
                  <w:divBdr>
                    <w:top w:val="none" w:sz="0" w:space="0" w:color="auto"/>
                    <w:left w:val="none" w:sz="0" w:space="0" w:color="auto"/>
                    <w:bottom w:val="none" w:sz="0" w:space="0" w:color="auto"/>
                    <w:right w:val="none" w:sz="0" w:space="0" w:color="auto"/>
                  </w:divBdr>
                </w:div>
                <w:div w:id="1566067553">
                  <w:marLeft w:val="640"/>
                  <w:marRight w:val="0"/>
                  <w:marTop w:val="0"/>
                  <w:marBottom w:val="0"/>
                  <w:divBdr>
                    <w:top w:val="none" w:sz="0" w:space="0" w:color="auto"/>
                    <w:left w:val="none" w:sz="0" w:space="0" w:color="auto"/>
                    <w:bottom w:val="none" w:sz="0" w:space="0" w:color="auto"/>
                    <w:right w:val="none" w:sz="0" w:space="0" w:color="auto"/>
                  </w:divBdr>
                </w:div>
                <w:div w:id="606622480">
                  <w:marLeft w:val="640"/>
                  <w:marRight w:val="0"/>
                  <w:marTop w:val="0"/>
                  <w:marBottom w:val="0"/>
                  <w:divBdr>
                    <w:top w:val="none" w:sz="0" w:space="0" w:color="auto"/>
                    <w:left w:val="none" w:sz="0" w:space="0" w:color="auto"/>
                    <w:bottom w:val="none" w:sz="0" w:space="0" w:color="auto"/>
                    <w:right w:val="none" w:sz="0" w:space="0" w:color="auto"/>
                  </w:divBdr>
                </w:div>
                <w:div w:id="268243594">
                  <w:marLeft w:val="640"/>
                  <w:marRight w:val="0"/>
                  <w:marTop w:val="0"/>
                  <w:marBottom w:val="0"/>
                  <w:divBdr>
                    <w:top w:val="none" w:sz="0" w:space="0" w:color="auto"/>
                    <w:left w:val="none" w:sz="0" w:space="0" w:color="auto"/>
                    <w:bottom w:val="none" w:sz="0" w:space="0" w:color="auto"/>
                    <w:right w:val="none" w:sz="0" w:space="0" w:color="auto"/>
                  </w:divBdr>
                </w:div>
                <w:div w:id="339043022">
                  <w:marLeft w:val="640"/>
                  <w:marRight w:val="0"/>
                  <w:marTop w:val="0"/>
                  <w:marBottom w:val="0"/>
                  <w:divBdr>
                    <w:top w:val="none" w:sz="0" w:space="0" w:color="auto"/>
                    <w:left w:val="none" w:sz="0" w:space="0" w:color="auto"/>
                    <w:bottom w:val="none" w:sz="0" w:space="0" w:color="auto"/>
                    <w:right w:val="none" w:sz="0" w:space="0" w:color="auto"/>
                  </w:divBdr>
                </w:div>
                <w:div w:id="1057970896">
                  <w:marLeft w:val="640"/>
                  <w:marRight w:val="0"/>
                  <w:marTop w:val="0"/>
                  <w:marBottom w:val="0"/>
                  <w:divBdr>
                    <w:top w:val="none" w:sz="0" w:space="0" w:color="auto"/>
                    <w:left w:val="none" w:sz="0" w:space="0" w:color="auto"/>
                    <w:bottom w:val="none" w:sz="0" w:space="0" w:color="auto"/>
                    <w:right w:val="none" w:sz="0" w:space="0" w:color="auto"/>
                  </w:divBdr>
                </w:div>
                <w:div w:id="1484587849">
                  <w:marLeft w:val="640"/>
                  <w:marRight w:val="0"/>
                  <w:marTop w:val="0"/>
                  <w:marBottom w:val="0"/>
                  <w:divBdr>
                    <w:top w:val="none" w:sz="0" w:space="0" w:color="auto"/>
                    <w:left w:val="none" w:sz="0" w:space="0" w:color="auto"/>
                    <w:bottom w:val="none" w:sz="0" w:space="0" w:color="auto"/>
                    <w:right w:val="none" w:sz="0" w:space="0" w:color="auto"/>
                  </w:divBdr>
                </w:div>
                <w:div w:id="1197543861">
                  <w:marLeft w:val="640"/>
                  <w:marRight w:val="0"/>
                  <w:marTop w:val="0"/>
                  <w:marBottom w:val="0"/>
                  <w:divBdr>
                    <w:top w:val="none" w:sz="0" w:space="0" w:color="auto"/>
                    <w:left w:val="none" w:sz="0" w:space="0" w:color="auto"/>
                    <w:bottom w:val="none" w:sz="0" w:space="0" w:color="auto"/>
                    <w:right w:val="none" w:sz="0" w:space="0" w:color="auto"/>
                  </w:divBdr>
                </w:div>
                <w:div w:id="1565602171">
                  <w:marLeft w:val="640"/>
                  <w:marRight w:val="0"/>
                  <w:marTop w:val="0"/>
                  <w:marBottom w:val="0"/>
                  <w:divBdr>
                    <w:top w:val="none" w:sz="0" w:space="0" w:color="auto"/>
                    <w:left w:val="none" w:sz="0" w:space="0" w:color="auto"/>
                    <w:bottom w:val="none" w:sz="0" w:space="0" w:color="auto"/>
                    <w:right w:val="none" w:sz="0" w:space="0" w:color="auto"/>
                  </w:divBdr>
                </w:div>
                <w:div w:id="615795538">
                  <w:marLeft w:val="640"/>
                  <w:marRight w:val="0"/>
                  <w:marTop w:val="0"/>
                  <w:marBottom w:val="0"/>
                  <w:divBdr>
                    <w:top w:val="none" w:sz="0" w:space="0" w:color="auto"/>
                    <w:left w:val="none" w:sz="0" w:space="0" w:color="auto"/>
                    <w:bottom w:val="none" w:sz="0" w:space="0" w:color="auto"/>
                    <w:right w:val="none" w:sz="0" w:space="0" w:color="auto"/>
                  </w:divBdr>
                </w:div>
                <w:div w:id="60519265">
                  <w:marLeft w:val="640"/>
                  <w:marRight w:val="0"/>
                  <w:marTop w:val="0"/>
                  <w:marBottom w:val="0"/>
                  <w:divBdr>
                    <w:top w:val="none" w:sz="0" w:space="0" w:color="auto"/>
                    <w:left w:val="none" w:sz="0" w:space="0" w:color="auto"/>
                    <w:bottom w:val="none" w:sz="0" w:space="0" w:color="auto"/>
                    <w:right w:val="none" w:sz="0" w:space="0" w:color="auto"/>
                  </w:divBdr>
                </w:div>
                <w:div w:id="1138837886">
                  <w:marLeft w:val="640"/>
                  <w:marRight w:val="0"/>
                  <w:marTop w:val="0"/>
                  <w:marBottom w:val="0"/>
                  <w:divBdr>
                    <w:top w:val="none" w:sz="0" w:space="0" w:color="auto"/>
                    <w:left w:val="none" w:sz="0" w:space="0" w:color="auto"/>
                    <w:bottom w:val="none" w:sz="0" w:space="0" w:color="auto"/>
                    <w:right w:val="none" w:sz="0" w:space="0" w:color="auto"/>
                  </w:divBdr>
                </w:div>
                <w:div w:id="1358115874">
                  <w:marLeft w:val="640"/>
                  <w:marRight w:val="0"/>
                  <w:marTop w:val="0"/>
                  <w:marBottom w:val="0"/>
                  <w:divBdr>
                    <w:top w:val="none" w:sz="0" w:space="0" w:color="auto"/>
                    <w:left w:val="none" w:sz="0" w:space="0" w:color="auto"/>
                    <w:bottom w:val="none" w:sz="0" w:space="0" w:color="auto"/>
                    <w:right w:val="none" w:sz="0" w:space="0" w:color="auto"/>
                  </w:divBdr>
                </w:div>
                <w:div w:id="218588753">
                  <w:marLeft w:val="640"/>
                  <w:marRight w:val="0"/>
                  <w:marTop w:val="0"/>
                  <w:marBottom w:val="0"/>
                  <w:divBdr>
                    <w:top w:val="none" w:sz="0" w:space="0" w:color="auto"/>
                    <w:left w:val="none" w:sz="0" w:space="0" w:color="auto"/>
                    <w:bottom w:val="none" w:sz="0" w:space="0" w:color="auto"/>
                    <w:right w:val="none" w:sz="0" w:space="0" w:color="auto"/>
                  </w:divBdr>
                </w:div>
                <w:div w:id="1325549875">
                  <w:marLeft w:val="640"/>
                  <w:marRight w:val="0"/>
                  <w:marTop w:val="0"/>
                  <w:marBottom w:val="0"/>
                  <w:divBdr>
                    <w:top w:val="none" w:sz="0" w:space="0" w:color="auto"/>
                    <w:left w:val="none" w:sz="0" w:space="0" w:color="auto"/>
                    <w:bottom w:val="none" w:sz="0" w:space="0" w:color="auto"/>
                    <w:right w:val="none" w:sz="0" w:space="0" w:color="auto"/>
                  </w:divBdr>
                </w:div>
                <w:div w:id="671176460">
                  <w:marLeft w:val="640"/>
                  <w:marRight w:val="0"/>
                  <w:marTop w:val="0"/>
                  <w:marBottom w:val="0"/>
                  <w:divBdr>
                    <w:top w:val="none" w:sz="0" w:space="0" w:color="auto"/>
                    <w:left w:val="none" w:sz="0" w:space="0" w:color="auto"/>
                    <w:bottom w:val="none" w:sz="0" w:space="0" w:color="auto"/>
                    <w:right w:val="none" w:sz="0" w:space="0" w:color="auto"/>
                  </w:divBdr>
                </w:div>
                <w:div w:id="1738160694">
                  <w:marLeft w:val="640"/>
                  <w:marRight w:val="0"/>
                  <w:marTop w:val="0"/>
                  <w:marBottom w:val="0"/>
                  <w:divBdr>
                    <w:top w:val="none" w:sz="0" w:space="0" w:color="auto"/>
                    <w:left w:val="none" w:sz="0" w:space="0" w:color="auto"/>
                    <w:bottom w:val="none" w:sz="0" w:space="0" w:color="auto"/>
                    <w:right w:val="none" w:sz="0" w:space="0" w:color="auto"/>
                  </w:divBdr>
                </w:div>
                <w:div w:id="169561337">
                  <w:marLeft w:val="640"/>
                  <w:marRight w:val="0"/>
                  <w:marTop w:val="0"/>
                  <w:marBottom w:val="0"/>
                  <w:divBdr>
                    <w:top w:val="none" w:sz="0" w:space="0" w:color="auto"/>
                    <w:left w:val="none" w:sz="0" w:space="0" w:color="auto"/>
                    <w:bottom w:val="none" w:sz="0" w:space="0" w:color="auto"/>
                    <w:right w:val="none" w:sz="0" w:space="0" w:color="auto"/>
                  </w:divBdr>
                </w:div>
                <w:div w:id="1285427849">
                  <w:marLeft w:val="640"/>
                  <w:marRight w:val="0"/>
                  <w:marTop w:val="0"/>
                  <w:marBottom w:val="0"/>
                  <w:divBdr>
                    <w:top w:val="none" w:sz="0" w:space="0" w:color="auto"/>
                    <w:left w:val="none" w:sz="0" w:space="0" w:color="auto"/>
                    <w:bottom w:val="none" w:sz="0" w:space="0" w:color="auto"/>
                    <w:right w:val="none" w:sz="0" w:space="0" w:color="auto"/>
                  </w:divBdr>
                </w:div>
                <w:div w:id="870144073">
                  <w:marLeft w:val="640"/>
                  <w:marRight w:val="0"/>
                  <w:marTop w:val="0"/>
                  <w:marBottom w:val="0"/>
                  <w:divBdr>
                    <w:top w:val="none" w:sz="0" w:space="0" w:color="auto"/>
                    <w:left w:val="none" w:sz="0" w:space="0" w:color="auto"/>
                    <w:bottom w:val="none" w:sz="0" w:space="0" w:color="auto"/>
                    <w:right w:val="none" w:sz="0" w:space="0" w:color="auto"/>
                  </w:divBdr>
                </w:div>
                <w:div w:id="2051950608">
                  <w:marLeft w:val="640"/>
                  <w:marRight w:val="0"/>
                  <w:marTop w:val="0"/>
                  <w:marBottom w:val="0"/>
                  <w:divBdr>
                    <w:top w:val="none" w:sz="0" w:space="0" w:color="auto"/>
                    <w:left w:val="none" w:sz="0" w:space="0" w:color="auto"/>
                    <w:bottom w:val="none" w:sz="0" w:space="0" w:color="auto"/>
                    <w:right w:val="none" w:sz="0" w:space="0" w:color="auto"/>
                  </w:divBdr>
                </w:div>
                <w:div w:id="535432577">
                  <w:marLeft w:val="640"/>
                  <w:marRight w:val="0"/>
                  <w:marTop w:val="0"/>
                  <w:marBottom w:val="0"/>
                  <w:divBdr>
                    <w:top w:val="none" w:sz="0" w:space="0" w:color="auto"/>
                    <w:left w:val="none" w:sz="0" w:space="0" w:color="auto"/>
                    <w:bottom w:val="none" w:sz="0" w:space="0" w:color="auto"/>
                    <w:right w:val="none" w:sz="0" w:space="0" w:color="auto"/>
                  </w:divBdr>
                </w:div>
                <w:div w:id="2097284117">
                  <w:marLeft w:val="640"/>
                  <w:marRight w:val="0"/>
                  <w:marTop w:val="0"/>
                  <w:marBottom w:val="0"/>
                  <w:divBdr>
                    <w:top w:val="none" w:sz="0" w:space="0" w:color="auto"/>
                    <w:left w:val="none" w:sz="0" w:space="0" w:color="auto"/>
                    <w:bottom w:val="none" w:sz="0" w:space="0" w:color="auto"/>
                    <w:right w:val="none" w:sz="0" w:space="0" w:color="auto"/>
                  </w:divBdr>
                </w:div>
                <w:div w:id="1489444177">
                  <w:marLeft w:val="640"/>
                  <w:marRight w:val="0"/>
                  <w:marTop w:val="0"/>
                  <w:marBottom w:val="0"/>
                  <w:divBdr>
                    <w:top w:val="none" w:sz="0" w:space="0" w:color="auto"/>
                    <w:left w:val="none" w:sz="0" w:space="0" w:color="auto"/>
                    <w:bottom w:val="none" w:sz="0" w:space="0" w:color="auto"/>
                    <w:right w:val="none" w:sz="0" w:space="0" w:color="auto"/>
                  </w:divBdr>
                </w:div>
              </w:divsChild>
            </w:div>
            <w:div w:id="1539969038">
              <w:marLeft w:val="0"/>
              <w:marRight w:val="0"/>
              <w:marTop w:val="0"/>
              <w:marBottom w:val="0"/>
              <w:divBdr>
                <w:top w:val="none" w:sz="0" w:space="0" w:color="auto"/>
                <w:left w:val="none" w:sz="0" w:space="0" w:color="auto"/>
                <w:bottom w:val="none" w:sz="0" w:space="0" w:color="auto"/>
                <w:right w:val="none" w:sz="0" w:space="0" w:color="auto"/>
              </w:divBdr>
              <w:divsChild>
                <w:div w:id="891965289">
                  <w:marLeft w:val="640"/>
                  <w:marRight w:val="0"/>
                  <w:marTop w:val="0"/>
                  <w:marBottom w:val="0"/>
                  <w:divBdr>
                    <w:top w:val="none" w:sz="0" w:space="0" w:color="auto"/>
                    <w:left w:val="none" w:sz="0" w:space="0" w:color="auto"/>
                    <w:bottom w:val="none" w:sz="0" w:space="0" w:color="auto"/>
                    <w:right w:val="none" w:sz="0" w:space="0" w:color="auto"/>
                  </w:divBdr>
                </w:div>
                <w:div w:id="1240218056">
                  <w:marLeft w:val="640"/>
                  <w:marRight w:val="0"/>
                  <w:marTop w:val="0"/>
                  <w:marBottom w:val="0"/>
                  <w:divBdr>
                    <w:top w:val="none" w:sz="0" w:space="0" w:color="auto"/>
                    <w:left w:val="none" w:sz="0" w:space="0" w:color="auto"/>
                    <w:bottom w:val="none" w:sz="0" w:space="0" w:color="auto"/>
                    <w:right w:val="none" w:sz="0" w:space="0" w:color="auto"/>
                  </w:divBdr>
                </w:div>
                <w:div w:id="1745562017">
                  <w:marLeft w:val="640"/>
                  <w:marRight w:val="0"/>
                  <w:marTop w:val="0"/>
                  <w:marBottom w:val="0"/>
                  <w:divBdr>
                    <w:top w:val="none" w:sz="0" w:space="0" w:color="auto"/>
                    <w:left w:val="none" w:sz="0" w:space="0" w:color="auto"/>
                    <w:bottom w:val="none" w:sz="0" w:space="0" w:color="auto"/>
                    <w:right w:val="none" w:sz="0" w:space="0" w:color="auto"/>
                  </w:divBdr>
                </w:div>
                <w:div w:id="1829588531">
                  <w:marLeft w:val="640"/>
                  <w:marRight w:val="0"/>
                  <w:marTop w:val="0"/>
                  <w:marBottom w:val="0"/>
                  <w:divBdr>
                    <w:top w:val="none" w:sz="0" w:space="0" w:color="auto"/>
                    <w:left w:val="none" w:sz="0" w:space="0" w:color="auto"/>
                    <w:bottom w:val="none" w:sz="0" w:space="0" w:color="auto"/>
                    <w:right w:val="none" w:sz="0" w:space="0" w:color="auto"/>
                  </w:divBdr>
                </w:div>
                <w:div w:id="229973017">
                  <w:marLeft w:val="640"/>
                  <w:marRight w:val="0"/>
                  <w:marTop w:val="0"/>
                  <w:marBottom w:val="0"/>
                  <w:divBdr>
                    <w:top w:val="none" w:sz="0" w:space="0" w:color="auto"/>
                    <w:left w:val="none" w:sz="0" w:space="0" w:color="auto"/>
                    <w:bottom w:val="none" w:sz="0" w:space="0" w:color="auto"/>
                    <w:right w:val="none" w:sz="0" w:space="0" w:color="auto"/>
                  </w:divBdr>
                </w:div>
                <w:div w:id="1542205881">
                  <w:marLeft w:val="640"/>
                  <w:marRight w:val="0"/>
                  <w:marTop w:val="0"/>
                  <w:marBottom w:val="0"/>
                  <w:divBdr>
                    <w:top w:val="none" w:sz="0" w:space="0" w:color="auto"/>
                    <w:left w:val="none" w:sz="0" w:space="0" w:color="auto"/>
                    <w:bottom w:val="none" w:sz="0" w:space="0" w:color="auto"/>
                    <w:right w:val="none" w:sz="0" w:space="0" w:color="auto"/>
                  </w:divBdr>
                </w:div>
                <w:div w:id="894394387">
                  <w:marLeft w:val="640"/>
                  <w:marRight w:val="0"/>
                  <w:marTop w:val="0"/>
                  <w:marBottom w:val="0"/>
                  <w:divBdr>
                    <w:top w:val="none" w:sz="0" w:space="0" w:color="auto"/>
                    <w:left w:val="none" w:sz="0" w:space="0" w:color="auto"/>
                    <w:bottom w:val="none" w:sz="0" w:space="0" w:color="auto"/>
                    <w:right w:val="none" w:sz="0" w:space="0" w:color="auto"/>
                  </w:divBdr>
                </w:div>
                <w:div w:id="413746894">
                  <w:marLeft w:val="640"/>
                  <w:marRight w:val="0"/>
                  <w:marTop w:val="0"/>
                  <w:marBottom w:val="0"/>
                  <w:divBdr>
                    <w:top w:val="none" w:sz="0" w:space="0" w:color="auto"/>
                    <w:left w:val="none" w:sz="0" w:space="0" w:color="auto"/>
                    <w:bottom w:val="none" w:sz="0" w:space="0" w:color="auto"/>
                    <w:right w:val="none" w:sz="0" w:space="0" w:color="auto"/>
                  </w:divBdr>
                </w:div>
                <w:div w:id="1906574115">
                  <w:marLeft w:val="640"/>
                  <w:marRight w:val="0"/>
                  <w:marTop w:val="0"/>
                  <w:marBottom w:val="0"/>
                  <w:divBdr>
                    <w:top w:val="none" w:sz="0" w:space="0" w:color="auto"/>
                    <w:left w:val="none" w:sz="0" w:space="0" w:color="auto"/>
                    <w:bottom w:val="none" w:sz="0" w:space="0" w:color="auto"/>
                    <w:right w:val="none" w:sz="0" w:space="0" w:color="auto"/>
                  </w:divBdr>
                </w:div>
                <w:div w:id="5065273">
                  <w:marLeft w:val="640"/>
                  <w:marRight w:val="0"/>
                  <w:marTop w:val="0"/>
                  <w:marBottom w:val="0"/>
                  <w:divBdr>
                    <w:top w:val="none" w:sz="0" w:space="0" w:color="auto"/>
                    <w:left w:val="none" w:sz="0" w:space="0" w:color="auto"/>
                    <w:bottom w:val="none" w:sz="0" w:space="0" w:color="auto"/>
                    <w:right w:val="none" w:sz="0" w:space="0" w:color="auto"/>
                  </w:divBdr>
                </w:div>
                <w:div w:id="93791849">
                  <w:marLeft w:val="640"/>
                  <w:marRight w:val="0"/>
                  <w:marTop w:val="0"/>
                  <w:marBottom w:val="0"/>
                  <w:divBdr>
                    <w:top w:val="none" w:sz="0" w:space="0" w:color="auto"/>
                    <w:left w:val="none" w:sz="0" w:space="0" w:color="auto"/>
                    <w:bottom w:val="none" w:sz="0" w:space="0" w:color="auto"/>
                    <w:right w:val="none" w:sz="0" w:space="0" w:color="auto"/>
                  </w:divBdr>
                </w:div>
                <w:div w:id="402601589">
                  <w:marLeft w:val="640"/>
                  <w:marRight w:val="0"/>
                  <w:marTop w:val="0"/>
                  <w:marBottom w:val="0"/>
                  <w:divBdr>
                    <w:top w:val="none" w:sz="0" w:space="0" w:color="auto"/>
                    <w:left w:val="none" w:sz="0" w:space="0" w:color="auto"/>
                    <w:bottom w:val="none" w:sz="0" w:space="0" w:color="auto"/>
                    <w:right w:val="none" w:sz="0" w:space="0" w:color="auto"/>
                  </w:divBdr>
                </w:div>
                <w:div w:id="1743600332">
                  <w:marLeft w:val="640"/>
                  <w:marRight w:val="0"/>
                  <w:marTop w:val="0"/>
                  <w:marBottom w:val="0"/>
                  <w:divBdr>
                    <w:top w:val="none" w:sz="0" w:space="0" w:color="auto"/>
                    <w:left w:val="none" w:sz="0" w:space="0" w:color="auto"/>
                    <w:bottom w:val="none" w:sz="0" w:space="0" w:color="auto"/>
                    <w:right w:val="none" w:sz="0" w:space="0" w:color="auto"/>
                  </w:divBdr>
                </w:div>
                <w:div w:id="569847846">
                  <w:marLeft w:val="640"/>
                  <w:marRight w:val="0"/>
                  <w:marTop w:val="0"/>
                  <w:marBottom w:val="0"/>
                  <w:divBdr>
                    <w:top w:val="none" w:sz="0" w:space="0" w:color="auto"/>
                    <w:left w:val="none" w:sz="0" w:space="0" w:color="auto"/>
                    <w:bottom w:val="none" w:sz="0" w:space="0" w:color="auto"/>
                    <w:right w:val="none" w:sz="0" w:space="0" w:color="auto"/>
                  </w:divBdr>
                </w:div>
                <w:div w:id="1365255878">
                  <w:marLeft w:val="640"/>
                  <w:marRight w:val="0"/>
                  <w:marTop w:val="0"/>
                  <w:marBottom w:val="0"/>
                  <w:divBdr>
                    <w:top w:val="none" w:sz="0" w:space="0" w:color="auto"/>
                    <w:left w:val="none" w:sz="0" w:space="0" w:color="auto"/>
                    <w:bottom w:val="none" w:sz="0" w:space="0" w:color="auto"/>
                    <w:right w:val="none" w:sz="0" w:space="0" w:color="auto"/>
                  </w:divBdr>
                </w:div>
                <w:div w:id="1795715296">
                  <w:marLeft w:val="640"/>
                  <w:marRight w:val="0"/>
                  <w:marTop w:val="0"/>
                  <w:marBottom w:val="0"/>
                  <w:divBdr>
                    <w:top w:val="none" w:sz="0" w:space="0" w:color="auto"/>
                    <w:left w:val="none" w:sz="0" w:space="0" w:color="auto"/>
                    <w:bottom w:val="none" w:sz="0" w:space="0" w:color="auto"/>
                    <w:right w:val="none" w:sz="0" w:space="0" w:color="auto"/>
                  </w:divBdr>
                </w:div>
                <w:div w:id="923883469">
                  <w:marLeft w:val="640"/>
                  <w:marRight w:val="0"/>
                  <w:marTop w:val="0"/>
                  <w:marBottom w:val="0"/>
                  <w:divBdr>
                    <w:top w:val="none" w:sz="0" w:space="0" w:color="auto"/>
                    <w:left w:val="none" w:sz="0" w:space="0" w:color="auto"/>
                    <w:bottom w:val="none" w:sz="0" w:space="0" w:color="auto"/>
                    <w:right w:val="none" w:sz="0" w:space="0" w:color="auto"/>
                  </w:divBdr>
                </w:div>
                <w:div w:id="67701810">
                  <w:marLeft w:val="640"/>
                  <w:marRight w:val="0"/>
                  <w:marTop w:val="0"/>
                  <w:marBottom w:val="0"/>
                  <w:divBdr>
                    <w:top w:val="none" w:sz="0" w:space="0" w:color="auto"/>
                    <w:left w:val="none" w:sz="0" w:space="0" w:color="auto"/>
                    <w:bottom w:val="none" w:sz="0" w:space="0" w:color="auto"/>
                    <w:right w:val="none" w:sz="0" w:space="0" w:color="auto"/>
                  </w:divBdr>
                </w:div>
                <w:div w:id="2031029127">
                  <w:marLeft w:val="640"/>
                  <w:marRight w:val="0"/>
                  <w:marTop w:val="0"/>
                  <w:marBottom w:val="0"/>
                  <w:divBdr>
                    <w:top w:val="none" w:sz="0" w:space="0" w:color="auto"/>
                    <w:left w:val="none" w:sz="0" w:space="0" w:color="auto"/>
                    <w:bottom w:val="none" w:sz="0" w:space="0" w:color="auto"/>
                    <w:right w:val="none" w:sz="0" w:space="0" w:color="auto"/>
                  </w:divBdr>
                </w:div>
                <w:div w:id="1551723896">
                  <w:marLeft w:val="640"/>
                  <w:marRight w:val="0"/>
                  <w:marTop w:val="0"/>
                  <w:marBottom w:val="0"/>
                  <w:divBdr>
                    <w:top w:val="none" w:sz="0" w:space="0" w:color="auto"/>
                    <w:left w:val="none" w:sz="0" w:space="0" w:color="auto"/>
                    <w:bottom w:val="none" w:sz="0" w:space="0" w:color="auto"/>
                    <w:right w:val="none" w:sz="0" w:space="0" w:color="auto"/>
                  </w:divBdr>
                </w:div>
                <w:div w:id="1586262681">
                  <w:marLeft w:val="640"/>
                  <w:marRight w:val="0"/>
                  <w:marTop w:val="0"/>
                  <w:marBottom w:val="0"/>
                  <w:divBdr>
                    <w:top w:val="none" w:sz="0" w:space="0" w:color="auto"/>
                    <w:left w:val="none" w:sz="0" w:space="0" w:color="auto"/>
                    <w:bottom w:val="none" w:sz="0" w:space="0" w:color="auto"/>
                    <w:right w:val="none" w:sz="0" w:space="0" w:color="auto"/>
                  </w:divBdr>
                </w:div>
                <w:div w:id="147207404">
                  <w:marLeft w:val="640"/>
                  <w:marRight w:val="0"/>
                  <w:marTop w:val="0"/>
                  <w:marBottom w:val="0"/>
                  <w:divBdr>
                    <w:top w:val="none" w:sz="0" w:space="0" w:color="auto"/>
                    <w:left w:val="none" w:sz="0" w:space="0" w:color="auto"/>
                    <w:bottom w:val="none" w:sz="0" w:space="0" w:color="auto"/>
                    <w:right w:val="none" w:sz="0" w:space="0" w:color="auto"/>
                  </w:divBdr>
                </w:div>
                <w:div w:id="1158761781">
                  <w:marLeft w:val="640"/>
                  <w:marRight w:val="0"/>
                  <w:marTop w:val="0"/>
                  <w:marBottom w:val="0"/>
                  <w:divBdr>
                    <w:top w:val="none" w:sz="0" w:space="0" w:color="auto"/>
                    <w:left w:val="none" w:sz="0" w:space="0" w:color="auto"/>
                    <w:bottom w:val="none" w:sz="0" w:space="0" w:color="auto"/>
                    <w:right w:val="none" w:sz="0" w:space="0" w:color="auto"/>
                  </w:divBdr>
                </w:div>
                <w:div w:id="558054927">
                  <w:marLeft w:val="640"/>
                  <w:marRight w:val="0"/>
                  <w:marTop w:val="0"/>
                  <w:marBottom w:val="0"/>
                  <w:divBdr>
                    <w:top w:val="none" w:sz="0" w:space="0" w:color="auto"/>
                    <w:left w:val="none" w:sz="0" w:space="0" w:color="auto"/>
                    <w:bottom w:val="none" w:sz="0" w:space="0" w:color="auto"/>
                    <w:right w:val="none" w:sz="0" w:space="0" w:color="auto"/>
                  </w:divBdr>
                </w:div>
                <w:div w:id="1456093421">
                  <w:marLeft w:val="640"/>
                  <w:marRight w:val="0"/>
                  <w:marTop w:val="0"/>
                  <w:marBottom w:val="0"/>
                  <w:divBdr>
                    <w:top w:val="none" w:sz="0" w:space="0" w:color="auto"/>
                    <w:left w:val="none" w:sz="0" w:space="0" w:color="auto"/>
                    <w:bottom w:val="none" w:sz="0" w:space="0" w:color="auto"/>
                    <w:right w:val="none" w:sz="0" w:space="0" w:color="auto"/>
                  </w:divBdr>
                </w:div>
                <w:div w:id="2034844923">
                  <w:marLeft w:val="640"/>
                  <w:marRight w:val="0"/>
                  <w:marTop w:val="0"/>
                  <w:marBottom w:val="0"/>
                  <w:divBdr>
                    <w:top w:val="none" w:sz="0" w:space="0" w:color="auto"/>
                    <w:left w:val="none" w:sz="0" w:space="0" w:color="auto"/>
                    <w:bottom w:val="none" w:sz="0" w:space="0" w:color="auto"/>
                    <w:right w:val="none" w:sz="0" w:space="0" w:color="auto"/>
                  </w:divBdr>
                </w:div>
                <w:div w:id="1603995720">
                  <w:marLeft w:val="640"/>
                  <w:marRight w:val="0"/>
                  <w:marTop w:val="0"/>
                  <w:marBottom w:val="0"/>
                  <w:divBdr>
                    <w:top w:val="none" w:sz="0" w:space="0" w:color="auto"/>
                    <w:left w:val="none" w:sz="0" w:space="0" w:color="auto"/>
                    <w:bottom w:val="none" w:sz="0" w:space="0" w:color="auto"/>
                    <w:right w:val="none" w:sz="0" w:space="0" w:color="auto"/>
                  </w:divBdr>
                </w:div>
                <w:div w:id="1542936697">
                  <w:marLeft w:val="640"/>
                  <w:marRight w:val="0"/>
                  <w:marTop w:val="0"/>
                  <w:marBottom w:val="0"/>
                  <w:divBdr>
                    <w:top w:val="none" w:sz="0" w:space="0" w:color="auto"/>
                    <w:left w:val="none" w:sz="0" w:space="0" w:color="auto"/>
                    <w:bottom w:val="none" w:sz="0" w:space="0" w:color="auto"/>
                    <w:right w:val="none" w:sz="0" w:space="0" w:color="auto"/>
                  </w:divBdr>
                </w:div>
                <w:div w:id="301468326">
                  <w:marLeft w:val="640"/>
                  <w:marRight w:val="0"/>
                  <w:marTop w:val="0"/>
                  <w:marBottom w:val="0"/>
                  <w:divBdr>
                    <w:top w:val="none" w:sz="0" w:space="0" w:color="auto"/>
                    <w:left w:val="none" w:sz="0" w:space="0" w:color="auto"/>
                    <w:bottom w:val="none" w:sz="0" w:space="0" w:color="auto"/>
                    <w:right w:val="none" w:sz="0" w:space="0" w:color="auto"/>
                  </w:divBdr>
                </w:div>
                <w:div w:id="1826628080">
                  <w:marLeft w:val="640"/>
                  <w:marRight w:val="0"/>
                  <w:marTop w:val="0"/>
                  <w:marBottom w:val="0"/>
                  <w:divBdr>
                    <w:top w:val="none" w:sz="0" w:space="0" w:color="auto"/>
                    <w:left w:val="none" w:sz="0" w:space="0" w:color="auto"/>
                    <w:bottom w:val="none" w:sz="0" w:space="0" w:color="auto"/>
                    <w:right w:val="none" w:sz="0" w:space="0" w:color="auto"/>
                  </w:divBdr>
                </w:div>
                <w:div w:id="1331328829">
                  <w:marLeft w:val="640"/>
                  <w:marRight w:val="0"/>
                  <w:marTop w:val="0"/>
                  <w:marBottom w:val="0"/>
                  <w:divBdr>
                    <w:top w:val="none" w:sz="0" w:space="0" w:color="auto"/>
                    <w:left w:val="none" w:sz="0" w:space="0" w:color="auto"/>
                    <w:bottom w:val="none" w:sz="0" w:space="0" w:color="auto"/>
                    <w:right w:val="none" w:sz="0" w:space="0" w:color="auto"/>
                  </w:divBdr>
                </w:div>
                <w:div w:id="1720470529">
                  <w:marLeft w:val="640"/>
                  <w:marRight w:val="0"/>
                  <w:marTop w:val="0"/>
                  <w:marBottom w:val="0"/>
                  <w:divBdr>
                    <w:top w:val="none" w:sz="0" w:space="0" w:color="auto"/>
                    <w:left w:val="none" w:sz="0" w:space="0" w:color="auto"/>
                    <w:bottom w:val="none" w:sz="0" w:space="0" w:color="auto"/>
                    <w:right w:val="none" w:sz="0" w:space="0" w:color="auto"/>
                  </w:divBdr>
                </w:div>
                <w:div w:id="528379227">
                  <w:marLeft w:val="640"/>
                  <w:marRight w:val="0"/>
                  <w:marTop w:val="0"/>
                  <w:marBottom w:val="0"/>
                  <w:divBdr>
                    <w:top w:val="none" w:sz="0" w:space="0" w:color="auto"/>
                    <w:left w:val="none" w:sz="0" w:space="0" w:color="auto"/>
                    <w:bottom w:val="none" w:sz="0" w:space="0" w:color="auto"/>
                    <w:right w:val="none" w:sz="0" w:space="0" w:color="auto"/>
                  </w:divBdr>
                </w:div>
                <w:div w:id="1770664082">
                  <w:marLeft w:val="640"/>
                  <w:marRight w:val="0"/>
                  <w:marTop w:val="0"/>
                  <w:marBottom w:val="0"/>
                  <w:divBdr>
                    <w:top w:val="none" w:sz="0" w:space="0" w:color="auto"/>
                    <w:left w:val="none" w:sz="0" w:space="0" w:color="auto"/>
                    <w:bottom w:val="none" w:sz="0" w:space="0" w:color="auto"/>
                    <w:right w:val="none" w:sz="0" w:space="0" w:color="auto"/>
                  </w:divBdr>
                </w:div>
                <w:div w:id="1330988314">
                  <w:marLeft w:val="640"/>
                  <w:marRight w:val="0"/>
                  <w:marTop w:val="0"/>
                  <w:marBottom w:val="0"/>
                  <w:divBdr>
                    <w:top w:val="none" w:sz="0" w:space="0" w:color="auto"/>
                    <w:left w:val="none" w:sz="0" w:space="0" w:color="auto"/>
                    <w:bottom w:val="none" w:sz="0" w:space="0" w:color="auto"/>
                    <w:right w:val="none" w:sz="0" w:space="0" w:color="auto"/>
                  </w:divBdr>
                </w:div>
                <w:div w:id="384062910">
                  <w:marLeft w:val="640"/>
                  <w:marRight w:val="0"/>
                  <w:marTop w:val="0"/>
                  <w:marBottom w:val="0"/>
                  <w:divBdr>
                    <w:top w:val="none" w:sz="0" w:space="0" w:color="auto"/>
                    <w:left w:val="none" w:sz="0" w:space="0" w:color="auto"/>
                    <w:bottom w:val="none" w:sz="0" w:space="0" w:color="auto"/>
                    <w:right w:val="none" w:sz="0" w:space="0" w:color="auto"/>
                  </w:divBdr>
                </w:div>
                <w:div w:id="791631886">
                  <w:marLeft w:val="640"/>
                  <w:marRight w:val="0"/>
                  <w:marTop w:val="0"/>
                  <w:marBottom w:val="0"/>
                  <w:divBdr>
                    <w:top w:val="none" w:sz="0" w:space="0" w:color="auto"/>
                    <w:left w:val="none" w:sz="0" w:space="0" w:color="auto"/>
                    <w:bottom w:val="none" w:sz="0" w:space="0" w:color="auto"/>
                    <w:right w:val="none" w:sz="0" w:space="0" w:color="auto"/>
                  </w:divBdr>
                </w:div>
                <w:div w:id="1537237907">
                  <w:marLeft w:val="640"/>
                  <w:marRight w:val="0"/>
                  <w:marTop w:val="0"/>
                  <w:marBottom w:val="0"/>
                  <w:divBdr>
                    <w:top w:val="none" w:sz="0" w:space="0" w:color="auto"/>
                    <w:left w:val="none" w:sz="0" w:space="0" w:color="auto"/>
                    <w:bottom w:val="none" w:sz="0" w:space="0" w:color="auto"/>
                    <w:right w:val="none" w:sz="0" w:space="0" w:color="auto"/>
                  </w:divBdr>
                </w:div>
                <w:div w:id="1336959946">
                  <w:marLeft w:val="640"/>
                  <w:marRight w:val="0"/>
                  <w:marTop w:val="0"/>
                  <w:marBottom w:val="0"/>
                  <w:divBdr>
                    <w:top w:val="none" w:sz="0" w:space="0" w:color="auto"/>
                    <w:left w:val="none" w:sz="0" w:space="0" w:color="auto"/>
                    <w:bottom w:val="none" w:sz="0" w:space="0" w:color="auto"/>
                    <w:right w:val="none" w:sz="0" w:space="0" w:color="auto"/>
                  </w:divBdr>
                </w:div>
                <w:div w:id="499465123">
                  <w:marLeft w:val="640"/>
                  <w:marRight w:val="0"/>
                  <w:marTop w:val="0"/>
                  <w:marBottom w:val="0"/>
                  <w:divBdr>
                    <w:top w:val="none" w:sz="0" w:space="0" w:color="auto"/>
                    <w:left w:val="none" w:sz="0" w:space="0" w:color="auto"/>
                    <w:bottom w:val="none" w:sz="0" w:space="0" w:color="auto"/>
                    <w:right w:val="none" w:sz="0" w:space="0" w:color="auto"/>
                  </w:divBdr>
                </w:div>
                <w:div w:id="1458179011">
                  <w:marLeft w:val="640"/>
                  <w:marRight w:val="0"/>
                  <w:marTop w:val="0"/>
                  <w:marBottom w:val="0"/>
                  <w:divBdr>
                    <w:top w:val="none" w:sz="0" w:space="0" w:color="auto"/>
                    <w:left w:val="none" w:sz="0" w:space="0" w:color="auto"/>
                    <w:bottom w:val="none" w:sz="0" w:space="0" w:color="auto"/>
                    <w:right w:val="none" w:sz="0" w:space="0" w:color="auto"/>
                  </w:divBdr>
                </w:div>
                <w:div w:id="654526153">
                  <w:marLeft w:val="640"/>
                  <w:marRight w:val="0"/>
                  <w:marTop w:val="0"/>
                  <w:marBottom w:val="0"/>
                  <w:divBdr>
                    <w:top w:val="none" w:sz="0" w:space="0" w:color="auto"/>
                    <w:left w:val="none" w:sz="0" w:space="0" w:color="auto"/>
                    <w:bottom w:val="none" w:sz="0" w:space="0" w:color="auto"/>
                    <w:right w:val="none" w:sz="0" w:space="0" w:color="auto"/>
                  </w:divBdr>
                </w:div>
                <w:div w:id="1784425253">
                  <w:marLeft w:val="640"/>
                  <w:marRight w:val="0"/>
                  <w:marTop w:val="0"/>
                  <w:marBottom w:val="0"/>
                  <w:divBdr>
                    <w:top w:val="none" w:sz="0" w:space="0" w:color="auto"/>
                    <w:left w:val="none" w:sz="0" w:space="0" w:color="auto"/>
                    <w:bottom w:val="none" w:sz="0" w:space="0" w:color="auto"/>
                    <w:right w:val="none" w:sz="0" w:space="0" w:color="auto"/>
                  </w:divBdr>
                </w:div>
                <w:div w:id="395593601">
                  <w:marLeft w:val="640"/>
                  <w:marRight w:val="0"/>
                  <w:marTop w:val="0"/>
                  <w:marBottom w:val="0"/>
                  <w:divBdr>
                    <w:top w:val="none" w:sz="0" w:space="0" w:color="auto"/>
                    <w:left w:val="none" w:sz="0" w:space="0" w:color="auto"/>
                    <w:bottom w:val="none" w:sz="0" w:space="0" w:color="auto"/>
                    <w:right w:val="none" w:sz="0" w:space="0" w:color="auto"/>
                  </w:divBdr>
                </w:div>
                <w:div w:id="372391179">
                  <w:marLeft w:val="640"/>
                  <w:marRight w:val="0"/>
                  <w:marTop w:val="0"/>
                  <w:marBottom w:val="0"/>
                  <w:divBdr>
                    <w:top w:val="none" w:sz="0" w:space="0" w:color="auto"/>
                    <w:left w:val="none" w:sz="0" w:space="0" w:color="auto"/>
                    <w:bottom w:val="none" w:sz="0" w:space="0" w:color="auto"/>
                    <w:right w:val="none" w:sz="0" w:space="0" w:color="auto"/>
                  </w:divBdr>
                </w:div>
                <w:div w:id="342243145">
                  <w:marLeft w:val="640"/>
                  <w:marRight w:val="0"/>
                  <w:marTop w:val="0"/>
                  <w:marBottom w:val="0"/>
                  <w:divBdr>
                    <w:top w:val="none" w:sz="0" w:space="0" w:color="auto"/>
                    <w:left w:val="none" w:sz="0" w:space="0" w:color="auto"/>
                    <w:bottom w:val="none" w:sz="0" w:space="0" w:color="auto"/>
                    <w:right w:val="none" w:sz="0" w:space="0" w:color="auto"/>
                  </w:divBdr>
                </w:div>
                <w:div w:id="865018749">
                  <w:marLeft w:val="640"/>
                  <w:marRight w:val="0"/>
                  <w:marTop w:val="0"/>
                  <w:marBottom w:val="0"/>
                  <w:divBdr>
                    <w:top w:val="none" w:sz="0" w:space="0" w:color="auto"/>
                    <w:left w:val="none" w:sz="0" w:space="0" w:color="auto"/>
                    <w:bottom w:val="none" w:sz="0" w:space="0" w:color="auto"/>
                    <w:right w:val="none" w:sz="0" w:space="0" w:color="auto"/>
                  </w:divBdr>
                </w:div>
                <w:div w:id="291906888">
                  <w:marLeft w:val="640"/>
                  <w:marRight w:val="0"/>
                  <w:marTop w:val="0"/>
                  <w:marBottom w:val="0"/>
                  <w:divBdr>
                    <w:top w:val="none" w:sz="0" w:space="0" w:color="auto"/>
                    <w:left w:val="none" w:sz="0" w:space="0" w:color="auto"/>
                    <w:bottom w:val="none" w:sz="0" w:space="0" w:color="auto"/>
                    <w:right w:val="none" w:sz="0" w:space="0" w:color="auto"/>
                  </w:divBdr>
                </w:div>
                <w:div w:id="170223479">
                  <w:marLeft w:val="640"/>
                  <w:marRight w:val="0"/>
                  <w:marTop w:val="0"/>
                  <w:marBottom w:val="0"/>
                  <w:divBdr>
                    <w:top w:val="none" w:sz="0" w:space="0" w:color="auto"/>
                    <w:left w:val="none" w:sz="0" w:space="0" w:color="auto"/>
                    <w:bottom w:val="none" w:sz="0" w:space="0" w:color="auto"/>
                    <w:right w:val="none" w:sz="0" w:space="0" w:color="auto"/>
                  </w:divBdr>
                </w:div>
                <w:div w:id="1903370449">
                  <w:marLeft w:val="640"/>
                  <w:marRight w:val="0"/>
                  <w:marTop w:val="0"/>
                  <w:marBottom w:val="0"/>
                  <w:divBdr>
                    <w:top w:val="none" w:sz="0" w:space="0" w:color="auto"/>
                    <w:left w:val="none" w:sz="0" w:space="0" w:color="auto"/>
                    <w:bottom w:val="none" w:sz="0" w:space="0" w:color="auto"/>
                    <w:right w:val="none" w:sz="0" w:space="0" w:color="auto"/>
                  </w:divBdr>
                </w:div>
                <w:div w:id="1781411444">
                  <w:marLeft w:val="640"/>
                  <w:marRight w:val="0"/>
                  <w:marTop w:val="0"/>
                  <w:marBottom w:val="0"/>
                  <w:divBdr>
                    <w:top w:val="none" w:sz="0" w:space="0" w:color="auto"/>
                    <w:left w:val="none" w:sz="0" w:space="0" w:color="auto"/>
                    <w:bottom w:val="none" w:sz="0" w:space="0" w:color="auto"/>
                    <w:right w:val="none" w:sz="0" w:space="0" w:color="auto"/>
                  </w:divBdr>
                </w:div>
                <w:div w:id="1583219461">
                  <w:marLeft w:val="640"/>
                  <w:marRight w:val="0"/>
                  <w:marTop w:val="0"/>
                  <w:marBottom w:val="0"/>
                  <w:divBdr>
                    <w:top w:val="none" w:sz="0" w:space="0" w:color="auto"/>
                    <w:left w:val="none" w:sz="0" w:space="0" w:color="auto"/>
                    <w:bottom w:val="none" w:sz="0" w:space="0" w:color="auto"/>
                    <w:right w:val="none" w:sz="0" w:space="0" w:color="auto"/>
                  </w:divBdr>
                </w:div>
                <w:div w:id="1865170053">
                  <w:marLeft w:val="640"/>
                  <w:marRight w:val="0"/>
                  <w:marTop w:val="0"/>
                  <w:marBottom w:val="0"/>
                  <w:divBdr>
                    <w:top w:val="none" w:sz="0" w:space="0" w:color="auto"/>
                    <w:left w:val="none" w:sz="0" w:space="0" w:color="auto"/>
                    <w:bottom w:val="none" w:sz="0" w:space="0" w:color="auto"/>
                    <w:right w:val="none" w:sz="0" w:space="0" w:color="auto"/>
                  </w:divBdr>
                </w:div>
                <w:div w:id="173034211">
                  <w:marLeft w:val="640"/>
                  <w:marRight w:val="0"/>
                  <w:marTop w:val="0"/>
                  <w:marBottom w:val="0"/>
                  <w:divBdr>
                    <w:top w:val="none" w:sz="0" w:space="0" w:color="auto"/>
                    <w:left w:val="none" w:sz="0" w:space="0" w:color="auto"/>
                    <w:bottom w:val="none" w:sz="0" w:space="0" w:color="auto"/>
                    <w:right w:val="none" w:sz="0" w:space="0" w:color="auto"/>
                  </w:divBdr>
                </w:div>
                <w:div w:id="60830699">
                  <w:marLeft w:val="640"/>
                  <w:marRight w:val="0"/>
                  <w:marTop w:val="0"/>
                  <w:marBottom w:val="0"/>
                  <w:divBdr>
                    <w:top w:val="none" w:sz="0" w:space="0" w:color="auto"/>
                    <w:left w:val="none" w:sz="0" w:space="0" w:color="auto"/>
                    <w:bottom w:val="none" w:sz="0" w:space="0" w:color="auto"/>
                    <w:right w:val="none" w:sz="0" w:space="0" w:color="auto"/>
                  </w:divBdr>
                </w:div>
                <w:div w:id="2097481837">
                  <w:marLeft w:val="640"/>
                  <w:marRight w:val="0"/>
                  <w:marTop w:val="0"/>
                  <w:marBottom w:val="0"/>
                  <w:divBdr>
                    <w:top w:val="none" w:sz="0" w:space="0" w:color="auto"/>
                    <w:left w:val="none" w:sz="0" w:space="0" w:color="auto"/>
                    <w:bottom w:val="none" w:sz="0" w:space="0" w:color="auto"/>
                    <w:right w:val="none" w:sz="0" w:space="0" w:color="auto"/>
                  </w:divBdr>
                </w:div>
                <w:div w:id="359862082">
                  <w:marLeft w:val="640"/>
                  <w:marRight w:val="0"/>
                  <w:marTop w:val="0"/>
                  <w:marBottom w:val="0"/>
                  <w:divBdr>
                    <w:top w:val="none" w:sz="0" w:space="0" w:color="auto"/>
                    <w:left w:val="none" w:sz="0" w:space="0" w:color="auto"/>
                    <w:bottom w:val="none" w:sz="0" w:space="0" w:color="auto"/>
                    <w:right w:val="none" w:sz="0" w:space="0" w:color="auto"/>
                  </w:divBdr>
                </w:div>
                <w:div w:id="2100714052">
                  <w:marLeft w:val="640"/>
                  <w:marRight w:val="0"/>
                  <w:marTop w:val="0"/>
                  <w:marBottom w:val="0"/>
                  <w:divBdr>
                    <w:top w:val="none" w:sz="0" w:space="0" w:color="auto"/>
                    <w:left w:val="none" w:sz="0" w:space="0" w:color="auto"/>
                    <w:bottom w:val="none" w:sz="0" w:space="0" w:color="auto"/>
                    <w:right w:val="none" w:sz="0" w:space="0" w:color="auto"/>
                  </w:divBdr>
                </w:div>
                <w:div w:id="1299458618">
                  <w:marLeft w:val="640"/>
                  <w:marRight w:val="0"/>
                  <w:marTop w:val="0"/>
                  <w:marBottom w:val="0"/>
                  <w:divBdr>
                    <w:top w:val="none" w:sz="0" w:space="0" w:color="auto"/>
                    <w:left w:val="none" w:sz="0" w:space="0" w:color="auto"/>
                    <w:bottom w:val="none" w:sz="0" w:space="0" w:color="auto"/>
                    <w:right w:val="none" w:sz="0" w:space="0" w:color="auto"/>
                  </w:divBdr>
                </w:div>
                <w:div w:id="1232538537">
                  <w:marLeft w:val="640"/>
                  <w:marRight w:val="0"/>
                  <w:marTop w:val="0"/>
                  <w:marBottom w:val="0"/>
                  <w:divBdr>
                    <w:top w:val="none" w:sz="0" w:space="0" w:color="auto"/>
                    <w:left w:val="none" w:sz="0" w:space="0" w:color="auto"/>
                    <w:bottom w:val="none" w:sz="0" w:space="0" w:color="auto"/>
                    <w:right w:val="none" w:sz="0" w:space="0" w:color="auto"/>
                  </w:divBdr>
                </w:div>
                <w:div w:id="1976325522">
                  <w:marLeft w:val="640"/>
                  <w:marRight w:val="0"/>
                  <w:marTop w:val="0"/>
                  <w:marBottom w:val="0"/>
                  <w:divBdr>
                    <w:top w:val="none" w:sz="0" w:space="0" w:color="auto"/>
                    <w:left w:val="none" w:sz="0" w:space="0" w:color="auto"/>
                    <w:bottom w:val="none" w:sz="0" w:space="0" w:color="auto"/>
                    <w:right w:val="none" w:sz="0" w:space="0" w:color="auto"/>
                  </w:divBdr>
                </w:div>
                <w:div w:id="640502402">
                  <w:marLeft w:val="640"/>
                  <w:marRight w:val="0"/>
                  <w:marTop w:val="0"/>
                  <w:marBottom w:val="0"/>
                  <w:divBdr>
                    <w:top w:val="none" w:sz="0" w:space="0" w:color="auto"/>
                    <w:left w:val="none" w:sz="0" w:space="0" w:color="auto"/>
                    <w:bottom w:val="none" w:sz="0" w:space="0" w:color="auto"/>
                    <w:right w:val="none" w:sz="0" w:space="0" w:color="auto"/>
                  </w:divBdr>
                </w:div>
                <w:div w:id="559904112">
                  <w:marLeft w:val="640"/>
                  <w:marRight w:val="0"/>
                  <w:marTop w:val="0"/>
                  <w:marBottom w:val="0"/>
                  <w:divBdr>
                    <w:top w:val="none" w:sz="0" w:space="0" w:color="auto"/>
                    <w:left w:val="none" w:sz="0" w:space="0" w:color="auto"/>
                    <w:bottom w:val="none" w:sz="0" w:space="0" w:color="auto"/>
                    <w:right w:val="none" w:sz="0" w:space="0" w:color="auto"/>
                  </w:divBdr>
                </w:div>
                <w:div w:id="1762798648">
                  <w:marLeft w:val="640"/>
                  <w:marRight w:val="0"/>
                  <w:marTop w:val="0"/>
                  <w:marBottom w:val="0"/>
                  <w:divBdr>
                    <w:top w:val="none" w:sz="0" w:space="0" w:color="auto"/>
                    <w:left w:val="none" w:sz="0" w:space="0" w:color="auto"/>
                    <w:bottom w:val="none" w:sz="0" w:space="0" w:color="auto"/>
                    <w:right w:val="none" w:sz="0" w:space="0" w:color="auto"/>
                  </w:divBdr>
                </w:div>
                <w:div w:id="1909918975">
                  <w:marLeft w:val="640"/>
                  <w:marRight w:val="0"/>
                  <w:marTop w:val="0"/>
                  <w:marBottom w:val="0"/>
                  <w:divBdr>
                    <w:top w:val="none" w:sz="0" w:space="0" w:color="auto"/>
                    <w:left w:val="none" w:sz="0" w:space="0" w:color="auto"/>
                    <w:bottom w:val="none" w:sz="0" w:space="0" w:color="auto"/>
                    <w:right w:val="none" w:sz="0" w:space="0" w:color="auto"/>
                  </w:divBdr>
                </w:div>
                <w:div w:id="1459956940">
                  <w:marLeft w:val="640"/>
                  <w:marRight w:val="0"/>
                  <w:marTop w:val="0"/>
                  <w:marBottom w:val="0"/>
                  <w:divBdr>
                    <w:top w:val="none" w:sz="0" w:space="0" w:color="auto"/>
                    <w:left w:val="none" w:sz="0" w:space="0" w:color="auto"/>
                    <w:bottom w:val="none" w:sz="0" w:space="0" w:color="auto"/>
                    <w:right w:val="none" w:sz="0" w:space="0" w:color="auto"/>
                  </w:divBdr>
                </w:div>
                <w:div w:id="1143734715">
                  <w:marLeft w:val="640"/>
                  <w:marRight w:val="0"/>
                  <w:marTop w:val="0"/>
                  <w:marBottom w:val="0"/>
                  <w:divBdr>
                    <w:top w:val="none" w:sz="0" w:space="0" w:color="auto"/>
                    <w:left w:val="none" w:sz="0" w:space="0" w:color="auto"/>
                    <w:bottom w:val="none" w:sz="0" w:space="0" w:color="auto"/>
                    <w:right w:val="none" w:sz="0" w:space="0" w:color="auto"/>
                  </w:divBdr>
                </w:div>
                <w:div w:id="498278734">
                  <w:marLeft w:val="640"/>
                  <w:marRight w:val="0"/>
                  <w:marTop w:val="0"/>
                  <w:marBottom w:val="0"/>
                  <w:divBdr>
                    <w:top w:val="none" w:sz="0" w:space="0" w:color="auto"/>
                    <w:left w:val="none" w:sz="0" w:space="0" w:color="auto"/>
                    <w:bottom w:val="none" w:sz="0" w:space="0" w:color="auto"/>
                    <w:right w:val="none" w:sz="0" w:space="0" w:color="auto"/>
                  </w:divBdr>
                </w:div>
                <w:div w:id="1973173828">
                  <w:marLeft w:val="640"/>
                  <w:marRight w:val="0"/>
                  <w:marTop w:val="0"/>
                  <w:marBottom w:val="0"/>
                  <w:divBdr>
                    <w:top w:val="none" w:sz="0" w:space="0" w:color="auto"/>
                    <w:left w:val="none" w:sz="0" w:space="0" w:color="auto"/>
                    <w:bottom w:val="none" w:sz="0" w:space="0" w:color="auto"/>
                    <w:right w:val="none" w:sz="0" w:space="0" w:color="auto"/>
                  </w:divBdr>
                </w:div>
                <w:div w:id="1649241277">
                  <w:marLeft w:val="640"/>
                  <w:marRight w:val="0"/>
                  <w:marTop w:val="0"/>
                  <w:marBottom w:val="0"/>
                  <w:divBdr>
                    <w:top w:val="none" w:sz="0" w:space="0" w:color="auto"/>
                    <w:left w:val="none" w:sz="0" w:space="0" w:color="auto"/>
                    <w:bottom w:val="none" w:sz="0" w:space="0" w:color="auto"/>
                    <w:right w:val="none" w:sz="0" w:space="0" w:color="auto"/>
                  </w:divBdr>
                </w:div>
                <w:div w:id="837773182">
                  <w:marLeft w:val="640"/>
                  <w:marRight w:val="0"/>
                  <w:marTop w:val="0"/>
                  <w:marBottom w:val="0"/>
                  <w:divBdr>
                    <w:top w:val="none" w:sz="0" w:space="0" w:color="auto"/>
                    <w:left w:val="none" w:sz="0" w:space="0" w:color="auto"/>
                    <w:bottom w:val="none" w:sz="0" w:space="0" w:color="auto"/>
                    <w:right w:val="none" w:sz="0" w:space="0" w:color="auto"/>
                  </w:divBdr>
                </w:div>
                <w:div w:id="467475780">
                  <w:marLeft w:val="640"/>
                  <w:marRight w:val="0"/>
                  <w:marTop w:val="0"/>
                  <w:marBottom w:val="0"/>
                  <w:divBdr>
                    <w:top w:val="none" w:sz="0" w:space="0" w:color="auto"/>
                    <w:left w:val="none" w:sz="0" w:space="0" w:color="auto"/>
                    <w:bottom w:val="none" w:sz="0" w:space="0" w:color="auto"/>
                    <w:right w:val="none" w:sz="0" w:space="0" w:color="auto"/>
                  </w:divBdr>
                </w:div>
                <w:div w:id="359864846">
                  <w:marLeft w:val="640"/>
                  <w:marRight w:val="0"/>
                  <w:marTop w:val="0"/>
                  <w:marBottom w:val="0"/>
                  <w:divBdr>
                    <w:top w:val="none" w:sz="0" w:space="0" w:color="auto"/>
                    <w:left w:val="none" w:sz="0" w:space="0" w:color="auto"/>
                    <w:bottom w:val="none" w:sz="0" w:space="0" w:color="auto"/>
                    <w:right w:val="none" w:sz="0" w:space="0" w:color="auto"/>
                  </w:divBdr>
                </w:div>
                <w:div w:id="77404843">
                  <w:marLeft w:val="640"/>
                  <w:marRight w:val="0"/>
                  <w:marTop w:val="0"/>
                  <w:marBottom w:val="0"/>
                  <w:divBdr>
                    <w:top w:val="none" w:sz="0" w:space="0" w:color="auto"/>
                    <w:left w:val="none" w:sz="0" w:space="0" w:color="auto"/>
                    <w:bottom w:val="none" w:sz="0" w:space="0" w:color="auto"/>
                    <w:right w:val="none" w:sz="0" w:space="0" w:color="auto"/>
                  </w:divBdr>
                </w:div>
                <w:div w:id="1627271833">
                  <w:marLeft w:val="640"/>
                  <w:marRight w:val="0"/>
                  <w:marTop w:val="0"/>
                  <w:marBottom w:val="0"/>
                  <w:divBdr>
                    <w:top w:val="none" w:sz="0" w:space="0" w:color="auto"/>
                    <w:left w:val="none" w:sz="0" w:space="0" w:color="auto"/>
                    <w:bottom w:val="none" w:sz="0" w:space="0" w:color="auto"/>
                    <w:right w:val="none" w:sz="0" w:space="0" w:color="auto"/>
                  </w:divBdr>
                </w:div>
                <w:div w:id="900561778">
                  <w:marLeft w:val="640"/>
                  <w:marRight w:val="0"/>
                  <w:marTop w:val="0"/>
                  <w:marBottom w:val="0"/>
                  <w:divBdr>
                    <w:top w:val="none" w:sz="0" w:space="0" w:color="auto"/>
                    <w:left w:val="none" w:sz="0" w:space="0" w:color="auto"/>
                    <w:bottom w:val="none" w:sz="0" w:space="0" w:color="auto"/>
                    <w:right w:val="none" w:sz="0" w:space="0" w:color="auto"/>
                  </w:divBdr>
                </w:div>
                <w:div w:id="2136017261">
                  <w:marLeft w:val="640"/>
                  <w:marRight w:val="0"/>
                  <w:marTop w:val="0"/>
                  <w:marBottom w:val="0"/>
                  <w:divBdr>
                    <w:top w:val="none" w:sz="0" w:space="0" w:color="auto"/>
                    <w:left w:val="none" w:sz="0" w:space="0" w:color="auto"/>
                    <w:bottom w:val="none" w:sz="0" w:space="0" w:color="auto"/>
                    <w:right w:val="none" w:sz="0" w:space="0" w:color="auto"/>
                  </w:divBdr>
                </w:div>
                <w:div w:id="747309493">
                  <w:marLeft w:val="640"/>
                  <w:marRight w:val="0"/>
                  <w:marTop w:val="0"/>
                  <w:marBottom w:val="0"/>
                  <w:divBdr>
                    <w:top w:val="none" w:sz="0" w:space="0" w:color="auto"/>
                    <w:left w:val="none" w:sz="0" w:space="0" w:color="auto"/>
                    <w:bottom w:val="none" w:sz="0" w:space="0" w:color="auto"/>
                    <w:right w:val="none" w:sz="0" w:space="0" w:color="auto"/>
                  </w:divBdr>
                </w:div>
                <w:div w:id="1456874461">
                  <w:marLeft w:val="640"/>
                  <w:marRight w:val="0"/>
                  <w:marTop w:val="0"/>
                  <w:marBottom w:val="0"/>
                  <w:divBdr>
                    <w:top w:val="none" w:sz="0" w:space="0" w:color="auto"/>
                    <w:left w:val="none" w:sz="0" w:space="0" w:color="auto"/>
                    <w:bottom w:val="none" w:sz="0" w:space="0" w:color="auto"/>
                    <w:right w:val="none" w:sz="0" w:space="0" w:color="auto"/>
                  </w:divBdr>
                </w:div>
                <w:div w:id="779303775">
                  <w:marLeft w:val="640"/>
                  <w:marRight w:val="0"/>
                  <w:marTop w:val="0"/>
                  <w:marBottom w:val="0"/>
                  <w:divBdr>
                    <w:top w:val="none" w:sz="0" w:space="0" w:color="auto"/>
                    <w:left w:val="none" w:sz="0" w:space="0" w:color="auto"/>
                    <w:bottom w:val="none" w:sz="0" w:space="0" w:color="auto"/>
                    <w:right w:val="none" w:sz="0" w:space="0" w:color="auto"/>
                  </w:divBdr>
                </w:div>
                <w:div w:id="320622116">
                  <w:marLeft w:val="640"/>
                  <w:marRight w:val="0"/>
                  <w:marTop w:val="0"/>
                  <w:marBottom w:val="0"/>
                  <w:divBdr>
                    <w:top w:val="none" w:sz="0" w:space="0" w:color="auto"/>
                    <w:left w:val="none" w:sz="0" w:space="0" w:color="auto"/>
                    <w:bottom w:val="none" w:sz="0" w:space="0" w:color="auto"/>
                    <w:right w:val="none" w:sz="0" w:space="0" w:color="auto"/>
                  </w:divBdr>
                </w:div>
                <w:div w:id="751854748">
                  <w:marLeft w:val="640"/>
                  <w:marRight w:val="0"/>
                  <w:marTop w:val="0"/>
                  <w:marBottom w:val="0"/>
                  <w:divBdr>
                    <w:top w:val="none" w:sz="0" w:space="0" w:color="auto"/>
                    <w:left w:val="none" w:sz="0" w:space="0" w:color="auto"/>
                    <w:bottom w:val="none" w:sz="0" w:space="0" w:color="auto"/>
                    <w:right w:val="none" w:sz="0" w:space="0" w:color="auto"/>
                  </w:divBdr>
                </w:div>
                <w:div w:id="1754544740">
                  <w:marLeft w:val="640"/>
                  <w:marRight w:val="0"/>
                  <w:marTop w:val="0"/>
                  <w:marBottom w:val="0"/>
                  <w:divBdr>
                    <w:top w:val="none" w:sz="0" w:space="0" w:color="auto"/>
                    <w:left w:val="none" w:sz="0" w:space="0" w:color="auto"/>
                    <w:bottom w:val="none" w:sz="0" w:space="0" w:color="auto"/>
                    <w:right w:val="none" w:sz="0" w:space="0" w:color="auto"/>
                  </w:divBdr>
                </w:div>
                <w:div w:id="603996448">
                  <w:marLeft w:val="640"/>
                  <w:marRight w:val="0"/>
                  <w:marTop w:val="0"/>
                  <w:marBottom w:val="0"/>
                  <w:divBdr>
                    <w:top w:val="none" w:sz="0" w:space="0" w:color="auto"/>
                    <w:left w:val="none" w:sz="0" w:space="0" w:color="auto"/>
                    <w:bottom w:val="none" w:sz="0" w:space="0" w:color="auto"/>
                    <w:right w:val="none" w:sz="0" w:space="0" w:color="auto"/>
                  </w:divBdr>
                </w:div>
                <w:div w:id="1798641806">
                  <w:marLeft w:val="640"/>
                  <w:marRight w:val="0"/>
                  <w:marTop w:val="0"/>
                  <w:marBottom w:val="0"/>
                  <w:divBdr>
                    <w:top w:val="none" w:sz="0" w:space="0" w:color="auto"/>
                    <w:left w:val="none" w:sz="0" w:space="0" w:color="auto"/>
                    <w:bottom w:val="none" w:sz="0" w:space="0" w:color="auto"/>
                    <w:right w:val="none" w:sz="0" w:space="0" w:color="auto"/>
                  </w:divBdr>
                </w:div>
                <w:div w:id="1115714158">
                  <w:marLeft w:val="640"/>
                  <w:marRight w:val="0"/>
                  <w:marTop w:val="0"/>
                  <w:marBottom w:val="0"/>
                  <w:divBdr>
                    <w:top w:val="none" w:sz="0" w:space="0" w:color="auto"/>
                    <w:left w:val="none" w:sz="0" w:space="0" w:color="auto"/>
                    <w:bottom w:val="none" w:sz="0" w:space="0" w:color="auto"/>
                    <w:right w:val="none" w:sz="0" w:space="0" w:color="auto"/>
                  </w:divBdr>
                </w:div>
                <w:div w:id="1399980715">
                  <w:marLeft w:val="640"/>
                  <w:marRight w:val="0"/>
                  <w:marTop w:val="0"/>
                  <w:marBottom w:val="0"/>
                  <w:divBdr>
                    <w:top w:val="none" w:sz="0" w:space="0" w:color="auto"/>
                    <w:left w:val="none" w:sz="0" w:space="0" w:color="auto"/>
                    <w:bottom w:val="none" w:sz="0" w:space="0" w:color="auto"/>
                    <w:right w:val="none" w:sz="0" w:space="0" w:color="auto"/>
                  </w:divBdr>
                </w:div>
                <w:div w:id="1030304697">
                  <w:marLeft w:val="640"/>
                  <w:marRight w:val="0"/>
                  <w:marTop w:val="0"/>
                  <w:marBottom w:val="0"/>
                  <w:divBdr>
                    <w:top w:val="none" w:sz="0" w:space="0" w:color="auto"/>
                    <w:left w:val="none" w:sz="0" w:space="0" w:color="auto"/>
                    <w:bottom w:val="none" w:sz="0" w:space="0" w:color="auto"/>
                    <w:right w:val="none" w:sz="0" w:space="0" w:color="auto"/>
                  </w:divBdr>
                </w:div>
                <w:div w:id="355279961">
                  <w:marLeft w:val="640"/>
                  <w:marRight w:val="0"/>
                  <w:marTop w:val="0"/>
                  <w:marBottom w:val="0"/>
                  <w:divBdr>
                    <w:top w:val="none" w:sz="0" w:space="0" w:color="auto"/>
                    <w:left w:val="none" w:sz="0" w:space="0" w:color="auto"/>
                    <w:bottom w:val="none" w:sz="0" w:space="0" w:color="auto"/>
                    <w:right w:val="none" w:sz="0" w:space="0" w:color="auto"/>
                  </w:divBdr>
                </w:div>
              </w:divsChild>
            </w:div>
            <w:div w:id="370426587">
              <w:marLeft w:val="0"/>
              <w:marRight w:val="0"/>
              <w:marTop w:val="0"/>
              <w:marBottom w:val="0"/>
              <w:divBdr>
                <w:top w:val="none" w:sz="0" w:space="0" w:color="auto"/>
                <w:left w:val="none" w:sz="0" w:space="0" w:color="auto"/>
                <w:bottom w:val="none" w:sz="0" w:space="0" w:color="auto"/>
                <w:right w:val="none" w:sz="0" w:space="0" w:color="auto"/>
              </w:divBdr>
              <w:divsChild>
                <w:div w:id="1497308209">
                  <w:marLeft w:val="640"/>
                  <w:marRight w:val="0"/>
                  <w:marTop w:val="0"/>
                  <w:marBottom w:val="0"/>
                  <w:divBdr>
                    <w:top w:val="none" w:sz="0" w:space="0" w:color="auto"/>
                    <w:left w:val="none" w:sz="0" w:space="0" w:color="auto"/>
                    <w:bottom w:val="none" w:sz="0" w:space="0" w:color="auto"/>
                    <w:right w:val="none" w:sz="0" w:space="0" w:color="auto"/>
                  </w:divBdr>
                </w:div>
                <w:div w:id="785736418">
                  <w:marLeft w:val="640"/>
                  <w:marRight w:val="0"/>
                  <w:marTop w:val="0"/>
                  <w:marBottom w:val="0"/>
                  <w:divBdr>
                    <w:top w:val="none" w:sz="0" w:space="0" w:color="auto"/>
                    <w:left w:val="none" w:sz="0" w:space="0" w:color="auto"/>
                    <w:bottom w:val="none" w:sz="0" w:space="0" w:color="auto"/>
                    <w:right w:val="none" w:sz="0" w:space="0" w:color="auto"/>
                  </w:divBdr>
                </w:div>
                <w:div w:id="580600460">
                  <w:marLeft w:val="640"/>
                  <w:marRight w:val="0"/>
                  <w:marTop w:val="0"/>
                  <w:marBottom w:val="0"/>
                  <w:divBdr>
                    <w:top w:val="none" w:sz="0" w:space="0" w:color="auto"/>
                    <w:left w:val="none" w:sz="0" w:space="0" w:color="auto"/>
                    <w:bottom w:val="none" w:sz="0" w:space="0" w:color="auto"/>
                    <w:right w:val="none" w:sz="0" w:space="0" w:color="auto"/>
                  </w:divBdr>
                </w:div>
                <w:div w:id="1208567693">
                  <w:marLeft w:val="640"/>
                  <w:marRight w:val="0"/>
                  <w:marTop w:val="0"/>
                  <w:marBottom w:val="0"/>
                  <w:divBdr>
                    <w:top w:val="none" w:sz="0" w:space="0" w:color="auto"/>
                    <w:left w:val="none" w:sz="0" w:space="0" w:color="auto"/>
                    <w:bottom w:val="none" w:sz="0" w:space="0" w:color="auto"/>
                    <w:right w:val="none" w:sz="0" w:space="0" w:color="auto"/>
                  </w:divBdr>
                </w:div>
                <w:div w:id="714818652">
                  <w:marLeft w:val="640"/>
                  <w:marRight w:val="0"/>
                  <w:marTop w:val="0"/>
                  <w:marBottom w:val="0"/>
                  <w:divBdr>
                    <w:top w:val="none" w:sz="0" w:space="0" w:color="auto"/>
                    <w:left w:val="none" w:sz="0" w:space="0" w:color="auto"/>
                    <w:bottom w:val="none" w:sz="0" w:space="0" w:color="auto"/>
                    <w:right w:val="none" w:sz="0" w:space="0" w:color="auto"/>
                  </w:divBdr>
                </w:div>
                <w:div w:id="820080116">
                  <w:marLeft w:val="640"/>
                  <w:marRight w:val="0"/>
                  <w:marTop w:val="0"/>
                  <w:marBottom w:val="0"/>
                  <w:divBdr>
                    <w:top w:val="none" w:sz="0" w:space="0" w:color="auto"/>
                    <w:left w:val="none" w:sz="0" w:space="0" w:color="auto"/>
                    <w:bottom w:val="none" w:sz="0" w:space="0" w:color="auto"/>
                    <w:right w:val="none" w:sz="0" w:space="0" w:color="auto"/>
                  </w:divBdr>
                </w:div>
                <w:div w:id="1158423708">
                  <w:marLeft w:val="640"/>
                  <w:marRight w:val="0"/>
                  <w:marTop w:val="0"/>
                  <w:marBottom w:val="0"/>
                  <w:divBdr>
                    <w:top w:val="none" w:sz="0" w:space="0" w:color="auto"/>
                    <w:left w:val="none" w:sz="0" w:space="0" w:color="auto"/>
                    <w:bottom w:val="none" w:sz="0" w:space="0" w:color="auto"/>
                    <w:right w:val="none" w:sz="0" w:space="0" w:color="auto"/>
                  </w:divBdr>
                </w:div>
                <w:div w:id="1505514852">
                  <w:marLeft w:val="640"/>
                  <w:marRight w:val="0"/>
                  <w:marTop w:val="0"/>
                  <w:marBottom w:val="0"/>
                  <w:divBdr>
                    <w:top w:val="none" w:sz="0" w:space="0" w:color="auto"/>
                    <w:left w:val="none" w:sz="0" w:space="0" w:color="auto"/>
                    <w:bottom w:val="none" w:sz="0" w:space="0" w:color="auto"/>
                    <w:right w:val="none" w:sz="0" w:space="0" w:color="auto"/>
                  </w:divBdr>
                </w:div>
                <w:div w:id="1120032971">
                  <w:marLeft w:val="640"/>
                  <w:marRight w:val="0"/>
                  <w:marTop w:val="0"/>
                  <w:marBottom w:val="0"/>
                  <w:divBdr>
                    <w:top w:val="none" w:sz="0" w:space="0" w:color="auto"/>
                    <w:left w:val="none" w:sz="0" w:space="0" w:color="auto"/>
                    <w:bottom w:val="none" w:sz="0" w:space="0" w:color="auto"/>
                    <w:right w:val="none" w:sz="0" w:space="0" w:color="auto"/>
                  </w:divBdr>
                </w:div>
                <w:div w:id="893350442">
                  <w:marLeft w:val="640"/>
                  <w:marRight w:val="0"/>
                  <w:marTop w:val="0"/>
                  <w:marBottom w:val="0"/>
                  <w:divBdr>
                    <w:top w:val="none" w:sz="0" w:space="0" w:color="auto"/>
                    <w:left w:val="none" w:sz="0" w:space="0" w:color="auto"/>
                    <w:bottom w:val="none" w:sz="0" w:space="0" w:color="auto"/>
                    <w:right w:val="none" w:sz="0" w:space="0" w:color="auto"/>
                  </w:divBdr>
                </w:div>
                <w:div w:id="1030181149">
                  <w:marLeft w:val="640"/>
                  <w:marRight w:val="0"/>
                  <w:marTop w:val="0"/>
                  <w:marBottom w:val="0"/>
                  <w:divBdr>
                    <w:top w:val="none" w:sz="0" w:space="0" w:color="auto"/>
                    <w:left w:val="none" w:sz="0" w:space="0" w:color="auto"/>
                    <w:bottom w:val="none" w:sz="0" w:space="0" w:color="auto"/>
                    <w:right w:val="none" w:sz="0" w:space="0" w:color="auto"/>
                  </w:divBdr>
                </w:div>
                <w:div w:id="1739286800">
                  <w:marLeft w:val="640"/>
                  <w:marRight w:val="0"/>
                  <w:marTop w:val="0"/>
                  <w:marBottom w:val="0"/>
                  <w:divBdr>
                    <w:top w:val="none" w:sz="0" w:space="0" w:color="auto"/>
                    <w:left w:val="none" w:sz="0" w:space="0" w:color="auto"/>
                    <w:bottom w:val="none" w:sz="0" w:space="0" w:color="auto"/>
                    <w:right w:val="none" w:sz="0" w:space="0" w:color="auto"/>
                  </w:divBdr>
                </w:div>
                <w:div w:id="1369641600">
                  <w:marLeft w:val="640"/>
                  <w:marRight w:val="0"/>
                  <w:marTop w:val="0"/>
                  <w:marBottom w:val="0"/>
                  <w:divBdr>
                    <w:top w:val="none" w:sz="0" w:space="0" w:color="auto"/>
                    <w:left w:val="none" w:sz="0" w:space="0" w:color="auto"/>
                    <w:bottom w:val="none" w:sz="0" w:space="0" w:color="auto"/>
                    <w:right w:val="none" w:sz="0" w:space="0" w:color="auto"/>
                  </w:divBdr>
                </w:div>
                <w:div w:id="1122455912">
                  <w:marLeft w:val="640"/>
                  <w:marRight w:val="0"/>
                  <w:marTop w:val="0"/>
                  <w:marBottom w:val="0"/>
                  <w:divBdr>
                    <w:top w:val="none" w:sz="0" w:space="0" w:color="auto"/>
                    <w:left w:val="none" w:sz="0" w:space="0" w:color="auto"/>
                    <w:bottom w:val="none" w:sz="0" w:space="0" w:color="auto"/>
                    <w:right w:val="none" w:sz="0" w:space="0" w:color="auto"/>
                  </w:divBdr>
                </w:div>
                <w:div w:id="1548302235">
                  <w:marLeft w:val="640"/>
                  <w:marRight w:val="0"/>
                  <w:marTop w:val="0"/>
                  <w:marBottom w:val="0"/>
                  <w:divBdr>
                    <w:top w:val="none" w:sz="0" w:space="0" w:color="auto"/>
                    <w:left w:val="none" w:sz="0" w:space="0" w:color="auto"/>
                    <w:bottom w:val="none" w:sz="0" w:space="0" w:color="auto"/>
                    <w:right w:val="none" w:sz="0" w:space="0" w:color="auto"/>
                  </w:divBdr>
                </w:div>
                <w:div w:id="932081465">
                  <w:marLeft w:val="640"/>
                  <w:marRight w:val="0"/>
                  <w:marTop w:val="0"/>
                  <w:marBottom w:val="0"/>
                  <w:divBdr>
                    <w:top w:val="none" w:sz="0" w:space="0" w:color="auto"/>
                    <w:left w:val="none" w:sz="0" w:space="0" w:color="auto"/>
                    <w:bottom w:val="none" w:sz="0" w:space="0" w:color="auto"/>
                    <w:right w:val="none" w:sz="0" w:space="0" w:color="auto"/>
                  </w:divBdr>
                </w:div>
                <w:div w:id="1720546261">
                  <w:marLeft w:val="640"/>
                  <w:marRight w:val="0"/>
                  <w:marTop w:val="0"/>
                  <w:marBottom w:val="0"/>
                  <w:divBdr>
                    <w:top w:val="none" w:sz="0" w:space="0" w:color="auto"/>
                    <w:left w:val="none" w:sz="0" w:space="0" w:color="auto"/>
                    <w:bottom w:val="none" w:sz="0" w:space="0" w:color="auto"/>
                    <w:right w:val="none" w:sz="0" w:space="0" w:color="auto"/>
                  </w:divBdr>
                </w:div>
                <w:div w:id="1437755352">
                  <w:marLeft w:val="640"/>
                  <w:marRight w:val="0"/>
                  <w:marTop w:val="0"/>
                  <w:marBottom w:val="0"/>
                  <w:divBdr>
                    <w:top w:val="none" w:sz="0" w:space="0" w:color="auto"/>
                    <w:left w:val="none" w:sz="0" w:space="0" w:color="auto"/>
                    <w:bottom w:val="none" w:sz="0" w:space="0" w:color="auto"/>
                    <w:right w:val="none" w:sz="0" w:space="0" w:color="auto"/>
                  </w:divBdr>
                </w:div>
                <w:div w:id="288512280">
                  <w:marLeft w:val="640"/>
                  <w:marRight w:val="0"/>
                  <w:marTop w:val="0"/>
                  <w:marBottom w:val="0"/>
                  <w:divBdr>
                    <w:top w:val="none" w:sz="0" w:space="0" w:color="auto"/>
                    <w:left w:val="none" w:sz="0" w:space="0" w:color="auto"/>
                    <w:bottom w:val="none" w:sz="0" w:space="0" w:color="auto"/>
                    <w:right w:val="none" w:sz="0" w:space="0" w:color="auto"/>
                  </w:divBdr>
                </w:div>
                <w:div w:id="172499820">
                  <w:marLeft w:val="640"/>
                  <w:marRight w:val="0"/>
                  <w:marTop w:val="0"/>
                  <w:marBottom w:val="0"/>
                  <w:divBdr>
                    <w:top w:val="none" w:sz="0" w:space="0" w:color="auto"/>
                    <w:left w:val="none" w:sz="0" w:space="0" w:color="auto"/>
                    <w:bottom w:val="none" w:sz="0" w:space="0" w:color="auto"/>
                    <w:right w:val="none" w:sz="0" w:space="0" w:color="auto"/>
                  </w:divBdr>
                </w:div>
                <w:div w:id="1026711336">
                  <w:marLeft w:val="640"/>
                  <w:marRight w:val="0"/>
                  <w:marTop w:val="0"/>
                  <w:marBottom w:val="0"/>
                  <w:divBdr>
                    <w:top w:val="none" w:sz="0" w:space="0" w:color="auto"/>
                    <w:left w:val="none" w:sz="0" w:space="0" w:color="auto"/>
                    <w:bottom w:val="none" w:sz="0" w:space="0" w:color="auto"/>
                    <w:right w:val="none" w:sz="0" w:space="0" w:color="auto"/>
                  </w:divBdr>
                </w:div>
                <w:div w:id="238178214">
                  <w:marLeft w:val="640"/>
                  <w:marRight w:val="0"/>
                  <w:marTop w:val="0"/>
                  <w:marBottom w:val="0"/>
                  <w:divBdr>
                    <w:top w:val="none" w:sz="0" w:space="0" w:color="auto"/>
                    <w:left w:val="none" w:sz="0" w:space="0" w:color="auto"/>
                    <w:bottom w:val="none" w:sz="0" w:space="0" w:color="auto"/>
                    <w:right w:val="none" w:sz="0" w:space="0" w:color="auto"/>
                  </w:divBdr>
                </w:div>
                <w:div w:id="1885478519">
                  <w:marLeft w:val="640"/>
                  <w:marRight w:val="0"/>
                  <w:marTop w:val="0"/>
                  <w:marBottom w:val="0"/>
                  <w:divBdr>
                    <w:top w:val="none" w:sz="0" w:space="0" w:color="auto"/>
                    <w:left w:val="none" w:sz="0" w:space="0" w:color="auto"/>
                    <w:bottom w:val="none" w:sz="0" w:space="0" w:color="auto"/>
                    <w:right w:val="none" w:sz="0" w:space="0" w:color="auto"/>
                  </w:divBdr>
                </w:div>
                <w:div w:id="694114042">
                  <w:marLeft w:val="640"/>
                  <w:marRight w:val="0"/>
                  <w:marTop w:val="0"/>
                  <w:marBottom w:val="0"/>
                  <w:divBdr>
                    <w:top w:val="none" w:sz="0" w:space="0" w:color="auto"/>
                    <w:left w:val="none" w:sz="0" w:space="0" w:color="auto"/>
                    <w:bottom w:val="none" w:sz="0" w:space="0" w:color="auto"/>
                    <w:right w:val="none" w:sz="0" w:space="0" w:color="auto"/>
                  </w:divBdr>
                </w:div>
                <w:div w:id="1122000841">
                  <w:marLeft w:val="640"/>
                  <w:marRight w:val="0"/>
                  <w:marTop w:val="0"/>
                  <w:marBottom w:val="0"/>
                  <w:divBdr>
                    <w:top w:val="none" w:sz="0" w:space="0" w:color="auto"/>
                    <w:left w:val="none" w:sz="0" w:space="0" w:color="auto"/>
                    <w:bottom w:val="none" w:sz="0" w:space="0" w:color="auto"/>
                    <w:right w:val="none" w:sz="0" w:space="0" w:color="auto"/>
                  </w:divBdr>
                </w:div>
                <w:div w:id="1559779058">
                  <w:marLeft w:val="640"/>
                  <w:marRight w:val="0"/>
                  <w:marTop w:val="0"/>
                  <w:marBottom w:val="0"/>
                  <w:divBdr>
                    <w:top w:val="none" w:sz="0" w:space="0" w:color="auto"/>
                    <w:left w:val="none" w:sz="0" w:space="0" w:color="auto"/>
                    <w:bottom w:val="none" w:sz="0" w:space="0" w:color="auto"/>
                    <w:right w:val="none" w:sz="0" w:space="0" w:color="auto"/>
                  </w:divBdr>
                </w:div>
                <w:div w:id="126318761">
                  <w:marLeft w:val="640"/>
                  <w:marRight w:val="0"/>
                  <w:marTop w:val="0"/>
                  <w:marBottom w:val="0"/>
                  <w:divBdr>
                    <w:top w:val="none" w:sz="0" w:space="0" w:color="auto"/>
                    <w:left w:val="none" w:sz="0" w:space="0" w:color="auto"/>
                    <w:bottom w:val="none" w:sz="0" w:space="0" w:color="auto"/>
                    <w:right w:val="none" w:sz="0" w:space="0" w:color="auto"/>
                  </w:divBdr>
                </w:div>
                <w:div w:id="1642035761">
                  <w:marLeft w:val="640"/>
                  <w:marRight w:val="0"/>
                  <w:marTop w:val="0"/>
                  <w:marBottom w:val="0"/>
                  <w:divBdr>
                    <w:top w:val="none" w:sz="0" w:space="0" w:color="auto"/>
                    <w:left w:val="none" w:sz="0" w:space="0" w:color="auto"/>
                    <w:bottom w:val="none" w:sz="0" w:space="0" w:color="auto"/>
                    <w:right w:val="none" w:sz="0" w:space="0" w:color="auto"/>
                  </w:divBdr>
                </w:div>
                <w:div w:id="1127552610">
                  <w:marLeft w:val="640"/>
                  <w:marRight w:val="0"/>
                  <w:marTop w:val="0"/>
                  <w:marBottom w:val="0"/>
                  <w:divBdr>
                    <w:top w:val="none" w:sz="0" w:space="0" w:color="auto"/>
                    <w:left w:val="none" w:sz="0" w:space="0" w:color="auto"/>
                    <w:bottom w:val="none" w:sz="0" w:space="0" w:color="auto"/>
                    <w:right w:val="none" w:sz="0" w:space="0" w:color="auto"/>
                  </w:divBdr>
                </w:div>
                <w:div w:id="79763764">
                  <w:marLeft w:val="640"/>
                  <w:marRight w:val="0"/>
                  <w:marTop w:val="0"/>
                  <w:marBottom w:val="0"/>
                  <w:divBdr>
                    <w:top w:val="none" w:sz="0" w:space="0" w:color="auto"/>
                    <w:left w:val="none" w:sz="0" w:space="0" w:color="auto"/>
                    <w:bottom w:val="none" w:sz="0" w:space="0" w:color="auto"/>
                    <w:right w:val="none" w:sz="0" w:space="0" w:color="auto"/>
                  </w:divBdr>
                </w:div>
                <w:div w:id="1763598107">
                  <w:marLeft w:val="640"/>
                  <w:marRight w:val="0"/>
                  <w:marTop w:val="0"/>
                  <w:marBottom w:val="0"/>
                  <w:divBdr>
                    <w:top w:val="none" w:sz="0" w:space="0" w:color="auto"/>
                    <w:left w:val="none" w:sz="0" w:space="0" w:color="auto"/>
                    <w:bottom w:val="none" w:sz="0" w:space="0" w:color="auto"/>
                    <w:right w:val="none" w:sz="0" w:space="0" w:color="auto"/>
                  </w:divBdr>
                </w:div>
                <w:div w:id="774447471">
                  <w:marLeft w:val="640"/>
                  <w:marRight w:val="0"/>
                  <w:marTop w:val="0"/>
                  <w:marBottom w:val="0"/>
                  <w:divBdr>
                    <w:top w:val="none" w:sz="0" w:space="0" w:color="auto"/>
                    <w:left w:val="none" w:sz="0" w:space="0" w:color="auto"/>
                    <w:bottom w:val="none" w:sz="0" w:space="0" w:color="auto"/>
                    <w:right w:val="none" w:sz="0" w:space="0" w:color="auto"/>
                  </w:divBdr>
                </w:div>
                <w:div w:id="1120689169">
                  <w:marLeft w:val="640"/>
                  <w:marRight w:val="0"/>
                  <w:marTop w:val="0"/>
                  <w:marBottom w:val="0"/>
                  <w:divBdr>
                    <w:top w:val="none" w:sz="0" w:space="0" w:color="auto"/>
                    <w:left w:val="none" w:sz="0" w:space="0" w:color="auto"/>
                    <w:bottom w:val="none" w:sz="0" w:space="0" w:color="auto"/>
                    <w:right w:val="none" w:sz="0" w:space="0" w:color="auto"/>
                  </w:divBdr>
                </w:div>
                <w:div w:id="93399415">
                  <w:marLeft w:val="640"/>
                  <w:marRight w:val="0"/>
                  <w:marTop w:val="0"/>
                  <w:marBottom w:val="0"/>
                  <w:divBdr>
                    <w:top w:val="none" w:sz="0" w:space="0" w:color="auto"/>
                    <w:left w:val="none" w:sz="0" w:space="0" w:color="auto"/>
                    <w:bottom w:val="none" w:sz="0" w:space="0" w:color="auto"/>
                    <w:right w:val="none" w:sz="0" w:space="0" w:color="auto"/>
                  </w:divBdr>
                </w:div>
                <w:div w:id="1389959036">
                  <w:marLeft w:val="640"/>
                  <w:marRight w:val="0"/>
                  <w:marTop w:val="0"/>
                  <w:marBottom w:val="0"/>
                  <w:divBdr>
                    <w:top w:val="none" w:sz="0" w:space="0" w:color="auto"/>
                    <w:left w:val="none" w:sz="0" w:space="0" w:color="auto"/>
                    <w:bottom w:val="none" w:sz="0" w:space="0" w:color="auto"/>
                    <w:right w:val="none" w:sz="0" w:space="0" w:color="auto"/>
                  </w:divBdr>
                </w:div>
                <w:div w:id="1625189082">
                  <w:marLeft w:val="640"/>
                  <w:marRight w:val="0"/>
                  <w:marTop w:val="0"/>
                  <w:marBottom w:val="0"/>
                  <w:divBdr>
                    <w:top w:val="none" w:sz="0" w:space="0" w:color="auto"/>
                    <w:left w:val="none" w:sz="0" w:space="0" w:color="auto"/>
                    <w:bottom w:val="none" w:sz="0" w:space="0" w:color="auto"/>
                    <w:right w:val="none" w:sz="0" w:space="0" w:color="auto"/>
                  </w:divBdr>
                </w:div>
                <w:div w:id="220949306">
                  <w:marLeft w:val="640"/>
                  <w:marRight w:val="0"/>
                  <w:marTop w:val="0"/>
                  <w:marBottom w:val="0"/>
                  <w:divBdr>
                    <w:top w:val="none" w:sz="0" w:space="0" w:color="auto"/>
                    <w:left w:val="none" w:sz="0" w:space="0" w:color="auto"/>
                    <w:bottom w:val="none" w:sz="0" w:space="0" w:color="auto"/>
                    <w:right w:val="none" w:sz="0" w:space="0" w:color="auto"/>
                  </w:divBdr>
                </w:div>
                <w:div w:id="568152644">
                  <w:marLeft w:val="640"/>
                  <w:marRight w:val="0"/>
                  <w:marTop w:val="0"/>
                  <w:marBottom w:val="0"/>
                  <w:divBdr>
                    <w:top w:val="none" w:sz="0" w:space="0" w:color="auto"/>
                    <w:left w:val="none" w:sz="0" w:space="0" w:color="auto"/>
                    <w:bottom w:val="none" w:sz="0" w:space="0" w:color="auto"/>
                    <w:right w:val="none" w:sz="0" w:space="0" w:color="auto"/>
                  </w:divBdr>
                </w:div>
                <w:div w:id="1719279559">
                  <w:marLeft w:val="640"/>
                  <w:marRight w:val="0"/>
                  <w:marTop w:val="0"/>
                  <w:marBottom w:val="0"/>
                  <w:divBdr>
                    <w:top w:val="none" w:sz="0" w:space="0" w:color="auto"/>
                    <w:left w:val="none" w:sz="0" w:space="0" w:color="auto"/>
                    <w:bottom w:val="none" w:sz="0" w:space="0" w:color="auto"/>
                    <w:right w:val="none" w:sz="0" w:space="0" w:color="auto"/>
                  </w:divBdr>
                </w:div>
                <w:div w:id="1998873988">
                  <w:marLeft w:val="640"/>
                  <w:marRight w:val="0"/>
                  <w:marTop w:val="0"/>
                  <w:marBottom w:val="0"/>
                  <w:divBdr>
                    <w:top w:val="none" w:sz="0" w:space="0" w:color="auto"/>
                    <w:left w:val="none" w:sz="0" w:space="0" w:color="auto"/>
                    <w:bottom w:val="none" w:sz="0" w:space="0" w:color="auto"/>
                    <w:right w:val="none" w:sz="0" w:space="0" w:color="auto"/>
                  </w:divBdr>
                </w:div>
                <w:div w:id="130948057">
                  <w:marLeft w:val="640"/>
                  <w:marRight w:val="0"/>
                  <w:marTop w:val="0"/>
                  <w:marBottom w:val="0"/>
                  <w:divBdr>
                    <w:top w:val="none" w:sz="0" w:space="0" w:color="auto"/>
                    <w:left w:val="none" w:sz="0" w:space="0" w:color="auto"/>
                    <w:bottom w:val="none" w:sz="0" w:space="0" w:color="auto"/>
                    <w:right w:val="none" w:sz="0" w:space="0" w:color="auto"/>
                  </w:divBdr>
                </w:div>
                <w:div w:id="1268198462">
                  <w:marLeft w:val="640"/>
                  <w:marRight w:val="0"/>
                  <w:marTop w:val="0"/>
                  <w:marBottom w:val="0"/>
                  <w:divBdr>
                    <w:top w:val="none" w:sz="0" w:space="0" w:color="auto"/>
                    <w:left w:val="none" w:sz="0" w:space="0" w:color="auto"/>
                    <w:bottom w:val="none" w:sz="0" w:space="0" w:color="auto"/>
                    <w:right w:val="none" w:sz="0" w:space="0" w:color="auto"/>
                  </w:divBdr>
                </w:div>
                <w:div w:id="596788634">
                  <w:marLeft w:val="640"/>
                  <w:marRight w:val="0"/>
                  <w:marTop w:val="0"/>
                  <w:marBottom w:val="0"/>
                  <w:divBdr>
                    <w:top w:val="none" w:sz="0" w:space="0" w:color="auto"/>
                    <w:left w:val="none" w:sz="0" w:space="0" w:color="auto"/>
                    <w:bottom w:val="none" w:sz="0" w:space="0" w:color="auto"/>
                    <w:right w:val="none" w:sz="0" w:space="0" w:color="auto"/>
                  </w:divBdr>
                </w:div>
                <w:div w:id="1263490872">
                  <w:marLeft w:val="640"/>
                  <w:marRight w:val="0"/>
                  <w:marTop w:val="0"/>
                  <w:marBottom w:val="0"/>
                  <w:divBdr>
                    <w:top w:val="none" w:sz="0" w:space="0" w:color="auto"/>
                    <w:left w:val="none" w:sz="0" w:space="0" w:color="auto"/>
                    <w:bottom w:val="none" w:sz="0" w:space="0" w:color="auto"/>
                    <w:right w:val="none" w:sz="0" w:space="0" w:color="auto"/>
                  </w:divBdr>
                </w:div>
                <w:div w:id="885683434">
                  <w:marLeft w:val="640"/>
                  <w:marRight w:val="0"/>
                  <w:marTop w:val="0"/>
                  <w:marBottom w:val="0"/>
                  <w:divBdr>
                    <w:top w:val="none" w:sz="0" w:space="0" w:color="auto"/>
                    <w:left w:val="none" w:sz="0" w:space="0" w:color="auto"/>
                    <w:bottom w:val="none" w:sz="0" w:space="0" w:color="auto"/>
                    <w:right w:val="none" w:sz="0" w:space="0" w:color="auto"/>
                  </w:divBdr>
                </w:div>
                <w:div w:id="494498253">
                  <w:marLeft w:val="640"/>
                  <w:marRight w:val="0"/>
                  <w:marTop w:val="0"/>
                  <w:marBottom w:val="0"/>
                  <w:divBdr>
                    <w:top w:val="none" w:sz="0" w:space="0" w:color="auto"/>
                    <w:left w:val="none" w:sz="0" w:space="0" w:color="auto"/>
                    <w:bottom w:val="none" w:sz="0" w:space="0" w:color="auto"/>
                    <w:right w:val="none" w:sz="0" w:space="0" w:color="auto"/>
                  </w:divBdr>
                </w:div>
                <w:div w:id="2079743458">
                  <w:marLeft w:val="640"/>
                  <w:marRight w:val="0"/>
                  <w:marTop w:val="0"/>
                  <w:marBottom w:val="0"/>
                  <w:divBdr>
                    <w:top w:val="none" w:sz="0" w:space="0" w:color="auto"/>
                    <w:left w:val="none" w:sz="0" w:space="0" w:color="auto"/>
                    <w:bottom w:val="none" w:sz="0" w:space="0" w:color="auto"/>
                    <w:right w:val="none" w:sz="0" w:space="0" w:color="auto"/>
                  </w:divBdr>
                </w:div>
                <w:div w:id="575087965">
                  <w:marLeft w:val="640"/>
                  <w:marRight w:val="0"/>
                  <w:marTop w:val="0"/>
                  <w:marBottom w:val="0"/>
                  <w:divBdr>
                    <w:top w:val="none" w:sz="0" w:space="0" w:color="auto"/>
                    <w:left w:val="none" w:sz="0" w:space="0" w:color="auto"/>
                    <w:bottom w:val="none" w:sz="0" w:space="0" w:color="auto"/>
                    <w:right w:val="none" w:sz="0" w:space="0" w:color="auto"/>
                  </w:divBdr>
                </w:div>
                <w:div w:id="1518153285">
                  <w:marLeft w:val="640"/>
                  <w:marRight w:val="0"/>
                  <w:marTop w:val="0"/>
                  <w:marBottom w:val="0"/>
                  <w:divBdr>
                    <w:top w:val="none" w:sz="0" w:space="0" w:color="auto"/>
                    <w:left w:val="none" w:sz="0" w:space="0" w:color="auto"/>
                    <w:bottom w:val="none" w:sz="0" w:space="0" w:color="auto"/>
                    <w:right w:val="none" w:sz="0" w:space="0" w:color="auto"/>
                  </w:divBdr>
                </w:div>
                <w:div w:id="1879973954">
                  <w:marLeft w:val="640"/>
                  <w:marRight w:val="0"/>
                  <w:marTop w:val="0"/>
                  <w:marBottom w:val="0"/>
                  <w:divBdr>
                    <w:top w:val="none" w:sz="0" w:space="0" w:color="auto"/>
                    <w:left w:val="none" w:sz="0" w:space="0" w:color="auto"/>
                    <w:bottom w:val="none" w:sz="0" w:space="0" w:color="auto"/>
                    <w:right w:val="none" w:sz="0" w:space="0" w:color="auto"/>
                  </w:divBdr>
                </w:div>
                <w:div w:id="2086681012">
                  <w:marLeft w:val="640"/>
                  <w:marRight w:val="0"/>
                  <w:marTop w:val="0"/>
                  <w:marBottom w:val="0"/>
                  <w:divBdr>
                    <w:top w:val="none" w:sz="0" w:space="0" w:color="auto"/>
                    <w:left w:val="none" w:sz="0" w:space="0" w:color="auto"/>
                    <w:bottom w:val="none" w:sz="0" w:space="0" w:color="auto"/>
                    <w:right w:val="none" w:sz="0" w:space="0" w:color="auto"/>
                  </w:divBdr>
                </w:div>
                <w:div w:id="415788877">
                  <w:marLeft w:val="640"/>
                  <w:marRight w:val="0"/>
                  <w:marTop w:val="0"/>
                  <w:marBottom w:val="0"/>
                  <w:divBdr>
                    <w:top w:val="none" w:sz="0" w:space="0" w:color="auto"/>
                    <w:left w:val="none" w:sz="0" w:space="0" w:color="auto"/>
                    <w:bottom w:val="none" w:sz="0" w:space="0" w:color="auto"/>
                    <w:right w:val="none" w:sz="0" w:space="0" w:color="auto"/>
                  </w:divBdr>
                </w:div>
                <w:div w:id="845827063">
                  <w:marLeft w:val="640"/>
                  <w:marRight w:val="0"/>
                  <w:marTop w:val="0"/>
                  <w:marBottom w:val="0"/>
                  <w:divBdr>
                    <w:top w:val="none" w:sz="0" w:space="0" w:color="auto"/>
                    <w:left w:val="none" w:sz="0" w:space="0" w:color="auto"/>
                    <w:bottom w:val="none" w:sz="0" w:space="0" w:color="auto"/>
                    <w:right w:val="none" w:sz="0" w:space="0" w:color="auto"/>
                  </w:divBdr>
                </w:div>
                <w:div w:id="1880319456">
                  <w:marLeft w:val="640"/>
                  <w:marRight w:val="0"/>
                  <w:marTop w:val="0"/>
                  <w:marBottom w:val="0"/>
                  <w:divBdr>
                    <w:top w:val="none" w:sz="0" w:space="0" w:color="auto"/>
                    <w:left w:val="none" w:sz="0" w:space="0" w:color="auto"/>
                    <w:bottom w:val="none" w:sz="0" w:space="0" w:color="auto"/>
                    <w:right w:val="none" w:sz="0" w:space="0" w:color="auto"/>
                  </w:divBdr>
                </w:div>
                <w:div w:id="627905141">
                  <w:marLeft w:val="640"/>
                  <w:marRight w:val="0"/>
                  <w:marTop w:val="0"/>
                  <w:marBottom w:val="0"/>
                  <w:divBdr>
                    <w:top w:val="none" w:sz="0" w:space="0" w:color="auto"/>
                    <w:left w:val="none" w:sz="0" w:space="0" w:color="auto"/>
                    <w:bottom w:val="none" w:sz="0" w:space="0" w:color="auto"/>
                    <w:right w:val="none" w:sz="0" w:space="0" w:color="auto"/>
                  </w:divBdr>
                </w:div>
                <w:div w:id="1306275053">
                  <w:marLeft w:val="640"/>
                  <w:marRight w:val="0"/>
                  <w:marTop w:val="0"/>
                  <w:marBottom w:val="0"/>
                  <w:divBdr>
                    <w:top w:val="none" w:sz="0" w:space="0" w:color="auto"/>
                    <w:left w:val="none" w:sz="0" w:space="0" w:color="auto"/>
                    <w:bottom w:val="none" w:sz="0" w:space="0" w:color="auto"/>
                    <w:right w:val="none" w:sz="0" w:space="0" w:color="auto"/>
                  </w:divBdr>
                </w:div>
                <w:div w:id="782920086">
                  <w:marLeft w:val="640"/>
                  <w:marRight w:val="0"/>
                  <w:marTop w:val="0"/>
                  <w:marBottom w:val="0"/>
                  <w:divBdr>
                    <w:top w:val="none" w:sz="0" w:space="0" w:color="auto"/>
                    <w:left w:val="none" w:sz="0" w:space="0" w:color="auto"/>
                    <w:bottom w:val="none" w:sz="0" w:space="0" w:color="auto"/>
                    <w:right w:val="none" w:sz="0" w:space="0" w:color="auto"/>
                  </w:divBdr>
                </w:div>
                <w:div w:id="787119268">
                  <w:marLeft w:val="640"/>
                  <w:marRight w:val="0"/>
                  <w:marTop w:val="0"/>
                  <w:marBottom w:val="0"/>
                  <w:divBdr>
                    <w:top w:val="none" w:sz="0" w:space="0" w:color="auto"/>
                    <w:left w:val="none" w:sz="0" w:space="0" w:color="auto"/>
                    <w:bottom w:val="none" w:sz="0" w:space="0" w:color="auto"/>
                    <w:right w:val="none" w:sz="0" w:space="0" w:color="auto"/>
                  </w:divBdr>
                </w:div>
                <w:div w:id="250507873">
                  <w:marLeft w:val="640"/>
                  <w:marRight w:val="0"/>
                  <w:marTop w:val="0"/>
                  <w:marBottom w:val="0"/>
                  <w:divBdr>
                    <w:top w:val="none" w:sz="0" w:space="0" w:color="auto"/>
                    <w:left w:val="none" w:sz="0" w:space="0" w:color="auto"/>
                    <w:bottom w:val="none" w:sz="0" w:space="0" w:color="auto"/>
                    <w:right w:val="none" w:sz="0" w:space="0" w:color="auto"/>
                  </w:divBdr>
                </w:div>
                <w:div w:id="579296241">
                  <w:marLeft w:val="640"/>
                  <w:marRight w:val="0"/>
                  <w:marTop w:val="0"/>
                  <w:marBottom w:val="0"/>
                  <w:divBdr>
                    <w:top w:val="none" w:sz="0" w:space="0" w:color="auto"/>
                    <w:left w:val="none" w:sz="0" w:space="0" w:color="auto"/>
                    <w:bottom w:val="none" w:sz="0" w:space="0" w:color="auto"/>
                    <w:right w:val="none" w:sz="0" w:space="0" w:color="auto"/>
                  </w:divBdr>
                </w:div>
                <w:div w:id="1150289737">
                  <w:marLeft w:val="640"/>
                  <w:marRight w:val="0"/>
                  <w:marTop w:val="0"/>
                  <w:marBottom w:val="0"/>
                  <w:divBdr>
                    <w:top w:val="none" w:sz="0" w:space="0" w:color="auto"/>
                    <w:left w:val="none" w:sz="0" w:space="0" w:color="auto"/>
                    <w:bottom w:val="none" w:sz="0" w:space="0" w:color="auto"/>
                    <w:right w:val="none" w:sz="0" w:space="0" w:color="auto"/>
                  </w:divBdr>
                </w:div>
                <w:div w:id="1230726339">
                  <w:marLeft w:val="640"/>
                  <w:marRight w:val="0"/>
                  <w:marTop w:val="0"/>
                  <w:marBottom w:val="0"/>
                  <w:divBdr>
                    <w:top w:val="none" w:sz="0" w:space="0" w:color="auto"/>
                    <w:left w:val="none" w:sz="0" w:space="0" w:color="auto"/>
                    <w:bottom w:val="none" w:sz="0" w:space="0" w:color="auto"/>
                    <w:right w:val="none" w:sz="0" w:space="0" w:color="auto"/>
                  </w:divBdr>
                </w:div>
                <w:div w:id="90586493">
                  <w:marLeft w:val="640"/>
                  <w:marRight w:val="0"/>
                  <w:marTop w:val="0"/>
                  <w:marBottom w:val="0"/>
                  <w:divBdr>
                    <w:top w:val="none" w:sz="0" w:space="0" w:color="auto"/>
                    <w:left w:val="none" w:sz="0" w:space="0" w:color="auto"/>
                    <w:bottom w:val="none" w:sz="0" w:space="0" w:color="auto"/>
                    <w:right w:val="none" w:sz="0" w:space="0" w:color="auto"/>
                  </w:divBdr>
                </w:div>
                <w:div w:id="185484146">
                  <w:marLeft w:val="640"/>
                  <w:marRight w:val="0"/>
                  <w:marTop w:val="0"/>
                  <w:marBottom w:val="0"/>
                  <w:divBdr>
                    <w:top w:val="none" w:sz="0" w:space="0" w:color="auto"/>
                    <w:left w:val="none" w:sz="0" w:space="0" w:color="auto"/>
                    <w:bottom w:val="none" w:sz="0" w:space="0" w:color="auto"/>
                    <w:right w:val="none" w:sz="0" w:space="0" w:color="auto"/>
                  </w:divBdr>
                </w:div>
                <w:div w:id="1447382207">
                  <w:marLeft w:val="640"/>
                  <w:marRight w:val="0"/>
                  <w:marTop w:val="0"/>
                  <w:marBottom w:val="0"/>
                  <w:divBdr>
                    <w:top w:val="none" w:sz="0" w:space="0" w:color="auto"/>
                    <w:left w:val="none" w:sz="0" w:space="0" w:color="auto"/>
                    <w:bottom w:val="none" w:sz="0" w:space="0" w:color="auto"/>
                    <w:right w:val="none" w:sz="0" w:space="0" w:color="auto"/>
                  </w:divBdr>
                </w:div>
                <w:div w:id="509758491">
                  <w:marLeft w:val="640"/>
                  <w:marRight w:val="0"/>
                  <w:marTop w:val="0"/>
                  <w:marBottom w:val="0"/>
                  <w:divBdr>
                    <w:top w:val="none" w:sz="0" w:space="0" w:color="auto"/>
                    <w:left w:val="none" w:sz="0" w:space="0" w:color="auto"/>
                    <w:bottom w:val="none" w:sz="0" w:space="0" w:color="auto"/>
                    <w:right w:val="none" w:sz="0" w:space="0" w:color="auto"/>
                  </w:divBdr>
                </w:div>
                <w:div w:id="445926362">
                  <w:marLeft w:val="640"/>
                  <w:marRight w:val="0"/>
                  <w:marTop w:val="0"/>
                  <w:marBottom w:val="0"/>
                  <w:divBdr>
                    <w:top w:val="none" w:sz="0" w:space="0" w:color="auto"/>
                    <w:left w:val="none" w:sz="0" w:space="0" w:color="auto"/>
                    <w:bottom w:val="none" w:sz="0" w:space="0" w:color="auto"/>
                    <w:right w:val="none" w:sz="0" w:space="0" w:color="auto"/>
                  </w:divBdr>
                </w:div>
                <w:div w:id="1681620561">
                  <w:marLeft w:val="640"/>
                  <w:marRight w:val="0"/>
                  <w:marTop w:val="0"/>
                  <w:marBottom w:val="0"/>
                  <w:divBdr>
                    <w:top w:val="none" w:sz="0" w:space="0" w:color="auto"/>
                    <w:left w:val="none" w:sz="0" w:space="0" w:color="auto"/>
                    <w:bottom w:val="none" w:sz="0" w:space="0" w:color="auto"/>
                    <w:right w:val="none" w:sz="0" w:space="0" w:color="auto"/>
                  </w:divBdr>
                </w:div>
                <w:div w:id="1903515217">
                  <w:marLeft w:val="640"/>
                  <w:marRight w:val="0"/>
                  <w:marTop w:val="0"/>
                  <w:marBottom w:val="0"/>
                  <w:divBdr>
                    <w:top w:val="none" w:sz="0" w:space="0" w:color="auto"/>
                    <w:left w:val="none" w:sz="0" w:space="0" w:color="auto"/>
                    <w:bottom w:val="none" w:sz="0" w:space="0" w:color="auto"/>
                    <w:right w:val="none" w:sz="0" w:space="0" w:color="auto"/>
                  </w:divBdr>
                </w:div>
                <w:div w:id="812335714">
                  <w:marLeft w:val="640"/>
                  <w:marRight w:val="0"/>
                  <w:marTop w:val="0"/>
                  <w:marBottom w:val="0"/>
                  <w:divBdr>
                    <w:top w:val="none" w:sz="0" w:space="0" w:color="auto"/>
                    <w:left w:val="none" w:sz="0" w:space="0" w:color="auto"/>
                    <w:bottom w:val="none" w:sz="0" w:space="0" w:color="auto"/>
                    <w:right w:val="none" w:sz="0" w:space="0" w:color="auto"/>
                  </w:divBdr>
                </w:div>
                <w:div w:id="1346862880">
                  <w:marLeft w:val="640"/>
                  <w:marRight w:val="0"/>
                  <w:marTop w:val="0"/>
                  <w:marBottom w:val="0"/>
                  <w:divBdr>
                    <w:top w:val="none" w:sz="0" w:space="0" w:color="auto"/>
                    <w:left w:val="none" w:sz="0" w:space="0" w:color="auto"/>
                    <w:bottom w:val="none" w:sz="0" w:space="0" w:color="auto"/>
                    <w:right w:val="none" w:sz="0" w:space="0" w:color="auto"/>
                  </w:divBdr>
                </w:div>
                <w:div w:id="874004222">
                  <w:marLeft w:val="640"/>
                  <w:marRight w:val="0"/>
                  <w:marTop w:val="0"/>
                  <w:marBottom w:val="0"/>
                  <w:divBdr>
                    <w:top w:val="none" w:sz="0" w:space="0" w:color="auto"/>
                    <w:left w:val="none" w:sz="0" w:space="0" w:color="auto"/>
                    <w:bottom w:val="none" w:sz="0" w:space="0" w:color="auto"/>
                    <w:right w:val="none" w:sz="0" w:space="0" w:color="auto"/>
                  </w:divBdr>
                </w:div>
                <w:div w:id="847253131">
                  <w:marLeft w:val="640"/>
                  <w:marRight w:val="0"/>
                  <w:marTop w:val="0"/>
                  <w:marBottom w:val="0"/>
                  <w:divBdr>
                    <w:top w:val="none" w:sz="0" w:space="0" w:color="auto"/>
                    <w:left w:val="none" w:sz="0" w:space="0" w:color="auto"/>
                    <w:bottom w:val="none" w:sz="0" w:space="0" w:color="auto"/>
                    <w:right w:val="none" w:sz="0" w:space="0" w:color="auto"/>
                  </w:divBdr>
                </w:div>
                <w:div w:id="1076631004">
                  <w:marLeft w:val="640"/>
                  <w:marRight w:val="0"/>
                  <w:marTop w:val="0"/>
                  <w:marBottom w:val="0"/>
                  <w:divBdr>
                    <w:top w:val="none" w:sz="0" w:space="0" w:color="auto"/>
                    <w:left w:val="none" w:sz="0" w:space="0" w:color="auto"/>
                    <w:bottom w:val="none" w:sz="0" w:space="0" w:color="auto"/>
                    <w:right w:val="none" w:sz="0" w:space="0" w:color="auto"/>
                  </w:divBdr>
                </w:div>
                <w:div w:id="704405976">
                  <w:marLeft w:val="640"/>
                  <w:marRight w:val="0"/>
                  <w:marTop w:val="0"/>
                  <w:marBottom w:val="0"/>
                  <w:divBdr>
                    <w:top w:val="none" w:sz="0" w:space="0" w:color="auto"/>
                    <w:left w:val="none" w:sz="0" w:space="0" w:color="auto"/>
                    <w:bottom w:val="none" w:sz="0" w:space="0" w:color="auto"/>
                    <w:right w:val="none" w:sz="0" w:space="0" w:color="auto"/>
                  </w:divBdr>
                </w:div>
                <w:div w:id="776143485">
                  <w:marLeft w:val="640"/>
                  <w:marRight w:val="0"/>
                  <w:marTop w:val="0"/>
                  <w:marBottom w:val="0"/>
                  <w:divBdr>
                    <w:top w:val="none" w:sz="0" w:space="0" w:color="auto"/>
                    <w:left w:val="none" w:sz="0" w:space="0" w:color="auto"/>
                    <w:bottom w:val="none" w:sz="0" w:space="0" w:color="auto"/>
                    <w:right w:val="none" w:sz="0" w:space="0" w:color="auto"/>
                  </w:divBdr>
                </w:div>
                <w:div w:id="428426342">
                  <w:marLeft w:val="640"/>
                  <w:marRight w:val="0"/>
                  <w:marTop w:val="0"/>
                  <w:marBottom w:val="0"/>
                  <w:divBdr>
                    <w:top w:val="none" w:sz="0" w:space="0" w:color="auto"/>
                    <w:left w:val="none" w:sz="0" w:space="0" w:color="auto"/>
                    <w:bottom w:val="none" w:sz="0" w:space="0" w:color="auto"/>
                    <w:right w:val="none" w:sz="0" w:space="0" w:color="auto"/>
                  </w:divBdr>
                </w:div>
                <w:div w:id="1176262154">
                  <w:marLeft w:val="640"/>
                  <w:marRight w:val="0"/>
                  <w:marTop w:val="0"/>
                  <w:marBottom w:val="0"/>
                  <w:divBdr>
                    <w:top w:val="none" w:sz="0" w:space="0" w:color="auto"/>
                    <w:left w:val="none" w:sz="0" w:space="0" w:color="auto"/>
                    <w:bottom w:val="none" w:sz="0" w:space="0" w:color="auto"/>
                    <w:right w:val="none" w:sz="0" w:space="0" w:color="auto"/>
                  </w:divBdr>
                </w:div>
                <w:div w:id="898176446">
                  <w:marLeft w:val="640"/>
                  <w:marRight w:val="0"/>
                  <w:marTop w:val="0"/>
                  <w:marBottom w:val="0"/>
                  <w:divBdr>
                    <w:top w:val="none" w:sz="0" w:space="0" w:color="auto"/>
                    <w:left w:val="none" w:sz="0" w:space="0" w:color="auto"/>
                    <w:bottom w:val="none" w:sz="0" w:space="0" w:color="auto"/>
                    <w:right w:val="none" w:sz="0" w:space="0" w:color="auto"/>
                  </w:divBdr>
                </w:div>
                <w:div w:id="422454844">
                  <w:marLeft w:val="640"/>
                  <w:marRight w:val="0"/>
                  <w:marTop w:val="0"/>
                  <w:marBottom w:val="0"/>
                  <w:divBdr>
                    <w:top w:val="none" w:sz="0" w:space="0" w:color="auto"/>
                    <w:left w:val="none" w:sz="0" w:space="0" w:color="auto"/>
                    <w:bottom w:val="none" w:sz="0" w:space="0" w:color="auto"/>
                    <w:right w:val="none" w:sz="0" w:space="0" w:color="auto"/>
                  </w:divBdr>
                </w:div>
                <w:div w:id="103500675">
                  <w:marLeft w:val="640"/>
                  <w:marRight w:val="0"/>
                  <w:marTop w:val="0"/>
                  <w:marBottom w:val="0"/>
                  <w:divBdr>
                    <w:top w:val="none" w:sz="0" w:space="0" w:color="auto"/>
                    <w:left w:val="none" w:sz="0" w:space="0" w:color="auto"/>
                    <w:bottom w:val="none" w:sz="0" w:space="0" w:color="auto"/>
                    <w:right w:val="none" w:sz="0" w:space="0" w:color="auto"/>
                  </w:divBdr>
                </w:div>
                <w:div w:id="93288515">
                  <w:marLeft w:val="640"/>
                  <w:marRight w:val="0"/>
                  <w:marTop w:val="0"/>
                  <w:marBottom w:val="0"/>
                  <w:divBdr>
                    <w:top w:val="none" w:sz="0" w:space="0" w:color="auto"/>
                    <w:left w:val="none" w:sz="0" w:space="0" w:color="auto"/>
                    <w:bottom w:val="none" w:sz="0" w:space="0" w:color="auto"/>
                    <w:right w:val="none" w:sz="0" w:space="0" w:color="auto"/>
                  </w:divBdr>
                </w:div>
                <w:div w:id="1981962478">
                  <w:marLeft w:val="640"/>
                  <w:marRight w:val="0"/>
                  <w:marTop w:val="0"/>
                  <w:marBottom w:val="0"/>
                  <w:divBdr>
                    <w:top w:val="none" w:sz="0" w:space="0" w:color="auto"/>
                    <w:left w:val="none" w:sz="0" w:space="0" w:color="auto"/>
                    <w:bottom w:val="none" w:sz="0" w:space="0" w:color="auto"/>
                    <w:right w:val="none" w:sz="0" w:space="0" w:color="auto"/>
                  </w:divBdr>
                </w:div>
                <w:div w:id="2093117454">
                  <w:marLeft w:val="640"/>
                  <w:marRight w:val="0"/>
                  <w:marTop w:val="0"/>
                  <w:marBottom w:val="0"/>
                  <w:divBdr>
                    <w:top w:val="none" w:sz="0" w:space="0" w:color="auto"/>
                    <w:left w:val="none" w:sz="0" w:space="0" w:color="auto"/>
                    <w:bottom w:val="none" w:sz="0" w:space="0" w:color="auto"/>
                    <w:right w:val="none" w:sz="0" w:space="0" w:color="auto"/>
                  </w:divBdr>
                </w:div>
                <w:div w:id="775249577">
                  <w:marLeft w:val="640"/>
                  <w:marRight w:val="0"/>
                  <w:marTop w:val="0"/>
                  <w:marBottom w:val="0"/>
                  <w:divBdr>
                    <w:top w:val="none" w:sz="0" w:space="0" w:color="auto"/>
                    <w:left w:val="none" w:sz="0" w:space="0" w:color="auto"/>
                    <w:bottom w:val="none" w:sz="0" w:space="0" w:color="auto"/>
                    <w:right w:val="none" w:sz="0" w:space="0" w:color="auto"/>
                  </w:divBdr>
                </w:div>
                <w:div w:id="257058903">
                  <w:marLeft w:val="640"/>
                  <w:marRight w:val="0"/>
                  <w:marTop w:val="0"/>
                  <w:marBottom w:val="0"/>
                  <w:divBdr>
                    <w:top w:val="none" w:sz="0" w:space="0" w:color="auto"/>
                    <w:left w:val="none" w:sz="0" w:space="0" w:color="auto"/>
                    <w:bottom w:val="none" w:sz="0" w:space="0" w:color="auto"/>
                    <w:right w:val="none" w:sz="0" w:space="0" w:color="auto"/>
                  </w:divBdr>
                </w:div>
                <w:div w:id="891186017">
                  <w:marLeft w:val="640"/>
                  <w:marRight w:val="0"/>
                  <w:marTop w:val="0"/>
                  <w:marBottom w:val="0"/>
                  <w:divBdr>
                    <w:top w:val="none" w:sz="0" w:space="0" w:color="auto"/>
                    <w:left w:val="none" w:sz="0" w:space="0" w:color="auto"/>
                    <w:bottom w:val="none" w:sz="0" w:space="0" w:color="auto"/>
                    <w:right w:val="none" w:sz="0" w:space="0" w:color="auto"/>
                  </w:divBdr>
                </w:div>
                <w:div w:id="1861238457">
                  <w:marLeft w:val="640"/>
                  <w:marRight w:val="0"/>
                  <w:marTop w:val="0"/>
                  <w:marBottom w:val="0"/>
                  <w:divBdr>
                    <w:top w:val="none" w:sz="0" w:space="0" w:color="auto"/>
                    <w:left w:val="none" w:sz="0" w:space="0" w:color="auto"/>
                    <w:bottom w:val="none" w:sz="0" w:space="0" w:color="auto"/>
                    <w:right w:val="none" w:sz="0" w:space="0" w:color="auto"/>
                  </w:divBdr>
                </w:div>
                <w:div w:id="706377001">
                  <w:marLeft w:val="640"/>
                  <w:marRight w:val="0"/>
                  <w:marTop w:val="0"/>
                  <w:marBottom w:val="0"/>
                  <w:divBdr>
                    <w:top w:val="none" w:sz="0" w:space="0" w:color="auto"/>
                    <w:left w:val="none" w:sz="0" w:space="0" w:color="auto"/>
                    <w:bottom w:val="none" w:sz="0" w:space="0" w:color="auto"/>
                    <w:right w:val="none" w:sz="0" w:space="0" w:color="auto"/>
                  </w:divBdr>
                </w:div>
                <w:div w:id="1253976722">
                  <w:marLeft w:val="640"/>
                  <w:marRight w:val="0"/>
                  <w:marTop w:val="0"/>
                  <w:marBottom w:val="0"/>
                  <w:divBdr>
                    <w:top w:val="none" w:sz="0" w:space="0" w:color="auto"/>
                    <w:left w:val="none" w:sz="0" w:space="0" w:color="auto"/>
                    <w:bottom w:val="none" w:sz="0" w:space="0" w:color="auto"/>
                    <w:right w:val="none" w:sz="0" w:space="0" w:color="auto"/>
                  </w:divBdr>
                </w:div>
                <w:div w:id="1841889665">
                  <w:marLeft w:val="640"/>
                  <w:marRight w:val="0"/>
                  <w:marTop w:val="0"/>
                  <w:marBottom w:val="0"/>
                  <w:divBdr>
                    <w:top w:val="none" w:sz="0" w:space="0" w:color="auto"/>
                    <w:left w:val="none" w:sz="0" w:space="0" w:color="auto"/>
                    <w:bottom w:val="none" w:sz="0" w:space="0" w:color="auto"/>
                    <w:right w:val="none" w:sz="0" w:space="0" w:color="auto"/>
                  </w:divBdr>
                </w:div>
                <w:div w:id="1613126719">
                  <w:marLeft w:val="640"/>
                  <w:marRight w:val="0"/>
                  <w:marTop w:val="0"/>
                  <w:marBottom w:val="0"/>
                  <w:divBdr>
                    <w:top w:val="none" w:sz="0" w:space="0" w:color="auto"/>
                    <w:left w:val="none" w:sz="0" w:space="0" w:color="auto"/>
                    <w:bottom w:val="none" w:sz="0" w:space="0" w:color="auto"/>
                    <w:right w:val="none" w:sz="0" w:space="0" w:color="auto"/>
                  </w:divBdr>
                </w:div>
              </w:divsChild>
            </w:div>
            <w:div w:id="1593508051">
              <w:marLeft w:val="0"/>
              <w:marRight w:val="0"/>
              <w:marTop w:val="0"/>
              <w:marBottom w:val="0"/>
              <w:divBdr>
                <w:top w:val="none" w:sz="0" w:space="0" w:color="auto"/>
                <w:left w:val="none" w:sz="0" w:space="0" w:color="auto"/>
                <w:bottom w:val="none" w:sz="0" w:space="0" w:color="auto"/>
                <w:right w:val="none" w:sz="0" w:space="0" w:color="auto"/>
              </w:divBdr>
              <w:divsChild>
                <w:div w:id="201675491">
                  <w:marLeft w:val="640"/>
                  <w:marRight w:val="0"/>
                  <w:marTop w:val="0"/>
                  <w:marBottom w:val="0"/>
                  <w:divBdr>
                    <w:top w:val="none" w:sz="0" w:space="0" w:color="auto"/>
                    <w:left w:val="none" w:sz="0" w:space="0" w:color="auto"/>
                    <w:bottom w:val="none" w:sz="0" w:space="0" w:color="auto"/>
                    <w:right w:val="none" w:sz="0" w:space="0" w:color="auto"/>
                  </w:divBdr>
                </w:div>
                <w:div w:id="402219176">
                  <w:marLeft w:val="640"/>
                  <w:marRight w:val="0"/>
                  <w:marTop w:val="0"/>
                  <w:marBottom w:val="0"/>
                  <w:divBdr>
                    <w:top w:val="none" w:sz="0" w:space="0" w:color="auto"/>
                    <w:left w:val="none" w:sz="0" w:space="0" w:color="auto"/>
                    <w:bottom w:val="none" w:sz="0" w:space="0" w:color="auto"/>
                    <w:right w:val="none" w:sz="0" w:space="0" w:color="auto"/>
                  </w:divBdr>
                </w:div>
                <w:div w:id="488911201">
                  <w:marLeft w:val="640"/>
                  <w:marRight w:val="0"/>
                  <w:marTop w:val="0"/>
                  <w:marBottom w:val="0"/>
                  <w:divBdr>
                    <w:top w:val="none" w:sz="0" w:space="0" w:color="auto"/>
                    <w:left w:val="none" w:sz="0" w:space="0" w:color="auto"/>
                    <w:bottom w:val="none" w:sz="0" w:space="0" w:color="auto"/>
                    <w:right w:val="none" w:sz="0" w:space="0" w:color="auto"/>
                  </w:divBdr>
                </w:div>
                <w:div w:id="119812651">
                  <w:marLeft w:val="640"/>
                  <w:marRight w:val="0"/>
                  <w:marTop w:val="0"/>
                  <w:marBottom w:val="0"/>
                  <w:divBdr>
                    <w:top w:val="none" w:sz="0" w:space="0" w:color="auto"/>
                    <w:left w:val="none" w:sz="0" w:space="0" w:color="auto"/>
                    <w:bottom w:val="none" w:sz="0" w:space="0" w:color="auto"/>
                    <w:right w:val="none" w:sz="0" w:space="0" w:color="auto"/>
                  </w:divBdr>
                </w:div>
                <w:div w:id="1676684252">
                  <w:marLeft w:val="640"/>
                  <w:marRight w:val="0"/>
                  <w:marTop w:val="0"/>
                  <w:marBottom w:val="0"/>
                  <w:divBdr>
                    <w:top w:val="none" w:sz="0" w:space="0" w:color="auto"/>
                    <w:left w:val="none" w:sz="0" w:space="0" w:color="auto"/>
                    <w:bottom w:val="none" w:sz="0" w:space="0" w:color="auto"/>
                    <w:right w:val="none" w:sz="0" w:space="0" w:color="auto"/>
                  </w:divBdr>
                </w:div>
                <w:div w:id="596866348">
                  <w:marLeft w:val="640"/>
                  <w:marRight w:val="0"/>
                  <w:marTop w:val="0"/>
                  <w:marBottom w:val="0"/>
                  <w:divBdr>
                    <w:top w:val="none" w:sz="0" w:space="0" w:color="auto"/>
                    <w:left w:val="none" w:sz="0" w:space="0" w:color="auto"/>
                    <w:bottom w:val="none" w:sz="0" w:space="0" w:color="auto"/>
                    <w:right w:val="none" w:sz="0" w:space="0" w:color="auto"/>
                  </w:divBdr>
                </w:div>
                <w:div w:id="336006196">
                  <w:marLeft w:val="640"/>
                  <w:marRight w:val="0"/>
                  <w:marTop w:val="0"/>
                  <w:marBottom w:val="0"/>
                  <w:divBdr>
                    <w:top w:val="none" w:sz="0" w:space="0" w:color="auto"/>
                    <w:left w:val="none" w:sz="0" w:space="0" w:color="auto"/>
                    <w:bottom w:val="none" w:sz="0" w:space="0" w:color="auto"/>
                    <w:right w:val="none" w:sz="0" w:space="0" w:color="auto"/>
                  </w:divBdr>
                </w:div>
                <w:div w:id="1422683486">
                  <w:marLeft w:val="640"/>
                  <w:marRight w:val="0"/>
                  <w:marTop w:val="0"/>
                  <w:marBottom w:val="0"/>
                  <w:divBdr>
                    <w:top w:val="none" w:sz="0" w:space="0" w:color="auto"/>
                    <w:left w:val="none" w:sz="0" w:space="0" w:color="auto"/>
                    <w:bottom w:val="none" w:sz="0" w:space="0" w:color="auto"/>
                    <w:right w:val="none" w:sz="0" w:space="0" w:color="auto"/>
                  </w:divBdr>
                </w:div>
                <w:div w:id="1248424966">
                  <w:marLeft w:val="640"/>
                  <w:marRight w:val="0"/>
                  <w:marTop w:val="0"/>
                  <w:marBottom w:val="0"/>
                  <w:divBdr>
                    <w:top w:val="none" w:sz="0" w:space="0" w:color="auto"/>
                    <w:left w:val="none" w:sz="0" w:space="0" w:color="auto"/>
                    <w:bottom w:val="none" w:sz="0" w:space="0" w:color="auto"/>
                    <w:right w:val="none" w:sz="0" w:space="0" w:color="auto"/>
                  </w:divBdr>
                </w:div>
                <w:div w:id="1920945533">
                  <w:marLeft w:val="640"/>
                  <w:marRight w:val="0"/>
                  <w:marTop w:val="0"/>
                  <w:marBottom w:val="0"/>
                  <w:divBdr>
                    <w:top w:val="none" w:sz="0" w:space="0" w:color="auto"/>
                    <w:left w:val="none" w:sz="0" w:space="0" w:color="auto"/>
                    <w:bottom w:val="none" w:sz="0" w:space="0" w:color="auto"/>
                    <w:right w:val="none" w:sz="0" w:space="0" w:color="auto"/>
                  </w:divBdr>
                </w:div>
                <w:div w:id="1441142878">
                  <w:marLeft w:val="640"/>
                  <w:marRight w:val="0"/>
                  <w:marTop w:val="0"/>
                  <w:marBottom w:val="0"/>
                  <w:divBdr>
                    <w:top w:val="none" w:sz="0" w:space="0" w:color="auto"/>
                    <w:left w:val="none" w:sz="0" w:space="0" w:color="auto"/>
                    <w:bottom w:val="none" w:sz="0" w:space="0" w:color="auto"/>
                    <w:right w:val="none" w:sz="0" w:space="0" w:color="auto"/>
                  </w:divBdr>
                </w:div>
                <w:div w:id="331835813">
                  <w:marLeft w:val="640"/>
                  <w:marRight w:val="0"/>
                  <w:marTop w:val="0"/>
                  <w:marBottom w:val="0"/>
                  <w:divBdr>
                    <w:top w:val="none" w:sz="0" w:space="0" w:color="auto"/>
                    <w:left w:val="none" w:sz="0" w:space="0" w:color="auto"/>
                    <w:bottom w:val="none" w:sz="0" w:space="0" w:color="auto"/>
                    <w:right w:val="none" w:sz="0" w:space="0" w:color="auto"/>
                  </w:divBdr>
                </w:div>
                <w:div w:id="276714431">
                  <w:marLeft w:val="640"/>
                  <w:marRight w:val="0"/>
                  <w:marTop w:val="0"/>
                  <w:marBottom w:val="0"/>
                  <w:divBdr>
                    <w:top w:val="none" w:sz="0" w:space="0" w:color="auto"/>
                    <w:left w:val="none" w:sz="0" w:space="0" w:color="auto"/>
                    <w:bottom w:val="none" w:sz="0" w:space="0" w:color="auto"/>
                    <w:right w:val="none" w:sz="0" w:space="0" w:color="auto"/>
                  </w:divBdr>
                </w:div>
                <w:div w:id="1943417571">
                  <w:marLeft w:val="640"/>
                  <w:marRight w:val="0"/>
                  <w:marTop w:val="0"/>
                  <w:marBottom w:val="0"/>
                  <w:divBdr>
                    <w:top w:val="none" w:sz="0" w:space="0" w:color="auto"/>
                    <w:left w:val="none" w:sz="0" w:space="0" w:color="auto"/>
                    <w:bottom w:val="none" w:sz="0" w:space="0" w:color="auto"/>
                    <w:right w:val="none" w:sz="0" w:space="0" w:color="auto"/>
                  </w:divBdr>
                </w:div>
                <w:div w:id="1545559485">
                  <w:marLeft w:val="640"/>
                  <w:marRight w:val="0"/>
                  <w:marTop w:val="0"/>
                  <w:marBottom w:val="0"/>
                  <w:divBdr>
                    <w:top w:val="none" w:sz="0" w:space="0" w:color="auto"/>
                    <w:left w:val="none" w:sz="0" w:space="0" w:color="auto"/>
                    <w:bottom w:val="none" w:sz="0" w:space="0" w:color="auto"/>
                    <w:right w:val="none" w:sz="0" w:space="0" w:color="auto"/>
                  </w:divBdr>
                </w:div>
                <w:div w:id="1536890324">
                  <w:marLeft w:val="640"/>
                  <w:marRight w:val="0"/>
                  <w:marTop w:val="0"/>
                  <w:marBottom w:val="0"/>
                  <w:divBdr>
                    <w:top w:val="none" w:sz="0" w:space="0" w:color="auto"/>
                    <w:left w:val="none" w:sz="0" w:space="0" w:color="auto"/>
                    <w:bottom w:val="none" w:sz="0" w:space="0" w:color="auto"/>
                    <w:right w:val="none" w:sz="0" w:space="0" w:color="auto"/>
                  </w:divBdr>
                </w:div>
                <w:div w:id="1373270536">
                  <w:marLeft w:val="640"/>
                  <w:marRight w:val="0"/>
                  <w:marTop w:val="0"/>
                  <w:marBottom w:val="0"/>
                  <w:divBdr>
                    <w:top w:val="none" w:sz="0" w:space="0" w:color="auto"/>
                    <w:left w:val="none" w:sz="0" w:space="0" w:color="auto"/>
                    <w:bottom w:val="none" w:sz="0" w:space="0" w:color="auto"/>
                    <w:right w:val="none" w:sz="0" w:space="0" w:color="auto"/>
                  </w:divBdr>
                </w:div>
                <w:div w:id="1481844477">
                  <w:marLeft w:val="640"/>
                  <w:marRight w:val="0"/>
                  <w:marTop w:val="0"/>
                  <w:marBottom w:val="0"/>
                  <w:divBdr>
                    <w:top w:val="none" w:sz="0" w:space="0" w:color="auto"/>
                    <w:left w:val="none" w:sz="0" w:space="0" w:color="auto"/>
                    <w:bottom w:val="none" w:sz="0" w:space="0" w:color="auto"/>
                    <w:right w:val="none" w:sz="0" w:space="0" w:color="auto"/>
                  </w:divBdr>
                </w:div>
                <w:div w:id="1374619815">
                  <w:marLeft w:val="640"/>
                  <w:marRight w:val="0"/>
                  <w:marTop w:val="0"/>
                  <w:marBottom w:val="0"/>
                  <w:divBdr>
                    <w:top w:val="none" w:sz="0" w:space="0" w:color="auto"/>
                    <w:left w:val="none" w:sz="0" w:space="0" w:color="auto"/>
                    <w:bottom w:val="none" w:sz="0" w:space="0" w:color="auto"/>
                    <w:right w:val="none" w:sz="0" w:space="0" w:color="auto"/>
                  </w:divBdr>
                </w:div>
                <w:div w:id="868682655">
                  <w:marLeft w:val="640"/>
                  <w:marRight w:val="0"/>
                  <w:marTop w:val="0"/>
                  <w:marBottom w:val="0"/>
                  <w:divBdr>
                    <w:top w:val="none" w:sz="0" w:space="0" w:color="auto"/>
                    <w:left w:val="none" w:sz="0" w:space="0" w:color="auto"/>
                    <w:bottom w:val="none" w:sz="0" w:space="0" w:color="auto"/>
                    <w:right w:val="none" w:sz="0" w:space="0" w:color="auto"/>
                  </w:divBdr>
                </w:div>
                <w:div w:id="1593392220">
                  <w:marLeft w:val="640"/>
                  <w:marRight w:val="0"/>
                  <w:marTop w:val="0"/>
                  <w:marBottom w:val="0"/>
                  <w:divBdr>
                    <w:top w:val="none" w:sz="0" w:space="0" w:color="auto"/>
                    <w:left w:val="none" w:sz="0" w:space="0" w:color="auto"/>
                    <w:bottom w:val="none" w:sz="0" w:space="0" w:color="auto"/>
                    <w:right w:val="none" w:sz="0" w:space="0" w:color="auto"/>
                  </w:divBdr>
                </w:div>
                <w:div w:id="1516846203">
                  <w:marLeft w:val="640"/>
                  <w:marRight w:val="0"/>
                  <w:marTop w:val="0"/>
                  <w:marBottom w:val="0"/>
                  <w:divBdr>
                    <w:top w:val="none" w:sz="0" w:space="0" w:color="auto"/>
                    <w:left w:val="none" w:sz="0" w:space="0" w:color="auto"/>
                    <w:bottom w:val="none" w:sz="0" w:space="0" w:color="auto"/>
                    <w:right w:val="none" w:sz="0" w:space="0" w:color="auto"/>
                  </w:divBdr>
                </w:div>
                <w:div w:id="617416412">
                  <w:marLeft w:val="640"/>
                  <w:marRight w:val="0"/>
                  <w:marTop w:val="0"/>
                  <w:marBottom w:val="0"/>
                  <w:divBdr>
                    <w:top w:val="none" w:sz="0" w:space="0" w:color="auto"/>
                    <w:left w:val="none" w:sz="0" w:space="0" w:color="auto"/>
                    <w:bottom w:val="none" w:sz="0" w:space="0" w:color="auto"/>
                    <w:right w:val="none" w:sz="0" w:space="0" w:color="auto"/>
                  </w:divBdr>
                </w:div>
                <w:div w:id="2078701998">
                  <w:marLeft w:val="640"/>
                  <w:marRight w:val="0"/>
                  <w:marTop w:val="0"/>
                  <w:marBottom w:val="0"/>
                  <w:divBdr>
                    <w:top w:val="none" w:sz="0" w:space="0" w:color="auto"/>
                    <w:left w:val="none" w:sz="0" w:space="0" w:color="auto"/>
                    <w:bottom w:val="none" w:sz="0" w:space="0" w:color="auto"/>
                    <w:right w:val="none" w:sz="0" w:space="0" w:color="auto"/>
                  </w:divBdr>
                </w:div>
                <w:div w:id="867794478">
                  <w:marLeft w:val="640"/>
                  <w:marRight w:val="0"/>
                  <w:marTop w:val="0"/>
                  <w:marBottom w:val="0"/>
                  <w:divBdr>
                    <w:top w:val="none" w:sz="0" w:space="0" w:color="auto"/>
                    <w:left w:val="none" w:sz="0" w:space="0" w:color="auto"/>
                    <w:bottom w:val="none" w:sz="0" w:space="0" w:color="auto"/>
                    <w:right w:val="none" w:sz="0" w:space="0" w:color="auto"/>
                  </w:divBdr>
                </w:div>
                <w:div w:id="355278723">
                  <w:marLeft w:val="640"/>
                  <w:marRight w:val="0"/>
                  <w:marTop w:val="0"/>
                  <w:marBottom w:val="0"/>
                  <w:divBdr>
                    <w:top w:val="none" w:sz="0" w:space="0" w:color="auto"/>
                    <w:left w:val="none" w:sz="0" w:space="0" w:color="auto"/>
                    <w:bottom w:val="none" w:sz="0" w:space="0" w:color="auto"/>
                    <w:right w:val="none" w:sz="0" w:space="0" w:color="auto"/>
                  </w:divBdr>
                </w:div>
                <w:div w:id="728303118">
                  <w:marLeft w:val="640"/>
                  <w:marRight w:val="0"/>
                  <w:marTop w:val="0"/>
                  <w:marBottom w:val="0"/>
                  <w:divBdr>
                    <w:top w:val="none" w:sz="0" w:space="0" w:color="auto"/>
                    <w:left w:val="none" w:sz="0" w:space="0" w:color="auto"/>
                    <w:bottom w:val="none" w:sz="0" w:space="0" w:color="auto"/>
                    <w:right w:val="none" w:sz="0" w:space="0" w:color="auto"/>
                  </w:divBdr>
                </w:div>
                <w:div w:id="1656299218">
                  <w:marLeft w:val="640"/>
                  <w:marRight w:val="0"/>
                  <w:marTop w:val="0"/>
                  <w:marBottom w:val="0"/>
                  <w:divBdr>
                    <w:top w:val="none" w:sz="0" w:space="0" w:color="auto"/>
                    <w:left w:val="none" w:sz="0" w:space="0" w:color="auto"/>
                    <w:bottom w:val="none" w:sz="0" w:space="0" w:color="auto"/>
                    <w:right w:val="none" w:sz="0" w:space="0" w:color="auto"/>
                  </w:divBdr>
                </w:div>
                <w:div w:id="1464421945">
                  <w:marLeft w:val="640"/>
                  <w:marRight w:val="0"/>
                  <w:marTop w:val="0"/>
                  <w:marBottom w:val="0"/>
                  <w:divBdr>
                    <w:top w:val="none" w:sz="0" w:space="0" w:color="auto"/>
                    <w:left w:val="none" w:sz="0" w:space="0" w:color="auto"/>
                    <w:bottom w:val="none" w:sz="0" w:space="0" w:color="auto"/>
                    <w:right w:val="none" w:sz="0" w:space="0" w:color="auto"/>
                  </w:divBdr>
                </w:div>
                <w:div w:id="1660690705">
                  <w:marLeft w:val="640"/>
                  <w:marRight w:val="0"/>
                  <w:marTop w:val="0"/>
                  <w:marBottom w:val="0"/>
                  <w:divBdr>
                    <w:top w:val="none" w:sz="0" w:space="0" w:color="auto"/>
                    <w:left w:val="none" w:sz="0" w:space="0" w:color="auto"/>
                    <w:bottom w:val="none" w:sz="0" w:space="0" w:color="auto"/>
                    <w:right w:val="none" w:sz="0" w:space="0" w:color="auto"/>
                  </w:divBdr>
                </w:div>
                <w:div w:id="1237934343">
                  <w:marLeft w:val="640"/>
                  <w:marRight w:val="0"/>
                  <w:marTop w:val="0"/>
                  <w:marBottom w:val="0"/>
                  <w:divBdr>
                    <w:top w:val="none" w:sz="0" w:space="0" w:color="auto"/>
                    <w:left w:val="none" w:sz="0" w:space="0" w:color="auto"/>
                    <w:bottom w:val="none" w:sz="0" w:space="0" w:color="auto"/>
                    <w:right w:val="none" w:sz="0" w:space="0" w:color="auto"/>
                  </w:divBdr>
                </w:div>
                <w:div w:id="208151251">
                  <w:marLeft w:val="640"/>
                  <w:marRight w:val="0"/>
                  <w:marTop w:val="0"/>
                  <w:marBottom w:val="0"/>
                  <w:divBdr>
                    <w:top w:val="none" w:sz="0" w:space="0" w:color="auto"/>
                    <w:left w:val="none" w:sz="0" w:space="0" w:color="auto"/>
                    <w:bottom w:val="none" w:sz="0" w:space="0" w:color="auto"/>
                    <w:right w:val="none" w:sz="0" w:space="0" w:color="auto"/>
                  </w:divBdr>
                </w:div>
                <w:div w:id="1384451705">
                  <w:marLeft w:val="640"/>
                  <w:marRight w:val="0"/>
                  <w:marTop w:val="0"/>
                  <w:marBottom w:val="0"/>
                  <w:divBdr>
                    <w:top w:val="none" w:sz="0" w:space="0" w:color="auto"/>
                    <w:left w:val="none" w:sz="0" w:space="0" w:color="auto"/>
                    <w:bottom w:val="none" w:sz="0" w:space="0" w:color="auto"/>
                    <w:right w:val="none" w:sz="0" w:space="0" w:color="auto"/>
                  </w:divBdr>
                </w:div>
                <w:div w:id="384068573">
                  <w:marLeft w:val="640"/>
                  <w:marRight w:val="0"/>
                  <w:marTop w:val="0"/>
                  <w:marBottom w:val="0"/>
                  <w:divBdr>
                    <w:top w:val="none" w:sz="0" w:space="0" w:color="auto"/>
                    <w:left w:val="none" w:sz="0" w:space="0" w:color="auto"/>
                    <w:bottom w:val="none" w:sz="0" w:space="0" w:color="auto"/>
                    <w:right w:val="none" w:sz="0" w:space="0" w:color="auto"/>
                  </w:divBdr>
                </w:div>
                <w:div w:id="1851797558">
                  <w:marLeft w:val="640"/>
                  <w:marRight w:val="0"/>
                  <w:marTop w:val="0"/>
                  <w:marBottom w:val="0"/>
                  <w:divBdr>
                    <w:top w:val="none" w:sz="0" w:space="0" w:color="auto"/>
                    <w:left w:val="none" w:sz="0" w:space="0" w:color="auto"/>
                    <w:bottom w:val="none" w:sz="0" w:space="0" w:color="auto"/>
                    <w:right w:val="none" w:sz="0" w:space="0" w:color="auto"/>
                  </w:divBdr>
                </w:div>
                <w:div w:id="1286228822">
                  <w:marLeft w:val="640"/>
                  <w:marRight w:val="0"/>
                  <w:marTop w:val="0"/>
                  <w:marBottom w:val="0"/>
                  <w:divBdr>
                    <w:top w:val="none" w:sz="0" w:space="0" w:color="auto"/>
                    <w:left w:val="none" w:sz="0" w:space="0" w:color="auto"/>
                    <w:bottom w:val="none" w:sz="0" w:space="0" w:color="auto"/>
                    <w:right w:val="none" w:sz="0" w:space="0" w:color="auto"/>
                  </w:divBdr>
                </w:div>
                <w:div w:id="928193882">
                  <w:marLeft w:val="640"/>
                  <w:marRight w:val="0"/>
                  <w:marTop w:val="0"/>
                  <w:marBottom w:val="0"/>
                  <w:divBdr>
                    <w:top w:val="none" w:sz="0" w:space="0" w:color="auto"/>
                    <w:left w:val="none" w:sz="0" w:space="0" w:color="auto"/>
                    <w:bottom w:val="none" w:sz="0" w:space="0" w:color="auto"/>
                    <w:right w:val="none" w:sz="0" w:space="0" w:color="auto"/>
                  </w:divBdr>
                </w:div>
                <w:div w:id="1613247106">
                  <w:marLeft w:val="640"/>
                  <w:marRight w:val="0"/>
                  <w:marTop w:val="0"/>
                  <w:marBottom w:val="0"/>
                  <w:divBdr>
                    <w:top w:val="none" w:sz="0" w:space="0" w:color="auto"/>
                    <w:left w:val="none" w:sz="0" w:space="0" w:color="auto"/>
                    <w:bottom w:val="none" w:sz="0" w:space="0" w:color="auto"/>
                    <w:right w:val="none" w:sz="0" w:space="0" w:color="auto"/>
                  </w:divBdr>
                </w:div>
                <w:div w:id="476338697">
                  <w:marLeft w:val="640"/>
                  <w:marRight w:val="0"/>
                  <w:marTop w:val="0"/>
                  <w:marBottom w:val="0"/>
                  <w:divBdr>
                    <w:top w:val="none" w:sz="0" w:space="0" w:color="auto"/>
                    <w:left w:val="none" w:sz="0" w:space="0" w:color="auto"/>
                    <w:bottom w:val="none" w:sz="0" w:space="0" w:color="auto"/>
                    <w:right w:val="none" w:sz="0" w:space="0" w:color="auto"/>
                  </w:divBdr>
                </w:div>
                <w:div w:id="545676397">
                  <w:marLeft w:val="640"/>
                  <w:marRight w:val="0"/>
                  <w:marTop w:val="0"/>
                  <w:marBottom w:val="0"/>
                  <w:divBdr>
                    <w:top w:val="none" w:sz="0" w:space="0" w:color="auto"/>
                    <w:left w:val="none" w:sz="0" w:space="0" w:color="auto"/>
                    <w:bottom w:val="none" w:sz="0" w:space="0" w:color="auto"/>
                    <w:right w:val="none" w:sz="0" w:space="0" w:color="auto"/>
                  </w:divBdr>
                </w:div>
                <w:div w:id="332419259">
                  <w:marLeft w:val="640"/>
                  <w:marRight w:val="0"/>
                  <w:marTop w:val="0"/>
                  <w:marBottom w:val="0"/>
                  <w:divBdr>
                    <w:top w:val="none" w:sz="0" w:space="0" w:color="auto"/>
                    <w:left w:val="none" w:sz="0" w:space="0" w:color="auto"/>
                    <w:bottom w:val="none" w:sz="0" w:space="0" w:color="auto"/>
                    <w:right w:val="none" w:sz="0" w:space="0" w:color="auto"/>
                  </w:divBdr>
                </w:div>
                <w:div w:id="489520332">
                  <w:marLeft w:val="640"/>
                  <w:marRight w:val="0"/>
                  <w:marTop w:val="0"/>
                  <w:marBottom w:val="0"/>
                  <w:divBdr>
                    <w:top w:val="none" w:sz="0" w:space="0" w:color="auto"/>
                    <w:left w:val="none" w:sz="0" w:space="0" w:color="auto"/>
                    <w:bottom w:val="none" w:sz="0" w:space="0" w:color="auto"/>
                    <w:right w:val="none" w:sz="0" w:space="0" w:color="auto"/>
                  </w:divBdr>
                </w:div>
                <w:div w:id="290403479">
                  <w:marLeft w:val="640"/>
                  <w:marRight w:val="0"/>
                  <w:marTop w:val="0"/>
                  <w:marBottom w:val="0"/>
                  <w:divBdr>
                    <w:top w:val="none" w:sz="0" w:space="0" w:color="auto"/>
                    <w:left w:val="none" w:sz="0" w:space="0" w:color="auto"/>
                    <w:bottom w:val="none" w:sz="0" w:space="0" w:color="auto"/>
                    <w:right w:val="none" w:sz="0" w:space="0" w:color="auto"/>
                  </w:divBdr>
                </w:div>
                <w:div w:id="313267947">
                  <w:marLeft w:val="640"/>
                  <w:marRight w:val="0"/>
                  <w:marTop w:val="0"/>
                  <w:marBottom w:val="0"/>
                  <w:divBdr>
                    <w:top w:val="none" w:sz="0" w:space="0" w:color="auto"/>
                    <w:left w:val="none" w:sz="0" w:space="0" w:color="auto"/>
                    <w:bottom w:val="none" w:sz="0" w:space="0" w:color="auto"/>
                    <w:right w:val="none" w:sz="0" w:space="0" w:color="auto"/>
                  </w:divBdr>
                </w:div>
                <w:div w:id="858153926">
                  <w:marLeft w:val="640"/>
                  <w:marRight w:val="0"/>
                  <w:marTop w:val="0"/>
                  <w:marBottom w:val="0"/>
                  <w:divBdr>
                    <w:top w:val="none" w:sz="0" w:space="0" w:color="auto"/>
                    <w:left w:val="none" w:sz="0" w:space="0" w:color="auto"/>
                    <w:bottom w:val="none" w:sz="0" w:space="0" w:color="auto"/>
                    <w:right w:val="none" w:sz="0" w:space="0" w:color="auto"/>
                  </w:divBdr>
                </w:div>
                <w:div w:id="1646352717">
                  <w:marLeft w:val="640"/>
                  <w:marRight w:val="0"/>
                  <w:marTop w:val="0"/>
                  <w:marBottom w:val="0"/>
                  <w:divBdr>
                    <w:top w:val="none" w:sz="0" w:space="0" w:color="auto"/>
                    <w:left w:val="none" w:sz="0" w:space="0" w:color="auto"/>
                    <w:bottom w:val="none" w:sz="0" w:space="0" w:color="auto"/>
                    <w:right w:val="none" w:sz="0" w:space="0" w:color="auto"/>
                  </w:divBdr>
                </w:div>
                <w:div w:id="1380086236">
                  <w:marLeft w:val="640"/>
                  <w:marRight w:val="0"/>
                  <w:marTop w:val="0"/>
                  <w:marBottom w:val="0"/>
                  <w:divBdr>
                    <w:top w:val="none" w:sz="0" w:space="0" w:color="auto"/>
                    <w:left w:val="none" w:sz="0" w:space="0" w:color="auto"/>
                    <w:bottom w:val="none" w:sz="0" w:space="0" w:color="auto"/>
                    <w:right w:val="none" w:sz="0" w:space="0" w:color="auto"/>
                  </w:divBdr>
                </w:div>
                <w:div w:id="1110204653">
                  <w:marLeft w:val="640"/>
                  <w:marRight w:val="0"/>
                  <w:marTop w:val="0"/>
                  <w:marBottom w:val="0"/>
                  <w:divBdr>
                    <w:top w:val="none" w:sz="0" w:space="0" w:color="auto"/>
                    <w:left w:val="none" w:sz="0" w:space="0" w:color="auto"/>
                    <w:bottom w:val="none" w:sz="0" w:space="0" w:color="auto"/>
                    <w:right w:val="none" w:sz="0" w:space="0" w:color="auto"/>
                  </w:divBdr>
                </w:div>
                <w:div w:id="1395854687">
                  <w:marLeft w:val="640"/>
                  <w:marRight w:val="0"/>
                  <w:marTop w:val="0"/>
                  <w:marBottom w:val="0"/>
                  <w:divBdr>
                    <w:top w:val="none" w:sz="0" w:space="0" w:color="auto"/>
                    <w:left w:val="none" w:sz="0" w:space="0" w:color="auto"/>
                    <w:bottom w:val="none" w:sz="0" w:space="0" w:color="auto"/>
                    <w:right w:val="none" w:sz="0" w:space="0" w:color="auto"/>
                  </w:divBdr>
                </w:div>
                <w:div w:id="123234619">
                  <w:marLeft w:val="640"/>
                  <w:marRight w:val="0"/>
                  <w:marTop w:val="0"/>
                  <w:marBottom w:val="0"/>
                  <w:divBdr>
                    <w:top w:val="none" w:sz="0" w:space="0" w:color="auto"/>
                    <w:left w:val="none" w:sz="0" w:space="0" w:color="auto"/>
                    <w:bottom w:val="none" w:sz="0" w:space="0" w:color="auto"/>
                    <w:right w:val="none" w:sz="0" w:space="0" w:color="auto"/>
                  </w:divBdr>
                </w:div>
                <w:div w:id="2134135154">
                  <w:marLeft w:val="640"/>
                  <w:marRight w:val="0"/>
                  <w:marTop w:val="0"/>
                  <w:marBottom w:val="0"/>
                  <w:divBdr>
                    <w:top w:val="none" w:sz="0" w:space="0" w:color="auto"/>
                    <w:left w:val="none" w:sz="0" w:space="0" w:color="auto"/>
                    <w:bottom w:val="none" w:sz="0" w:space="0" w:color="auto"/>
                    <w:right w:val="none" w:sz="0" w:space="0" w:color="auto"/>
                  </w:divBdr>
                </w:div>
                <w:div w:id="495531372">
                  <w:marLeft w:val="640"/>
                  <w:marRight w:val="0"/>
                  <w:marTop w:val="0"/>
                  <w:marBottom w:val="0"/>
                  <w:divBdr>
                    <w:top w:val="none" w:sz="0" w:space="0" w:color="auto"/>
                    <w:left w:val="none" w:sz="0" w:space="0" w:color="auto"/>
                    <w:bottom w:val="none" w:sz="0" w:space="0" w:color="auto"/>
                    <w:right w:val="none" w:sz="0" w:space="0" w:color="auto"/>
                  </w:divBdr>
                </w:div>
                <w:div w:id="1325546062">
                  <w:marLeft w:val="640"/>
                  <w:marRight w:val="0"/>
                  <w:marTop w:val="0"/>
                  <w:marBottom w:val="0"/>
                  <w:divBdr>
                    <w:top w:val="none" w:sz="0" w:space="0" w:color="auto"/>
                    <w:left w:val="none" w:sz="0" w:space="0" w:color="auto"/>
                    <w:bottom w:val="none" w:sz="0" w:space="0" w:color="auto"/>
                    <w:right w:val="none" w:sz="0" w:space="0" w:color="auto"/>
                  </w:divBdr>
                </w:div>
                <w:div w:id="1040395697">
                  <w:marLeft w:val="640"/>
                  <w:marRight w:val="0"/>
                  <w:marTop w:val="0"/>
                  <w:marBottom w:val="0"/>
                  <w:divBdr>
                    <w:top w:val="none" w:sz="0" w:space="0" w:color="auto"/>
                    <w:left w:val="none" w:sz="0" w:space="0" w:color="auto"/>
                    <w:bottom w:val="none" w:sz="0" w:space="0" w:color="auto"/>
                    <w:right w:val="none" w:sz="0" w:space="0" w:color="auto"/>
                  </w:divBdr>
                </w:div>
                <w:div w:id="14038851">
                  <w:marLeft w:val="640"/>
                  <w:marRight w:val="0"/>
                  <w:marTop w:val="0"/>
                  <w:marBottom w:val="0"/>
                  <w:divBdr>
                    <w:top w:val="none" w:sz="0" w:space="0" w:color="auto"/>
                    <w:left w:val="none" w:sz="0" w:space="0" w:color="auto"/>
                    <w:bottom w:val="none" w:sz="0" w:space="0" w:color="auto"/>
                    <w:right w:val="none" w:sz="0" w:space="0" w:color="auto"/>
                  </w:divBdr>
                </w:div>
                <w:div w:id="194391420">
                  <w:marLeft w:val="640"/>
                  <w:marRight w:val="0"/>
                  <w:marTop w:val="0"/>
                  <w:marBottom w:val="0"/>
                  <w:divBdr>
                    <w:top w:val="none" w:sz="0" w:space="0" w:color="auto"/>
                    <w:left w:val="none" w:sz="0" w:space="0" w:color="auto"/>
                    <w:bottom w:val="none" w:sz="0" w:space="0" w:color="auto"/>
                    <w:right w:val="none" w:sz="0" w:space="0" w:color="auto"/>
                  </w:divBdr>
                </w:div>
                <w:div w:id="120656294">
                  <w:marLeft w:val="640"/>
                  <w:marRight w:val="0"/>
                  <w:marTop w:val="0"/>
                  <w:marBottom w:val="0"/>
                  <w:divBdr>
                    <w:top w:val="none" w:sz="0" w:space="0" w:color="auto"/>
                    <w:left w:val="none" w:sz="0" w:space="0" w:color="auto"/>
                    <w:bottom w:val="none" w:sz="0" w:space="0" w:color="auto"/>
                    <w:right w:val="none" w:sz="0" w:space="0" w:color="auto"/>
                  </w:divBdr>
                </w:div>
                <w:div w:id="1313634416">
                  <w:marLeft w:val="640"/>
                  <w:marRight w:val="0"/>
                  <w:marTop w:val="0"/>
                  <w:marBottom w:val="0"/>
                  <w:divBdr>
                    <w:top w:val="none" w:sz="0" w:space="0" w:color="auto"/>
                    <w:left w:val="none" w:sz="0" w:space="0" w:color="auto"/>
                    <w:bottom w:val="none" w:sz="0" w:space="0" w:color="auto"/>
                    <w:right w:val="none" w:sz="0" w:space="0" w:color="auto"/>
                  </w:divBdr>
                </w:div>
                <w:div w:id="1498499682">
                  <w:marLeft w:val="640"/>
                  <w:marRight w:val="0"/>
                  <w:marTop w:val="0"/>
                  <w:marBottom w:val="0"/>
                  <w:divBdr>
                    <w:top w:val="none" w:sz="0" w:space="0" w:color="auto"/>
                    <w:left w:val="none" w:sz="0" w:space="0" w:color="auto"/>
                    <w:bottom w:val="none" w:sz="0" w:space="0" w:color="auto"/>
                    <w:right w:val="none" w:sz="0" w:space="0" w:color="auto"/>
                  </w:divBdr>
                </w:div>
                <w:div w:id="1776441054">
                  <w:marLeft w:val="640"/>
                  <w:marRight w:val="0"/>
                  <w:marTop w:val="0"/>
                  <w:marBottom w:val="0"/>
                  <w:divBdr>
                    <w:top w:val="none" w:sz="0" w:space="0" w:color="auto"/>
                    <w:left w:val="none" w:sz="0" w:space="0" w:color="auto"/>
                    <w:bottom w:val="none" w:sz="0" w:space="0" w:color="auto"/>
                    <w:right w:val="none" w:sz="0" w:space="0" w:color="auto"/>
                  </w:divBdr>
                </w:div>
                <w:div w:id="1450588649">
                  <w:marLeft w:val="640"/>
                  <w:marRight w:val="0"/>
                  <w:marTop w:val="0"/>
                  <w:marBottom w:val="0"/>
                  <w:divBdr>
                    <w:top w:val="none" w:sz="0" w:space="0" w:color="auto"/>
                    <w:left w:val="none" w:sz="0" w:space="0" w:color="auto"/>
                    <w:bottom w:val="none" w:sz="0" w:space="0" w:color="auto"/>
                    <w:right w:val="none" w:sz="0" w:space="0" w:color="auto"/>
                  </w:divBdr>
                </w:div>
                <w:div w:id="1430199825">
                  <w:marLeft w:val="640"/>
                  <w:marRight w:val="0"/>
                  <w:marTop w:val="0"/>
                  <w:marBottom w:val="0"/>
                  <w:divBdr>
                    <w:top w:val="none" w:sz="0" w:space="0" w:color="auto"/>
                    <w:left w:val="none" w:sz="0" w:space="0" w:color="auto"/>
                    <w:bottom w:val="none" w:sz="0" w:space="0" w:color="auto"/>
                    <w:right w:val="none" w:sz="0" w:space="0" w:color="auto"/>
                  </w:divBdr>
                </w:div>
                <w:div w:id="1655060944">
                  <w:marLeft w:val="640"/>
                  <w:marRight w:val="0"/>
                  <w:marTop w:val="0"/>
                  <w:marBottom w:val="0"/>
                  <w:divBdr>
                    <w:top w:val="none" w:sz="0" w:space="0" w:color="auto"/>
                    <w:left w:val="none" w:sz="0" w:space="0" w:color="auto"/>
                    <w:bottom w:val="none" w:sz="0" w:space="0" w:color="auto"/>
                    <w:right w:val="none" w:sz="0" w:space="0" w:color="auto"/>
                  </w:divBdr>
                </w:div>
                <w:div w:id="1690598824">
                  <w:marLeft w:val="640"/>
                  <w:marRight w:val="0"/>
                  <w:marTop w:val="0"/>
                  <w:marBottom w:val="0"/>
                  <w:divBdr>
                    <w:top w:val="none" w:sz="0" w:space="0" w:color="auto"/>
                    <w:left w:val="none" w:sz="0" w:space="0" w:color="auto"/>
                    <w:bottom w:val="none" w:sz="0" w:space="0" w:color="auto"/>
                    <w:right w:val="none" w:sz="0" w:space="0" w:color="auto"/>
                  </w:divBdr>
                </w:div>
                <w:div w:id="1384594001">
                  <w:marLeft w:val="640"/>
                  <w:marRight w:val="0"/>
                  <w:marTop w:val="0"/>
                  <w:marBottom w:val="0"/>
                  <w:divBdr>
                    <w:top w:val="none" w:sz="0" w:space="0" w:color="auto"/>
                    <w:left w:val="none" w:sz="0" w:space="0" w:color="auto"/>
                    <w:bottom w:val="none" w:sz="0" w:space="0" w:color="auto"/>
                    <w:right w:val="none" w:sz="0" w:space="0" w:color="auto"/>
                  </w:divBdr>
                </w:div>
                <w:div w:id="751395533">
                  <w:marLeft w:val="640"/>
                  <w:marRight w:val="0"/>
                  <w:marTop w:val="0"/>
                  <w:marBottom w:val="0"/>
                  <w:divBdr>
                    <w:top w:val="none" w:sz="0" w:space="0" w:color="auto"/>
                    <w:left w:val="none" w:sz="0" w:space="0" w:color="auto"/>
                    <w:bottom w:val="none" w:sz="0" w:space="0" w:color="auto"/>
                    <w:right w:val="none" w:sz="0" w:space="0" w:color="auto"/>
                  </w:divBdr>
                </w:div>
                <w:div w:id="1632782087">
                  <w:marLeft w:val="640"/>
                  <w:marRight w:val="0"/>
                  <w:marTop w:val="0"/>
                  <w:marBottom w:val="0"/>
                  <w:divBdr>
                    <w:top w:val="none" w:sz="0" w:space="0" w:color="auto"/>
                    <w:left w:val="none" w:sz="0" w:space="0" w:color="auto"/>
                    <w:bottom w:val="none" w:sz="0" w:space="0" w:color="auto"/>
                    <w:right w:val="none" w:sz="0" w:space="0" w:color="auto"/>
                  </w:divBdr>
                </w:div>
                <w:div w:id="1955167763">
                  <w:marLeft w:val="640"/>
                  <w:marRight w:val="0"/>
                  <w:marTop w:val="0"/>
                  <w:marBottom w:val="0"/>
                  <w:divBdr>
                    <w:top w:val="none" w:sz="0" w:space="0" w:color="auto"/>
                    <w:left w:val="none" w:sz="0" w:space="0" w:color="auto"/>
                    <w:bottom w:val="none" w:sz="0" w:space="0" w:color="auto"/>
                    <w:right w:val="none" w:sz="0" w:space="0" w:color="auto"/>
                  </w:divBdr>
                </w:div>
                <w:div w:id="1235512019">
                  <w:marLeft w:val="640"/>
                  <w:marRight w:val="0"/>
                  <w:marTop w:val="0"/>
                  <w:marBottom w:val="0"/>
                  <w:divBdr>
                    <w:top w:val="none" w:sz="0" w:space="0" w:color="auto"/>
                    <w:left w:val="none" w:sz="0" w:space="0" w:color="auto"/>
                    <w:bottom w:val="none" w:sz="0" w:space="0" w:color="auto"/>
                    <w:right w:val="none" w:sz="0" w:space="0" w:color="auto"/>
                  </w:divBdr>
                </w:div>
                <w:div w:id="382490487">
                  <w:marLeft w:val="640"/>
                  <w:marRight w:val="0"/>
                  <w:marTop w:val="0"/>
                  <w:marBottom w:val="0"/>
                  <w:divBdr>
                    <w:top w:val="none" w:sz="0" w:space="0" w:color="auto"/>
                    <w:left w:val="none" w:sz="0" w:space="0" w:color="auto"/>
                    <w:bottom w:val="none" w:sz="0" w:space="0" w:color="auto"/>
                    <w:right w:val="none" w:sz="0" w:space="0" w:color="auto"/>
                  </w:divBdr>
                </w:div>
                <w:div w:id="75712100">
                  <w:marLeft w:val="640"/>
                  <w:marRight w:val="0"/>
                  <w:marTop w:val="0"/>
                  <w:marBottom w:val="0"/>
                  <w:divBdr>
                    <w:top w:val="none" w:sz="0" w:space="0" w:color="auto"/>
                    <w:left w:val="none" w:sz="0" w:space="0" w:color="auto"/>
                    <w:bottom w:val="none" w:sz="0" w:space="0" w:color="auto"/>
                    <w:right w:val="none" w:sz="0" w:space="0" w:color="auto"/>
                  </w:divBdr>
                </w:div>
                <w:div w:id="1458723668">
                  <w:marLeft w:val="640"/>
                  <w:marRight w:val="0"/>
                  <w:marTop w:val="0"/>
                  <w:marBottom w:val="0"/>
                  <w:divBdr>
                    <w:top w:val="none" w:sz="0" w:space="0" w:color="auto"/>
                    <w:left w:val="none" w:sz="0" w:space="0" w:color="auto"/>
                    <w:bottom w:val="none" w:sz="0" w:space="0" w:color="auto"/>
                    <w:right w:val="none" w:sz="0" w:space="0" w:color="auto"/>
                  </w:divBdr>
                </w:div>
                <w:div w:id="742289879">
                  <w:marLeft w:val="640"/>
                  <w:marRight w:val="0"/>
                  <w:marTop w:val="0"/>
                  <w:marBottom w:val="0"/>
                  <w:divBdr>
                    <w:top w:val="none" w:sz="0" w:space="0" w:color="auto"/>
                    <w:left w:val="none" w:sz="0" w:space="0" w:color="auto"/>
                    <w:bottom w:val="none" w:sz="0" w:space="0" w:color="auto"/>
                    <w:right w:val="none" w:sz="0" w:space="0" w:color="auto"/>
                  </w:divBdr>
                </w:div>
                <w:div w:id="1807550519">
                  <w:marLeft w:val="640"/>
                  <w:marRight w:val="0"/>
                  <w:marTop w:val="0"/>
                  <w:marBottom w:val="0"/>
                  <w:divBdr>
                    <w:top w:val="none" w:sz="0" w:space="0" w:color="auto"/>
                    <w:left w:val="none" w:sz="0" w:space="0" w:color="auto"/>
                    <w:bottom w:val="none" w:sz="0" w:space="0" w:color="auto"/>
                    <w:right w:val="none" w:sz="0" w:space="0" w:color="auto"/>
                  </w:divBdr>
                </w:div>
                <w:div w:id="2129003409">
                  <w:marLeft w:val="640"/>
                  <w:marRight w:val="0"/>
                  <w:marTop w:val="0"/>
                  <w:marBottom w:val="0"/>
                  <w:divBdr>
                    <w:top w:val="none" w:sz="0" w:space="0" w:color="auto"/>
                    <w:left w:val="none" w:sz="0" w:space="0" w:color="auto"/>
                    <w:bottom w:val="none" w:sz="0" w:space="0" w:color="auto"/>
                    <w:right w:val="none" w:sz="0" w:space="0" w:color="auto"/>
                  </w:divBdr>
                </w:div>
                <w:div w:id="1982881089">
                  <w:marLeft w:val="640"/>
                  <w:marRight w:val="0"/>
                  <w:marTop w:val="0"/>
                  <w:marBottom w:val="0"/>
                  <w:divBdr>
                    <w:top w:val="none" w:sz="0" w:space="0" w:color="auto"/>
                    <w:left w:val="none" w:sz="0" w:space="0" w:color="auto"/>
                    <w:bottom w:val="none" w:sz="0" w:space="0" w:color="auto"/>
                    <w:right w:val="none" w:sz="0" w:space="0" w:color="auto"/>
                  </w:divBdr>
                </w:div>
                <w:div w:id="2052070482">
                  <w:marLeft w:val="640"/>
                  <w:marRight w:val="0"/>
                  <w:marTop w:val="0"/>
                  <w:marBottom w:val="0"/>
                  <w:divBdr>
                    <w:top w:val="none" w:sz="0" w:space="0" w:color="auto"/>
                    <w:left w:val="none" w:sz="0" w:space="0" w:color="auto"/>
                    <w:bottom w:val="none" w:sz="0" w:space="0" w:color="auto"/>
                    <w:right w:val="none" w:sz="0" w:space="0" w:color="auto"/>
                  </w:divBdr>
                </w:div>
                <w:div w:id="1682588996">
                  <w:marLeft w:val="640"/>
                  <w:marRight w:val="0"/>
                  <w:marTop w:val="0"/>
                  <w:marBottom w:val="0"/>
                  <w:divBdr>
                    <w:top w:val="none" w:sz="0" w:space="0" w:color="auto"/>
                    <w:left w:val="none" w:sz="0" w:space="0" w:color="auto"/>
                    <w:bottom w:val="none" w:sz="0" w:space="0" w:color="auto"/>
                    <w:right w:val="none" w:sz="0" w:space="0" w:color="auto"/>
                  </w:divBdr>
                </w:div>
                <w:div w:id="733049147">
                  <w:marLeft w:val="640"/>
                  <w:marRight w:val="0"/>
                  <w:marTop w:val="0"/>
                  <w:marBottom w:val="0"/>
                  <w:divBdr>
                    <w:top w:val="none" w:sz="0" w:space="0" w:color="auto"/>
                    <w:left w:val="none" w:sz="0" w:space="0" w:color="auto"/>
                    <w:bottom w:val="none" w:sz="0" w:space="0" w:color="auto"/>
                    <w:right w:val="none" w:sz="0" w:space="0" w:color="auto"/>
                  </w:divBdr>
                </w:div>
                <w:div w:id="612978969">
                  <w:marLeft w:val="640"/>
                  <w:marRight w:val="0"/>
                  <w:marTop w:val="0"/>
                  <w:marBottom w:val="0"/>
                  <w:divBdr>
                    <w:top w:val="none" w:sz="0" w:space="0" w:color="auto"/>
                    <w:left w:val="none" w:sz="0" w:space="0" w:color="auto"/>
                    <w:bottom w:val="none" w:sz="0" w:space="0" w:color="auto"/>
                    <w:right w:val="none" w:sz="0" w:space="0" w:color="auto"/>
                  </w:divBdr>
                </w:div>
                <w:div w:id="655888239">
                  <w:marLeft w:val="640"/>
                  <w:marRight w:val="0"/>
                  <w:marTop w:val="0"/>
                  <w:marBottom w:val="0"/>
                  <w:divBdr>
                    <w:top w:val="none" w:sz="0" w:space="0" w:color="auto"/>
                    <w:left w:val="none" w:sz="0" w:space="0" w:color="auto"/>
                    <w:bottom w:val="none" w:sz="0" w:space="0" w:color="auto"/>
                    <w:right w:val="none" w:sz="0" w:space="0" w:color="auto"/>
                  </w:divBdr>
                </w:div>
                <w:div w:id="419572102">
                  <w:marLeft w:val="640"/>
                  <w:marRight w:val="0"/>
                  <w:marTop w:val="0"/>
                  <w:marBottom w:val="0"/>
                  <w:divBdr>
                    <w:top w:val="none" w:sz="0" w:space="0" w:color="auto"/>
                    <w:left w:val="none" w:sz="0" w:space="0" w:color="auto"/>
                    <w:bottom w:val="none" w:sz="0" w:space="0" w:color="auto"/>
                    <w:right w:val="none" w:sz="0" w:space="0" w:color="auto"/>
                  </w:divBdr>
                </w:div>
                <w:div w:id="315111228">
                  <w:marLeft w:val="640"/>
                  <w:marRight w:val="0"/>
                  <w:marTop w:val="0"/>
                  <w:marBottom w:val="0"/>
                  <w:divBdr>
                    <w:top w:val="none" w:sz="0" w:space="0" w:color="auto"/>
                    <w:left w:val="none" w:sz="0" w:space="0" w:color="auto"/>
                    <w:bottom w:val="none" w:sz="0" w:space="0" w:color="auto"/>
                    <w:right w:val="none" w:sz="0" w:space="0" w:color="auto"/>
                  </w:divBdr>
                </w:div>
                <w:div w:id="1743218750">
                  <w:marLeft w:val="640"/>
                  <w:marRight w:val="0"/>
                  <w:marTop w:val="0"/>
                  <w:marBottom w:val="0"/>
                  <w:divBdr>
                    <w:top w:val="none" w:sz="0" w:space="0" w:color="auto"/>
                    <w:left w:val="none" w:sz="0" w:space="0" w:color="auto"/>
                    <w:bottom w:val="none" w:sz="0" w:space="0" w:color="auto"/>
                    <w:right w:val="none" w:sz="0" w:space="0" w:color="auto"/>
                  </w:divBdr>
                </w:div>
                <w:div w:id="25638278">
                  <w:marLeft w:val="640"/>
                  <w:marRight w:val="0"/>
                  <w:marTop w:val="0"/>
                  <w:marBottom w:val="0"/>
                  <w:divBdr>
                    <w:top w:val="none" w:sz="0" w:space="0" w:color="auto"/>
                    <w:left w:val="none" w:sz="0" w:space="0" w:color="auto"/>
                    <w:bottom w:val="none" w:sz="0" w:space="0" w:color="auto"/>
                    <w:right w:val="none" w:sz="0" w:space="0" w:color="auto"/>
                  </w:divBdr>
                </w:div>
                <w:div w:id="1443382918">
                  <w:marLeft w:val="640"/>
                  <w:marRight w:val="0"/>
                  <w:marTop w:val="0"/>
                  <w:marBottom w:val="0"/>
                  <w:divBdr>
                    <w:top w:val="none" w:sz="0" w:space="0" w:color="auto"/>
                    <w:left w:val="none" w:sz="0" w:space="0" w:color="auto"/>
                    <w:bottom w:val="none" w:sz="0" w:space="0" w:color="auto"/>
                    <w:right w:val="none" w:sz="0" w:space="0" w:color="auto"/>
                  </w:divBdr>
                </w:div>
                <w:div w:id="1832330916">
                  <w:marLeft w:val="640"/>
                  <w:marRight w:val="0"/>
                  <w:marTop w:val="0"/>
                  <w:marBottom w:val="0"/>
                  <w:divBdr>
                    <w:top w:val="none" w:sz="0" w:space="0" w:color="auto"/>
                    <w:left w:val="none" w:sz="0" w:space="0" w:color="auto"/>
                    <w:bottom w:val="none" w:sz="0" w:space="0" w:color="auto"/>
                    <w:right w:val="none" w:sz="0" w:space="0" w:color="auto"/>
                  </w:divBdr>
                </w:div>
                <w:div w:id="145784671">
                  <w:marLeft w:val="640"/>
                  <w:marRight w:val="0"/>
                  <w:marTop w:val="0"/>
                  <w:marBottom w:val="0"/>
                  <w:divBdr>
                    <w:top w:val="none" w:sz="0" w:space="0" w:color="auto"/>
                    <w:left w:val="none" w:sz="0" w:space="0" w:color="auto"/>
                    <w:bottom w:val="none" w:sz="0" w:space="0" w:color="auto"/>
                    <w:right w:val="none" w:sz="0" w:space="0" w:color="auto"/>
                  </w:divBdr>
                </w:div>
                <w:div w:id="45881302">
                  <w:marLeft w:val="640"/>
                  <w:marRight w:val="0"/>
                  <w:marTop w:val="0"/>
                  <w:marBottom w:val="0"/>
                  <w:divBdr>
                    <w:top w:val="none" w:sz="0" w:space="0" w:color="auto"/>
                    <w:left w:val="none" w:sz="0" w:space="0" w:color="auto"/>
                    <w:bottom w:val="none" w:sz="0" w:space="0" w:color="auto"/>
                    <w:right w:val="none" w:sz="0" w:space="0" w:color="auto"/>
                  </w:divBdr>
                </w:div>
                <w:div w:id="1857452175">
                  <w:marLeft w:val="640"/>
                  <w:marRight w:val="0"/>
                  <w:marTop w:val="0"/>
                  <w:marBottom w:val="0"/>
                  <w:divBdr>
                    <w:top w:val="none" w:sz="0" w:space="0" w:color="auto"/>
                    <w:left w:val="none" w:sz="0" w:space="0" w:color="auto"/>
                    <w:bottom w:val="none" w:sz="0" w:space="0" w:color="auto"/>
                    <w:right w:val="none" w:sz="0" w:space="0" w:color="auto"/>
                  </w:divBdr>
                </w:div>
                <w:div w:id="955407659">
                  <w:marLeft w:val="640"/>
                  <w:marRight w:val="0"/>
                  <w:marTop w:val="0"/>
                  <w:marBottom w:val="0"/>
                  <w:divBdr>
                    <w:top w:val="none" w:sz="0" w:space="0" w:color="auto"/>
                    <w:left w:val="none" w:sz="0" w:space="0" w:color="auto"/>
                    <w:bottom w:val="none" w:sz="0" w:space="0" w:color="auto"/>
                    <w:right w:val="none" w:sz="0" w:space="0" w:color="auto"/>
                  </w:divBdr>
                </w:div>
                <w:div w:id="1596014187">
                  <w:marLeft w:val="640"/>
                  <w:marRight w:val="0"/>
                  <w:marTop w:val="0"/>
                  <w:marBottom w:val="0"/>
                  <w:divBdr>
                    <w:top w:val="none" w:sz="0" w:space="0" w:color="auto"/>
                    <w:left w:val="none" w:sz="0" w:space="0" w:color="auto"/>
                    <w:bottom w:val="none" w:sz="0" w:space="0" w:color="auto"/>
                    <w:right w:val="none" w:sz="0" w:space="0" w:color="auto"/>
                  </w:divBdr>
                </w:div>
              </w:divsChild>
            </w:div>
            <w:div w:id="1542743919">
              <w:marLeft w:val="0"/>
              <w:marRight w:val="0"/>
              <w:marTop w:val="0"/>
              <w:marBottom w:val="0"/>
              <w:divBdr>
                <w:top w:val="none" w:sz="0" w:space="0" w:color="auto"/>
                <w:left w:val="none" w:sz="0" w:space="0" w:color="auto"/>
                <w:bottom w:val="none" w:sz="0" w:space="0" w:color="auto"/>
                <w:right w:val="none" w:sz="0" w:space="0" w:color="auto"/>
              </w:divBdr>
              <w:divsChild>
                <w:div w:id="935556885">
                  <w:marLeft w:val="640"/>
                  <w:marRight w:val="0"/>
                  <w:marTop w:val="0"/>
                  <w:marBottom w:val="0"/>
                  <w:divBdr>
                    <w:top w:val="none" w:sz="0" w:space="0" w:color="auto"/>
                    <w:left w:val="none" w:sz="0" w:space="0" w:color="auto"/>
                    <w:bottom w:val="none" w:sz="0" w:space="0" w:color="auto"/>
                    <w:right w:val="none" w:sz="0" w:space="0" w:color="auto"/>
                  </w:divBdr>
                </w:div>
                <w:div w:id="360783013">
                  <w:marLeft w:val="640"/>
                  <w:marRight w:val="0"/>
                  <w:marTop w:val="0"/>
                  <w:marBottom w:val="0"/>
                  <w:divBdr>
                    <w:top w:val="none" w:sz="0" w:space="0" w:color="auto"/>
                    <w:left w:val="none" w:sz="0" w:space="0" w:color="auto"/>
                    <w:bottom w:val="none" w:sz="0" w:space="0" w:color="auto"/>
                    <w:right w:val="none" w:sz="0" w:space="0" w:color="auto"/>
                  </w:divBdr>
                </w:div>
                <w:div w:id="41565114">
                  <w:marLeft w:val="640"/>
                  <w:marRight w:val="0"/>
                  <w:marTop w:val="0"/>
                  <w:marBottom w:val="0"/>
                  <w:divBdr>
                    <w:top w:val="none" w:sz="0" w:space="0" w:color="auto"/>
                    <w:left w:val="none" w:sz="0" w:space="0" w:color="auto"/>
                    <w:bottom w:val="none" w:sz="0" w:space="0" w:color="auto"/>
                    <w:right w:val="none" w:sz="0" w:space="0" w:color="auto"/>
                  </w:divBdr>
                </w:div>
                <w:div w:id="1037506150">
                  <w:marLeft w:val="640"/>
                  <w:marRight w:val="0"/>
                  <w:marTop w:val="0"/>
                  <w:marBottom w:val="0"/>
                  <w:divBdr>
                    <w:top w:val="none" w:sz="0" w:space="0" w:color="auto"/>
                    <w:left w:val="none" w:sz="0" w:space="0" w:color="auto"/>
                    <w:bottom w:val="none" w:sz="0" w:space="0" w:color="auto"/>
                    <w:right w:val="none" w:sz="0" w:space="0" w:color="auto"/>
                  </w:divBdr>
                </w:div>
                <w:div w:id="1207108123">
                  <w:marLeft w:val="640"/>
                  <w:marRight w:val="0"/>
                  <w:marTop w:val="0"/>
                  <w:marBottom w:val="0"/>
                  <w:divBdr>
                    <w:top w:val="none" w:sz="0" w:space="0" w:color="auto"/>
                    <w:left w:val="none" w:sz="0" w:space="0" w:color="auto"/>
                    <w:bottom w:val="none" w:sz="0" w:space="0" w:color="auto"/>
                    <w:right w:val="none" w:sz="0" w:space="0" w:color="auto"/>
                  </w:divBdr>
                </w:div>
                <w:div w:id="1624311312">
                  <w:marLeft w:val="640"/>
                  <w:marRight w:val="0"/>
                  <w:marTop w:val="0"/>
                  <w:marBottom w:val="0"/>
                  <w:divBdr>
                    <w:top w:val="none" w:sz="0" w:space="0" w:color="auto"/>
                    <w:left w:val="none" w:sz="0" w:space="0" w:color="auto"/>
                    <w:bottom w:val="none" w:sz="0" w:space="0" w:color="auto"/>
                    <w:right w:val="none" w:sz="0" w:space="0" w:color="auto"/>
                  </w:divBdr>
                </w:div>
                <w:div w:id="41440663">
                  <w:marLeft w:val="640"/>
                  <w:marRight w:val="0"/>
                  <w:marTop w:val="0"/>
                  <w:marBottom w:val="0"/>
                  <w:divBdr>
                    <w:top w:val="none" w:sz="0" w:space="0" w:color="auto"/>
                    <w:left w:val="none" w:sz="0" w:space="0" w:color="auto"/>
                    <w:bottom w:val="none" w:sz="0" w:space="0" w:color="auto"/>
                    <w:right w:val="none" w:sz="0" w:space="0" w:color="auto"/>
                  </w:divBdr>
                </w:div>
                <w:div w:id="73282570">
                  <w:marLeft w:val="640"/>
                  <w:marRight w:val="0"/>
                  <w:marTop w:val="0"/>
                  <w:marBottom w:val="0"/>
                  <w:divBdr>
                    <w:top w:val="none" w:sz="0" w:space="0" w:color="auto"/>
                    <w:left w:val="none" w:sz="0" w:space="0" w:color="auto"/>
                    <w:bottom w:val="none" w:sz="0" w:space="0" w:color="auto"/>
                    <w:right w:val="none" w:sz="0" w:space="0" w:color="auto"/>
                  </w:divBdr>
                </w:div>
                <w:div w:id="662046170">
                  <w:marLeft w:val="640"/>
                  <w:marRight w:val="0"/>
                  <w:marTop w:val="0"/>
                  <w:marBottom w:val="0"/>
                  <w:divBdr>
                    <w:top w:val="none" w:sz="0" w:space="0" w:color="auto"/>
                    <w:left w:val="none" w:sz="0" w:space="0" w:color="auto"/>
                    <w:bottom w:val="none" w:sz="0" w:space="0" w:color="auto"/>
                    <w:right w:val="none" w:sz="0" w:space="0" w:color="auto"/>
                  </w:divBdr>
                </w:div>
                <w:div w:id="939679196">
                  <w:marLeft w:val="640"/>
                  <w:marRight w:val="0"/>
                  <w:marTop w:val="0"/>
                  <w:marBottom w:val="0"/>
                  <w:divBdr>
                    <w:top w:val="none" w:sz="0" w:space="0" w:color="auto"/>
                    <w:left w:val="none" w:sz="0" w:space="0" w:color="auto"/>
                    <w:bottom w:val="none" w:sz="0" w:space="0" w:color="auto"/>
                    <w:right w:val="none" w:sz="0" w:space="0" w:color="auto"/>
                  </w:divBdr>
                </w:div>
                <w:div w:id="1407917709">
                  <w:marLeft w:val="640"/>
                  <w:marRight w:val="0"/>
                  <w:marTop w:val="0"/>
                  <w:marBottom w:val="0"/>
                  <w:divBdr>
                    <w:top w:val="none" w:sz="0" w:space="0" w:color="auto"/>
                    <w:left w:val="none" w:sz="0" w:space="0" w:color="auto"/>
                    <w:bottom w:val="none" w:sz="0" w:space="0" w:color="auto"/>
                    <w:right w:val="none" w:sz="0" w:space="0" w:color="auto"/>
                  </w:divBdr>
                </w:div>
                <w:div w:id="1972394739">
                  <w:marLeft w:val="640"/>
                  <w:marRight w:val="0"/>
                  <w:marTop w:val="0"/>
                  <w:marBottom w:val="0"/>
                  <w:divBdr>
                    <w:top w:val="none" w:sz="0" w:space="0" w:color="auto"/>
                    <w:left w:val="none" w:sz="0" w:space="0" w:color="auto"/>
                    <w:bottom w:val="none" w:sz="0" w:space="0" w:color="auto"/>
                    <w:right w:val="none" w:sz="0" w:space="0" w:color="auto"/>
                  </w:divBdr>
                </w:div>
                <w:div w:id="1760180335">
                  <w:marLeft w:val="640"/>
                  <w:marRight w:val="0"/>
                  <w:marTop w:val="0"/>
                  <w:marBottom w:val="0"/>
                  <w:divBdr>
                    <w:top w:val="none" w:sz="0" w:space="0" w:color="auto"/>
                    <w:left w:val="none" w:sz="0" w:space="0" w:color="auto"/>
                    <w:bottom w:val="none" w:sz="0" w:space="0" w:color="auto"/>
                    <w:right w:val="none" w:sz="0" w:space="0" w:color="auto"/>
                  </w:divBdr>
                </w:div>
                <w:div w:id="1933009136">
                  <w:marLeft w:val="640"/>
                  <w:marRight w:val="0"/>
                  <w:marTop w:val="0"/>
                  <w:marBottom w:val="0"/>
                  <w:divBdr>
                    <w:top w:val="none" w:sz="0" w:space="0" w:color="auto"/>
                    <w:left w:val="none" w:sz="0" w:space="0" w:color="auto"/>
                    <w:bottom w:val="none" w:sz="0" w:space="0" w:color="auto"/>
                    <w:right w:val="none" w:sz="0" w:space="0" w:color="auto"/>
                  </w:divBdr>
                </w:div>
                <w:div w:id="1891645237">
                  <w:marLeft w:val="640"/>
                  <w:marRight w:val="0"/>
                  <w:marTop w:val="0"/>
                  <w:marBottom w:val="0"/>
                  <w:divBdr>
                    <w:top w:val="none" w:sz="0" w:space="0" w:color="auto"/>
                    <w:left w:val="none" w:sz="0" w:space="0" w:color="auto"/>
                    <w:bottom w:val="none" w:sz="0" w:space="0" w:color="auto"/>
                    <w:right w:val="none" w:sz="0" w:space="0" w:color="auto"/>
                  </w:divBdr>
                </w:div>
                <w:div w:id="450055420">
                  <w:marLeft w:val="640"/>
                  <w:marRight w:val="0"/>
                  <w:marTop w:val="0"/>
                  <w:marBottom w:val="0"/>
                  <w:divBdr>
                    <w:top w:val="none" w:sz="0" w:space="0" w:color="auto"/>
                    <w:left w:val="none" w:sz="0" w:space="0" w:color="auto"/>
                    <w:bottom w:val="none" w:sz="0" w:space="0" w:color="auto"/>
                    <w:right w:val="none" w:sz="0" w:space="0" w:color="auto"/>
                  </w:divBdr>
                </w:div>
                <w:div w:id="1648821168">
                  <w:marLeft w:val="640"/>
                  <w:marRight w:val="0"/>
                  <w:marTop w:val="0"/>
                  <w:marBottom w:val="0"/>
                  <w:divBdr>
                    <w:top w:val="none" w:sz="0" w:space="0" w:color="auto"/>
                    <w:left w:val="none" w:sz="0" w:space="0" w:color="auto"/>
                    <w:bottom w:val="none" w:sz="0" w:space="0" w:color="auto"/>
                    <w:right w:val="none" w:sz="0" w:space="0" w:color="auto"/>
                  </w:divBdr>
                </w:div>
                <w:div w:id="875973447">
                  <w:marLeft w:val="640"/>
                  <w:marRight w:val="0"/>
                  <w:marTop w:val="0"/>
                  <w:marBottom w:val="0"/>
                  <w:divBdr>
                    <w:top w:val="none" w:sz="0" w:space="0" w:color="auto"/>
                    <w:left w:val="none" w:sz="0" w:space="0" w:color="auto"/>
                    <w:bottom w:val="none" w:sz="0" w:space="0" w:color="auto"/>
                    <w:right w:val="none" w:sz="0" w:space="0" w:color="auto"/>
                  </w:divBdr>
                </w:div>
                <w:div w:id="904534217">
                  <w:marLeft w:val="640"/>
                  <w:marRight w:val="0"/>
                  <w:marTop w:val="0"/>
                  <w:marBottom w:val="0"/>
                  <w:divBdr>
                    <w:top w:val="none" w:sz="0" w:space="0" w:color="auto"/>
                    <w:left w:val="none" w:sz="0" w:space="0" w:color="auto"/>
                    <w:bottom w:val="none" w:sz="0" w:space="0" w:color="auto"/>
                    <w:right w:val="none" w:sz="0" w:space="0" w:color="auto"/>
                  </w:divBdr>
                </w:div>
                <w:div w:id="53359149">
                  <w:marLeft w:val="640"/>
                  <w:marRight w:val="0"/>
                  <w:marTop w:val="0"/>
                  <w:marBottom w:val="0"/>
                  <w:divBdr>
                    <w:top w:val="none" w:sz="0" w:space="0" w:color="auto"/>
                    <w:left w:val="none" w:sz="0" w:space="0" w:color="auto"/>
                    <w:bottom w:val="none" w:sz="0" w:space="0" w:color="auto"/>
                    <w:right w:val="none" w:sz="0" w:space="0" w:color="auto"/>
                  </w:divBdr>
                </w:div>
                <w:div w:id="501818765">
                  <w:marLeft w:val="640"/>
                  <w:marRight w:val="0"/>
                  <w:marTop w:val="0"/>
                  <w:marBottom w:val="0"/>
                  <w:divBdr>
                    <w:top w:val="none" w:sz="0" w:space="0" w:color="auto"/>
                    <w:left w:val="none" w:sz="0" w:space="0" w:color="auto"/>
                    <w:bottom w:val="none" w:sz="0" w:space="0" w:color="auto"/>
                    <w:right w:val="none" w:sz="0" w:space="0" w:color="auto"/>
                  </w:divBdr>
                </w:div>
                <w:div w:id="528569845">
                  <w:marLeft w:val="640"/>
                  <w:marRight w:val="0"/>
                  <w:marTop w:val="0"/>
                  <w:marBottom w:val="0"/>
                  <w:divBdr>
                    <w:top w:val="none" w:sz="0" w:space="0" w:color="auto"/>
                    <w:left w:val="none" w:sz="0" w:space="0" w:color="auto"/>
                    <w:bottom w:val="none" w:sz="0" w:space="0" w:color="auto"/>
                    <w:right w:val="none" w:sz="0" w:space="0" w:color="auto"/>
                  </w:divBdr>
                </w:div>
                <w:div w:id="687291372">
                  <w:marLeft w:val="640"/>
                  <w:marRight w:val="0"/>
                  <w:marTop w:val="0"/>
                  <w:marBottom w:val="0"/>
                  <w:divBdr>
                    <w:top w:val="none" w:sz="0" w:space="0" w:color="auto"/>
                    <w:left w:val="none" w:sz="0" w:space="0" w:color="auto"/>
                    <w:bottom w:val="none" w:sz="0" w:space="0" w:color="auto"/>
                    <w:right w:val="none" w:sz="0" w:space="0" w:color="auto"/>
                  </w:divBdr>
                </w:div>
                <w:div w:id="1280651356">
                  <w:marLeft w:val="640"/>
                  <w:marRight w:val="0"/>
                  <w:marTop w:val="0"/>
                  <w:marBottom w:val="0"/>
                  <w:divBdr>
                    <w:top w:val="none" w:sz="0" w:space="0" w:color="auto"/>
                    <w:left w:val="none" w:sz="0" w:space="0" w:color="auto"/>
                    <w:bottom w:val="none" w:sz="0" w:space="0" w:color="auto"/>
                    <w:right w:val="none" w:sz="0" w:space="0" w:color="auto"/>
                  </w:divBdr>
                </w:div>
                <w:div w:id="471604523">
                  <w:marLeft w:val="640"/>
                  <w:marRight w:val="0"/>
                  <w:marTop w:val="0"/>
                  <w:marBottom w:val="0"/>
                  <w:divBdr>
                    <w:top w:val="none" w:sz="0" w:space="0" w:color="auto"/>
                    <w:left w:val="none" w:sz="0" w:space="0" w:color="auto"/>
                    <w:bottom w:val="none" w:sz="0" w:space="0" w:color="auto"/>
                    <w:right w:val="none" w:sz="0" w:space="0" w:color="auto"/>
                  </w:divBdr>
                </w:div>
                <w:div w:id="1503932794">
                  <w:marLeft w:val="640"/>
                  <w:marRight w:val="0"/>
                  <w:marTop w:val="0"/>
                  <w:marBottom w:val="0"/>
                  <w:divBdr>
                    <w:top w:val="none" w:sz="0" w:space="0" w:color="auto"/>
                    <w:left w:val="none" w:sz="0" w:space="0" w:color="auto"/>
                    <w:bottom w:val="none" w:sz="0" w:space="0" w:color="auto"/>
                    <w:right w:val="none" w:sz="0" w:space="0" w:color="auto"/>
                  </w:divBdr>
                </w:div>
                <w:div w:id="318731644">
                  <w:marLeft w:val="640"/>
                  <w:marRight w:val="0"/>
                  <w:marTop w:val="0"/>
                  <w:marBottom w:val="0"/>
                  <w:divBdr>
                    <w:top w:val="none" w:sz="0" w:space="0" w:color="auto"/>
                    <w:left w:val="none" w:sz="0" w:space="0" w:color="auto"/>
                    <w:bottom w:val="none" w:sz="0" w:space="0" w:color="auto"/>
                    <w:right w:val="none" w:sz="0" w:space="0" w:color="auto"/>
                  </w:divBdr>
                </w:div>
                <w:div w:id="925387608">
                  <w:marLeft w:val="640"/>
                  <w:marRight w:val="0"/>
                  <w:marTop w:val="0"/>
                  <w:marBottom w:val="0"/>
                  <w:divBdr>
                    <w:top w:val="none" w:sz="0" w:space="0" w:color="auto"/>
                    <w:left w:val="none" w:sz="0" w:space="0" w:color="auto"/>
                    <w:bottom w:val="none" w:sz="0" w:space="0" w:color="auto"/>
                    <w:right w:val="none" w:sz="0" w:space="0" w:color="auto"/>
                  </w:divBdr>
                </w:div>
                <w:div w:id="947662434">
                  <w:marLeft w:val="640"/>
                  <w:marRight w:val="0"/>
                  <w:marTop w:val="0"/>
                  <w:marBottom w:val="0"/>
                  <w:divBdr>
                    <w:top w:val="none" w:sz="0" w:space="0" w:color="auto"/>
                    <w:left w:val="none" w:sz="0" w:space="0" w:color="auto"/>
                    <w:bottom w:val="none" w:sz="0" w:space="0" w:color="auto"/>
                    <w:right w:val="none" w:sz="0" w:space="0" w:color="auto"/>
                  </w:divBdr>
                </w:div>
                <w:div w:id="1789468488">
                  <w:marLeft w:val="640"/>
                  <w:marRight w:val="0"/>
                  <w:marTop w:val="0"/>
                  <w:marBottom w:val="0"/>
                  <w:divBdr>
                    <w:top w:val="none" w:sz="0" w:space="0" w:color="auto"/>
                    <w:left w:val="none" w:sz="0" w:space="0" w:color="auto"/>
                    <w:bottom w:val="none" w:sz="0" w:space="0" w:color="auto"/>
                    <w:right w:val="none" w:sz="0" w:space="0" w:color="auto"/>
                  </w:divBdr>
                </w:div>
                <w:div w:id="1038044972">
                  <w:marLeft w:val="640"/>
                  <w:marRight w:val="0"/>
                  <w:marTop w:val="0"/>
                  <w:marBottom w:val="0"/>
                  <w:divBdr>
                    <w:top w:val="none" w:sz="0" w:space="0" w:color="auto"/>
                    <w:left w:val="none" w:sz="0" w:space="0" w:color="auto"/>
                    <w:bottom w:val="none" w:sz="0" w:space="0" w:color="auto"/>
                    <w:right w:val="none" w:sz="0" w:space="0" w:color="auto"/>
                  </w:divBdr>
                </w:div>
                <w:div w:id="1331179295">
                  <w:marLeft w:val="640"/>
                  <w:marRight w:val="0"/>
                  <w:marTop w:val="0"/>
                  <w:marBottom w:val="0"/>
                  <w:divBdr>
                    <w:top w:val="none" w:sz="0" w:space="0" w:color="auto"/>
                    <w:left w:val="none" w:sz="0" w:space="0" w:color="auto"/>
                    <w:bottom w:val="none" w:sz="0" w:space="0" w:color="auto"/>
                    <w:right w:val="none" w:sz="0" w:space="0" w:color="auto"/>
                  </w:divBdr>
                </w:div>
                <w:div w:id="1437941410">
                  <w:marLeft w:val="640"/>
                  <w:marRight w:val="0"/>
                  <w:marTop w:val="0"/>
                  <w:marBottom w:val="0"/>
                  <w:divBdr>
                    <w:top w:val="none" w:sz="0" w:space="0" w:color="auto"/>
                    <w:left w:val="none" w:sz="0" w:space="0" w:color="auto"/>
                    <w:bottom w:val="none" w:sz="0" w:space="0" w:color="auto"/>
                    <w:right w:val="none" w:sz="0" w:space="0" w:color="auto"/>
                  </w:divBdr>
                </w:div>
                <w:div w:id="230240962">
                  <w:marLeft w:val="640"/>
                  <w:marRight w:val="0"/>
                  <w:marTop w:val="0"/>
                  <w:marBottom w:val="0"/>
                  <w:divBdr>
                    <w:top w:val="none" w:sz="0" w:space="0" w:color="auto"/>
                    <w:left w:val="none" w:sz="0" w:space="0" w:color="auto"/>
                    <w:bottom w:val="none" w:sz="0" w:space="0" w:color="auto"/>
                    <w:right w:val="none" w:sz="0" w:space="0" w:color="auto"/>
                  </w:divBdr>
                </w:div>
                <w:div w:id="208494522">
                  <w:marLeft w:val="640"/>
                  <w:marRight w:val="0"/>
                  <w:marTop w:val="0"/>
                  <w:marBottom w:val="0"/>
                  <w:divBdr>
                    <w:top w:val="none" w:sz="0" w:space="0" w:color="auto"/>
                    <w:left w:val="none" w:sz="0" w:space="0" w:color="auto"/>
                    <w:bottom w:val="none" w:sz="0" w:space="0" w:color="auto"/>
                    <w:right w:val="none" w:sz="0" w:space="0" w:color="auto"/>
                  </w:divBdr>
                </w:div>
                <w:div w:id="1393581151">
                  <w:marLeft w:val="640"/>
                  <w:marRight w:val="0"/>
                  <w:marTop w:val="0"/>
                  <w:marBottom w:val="0"/>
                  <w:divBdr>
                    <w:top w:val="none" w:sz="0" w:space="0" w:color="auto"/>
                    <w:left w:val="none" w:sz="0" w:space="0" w:color="auto"/>
                    <w:bottom w:val="none" w:sz="0" w:space="0" w:color="auto"/>
                    <w:right w:val="none" w:sz="0" w:space="0" w:color="auto"/>
                  </w:divBdr>
                </w:div>
                <w:div w:id="1971737598">
                  <w:marLeft w:val="640"/>
                  <w:marRight w:val="0"/>
                  <w:marTop w:val="0"/>
                  <w:marBottom w:val="0"/>
                  <w:divBdr>
                    <w:top w:val="none" w:sz="0" w:space="0" w:color="auto"/>
                    <w:left w:val="none" w:sz="0" w:space="0" w:color="auto"/>
                    <w:bottom w:val="none" w:sz="0" w:space="0" w:color="auto"/>
                    <w:right w:val="none" w:sz="0" w:space="0" w:color="auto"/>
                  </w:divBdr>
                </w:div>
                <w:div w:id="1155608525">
                  <w:marLeft w:val="640"/>
                  <w:marRight w:val="0"/>
                  <w:marTop w:val="0"/>
                  <w:marBottom w:val="0"/>
                  <w:divBdr>
                    <w:top w:val="none" w:sz="0" w:space="0" w:color="auto"/>
                    <w:left w:val="none" w:sz="0" w:space="0" w:color="auto"/>
                    <w:bottom w:val="none" w:sz="0" w:space="0" w:color="auto"/>
                    <w:right w:val="none" w:sz="0" w:space="0" w:color="auto"/>
                  </w:divBdr>
                </w:div>
                <w:div w:id="552541105">
                  <w:marLeft w:val="640"/>
                  <w:marRight w:val="0"/>
                  <w:marTop w:val="0"/>
                  <w:marBottom w:val="0"/>
                  <w:divBdr>
                    <w:top w:val="none" w:sz="0" w:space="0" w:color="auto"/>
                    <w:left w:val="none" w:sz="0" w:space="0" w:color="auto"/>
                    <w:bottom w:val="none" w:sz="0" w:space="0" w:color="auto"/>
                    <w:right w:val="none" w:sz="0" w:space="0" w:color="auto"/>
                  </w:divBdr>
                </w:div>
                <w:div w:id="408691990">
                  <w:marLeft w:val="640"/>
                  <w:marRight w:val="0"/>
                  <w:marTop w:val="0"/>
                  <w:marBottom w:val="0"/>
                  <w:divBdr>
                    <w:top w:val="none" w:sz="0" w:space="0" w:color="auto"/>
                    <w:left w:val="none" w:sz="0" w:space="0" w:color="auto"/>
                    <w:bottom w:val="none" w:sz="0" w:space="0" w:color="auto"/>
                    <w:right w:val="none" w:sz="0" w:space="0" w:color="auto"/>
                  </w:divBdr>
                </w:div>
                <w:div w:id="1833259152">
                  <w:marLeft w:val="640"/>
                  <w:marRight w:val="0"/>
                  <w:marTop w:val="0"/>
                  <w:marBottom w:val="0"/>
                  <w:divBdr>
                    <w:top w:val="none" w:sz="0" w:space="0" w:color="auto"/>
                    <w:left w:val="none" w:sz="0" w:space="0" w:color="auto"/>
                    <w:bottom w:val="none" w:sz="0" w:space="0" w:color="auto"/>
                    <w:right w:val="none" w:sz="0" w:space="0" w:color="auto"/>
                  </w:divBdr>
                </w:div>
                <w:div w:id="800659156">
                  <w:marLeft w:val="640"/>
                  <w:marRight w:val="0"/>
                  <w:marTop w:val="0"/>
                  <w:marBottom w:val="0"/>
                  <w:divBdr>
                    <w:top w:val="none" w:sz="0" w:space="0" w:color="auto"/>
                    <w:left w:val="none" w:sz="0" w:space="0" w:color="auto"/>
                    <w:bottom w:val="none" w:sz="0" w:space="0" w:color="auto"/>
                    <w:right w:val="none" w:sz="0" w:space="0" w:color="auto"/>
                  </w:divBdr>
                </w:div>
                <w:div w:id="1470514076">
                  <w:marLeft w:val="640"/>
                  <w:marRight w:val="0"/>
                  <w:marTop w:val="0"/>
                  <w:marBottom w:val="0"/>
                  <w:divBdr>
                    <w:top w:val="none" w:sz="0" w:space="0" w:color="auto"/>
                    <w:left w:val="none" w:sz="0" w:space="0" w:color="auto"/>
                    <w:bottom w:val="none" w:sz="0" w:space="0" w:color="auto"/>
                    <w:right w:val="none" w:sz="0" w:space="0" w:color="auto"/>
                  </w:divBdr>
                </w:div>
                <w:div w:id="588389245">
                  <w:marLeft w:val="640"/>
                  <w:marRight w:val="0"/>
                  <w:marTop w:val="0"/>
                  <w:marBottom w:val="0"/>
                  <w:divBdr>
                    <w:top w:val="none" w:sz="0" w:space="0" w:color="auto"/>
                    <w:left w:val="none" w:sz="0" w:space="0" w:color="auto"/>
                    <w:bottom w:val="none" w:sz="0" w:space="0" w:color="auto"/>
                    <w:right w:val="none" w:sz="0" w:space="0" w:color="auto"/>
                  </w:divBdr>
                </w:div>
                <w:div w:id="551313195">
                  <w:marLeft w:val="640"/>
                  <w:marRight w:val="0"/>
                  <w:marTop w:val="0"/>
                  <w:marBottom w:val="0"/>
                  <w:divBdr>
                    <w:top w:val="none" w:sz="0" w:space="0" w:color="auto"/>
                    <w:left w:val="none" w:sz="0" w:space="0" w:color="auto"/>
                    <w:bottom w:val="none" w:sz="0" w:space="0" w:color="auto"/>
                    <w:right w:val="none" w:sz="0" w:space="0" w:color="auto"/>
                  </w:divBdr>
                </w:div>
                <w:div w:id="977149823">
                  <w:marLeft w:val="640"/>
                  <w:marRight w:val="0"/>
                  <w:marTop w:val="0"/>
                  <w:marBottom w:val="0"/>
                  <w:divBdr>
                    <w:top w:val="none" w:sz="0" w:space="0" w:color="auto"/>
                    <w:left w:val="none" w:sz="0" w:space="0" w:color="auto"/>
                    <w:bottom w:val="none" w:sz="0" w:space="0" w:color="auto"/>
                    <w:right w:val="none" w:sz="0" w:space="0" w:color="auto"/>
                  </w:divBdr>
                </w:div>
                <w:div w:id="332339251">
                  <w:marLeft w:val="640"/>
                  <w:marRight w:val="0"/>
                  <w:marTop w:val="0"/>
                  <w:marBottom w:val="0"/>
                  <w:divBdr>
                    <w:top w:val="none" w:sz="0" w:space="0" w:color="auto"/>
                    <w:left w:val="none" w:sz="0" w:space="0" w:color="auto"/>
                    <w:bottom w:val="none" w:sz="0" w:space="0" w:color="auto"/>
                    <w:right w:val="none" w:sz="0" w:space="0" w:color="auto"/>
                  </w:divBdr>
                </w:div>
                <w:div w:id="1202401159">
                  <w:marLeft w:val="640"/>
                  <w:marRight w:val="0"/>
                  <w:marTop w:val="0"/>
                  <w:marBottom w:val="0"/>
                  <w:divBdr>
                    <w:top w:val="none" w:sz="0" w:space="0" w:color="auto"/>
                    <w:left w:val="none" w:sz="0" w:space="0" w:color="auto"/>
                    <w:bottom w:val="none" w:sz="0" w:space="0" w:color="auto"/>
                    <w:right w:val="none" w:sz="0" w:space="0" w:color="auto"/>
                  </w:divBdr>
                </w:div>
                <w:div w:id="849029911">
                  <w:marLeft w:val="640"/>
                  <w:marRight w:val="0"/>
                  <w:marTop w:val="0"/>
                  <w:marBottom w:val="0"/>
                  <w:divBdr>
                    <w:top w:val="none" w:sz="0" w:space="0" w:color="auto"/>
                    <w:left w:val="none" w:sz="0" w:space="0" w:color="auto"/>
                    <w:bottom w:val="none" w:sz="0" w:space="0" w:color="auto"/>
                    <w:right w:val="none" w:sz="0" w:space="0" w:color="auto"/>
                  </w:divBdr>
                </w:div>
                <w:div w:id="704670567">
                  <w:marLeft w:val="640"/>
                  <w:marRight w:val="0"/>
                  <w:marTop w:val="0"/>
                  <w:marBottom w:val="0"/>
                  <w:divBdr>
                    <w:top w:val="none" w:sz="0" w:space="0" w:color="auto"/>
                    <w:left w:val="none" w:sz="0" w:space="0" w:color="auto"/>
                    <w:bottom w:val="none" w:sz="0" w:space="0" w:color="auto"/>
                    <w:right w:val="none" w:sz="0" w:space="0" w:color="auto"/>
                  </w:divBdr>
                </w:div>
                <w:div w:id="578757439">
                  <w:marLeft w:val="640"/>
                  <w:marRight w:val="0"/>
                  <w:marTop w:val="0"/>
                  <w:marBottom w:val="0"/>
                  <w:divBdr>
                    <w:top w:val="none" w:sz="0" w:space="0" w:color="auto"/>
                    <w:left w:val="none" w:sz="0" w:space="0" w:color="auto"/>
                    <w:bottom w:val="none" w:sz="0" w:space="0" w:color="auto"/>
                    <w:right w:val="none" w:sz="0" w:space="0" w:color="auto"/>
                  </w:divBdr>
                </w:div>
                <w:div w:id="1901161984">
                  <w:marLeft w:val="640"/>
                  <w:marRight w:val="0"/>
                  <w:marTop w:val="0"/>
                  <w:marBottom w:val="0"/>
                  <w:divBdr>
                    <w:top w:val="none" w:sz="0" w:space="0" w:color="auto"/>
                    <w:left w:val="none" w:sz="0" w:space="0" w:color="auto"/>
                    <w:bottom w:val="none" w:sz="0" w:space="0" w:color="auto"/>
                    <w:right w:val="none" w:sz="0" w:space="0" w:color="auto"/>
                  </w:divBdr>
                </w:div>
                <w:div w:id="367610178">
                  <w:marLeft w:val="640"/>
                  <w:marRight w:val="0"/>
                  <w:marTop w:val="0"/>
                  <w:marBottom w:val="0"/>
                  <w:divBdr>
                    <w:top w:val="none" w:sz="0" w:space="0" w:color="auto"/>
                    <w:left w:val="none" w:sz="0" w:space="0" w:color="auto"/>
                    <w:bottom w:val="none" w:sz="0" w:space="0" w:color="auto"/>
                    <w:right w:val="none" w:sz="0" w:space="0" w:color="auto"/>
                  </w:divBdr>
                </w:div>
                <w:div w:id="1529947616">
                  <w:marLeft w:val="640"/>
                  <w:marRight w:val="0"/>
                  <w:marTop w:val="0"/>
                  <w:marBottom w:val="0"/>
                  <w:divBdr>
                    <w:top w:val="none" w:sz="0" w:space="0" w:color="auto"/>
                    <w:left w:val="none" w:sz="0" w:space="0" w:color="auto"/>
                    <w:bottom w:val="none" w:sz="0" w:space="0" w:color="auto"/>
                    <w:right w:val="none" w:sz="0" w:space="0" w:color="auto"/>
                  </w:divBdr>
                </w:div>
                <w:div w:id="543250151">
                  <w:marLeft w:val="640"/>
                  <w:marRight w:val="0"/>
                  <w:marTop w:val="0"/>
                  <w:marBottom w:val="0"/>
                  <w:divBdr>
                    <w:top w:val="none" w:sz="0" w:space="0" w:color="auto"/>
                    <w:left w:val="none" w:sz="0" w:space="0" w:color="auto"/>
                    <w:bottom w:val="none" w:sz="0" w:space="0" w:color="auto"/>
                    <w:right w:val="none" w:sz="0" w:space="0" w:color="auto"/>
                  </w:divBdr>
                </w:div>
                <w:div w:id="1394232844">
                  <w:marLeft w:val="640"/>
                  <w:marRight w:val="0"/>
                  <w:marTop w:val="0"/>
                  <w:marBottom w:val="0"/>
                  <w:divBdr>
                    <w:top w:val="none" w:sz="0" w:space="0" w:color="auto"/>
                    <w:left w:val="none" w:sz="0" w:space="0" w:color="auto"/>
                    <w:bottom w:val="none" w:sz="0" w:space="0" w:color="auto"/>
                    <w:right w:val="none" w:sz="0" w:space="0" w:color="auto"/>
                  </w:divBdr>
                </w:div>
                <w:div w:id="1635796649">
                  <w:marLeft w:val="640"/>
                  <w:marRight w:val="0"/>
                  <w:marTop w:val="0"/>
                  <w:marBottom w:val="0"/>
                  <w:divBdr>
                    <w:top w:val="none" w:sz="0" w:space="0" w:color="auto"/>
                    <w:left w:val="none" w:sz="0" w:space="0" w:color="auto"/>
                    <w:bottom w:val="none" w:sz="0" w:space="0" w:color="auto"/>
                    <w:right w:val="none" w:sz="0" w:space="0" w:color="auto"/>
                  </w:divBdr>
                </w:div>
                <w:div w:id="162552435">
                  <w:marLeft w:val="640"/>
                  <w:marRight w:val="0"/>
                  <w:marTop w:val="0"/>
                  <w:marBottom w:val="0"/>
                  <w:divBdr>
                    <w:top w:val="none" w:sz="0" w:space="0" w:color="auto"/>
                    <w:left w:val="none" w:sz="0" w:space="0" w:color="auto"/>
                    <w:bottom w:val="none" w:sz="0" w:space="0" w:color="auto"/>
                    <w:right w:val="none" w:sz="0" w:space="0" w:color="auto"/>
                  </w:divBdr>
                </w:div>
                <w:div w:id="1812597490">
                  <w:marLeft w:val="640"/>
                  <w:marRight w:val="0"/>
                  <w:marTop w:val="0"/>
                  <w:marBottom w:val="0"/>
                  <w:divBdr>
                    <w:top w:val="none" w:sz="0" w:space="0" w:color="auto"/>
                    <w:left w:val="none" w:sz="0" w:space="0" w:color="auto"/>
                    <w:bottom w:val="none" w:sz="0" w:space="0" w:color="auto"/>
                    <w:right w:val="none" w:sz="0" w:space="0" w:color="auto"/>
                  </w:divBdr>
                </w:div>
                <w:div w:id="1588004978">
                  <w:marLeft w:val="640"/>
                  <w:marRight w:val="0"/>
                  <w:marTop w:val="0"/>
                  <w:marBottom w:val="0"/>
                  <w:divBdr>
                    <w:top w:val="none" w:sz="0" w:space="0" w:color="auto"/>
                    <w:left w:val="none" w:sz="0" w:space="0" w:color="auto"/>
                    <w:bottom w:val="none" w:sz="0" w:space="0" w:color="auto"/>
                    <w:right w:val="none" w:sz="0" w:space="0" w:color="auto"/>
                  </w:divBdr>
                </w:div>
                <w:div w:id="234706647">
                  <w:marLeft w:val="640"/>
                  <w:marRight w:val="0"/>
                  <w:marTop w:val="0"/>
                  <w:marBottom w:val="0"/>
                  <w:divBdr>
                    <w:top w:val="none" w:sz="0" w:space="0" w:color="auto"/>
                    <w:left w:val="none" w:sz="0" w:space="0" w:color="auto"/>
                    <w:bottom w:val="none" w:sz="0" w:space="0" w:color="auto"/>
                    <w:right w:val="none" w:sz="0" w:space="0" w:color="auto"/>
                  </w:divBdr>
                </w:div>
                <w:div w:id="536621339">
                  <w:marLeft w:val="640"/>
                  <w:marRight w:val="0"/>
                  <w:marTop w:val="0"/>
                  <w:marBottom w:val="0"/>
                  <w:divBdr>
                    <w:top w:val="none" w:sz="0" w:space="0" w:color="auto"/>
                    <w:left w:val="none" w:sz="0" w:space="0" w:color="auto"/>
                    <w:bottom w:val="none" w:sz="0" w:space="0" w:color="auto"/>
                    <w:right w:val="none" w:sz="0" w:space="0" w:color="auto"/>
                  </w:divBdr>
                </w:div>
                <w:div w:id="2014988988">
                  <w:marLeft w:val="640"/>
                  <w:marRight w:val="0"/>
                  <w:marTop w:val="0"/>
                  <w:marBottom w:val="0"/>
                  <w:divBdr>
                    <w:top w:val="none" w:sz="0" w:space="0" w:color="auto"/>
                    <w:left w:val="none" w:sz="0" w:space="0" w:color="auto"/>
                    <w:bottom w:val="none" w:sz="0" w:space="0" w:color="auto"/>
                    <w:right w:val="none" w:sz="0" w:space="0" w:color="auto"/>
                  </w:divBdr>
                </w:div>
                <w:div w:id="530342807">
                  <w:marLeft w:val="640"/>
                  <w:marRight w:val="0"/>
                  <w:marTop w:val="0"/>
                  <w:marBottom w:val="0"/>
                  <w:divBdr>
                    <w:top w:val="none" w:sz="0" w:space="0" w:color="auto"/>
                    <w:left w:val="none" w:sz="0" w:space="0" w:color="auto"/>
                    <w:bottom w:val="none" w:sz="0" w:space="0" w:color="auto"/>
                    <w:right w:val="none" w:sz="0" w:space="0" w:color="auto"/>
                  </w:divBdr>
                </w:div>
                <w:div w:id="1503204993">
                  <w:marLeft w:val="640"/>
                  <w:marRight w:val="0"/>
                  <w:marTop w:val="0"/>
                  <w:marBottom w:val="0"/>
                  <w:divBdr>
                    <w:top w:val="none" w:sz="0" w:space="0" w:color="auto"/>
                    <w:left w:val="none" w:sz="0" w:space="0" w:color="auto"/>
                    <w:bottom w:val="none" w:sz="0" w:space="0" w:color="auto"/>
                    <w:right w:val="none" w:sz="0" w:space="0" w:color="auto"/>
                  </w:divBdr>
                </w:div>
                <w:div w:id="1059327461">
                  <w:marLeft w:val="640"/>
                  <w:marRight w:val="0"/>
                  <w:marTop w:val="0"/>
                  <w:marBottom w:val="0"/>
                  <w:divBdr>
                    <w:top w:val="none" w:sz="0" w:space="0" w:color="auto"/>
                    <w:left w:val="none" w:sz="0" w:space="0" w:color="auto"/>
                    <w:bottom w:val="none" w:sz="0" w:space="0" w:color="auto"/>
                    <w:right w:val="none" w:sz="0" w:space="0" w:color="auto"/>
                  </w:divBdr>
                </w:div>
                <w:div w:id="914556730">
                  <w:marLeft w:val="640"/>
                  <w:marRight w:val="0"/>
                  <w:marTop w:val="0"/>
                  <w:marBottom w:val="0"/>
                  <w:divBdr>
                    <w:top w:val="none" w:sz="0" w:space="0" w:color="auto"/>
                    <w:left w:val="none" w:sz="0" w:space="0" w:color="auto"/>
                    <w:bottom w:val="none" w:sz="0" w:space="0" w:color="auto"/>
                    <w:right w:val="none" w:sz="0" w:space="0" w:color="auto"/>
                  </w:divBdr>
                </w:div>
                <w:div w:id="523401288">
                  <w:marLeft w:val="640"/>
                  <w:marRight w:val="0"/>
                  <w:marTop w:val="0"/>
                  <w:marBottom w:val="0"/>
                  <w:divBdr>
                    <w:top w:val="none" w:sz="0" w:space="0" w:color="auto"/>
                    <w:left w:val="none" w:sz="0" w:space="0" w:color="auto"/>
                    <w:bottom w:val="none" w:sz="0" w:space="0" w:color="auto"/>
                    <w:right w:val="none" w:sz="0" w:space="0" w:color="auto"/>
                  </w:divBdr>
                </w:div>
                <w:div w:id="1087581043">
                  <w:marLeft w:val="640"/>
                  <w:marRight w:val="0"/>
                  <w:marTop w:val="0"/>
                  <w:marBottom w:val="0"/>
                  <w:divBdr>
                    <w:top w:val="none" w:sz="0" w:space="0" w:color="auto"/>
                    <w:left w:val="none" w:sz="0" w:space="0" w:color="auto"/>
                    <w:bottom w:val="none" w:sz="0" w:space="0" w:color="auto"/>
                    <w:right w:val="none" w:sz="0" w:space="0" w:color="auto"/>
                  </w:divBdr>
                </w:div>
                <w:div w:id="77867237">
                  <w:marLeft w:val="640"/>
                  <w:marRight w:val="0"/>
                  <w:marTop w:val="0"/>
                  <w:marBottom w:val="0"/>
                  <w:divBdr>
                    <w:top w:val="none" w:sz="0" w:space="0" w:color="auto"/>
                    <w:left w:val="none" w:sz="0" w:space="0" w:color="auto"/>
                    <w:bottom w:val="none" w:sz="0" w:space="0" w:color="auto"/>
                    <w:right w:val="none" w:sz="0" w:space="0" w:color="auto"/>
                  </w:divBdr>
                </w:div>
                <w:div w:id="2136287717">
                  <w:marLeft w:val="640"/>
                  <w:marRight w:val="0"/>
                  <w:marTop w:val="0"/>
                  <w:marBottom w:val="0"/>
                  <w:divBdr>
                    <w:top w:val="none" w:sz="0" w:space="0" w:color="auto"/>
                    <w:left w:val="none" w:sz="0" w:space="0" w:color="auto"/>
                    <w:bottom w:val="none" w:sz="0" w:space="0" w:color="auto"/>
                    <w:right w:val="none" w:sz="0" w:space="0" w:color="auto"/>
                  </w:divBdr>
                </w:div>
                <w:div w:id="2115897926">
                  <w:marLeft w:val="640"/>
                  <w:marRight w:val="0"/>
                  <w:marTop w:val="0"/>
                  <w:marBottom w:val="0"/>
                  <w:divBdr>
                    <w:top w:val="none" w:sz="0" w:space="0" w:color="auto"/>
                    <w:left w:val="none" w:sz="0" w:space="0" w:color="auto"/>
                    <w:bottom w:val="none" w:sz="0" w:space="0" w:color="auto"/>
                    <w:right w:val="none" w:sz="0" w:space="0" w:color="auto"/>
                  </w:divBdr>
                </w:div>
                <w:div w:id="260189621">
                  <w:marLeft w:val="640"/>
                  <w:marRight w:val="0"/>
                  <w:marTop w:val="0"/>
                  <w:marBottom w:val="0"/>
                  <w:divBdr>
                    <w:top w:val="none" w:sz="0" w:space="0" w:color="auto"/>
                    <w:left w:val="none" w:sz="0" w:space="0" w:color="auto"/>
                    <w:bottom w:val="none" w:sz="0" w:space="0" w:color="auto"/>
                    <w:right w:val="none" w:sz="0" w:space="0" w:color="auto"/>
                  </w:divBdr>
                </w:div>
                <w:div w:id="1557741638">
                  <w:marLeft w:val="640"/>
                  <w:marRight w:val="0"/>
                  <w:marTop w:val="0"/>
                  <w:marBottom w:val="0"/>
                  <w:divBdr>
                    <w:top w:val="none" w:sz="0" w:space="0" w:color="auto"/>
                    <w:left w:val="none" w:sz="0" w:space="0" w:color="auto"/>
                    <w:bottom w:val="none" w:sz="0" w:space="0" w:color="auto"/>
                    <w:right w:val="none" w:sz="0" w:space="0" w:color="auto"/>
                  </w:divBdr>
                </w:div>
                <w:div w:id="757944517">
                  <w:marLeft w:val="640"/>
                  <w:marRight w:val="0"/>
                  <w:marTop w:val="0"/>
                  <w:marBottom w:val="0"/>
                  <w:divBdr>
                    <w:top w:val="none" w:sz="0" w:space="0" w:color="auto"/>
                    <w:left w:val="none" w:sz="0" w:space="0" w:color="auto"/>
                    <w:bottom w:val="none" w:sz="0" w:space="0" w:color="auto"/>
                    <w:right w:val="none" w:sz="0" w:space="0" w:color="auto"/>
                  </w:divBdr>
                </w:div>
                <w:div w:id="701366786">
                  <w:marLeft w:val="640"/>
                  <w:marRight w:val="0"/>
                  <w:marTop w:val="0"/>
                  <w:marBottom w:val="0"/>
                  <w:divBdr>
                    <w:top w:val="none" w:sz="0" w:space="0" w:color="auto"/>
                    <w:left w:val="none" w:sz="0" w:space="0" w:color="auto"/>
                    <w:bottom w:val="none" w:sz="0" w:space="0" w:color="auto"/>
                    <w:right w:val="none" w:sz="0" w:space="0" w:color="auto"/>
                  </w:divBdr>
                </w:div>
                <w:div w:id="409422351">
                  <w:marLeft w:val="640"/>
                  <w:marRight w:val="0"/>
                  <w:marTop w:val="0"/>
                  <w:marBottom w:val="0"/>
                  <w:divBdr>
                    <w:top w:val="none" w:sz="0" w:space="0" w:color="auto"/>
                    <w:left w:val="none" w:sz="0" w:space="0" w:color="auto"/>
                    <w:bottom w:val="none" w:sz="0" w:space="0" w:color="auto"/>
                    <w:right w:val="none" w:sz="0" w:space="0" w:color="auto"/>
                  </w:divBdr>
                </w:div>
                <w:div w:id="142822353">
                  <w:marLeft w:val="640"/>
                  <w:marRight w:val="0"/>
                  <w:marTop w:val="0"/>
                  <w:marBottom w:val="0"/>
                  <w:divBdr>
                    <w:top w:val="none" w:sz="0" w:space="0" w:color="auto"/>
                    <w:left w:val="none" w:sz="0" w:space="0" w:color="auto"/>
                    <w:bottom w:val="none" w:sz="0" w:space="0" w:color="auto"/>
                    <w:right w:val="none" w:sz="0" w:space="0" w:color="auto"/>
                  </w:divBdr>
                </w:div>
                <w:div w:id="1253974788">
                  <w:marLeft w:val="640"/>
                  <w:marRight w:val="0"/>
                  <w:marTop w:val="0"/>
                  <w:marBottom w:val="0"/>
                  <w:divBdr>
                    <w:top w:val="none" w:sz="0" w:space="0" w:color="auto"/>
                    <w:left w:val="none" w:sz="0" w:space="0" w:color="auto"/>
                    <w:bottom w:val="none" w:sz="0" w:space="0" w:color="auto"/>
                    <w:right w:val="none" w:sz="0" w:space="0" w:color="auto"/>
                  </w:divBdr>
                </w:div>
                <w:div w:id="1146967086">
                  <w:marLeft w:val="640"/>
                  <w:marRight w:val="0"/>
                  <w:marTop w:val="0"/>
                  <w:marBottom w:val="0"/>
                  <w:divBdr>
                    <w:top w:val="none" w:sz="0" w:space="0" w:color="auto"/>
                    <w:left w:val="none" w:sz="0" w:space="0" w:color="auto"/>
                    <w:bottom w:val="none" w:sz="0" w:space="0" w:color="auto"/>
                    <w:right w:val="none" w:sz="0" w:space="0" w:color="auto"/>
                  </w:divBdr>
                </w:div>
                <w:div w:id="254478806">
                  <w:marLeft w:val="640"/>
                  <w:marRight w:val="0"/>
                  <w:marTop w:val="0"/>
                  <w:marBottom w:val="0"/>
                  <w:divBdr>
                    <w:top w:val="none" w:sz="0" w:space="0" w:color="auto"/>
                    <w:left w:val="none" w:sz="0" w:space="0" w:color="auto"/>
                    <w:bottom w:val="none" w:sz="0" w:space="0" w:color="auto"/>
                    <w:right w:val="none" w:sz="0" w:space="0" w:color="auto"/>
                  </w:divBdr>
                </w:div>
                <w:div w:id="509031370">
                  <w:marLeft w:val="640"/>
                  <w:marRight w:val="0"/>
                  <w:marTop w:val="0"/>
                  <w:marBottom w:val="0"/>
                  <w:divBdr>
                    <w:top w:val="none" w:sz="0" w:space="0" w:color="auto"/>
                    <w:left w:val="none" w:sz="0" w:space="0" w:color="auto"/>
                    <w:bottom w:val="none" w:sz="0" w:space="0" w:color="auto"/>
                    <w:right w:val="none" w:sz="0" w:space="0" w:color="auto"/>
                  </w:divBdr>
                </w:div>
                <w:div w:id="1712416770">
                  <w:marLeft w:val="640"/>
                  <w:marRight w:val="0"/>
                  <w:marTop w:val="0"/>
                  <w:marBottom w:val="0"/>
                  <w:divBdr>
                    <w:top w:val="none" w:sz="0" w:space="0" w:color="auto"/>
                    <w:left w:val="none" w:sz="0" w:space="0" w:color="auto"/>
                    <w:bottom w:val="none" w:sz="0" w:space="0" w:color="auto"/>
                    <w:right w:val="none" w:sz="0" w:space="0" w:color="auto"/>
                  </w:divBdr>
                </w:div>
                <w:div w:id="2028166934">
                  <w:marLeft w:val="640"/>
                  <w:marRight w:val="0"/>
                  <w:marTop w:val="0"/>
                  <w:marBottom w:val="0"/>
                  <w:divBdr>
                    <w:top w:val="none" w:sz="0" w:space="0" w:color="auto"/>
                    <w:left w:val="none" w:sz="0" w:space="0" w:color="auto"/>
                    <w:bottom w:val="none" w:sz="0" w:space="0" w:color="auto"/>
                    <w:right w:val="none" w:sz="0" w:space="0" w:color="auto"/>
                  </w:divBdr>
                </w:div>
                <w:div w:id="1950697627">
                  <w:marLeft w:val="640"/>
                  <w:marRight w:val="0"/>
                  <w:marTop w:val="0"/>
                  <w:marBottom w:val="0"/>
                  <w:divBdr>
                    <w:top w:val="none" w:sz="0" w:space="0" w:color="auto"/>
                    <w:left w:val="none" w:sz="0" w:space="0" w:color="auto"/>
                    <w:bottom w:val="none" w:sz="0" w:space="0" w:color="auto"/>
                    <w:right w:val="none" w:sz="0" w:space="0" w:color="auto"/>
                  </w:divBdr>
                </w:div>
                <w:div w:id="159198578">
                  <w:marLeft w:val="640"/>
                  <w:marRight w:val="0"/>
                  <w:marTop w:val="0"/>
                  <w:marBottom w:val="0"/>
                  <w:divBdr>
                    <w:top w:val="none" w:sz="0" w:space="0" w:color="auto"/>
                    <w:left w:val="none" w:sz="0" w:space="0" w:color="auto"/>
                    <w:bottom w:val="none" w:sz="0" w:space="0" w:color="auto"/>
                    <w:right w:val="none" w:sz="0" w:space="0" w:color="auto"/>
                  </w:divBdr>
                </w:div>
                <w:div w:id="644700473">
                  <w:marLeft w:val="640"/>
                  <w:marRight w:val="0"/>
                  <w:marTop w:val="0"/>
                  <w:marBottom w:val="0"/>
                  <w:divBdr>
                    <w:top w:val="none" w:sz="0" w:space="0" w:color="auto"/>
                    <w:left w:val="none" w:sz="0" w:space="0" w:color="auto"/>
                    <w:bottom w:val="none" w:sz="0" w:space="0" w:color="auto"/>
                    <w:right w:val="none" w:sz="0" w:space="0" w:color="auto"/>
                  </w:divBdr>
                </w:div>
                <w:div w:id="428702317">
                  <w:marLeft w:val="640"/>
                  <w:marRight w:val="0"/>
                  <w:marTop w:val="0"/>
                  <w:marBottom w:val="0"/>
                  <w:divBdr>
                    <w:top w:val="none" w:sz="0" w:space="0" w:color="auto"/>
                    <w:left w:val="none" w:sz="0" w:space="0" w:color="auto"/>
                    <w:bottom w:val="none" w:sz="0" w:space="0" w:color="auto"/>
                    <w:right w:val="none" w:sz="0" w:space="0" w:color="auto"/>
                  </w:divBdr>
                </w:div>
                <w:div w:id="1532567398">
                  <w:marLeft w:val="640"/>
                  <w:marRight w:val="0"/>
                  <w:marTop w:val="0"/>
                  <w:marBottom w:val="0"/>
                  <w:divBdr>
                    <w:top w:val="none" w:sz="0" w:space="0" w:color="auto"/>
                    <w:left w:val="none" w:sz="0" w:space="0" w:color="auto"/>
                    <w:bottom w:val="none" w:sz="0" w:space="0" w:color="auto"/>
                    <w:right w:val="none" w:sz="0" w:space="0" w:color="auto"/>
                  </w:divBdr>
                </w:div>
                <w:div w:id="1579903847">
                  <w:marLeft w:val="640"/>
                  <w:marRight w:val="0"/>
                  <w:marTop w:val="0"/>
                  <w:marBottom w:val="0"/>
                  <w:divBdr>
                    <w:top w:val="none" w:sz="0" w:space="0" w:color="auto"/>
                    <w:left w:val="none" w:sz="0" w:space="0" w:color="auto"/>
                    <w:bottom w:val="none" w:sz="0" w:space="0" w:color="auto"/>
                    <w:right w:val="none" w:sz="0" w:space="0" w:color="auto"/>
                  </w:divBdr>
                </w:div>
                <w:div w:id="503319427">
                  <w:marLeft w:val="640"/>
                  <w:marRight w:val="0"/>
                  <w:marTop w:val="0"/>
                  <w:marBottom w:val="0"/>
                  <w:divBdr>
                    <w:top w:val="none" w:sz="0" w:space="0" w:color="auto"/>
                    <w:left w:val="none" w:sz="0" w:space="0" w:color="auto"/>
                    <w:bottom w:val="none" w:sz="0" w:space="0" w:color="auto"/>
                    <w:right w:val="none" w:sz="0" w:space="0" w:color="auto"/>
                  </w:divBdr>
                </w:div>
                <w:div w:id="446044058">
                  <w:marLeft w:val="640"/>
                  <w:marRight w:val="0"/>
                  <w:marTop w:val="0"/>
                  <w:marBottom w:val="0"/>
                  <w:divBdr>
                    <w:top w:val="none" w:sz="0" w:space="0" w:color="auto"/>
                    <w:left w:val="none" w:sz="0" w:space="0" w:color="auto"/>
                    <w:bottom w:val="none" w:sz="0" w:space="0" w:color="auto"/>
                    <w:right w:val="none" w:sz="0" w:space="0" w:color="auto"/>
                  </w:divBdr>
                </w:div>
                <w:div w:id="2037074769">
                  <w:marLeft w:val="640"/>
                  <w:marRight w:val="0"/>
                  <w:marTop w:val="0"/>
                  <w:marBottom w:val="0"/>
                  <w:divBdr>
                    <w:top w:val="none" w:sz="0" w:space="0" w:color="auto"/>
                    <w:left w:val="none" w:sz="0" w:space="0" w:color="auto"/>
                    <w:bottom w:val="none" w:sz="0" w:space="0" w:color="auto"/>
                    <w:right w:val="none" w:sz="0" w:space="0" w:color="auto"/>
                  </w:divBdr>
                </w:div>
              </w:divsChild>
            </w:div>
            <w:div w:id="195385635">
              <w:marLeft w:val="0"/>
              <w:marRight w:val="0"/>
              <w:marTop w:val="0"/>
              <w:marBottom w:val="0"/>
              <w:divBdr>
                <w:top w:val="none" w:sz="0" w:space="0" w:color="auto"/>
                <w:left w:val="none" w:sz="0" w:space="0" w:color="auto"/>
                <w:bottom w:val="none" w:sz="0" w:space="0" w:color="auto"/>
                <w:right w:val="none" w:sz="0" w:space="0" w:color="auto"/>
              </w:divBdr>
              <w:divsChild>
                <w:div w:id="787627891">
                  <w:marLeft w:val="640"/>
                  <w:marRight w:val="0"/>
                  <w:marTop w:val="0"/>
                  <w:marBottom w:val="0"/>
                  <w:divBdr>
                    <w:top w:val="none" w:sz="0" w:space="0" w:color="auto"/>
                    <w:left w:val="none" w:sz="0" w:space="0" w:color="auto"/>
                    <w:bottom w:val="none" w:sz="0" w:space="0" w:color="auto"/>
                    <w:right w:val="none" w:sz="0" w:space="0" w:color="auto"/>
                  </w:divBdr>
                </w:div>
                <w:div w:id="1060057953">
                  <w:marLeft w:val="640"/>
                  <w:marRight w:val="0"/>
                  <w:marTop w:val="0"/>
                  <w:marBottom w:val="0"/>
                  <w:divBdr>
                    <w:top w:val="none" w:sz="0" w:space="0" w:color="auto"/>
                    <w:left w:val="none" w:sz="0" w:space="0" w:color="auto"/>
                    <w:bottom w:val="none" w:sz="0" w:space="0" w:color="auto"/>
                    <w:right w:val="none" w:sz="0" w:space="0" w:color="auto"/>
                  </w:divBdr>
                </w:div>
                <w:div w:id="304285211">
                  <w:marLeft w:val="640"/>
                  <w:marRight w:val="0"/>
                  <w:marTop w:val="0"/>
                  <w:marBottom w:val="0"/>
                  <w:divBdr>
                    <w:top w:val="none" w:sz="0" w:space="0" w:color="auto"/>
                    <w:left w:val="none" w:sz="0" w:space="0" w:color="auto"/>
                    <w:bottom w:val="none" w:sz="0" w:space="0" w:color="auto"/>
                    <w:right w:val="none" w:sz="0" w:space="0" w:color="auto"/>
                  </w:divBdr>
                </w:div>
                <w:div w:id="1696032917">
                  <w:marLeft w:val="640"/>
                  <w:marRight w:val="0"/>
                  <w:marTop w:val="0"/>
                  <w:marBottom w:val="0"/>
                  <w:divBdr>
                    <w:top w:val="none" w:sz="0" w:space="0" w:color="auto"/>
                    <w:left w:val="none" w:sz="0" w:space="0" w:color="auto"/>
                    <w:bottom w:val="none" w:sz="0" w:space="0" w:color="auto"/>
                    <w:right w:val="none" w:sz="0" w:space="0" w:color="auto"/>
                  </w:divBdr>
                </w:div>
                <w:div w:id="446706418">
                  <w:marLeft w:val="640"/>
                  <w:marRight w:val="0"/>
                  <w:marTop w:val="0"/>
                  <w:marBottom w:val="0"/>
                  <w:divBdr>
                    <w:top w:val="none" w:sz="0" w:space="0" w:color="auto"/>
                    <w:left w:val="none" w:sz="0" w:space="0" w:color="auto"/>
                    <w:bottom w:val="none" w:sz="0" w:space="0" w:color="auto"/>
                    <w:right w:val="none" w:sz="0" w:space="0" w:color="auto"/>
                  </w:divBdr>
                </w:div>
                <w:div w:id="1006516037">
                  <w:marLeft w:val="640"/>
                  <w:marRight w:val="0"/>
                  <w:marTop w:val="0"/>
                  <w:marBottom w:val="0"/>
                  <w:divBdr>
                    <w:top w:val="none" w:sz="0" w:space="0" w:color="auto"/>
                    <w:left w:val="none" w:sz="0" w:space="0" w:color="auto"/>
                    <w:bottom w:val="none" w:sz="0" w:space="0" w:color="auto"/>
                    <w:right w:val="none" w:sz="0" w:space="0" w:color="auto"/>
                  </w:divBdr>
                </w:div>
                <w:div w:id="368069428">
                  <w:marLeft w:val="640"/>
                  <w:marRight w:val="0"/>
                  <w:marTop w:val="0"/>
                  <w:marBottom w:val="0"/>
                  <w:divBdr>
                    <w:top w:val="none" w:sz="0" w:space="0" w:color="auto"/>
                    <w:left w:val="none" w:sz="0" w:space="0" w:color="auto"/>
                    <w:bottom w:val="none" w:sz="0" w:space="0" w:color="auto"/>
                    <w:right w:val="none" w:sz="0" w:space="0" w:color="auto"/>
                  </w:divBdr>
                </w:div>
                <w:div w:id="1371106543">
                  <w:marLeft w:val="640"/>
                  <w:marRight w:val="0"/>
                  <w:marTop w:val="0"/>
                  <w:marBottom w:val="0"/>
                  <w:divBdr>
                    <w:top w:val="none" w:sz="0" w:space="0" w:color="auto"/>
                    <w:left w:val="none" w:sz="0" w:space="0" w:color="auto"/>
                    <w:bottom w:val="none" w:sz="0" w:space="0" w:color="auto"/>
                    <w:right w:val="none" w:sz="0" w:space="0" w:color="auto"/>
                  </w:divBdr>
                </w:div>
                <w:div w:id="175269460">
                  <w:marLeft w:val="640"/>
                  <w:marRight w:val="0"/>
                  <w:marTop w:val="0"/>
                  <w:marBottom w:val="0"/>
                  <w:divBdr>
                    <w:top w:val="none" w:sz="0" w:space="0" w:color="auto"/>
                    <w:left w:val="none" w:sz="0" w:space="0" w:color="auto"/>
                    <w:bottom w:val="none" w:sz="0" w:space="0" w:color="auto"/>
                    <w:right w:val="none" w:sz="0" w:space="0" w:color="auto"/>
                  </w:divBdr>
                </w:div>
                <w:div w:id="886842274">
                  <w:marLeft w:val="640"/>
                  <w:marRight w:val="0"/>
                  <w:marTop w:val="0"/>
                  <w:marBottom w:val="0"/>
                  <w:divBdr>
                    <w:top w:val="none" w:sz="0" w:space="0" w:color="auto"/>
                    <w:left w:val="none" w:sz="0" w:space="0" w:color="auto"/>
                    <w:bottom w:val="none" w:sz="0" w:space="0" w:color="auto"/>
                    <w:right w:val="none" w:sz="0" w:space="0" w:color="auto"/>
                  </w:divBdr>
                </w:div>
                <w:div w:id="1911188537">
                  <w:marLeft w:val="640"/>
                  <w:marRight w:val="0"/>
                  <w:marTop w:val="0"/>
                  <w:marBottom w:val="0"/>
                  <w:divBdr>
                    <w:top w:val="none" w:sz="0" w:space="0" w:color="auto"/>
                    <w:left w:val="none" w:sz="0" w:space="0" w:color="auto"/>
                    <w:bottom w:val="none" w:sz="0" w:space="0" w:color="auto"/>
                    <w:right w:val="none" w:sz="0" w:space="0" w:color="auto"/>
                  </w:divBdr>
                </w:div>
                <w:div w:id="782925326">
                  <w:marLeft w:val="640"/>
                  <w:marRight w:val="0"/>
                  <w:marTop w:val="0"/>
                  <w:marBottom w:val="0"/>
                  <w:divBdr>
                    <w:top w:val="none" w:sz="0" w:space="0" w:color="auto"/>
                    <w:left w:val="none" w:sz="0" w:space="0" w:color="auto"/>
                    <w:bottom w:val="none" w:sz="0" w:space="0" w:color="auto"/>
                    <w:right w:val="none" w:sz="0" w:space="0" w:color="auto"/>
                  </w:divBdr>
                </w:div>
                <w:div w:id="1159155298">
                  <w:marLeft w:val="640"/>
                  <w:marRight w:val="0"/>
                  <w:marTop w:val="0"/>
                  <w:marBottom w:val="0"/>
                  <w:divBdr>
                    <w:top w:val="none" w:sz="0" w:space="0" w:color="auto"/>
                    <w:left w:val="none" w:sz="0" w:space="0" w:color="auto"/>
                    <w:bottom w:val="none" w:sz="0" w:space="0" w:color="auto"/>
                    <w:right w:val="none" w:sz="0" w:space="0" w:color="auto"/>
                  </w:divBdr>
                </w:div>
                <w:div w:id="1226407141">
                  <w:marLeft w:val="640"/>
                  <w:marRight w:val="0"/>
                  <w:marTop w:val="0"/>
                  <w:marBottom w:val="0"/>
                  <w:divBdr>
                    <w:top w:val="none" w:sz="0" w:space="0" w:color="auto"/>
                    <w:left w:val="none" w:sz="0" w:space="0" w:color="auto"/>
                    <w:bottom w:val="none" w:sz="0" w:space="0" w:color="auto"/>
                    <w:right w:val="none" w:sz="0" w:space="0" w:color="auto"/>
                  </w:divBdr>
                </w:div>
                <w:div w:id="1753887999">
                  <w:marLeft w:val="640"/>
                  <w:marRight w:val="0"/>
                  <w:marTop w:val="0"/>
                  <w:marBottom w:val="0"/>
                  <w:divBdr>
                    <w:top w:val="none" w:sz="0" w:space="0" w:color="auto"/>
                    <w:left w:val="none" w:sz="0" w:space="0" w:color="auto"/>
                    <w:bottom w:val="none" w:sz="0" w:space="0" w:color="auto"/>
                    <w:right w:val="none" w:sz="0" w:space="0" w:color="auto"/>
                  </w:divBdr>
                </w:div>
                <w:div w:id="1334182528">
                  <w:marLeft w:val="640"/>
                  <w:marRight w:val="0"/>
                  <w:marTop w:val="0"/>
                  <w:marBottom w:val="0"/>
                  <w:divBdr>
                    <w:top w:val="none" w:sz="0" w:space="0" w:color="auto"/>
                    <w:left w:val="none" w:sz="0" w:space="0" w:color="auto"/>
                    <w:bottom w:val="none" w:sz="0" w:space="0" w:color="auto"/>
                    <w:right w:val="none" w:sz="0" w:space="0" w:color="auto"/>
                  </w:divBdr>
                </w:div>
                <w:div w:id="343212285">
                  <w:marLeft w:val="640"/>
                  <w:marRight w:val="0"/>
                  <w:marTop w:val="0"/>
                  <w:marBottom w:val="0"/>
                  <w:divBdr>
                    <w:top w:val="none" w:sz="0" w:space="0" w:color="auto"/>
                    <w:left w:val="none" w:sz="0" w:space="0" w:color="auto"/>
                    <w:bottom w:val="none" w:sz="0" w:space="0" w:color="auto"/>
                    <w:right w:val="none" w:sz="0" w:space="0" w:color="auto"/>
                  </w:divBdr>
                </w:div>
                <w:div w:id="1936284599">
                  <w:marLeft w:val="640"/>
                  <w:marRight w:val="0"/>
                  <w:marTop w:val="0"/>
                  <w:marBottom w:val="0"/>
                  <w:divBdr>
                    <w:top w:val="none" w:sz="0" w:space="0" w:color="auto"/>
                    <w:left w:val="none" w:sz="0" w:space="0" w:color="auto"/>
                    <w:bottom w:val="none" w:sz="0" w:space="0" w:color="auto"/>
                    <w:right w:val="none" w:sz="0" w:space="0" w:color="auto"/>
                  </w:divBdr>
                </w:div>
                <w:div w:id="1154178186">
                  <w:marLeft w:val="640"/>
                  <w:marRight w:val="0"/>
                  <w:marTop w:val="0"/>
                  <w:marBottom w:val="0"/>
                  <w:divBdr>
                    <w:top w:val="none" w:sz="0" w:space="0" w:color="auto"/>
                    <w:left w:val="none" w:sz="0" w:space="0" w:color="auto"/>
                    <w:bottom w:val="none" w:sz="0" w:space="0" w:color="auto"/>
                    <w:right w:val="none" w:sz="0" w:space="0" w:color="auto"/>
                  </w:divBdr>
                </w:div>
                <w:div w:id="812020943">
                  <w:marLeft w:val="640"/>
                  <w:marRight w:val="0"/>
                  <w:marTop w:val="0"/>
                  <w:marBottom w:val="0"/>
                  <w:divBdr>
                    <w:top w:val="none" w:sz="0" w:space="0" w:color="auto"/>
                    <w:left w:val="none" w:sz="0" w:space="0" w:color="auto"/>
                    <w:bottom w:val="none" w:sz="0" w:space="0" w:color="auto"/>
                    <w:right w:val="none" w:sz="0" w:space="0" w:color="auto"/>
                  </w:divBdr>
                </w:div>
                <w:div w:id="1471744869">
                  <w:marLeft w:val="640"/>
                  <w:marRight w:val="0"/>
                  <w:marTop w:val="0"/>
                  <w:marBottom w:val="0"/>
                  <w:divBdr>
                    <w:top w:val="none" w:sz="0" w:space="0" w:color="auto"/>
                    <w:left w:val="none" w:sz="0" w:space="0" w:color="auto"/>
                    <w:bottom w:val="none" w:sz="0" w:space="0" w:color="auto"/>
                    <w:right w:val="none" w:sz="0" w:space="0" w:color="auto"/>
                  </w:divBdr>
                </w:div>
                <w:div w:id="2135051739">
                  <w:marLeft w:val="640"/>
                  <w:marRight w:val="0"/>
                  <w:marTop w:val="0"/>
                  <w:marBottom w:val="0"/>
                  <w:divBdr>
                    <w:top w:val="none" w:sz="0" w:space="0" w:color="auto"/>
                    <w:left w:val="none" w:sz="0" w:space="0" w:color="auto"/>
                    <w:bottom w:val="none" w:sz="0" w:space="0" w:color="auto"/>
                    <w:right w:val="none" w:sz="0" w:space="0" w:color="auto"/>
                  </w:divBdr>
                </w:div>
                <w:div w:id="696466105">
                  <w:marLeft w:val="640"/>
                  <w:marRight w:val="0"/>
                  <w:marTop w:val="0"/>
                  <w:marBottom w:val="0"/>
                  <w:divBdr>
                    <w:top w:val="none" w:sz="0" w:space="0" w:color="auto"/>
                    <w:left w:val="none" w:sz="0" w:space="0" w:color="auto"/>
                    <w:bottom w:val="none" w:sz="0" w:space="0" w:color="auto"/>
                    <w:right w:val="none" w:sz="0" w:space="0" w:color="auto"/>
                  </w:divBdr>
                </w:div>
                <w:div w:id="405762599">
                  <w:marLeft w:val="640"/>
                  <w:marRight w:val="0"/>
                  <w:marTop w:val="0"/>
                  <w:marBottom w:val="0"/>
                  <w:divBdr>
                    <w:top w:val="none" w:sz="0" w:space="0" w:color="auto"/>
                    <w:left w:val="none" w:sz="0" w:space="0" w:color="auto"/>
                    <w:bottom w:val="none" w:sz="0" w:space="0" w:color="auto"/>
                    <w:right w:val="none" w:sz="0" w:space="0" w:color="auto"/>
                  </w:divBdr>
                </w:div>
                <w:div w:id="1512796948">
                  <w:marLeft w:val="640"/>
                  <w:marRight w:val="0"/>
                  <w:marTop w:val="0"/>
                  <w:marBottom w:val="0"/>
                  <w:divBdr>
                    <w:top w:val="none" w:sz="0" w:space="0" w:color="auto"/>
                    <w:left w:val="none" w:sz="0" w:space="0" w:color="auto"/>
                    <w:bottom w:val="none" w:sz="0" w:space="0" w:color="auto"/>
                    <w:right w:val="none" w:sz="0" w:space="0" w:color="auto"/>
                  </w:divBdr>
                </w:div>
                <w:div w:id="223565184">
                  <w:marLeft w:val="640"/>
                  <w:marRight w:val="0"/>
                  <w:marTop w:val="0"/>
                  <w:marBottom w:val="0"/>
                  <w:divBdr>
                    <w:top w:val="none" w:sz="0" w:space="0" w:color="auto"/>
                    <w:left w:val="none" w:sz="0" w:space="0" w:color="auto"/>
                    <w:bottom w:val="none" w:sz="0" w:space="0" w:color="auto"/>
                    <w:right w:val="none" w:sz="0" w:space="0" w:color="auto"/>
                  </w:divBdr>
                </w:div>
                <w:div w:id="387609880">
                  <w:marLeft w:val="640"/>
                  <w:marRight w:val="0"/>
                  <w:marTop w:val="0"/>
                  <w:marBottom w:val="0"/>
                  <w:divBdr>
                    <w:top w:val="none" w:sz="0" w:space="0" w:color="auto"/>
                    <w:left w:val="none" w:sz="0" w:space="0" w:color="auto"/>
                    <w:bottom w:val="none" w:sz="0" w:space="0" w:color="auto"/>
                    <w:right w:val="none" w:sz="0" w:space="0" w:color="auto"/>
                  </w:divBdr>
                </w:div>
                <w:div w:id="819344695">
                  <w:marLeft w:val="640"/>
                  <w:marRight w:val="0"/>
                  <w:marTop w:val="0"/>
                  <w:marBottom w:val="0"/>
                  <w:divBdr>
                    <w:top w:val="none" w:sz="0" w:space="0" w:color="auto"/>
                    <w:left w:val="none" w:sz="0" w:space="0" w:color="auto"/>
                    <w:bottom w:val="none" w:sz="0" w:space="0" w:color="auto"/>
                    <w:right w:val="none" w:sz="0" w:space="0" w:color="auto"/>
                  </w:divBdr>
                </w:div>
                <w:div w:id="1740395137">
                  <w:marLeft w:val="640"/>
                  <w:marRight w:val="0"/>
                  <w:marTop w:val="0"/>
                  <w:marBottom w:val="0"/>
                  <w:divBdr>
                    <w:top w:val="none" w:sz="0" w:space="0" w:color="auto"/>
                    <w:left w:val="none" w:sz="0" w:space="0" w:color="auto"/>
                    <w:bottom w:val="none" w:sz="0" w:space="0" w:color="auto"/>
                    <w:right w:val="none" w:sz="0" w:space="0" w:color="auto"/>
                  </w:divBdr>
                </w:div>
                <w:div w:id="1357149097">
                  <w:marLeft w:val="640"/>
                  <w:marRight w:val="0"/>
                  <w:marTop w:val="0"/>
                  <w:marBottom w:val="0"/>
                  <w:divBdr>
                    <w:top w:val="none" w:sz="0" w:space="0" w:color="auto"/>
                    <w:left w:val="none" w:sz="0" w:space="0" w:color="auto"/>
                    <w:bottom w:val="none" w:sz="0" w:space="0" w:color="auto"/>
                    <w:right w:val="none" w:sz="0" w:space="0" w:color="auto"/>
                  </w:divBdr>
                </w:div>
                <w:div w:id="62723593">
                  <w:marLeft w:val="640"/>
                  <w:marRight w:val="0"/>
                  <w:marTop w:val="0"/>
                  <w:marBottom w:val="0"/>
                  <w:divBdr>
                    <w:top w:val="none" w:sz="0" w:space="0" w:color="auto"/>
                    <w:left w:val="none" w:sz="0" w:space="0" w:color="auto"/>
                    <w:bottom w:val="none" w:sz="0" w:space="0" w:color="auto"/>
                    <w:right w:val="none" w:sz="0" w:space="0" w:color="auto"/>
                  </w:divBdr>
                </w:div>
                <w:div w:id="791510868">
                  <w:marLeft w:val="640"/>
                  <w:marRight w:val="0"/>
                  <w:marTop w:val="0"/>
                  <w:marBottom w:val="0"/>
                  <w:divBdr>
                    <w:top w:val="none" w:sz="0" w:space="0" w:color="auto"/>
                    <w:left w:val="none" w:sz="0" w:space="0" w:color="auto"/>
                    <w:bottom w:val="none" w:sz="0" w:space="0" w:color="auto"/>
                    <w:right w:val="none" w:sz="0" w:space="0" w:color="auto"/>
                  </w:divBdr>
                </w:div>
                <w:div w:id="1591086250">
                  <w:marLeft w:val="640"/>
                  <w:marRight w:val="0"/>
                  <w:marTop w:val="0"/>
                  <w:marBottom w:val="0"/>
                  <w:divBdr>
                    <w:top w:val="none" w:sz="0" w:space="0" w:color="auto"/>
                    <w:left w:val="none" w:sz="0" w:space="0" w:color="auto"/>
                    <w:bottom w:val="none" w:sz="0" w:space="0" w:color="auto"/>
                    <w:right w:val="none" w:sz="0" w:space="0" w:color="auto"/>
                  </w:divBdr>
                </w:div>
                <w:div w:id="224878884">
                  <w:marLeft w:val="640"/>
                  <w:marRight w:val="0"/>
                  <w:marTop w:val="0"/>
                  <w:marBottom w:val="0"/>
                  <w:divBdr>
                    <w:top w:val="none" w:sz="0" w:space="0" w:color="auto"/>
                    <w:left w:val="none" w:sz="0" w:space="0" w:color="auto"/>
                    <w:bottom w:val="none" w:sz="0" w:space="0" w:color="auto"/>
                    <w:right w:val="none" w:sz="0" w:space="0" w:color="auto"/>
                  </w:divBdr>
                </w:div>
                <w:div w:id="846478615">
                  <w:marLeft w:val="640"/>
                  <w:marRight w:val="0"/>
                  <w:marTop w:val="0"/>
                  <w:marBottom w:val="0"/>
                  <w:divBdr>
                    <w:top w:val="none" w:sz="0" w:space="0" w:color="auto"/>
                    <w:left w:val="none" w:sz="0" w:space="0" w:color="auto"/>
                    <w:bottom w:val="none" w:sz="0" w:space="0" w:color="auto"/>
                    <w:right w:val="none" w:sz="0" w:space="0" w:color="auto"/>
                  </w:divBdr>
                </w:div>
                <w:div w:id="772826272">
                  <w:marLeft w:val="640"/>
                  <w:marRight w:val="0"/>
                  <w:marTop w:val="0"/>
                  <w:marBottom w:val="0"/>
                  <w:divBdr>
                    <w:top w:val="none" w:sz="0" w:space="0" w:color="auto"/>
                    <w:left w:val="none" w:sz="0" w:space="0" w:color="auto"/>
                    <w:bottom w:val="none" w:sz="0" w:space="0" w:color="auto"/>
                    <w:right w:val="none" w:sz="0" w:space="0" w:color="auto"/>
                  </w:divBdr>
                </w:div>
                <w:div w:id="786776245">
                  <w:marLeft w:val="640"/>
                  <w:marRight w:val="0"/>
                  <w:marTop w:val="0"/>
                  <w:marBottom w:val="0"/>
                  <w:divBdr>
                    <w:top w:val="none" w:sz="0" w:space="0" w:color="auto"/>
                    <w:left w:val="none" w:sz="0" w:space="0" w:color="auto"/>
                    <w:bottom w:val="none" w:sz="0" w:space="0" w:color="auto"/>
                    <w:right w:val="none" w:sz="0" w:space="0" w:color="auto"/>
                  </w:divBdr>
                </w:div>
                <w:div w:id="157698544">
                  <w:marLeft w:val="640"/>
                  <w:marRight w:val="0"/>
                  <w:marTop w:val="0"/>
                  <w:marBottom w:val="0"/>
                  <w:divBdr>
                    <w:top w:val="none" w:sz="0" w:space="0" w:color="auto"/>
                    <w:left w:val="none" w:sz="0" w:space="0" w:color="auto"/>
                    <w:bottom w:val="none" w:sz="0" w:space="0" w:color="auto"/>
                    <w:right w:val="none" w:sz="0" w:space="0" w:color="auto"/>
                  </w:divBdr>
                </w:div>
                <w:div w:id="591746435">
                  <w:marLeft w:val="640"/>
                  <w:marRight w:val="0"/>
                  <w:marTop w:val="0"/>
                  <w:marBottom w:val="0"/>
                  <w:divBdr>
                    <w:top w:val="none" w:sz="0" w:space="0" w:color="auto"/>
                    <w:left w:val="none" w:sz="0" w:space="0" w:color="auto"/>
                    <w:bottom w:val="none" w:sz="0" w:space="0" w:color="auto"/>
                    <w:right w:val="none" w:sz="0" w:space="0" w:color="auto"/>
                  </w:divBdr>
                </w:div>
                <w:div w:id="1721392106">
                  <w:marLeft w:val="640"/>
                  <w:marRight w:val="0"/>
                  <w:marTop w:val="0"/>
                  <w:marBottom w:val="0"/>
                  <w:divBdr>
                    <w:top w:val="none" w:sz="0" w:space="0" w:color="auto"/>
                    <w:left w:val="none" w:sz="0" w:space="0" w:color="auto"/>
                    <w:bottom w:val="none" w:sz="0" w:space="0" w:color="auto"/>
                    <w:right w:val="none" w:sz="0" w:space="0" w:color="auto"/>
                  </w:divBdr>
                </w:div>
                <w:div w:id="333074816">
                  <w:marLeft w:val="640"/>
                  <w:marRight w:val="0"/>
                  <w:marTop w:val="0"/>
                  <w:marBottom w:val="0"/>
                  <w:divBdr>
                    <w:top w:val="none" w:sz="0" w:space="0" w:color="auto"/>
                    <w:left w:val="none" w:sz="0" w:space="0" w:color="auto"/>
                    <w:bottom w:val="none" w:sz="0" w:space="0" w:color="auto"/>
                    <w:right w:val="none" w:sz="0" w:space="0" w:color="auto"/>
                  </w:divBdr>
                </w:div>
                <w:div w:id="705566129">
                  <w:marLeft w:val="640"/>
                  <w:marRight w:val="0"/>
                  <w:marTop w:val="0"/>
                  <w:marBottom w:val="0"/>
                  <w:divBdr>
                    <w:top w:val="none" w:sz="0" w:space="0" w:color="auto"/>
                    <w:left w:val="none" w:sz="0" w:space="0" w:color="auto"/>
                    <w:bottom w:val="none" w:sz="0" w:space="0" w:color="auto"/>
                    <w:right w:val="none" w:sz="0" w:space="0" w:color="auto"/>
                  </w:divBdr>
                </w:div>
                <w:div w:id="1653754489">
                  <w:marLeft w:val="640"/>
                  <w:marRight w:val="0"/>
                  <w:marTop w:val="0"/>
                  <w:marBottom w:val="0"/>
                  <w:divBdr>
                    <w:top w:val="none" w:sz="0" w:space="0" w:color="auto"/>
                    <w:left w:val="none" w:sz="0" w:space="0" w:color="auto"/>
                    <w:bottom w:val="none" w:sz="0" w:space="0" w:color="auto"/>
                    <w:right w:val="none" w:sz="0" w:space="0" w:color="auto"/>
                  </w:divBdr>
                </w:div>
                <w:div w:id="165554693">
                  <w:marLeft w:val="640"/>
                  <w:marRight w:val="0"/>
                  <w:marTop w:val="0"/>
                  <w:marBottom w:val="0"/>
                  <w:divBdr>
                    <w:top w:val="none" w:sz="0" w:space="0" w:color="auto"/>
                    <w:left w:val="none" w:sz="0" w:space="0" w:color="auto"/>
                    <w:bottom w:val="none" w:sz="0" w:space="0" w:color="auto"/>
                    <w:right w:val="none" w:sz="0" w:space="0" w:color="auto"/>
                  </w:divBdr>
                </w:div>
                <w:div w:id="273828550">
                  <w:marLeft w:val="640"/>
                  <w:marRight w:val="0"/>
                  <w:marTop w:val="0"/>
                  <w:marBottom w:val="0"/>
                  <w:divBdr>
                    <w:top w:val="none" w:sz="0" w:space="0" w:color="auto"/>
                    <w:left w:val="none" w:sz="0" w:space="0" w:color="auto"/>
                    <w:bottom w:val="none" w:sz="0" w:space="0" w:color="auto"/>
                    <w:right w:val="none" w:sz="0" w:space="0" w:color="auto"/>
                  </w:divBdr>
                </w:div>
                <w:div w:id="735397614">
                  <w:marLeft w:val="640"/>
                  <w:marRight w:val="0"/>
                  <w:marTop w:val="0"/>
                  <w:marBottom w:val="0"/>
                  <w:divBdr>
                    <w:top w:val="none" w:sz="0" w:space="0" w:color="auto"/>
                    <w:left w:val="none" w:sz="0" w:space="0" w:color="auto"/>
                    <w:bottom w:val="none" w:sz="0" w:space="0" w:color="auto"/>
                    <w:right w:val="none" w:sz="0" w:space="0" w:color="auto"/>
                  </w:divBdr>
                </w:div>
                <w:div w:id="2066639416">
                  <w:marLeft w:val="640"/>
                  <w:marRight w:val="0"/>
                  <w:marTop w:val="0"/>
                  <w:marBottom w:val="0"/>
                  <w:divBdr>
                    <w:top w:val="none" w:sz="0" w:space="0" w:color="auto"/>
                    <w:left w:val="none" w:sz="0" w:space="0" w:color="auto"/>
                    <w:bottom w:val="none" w:sz="0" w:space="0" w:color="auto"/>
                    <w:right w:val="none" w:sz="0" w:space="0" w:color="auto"/>
                  </w:divBdr>
                </w:div>
                <w:div w:id="254897848">
                  <w:marLeft w:val="640"/>
                  <w:marRight w:val="0"/>
                  <w:marTop w:val="0"/>
                  <w:marBottom w:val="0"/>
                  <w:divBdr>
                    <w:top w:val="none" w:sz="0" w:space="0" w:color="auto"/>
                    <w:left w:val="none" w:sz="0" w:space="0" w:color="auto"/>
                    <w:bottom w:val="none" w:sz="0" w:space="0" w:color="auto"/>
                    <w:right w:val="none" w:sz="0" w:space="0" w:color="auto"/>
                  </w:divBdr>
                </w:div>
                <w:div w:id="2046246839">
                  <w:marLeft w:val="640"/>
                  <w:marRight w:val="0"/>
                  <w:marTop w:val="0"/>
                  <w:marBottom w:val="0"/>
                  <w:divBdr>
                    <w:top w:val="none" w:sz="0" w:space="0" w:color="auto"/>
                    <w:left w:val="none" w:sz="0" w:space="0" w:color="auto"/>
                    <w:bottom w:val="none" w:sz="0" w:space="0" w:color="auto"/>
                    <w:right w:val="none" w:sz="0" w:space="0" w:color="auto"/>
                  </w:divBdr>
                </w:div>
                <w:div w:id="987899512">
                  <w:marLeft w:val="640"/>
                  <w:marRight w:val="0"/>
                  <w:marTop w:val="0"/>
                  <w:marBottom w:val="0"/>
                  <w:divBdr>
                    <w:top w:val="none" w:sz="0" w:space="0" w:color="auto"/>
                    <w:left w:val="none" w:sz="0" w:space="0" w:color="auto"/>
                    <w:bottom w:val="none" w:sz="0" w:space="0" w:color="auto"/>
                    <w:right w:val="none" w:sz="0" w:space="0" w:color="auto"/>
                  </w:divBdr>
                </w:div>
                <w:div w:id="955329951">
                  <w:marLeft w:val="640"/>
                  <w:marRight w:val="0"/>
                  <w:marTop w:val="0"/>
                  <w:marBottom w:val="0"/>
                  <w:divBdr>
                    <w:top w:val="none" w:sz="0" w:space="0" w:color="auto"/>
                    <w:left w:val="none" w:sz="0" w:space="0" w:color="auto"/>
                    <w:bottom w:val="none" w:sz="0" w:space="0" w:color="auto"/>
                    <w:right w:val="none" w:sz="0" w:space="0" w:color="auto"/>
                  </w:divBdr>
                </w:div>
                <w:div w:id="1672753475">
                  <w:marLeft w:val="640"/>
                  <w:marRight w:val="0"/>
                  <w:marTop w:val="0"/>
                  <w:marBottom w:val="0"/>
                  <w:divBdr>
                    <w:top w:val="none" w:sz="0" w:space="0" w:color="auto"/>
                    <w:left w:val="none" w:sz="0" w:space="0" w:color="auto"/>
                    <w:bottom w:val="none" w:sz="0" w:space="0" w:color="auto"/>
                    <w:right w:val="none" w:sz="0" w:space="0" w:color="auto"/>
                  </w:divBdr>
                </w:div>
                <w:div w:id="182518562">
                  <w:marLeft w:val="640"/>
                  <w:marRight w:val="0"/>
                  <w:marTop w:val="0"/>
                  <w:marBottom w:val="0"/>
                  <w:divBdr>
                    <w:top w:val="none" w:sz="0" w:space="0" w:color="auto"/>
                    <w:left w:val="none" w:sz="0" w:space="0" w:color="auto"/>
                    <w:bottom w:val="none" w:sz="0" w:space="0" w:color="auto"/>
                    <w:right w:val="none" w:sz="0" w:space="0" w:color="auto"/>
                  </w:divBdr>
                </w:div>
                <w:div w:id="474374693">
                  <w:marLeft w:val="640"/>
                  <w:marRight w:val="0"/>
                  <w:marTop w:val="0"/>
                  <w:marBottom w:val="0"/>
                  <w:divBdr>
                    <w:top w:val="none" w:sz="0" w:space="0" w:color="auto"/>
                    <w:left w:val="none" w:sz="0" w:space="0" w:color="auto"/>
                    <w:bottom w:val="none" w:sz="0" w:space="0" w:color="auto"/>
                    <w:right w:val="none" w:sz="0" w:space="0" w:color="auto"/>
                  </w:divBdr>
                </w:div>
                <w:div w:id="2123108953">
                  <w:marLeft w:val="640"/>
                  <w:marRight w:val="0"/>
                  <w:marTop w:val="0"/>
                  <w:marBottom w:val="0"/>
                  <w:divBdr>
                    <w:top w:val="none" w:sz="0" w:space="0" w:color="auto"/>
                    <w:left w:val="none" w:sz="0" w:space="0" w:color="auto"/>
                    <w:bottom w:val="none" w:sz="0" w:space="0" w:color="auto"/>
                    <w:right w:val="none" w:sz="0" w:space="0" w:color="auto"/>
                  </w:divBdr>
                </w:div>
                <w:div w:id="186677165">
                  <w:marLeft w:val="640"/>
                  <w:marRight w:val="0"/>
                  <w:marTop w:val="0"/>
                  <w:marBottom w:val="0"/>
                  <w:divBdr>
                    <w:top w:val="none" w:sz="0" w:space="0" w:color="auto"/>
                    <w:left w:val="none" w:sz="0" w:space="0" w:color="auto"/>
                    <w:bottom w:val="none" w:sz="0" w:space="0" w:color="auto"/>
                    <w:right w:val="none" w:sz="0" w:space="0" w:color="auto"/>
                  </w:divBdr>
                </w:div>
                <w:div w:id="314459837">
                  <w:marLeft w:val="640"/>
                  <w:marRight w:val="0"/>
                  <w:marTop w:val="0"/>
                  <w:marBottom w:val="0"/>
                  <w:divBdr>
                    <w:top w:val="none" w:sz="0" w:space="0" w:color="auto"/>
                    <w:left w:val="none" w:sz="0" w:space="0" w:color="auto"/>
                    <w:bottom w:val="none" w:sz="0" w:space="0" w:color="auto"/>
                    <w:right w:val="none" w:sz="0" w:space="0" w:color="auto"/>
                  </w:divBdr>
                </w:div>
                <w:div w:id="473333713">
                  <w:marLeft w:val="640"/>
                  <w:marRight w:val="0"/>
                  <w:marTop w:val="0"/>
                  <w:marBottom w:val="0"/>
                  <w:divBdr>
                    <w:top w:val="none" w:sz="0" w:space="0" w:color="auto"/>
                    <w:left w:val="none" w:sz="0" w:space="0" w:color="auto"/>
                    <w:bottom w:val="none" w:sz="0" w:space="0" w:color="auto"/>
                    <w:right w:val="none" w:sz="0" w:space="0" w:color="auto"/>
                  </w:divBdr>
                </w:div>
                <w:div w:id="744842096">
                  <w:marLeft w:val="640"/>
                  <w:marRight w:val="0"/>
                  <w:marTop w:val="0"/>
                  <w:marBottom w:val="0"/>
                  <w:divBdr>
                    <w:top w:val="none" w:sz="0" w:space="0" w:color="auto"/>
                    <w:left w:val="none" w:sz="0" w:space="0" w:color="auto"/>
                    <w:bottom w:val="none" w:sz="0" w:space="0" w:color="auto"/>
                    <w:right w:val="none" w:sz="0" w:space="0" w:color="auto"/>
                  </w:divBdr>
                </w:div>
                <w:div w:id="831262541">
                  <w:marLeft w:val="640"/>
                  <w:marRight w:val="0"/>
                  <w:marTop w:val="0"/>
                  <w:marBottom w:val="0"/>
                  <w:divBdr>
                    <w:top w:val="none" w:sz="0" w:space="0" w:color="auto"/>
                    <w:left w:val="none" w:sz="0" w:space="0" w:color="auto"/>
                    <w:bottom w:val="none" w:sz="0" w:space="0" w:color="auto"/>
                    <w:right w:val="none" w:sz="0" w:space="0" w:color="auto"/>
                  </w:divBdr>
                </w:div>
                <w:div w:id="365836854">
                  <w:marLeft w:val="640"/>
                  <w:marRight w:val="0"/>
                  <w:marTop w:val="0"/>
                  <w:marBottom w:val="0"/>
                  <w:divBdr>
                    <w:top w:val="none" w:sz="0" w:space="0" w:color="auto"/>
                    <w:left w:val="none" w:sz="0" w:space="0" w:color="auto"/>
                    <w:bottom w:val="none" w:sz="0" w:space="0" w:color="auto"/>
                    <w:right w:val="none" w:sz="0" w:space="0" w:color="auto"/>
                  </w:divBdr>
                </w:div>
                <w:div w:id="1611472584">
                  <w:marLeft w:val="640"/>
                  <w:marRight w:val="0"/>
                  <w:marTop w:val="0"/>
                  <w:marBottom w:val="0"/>
                  <w:divBdr>
                    <w:top w:val="none" w:sz="0" w:space="0" w:color="auto"/>
                    <w:left w:val="none" w:sz="0" w:space="0" w:color="auto"/>
                    <w:bottom w:val="none" w:sz="0" w:space="0" w:color="auto"/>
                    <w:right w:val="none" w:sz="0" w:space="0" w:color="auto"/>
                  </w:divBdr>
                </w:div>
                <w:div w:id="2055035037">
                  <w:marLeft w:val="640"/>
                  <w:marRight w:val="0"/>
                  <w:marTop w:val="0"/>
                  <w:marBottom w:val="0"/>
                  <w:divBdr>
                    <w:top w:val="none" w:sz="0" w:space="0" w:color="auto"/>
                    <w:left w:val="none" w:sz="0" w:space="0" w:color="auto"/>
                    <w:bottom w:val="none" w:sz="0" w:space="0" w:color="auto"/>
                    <w:right w:val="none" w:sz="0" w:space="0" w:color="auto"/>
                  </w:divBdr>
                </w:div>
                <w:div w:id="1378162849">
                  <w:marLeft w:val="640"/>
                  <w:marRight w:val="0"/>
                  <w:marTop w:val="0"/>
                  <w:marBottom w:val="0"/>
                  <w:divBdr>
                    <w:top w:val="none" w:sz="0" w:space="0" w:color="auto"/>
                    <w:left w:val="none" w:sz="0" w:space="0" w:color="auto"/>
                    <w:bottom w:val="none" w:sz="0" w:space="0" w:color="auto"/>
                    <w:right w:val="none" w:sz="0" w:space="0" w:color="auto"/>
                  </w:divBdr>
                </w:div>
                <w:div w:id="1022585498">
                  <w:marLeft w:val="640"/>
                  <w:marRight w:val="0"/>
                  <w:marTop w:val="0"/>
                  <w:marBottom w:val="0"/>
                  <w:divBdr>
                    <w:top w:val="none" w:sz="0" w:space="0" w:color="auto"/>
                    <w:left w:val="none" w:sz="0" w:space="0" w:color="auto"/>
                    <w:bottom w:val="none" w:sz="0" w:space="0" w:color="auto"/>
                    <w:right w:val="none" w:sz="0" w:space="0" w:color="auto"/>
                  </w:divBdr>
                </w:div>
                <w:div w:id="525170752">
                  <w:marLeft w:val="640"/>
                  <w:marRight w:val="0"/>
                  <w:marTop w:val="0"/>
                  <w:marBottom w:val="0"/>
                  <w:divBdr>
                    <w:top w:val="none" w:sz="0" w:space="0" w:color="auto"/>
                    <w:left w:val="none" w:sz="0" w:space="0" w:color="auto"/>
                    <w:bottom w:val="none" w:sz="0" w:space="0" w:color="auto"/>
                    <w:right w:val="none" w:sz="0" w:space="0" w:color="auto"/>
                  </w:divBdr>
                </w:div>
                <w:div w:id="1925800924">
                  <w:marLeft w:val="640"/>
                  <w:marRight w:val="0"/>
                  <w:marTop w:val="0"/>
                  <w:marBottom w:val="0"/>
                  <w:divBdr>
                    <w:top w:val="none" w:sz="0" w:space="0" w:color="auto"/>
                    <w:left w:val="none" w:sz="0" w:space="0" w:color="auto"/>
                    <w:bottom w:val="none" w:sz="0" w:space="0" w:color="auto"/>
                    <w:right w:val="none" w:sz="0" w:space="0" w:color="auto"/>
                  </w:divBdr>
                </w:div>
                <w:div w:id="1613971348">
                  <w:marLeft w:val="640"/>
                  <w:marRight w:val="0"/>
                  <w:marTop w:val="0"/>
                  <w:marBottom w:val="0"/>
                  <w:divBdr>
                    <w:top w:val="none" w:sz="0" w:space="0" w:color="auto"/>
                    <w:left w:val="none" w:sz="0" w:space="0" w:color="auto"/>
                    <w:bottom w:val="none" w:sz="0" w:space="0" w:color="auto"/>
                    <w:right w:val="none" w:sz="0" w:space="0" w:color="auto"/>
                  </w:divBdr>
                </w:div>
                <w:div w:id="1434859385">
                  <w:marLeft w:val="640"/>
                  <w:marRight w:val="0"/>
                  <w:marTop w:val="0"/>
                  <w:marBottom w:val="0"/>
                  <w:divBdr>
                    <w:top w:val="none" w:sz="0" w:space="0" w:color="auto"/>
                    <w:left w:val="none" w:sz="0" w:space="0" w:color="auto"/>
                    <w:bottom w:val="none" w:sz="0" w:space="0" w:color="auto"/>
                    <w:right w:val="none" w:sz="0" w:space="0" w:color="auto"/>
                  </w:divBdr>
                </w:div>
                <w:div w:id="2132742915">
                  <w:marLeft w:val="640"/>
                  <w:marRight w:val="0"/>
                  <w:marTop w:val="0"/>
                  <w:marBottom w:val="0"/>
                  <w:divBdr>
                    <w:top w:val="none" w:sz="0" w:space="0" w:color="auto"/>
                    <w:left w:val="none" w:sz="0" w:space="0" w:color="auto"/>
                    <w:bottom w:val="none" w:sz="0" w:space="0" w:color="auto"/>
                    <w:right w:val="none" w:sz="0" w:space="0" w:color="auto"/>
                  </w:divBdr>
                </w:div>
                <w:div w:id="1847674396">
                  <w:marLeft w:val="640"/>
                  <w:marRight w:val="0"/>
                  <w:marTop w:val="0"/>
                  <w:marBottom w:val="0"/>
                  <w:divBdr>
                    <w:top w:val="none" w:sz="0" w:space="0" w:color="auto"/>
                    <w:left w:val="none" w:sz="0" w:space="0" w:color="auto"/>
                    <w:bottom w:val="none" w:sz="0" w:space="0" w:color="auto"/>
                    <w:right w:val="none" w:sz="0" w:space="0" w:color="auto"/>
                  </w:divBdr>
                </w:div>
                <w:div w:id="1761103252">
                  <w:marLeft w:val="640"/>
                  <w:marRight w:val="0"/>
                  <w:marTop w:val="0"/>
                  <w:marBottom w:val="0"/>
                  <w:divBdr>
                    <w:top w:val="none" w:sz="0" w:space="0" w:color="auto"/>
                    <w:left w:val="none" w:sz="0" w:space="0" w:color="auto"/>
                    <w:bottom w:val="none" w:sz="0" w:space="0" w:color="auto"/>
                    <w:right w:val="none" w:sz="0" w:space="0" w:color="auto"/>
                  </w:divBdr>
                </w:div>
                <w:div w:id="804809572">
                  <w:marLeft w:val="640"/>
                  <w:marRight w:val="0"/>
                  <w:marTop w:val="0"/>
                  <w:marBottom w:val="0"/>
                  <w:divBdr>
                    <w:top w:val="none" w:sz="0" w:space="0" w:color="auto"/>
                    <w:left w:val="none" w:sz="0" w:space="0" w:color="auto"/>
                    <w:bottom w:val="none" w:sz="0" w:space="0" w:color="auto"/>
                    <w:right w:val="none" w:sz="0" w:space="0" w:color="auto"/>
                  </w:divBdr>
                </w:div>
                <w:div w:id="476337600">
                  <w:marLeft w:val="640"/>
                  <w:marRight w:val="0"/>
                  <w:marTop w:val="0"/>
                  <w:marBottom w:val="0"/>
                  <w:divBdr>
                    <w:top w:val="none" w:sz="0" w:space="0" w:color="auto"/>
                    <w:left w:val="none" w:sz="0" w:space="0" w:color="auto"/>
                    <w:bottom w:val="none" w:sz="0" w:space="0" w:color="auto"/>
                    <w:right w:val="none" w:sz="0" w:space="0" w:color="auto"/>
                  </w:divBdr>
                </w:div>
                <w:div w:id="687222086">
                  <w:marLeft w:val="640"/>
                  <w:marRight w:val="0"/>
                  <w:marTop w:val="0"/>
                  <w:marBottom w:val="0"/>
                  <w:divBdr>
                    <w:top w:val="none" w:sz="0" w:space="0" w:color="auto"/>
                    <w:left w:val="none" w:sz="0" w:space="0" w:color="auto"/>
                    <w:bottom w:val="none" w:sz="0" w:space="0" w:color="auto"/>
                    <w:right w:val="none" w:sz="0" w:space="0" w:color="auto"/>
                  </w:divBdr>
                </w:div>
                <w:div w:id="1656643725">
                  <w:marLeft w:val="640"/>
                  <w:marRight w:val="0"/>
                  <w:marTop w:val="0"/>
                  <w:marBottom w:val="0"/>
                  <w:divBdr>
                    <w:top w:val="none" w:sz="0" w:space="0" w:color="auto"/>
                    <w:left w:val="none" w:sz="0" w:space="0" w:color="auto"/>
                    <w:bottom w:val="none" w:sz="0" w:space="0" w:color="auto"/>
                    <w:right w:val="none" w:sz="0" w:space="0" w:color="auto"/>
                  </w:divBdr>
                </w:div>
                <w:div w:id="193347875">
                  <w:marLeft w:val="640"/>
                  <w:marRight w:val="0"/>
                  <w:marTop w:val="0"/>
                  <w:marBottom w:val="0"/>
                  <w:divBdr>
                    <w:top w:val="none" w:sz="0" w:space="0" w:color="auto"/>
                    <w:left w:val="none" w:sz="0" w:space="0" w:color="auto"/>
                    <w:bottom w:val="none" w:sz="0" w:space="0" w:color="auto"/>
                    <w:right w:val="none" w:sz="0" w:space="0" w:color="auto"/>
                  </w:divBdr>
                </w:div>
                <w:div w:id="2035375281">
                  <w:marLeft w:val="640"/>
                  <w:marRight w:val="0"/>
                  <w:marTop w:val="0"/>
                  <w:marBottom w:val="0"/>
                  <w:divBdr>
                    <w:top w:val="none" w:sz="0" w:space="0" w:color="auto"/>
                    <w:left w:val="none" w:sz="0" w:space="0" w:color="auto"/>
                    <w:bottom w:val="none" w:sz="0" w:space="0" w:color="auto"/>
                    <w:right w:val="none" w:sz="0" w:space="0" w:color="auto"/>
                  </w:divBdr>
                </w:div>
                <w:div w:id="835072969">
                  <w:marLeft w:val="640"/>
                  <w:marRight w:val="0"/>
                  <w:marTop w:val="0"/>
                  <w:marBottom w:val="0"/>
                  <w:divBdr>
                    <w:top w:val="none" w:sz="0" w:space="0" w:color="auto"/>
                    <w:left w:val="none" w:sz="0" w:space="0" w:color="auto"/>
                    <w:bottom w:val="none" w:sz="0" w:space="0" w:color="auto"/>
                    <w:right w:val="none" w:sz="0" w:space="0" w:color="auto"/>
                  </w:divBdr>
                </w:div>
                <w:div w:id="1984777210">
                  <w:marLeft w:val="640"/>
                  <w:marRight w:val="0"/>
                  <w:marTop w:val="0"/>
                  <w:marBottom w:val="0"/>
                  <w:divBdr>
                    <w:top w:val="none" w:sz="0" w:space="0" w:color="auto"/>
                    <w:left w:val="none" w:sz="0" w:space="0" w:color="auto"/>
                    <w:bottom w:val="none" w:sz="0" w:space="0" w:color="auto"/>
                    <w:right w:val="none" w:sz="0" w:space="0" w:color="auto"/>
                  </w:divBdr>
                </w:div>
                <w:div w:id="2098138587">
                  <w:marLeft w:val="640"/>
                  <w:marRight w:val="0"/>
                  <w:marTop w:val="0"/>
                  <w:marBottom w:val="0"/>
                  <w:divBdr>
                    <w:top w:val="none" w:sz="0" w:space="0" w:color="auto"/>
                    <w:left w:val="none" w:sz="0" w:space="0" w:color="auto"/>
                    <w:bottom w:val="none" w:sz="0" w:space="0" w:color="auto"/>
                    <w:right w:val="none" w:sz="0" w:space="0" w:color="auto"/>
                  </w:divBdr>
                </w:div>
                <w:div w:id="1685355725">
                  <w:marLeft w:val="640"/>
                  <w:marRight w:val="0"/>
                  <w:marTop w:val="0"/>
                  <w:marBottom w:val="0"/>
                  <w:divBdr>
                    <w:top w:val="none" w:sz="0" w:space="0" w:color="auto"/>
                    <w:left w:val="none" w:sz="0" w:space="0" w:color="auto"/>
                    <w:bottom w:val="none" w:sz="0" w:space="0" w:color="auto"/>
                    <w:right w:val="none" w:sz="0" w:space="0" w:color="auto"/>
                  </w:divBdr>
                </w:div>
                <w:div w:id="1545604875">
                  <w:marLeft w:val="640"/>
                  <w:marRight w:val="0"/>
                  <w:marTop w:val="0"/>
                  <w:marBottom w:val="0"/>
                  <w:divBdr>
                    <w:top w:val="none" w:sz="0" w:space="0" w:color="auto"/>
                    <w:left w:val="none" w:sz="0" w:space="0" w:color="auto"/>
                    <w:bottom w:val="none" w:sz="0" w:space="0" w:color="auto"/>
                    <w:right w:val="none" w:sz="0" w:space="0" w:color="auto"/>
                  </w:divBdr>
                </w:div>
                <w:div w:id="1279607013">
                  <w:marLeft w:val="640"/>
                  <w:marRight w:val="0"/>
                  <w:marTop w:val="0"/>
                  <w:marBottom w:val="0"/>
                  <w:divBdr>
                    <w:top w:val="none" w:sz="0" w:space="0" w:color="auto"/>
                    <w:left w:val="none" w:sz="0" w:space="0" w:color="auto"/>
                    <w:bottom w:val="none" w:sz="0" w:space="0" w:color="auto"/>
                    <w:right w:val="none" w:sz="0" w:space="0" w:color="auto"/>
                  </w:divBdr>
                </w:div>
                <w:div w:id="887062169">
                  <w:marLeft w:val="640"/>
                  <w:marRight w:val="0"/>
                  <w:marTop w:val="0"/>
                  <w:marBottom w:val="0"/>
                  <w:divBdr>
                    <w:top w:val="none" w:sz="0" w:space="0" w:color="auto"/>
                    <w:left w:val="none" w:sz="0" w:space="0" w:color="auto"/>
                    <w:bottom w:val="none" w:sz="0" w:space="0" w:color="auto"/>
                    <w:right w:val="none" w:sz="0" w:space="0" w:color="auto"/>
                  </w:divBdr>
                </w:div>
                <w:div w:id="544102939">
                  <w:marLeft w:val="640"/>
                  <w:marRight w:val="0"/>
                  <w:marTop w:val="0"/>
                  <w:marBottom w:val="0"/>
                  <w:divBdr>
                    <w:top w:val="none" w:sz="0" w:space="0" w:color="auto"/>
                    <w:left w:val="none" w:sz="0" w:space="0" w:color="auto"/>
                    <w:bottom w:val="none" w:sz="0" w:space="0" w:color="auto"/>
                    <w:right w:val="none" w:sz="0" w:space="0" w:color="auto"/>
                  </w:divBdr>
                </w:div>
                <w:div w:id="1288584069">
                  <w:marLeft w:val="640"/>
                  <w:marRight w:val="0"/>
                  <w:marTop w:val="0"/>
                  <w:marBottom w:val="0"/>
                  <w:divBdr>
                    <w:top w:val="none" w:sz="0" w:space="0" w:color="auto"/>
                    <w:left w:val="none" w:sz="0" w:space="0" w:color="auto"/>
                    <w:bottom w:val="none" w:sz="0" w:space="0" w:color="auto"/>
                    <w:right w:val="none" w:sz="0" w:space="0" w:color="auto"/>
                  </w:divBdr>
                </w:div>
                <w:div w:id="1743789257">
                  <w:marLeft w:val="640"/>
                  <w:marRight w:val="0"/>
                  <w:marTop w:val="0"/>
                  <w:marBottom w:val="0"/>
                  <w:divBdr>
                    <w:top w:val="none" w:sz="0" w:space="0" w:color="auto"/>
                    <w:left w:val="none" w:sz="0" w:space="0" w:color="auto"/>
                    <w:bottom w:val="none" w:sz="0" w:space="0" w:color="auto"/>
                    <w:right w:val="none" w:sz="0" w:space="0" w:color="auto"/>
                  </w:divBdr>
                </w:div>
                <w:div w:id="1830945338">
                  <w:marLeft w:val="640"/>
                  <w:marRight w:val="0"/>
                  <w:marTop w:val="0"/>
                  <w:marBottom w:val="0"/>
                  <w:divBdr>
                    <w:top w:val="none" w:sz="0" w:space="0" w:color="auto"/>
                    <w:left w:val="none" w:sz="0" w:space="0" w:color="auto"/>
                    <w:bottom w:val="none" w:sz="0" w:space="0" w:color="auto"/>
                    <w:right w:val="none" w:sz="0" w:space="0" w:color="auto"/>
                  </w:divBdr>
                </w:div>
                <w:div w:id="963078075">
                  <w:marLeft w:val="640"/>
                  <w:marRight w:val="0"/>
                  <w:marTop w:val="0"/>
                  <w:marBottom w:val="0"/>
                  <w:divBdr>
                    <w:top w:val="none" w:sz="0" w:space="0" w:color="auto"/>
                    <w:left w:val="none" w:sz="0" w:space="0" w:color="auto"/>
                    <w:bottom w:val="none" w:sz="0" w:space="0" w:color="auto"/>
                    <w:right w:val="none" w:sz="0" w:space="0" w:color="auto"/>
                  </w:divBdr>
                </w:div>
                <w:div w:id="1686906237">
                  <w:marLeft w:val="640"/>
                  <w:marRight w:val="0"/>
                  <w:marTop w:val="0"/>
                  <w:marBottom w:val="0"/>
                  <w:divBdr>
                    <w:top w:val="none" w:sz="0" w:space="0" w:color="auto"/>
                    <w:left w:val="none" w:sz="0" w:space="0" w:color="auto"/>
                    <w:bottom w:val="none" w:sz="0" w:space="0" w:color="auto"/>
                    <w:right w:val="none" w:sz="0" w:space="0" w:color="auto"/>
                  </w:divBdr>
                </w:div>
                <w:div w:id="489058003">
                  <w:marLeft w:val="640"/>
                  <w:marRight w:val="0"/>
                  <w:marTop w:val="0"/>
                  <w:marBottom w:val="0"/>
                  <w:divBdr>
                    <w:top w:val="none" w:sz="0" w:space="0" w:color="auto"/>
                    <w:left w:val="none" w:sz="0" w:space="0" w:color="auto"/>
                    <w:bottom w:val="none" w:sz="0" w:space="0" w:color="auto"/>
                    <w:right w:val="none" w:sz="0" w:space="0" w:color="auto"/>
                  </w:divBdr>
                </w:div>
                <w:div w:id="1824082815">
                  <w:marLeft w:val="640"/>
                  <w:marRight w:val="0"/>
                  <w:marTop w:val="0"/>
                  <w:marBottom w:val="0"/>
                  <w:divBdr>
                    <w:top w:val="none" w:sz="0" w:space="0" w:color="auto"/>
                    <w:left w:val="none" w:sz="0" w:space="0" w:color="auto"/>
                    <w:bottom w:val="none" w:sz="0" w:space="0" w:color="auto"/>
                    <w:right w:val="none" w:sz="0" w:space="0" w:color="auto"/>
                  </w:divBdr>
                </w:div>
              </w:divsChild>
            </w:div>
            <w:div w:id="1919435057">
              <w:marLeft w:val="0"/>
              <w:marRight w:val="0"/>
              <w:marTop w:val="0"/>
              <w:marBottom w:val="0"/>
              <w:divBdr>
                <w:top w:val="none" w:sz="0" w:space="0" w:color="auto"/>
                <w:left w:val="none" w:sz="0" w:space="0" w:color="auto"/>
                <w:bottom w:val="none" w:sz="0" w:space="0" w:color="auto"/>
                <w:right w:val="none" w:sz="0" w:space="0" w:color="auto"/>
              </w:divBdr>
              <w:divsChild>
                <w:div w:id="1911957419">
                  <w:marLeft w:val="640"/>
                  <w:marRight w:val="0"/>
                  <w:marTop w:val="0"/>
                  <w:marBottom w:val="0"/>
                  <w:divBdr>
                    <w:top w:val="none" w:sz="0" w:space="0" w:color="auto"/>
                    <w:left w:val="none" w:sz="0" w:space="0" w:color="auto"/>
                    <w:bottom w:val="none" w:sz="0" w:space="0" w:color="auto"/>
                    <w:right w:val="none" w:sz="0" w:space="0" w:color="auto"/>
                  </w:divBdr>
                </w:div>
                <w:div w:id="1211576088">
                  <w:marLeft w:val="640"/>
                  <w:marRight w:val="0"/>
                  <w:marTop w:val="0"/>
                  <w:marBottom w:val="0"/>
                  <w:divBdr>
                    <w:top w:val="none" w:sz="0" w:space="0" w:color="auto"/>
                    <w:left w:val="none" w:sz="0" w:space="0" w:color="auto"/>
                    <w:bottom w:val="none" w:sz="0" w:space="0" w:color="auto"/>
                    <w:right w:val="none" w:sz="0" w:space="0" w:color="auto"/>
                  </w:divBdr>
                </w:div>
                <w:div w:id="1043604368">
                  <w:marLeft w:val="640"/>
                  <w:marRight w:val="0"/>
                  <w:marTop w:val="0"/>
                  <w:marBottom w:val="0"/>
                  <w:divBdr>
                    <w:top w:val="none" w:sz="0" w:space="0" w:color="auto"/>
                    <w:left w:val="none" w:sz="0" w:space="0" w:color="auto"/>
                    <w:bottom w:val="none" w:sz="0" w:space="0" w:color="auto"/>
                    <w:right w:val="none" w:sz="0" w:space="0" w:color="auto"/>
                  </w:divBdr>
                </w:div>
                <w:div w:id="304967508">
                  <w:marLeft w:val="640"/>
                  <w:marRight w:val="0"/>
                  <w:marTop w:val="0"/>
                  <w:marBottom w:val="0"/>
                  <w:divBdr>
                    <w:top w:val="none" w:sz="0" w:space="0" w:color="auto"/>
                    <w:left w:val="none" w:sz="0" w:space="0" w:color="auto"/>
                    <w:bottom w:val="none" w:sz="0" w:space="0" w:color="auto"/>
                    <w:right w:val="none" w:sz="0" w:space="0" w:color="auto"/>
                  </w:divBdr>
                </w:div>
                <w:div w:id="329217675">
                  <w:marLeft w:val="640"/>
                  <w:marRight w:val="0"/>
                  <w:marTop w:val="0"/>
                  <w:marBottom w:val="0"/>
                  <w:divBdr>
                    <w:top w:val="none" w:sz="0" w:space="0" w:color="auto"/>
                    <w:left w:val="none" w:sz="0" w:space="0" w:color="auto"/>
                    <w:bottom w:val="none" w:sz="0" w:space="0" w:color="auto"/>
                    <w:right w:val="none" w:sz="0" w:space="0" w:color="auto"/>
                  </w:divBdr>
                </w:div>
                <w:div w:id="2122533330">
                  <w:marLeft w:val="640"/>
                  <w:marRight w:val="0"/>
                  <w:marTop w:val="0"/>
                  <w:marBottom w:val="0"/>
                  <w:divBdr>
                    <w:top w:val="none" w:sz="0" w:space="0" w:color="auto"/>
                    <w:left w:val="none" w:sz="0" w:space="0" w:color="auto"/>
                    <w:bottom w:val="none" w:sz="0" w:space="0" w:color="auto"/>
                    <w:right w:val="none" w:sz="0" w:space="0" w:color="auto"/>
                  </w:divBdr>
                </w:div>
                <w:div w:id="193346568">
                  <w:marLeft w:val="640"/>
                  <w:marRight w:val="0"/>
                  <w:marTop w:val="0"/>
                  <w:marBottom w:val="0"/>
                  <w:divBdr>
                    <w:top w:val="none" w:sz="0" w:space="0" w:color="auto"/>
                    <w:left w:val="none" w:sz="0" w:space="0" w:color="auto"/>
                    <w:bottom w:val="none" w:sz="0" w:space="0" w:color="auto"/>
                    <w:right w:val="none" w:sz="0" w:space="0" w:color="auto"/>
                  </w:divBdr>
                </w:div>
                <w:div w:id="340740324">
                  <w:marLeft w:val="640"/>
                  <w:marRight w:val="0"/>
                  <w:marTop w:val="0"/>
                  <w:marBottom w:val="0"/>
                  <w:divBdr>
                    <w:top w:val="none" w:sz="0" w:space="0" w:color="auto"/>
                    <w:left w:val="none" w:sz="0" w:space="0" w:color="auto"/>
                    <w:bottom w:val="none" w:sz="0" w:space="0" w:color="auto"/>
                    <w:right w:val="none" w:sz="0" w:space="0" w:color="auto"/>
                  </w:divBdr>
                </w:div>
                <w:div w:id="1972393842">
                  <w:marLeft w:val="640"/>
                  <w:marRight w:val="0"/>
                  <w:marTop w:val="0"/>
                  <w:marBottom w:val="0"/>
                  <w:divBdr>
                    <w:top w:val="none" w:sz="0" w:space="0" w:color="auto"/>
                    <w:left w:val="none" w:sz="0" w:space="0" w:color="auto"/>
                    <w:bottom w:val="none" w:sz="0" w:space="0" w:color="auto"/>
                    <w:right w:val="none" w:sz="0" w:space="0" w:color="auto"/>
                  </w:divBdr>
                </w:div>
                <w:div w:id="1165054665">
                  <w:marLeft w:val="640"/>
                  <w:marRight w:val="0"/>
                  <w:marTop w:val="0"/>
                  <w:marBottom w:val="0"/>
                  <w:divBdr>
                    <w:top w:val="none" w:sz="0" w:space="0" w:color="auto"/>
                    <w:left w:val="none" w:sz="0" w:space="0" w:color="auto"/>
                    <w:bottom w:val="none" w:sz="0" w:space="0" w:color="auto"/>
                    <w:right w:val="none" w:sz="0" w:space="0" w:color="auto"/>
                  </w:divBdr>
                </w:div>
                <w:div w:id="1514371351">
                  <w:marLeft w:val="640"/>
                  <w:marRight w:val="0"/>
                  <w:marTop w:val="0"/>
                  <w:marBottom w:val="0"/>
                  <w:divBdr>
                    <w:top w:val="none" w:sz="0" w:space="0" w:color="auto"/>
                    <w:left w:val="none" w:sz="0" w:space="0" w:color="auto"/>
                    <w:bottom w:val="none" w:sz="0" w:space="0" w:color="auto"/>
                    <w:right w:val="none" w:sz="0" w:space="0" w:color="auto"/>
                  </w:divBdr>
                </w:div>
                <w:div w:id="1154955122">
                  <w:marLeft w:val="640"/>
                  <w:marRight w:val="0"/>
                  <w:marTop w:val="0"/>
                  <w:marBottom w:val="0"/>
                  <w:divBdr>
                    <w:top w:val="none" w:sz="0" w:space="0" w:color="auto"/>
                    <w:left w:val="none" w:sz="0" w:space="0" w:color="auto"/>
                    <w:bottom w:val="none" w:sz="0" w:space="0" w:color="auto"/>
                    <w:right w:val="none" w:sz="0" w:space="0" w:color="auto"/>
                  </w:divBdr>
                </w:div>
                <w:div w:id="745498255">
                  <w:marLeft w:val="640"/>
                  <w:marRight w:val="0"/>
                  <w:marTop w:val="0"/>
                  <w:marBottom w:val="0"/>
                  <w:divBdr>
                    <w:top w:val="none" w:sz="0" w:space="0" w:color="auto"/>
                    <w:left w:val="none" w:sz="0" w:space="0" w:color="auto"/>
                    <w:bottom w:val="none" w:sz="0" w:space="0" w:color="auto"/>
                    <w:right w:val="none" w:sz="0" w:space="0" w:color="auto"/>
                  </w:divBdr>
                </w:div>
                <w:div w:id="1474561035">
                  <w:marLeft w:val="640"/>
                  <w:marRight w:val="0"/>
                  <w:marTop w:val="0"/>
                  <w:marBottom w:val="0"/>
                  <w:divBdr>
                    <w:top w:val="none" w:sz="0" w:space="0" w:color="auto"/>
                    <w:left w:val="none" w:sz="0" w:space="0" w:color="auto"/>
                    <w:bottom w:val="none" w:sz="0" w:space="0" w:color="auto"/>
                    <w:right w:val="none" w:sz="0" w:space="0" w:color="auto"/>
                  </w:divBdr>
                </w:div>
                <w:div w:id="316151409">
                  <w:marLeft w:val="640"/>
                  <w:marRight w:val="0"/>
                  <w:marTop w:val="0"/>
                  <w:marBottom w:val="0"/>
                  <w:divBdr>
                    <w:top w:val="none" w:sz="0" w:space="0" w:color="auto"/>
                    <w:left w:val="none" w:sz="0" w:space="0" w:color="auto"/>
                    <w:bottom w:val="none" w:sz="0" w:space="0" w:color="auto"/>
                    <w:right w:val="none" w:sz="0" w:space="0" w:color="auto"/>
                  </w:divBdr>
                </w:div>
                <w:div w:id="527648962">
                  <w:marLeft w:val="640"/>
                  <w:marRight w:val="0"/>
                  <w:marTop w:val="0"/>
                  <w:marBottom w:val="0"/>
                  <w:divBdr>
                    <w:top w:val="none" w:sz="0" w:space="0" w:color="auto"/>
                    <w:left w:val="none" w:sz="0" w:space="0" w:color="auto"/>
                    <w:bottom w:val="none" w:sz="0" w:space="0" w:color="auto"/>
                    <w:right w:val="none" w:sz="0" w:space="0" w:color="auto"/>
                  </w:divBdr>
                </w:div>
                <w:div w:id="97717846">
                  <w:marLeft w:val="640"/>
                  <w:marRight w:val="0"/>
                  <w:marTop w:val="0"/>
                  <w:marBottom w:val="0"/>
                  <w:divBdr>
                    <w:top w:val="none" w:sz="0" w:space="0" w:color="auto"/>
                    <w:left w:val="none" w:sz="0" w:space="0" w:color="auto"/>
                    <w:bottom w:val="none" w:sz="0" w:space="0" w:color="auto"/>
                    <w:right w:val="none" w:sz="0" w:space="0" w:color="auto"/>
                  </w:divBdr>
                </w:div>
                <w:div w:id="1326518578">
                  <w:marLeft w:val="640"/>
                  <w:marRight w:val="0"/>
                  <w:marTop w:val="0"/>
                  <w:marBottom w:val="0"/>
                  <w:divBdr>
                    <w:top w:val="none" w:sz="0" w:space="0" w:color="auto"/>
                    <w:left w:val="none" w:sz="0" w:space="0" w:color="auto"/>
                    <w:bottom w:val="none" w:sz="0" w:space="0" w:color="auto"/>
                    <w:right w:val="none" w:sz="0" w:space="0" w:color="auto"/>
                  </w:divBdr>
                </w:div>
                <w:div w:id="1386757471">
                  <w:marLeft w:val="640"/>
                  <w:marRight w:val="0"/>
                  <w:marTop w:val="0"/>
                  <w:marBottom w:val="0"/>
                  <w:divBdr>
                    <w:top w:val="none" w:sz="0" w:space="0" w:color="auto"/>
                    <w:left w:val="none" w:sz="0" w:space="0" w:color="auto"/>
                    <w:bottom w:val="none" w:sz="0" w:space="0" w:color="auto"/>
                    <w:right w:val="none" w:sz="0" w:space="0" w:color="auto"/>
                  </w:divBdr>
                </w:div>
                <w:div w:id="850681718">
                  <w:marLeft w:val="640"/>
                  <w:marRight w:val="0"/>
                  <w:marTop w:val="0"/>
                  <w:marBottom w:val="0"/>
                  <w:divBdr>
                    <w:top w:val="none" w:sz="0" w:space="0" w:color="auto"/>
                    <w:left w:val="none" w:sz="0" w:space="0" w:color="auto"/>
                    <w:bottom w:val="none" w:sz="0" w:space="0" w:color="auto"/>
                    <w:right w:val="none" w:sz="0" w:space="0" w:color="auto"/>
                  </w:divBdr>
                </w:div>
                <w:div w:id="1975211627">
                  <w:marLeft w:val="640"/>
                  <w:marRight w:val="0"/>
                  <w:marTop w:val="0"/>
                  <w:marBottom w:val="0"/>
                  <w:divBdr>
                    <w:top w:val="none" w:sz="0" w:space="0" w:color="auto"/>
                    <w:left w:val="none" w:sz="0" w:space="0" w:color="auto"/>
                    <w:bottom w:val="none" w:sz="0" w:space="0" w:color="auto"/>
                    <w:right w:val="none" w:sz="0" w:space="0" w:color="auto"/>
                  </w:divBdr>
                </w:div>
                <w:div w:id="79757476">
                  <w:marLeft w:val="640"/>
                  <w:marRight w:val="0"/>
                  <w:marTop w:val="0"/>
                  <w:marBottom w:val="0"/>
                  <w:divBdr>
                    <w:top w:val="none" w:sz="0" w:space="0" w:color="auto"/>
                    <w:left w:val="none" w:sz="0" w:space="0" w:color="auto"/>
                    <w:bottom w:val="none" w:sz="0" w:space="0" w:color="auto"/>
                    <w:right w:val="none" w:sz="0" w:space="0" w:color="auto"/>
                  </w:divBdr>
                </w:div>
                <w:div w:id="2111899146">
                  <w:marLeft w:val="640"/>
                  <w:marRight w:val="0"/>
                  <w:marTop w:val="0"/>
                  <w:marBottom w:val="0"/>
                  <w:divBdr>
                    <w:top w:val="none" w:sz="0" w:space="0" w:color="auto"/>
                    <w:left w:val="none" w:sz="0" w:space="0" w:color="auto"/>
                    <w:bottom w:val="none" w:sz="0" w:space="0" w:color="auto"/>
                    <w:right w:val="none" w:sz="0" w:space="0" w:color="auto"/>
                  </w:divBdr>
                </w:div>
                <w:div w:id="1530869396">
                  <w:marLeft w:val="640"/>
                  <w:marRight w:val="0"/>
                  <w:marTop w:val="0"/>
                  <w:marBottom w:val="0"/>
                  <w:divBdr>
                    <w:top w:val="none" w:sz="0" w:space="0" w:color="auto"/>
                    <w:left w:val="none" w:sz="0" w:space="0" w:color="auto"/>
                    <w:bottom w:val="none" w:sz="0" w:space="0" w:color="auto"/>
                    <w:right w:val="none" w:sz="0" w:space="0" w:color="auto"/>
                  </w:divBdr>
                </w:div>
                <w:div w:id="1082413197">
                  <w:marLeft w:val="640"/>
                  <w:marRight w:val="0"/>
                  <w:marTop w:val="0"/>
                  <w:marBottom w:val="0"/>
                  <w:divBdr>
                    <w:top w:val="none" w:sz="0" w:space="0" w:color="auto"/>
                    <w:left w:val="none" w:sz="0" w:space="0" w:color="auto"/>
                    <w:bottom w:val="none" w:sz="0" w:space="0" w:color="auto"/>
                    <w:right w:val="none" w:sz="0" w:space="0" w:color="auto"/>
                  </w:divBdr>
                </w:div>
                <w:div w:id="1470319800">
                  <w:marLeft w:val="640"/>
                  <w:marRight w:val="0"/>
                  <w:marTop w:val="0"/>
                  <w:marBottom w:val="0"/>
                  <w:divBdr>
                    <w:top w:val="none" w:sz="0" w:space="0" w:color="auto"/>
                    <w:left w:val="none" w:sz="0" w:space="0" w:color="auto"/>
                    <w:bottom w:val="none" w:sz="0" w:space="0" w:color="auto"/>
                    <w:right w:val="none" w:sz="0" w:space="0" w:color="auto"/>
                  </w:divBdr>
                </w:div>
                <w:div w:id="132602366">
                  <w:marLeft w:val="640"/>
                  <w:marRight w:val="0"/>
                  <w:marTop w:val="0"/>
                  <w:marBottom w:val="0"/>
                  <w:divBdr>
                    <w:top w:val="none" w:sz="0" w:space="0" w:color="auto"/>
                    <w:left w:val="none" w:sz="0" w:space="0" w:color="auto"/>
                    <w:bottom w:val="none" w:sz="0" w:space="0" w:color="auto"/>
                    <w:right w:val="none" w:sz="0" w:space="0" w:color="auto"/>
                  </w:divBdr>
                </w:div>
                <w:div w:id="304970612">
                  <w:marLeft w:val="640"/>
                  <w:marRight w:val="0"/>
                  <w:marTop w:val="0"/>
                  <w:marBottom w:val="0"/>
                  <w:divBdr>
                    <w:top w:val="none" w:sz="0" w:space="0" w:color="auto"/>
                    <w:left w:val="none" w:sz="0" w:space="0" w:color="auto"/>
                    <w:bottom w:val="none" w:sz="0" w:space="0" w:color="auto"/>
                    <w:right w:val="none" w:sz="0" w:space="0" w:color="auto"/>
                  </w:divBdr>
                </w:div>
                <w:div w:id="1489518454">
                  <w:marLeft w:val="640"/>
                  <w:marRight w:val="0"/>
                  <w:marTop w:val="0"/>
                  <w:marBottom w:val="0"/>
                  <w:divBdr>
                    <w:top w:val="none" w:sz="0" w:space="0" w:color="auto"/>
                    <w:left w:val="none" w:sz="0" w:space="0" w:color="auto"/>
                    <w:bottom w:val="none" w:sz="0" w:space="0" w:color="auto"/>
                    <w:right w:val="none" w:sz="0" w:space="0" w:color="auto"/>
                  </w:divBdr>
                </w:div>
                <w:div w:id="943196516">
                  <w:marLeft w:val="640"/>
                  <w:marRight w:val="0"/>
                  <w:marTop w:val="0"/>
                  <w:marBottom w:val="0"/>
                  <w:divBdr>
                    <w:top w:val="none" w:sz="0" w:space="0" w:color="auto"/>
                    <w:left w:val="none" w:sz="0" w:space="0" w:color="auto"/>
                    <w:bottom w:val="none" w:sz="0" w:space="0" w:color="auto"/>
                    <w:right w:val="none" w:sz="0" w:space="0" w:color="auto"/>
                  </w:divBdr>
                </w:div>
                <w:div w:id="2032298531">
                  <w:marLeft w:val="640"/>
                  <w:marRight w:val="0"/>
                  <w:marTop w:val="0"/>
                  <w:marBottom w:val="0"/>
                  <w:divBdr>
                    <w:top w:val="none" w:sz="0" w:space="0" w:color="auto"/>
                    <w:left w:val="none" w:sz="0" w:space="0" w:color="auto"/>
                    <w:bottom w:val="none" w:sz="0" w:space="0" w:color="auto"/>
                    <w:right w:val="none" w:sz="0" w:space="0" w:color="auto"/>
                  </w:divBdr>
                </w:div>
                <w:div w:id="554852177">
                  <w:marLeft w:val="640"/>
                  <w:marRight w:val="0"/>
                  <w:marTop w:val="0"/>
                  <w:marBottom w:val="0"/>
                  <w:divBdr>
                    <w:top w:val="none" w:sz="0" w:space="0" w:color="auto"/>
                    <w:left w:val="none" w:sz="0" w:space="0" w:color="auto"/>
                    <w:bottom w:val="none" w:sz="0" w:space="0" w:color="auto"/>
                    <w:right w:val="none" w:sz="0" w:space="0" w:color="auto"/>
                  </w:divBdr>
                </w:div>
                <w:div w:id="65080017">
                  <w:marLeft w:val="640"/>
                  <w:marRight w:val="0"/>
                  <w:marTop w:val="0"/>
                  <w:marBottom w:val="0"/>
                  <w:divBdr>
                    <w:top w:val="none" w:sz="0" w:space="0" w:color="auto"/>
                    <w:left w:val="none" w:sz="0" w:space="0" w:color="auto"/>
                    <w:bottom w:val="none" w:sz="0" w:space="0" w:color="auto"/>
                    <w:right w:val="none" w:sz="0" w:space="0" w:color="auto"/>
                  </w:divBdr>
                </w:div>
                <w:div w:id="1846095881">
                  <w:marLeft w:val="640"/>
                  <w:marRight w:val="0"/>
                  <w:marTop w:val="0"/>
                  <w:marBottom w:val="0"/>
                  <w:divBdr>
                    <w:top w:val="none" w:sz="0" w:space="0" w:color="auto"/>
                    <w:left w:val="none" w:sz="0" w:space="0" w:color="auto"/>
                    <w:bottom w:val="none" w:sz="0" w:space="0" w:color="auto"/>
                    <w:right w:val="none" w:sz="0" w:space="0" w:color="auto"/>
                  </w:divBdr>
                </w:div>
                <w:div w:id="739208410">
                  <w:marLeft w:val="640"/>
                  <w:marRight w:val="0"/>
                  <w:marTop w:val="0"/>
                  <w:marBottom w:val="0"/>
                  <w:divBdr>
                    <w:top w:val="none" w:sz="0" w:space="0" w:color="auto"/>
                    <w:left w:val="none" w:sz="0" w:space="0" w:color="auto"/>
                    <w:bottom w:val="none" w:sz="0" w:space="0" w:color="auto"/>
                    <w:right w:val="none" w:sz="0" w:space="0" w:color="auto"/>
                  </w:divBdr>
                </w:div>
                <w:div w:id="979114658">
                  <w:marLeft w:val="640"/>
                  <w:marRight w:val="0"/>
                  <w:marTop w:val="0"/>
                  <w:marBottom w:val="0"/>
                  <w:divBdr>
                    <w:top w:val="none" w:sz="0" w:space="0" w:color="auto"/>
                    <w:left w:val="none" w:sz="0" w:space="0" w:color="auto"/>
                    <w:bottom w:val="none" w:sz="0" w:space="0" w:color="auto"/>
                    <w:right w:val="none" w:sz="0" w:space="0" w:color="auto"/>
                  </w:divBdr>
                </w:div>
                <w:div w:id="697245624">
                  <w:marLeft w:val="640"/>
                  <w:marRight w:val="0"/>
                  <w:marTop w:val="0"/>
                  <w:marBottom w:val="0"/>
                  <w:divBdr>
                    <w:top w:val="none" w:sz="0" w:space="0" w:color="auto"/>
                    <w:left w:val="none" w:sz="0" w:space="0" w:color="auto"/>
                    <w:bottom w:val="none" w:sz="0" w:space="0" w:color="auto"/>
                    <w:right w:val="none" w:sz="0" w:space="0" w:color="auto"/>
                  </w:divBdr>
                </w:div>
                <w:div w:id="1482235227">
                  <w:marLeft w:val="640"/>
                  <w:marRight w:val="0"/>
                  <w:marTop w:val="0"/>
                  <w:marBottom w:val="0"/>
                  <w:divBdr>
                    <w:top w:val="none" w:sz="0" w:space="0" w:color="auto"/>
                    <w:left w:val="none" w:sz="0" w:space="0" w:color="auto"/>
                    <w:bottom w:val="none" w:sz="0" w:space="0" w:color="auto"/>
                    <w:right w:val="none" w:sz="0" w:space="0" w:color="auto"/>
                  </w:divBdr>
                </w:div>
                <w:div w:id="732973745">
                  <w:marLeft w:val="640"/>
                  <w:marRight w:val="0"/>
                  <w:marTop w:val="0"/>
                  <w:marBottom w:val="0"/>
                  <w:divBdr>
                    <w:top w:val="none" w:sz="0" w:space="0" w:color="auto"/>
                    <w:left w:val="none" w:sz="0" w:space="0" w:color="auto"/>
                    <w:bottom w:val="none" w:sz="0" w:space="0" w:color="auto"/>
                    <w:right w:val="none" w:sz="0" w:space="0" w:color="auto"/>
                  </w:divBdr>
                </w:div>
                <w:div w:id="897597034">
                  <w:marLeft w:val="640"/>
                  <w:marRight w:val="0"/>
                  <w:marTop w:val="0"/>
                  <w:marBottom w:val="0"/>
                  <w:divBdr>
                    <w:top w:val="none" w:sz="0" w:space="0" w:color="auto"/>
                    <w:left w:val="none" w:sz="0" w:space="0" w:color="auto"/>
                    <w:bottom w:val="none" w:sz="0" w:space="0" w:color="auto"/>
                    <w:right w:val="none" w:sz="0" w:space="0" w:color="auto"/>
                  </w:divBdr>
                </w:div>
                <w:div w:id="1488323345">
                  <w:marLeft w:val="640"/>
                  <w:marRight w:val="0"/>
                  <w:marTop w:val="0"/>
                  <w:marBottom w:val="0"/>
                  <w:divBdr>
                    <w:top w:val="none" w:sz="0" w:space="0" w:color="auto"/>
                    <w:left w:val="none" w:sz="0" w:space="0" w:color="auto"/>
                    <w:bottom w:val="none" w:sz="0" w:space="0" w:color="auto"/>
                    <w:right w:val="none" w:sz="0" w:space="0" w:color="auto"/>
                  </w:divBdr>
                </w:div>
                <w:div w:id="435908290">
                  <w:marLeft w:val="640"/>
                  <w:marRight w:val="0"/>
                  <w:marTop w:val="0"/>
                  <w:marBottom w:val="0"/>
                  <w:divBdr>
                    <w:top w:val="none" w:sz="0" w:space="0" w:color="auto"/>
                    <w:left w:val="none" w:sz="0" w:space="0" w:color="auto"/>
                    <w:bottom w:val="none" w:sz="0" w:space="0" w:color="auto"/>
                    <w:right w:val="none" w:sz="0" w:space="0" w:color="auto"/>
                  </w:divBdr>
                </w:div>
                <w:div w:id="931008414">
                  <w:marLeft w:val="640"/>
                  <w:marRight w:val="0"/>
                  <w:marTop w:val="0"/>
                  <w:marBottom w:val="0"/>
                  <w:divBdr>
                    <w:top w:val="none" w:sz="0" w:space="0" w:color="auto"/>
                    <w:left w:val="none" w:sz="0" w:space="0" w:color="auto"/>
                    <w:bottom w:val="none" w:sz="0" w:space="0" w:color="auto"/>
                    <w:right w:val="none" w:sz="0" w:space="0" w:color="auto"/>
                  </w:divBdr>
                </w:div>
                <w:div w:id="1334259265">
                  <w:marLeft w:val="640"/>
                  <w:marRight w:val="0"/>
                  <w:marTop w:val="0"/>
                  <w:marBottom w:val="0"/>
                  <w:divBdr>
                    <w:top w:val="none" w:sz="0" w:space="0" w:color="auto"/>
                    <w:left w:val="none" w:sz="0" w:space="0" w:color="auto"/>
                    <w:bottom w:val="none" w:sz="0" w:space="0" w:color="auto"/>
                    <w:right w:val="none" w:sz="0" w:space="0" w:color="auto"/>
                  </w:divBdr>
                </w:div>
                <w:div w:id="1185823875">
                  <w:marLeft w:val="640"/>
                  <w:marRight w:val="0"/>
                  <w:marTop w:val="0"/>
                  <w:marBottom w:val="0"/>
                  <w:divBdr>
                    <w:top w:val="none" w:sz="0" w:space="0" w:color="auto"/>
                    <w:left w:val="none" w:sz="0" w:space="0" w:color="auto"/>
                    <w:bottom w:val="none" w:sz="0" w:space="0" w:color="auto"/>
                    <w:right w:val="none" w:sz="0" w:space="0" w:color="auto"/>
                  </w:divBdr>
                </w:div>
                <w:div w:id="574053620">
                  <w:marLeft w:val="640"/>
                  <w:marRight w:val="0"/>
                  <w:marTop w:val="0"/>
                  <w:marBottom w:val="0"/>
                  <w:divBdr>
                    <w:top w:val="none" w:sz="0" w:space="0" w:color="auto"/>
                    <w:left w:val="none" w:sz="0" w:space="0" w:color="auto"/>
                    <w:bottom w:val="none" w:sz="0" w:space="0" w:color="auto"/>
                    <w:right w:val="none" w:sz="0" w:space="0" w:color="auto"/>
                  </w:divBdr>
                </w:div>
                <w:div w:id="1173765791">
                  <w:marLeft w:val="640"/>
                  <w:marRight w:val="0"/>
                  <w:marTop w:val="0"/>
                  <w:marBottom w:val="0"/>
                  <w:divBdr>
                    <w:top w:val="none" w:sz="0" w:space="0" w:color="auto"/>
                    <w:left w:val="none" w:sz="0" w:space="0" w:color="auto"/>
                    <w:bottom w:val="none" w:sz="0" w:space="0" w:color="auto"/>
                    <w:right w:val="none" w:sz="0" w:space="0" w:color="auto"/>
                  </w:divBdr>
                </w:div>
                <w:div w:id="1476141699">
                  <w:marLeft w:val="640"/>
                  <w:marRight w:val="0"/>
                  <w:marTop w:val="0"/>
                  <w:marBottom w:val="0"/>
                  <w:divBdr>
                    <w:top w:val="none" w:sz="0" w:space="0" w:color="auto"/>
                    <w:left w:val="none" w:sz="0" w:space="0" w:color="auto"/>
                    <w:bottom w:val="none" w:sz="0" w:space="0" w:color="auto"/>
                    <w:right w:val="none" w:sz="0" w:space="0" w:color="auto"/>
                  </w:divBdr>
                </w:div>
                <w:div w:id="810513348">
                  <w:marLeft w:val="640"/>
                  <w:marRight w:val="0"/>
                  <w:marTop w:val="0"/>
                  <w:marBottom w:val="0"/>
                  <w:divBdr>
                    <w:top w:val="none" w:sz="0" w:space="0" w:color="auto"/>
                    <w:left w:val="none" w:sz="0" w:space="0" w:color="auto"/>
                    <w:bottom w:val="none" w:sz="0" w:space="0" w:color="auto"/>
                    <w:right w:val="none" w:sz="0" w:space="0" w:color="auto"/>
                  </w:divBdr>
                </w:div>
                <w:div w:id="835460960">
                  <w:marLeft w:val="640"/>
                  <w:marRight w:val="0"/>
                  <w:marTop w:val="0"/>
                  <w:marBottom w:val="0"/>
                  <w:divBdr>
                    <w:top w:val="none" w:sz="0" w:space="0" w:color="auto"/>
                    <w:left w:val="none" w:sz="0" w:space="0" w:color="auto"/>
                    <w:bottom w:val="none" w:sz="0" w:space="0" w:color="auto"/>
                    <w:right w:val="none" w:sz="0" w:space="0" w:color="auto"/>
                  </w:divBdr>
                </w:div>
                <w:div w:id="13387285">
                  <w:marLeft w:val="640"/>
                  <w:marRight w:val="0"/>
                  <w:marTop w:val="0"/>
                  <w:marBottom w:val="0"/>
                  <w:divBdr>
                    <w:top w:val="none" w:sz="0" w:space="0" w:color="auto"/>
                    <w:left w:val="none" w:sz="0" w:space="0" w:color="auto"/>
                    <w:bottom w:val="none" w:sz="0" w:space="0" w:color="auto"/>
                    <w:right w:val="none" w:sz="0" w:space="0" w:color="auto"/>
                  </w:divBdr>
                </w:div>
                <w:div w:id="384522582">
                  <w:marLeft w:val="640"/>
                  <w:marRight w:val="0"/>
                  <w:marTop w:val="0"/>
                  <w:marBottom w:val="0"/>
                  <w:divBdr>
                    <w:top w:val="none" w:sz="0" w:space="0" w:color="auto"/>
                    <w:left w:val="none" w:sz="0" w:space="0" w:color="auto"/>
                    <w:bottom w:val="none" w:sz="0" w:space="0" w:color="auto"/>
                    <w:right w:val="none" w:sz="0" w:space="0" w:color="auto"/>
                  </w:divBdr>
                </w:div>
                <w:div w:id="1978949423">
                  <w:marLeft w:val="640"/>
                  <w:marRight w:val="0"/>
                  <w:marTop w:val="0"/>
                  <w:marBottom w:val="0"/>
                  <w:divBdr>
                    <w:top w:val="none" w:sz="0" w:space="0" w:color="auto"/>
                    <w:left w:val="none" w:sz="0" w:space="0" w:color="auto"/>
                    <w:bottom w:val="none" w:sz="0" w:space="0" w:color="auto"/>
                    <w:right w:val="none" w:sz="0" w:space="0" w:color="auto"/>
                  </w:divBdr>
                </w:div>
                <w:div w:id="1842812378">
                  <w:marLeft w:val="640"/>
                  <w:marRight w:val="0"/>
                  <w:marTop w:val="0"/>
                  <w:marBottom w:val="0"/>
                  <w:divBdr>
                    <w:top w:val="none" w:sz="0" w:space="0" w:color="auto"/>
                    <w:left w:val="none" w:sz="0" w:space="0" w:color="auto"/>
                    <w:bottom w:val="none" w:sz="0" w:space="0" w:color="auto"/>
                    <w:right w:val="none" w:sz="0" w:space="0" w:color="auto"/>
                  </w:divBdr>
                </w:div>
                <w:div w:id="1006325829">
                  <w:marLeft w:val="640"/>
                  <w:marRight w:val="0"/>
                  <w:marTop w:val="0"/>
                  <w:marBottom w:val="0"/>
                  <w:divBdr>
                    <w:top w:val="none" w:sz="0" w:space="0" w:color="auto"/>
                    <w:left w:val="none" w:sz="0" w:space="0" w:color="auto"/>
                    <w:bottom w:val="none" w:sz="0" w:space="0" w:color="auto"/>
                    <w:right w:val="none" w:sz="0" w:space="0" w:color="auto"/>
                  </w:divBdr>
                </w:div>
                <w:div w:id="41177997">
                  <w:marLeft w:val="640"/>
                  <w:marRight w:val="0"/>
                  <w:marTop w:val="0"/>
                  <w:marBottom w:val="0"/>
                  <w:divBdr>
                    <w:top w:val="none" w:sz="0" w:space="0" w:color="auto"/>
                    <w:left w:val="none" w:sz="0" w:space="0" w:color="auto"/>
                    <w:bottom w:val="none" w:sz="0" w:space="0" w:color="auto"/>
                    <w:right w:val="none" w:sz="0" w:space="0" w:color="auto"/>
                  </w:divBdr>
                </w:div>
                <w:div w:id="1567035234">
                  <w:marLeft w:val="640"/>
                  <w:marRight w:val="0"/>
                  <w:marTop w:val="0"/>
                  <w:marBottom w:val="0"/>
                  <w:divBdr>
                    <w:top w:val="none" w:sz="0" w:space="0" w:color="auto"/>
                    <w:left w:val="none" w:sz="0" w:space="0" w:color="auto"/>
                    <w:bottom w:val="none" w:sz="0" w:space="0" w:color="auto"/>
                    <w:right w:val="none" w:sz="0" w:space="0" w:color="auto"/>
                  </w:divBdr>
                </w:div>
                <w:div w:id="549805350">
                  <w:marLeft w:val="640"/>
                  <w:marRight w:val="0"/>
                  <w:marTop w:val="0"/>
                  <w:marBottom w:val="0"/>
                  <w:divBdr>
                    <w:top w:val="none" w:sz="0" w:space="0" w:color="auto"/>
                    <w:left w:val="none" w:sz="0" w:space="0" w:color="auto"/>
                    <w:bottom w:val="none" w:sz="0" w:space="0" w:color="auto"/>
                    <w:right w:val="none" w:sz="0" w:space="0" w:color="auto"/>
                  </w:divBdr>
                </w:div>
                <w:div w:id="58990922">
                  <w:marLeft w:val="640"/>
                  <w:marRight w:val="0"/>
                  <w:marTop w:val="0"/>
                  <w:marBottom w:val="0"/>
                  <w:divBdr>
                    <w:top w:val="none" w:sz="0" w:space="0" w:color="auto"/>
                    <w:left w:val="none" w:sz="0" w:space="0" w:color="auto"/>
                    <w:bottom w:val="none" w:sz="0" w:space="0" w:color="auto"/>
                    <w:right w:val="none" w:sz="0" w:space="0" w:color="auto"/>
                  </w:divBdr>
                </w:div>
                <w:div w:id="2025786335">
                  <w:marLeft w:val="640"/>
                  <w:marRight w:val="0"/>
                  <w:marTop w:val="0"/>
                  <w:marBottom w:val="0"/>
                  <w:divBdr>
                    <w:top w:val="none" w:sz="0" w:space="0" w:color="auto"/>
                    <w:left w:val="none" w:sz="0" w:space="0" w:color="auto"/>
                    <w:bottom w:val="none" w:sz="0" w:space="0" w:color="auto"/>
                    <w:right w:val="none" w:sz="0" w:space="0" w:color="auto"/>
                  </w:divBdr>
                </w:div>
                <w:div w:id="622346700">
                  <w:marLeft w:val="640"/>
                  <w:marRight w:val="0"/>
                  <w:marTop w:val="0"/>
                  <w:marBottom w:val="0"/>
                  <w:divBdr>
                    <w:top w:val="none" w:sz="0" w:space="0" w:color="auto"/>
                    <w:left w:val="none" w:sz="0" w:space="0" w:color="auto"/>
                    <w:bottom w:val="none" w:sz="0" w:space="0" w:color="auto"/>
                    <w:right w:val="none" w:sz="0" w:space="0" w:color="auto"/>
                  </w:divBdr>
                </w:div>
                <w:div w:id="1433819927">
                  <w:marLeft w:val="640"/>
                  <w:marRight w:val="0"/>
                  <w:marTop w:val="0"/>
                  <w:marBottom w:val="0"/>
                  <w:divBdr>
                    <w:top w:val="none" w:sz="0" w:space="0" w:color="auto"/>
                    <w:left w:val="none" w:sz="0" w:space="0" w:color="auto"/>
                    <w:bottom w:val="none" w:sz="0" w:space="0" w:color="auto"/>
                    <w:right w:val="none" w:sz="0" w:space="0" w:color="auto"/>
                  </w:divBdr>
                </w:div>
                <w:div w:id="379401150">
                  <w:marLeft w:val="640"/>
                  <w:marRight w:val="0"/>
                  <w:marTop w:val="0"/>
                  <w:marBottom w:val="0"/>
                  <w:divBdr>
                    <w:top w:val="none" w:sz="0" w:space="0" w:color="auto"/>
                    <w:left w:val="none" w:sz="0" w:space="0" w:color="auto"/>
                    <w:bottom w:val="none" w:sz="0" w:space="0" w:color="auto"/>
                    <w:right w:val="none" w:sz="0" w:space="0" w:color="auto"/>
                  </w:divBdr>
                </w:div>
                <w:div w:id="3939880">
                  <w:marLeft w:val="640"/>
                  <w:marRight w:val="0"/>
                  <w:marTop w:val="0"/>
                  <w:marBottom w:val="0"/>
                  <w:divBdr>
                    <w:top w:val="none" w:sz="0" w:space="0" w:color="auto"/>
                    <w:left w:val="none" w:sz="0" w:space="0" w:color="auto"/>
                    <w:bottom w:val="none" w:sz="0" w:space="0" w:color="auto"/>
                    <w:right w:val="none" w:sz="0" w:space="0" w:color="auto"/>
                  </w:divBdr>
                </w:div>
                <w:div w:id="112333647">
                  <w:marLeft w:val="640"/>
                  <w:marRight w:val="0"/>
                  <w:marTop w:val="0"/>
                  <w:marBottom w:val="0"/>
                  <w:divBdr>
                    <w:top w:val="none" w:sz="0" w:space="0" w:color="auto"/>
                    <w:left w:val="none" w:sz="0" w:space="0" w:color="auto"/>
                    <w:bottom w:val="none" w:sz="0" w:space="0" w:color="auto"/>
                    <w:right w:val="none" w:sz="0" w:space="0" w:color="auto"/>
                  </w:divBdr>
                </w:div>
                <w:div w:id="1806507598">
                  <w:marLeft w:val="640"/>
                  <w:marRight w:val="0"/>
                  <w:marTop w:val="0"/>
                  <w:marBottom w:val="0"/>
                  <w:divBdr>
                    <w:top w:val="none" w:sz="0" w:space="0" w:color="auto"/>
                    <w:left w:val="none" w:sz="0" w:space="0" w:color="auto"/>
                    <w:bottom w:val="none" w:sz="0" w:space="0" w:color="auto"/>
                    <w:right w:val="none" w:sz="0" w:space="0" w:color="auto"/>
                  </w:divBdr>
                </w:div>
                <w:div w:id="1939556753">
                  <w:marLeft w:val="640"/>
                  <w:marRight w:val="0"/>
                  <w:marTop w:val="0"/>
                  <w:marBottom w:val="0"/>
                  <w:divBdr>
                    <w:top w:val="none" w:sz="0" w:space="0" w:color="auto"/>
                    <w:left w:val="none" w:sz="0" w:space="0" w:color="auto"/>
                    <w:bottom w:val="none" w:sz="0" w:space="0" w:color="auto"/>
                    <w:right w:val="none" w:sz="0" w:space="0" w:color="auto"/>
                  </w:divBdr>
                </w:div>
                <w:div w:id="907350706">
                  <w:marLeft w:val="640"/>
                  <w:marRight w:val="0"/>
                  <w:marTop w:val="0"/>
                  <w:marBottom w:val="0"/>
                  <w:divBdr>
                    <w:top w:val="none" w:sz="0" w:space="0" w:color="auto"/>
                    <w:left w:val="none" w:sz="0" w:space="0" w:color="auto"/>
                    <w:bottom w:val="none" w:sz="0" w:space="0" w:color="auto"/>
                    <w:right w:val="none" w:sz="0" w:space="0" w:color="auto"/>
                  </w:divBdr>
                </w:div>
                <w:div w:id="1052074837">
                  <w:marLeft w:val="640"/>
                  <w:marRight w:val="0"/>
                  <w:marTop w:val="0"/>
                  <w:marBottom w:val="0"/>
                  <w:divBdr>
                    <w:top w:val="none" w:sz="0" w:space="0" w:color="auto"/>
                    <w:left w:val="none" w:sz="0" w:space="0" w:color="auto"/>
                    <w:bottom w:val="none" w:sz="0" w:space="0" w:color="auto"/>
                    <w:right w:val="none" w:sz="0" w:space="0" w:color="auto"/>
                  </w:divBdr>
                </w:div>
                <w:div w:id="9913558">
                  <w:marLeft w:val="640"/>
                  <w:marRight w:val="0"/>
                  <w:marTop w:val="0"/>
                  <w:marBottom w:val="0"/>
                  <w:divBdr>
                    <w:top w:val="none" w:sz="0" w:space="0" w:color="auto"/>
                    <w:left w:val="none" w:sz="0" w:space="0" w:color="auto"/>
                    <w:bottom w:val="none" w:sz="0" w:space="0" w:color="auto"/>
                    <w:right w:val="none" w:sz="0" w:space="0" w:color="auto"/>
                  </w:divBdr>
                </w:div>
                <w:div w:id="2048990477">
                  <w:marLeft w:val="640"/>
                  <w:marRight w:val="0"/>
                  <w:marTop w:val="0"/>
                  <w:marBottom w:val="0"/>
                  <w:divBdr>
                    <w:top w:val="none" w:sz="0" w:space="0" w:color="auto"/>
                    <w:left w:val="none" w:sz="0" w:space="0" w:color="auto"/>
                    <w:bottom w:val="none" w:sz="0" w:space="0" w:color="auto"/>
                    <w:right w:val="none" w:sz="0" w:space="0" w:color="auto"/>
                  </w:divBdr>
                </w:div>
                <w:div w:id="2109084060">
                  <w:marLeft w:val="640"/>
                  <w:marRight w:val="0"/>
                  <w:marTop w:val="0"/>
                  <w:marBottom w:val="0"/>
                  <w:divBdr>
                    <w:top w:val="none" w:sz="0" w:space="0" w:color="auto"/>
                    <w:left w:val="none" w:sz="0" w:space="0" w:color="auto"/>
                    <w:bottom w:val="none" w:sz="0" w:space="0" w:color="auto"/>
                    <w:right w:val="none" w:sz="0" w:space="0" w:color="auto"/>
                  </w:divBdr>
                </w:div>
                <w:div w:id="472065113">
                  <w:marLeft w:val="640"/>
                  <w:marRight w:val="0"/>
                  <w:marTop w:val="0"/>
                  <w:marBottom w:val="0"/>
                  <w:divBdr>
                    <w:top w:val="none" w:sz="0" w:space="0" w:color="auto"/>
                    <w:left w:val="none" w:sz="0" w:space="0" w:color="auto"/>
                    <w:bottom w:val="none" w:sz="0" w:space="0" w:color="auto"/>
                    <w:right w:val="none" w:sz="0" w:space="0" w:color="auto"/>
                  </w:divBdr>
                </w:div>
                <w:div w:id="320667674">
                  <w:marLeft w:val="640"/>
                  <w:marRight w:val="0"/>
                  <w:marTop w:val="0"/>
                  <w:marBottom w:val="0"/>
                  <w:divBdr>
                    <w:top w:val="none" w:sz="0" w:space="0" w:color="auto"/>
                    <w:left w:val="none" w:sz="0" w:space="0" w:color="auto"/>
                    <w:bottom w:val="none" w:sz="0" w:space="0" w:color="auto"/>
                    <w:right w:val="none" w:sz="0" w:space="0" w:color="auto"/>
                  </w:divBdr>
                </w:div>
                <w:div w:id="2022393104">
                  <w:marLeft w:val="640"/>
                  <w:marRight w:val="0"/>
                  <w:marTop w:val="0"/>
                  <w:marBottom w:val="0"/>
                  <w:divBdr>
                    <w:top w:val="none" w:sz="0" w:space="0" w:color="auto"/>
                    <w:left w:val="none" w:sz="0" w:space="0" w:color="auto"/>
                    <w:bottom w:val="none" w:sz="0" w:space="0" w:color="auto"/>
                    <w:right w:val="none" w:sz="0" w:space="0" w:color="auto"/>
                  </w:divBdr>
                </w:div>
                <w:div w:id="783156873">
                  <w:marLeft w:val="640"/>
                  <w:marRight w:val="0"/>
                  <w:marTop w:val="0"/>
                  <w:marBottom w:val="0"/>
                  <w:divBdr>
                    <w:top w:val="none" w:sz="0" w:space="0" w:color="auto"/>
                    <w:left w:val="none" w:sz="0" w:space="0" w:color="auto"/>
                    <w:bottom w:val="none" w:sz="0" w:space="0" w:color="auto"/>
                    <w:right w:val="none" w:sz="0" w:space="0" w:color="auto"/>
                  </w:divBdr>
                </w:div>
                <w:div w:id="1556041928">
                  <w:marLeft w:val="640"/>
                  <w:marRight w:val="0"/>
                  <w:marTop w:val="0"/>
                  <w:marBottom w:val="0"/>
                  <w:divBdr>
                    <w:top w:val="none" w:sz="0" w:space="0" w:color="auto"/>
                    <w:left w:val="none" w:sz="0" w:space="0" w:color="auto"/>
                    <w:bottom w:val="none" w:sz="0" w:space="0" w:color="auto"/>
                    <w:right w:val="none" w:sz="0" w:space="0" w:color="auto"/>
                  </w:divBdr>
                </w:div>
                <w:div w:id="2044790128">
                  <w:marLeft w:val="640"/>
                  <w:marRight w:val="0"/>
                  <w:marTop w:val="0"/>
                  <w:marBottom w:val="0"/>
                  <w:divBdr>
                    <w:top w:val="none" w:sz="0" w:space="0" w:color="auto"/>
                    <w:left w:val="none" w:sz="0" w:space="0" w:color="auto"/>
                    <w:bottom w:val="none" w:sz="0" w:space="0" w:color="auto"/>
                    <w:right w:val="none" w:sz="0" w:space="0" w:color="auto"/>
                  </w:divBdr>
                </w:div>
                <w:div w:id="837421332">
                  <w:marLeft w:val="640"/>
                  <w:marRight w:val="0"/>
                  <w:marTop w:val="0"/>
                  <w:marBottom w:val="0"/>
                  <w:divBdr>
                    <w:top w:val="none" w:sz="0" w:space="0" w:color="auto"/>
                    <w:left w:val="none" w:sz="0" w:space="0" w:color="auto"/>
                    <w:bottom w:val="none" w:sz="0" w:space="0" w:color="auto"/>
                    <w:right w:val="none" w:sz="0" w:space="0" w:color="auto"/>
                  </w:divBdr>
                </w:div>
                <w:div w:id="1072119572">
                  <w:marLeft w:val="640"/>
                  <w:marRight w:val="0"/>
                  <w:marTop w:val="0"/>
                  <w:marBottom w:val="0"/>
                  <w:divBdr>
                    <w:top w:val="none" w:sz="0" w:space="0" w:color="auto"/>
                    <w:left w:val="none" w:sz="0" w:space="0" w:color="auto"/>
                    <w:bottom w:val="none" w:sz="0" w:space="0" w:color="auto"/>
                    <w:right w:val="none" w:sz="0" w:space="0" w:color="auto"/>
                  </w:divBdr>
                </w:div>
                <w:div w:id="1893887274">
                  <w:marLeft w:val="640"/>
                  <w:marRight w:val="0"/>
                  <w:marTop w:val="0"/>
                  <w:marBottom w:val="0"/>
                  <w:divBdr>
                    <w:top w:val="none" w:sz="0" w:space="0" w:color="auto"/>
                    <w:left w:val="none" w:sz="0" w:space="0" w:color="auto"/>
                    <w:bottom w:val="none" w:sz="0" w:space="0" w:color="auto"/>
                    <w:right w:val="none" w:sz="0" w:space="0" w:color="auto"/>
                  </w:divBdr>
                </w:div>
                <w:div w:id="1294212079">
                  <w:marLeft w:val="640"/>
                  <w:marRight w:val="0"/>
                  <w:marTop w:val="0"/>
                  <w:marBottom w:val="0"/>
                  <w:divBdr>
                    <w:top w:val="none" w:sz="0" w:space="0" w:color="auto"/>
                    <w:left w:val="none" w:sz="0" w:space="0" w:color="auto"/>
                    <w:bottom w:val="none" w:sz="0" w:space="0" w:color="auto"/>
                    <w:right w:val="none" w:sz="0" w:space="0" w:color="auto"/>
                  </w:divBdr>
                </w:div>
                <w:div w:id="441458086">
                  <w:marLeft w:val="640"/>
                  <w:marRight w:val="0"/>
                  <w:marTop w:val="0"/>
                  <w:marBottom w:val="0"/>
                  <w:divBdr>
                    <w:top w:val="none" w:sz="0" w:space="0" w:color="auto"/>
                    <w:left w:val="none" w:sz="0" w:space="0" w:color="auto"/>
                    <w:bottom w:val="none" w:sz="0" w:space="0" w:color="auto"/>
                    <w:right w:val="none" w:sz="0" w:space="0" w:color="auto"/>
                  </w:divBdr>
                </w:div>
                <w:div w:id="1540700889">
                  <w:marLeft w:val="640"/>
                  <w:marRight w:val="0"/>
                  <w:marTop w:val="0"/>
                  <w:marBottom w:val="0"/>
                  <w:divBdr>
                    <w:top w:val="none" w:sz="0" w:space="0" w:color="auto"/>
                    <w:left w:val="none" w:sz="0" w:space="0" w:color="auto"/>
                    <w:bottom w:val="none" w:sz="0" w:space="0" w:color="auto"/>
                    <w:right w:val="none" w:sz="0" w:space="0" w:color="auto"/>
                  </w:divBdr>
                </w:div>
                <w:div w:id="2083062571">
                  <w:marLeft w:val="640"/>
                  <w:marRight w:val="0"/>
                  <w:marTop w:val="0"/>
                  <w:marBottom w:val="0"/>
                  <w:divBdr>
                    <w:top w:val="none" w:sz="0" w:space="0" w:color="auto"/>
                    <w:left w:val="none" w:sz="0" w:space="0" w:color="auto"/>
                    <w:bottom w:val="none" w:sz="0" w:space="0" w:color="auto"/>
                    <w:right w:val="none" w:sz="0" w:space="0" w:color="auto"/>
                  </w:divBdr>
                </w:div>
                <w:div w:id="1626228475">
                  <w:marLeft w:val="640"/>
                  <w:marRight w:val="0"/>
                  <w:marTop w:val="0"/>
                  <w:marBottom w:val="0"/>
                  <w:divBdr>
                    <w:top w:val="none" w:sz="0" w:space="0" w:color="auto"/>
                    <w:left w:val="none" w:sz="0" w:space="0" w:color="auto"/>
                    <w:bottom w:val="none" w:sz="0" w:space="0" w:color="auto"/>
                    <w:right w:val="none" w:sz="0" w:space="0" w:color="auto"/>
                  </w:divBdr>
                </w:div>
                <w:div w:id="1350331308">
                  <w:marLeft w:val="640"/>
                  <w:marRight w:val="0"/>
                  <w:marTop w:val="0"/>
                  <w:marBottom w:val="0"/>
                  <w:divBdr>
                    <w:top w:val="none" w:sz="0" w:space="0" w:color="auto"/>
                    <w:left w:val="none" w:sz="0" w:space="0" w:color="auto"/>
                    <w:bottom w:val="none" w:sz="0" w:space="0" w:color="auto"/>
                    <w:right w:val="none" w:sz="0" w:space="0" w:color="auto"/>
                  </w:divBdr>
                </w:div>
                <w:div w:id="2089766712">
                  <w:marLeft w:val="640"/>
                  <w:marRight w:val="0"/>
                  <w:marTop w:val="0"/>
                  <w:marBottom w:val="0"/>
                  <w:divBdr>
                    <w:top w:val="none" w:sz="0" w:space="0" w:color="auto"/>
                    <w:left w:val="none" w:sz="0" w:space="0" w:color="auto"/>
                    <w:bottom w:val="none" w:sz="0" w:space="0" w:color="auto"/>
                    <w:right w:val="none" w:sz="0" w:space="0" w:color="auto"/>
                  </w:divBdr>
                </w:div>
                <w:div w:id="1168792459">
                  <w:marLeft w:val="640"/>
                  <w:marRight w:val="0"/>
                  <w:marTop w:val="0"/>
                  <w:marBottom w:val="0"/>
                  <w:divBdr>
                    <w:top w:val="none" w:sz="0" w:space="0" w:color="auto"/>
                    <w:left w:val="none" w:sz="0" w:space="0" w:color="auto"/>
                    <w:bottom w:val="none" w:sz="0" w:space="0" w:color="auto"/>
                    <w:right w:val="none" w:sz="0" w:space="0" w:color="auto"/>
                  </w:divBdr>
                </w:div>
                <w:div w:id="1506745039">
                  <w:marLeft w:val="640"/>
                  <w:marRight w:val="0"/>
                  <w:marTop w:val="0"/>
                  <w:marBottom w:val="0"/>
                  <w:divBdr>
                    <w:top w:val="none" w:sz="0" w:space="0" w:color="auto"/>
                    <w:left w:val="none" w:sz="0" w:space="0" w:color="auto"/>
                    <w:bottom w:val="none" w:sz="0" w:space="0" w:color="auto"/>
                    <w:right w:val="none" w:sz="0" w:space="0" w:color="auto"/>
                  </w:divBdr>
                </w:div>
                <w:div w:id="1869103831">
                  <w:marLeft w:val="640"/>
                  <w:marRight w:val="0"/>
                  <w:marTop w:val="0"/>
                  <w:marBottom w:val="0"/>
                  <w:divBdr>
                    <w:top w:val="none" w:sz="0" w:space="0" w:color="auto"/>
                    <w:left w:val="none" w:sz="0" w:space="0" w:color="auto"/>
                    <w:bottom w:val="none" w:sz="0" w:space="0" w:color="auto"/>
                    <w:right w:val="none" w:sz="0" w:space="0" w:color="auto"/>
                  </w:divBdr>
                </w:div>
                <w:div w:id="320697524">
                  <w:marLeft w:val="640"/>
                  <w:marRight w:val="0"/>
                  <w:marTop w:val="0"/>
                  <w:marBottom w:val="0"/>
                  <w:divBdr>
                    <w:top w:val="none" w:sz="0" w:space="0" w:color="auto"/>
                    <w:left w:val="none" w:sz="0" w:space="0" w:color="auto"/>
                    <w:bottom w:val="none" w:sz="0" w:space="0" w:color="auto"/>
                    <w:right w:val="none" w:sz="0" w:space="0" w:color="auto"/>
                  </w:divBdr>
                </w:div>
                <w:div w:id="1603149049">
                  <w:marLeft w:val="640"/>
                  <w:marRight w:val="0"/>
                  <w:marTop w:val="0"/>
                  <w:marBottom w:val="0"/>
                  <w:divBdr>
                    <w:top w:val="none" w:sz="0" w:space="0" w:color="auto"/>
                    <w:left w:val="none" w:sz="0" w:space="0" w:color="auto"/>
                    <w:bottom w:val="none" w:sz="0" w:space="0" w:color="auto"/>
                    <w:right w:val="none" w:sz="0" w:space="0" w:color="auto"/>
                  </w:divBdr>
                </w:div>
                <w:div w:id="1748916868">
                  <w:marLeft w:val="640"/>
                  <w:marRight w:val="0"/>
                  <w:marTop w:val="0"/>
                  <w:marBottom w:val="0"/>
                  <w:divBdr>
                    <w:top w:val="none" w:sz="0" w:space="0" w:color="auto"/>
                    <w:left w:val="none" w:sz="0" w:space="0" w:color="auto"/>
                    <w:bottom w:val="none" w:sz="0" w:space="0" w:color="auto"/>
                    <w:right w:val="none" w:sz="0" w:space="0" w:color="auto"/>
                  </w:divBdr>
                </w:div>
              </w:divsChild>
            </w:div>
            <w:div w:id="1418210004">
              <w:marLeft w:val="0"/>
              <w:marRight w:val="0"/>
              <w:marTop w:val="0"/>
              <w:marBottom w:val="0"/>
              <w:divBdr>
                <w:top w:val="none" w:sz="0" w:space="0" w:color="auto"/>
                <w:left w:val="none" w:sz="0" w:space="0" w:color="auto"/>
                <w:bottom w:val="none" w:sz="0" w:space="0" w:color="auto"/>
                <w:right w:val="none" w:sz="0" w:space="0" w:color="auto"/>
              </w:divBdr>
              <w:divsChild>
                <w:div w:id="1995453090">
                  <w:marLeft w:val="640"/>
                  <w:marRight w:val="0"/>
                  <w:marTop w:val="0"/>
                  <w:marBottom w:val="0"/>
                  <w:divBdr>
                    <w:top w:val="none" w:sz="0" w:space="0" w:color="auto"/>
                    <w:left w:val="none" w:sz="0" w:space="0" w:color="auto"/>
                    <w:bottom w:val="none" w:sz="0" w:space="0" w:color="auto"/>
                    <w:right w:val="none" w:sz="0" w:space="0" w:color="auto"/>
                  </w:divBdr>
                </w:div>
                <w:div w:id="1412004142">
                  <w:marLeft w:val="640"/>
                  <w:marRight w:val="0"/>
                  <w:marTop w:val="0"/>
                  <w:marBottom w:val="0"/>
                  <w:divBdr>
                    <w:top w:val="none" w:sz="0" w:space="0" w:color="auto"/>
                    <w:left w:val="none" w:sz="0" w:space="0" w:color="auto"/>
                    <w:bottom w:val="none" w:sz="0" w:space="0" w:color="auto"/>
                    <w:right w:val="none" w:sz="0" w:space="0" w:color="auto"/>
                  </w:divBdr>
                </w:div>
                <w:div w:id="1052115544">
                  <w:marLeft w:val="640"/>
                  <w:marRight w:val="0"/>
                  <w:marTop w:val="0"/>
                  <w:marBottom w:val="0"/>
                  <w:divBdr>
                    <w:top w:val="none" w:sz="0" w:space="0" w:color="auto"/>
                    <w:left w:val="none" w:sz="0" w:space="0" w:color="auto"/>
                    <w:bottom w:val="none" w:sz="0" w:space="0" w:color="auto"/>
                    <w:right w:val="none" w:sz="0" w:space="0" w:color="auto"/>
                  </w:divBdr>
                </w:div>
                <w:div w:id="608396196">
                  <w:marLeft w:val="640"/>
                  <w:marRight w:val="0"/>
                  <w:marTop w:val="0"/>
                  <w:marBottom w:val="0"/>
                  <w:divBdr>
                    <w:top w:val="none" w:sz="0" w:space="0" w:color="auto"/>
                    <w:left w:val="none" w:sz="0" w:space="0" w:color="auto"/>
                    <w:bottom w:val="none" w:sz="0" w:space="0" w:color="auto"/>
                    <w:right w:val="none" w:sz="0" w:space="0" w:color="auto"/>
                  </w:divBdr>
                </w:div>
                <w:div w:id="1086730673">
                  <w:marLeft w:val="640"/>
                  <w:marRight w:val="0"/>
                  <w:marTop w:val="0"/>
                  <w:marBottom w:val="0"/>
                  <w:divBdr>
                    <w:top w:val="none" w:sz="0" w:space="0" w:color="auto"/>
                    <w:left w:val="none" w:sz="0" w:space="0" w:color="auto"/>
                    <w:bottom w:val="none" w:sz="0" w:space="0" w:color="auto"/>
                    <w:right w:val="none" w:sz="0" w:space="0" w:color="auto"/>
                  </w:divBdr>
                </w:div>
                <w:div w:id="1977449800">
                  <w:marLeft w:val="640"/>
                  <w:marRight w:val="0"/>
                  <w:marTop w:val="0"/>
                  <w:marBottom w:val="0"/>
                  <w:divBdr>
                    <w:top w:val="none" w:sz="0" w:space="0" w:color="auto"/>
                    <w:left w:val="none" w:sz="0" w:space="0" w:color="auto"/>
                    <w:bottom w:val="none" w:sz="0" w:space="0" w:color="auto"/>
                    <w:right w:val="none" w:sz="0" w:space="0" w:color="auto"/>
                  </w:divBdr>
                </w:div>
                <w:div w:id="528183096">
                  <w:marLeft w:val="640"/>
                  <w:marRight w:val="0"/>
                  <w:marTop w:val="0"/>
                  <w:marBottom w:val="0"/>
                  <w:divBdr>
                    <w:top w:val="none" w:sz="0" w:space="0" w:color="auto"/>
                    <w:left w:val="none" w:sz="0" w:space="0" w:color="auto"/>
                    <w:bottom w:val="none" w:sz="0" w:space="0" w:color="auto"/>
                    <w:right w:val="none" w:sz="0" w:space="0" w:color="auto"/>
                  </w:divBdr>
                </w:div>
                <w:div w:id="384724274">
                  <w:marLeft w:val="640"/>
                  <w:marRight w:val="0"/>
                  <w:marTop w:val="0"/>
                  <w:marBottom w:val="0"/>
                  <w:divBdr>
                    <w:top w:val="none" w:sz="0" w:space="0" w:color="auto"/>
                    <w:left w:val="none" w:sz="0" w:space="0" w:color="auto"/>
                    <w:bottom w:val="none" w:sz="0" w:space="0" w:color="auto"/>
                    <w:right w:val="none" w:sz="0" w:space="0" w:color="auto"/>
                  </w:divBdr>
                </w:div>
                <w:div w:id="322705210">
                  <w:marLeft w:val="640"/>
                  <w:marRight w:val="0"/>
                  <w:marTop w:val="0"/>
                  <w:marBottom w:val="0"/>
                  <w:divBdr>
                    <w:top w:val="none" w:sz="0" w:space="0" w:color="auto"/>
                    <w:left w:val="none" w:sz="0" w:space="0" w:color="auto"/>
                    <w:bottom w:val="none" w:sz="0" w:space="0" w:color="auto"/>
                    <w:right w:val="none" w:sz="0" w:space="0" w:color="auto"/>
                  </w:divBdr>
                </w:div>
                <w:div w:id="916205464">
                  <w:marLeft w:val="640"/>
                  <w:marRight w:val="0"/>
                  <w:marTop w:val="0"/>
                  <w:marBottom w:val="0"/>
                  <w:divBdr>
                    <w:top w:val="none" w:sz="0" w:space="0" w:color="auto"/>
                    <w:left w:val="none" w:sz="0" w:space="0" w:color="auto"/>
                    <w:bottom w:val="none" w:sz="0" w:space="0" w:color="auto"/>
                    <w:right w:val="none" w:sz="0" w:space="0" w:color="auto"/>
                  </w:divBdr>
                </w:div>
                <w:div w:id="1344671134">
                  <w:marLeft w:val="640"/>
                  <w:marRight w:val="0"/>
                  <w:marTop w:val="0"/>
                  <w:marBottom w:val="0"/>
                  <w:divBdr>
                    <w:top w:val="none" w:sz="0" w:space="0" w:color="auto"/>
                    <w:left w:val="none" w:sz="0" w:space="0" w:color="auto"/>
                    <w:bottom w:val="none" w:sz="0" w:space="0" w:color="auto"/>
                    <w:right w:val="none" w:sz="0" w:space="0" w:color="auto"/>
                  </w:divBdr>
                </w:div>
                <w:div w:id="1642080277">
                  <w:marLeft w:val="640"/>
                  <w:marRight w:val="0"/>
                  <w:marTop w:val="0"/>
                  <w:marBottom w:val="0"/>
                  <w:divBdr>
                    <w:top w:val="none" w:sz="0" w:space="0" w:color="auto"/>
                    <w:left w:val="none" w:sz="0" w:space="0" w:color="auto"/>
                    <w:bottom w:val="none" w:sz="0" w:space="0" w:color="auto"/>
                    <w:right w:val="none" w:sz="0" w:space="0" w:color="auto"/>
                  </w:divBdr>
                </w:div>
                <w:div w:id="666127197">
                  <w:marLeft w:val="640"/>
                  <w:marRight w:val="0"/>
                  <w:marTop w:val="0"/>
                  <w:marBottom w:val="0"/>
                  <w:divBdr>
                    <w:top w:val="none" w:sz="0" w:space="0" w:color="auto"/>
                    <w:left w:val="none" w:sz="0" w:space="0" w:color="auto"/>
                    <w:bottom w:val="none" w:sz="0" w:space="0" w:color="auto"/>
                    <w:right w:val="none" w:sz="0" w:space="0" w:color="auto"/>
                  </w:divBdr>
                </w:div>
                <w:div w:id="945380910">
                  <w:marLeft w:val="640"/>
                  <w:marRight w:val="0"/>
                  <w:marTop w:val="0"/>
                  <w:marBottom w:val="0"/>
                  <w:divBdr>
                    <w:top w:val="none" w:sz="0" w:space="0" w:color="auto"/>
                    <w:left w:val="none" w:sz="0" w:space="0" w:color="auto"/>
                    <w:bottom w:val="none" w:sz="0" w:space="0" w:color="auto"/>
                    <w:right w:val="none" w:sz="0" w:space="0" w:color="auto"/>
                  </w:divBdr>
                </w:div>
                <w:div w:id="1176268586">
                  <w:marLeft w:val="640"/>
                  <w:marRight w:val="0"/>
                  <w:marTop w:val="0"/>
                  <w:marBottom w:val="0"/>
                  <w:divBdr>
                    <w:top w:val="none" w:sz="0" w:space="0" w:color="auto"/>
                    <w:left w:val="none" w:sz="0" w:space="0" w:color="auto"/>
                    <w:bottom w:val="none" w:sz="0" w:space="0" w:color="auto"/>
                    <w:right w:val="none" w:sz="0" w:space="0" w:color="auto"/>
                  </w:divBdr>
                </w:div>
                <w:div w:id="13655418">
                  <w:marLeft w:val="640"/>
                  <w:marRight w:val="0"/>
                  <w:marTop w:val="0"/>
                  <w:marBottom w:val="0"/>
                  <w:divBdr>
                    <w:top w:val="none" w:sz="0" w:space="0" w:color="auto"/>
                    <w:left w:val="none" w:sz="0" w:space="0" w:color="auto"/>
                    <w:bottom w:val="none" w:sz="0" w:space="0" w:color="auto"/>
                    <w:right w:val="none" w:sz="0" w:space="0" w:color="auto"/>
                  </w:divBdr>
                </w:div>
                <w:div w:id="153451733">
                  <w:marLeft w:val="640"/>
                  <w:marRight w:val="0"/>
                  <w:marTop w:val="0"/>
                  <w:marBottom w:val="0"/>
                  <w:divBdr>
                    <w:top w:val="none" w:sz="0" w:space="0" w:color="auto"/>
                    <w:left w:val="none" w:sz="0" w:space="0" w:color="auto"/>
                    <w:bottom w:val="none" w:sz="0" w:space="0" w:color="auto"/>
                    <w:right w:val="none" w:sz="0" w:space="0" w:color="auto"/>
                  </w:divBdr>
                </w:div>
                <w:div w:id="1321692706">
                  <w:marLeft w:val="640"/>
                  <w:marRight w:val="0"/>
                  <w:marTop w:val="0"/>
                  <w:marBottom w:val="0"/>
                  <w:divBdr>
                    <w:top w:val="none" w:sz="0" w:space="0" w:color="auto"/>
                    <w:left w:val="none" w:sz="0" w:space="0" w:color="auto"/>
                    <w:bottom w:val="none" w:sz="0" w:space="0" w:color="auto"/>
                    <w:right w:val="none" w:sz="0" w:space="0" w:color="auto"/>
                  </w:divBdr>
                </w:div>
                <w:div w:id="1707827066">
                  <w:marLeft w:val="640"/>
                  <w:marRight w:val="0"/>
                  <w:marTop w:val="0"/>
                  <w:marBottom w:val="0"/>
                  <w:divBdr>
                    <w:top w:val="none" w:sz="0" w:space="0" w:color="auto"/>
                    <w:left w:val="none" w:sz="0" w:space="0" w:color="auto"/>
                    <w:bottom w:val="none" w:sz="0" w:space="0" w:color="auto"/>
                    <w:right w:val="none" w:sz="0" w:space="0" w:color="auto"/>
                  </w:divBdr>
                </w:div>
                <w:div w:id="490948585">
                  <w:marLeft w:val="640"/>
                  <w:marRight w:val="0"/>
                  <w:marTop w:val="0"/>
                  <w:marBottom w:val="0"/>
                  <w:divBdr>
                    <w:top w:val="none" w:sz="0" w:space="0" w:color="auto"/>
                    <w:left w:val="none" w:sz="0" w:space="0" w:color="auto"/>
                    <w:bottom w:val="none" w:sz="0" w:space="0" w:color="auto"/>
                    <w:right w:val="none" w:sz="0" w:space="0" w:color="auto"/>
                  </w:divBdr>
                </w:div>
                <w:div w:id="908737163">
                  <w:marLeft w:val="640"/>
                  <w:marRight w:val="0"/>
                  <w:marTop w:val="0"/>
                  <w:marBottom w:val="0"/>
                  <w:divBdr>
                    <w:top w:val="none" w:sz="0" w:space="0" w:color="auto"/>
                    <w:left w:val="none" w:sz="0" w:space="0" w:color="auto"/>
                    <w:bottom w:val="none" w:sz="0" w:space="0" w:color="auto"/>
                    <w:right w:val="none" w:sz="0" w:space="0" w:color="auto"/>
                  </w:divBdr>
                </w:div>
                <w:div w:id="222907071">
                  <w:marLeft w:val="640"/>
                  <w:marRight w:val="0"/>
                  <w:marTop w:val="0"/>
                  <w:marBottom w:val="0"/>
                  <w:divBdr>
                    <w:top w:val="none" w:sz="0" w:space="0" w:color="auto"/>
                    <w:left w:val="none" w:sz="0" w:space="0" w:color="auto"/>
                    <w:bottom w:val="none" w:sz="0" w:space="0" w:color="auto"/>
                    <w:right w:val="none" w:sz="0" w:space="0" w:color="auto"/>
                  </w:divBdr>
                </w:div>
                <w:div w:id="885727178">
                  <w:marLeft w:val="640"/>
                  <w:marRight w:val="0"/>
                  <w:marTop w:val="0"/>
                  <w:marBottom w:val="0"/>
                  <w:divBdr>
                    <w:top w:val="none" w:sz="0" w:space="0" w:color="auto"/>
                    <w:left w:val="none" w:sz="0" w:space="0" w:color="auto"/>
                    <w:bottom w:val="none" w:sz="0" w:space="0" w:color="auto"/>
                    <w:right w:val="none" w:sz="0" w:space="0" w:color="auto"/>
                  </w:divBdr>
                </w:div>
                <w:div w:id="917128768">
                  <w:marLeft w:val="640"/>
                  <w:marRight w:val="0"/>
                  <w:marTop w:val="0"/>
                  <w:marBottom w:val="0"/>
                  <w:divBdr>
                    <w:top w:val="none" w:sz="0" w:space="0" w:color="auto"/>
                    <w:left w:val="none" w:sz="0" w:space="0" w:color="auto"/>
                    <w:bottom w:val="none" w:sz="0" w:space="0" w:color="auto"/>
                    <w:right w:val="none" w:sz="0" w:space="0" w:color="auto"/>
                  </w:divBdr>
                </w:div>
                <w:div w:id="916938176">
                  <w:marLeft w:val="640"/>
                  <w:marRight w:val="0"/>
                  <w:marTop w:val="0"/>
                  <w:marBottom w:val="0"/>
                  <w:divBdr>
                    <w:top w:val="none" w:sz="0" w:space="0" w:color="auto"/>
                    <w:left w:val="none" w:sz="0" w:space="0" w:color="auto"/>
                    <w:bottom w:val="none" w:sz="0" w:space="0" w:color="auto"/>
                    <w:right w:val="none" w:sz="0" w:space="0" w:color="auto"/>
                  </w:divBdr>
                </w:div>
                <w:div w:id="938297530">
                  <w:marLeft w:val="640"/>
                  <w:marRight w:val="0"/>
                  <w:marTop w:val="0"/>
                  <w:marBottom w:val="0"/>
                  <w:divBdr>
                    <w:top w:val="none" w:sz="0" w:space="0" w:color="auto"/>
                    <w:left w:val="none" w:sz="0" w:space="0" w:color="auto"/>
                    <w:bottom w:val="none" w:sz="0" w:space="0" w:color="auto"/>
                    <w:right w:val="none" w:sz="0" w:space="0" w:color="auto"/>
                  </w:divBdr>
                </w:div>
                <w:div w:id="1671058651">
                  <w:marLeft w:val="640"/>
                  <w:marRight w:val="0"/>
                  <w:marTop w:val="0"/>
                  <w:marBottom w:val="0"/>
                  <w:divBdr>
                    <w:top w:val="none" w:sz="0" w:space="0" w:color="auto"/>
                    <w:left w:val="none" w:sz="0" w:space="0" w:color="auto"/>
                    <w:bottom w:val="none" w:sz="0" w:space="0" w:color="auto"/>
                    <w:right w:val="none" w:sz="0" w:space="0" w:color="auto"/>
                  </w:divBdr>
                </w:div>
                <w:div w:id="114757735">
                  <w:marLeft w:val="640"/>
                  <w:marRight w:val="0"/>
                  <w:marTop w:val="0"/>
                  <w:marBottom w:val="0"/>
                  <w:divBdr>
                    <w:top w:val="none" w:sz="0" w:space="0" w:color="auto"/>
                    <w:left w:val="none" w:sz="0" w:space="0" w:color="auto"/>
                    <w:bottom w:val="none" w:sz="0" w:space="0" w:color="auto"/>
                    <w:right w:val="none" w:sz="0" w:space="0" w:color="auto"/>
                  </w:divBdr>
                </w:div>
                <w:div w:id="1108811677">
                  <w:marLeft w:val="640"/>
                  <w:marRight w:val="0"/>
                  <w:marTop w:val="0"/>
                  <w:marBottom w:val="0"/>
                  <w:divBdr>
                    <w:top w:val="none" w:sz="0" w:space="0" w:color="auto"/>
                    <w:left w:val="none" w:sz="0" w:space="0" w:color="auto"/>
                    <w:bottom w:val="none" w:sz="0" w:space="0" w:color="auto"/>
                    <w:right w:val="none" w:sz="0" w:space="0" w:color="auto"/>
                  </w:divBdr>
                </w:div>
                <w:div w:id="838616273">
                  <w:marLeft w:val="640"/>
                  <w:marRight w:val="0"/>
                  <w:marTop w:val="0"/>
                  <w:marBottom w:val="0"/>
                  <w:divBdr>
                    <w:top w:val="none" w:sz="0" w:space="0" w:color="auto"/>
                    <w:left w:val="none" w:sz="0" w:space="0" w:color="auto"/>
                    <w:bottom w:val="none" w:sz="0" w:space="0" w:color="auto"/>
                    <w:right w:val="none" w:sz="0" w:space="0" w:color="auto"/>
                  </w:divBdr>
                </w:div>
                <w:div w:id="1246761075">
                  <w:marLeft w:val="640"/>
                  <w:marRight w:val="0"/>
                  <w:marTop w:val="0"/>
                  <w:marBottom w:val="0"/>
                  <w:divBdr>
                    <w:top w:val="none" w:sz="0" w:space="0" w:color="auto"/>
                    <w:left w:val="none" w:sz="0" w:space="0" w:color="auto"/>
                    <w:bottom w:val="none" w:sz="0" w:space="0" w:color="auto"/>
                    <w:right w:val="none" w:sz="0" w:space="0" w:color="auto"/>
                  </w:divBdr>
                </w:div>
                <w:div w:id="683870578">
                  <w:marLeft w:val="640"/>
                  <w:marRight w:val="0"/>
                  <w:marTop w:val="0"/>
                  <w:marBottom w:val="0"/>
                  <w:divBdr>
                    <w:top w:val="none" w:sz="0" w:space="0" w:color="auto"/>
                    <w:left w:val="none" w:sz="0" w:space="0" w:color="auto"/>
                    <w:bottom w:val="none" w:sz="0" w:space="0" w:color="auto"/>
                    <w:right w:val="none" w:sz="0" w:space="0" w:color="auto"/>
                  </w:divBdr>
                </w:div>
                <w:div w:id="1748728655">
                  <w:marLeft w:val="640"/>
                  <w:marRight w:val="0"/>
                  <w:marTop w:val="0"/>
                  <w:marBottom w:val="0"/>
                  <w:divBdr>
                    <w:top w:val="none" w:sz="0" w:space="0" w:color="auto"/>
                    <w:left w:val="none" w:sz="0" w:space="0" w:color="auto"/>
                    <w:bottom w:val="none" w:sz="0" w:space="0" w:color="auto"/>
                    <w:right w:val="none" w:sz="0" w:space="0" w:color="auto"/>
                  </w:divBdr>
                </w:div>
                <w:div w:id="2037777951">
                  <w:marLeft w:val="640"/>
                  <w:marRight w:val="0"/>
                  <w:marTop w:val="0"/>
                  <w:marBottom w:val="0"/>
                  <w:divBdr>
                    <w:top w:val="none" w:sz="0" w:space="0" w:color="auto"/>
                    <w:left w:val="none" w:sz="0" w:space="0" w:color="auto"/>
                    <w:bottom w:val="none" w:sz="0" w:space="0" w:color="auto"/>
                    <w:right w:val="none" w:sz="0" w:space="0" w:color="auto"/>
                  </w:divBdr>
                </w:div>
                <w:div w:id="1944872686">
                  <w:marLeft w:val="640"/>
                  <w:marRight w:val="0"/>
                  <w:marTop w:val="0"/>
                  <w:marBottom w:val="0"/>
                  <w:divBdr>
                    <w:top w:val="none" w:sz="0" w:space="0" w:color="auto"/>
                    <w:left w:val="none" w:sz="0" w:space="0" w:color="auto"/>
                    <w:bottom w:val="none" w:sz="0" w:space="0" w:color="auto"/>
                    <w:right w:val="none" w:sz="0" w:space="0" w:color="auto"/>
                  </w:divBdr>
                </w:div>
                <w:div w:id="1617711854">
                  <w:marLeft w:val="640"/>
                  <w:marRight w:val="0"/>
                  <w:marTop w:val="0"/>
                  <w:marBottom w:val="0"/>
                  <w:divBdr>
                    <w:top w:val="none" w:sz="0" w:space="0" w:color="auto"/>
                    <w:left w:val="none" w:sz="0" w:space="0" w:color="auto"/>
                    <w:bottom w:val="none" w:sz="0" w:space="0" w:color="auto"/>
                    <w:right w:val="none" w:sz="0" w:space="0" w:color="auto"/>
                  </w:divBdr>
                </w:div>
                <w:div w:id="717969251">
                  <w:marLeft w:val="640"/>
                  <w:marRight w:val="0"/>
                  <w:marTop w:val="0"/>
                  <w:marBottom w:val="0"/>
                  <w:divBdr>
                    <w:top w:val="none" w:sz="0" w:space="0" w:color="auto"/>
                    <w:left w:val="none" w:sz="0" w:space="0" w:color="auto"/>
                    <w:bottom w:val="none" w:sz="0" w:space="0" w:color="auto"/>
                    <w:right w:val="none" w:sz="0" w:space="0" w:color="auto"/>
                  </w:divBdr>
                </w:div>
                <w:div w:id="408618240">
                  <w:marLeft w:val="640"/>
                  <w:marRight w:val="0"/>
                  <w:marTop w:val="0"/>
                  <w:marBottom w:val="0"/>
                  <w:divBdr>
                    <w:top w:val="none" w:sz="0" w:space="0" w:color="auto"/>
                    <w:left w:val="none" w:sz="0" w:space="0" w:color="auto"/>
                    <w:bottom w:val="none" w:sz="0" w:space="0" w:color="auto"/>
                    <w:right w:val="none" w:sz="0" w:space="0" w:color="auto"/>
                  </w:divBdr>
                </w:div>
                <w:div w:id="1383868321">
                  <w:marLeft w:val="640"/>
                  <w:marRight w:val="0"/>
                  <w:marTop w:val="0"/>
                  <w:marBottom w:val="0"/>
                  <w:divBdr>
                    <w:top w:val="none" w:sz="0" w:space="0" w:color="auto"/>
                    <w:left w:val="none" w:sz="0" w:space="0" w:color="auto"/>
                    <w:bottom w:val="none" w:sz="0" w:space="0" w:color="auto"/>
                    <w:right w:val="none" w:sz="0" w:space="0" w:color="auto"/>
                  </w:divBdr>
                </w:div>
                <w:div w:id="454643050">
                  <w:marLeft w:val="640"/>
                  <w:marRight w:val="0"/>
                  <w:marTop w:val="0"/>
                  <w:marBottom w:val="0"/>
                  <w:divBdr>
                    <w:top w:val="none" w:sz="0" w:space="0" w:color="auto"/>
                    <w:left w:val="none" w:sz="0" w:space="0" w:color="auto"/>
                    <w:bottom w:val="none" w:sz="0" w:space="0" w:color="auto"/>
                    <w:right w:val="none" w:sz="0" w:space="0" w:color="auto"/>
                  </w:divBdr>
                </w:div>
                <w:div w:id="1064253305">
                  <w:marLeft w:val="640"/>
                  <w:marRight w:val="0"/>
                  <w:marTop w:val="0"/>
                  <w:marBottom w:val="0"/>
                  <w:divBdr>
                    <w:top w:val="none" w:sz="0" w:space="0" w:color="auto"/>
                    <w:left w:val="none" w:sz="0" w:space="0" w:color="auto"/>
                    <w:bottom w:val="none" w:sz="0" w:space="0" w:color="auto"/>
                    <w:right w:val="none" w:sz="0" w:space="0" w:color="auto"/>
                  </w:divBdr>
                </w:div>
                <w:div w:id="1256207597">
                  <w:marLeft w:val="640"/>
                  <w:marRight w:val="0"/>
                  <w:marTop w:val="0"/>
                  <w:marBottom w:val="0"/>
                  <w:divBdr>
                    <w:top w:val="none" w:sz="0" w:space="0" w:color="auto"/>
                    <w:left w:val="none" w:sz="0" w:space="0" w:color="auto"/>
                    <w:bottom w:val="none" w:sz="0" w:space="0" w:color="auto"/>
                    <w:right w:val="none" w:sz="0" w:space="0" w:color="auto"/>
                  </w:divBdr>
                </w:div>
                <w:div w:id="1199317811">
                  <w:marLeft w:val="640"/>
                  <w:marRight w:val="0"/>
                  <w:marTop w:val="0"/>
                  <w:marBottom w:val="0"/>
                  <w:divBdr>
                    <w:top w:val="none" w:sz="0" w:space="0" w:color="auto"/>
                    <w:left w:val="none" w:sz="0" w:space="0" w:color="auto"/>
                    <w:bottom w:val="none" w:sz="0" w:space="0" w:color="auto"/>
                    <w:right w:val="none" w:sz="0" w:space="0" w:color="auto"/>
                  </w:divBdr>
                </w:div>
                <w:div w:id="331762057">
                  <w:marLeft w:val="640"/>
                  <w:marRight w:val="0"/>
                  <w:marTop w:val="0"/>
                  <w:marBottom w:val="0"/>
                  <w:divBdr>
                    <w:top w:val="none" w:sz="0" w:space="0" w:color="auto"/>
                    <w:left w:val="none" w:sz="0" w:space="0" w:color="auto"/>
                    <w:bottom w:val="none" w:sz="0" w:space="0" w:color="auto"/>
                    <w:right w:val="none" w:sz="0" w:space="0" w:color="auto"/>
                  </w:divBdr>
                </w:div>
                <w:div w:id="88963136">
                  <w:marLeft w:val="640"/>
                  <w:marRight w:val="0"/>
                  <w:marTop w:val="0"/>
                  <w:marBottom w:val="0"/>
                  <w:divBdr>
                    <w:top w:val="none" w:sz="0" w:space="0" w:color="auto"/>
                    <w:left w:val="none" w:sz="0" w:space="0" w:color="auto"/>
                    <w:bottom w:val="none" w:sz="0" w:space="0" w:color="auto"/>
                    <w:right w:val="none" w:sz="0" w:space="0" w:color="auto"/>
                  </w:divBdr>
                </w:div>
                <w:div w:id="2055542374">
                  <w:marLeft w:val="640"/>
                  <w:marRight w:val="0"/>
                  <w:marTop w:val="0"/>
                  <w:marBottom w:val="0"/>
                  <w:divBdr>
                    <w:top w:val="none" w:sz="0" w:space="0" w:color="auto"/>
                    <w:left w:val="none" w:sz="0" w:space="0" w:color="auto"/>
                    <w:bottom w:val="none" w:sz="0" w:space="0" w:color="auto"/>
                    <w:right w:val="none" w:sz="0" w:space="0" w:color="auto"/>
                  </w:divBdr>
                </w:div>
                <w:div w:id="1234314627">
                  <w:marLeft w:val="640"/>
                  <w:marRight w:val="0"/>
                  <w:marTop w:val="0"/>
                  <w:marBottom w:val="0"/>
                  <w:divBdr>
                    <w:top w:val="none" w:sz="0" w:space="0" w:color="auto"/>
                    <w:left w:val="none" w:sz="0" w:space="0" w:color="auto"/>
                    <w:bottom w:val="none" w:sz="0" w:space="0" w:color="auto"/>
                    <w:right w:val="none" w:sz="0" w:space="0" w:color="auto"/>
                  </w:divBdr>
                </w:div>
                <w:div w:id="320736072">
                  <w:marLeft w:val="640"/>
                  <w:marRight w:val="0"/>
                  <w:marTop w:val="0"/>
                  <w:marBottom w:val="0"/>
                  <w:divBdr>
                    <w:top w:val="none" w:sz="0" w:space="0" w:color="auto"/>
                    <w:left w:val="none" w:sz="0" w:space="0" w:color="auto"/>
                    <w:bottom w:val="none" w:sz="0" w:space="0" w:color="auto"/>
                    <w:right w:val="none" w:sz="0" w:space="0" w:color="auto"/>
                  </w:divBdr>
                </w:div>
                <w:div w:id="599291023">
                  <w:marLeft w:val="640"/>
                  <w:marRight w:val="0"/>
                  <w:marTop w:val="0"/>
                  <w:marBottom w:val="0"/>
                  <w:divBdr>
                    <w:top w:val="none" w:sz="0" w:space="0" w:color="auto"/>
                    <w:left w:val="none" w:sz="0" w:space="0" w:color="auto"/>
                    <w:bottom w:val="none" w:sz="0" w:space="0" w:color="auto"/>
                    <w:right w:val="none" w:sz="0" w:space="0" w:color="auto"/>
                  </w:divBdr>
                </w:div>
                <w:div w:id="1448547884">
                  <w:marLeft w:val="640"/>
                  <w:marRight w:val="0"/>
                  <w:marTop w:val="0"/>
                  <w:marBottom w:val="0"/>
                  <w:divBdr>
                    <w:top w:val="none" w:sz="0" w:space="0" w:color="auto"/>
                    <w:left w:val="none" w:sz="0" w:space="0" w:color="auto"/>
                    <w:bottom w:val="none" w:sz="0" w:space="0" w:color="auto"/>
                    <w:right w:val="none" w:sz="0" w:space="0" w:color="auto"/>
                  </w:divBdr>
                </w:div>
                <w:div w:id="1644770080">
                  <w:marLeft w:val="640"/>
                  <w:marRight w:val="0"/>
                  <w:marTop w:val="0"/>
                  <w:marBottom w:val="0"/>
                  <w:divBdr>
                    <w:top w:val="none" w:sz="0" w:space="0" w:color="auto"/>
                    <w:left w:val="none" w:sz="0" w:space="0" w:color="auto"/>
                    <w:bottom w:val="none" w:sz="0" w:space="0" w:color="auto"/>
                    <w:right w:val="none" w:sz="0" w:space="0" w:color="auto"/>
                  </w:divBdr>
                </w:div>
                <w:div w:id="2010711470">
                  <w:marLeft w:val="640"/>
                  <w:marRight w:val="0"/>
                  <w:marTop w:val="0"/>
                  <w:marBottom w:val="0"/>
                  <w:divBdr>
                    <w:top w:val="none" w:sz="0" w:space="0" w:color="auto"/>
                    <w:left w:val="none" w:sz="0" w:space="0" w:color="auto"/>
                    <w:bottom w:val="none" w:sz="0" w:space="0" w:color="auto"/>
                    <w:right w:val="none" w:sz="0" w:space="0" w:color="auto"/>
                  </w:divBdr>
                </w:div>
                <w:div w:id="1145732558">
                  <w:marLeft w:val="640"/>
                  <w:marRight w:val="0"/>
                  <w:marTop w:val="0"/>
                  <w:marBottom w:val="0"/>
                  <w:divBdr>
                    <w:top w:val="none" w:sz="0" w:space="0" w:color="auto"/>
                    <w:left w:val="none" w:sz="0" w:space="0" w:color="auto"/>
                    <w:bottom w:val="none" w:sz="0" w:space="0" w:color="auto"/>
                    <w:right w:val="none" w:sz="0" w:space="0" w:color="auto"/>
                  </w:divBdr>
                </w:div>
                <w:div w:id="258830922">
                  <w:marLeft w:val="640"/>
                  <w:marRight w:val="0"/>
                  <w:marTop w:val="0"/>
                  <w:marBottom w:val="0"/>
                  <w:divBdr>
                    <w:top w:val="none" w:sz="0" w:space="0" w:color="auto"/>
                    <w:left w:val="none" w:sz="0" w:space="0" w:color="auto"/>
                    <w:bottom w:val="none" w:sz="0" w:space="0" w:color="auto"/>
                    <w:right w:val="none" w:sz="0" w:space="0" w:color="auto"/>
                  </w:divBdr>
                </w:div>
                <w:div w:id="811680697">
                  <w:marLeft w:val="640"/>
                  <w:marRight w:val="0"/>
                  <w:marTop w:val="0"/>
                  <w:marBottom w:val="0"/>
                  <w:divBdr>
                    <w:top w:val="none" w:sz="0" w:space="0" w:color="auto"/>
                    <w:left w:val="none" w:sz="0" w:space="0" w:color="auto"/>
                    <w:bottom w:val="none" w:sz="0" w:space="0" w:color="auto"/>
                    <w:right w:val="none" w:sz="0" w:space="0" w:color="auto"/>
                  </w:divBdr>
                </w:div>
                <w:div w:id="1157772144">
                  <w:marLeft w:val="640"/>
                  <w:marRight w:val="0"/>
                  <w:marTop w:val="0"/>
                  <w:marBottom w:val="0"/>
                  <w:divBdr>
                    <w:top w:val="none" w:sz="0" w:space="0" w:color="auto"/>
                    <w:left w:val="none" w:sz="0" w:space="0" w:color="auto"/>
                    <w:bottom w:val="none" w:sz="0" w:space="0" w:color="auto"/>
                    <w:right w:val="none" w:sz="0" w:space="0" w:color="auto"/>
                  </w:divBdr>
                </w:div>
                <w:div w:id="2089695464">
                  <w:marLeft w:val="640"/>
                  <w:marRight w:val="0"/>
                  <w:marTop w:val="0"/>
                  <w:marBottom w:val="0"/>
                  <w:divBdr>
                    <w:top w:val="none" w:sz="0" w:space="0" w:color="auto"/>
                    <w:left w:val="none" w:sz="0" w:space="0" w:color="auto"/>
                    <w:bottom w:val="none" w:sz="0" w:space="0" w:color="auto"/>
                    <w:right w:val="none" w:sz="0" w:space="0" w:color="auto"/>
                  </w:divBdr>
                </w:div>
                <w:div w:id="690760278">
                  <w:marLeft w:val="640"/>
                  <w:marRight w:val="0"/>
                  <w:marTop w:val="0"/>
                  <w:marBottom w:val="0"/>
                  <w:divBdr>
                    <w:top w:val="none" w:sz="0" w:space="0" w:color="auto"/>
                    <w:left w:val="none" w:sz="0" w:space="0" w:color="auto"/>
                    <w:bottom w:val="none" w:sz="0" w:space="0" w:color="auto"/>
                    <w:right w:val="none" w:sz="0" w:space="0" w:color="auto"/>
                  </w:divBdr>
                </w:div>
                <w:div w:id="1701859735">
                  <w:marLeft w:val="640"/>
                  <w:marRight w:val="0"/>
                  <w:marTop w:val="0"/>
                  <w:marBottom w:val="0"/>
                  <w:divBdr>
                    <w:top w:val="none" w:sz="0" w:space="0" w:color="auto"/>
                    <w:left w:val="none" w:sz="0" w:space="0" w:color="auto"/>
                    <w:bottom w:val="none" w:sz="0" w:space="0" w:color="auto"/>
                    <w:right w:val="none" w:sz="0" w:space="0" w:color="auto"/>
                  </w:divBdr>
                </w:div>
                <w:div w:id="483157606">
                  <w:marLeft w:val="640"/>
                  <w:marRight w:val="0"/>
                  <w:marTop w:val="0"/>
                  <w:marBottom w:val="0"/>
                  <w:divBdr>
                    <w:top w:val="none" w:sz="0" w:space="0" w:color="auto"/>
                    <w:left w:val="none" w:sz="0" w:space="0" w:color="auto"/>
                    <w:bottom w:val="none" w:sz="0" w:space="0" w:color="auto"/>
                    <w:right w:val="none" w:sz="0" w:space="0" w:color="auto"/>
                  </w:divBdr>
                </w:div>
                <w:div w:id="1862547414">
                  <w:marLeft w:val="640"/>
                  <w:marRight w:val="0"/>
                  <w:marTop w:val="0"/>
                  <w:marBottom w:val="0"/>
                  <w:divBdr>
                    <w:top w:val="none" w:sz="0" w:space="0" w:color="auto"/>
                    <w:left w:val="none" w:sz="0" w:space="0" w:color="auto"/>
                    <w:bottom w:val="none" w:sz="0" w:space="0" w:color="auto"/>
                    <w:right w:val="none" w:sz="0" w:space="0" w:color="auto"/>
                  </w:divBdr>
                </w:div>
                <w:div w:id="1530069499">
                  <w:marLeft w:val="640"/>
                  <w:marRight w:val="0"/>
                  <w:marTop w:val="0"/>
                  <w:marBottom w:val="0"/>
                  <w:divBdr>
                    <w:top w:val="none" w:sz="0" w:space="0" w:color="auto"/>
                    <w:left w:val="none" w:sz="0" w:space="0" w:color="auto"/>
                    <w:bottom w:val="none" w:sz="0" w:space="0" w:color="auto"/>
                    <w:right w:val="none" w:sz="0" w:space="0" w:color="auto"/>
                  </w:divBdr>
                </w:div>
                <w:div w:id="1364016932">
                  <w:marLeft w:val="640"/>
                  <w:marRight w:val="0"/>
                  <w:marTop w:val="0"/>
                  <w:marBottom w:val="0"/>
                  <w:divBdr>
                    <w:top w:val="none" w:sz="0" w:space="0" w:color="auto"/>
                    <w:left w:val="none" w:sz="0" w:space="0" w:color="auto"/>
                    <w:bottom w:val="none" w:sz="0" w:space="0" w:color="auto"/>
                    <w:right w:val="none" w:sz="0" w:space="0" w:color="auto"/>
                  </w:divBdr>
                </w:div>
                <w:div w:id="1026713427">
                  <w:marLeft w:val="640"/>
                  <w:marRight w:val="0"/>
                  <w:marTop w:val="0"/>
                  <w:marBottom w:val="0"/>
                  <w:divBdr>
                    <w:top w:val="none" w:sz="0" w:space="0" w:color="auto"/>
                    <w:left w:val="none" w:sz="0" w:space="0" w:color="auto"/>
                    <w:bottom w:val="none" w:sz="0" w:space="0" w:color="auto"/>
                    <w:right w:val="none" w:sz="0" w:space="0" w:color="auto"/>
                  </w:divBdr>
                </w:div>
                <w:div w:id="1589651503">
                  <w:marLeft w:val="640"/>
                  <w:marRight w:val="0"/>
                  <w:marTop w:val="0"/>
                  <w:marBottom w:val="0"/>
                  <w:divBdr>
                    <w:top w:val="none" w:sz="0" w:space="0" w:color="auto"/>
                    <w:left w:val="none" w:sz="0" w:space="0" w:color="auto"/>
                    <w:bottom w:val="none" w:sz="0" w:space="0" w:color="auto"/>
                    <w:right w:val="none" w:sz="0" w:space="0" w:color="auto"/>
                  </w:divBdr>
                </w:div>
                <w:div w:id="1584293484">
                  <w:marLeft w:val="640"/>
                  <w:marRight w:val="0"/>
                  <w:marTop w:val="0"/>
                  <w:marBottom w:val="0"/>
                  <w:divBdr>
                    <w:top w:val="none" w:sz="0" w:space="0" w:color="auto"/>
                    <w:left w:val="none" w:sz="0" w:space="0" w:color="auto"/>
                    <w:bottom w:val="none" w:sz="0" w:space="0" w:color="auto"/>
                    <w:right w:val="none" w:sz="0" w:space="0" w:color="auto"/>
                  </w:divBdr>
                </w:div>
                <w:div w:id="1449087944">
                  <w:marLeft w:val="640"/>
                  <w:marRight w:val="0"/>
                  <w:marTop w:val="0"/>
                  <w:marBottom w:val="0"/>
                  <w:divBdr>
                    <w:top w:val="none" w:sz="0" w:space="0" w:color="auto"/>
                    <w:left w:val="none" w:sz="0" w:space="0" w:color="auto"/>
                    <w:bottom w:val="none" w:sz="0" w:space="0" w:color="auto"/>
                    <w:right w:val="none" w:sz="0" w:space="0" w:color="auto"/>
                  </w:divBdr>
                </w:div>
                <w:div w:id="584266213">
                  <w:marLeft w:val="640"/>
                  <w:marRight w:val="0"/>
                  <w:marTop w:val="0"/>
                  <w:marBottom w:val="0"/>
                  <w:divBdr>
                    <w:top w:val="none" w:sz="0" w:space="0" w:color="auto"/>
                    <w:left w:val="none" w:sz="0" w:space="0" w:color="auto"/>
                    <w:bottom w:val="none" w:sz="0" w:space="0" w:color="auto"/>
                    <w:right w:val="none" w:sz="0" w:space="0" w:color="auto"/>
                  </w:divBdr>
                </w:div>
                <w:div w:id="1339692445">
                  <w:marLeft w:val="640"/>
                  <w:marRight w:val="0"/>
                  <w:marTop w:val="0"/>
                  <w:marBottom w:val="0"/>
                  <w:divBdr>
                    <w:top w:val="none" w:sz="0" w:space="0" w:color="auto"/>
                    <w:left w:val="none" w:sz="0" w:space="0" w:color="auto"/>
                    <w:bottom w:val="none" w:sz="0" w:space="0" w:color="auto"/>
                    <w:right w:val="none" w:sz="0" w:space="0" w:color="auto"/>
                  </w:divBdr>
                </w:div>
                <w:div w:id="1612008193">
                  <w:marLeft w:val="640"/>
                  <w:marRight w:val="0"/>
                  <w:marTop w:val="0"/>
                  <w:marBottom w:val="0"/>
                  <w:divBdr>
                    <w:top w:val="none" w:sz="0" w:space="0" w:color="auto"/>
                    <w:left w:val="none" w:sz="0" w:space="0" w:color="auto"/>
                    <w:bottom w:val="none" w:sz="0" w:space="0" w:color="auto"/>
                    <w:right w:val="none" w:sz="0" w:space="0" w:color="auto"/>
                  </w:divBdr>
                </w:div>
                <w:div w:id="1297876752">
                  <w:marLeft w:val="640"/>
                  <w:marRight w:val="0"/>
                  <w:marTop w:val="0"/>
                  <w:marBottom w:val="0"/>
                  <w:divBdr>
                    <w:top w:val="none" w:sz="0" w:space="0" w:color="auto"/>
                    <w:left w:val="none" w:sz="0" w:space="0" w:color="auto"/>
                    <w:bottom w:val="none" w:sz="0" w:space="0" w:color="auto"/>
                    <w:right w:val="none" w:sz="0" w:space="0" w:color="auto"/>
                  </w:divBdr>
                </w:div>
                <w:div w:id="1411731273">
                  <w:marLeft w:val="640"/>
                  <w:marRight w:val="0"/>
                  <w:marTop w:val="0"/>
                  <w:marBottom w:val="0"/>
                  <w:divBdr>
                    <w:top w:val="none" w:sz="0" w:space="0" w:color="auto"/>
                    <w:left w:val="none" w:sz="0" w:space="0" w:color="auto"/>
                    <w:bottom w:val="none" w:sz="0" w:space="0" w:color="auto"/>
                    <w:right w:val="none" w:sz="0" w:space="0" w:color="auto"/>
                  </w:divBdr>
                </w:div>
                <w:div w:id="381297140">
                  <w:marLeft w:val="640"/>
                  <w:marRight w:val="0"/>
                  <w:marTop w:val="0"/>
                  <w:marBottom w:val="0"/>
                  <w:divBdr>
                    <w:top w:val="none" w:sz="0" w:space="0" w:color="auto"/>
                    <w:left w:val="none" w:sz="0" w:space="0" w:color="auto"/>
                    <w:bottom w:val="none" w:sz="0" w:space="0" w:color="auto"/>
                    <w:right w:val="none" w:sz="0" w:space="0" w:color="auto"/>
                  </w:divBdr>
                </w:div>
                <w:div w:id="1021974084">
                  <w:marLeft w:val="640"/>
                  <w:marRight w:val="0"/>
                  <w:marTop w:val="0"/>
                  <w:marBottom w:val="0"/>
                  <w:divBdr>
                    <w:top w:val="none" w:sz="0" w:space="0" w:color="auto"/>
                    <w:left w:val="none" w:sz="0" w:space="0" w:color="auto"/>
                    <w:bottom w:val="none" w:sz="0" w:space="0" w:color="auto"/>
                    <w:right w:val="none" w:sz="0" w:space="0" w:color="auto"/>
                  </w:divBdr>
                </w:div>
                <w:div w:id="207573957">
                  <w:marLeft w:val="640"/>
                  <w:marRight w:val="0"/>
                  <w:marTop w:val="0"/>
                  <w:marBottom w:val="0"/>
                  <w:divBdr>
                    <w:top w:val="none" w:sz="0" w:space="0" w:color="auto"/>
                    <w:left w:val="none" w:sz="0" w:space="0" w:color="auto"/>
                    <w:bottom w:val="none" w:sz="0" w:space="0" w:color="auto"/>
                    <w:right w:val="none" w:sz="0" w:space="0" w:color="auto"/>
                  </w:divBdr>
                </w:div>
                <w:div w:id="1936749478">
                  <w:marLeft w:val="640"/>
                  <w:marRight w:val="0"/>
                  <w:marTop w:val="0"/>
                  <w:marBottom w:val="0"/>
                  <w:divBdr>
                    <w:top w:val="none" w:sz="0" w:space="0" w:color="auto"/>
                    <w:left w:val="none" w:sz="0" w:space="0" w:color="auto"/>
                    <w:bottom w:val="none" w:sz="0" w:space="0" w:color="auto"/>
                    <w:right w:val="none" w:sz="0" w:space="0" w:color="auto"/>
                  </w:divBdr>
                </w:div>
                <w:div w:id="1969506598">
                  <w:marLeft w:val="640"/>
                  <w:marRight w:val="0"/>
                  <w:marTop w:val="0"/>
                  <w:marBottom w:val="0"/>
                  <w:divBdr>
                    <w:top w:val="none" w:sz="0" w:space="0" w:color="auto"/>
                    <w:left w:val="none" w:sz="0" w:space="0" w:color="auto"/>
                    <w:bottom w:val="none" w:sz="0" w:space="0" w:color="auto"/>
                    <w:right w:val="none" w:sz="0" w:space="0" w:color="auto"/>
                  </w:divBdr>
                </w:div>
                <w:div w:id="917447592">
                  <w:marLeft w:val="640"/>
                  <w:marRight w:val="0"/>
                  <w:marTop w:val="0"/>
                  <w:marBottom w:val="0"/>
                  <w:divBdr>
                    <w:top w:val="none" w:sz="0" w:space="0" w:color="auto"/>
                    <w:left w:val="none" w:sz="0" w:space="0" w:color="auto"/>
                    <w:bottom w:val="none" w:sz="0" w:space="0" w:color="auto"/>
                    <w:right w:val="none" w:sz="0" w:space="0" w:color="auto"/>
                  </w:divBdr>
                </w:div>
                <w:div w:id="1041713763">
                  <w:marLeft w:val="640"/>
                  <w:marRight w:val="0"/>
                  <w:marTop w:val="0"/>
                  <w:marBottom w:val="0"/>
                  <w:divBdr>
                    <w:top w:val="none" w:sz="0" w:space="0" w:color="auto"/>
                    <w:left w:val="none" w:sz="0" w:space="0" w:color="auto"/>
                    <w:bottom w:val="none" w:sz="0" w:space="0" w:color="auto"/>
                    <w:right w:val="none" w:sz="0" w:space="0" w:color="auto"/>
                  </w:divBdr>
                </w:div>
                <w:div w:id="225534139">
                  <w:marLeft w:val="640"/>
                  <w:marRight w:val="0"/>
                  <w:marTop w:val="0"/>
                  <w:marBottom w:val="0"/>
                  <w:divBdr>
                    <w:top w:val="none" w:sz="0" w:space="0" w:color="auto"/>
                    <w:left w:val="none" w:sz="0" w:space="0" w:color="auto"/>
                    <w:bottom w:val="none" w:sz="0" w:space="0" w:color="auto"/>
                    <w:right w:val="none" w:sz="0" w:space="0" w:color="auto"/>
                  </w:divBdr>
                </w:div>
                <w:div w:id="1991782305">
                  <w:marLeft w:val="640"/>
                  <w:marRight w:val="0"/>
                  <w:marTop w:val="0"/>
                  <w:marBottom w:val="0"/>
                  <w:divBdr>
                    <w:top w:val="none" w:sz="0" w:space="0" w:color="auto"/>
                    <w:left w:val="none" w:sz="0" w:space="0" w:color="auto"/>
                    <w:bottom w:val="none" w:sz="0" w:space="0" w:color="auto"/>
                    <w:right w:val="none" w:sz="0" w:space="0" w:color="auto"/>
                  </w:divBdr>
                </w:div>
                <w:div w:id="1058867007">
                  <w:marLeft w:val="640"/>
                  <w:marRight w:val="0"/>
                  <w:marTop w:val="0"/>
                  <w:marBottom w:val="0"/>
                  <w:divBdr>
                    <w:top w:val="none" w:sz="0" w:space="0" w:color="auto"/>
                    <w:left w:val="none" w:sz="0" w:space="0" w:color="auto"/>
                    <w:bottom w:val="none" w:sz="0" w:space="0" w:color="auto"/>
                    <w:right w:val="none" w:sz="0" w:space="0" w:color="auto"/>
                  </w:divBdr>
                </w:div>
                <w:div w:id="61563847">
                  <w:marLeft w:val="640"/>
                  <w:marRight w:val="0"/>
                  <w:marTop w:val="0"/>
                  <w:marBottom w:val="0"/>
                  <w:divBdr>
                    <w:top w:val="none" w:sz="0" w:space="0" w:color="auto"/>
                    <w:left w:val="none" w:sz="0" w:space="0" w:color="auto"/>
                    <w:bottom w:val="none" w:sz="0" w:space="0" w:color="auto"/>
                    <w:right w:val="none" w:sz="0" w:space="0" w:color="auto"/>
                  </w:divBdr>
                </w:div>
                <w:div w:id="1457795039">
                  <w:marLeft w:val="640"/>
                  <w:marRight w:val="0"/>
                  <w:marTop w:val="0"/>
                  <w:marBottom w:val="0"/>
                  <w:divBdr>
                    <w:top w:val="none" w:sz="0" w:space="0" w:color="auto"/>
                    <w:left w:val="none" w:sz="0" w:space="0" w:color="auto"/>
                    <w:bottom w:val="none" w:sz="0" w:space="0" w:color="auto"/>
                    <w:right w:val="none" w:sz="0" w:space="0" w:color="auto"/>
                  </w:divBdr>
                </w:div>
                <w:div w:id="1502506115">
                  <w:marLeft w:val="640"/>
                  <w:marRight w:val="0"/>
                  <w:marTop w:val="0"/>
                  <w:marBottom w:val="0"/>
                  <w:divBdr>
                    <w:top w:val="none" w:sz="0" w:space="0" w:color="auto"/>
                    <w:left w:val="none" w:sz="0" w:space="0" w:color="auto"/>
                    <w:bottom w:val="none" w:sz="0" w:space="0" w:color="auto"/>
                    <w:right w:val="none" w:sz="0" w:space="0" w:color="auto"/>
                  </w:divBdr>
                </w:div>
                <w:div w:id="1033116062">
                  <w:marLeft w:val="640"/>
                  <w:marRight w:val="0"/>
                  <w:marTop w:val="0"/>
                  <w:marBottom w:val="0"/>
                  <w:divBdr>
                    <w:top w:val="none" w:sz="0" w:space="0" w:color="auto"/>
                    <w:left w:val="none" w:sz="0" w:space="0" w:color="auto"/>
                    <w:bottom w:val="none" w:sz="0" w:space="0" w:color="auto"/>
                    <w:right w:val="none" w:sz="0" w:space="0" w:color="auto"/>
                  </w:divBdr>
                </w:div>
                <w:div w:id="1992981775">
                  <w:marLeft w:val="640"/>
                  <w:marRight w:val="0"/>
                  <w:marTop w:val="0"/>
                  <w:marBottom w:val="0"/>
                  <w:divBdr>
                    <w:top w:val="none" w:sz="0" w:space="0" w:color="auto"/>
                    <w:left w:val="none" w:sz="0" w:space="0" w:color="auto"/>
                    <w:bottom w:val="none" w:sz="0" w:space="0" w:color="auto"/>
                    <w:right w:val="none" w:sz="0" w:space="0" w:color="auto"/>
                  </w:divBdr>
                </w:div>
                <w:div w:id="1871871360">
                  <w:marLeft w:val="640"/>
                  <w:marRight w:val="0"/>
                  <w:marTop w:val="0"/>
                  <w:marBottom w:val="0"/>
                  <w:divBdr>
                    <w:top w:val="none" w:sz="0" w:space="0" w:color="auto"/>
                    <w:left w:val="none" w:sz="0" w:space="0" w:color="auto"/>
                    <w:bottom w:val="none" w:sz="0" w:space="0" w:color="auto"/>
                    <w:right w:val="none" w:sz="0" w:space="0" w:color="auto"/>
                  </w:divBdr>
                </w:div>
                <w:div w:id="998583507">
                  <w:marLeft w:val="640"/>
                  <w:marRight w:val="0"/>
                  <w:marTop w:val="0"/>
                  <w:marBottom w:val="0"/>
                  <w:divBdr>
                    <w:top w:val="none" w:sz="0" w:space="0" w:color="auto"/>
                    <w:left w:val="none" w:sz="0" w:space="0" w:color="auto"/>
                    <w:bottom w:val="none" w:sz="0" w:space="0" w:color="auto"/>
                    <w:right w:val="none" w:sz="0" w:space="0" w:color="auto"/>
                  </w:divBdr>
                </w:div>
                <w:div w:id="520361483">
                  <w:marLeft w:val="640"/>
                  <w:marRight w:val="0"/>
                  <w:marTop w:val="0"/>
                  <w:marBottom w:val="0"/>
                  <w:divBdr>
                    <w:top w:val="none" w:sz="0" w:space="0" w:color="auto"/>
                    <w:left w:val="none" w:sz="0" w:space="0" w:color="auto"/>
                    <w:bottom w:val="none" w:sz="0" w:space="0" w:color="auto"/>
                    <w:right w:val="none" w:sz="0" w:space="0" w:color="auto"/>
                  </w:divBdr>
                </w:div>
                <w:div w:id="274413370">
                  <w:marLeft w:val="640"/>
                  <w:marRight w:val="0"/>
                  <w:marTop w:val="0"/>
                  <w:marBottom w:val="0"/>
                  <w:divBdr>
                    <w:top w:val="none" w:sz="0" w:space="0" w:color="auto"/>
                    <w:left w:val="none" w:sz="0" w:space="0" w:color="auto"/>
                    <w:bottom w:val="none" w:sz="0" w:space="0" w:color="auto"/>
                    <w:right w:val="none" w:sz="0" w:space="0" w:color="auto"/>
                  </w:divBdr>
                </w:div>
                <w:div w:id="1797412818">
                  <w:marLeft w:val="640"/>
                  <w:marRight w:val="0"/>
                  <w:marTop w:val="0"/>
                  <w:marBottom w:val="0"/>
                  <w:divBdr>
                    <w:top w:val="none" w:sz="0" w:space="0" w:color="auto"/>
                    <w:left w:val="none" w:sz="0" w:space="0" w:color="auto"/>
                    <w:bottom w:val="none" w:sz="0" w:space="0" w:color="auto"/>
                    <w:right w:val="none" w:sz="0" w:space="0" w:color="auto"/>
                  </w:divBdr>
                </w:div>
              </w:divsChild>
            </w:div>
            <w:div w:id="1603801381">
              <w:marLeft w:val="0"/>
              <w:marRight w:val="0"/>
              <w:marTop w:val="0"/>
              <w:marBottom w:val="0"/>
              <w:divBdr>
                <w:top w:val="none" w:sz="0" w:space="0" w:color="auto"/>
                <w:left w:val="none" w:sz="0" w:space="0" w:color="auto"/>
                <w:bottom w:val="none" w:sz="0" w:space="0" w:color="auto"/>
                <w:right w:val="none" w:sz="0" w:space="0" w:color="auto"/>
              </w:divBdr>
              <w:divsChild>
                <w:div w:id="1507403195">
                  <w:marLeft w:val="640"/>
                  <w:marRight w:val="0"/>
                  <w:marTop w:val="0"/>
                  <w:marBottom w:val="0"/>
                  <w:divBdr>
                    <w:top w:val="none" w:sz="0" w:space="0" w:color="auto"/>
                    <w:left w:val="none" w:sz="0" w:space="0" w:color="auto"/>
                    <w:bottom w:val="none" w:sz="0" w:space="0" w:color="auto"/>
                    <w:right w:val="none" w:sz="0" w:space="0" w:color="auto"/>
                  </w:divBdr>
                </w:div>
                <w:div w:id="570506651">
                  <w:marLeft w:val="640"/>
                  <w:marRight w:val="0"/>
                  <w:marTop w:val="0"/>
                  <w:marBottom w:val="0"/>
                  <w:divBdr>
                    <w:top w:val="none" w:sz="0" w:space="0" w:color="auto"/>
                    <w:left w:val="none" w:sz="0" w:space="0" w:color="auto"/>
                    <w:bottom w:val="none" w:sz="0" w:space="0" w:color="auto"/>
                    <w:right w:val="none" w:sz="0" w:space="0" w:color="auto"/>
                  </w:divBdr>
                </w:div>
                <w:div w:id="1907496446">
                  <w:marLeft w:val="640"/>
                  <w:marRight w:val="0"/>
                  <w:marTop w:val="0"/>
                  <w:marBottom w:val="0"/>
                  <w:divBdr>
                    <w:top w:val="none" w:sz="0" w:space="0" w:color="auto"/>
                    <w:left w:val="none" w:sz="0" w:space="0" w:color="auto"/>
                    <w:bottom w:val="none" w:sz="0" w:space="0" w:color="auto"/>
                    <w:right w:val="none" w:sz="0" w:space="0" w:color="auto"/>
                  </w:divBdr>
                </w:div>
                <w:div w:id="424960260">
                  <w:marLeft w:val="640"/>
                  <w:marRight w:val="0"/>
                  <w:marTop w:val="0"/>
                  <w:marBottom w:val="0"/>
                  <w:divBdr>
                    <w:top w:val="none" w:sz="0" w:space="0" w:color="auto"/>
                    <w:left w:val="none" w:sz="0" w:space="0" w:color="auto"/>
                    <w:bottom w:val="none" w:sz="0" w:space="0" w:color="auto"/>
                    <w:right w:val="none" w:sz="0" w:space="0" w:color="auto"/>
                  </w:divBdr>
                </w:div>
                <w:div w:id="1000154671">
                  <w:marLeft w:val="640"/>
                  <w:marRight w:val="0"/>
                  <w:marTop w:val="0"/>
                  <w:marBottom w:val="0"/>
                  <w:divBdr>
                    <w:top w:val="none" w:sz="0" w:space="0" w:color="auto"/>
                    <w:left w:val="none" w:sz="0" w:space="0" w:color="auto"/>
                    <w:bottom w:val="none" w:sz="0" w:space="0" w:color="auto"/>
                    <w:right w:val="none" w:sz="0" w:space="0" w:color="auto"/>
                  </w:divBdr>
                </w:div>
                <w:div w:id="2004359714">
                  <w:marLeft w:val="640"/>
                  <w:marRight w:val="0"/>
                  <w:marTop w:val="0"/>
                  <w:marBottom w:val="0"/>
                  <w:divBdr>
                    <w:top w:val="none" w:sz="0" w:space="0" w:color="auto"/>
                    <w:left w:val="none" w:sz="0" w:space="0" w:color="auto"/>
                    <w:bottom w:val="none" w:sz="0" w:space="0" w:color="auto"/>
                    <w:right w:val="none" w:sz="0" w:space="0" w:color="auto"/>
                  </w:divBdr>
                </w:div>
                <w:div w:id="1686714436">
                  <w:marLeft w:val="640"/>
                  <w:marRight w:val="0"/>
                  <w:marTop w:val="0"/>
                  <w:marBottom w:val="0"/>
                  <w:divBdr>
                    <w:top w:val="none" w:sz="0" w:space="0" w:color="auto"/>
                    <w:left w:val="none" w:sz="0" w:space="0" w:color="auto"/>
                    <w:bottom w:val="none" w:sz="0" w:space="0" w:color="auto"/>
                    <w:right w:val="none" w:sz="0" w:space="0" w:color="auto"/>
                  </w:divBdr>
                </w:div>
                <w:div w:id="827982705">
                  <w:marLeft w:val="640"/>
                  <w:marRight w:val="0"/>
                  <w:marTop w:val="0"/>
                  <w:marBottom w:val="0"/>
                  <w:divBdr>
                    <w:top w:val="none" w:sz="0" w:space="0" w:color="auto"/>
                    <w:left w:val="none" w:sz="0" w:space="0" w:color="auto"/>
                    <w:bottom w:val="none" w:sz="0" w:space="0" w:color="auto"/>
                    <w:right w:val="none" w:sz="0" w:space="0" w:color="auto"/>
                  </w:divBdr>
                </w:div>
                <w:div w:id="629942841">
                  <w:marLeft w:val="640"/>
                  <w:marRight w:val="0"/>
                  <w:marTop w:val="0"/>
                  <w:marBottom w:val="0"/>
                  <w:divBdr>
                    <w:top w:val="none" w:sz="0" w:space="0" w:color="auto"/>
                    <w:left w:val="none" w:sz="0" w:space="0" w:color="auto"/>
                    <w:bottom w:val="none" w:sz="0" w:space="0" w:color="auto"/>
                    <w:right w:val="none" w:sz="0" w:space="0" w:color="auto"/>
                  </w:divBdr>
                </w:div>
                <w:div w:id="181822771">
                  <w:marLeft w:val="640"/>
                  <w:marRight w:val="0"/>
                  <w:marTop w:val="0"/>
                  <w:marBottom w:val="0"/>
                  <w:divBdr>
                    <w:top w:val="none" w:sz="0" w:space="0" w:color="auto"/>
                    <w:left w:val="none" w:sz="0" w:space="0" w:color="auto"/>
                    <w:bottom w:val="none" w:sz="0" w:space="0" w:color="auto"/>
                    <w:right w:val="none" w:sz="0" w:space="0" w:color="auto"/>
                  </w:divBdr>
                </w:div>
                <w:div w:id="551620629">
                  <w:marLeft w:val="640"/>
                  <w:marRight w:val="0"/>
                  <w:marTop w:val="0"/>
                  <w:marBottom w:val="0"/>
                  <w:divBdr>
                    <w:top w:val="none" w:sz="0" w:space="0" w:color="auto"/>
                    <w:left w:val="none" w:sz="0" w:space="0" w:color="auto"/>
                    <w:bottom w:val="none" w:sz="0" w:space="0" w:color="auto"/>
                    <w:right w:val="none" w:sz="0" w:space="0" w:color="auto"/>
                  </w:divBdr>
                </w:div>
                <w:div w:id="433985014">
                  <w:marLeft w:val="640"/>
                  <w:marRight w:val="0"/>
                  <w:marTop w:val="0"/>
                  <w:marBottom w:val="0"/>
                  <w:divBdr>
                    <w:top w:val="none" w:sz="0" w:space="0" w:color="auto"/>
                    <w:left w:val="none" w:sz="0" w:space="0" w:color="auto"/>
                    <w:bottom w:val="none" w:sz="0" w:space="0" w:color="auto"/>
                    <w:right w:val="none" w:sz="0" w:space="0" w:color="auto"/>
                  </w:divBdr>
                </w:div>
                <w:div w:id="985089199">
                  <w:marLeft w:val="640"/>
                  <w:marRight w:val="0"/>
                  <w:marTop w:val="0"/>
                  <w:marBottom w:val="0"/>
                  <w:divBdr>
                    <w:top w:val="none" w:sz="0" w:space="0" w:color="auto"/>
                    <w:left w:val="none" w:sz="0" w:space="0" w:color="auto"/>
                    <w:bottom w:val="none" w:sz="0" w:space="0" w:color="auto"/>
                    <w:right w:val="none" w:sz="0" w:space="0" w:color="auto"/>
                  </w:divBdr>
                </w:div>
                <w:div w:id="962463684">
                  <w:marLeft w:val="640"/>
                  <w:marRight w:val="0"/>
                  <w:marTop w:val="0"/>
                  <w:marBottom w:val="0"/>
                  <w:divBdr>
                    <w:top w:val="none" w:sz="0" w:space="0" w:color="auto"/>
                    <w:left w:val="none" w:sz="0" w:space="0" w:color="auto"/>
                    <w:bottom w:val="none" w:sz="0" w:space="0" w:color="auto"/>
                    <w:right w:val="none" w:sz="0" w:space="0" w:color="auto"/>
                  </w:divBdr>
                </w:div>
                <w:div w:id="1803301588">
                  <w:marLeft w:val="640"/>
                  <w:marRight w:val="0"/>
                  <w:marTop w:val="0"/>
                  <w:marBottom w:val="0"/>
                  <w:divBdr>
                    <w:top w:val="none" w:sz="0" w:space="0" w:color="auto"/>
                    <w:left w:val="none" w:sz="0" w:space="0" w:color="auto"/>
                    <w:bottom w:val="none" w:sz="0" w:space="0" w:color="auto"/>
                    <w:right w:val="none" w:sz="0" w:space="0" w:color="auto"/>
                  </w:divBdr>
                </w:div>
                <w:div w:id="893347206">
                  <w:marLeft w:val="640"/>
                  <w:marRight w:val="0"/>
                  <w:marTop w:val="0"/>
                  <w:marBottom w:val="0"/>
                  <w:divBdr>
                    <w:top w:val="none" w:sz="0" w:space="0" w:color="auto"/>
                    <w:left w:val="none" w:sz="0" w:space="0" w:color="auto"/>
                    <w:bottom w:val="none" w:sz="0" w:space="0" w:color="auto"/>
                    <w:right w:val="none" w:sz="0" w:space="0" w:color="auto"/>
                  </w:divBdr>
                </w:div>
                <w:div w:id="505439589">
                  <w:marLeft w:val="640"/>
                  <w:marRight w:val="0"/>
                  <w:marTop w:val="0"/>
                  <w:marBottom w:val="0"/>
                  <w:divBdr>
                    <w:top w:val="none" w:sz="0" w:space="0" w:color="auto"/>
                    <w:left w:val="none" w:sz="0" w:space="0" w:color="auto"/>
                    <w:bottom w:val="none" w:sz="0" w:space="0" w:color="auto"/>
                    <w:right w:val="none" w:sz="0" w:space="0" w:color="auto"/>
                  </w:divBdr>
                </w:div>
                <w:div w:id="561215359">
                  <w:marLeft w:val="640"/>
                  <w:marRight w:val="0"/>
                  <w:marTop w:val="0"/>
                  <w:marBottom w:val="0"/>
                  <w:divBdr>
                    <w:top w:val="none" w:sz="0" w:space="0" w:color="auto"/>
                    <w:left w:val="none" w:sz="0" w:space="0" w:color="auto"/>
                    <w:bottom w:val="none" w:sz="0" w:space="0" w:color="auto"/>
                    <w:right w:val="none" w:sz="0" w:space="0" w:color="auto"/>
                  </w:divBdr>
                </w:div>
                <w:div w:id="1633051783">
                  <w:marLeft w:val="640"/>
                  <w:marRight w:val="0"/>
                  <w:marTop w:val="0"/>
                  <w:marBottom w:val="0"/>
                  <w:divBdr>
                    <w:top w:val="none" w:sz="0" w:space="0" w:color="auto"/>
                    <w:left w:val="none" w:sz="0" w:space="0" w:color="auto"/>
                    <w:bottom w:val="none" w:sz="0" w:space="0" w:color="auto"/>
                    <w:right w:val="none" w:sz="0" w:space="0" w:color="auto"/>
                  </w:divBdr>
                </w:div>
                <w:div w:id="291135922">
                  <w:marLeft w:val="640"/>
                  <w:marRight w:val="0"/>
                  <w:marTop w:val="0"/>
                  <w:marBottom w:val="0"/>
                  <w:divBdr>
                    <w:top w:val="none" w:sz="0" w:space="0" w:color="auto"/>
                    <w:left w:val="none" w:sz="0" w:space="0" w:color="auto"/>
                    <w:bottom w:val="none" w:sz="0" w:space="0" w:color="auto"/>
                    <w:right w:val="none" w:sz="0" w:space="0" w:color="auto"/>
                  </w:divBdr>
                </w:div>
                <w:div w:id="1238712026">
                  <w:marLeft w:val="640"/>
                  <w:marRight w:val="0"/>
                  <w:marTop w:val="0"/>
                  <w:marBottom w:val="0"/>
                  <w:divBdr>
                    <w:top w:val="none" w:sz="0" w:space="0" w:color="auto"/>
                    <w:left w:val="none" w:sz="0" w:space="0" w:color="auto"/>
                    <w:bottom w:val="none" w:sz="0" w:space="0" w:color="auto"/>
                    <w:right w:val="none" w:sz="0" w:space="0" w:color="auto"/>
                  </w:divBdr>
                </w:div>
                <w:div w:id="1255167536">
                  <w:marLeft w:val="640"/>
                  <w:marRight w:val="0"/>
                  <w:marTop w:val="0"/>
                  <w:marBottom w:val="0"/>
                  <w:divBdr>
                    <w:top w:val="none" w:sz="0" w:space="0" w:color="auto"/>
                    <w:left w:val="none" w:sz="0" w:space="0" w:color="auto"/>
                    <w:bottom w:val="none" w:sz="0" w:space="0" w:color="auto"/>
                    <w:right w:val="none" w:sz="0" w:space="0" w:color="auto"/>
                  </w:divBdr>
                </w:div>
                <w:div w:id="1879120393">
                  <w:marLeft w:val="640"/>
                  <w:marRight w:val="0"/>
                  <w:marTop w:val="0"/>
                  <w:marBottom w:val="0"/>
                  <w:divBdr>
                    <w:top w:val="none" w:sz="0" w:space="0" w:color="auto"/>
                    <w:left w:val="none" w:sz="0" w:space="0" w:color="auto"/>
                    <w:bottom w:val="none" w:sz="0" w:space="0" w:color="auto"/>
                    <w:right w:val="none" w:sz="0" w:space="0" w:color="auto"/>
                  </w:divBdr>
                </w:div>
                <w:div w:id="270745593">
                  <w:marLeft w:val="640"/>
                  <w:marRight w:val="0"/>
                  <w:marTop w:val="0"/>
                  <w:marBottom w:val="0"/>
                  <w:divBdr>
                    <w:top w:val="none" w:sz="0" w:space="0" w:color="auto"/>
                    <w:left w:val="none" w:sz="0" w:space="0" w:color="auto"/>
                    <w:bottom w:val="none" w:sz="0" w:space="0" w:color="auto"/>
                    <w:right w:val="none" w:sz="0" w:space="0" w:color="auto"/>
                  </w:divBdr>
                </w:div>
                <w:div w:id="1429352026">
                  <w:marLeft w:val="640"/>
                  <w:marRight w:val="0"/>
                  <w:marTop w:val="0"/>
                  <w:marBottom w:val="0"/>
                  <w:divBdr>
                    <w:top w:val="none" w:sz="0" w:space="0" w:color="auto"/>
                    <w:left w:val="none" w:sz="0" w:space="0" w:color="auto"/>
                    <w:bottom w:val="none" w:sz="0" w:space="0" w:color="auto"/>
                    <w:right w:val="none" w:sz="0" w:space="0" w:color="auto"/>
                  </w:divBdr>
                </w:div>
                <w:div w:id="287473090">
                  <w:marLeft w:val="640"/>
                  <w:marRight w:val="0"/>
                  <w:marTop w:val="0"/>
                  <w:marBottom w:val="0"/>
                  <w:divBdr>
                    <w:top w:val="none" w:sz="0" w:space="0" w:color="auto"/>
                    <w:left w:val="none" w:sz="0" w:space="0" w:color="auto"/>
                    <w:bottom w:val="none" w:sz="0" w:space="0" w:color="auto"/>
                    <w:right w:val="none" w:sz="0" w:space="0" w:color="auto"/>
                  </w:divBdr>
                </w:div>
                <w:div w:id="1406995506">
                  <w:marLeft w:val="640"/>
                  <w:marRight w:val="0"/>
                  <w:marTop w:val="0"/>
                  <w:marBottom w:val="0"/>
                  <w:divBdr>
                    <w:top w:val="none" w:sz="0" w:space="0" w:color="auto"/>
                    <w:left w:val="none" w:sz="0" w:space="0" w:color="auto"/>
                    <w:bottom w:val="none" w:sz="0" w:space="0" w:color="auto"/>
                    <w:right w:val="none" w:sz="0" w:space="0" w:color="auto"/>
                  </w:divBdr>
                </w:div>
                <w:div w:id="719793630">
                  <w:marLeft w:val="640"/>
                  <w:marRight w:val="0"/>
                  <w:marTop w:val="0"/>
                  <w:marBottom w:val="0"/>
                  <w:divBdr>
                    <w:top w:val="none" w:sz="0" w:space="0" w:color="auto"/>
                    <w:left w:val="none" w:sz="0" w:space="0" w:color="auto"/>
                    <w:bottom w:val="none" w:sz="0" w:space="0" w:color="auto"/>
                    <w:right w:val="none" w:sz="0" w:space="0" w:color="auto"/>
                  </w:divBdr>
                </w:div>
                <w:div w:id="644968796">
                  <w:marLeft w:val="640"/>
                  <w:marRight w:val="0"/>
                  <w:marTop w:val="0"/>
                  <w:marBottom w:val="0"/>
                  <w:divBdr>
                    <w:top w:val="none" w:sz="0" w:space="0" w:color="auto"/>
                    <w:left w:val="none" w:sz="0" w:space="0" w:color="auto"/>
                    <w:bottom w:val="none" w:sz="0" w:space="0" w:color="auto"/>
                    <w:right w:val="none" w:sz="0" w:space="0" w:color="auto"/>
                  </w:divBdr>
                </w:div>
                <w:div w:id="1268586894">
                  <w:marLeft w:val="640"/>
                  <w:marRight w:val="0"/>
                  <w:marTop w:val="0"/>
                  <w:marBottom w:val="0"/>
                  <w:divBdr>
                    <w:top w:val="none" w:sz="0" w:space="0" w:color="auto"/>
                    <w:left w:val="none" w:sz="0" w:space="0" w:color="auto"/>
                    <w:bottom w:val="none" w:sz="0" w:space="0" w:color="auto"/>
                    <w:right w:val="none" w:sz="0" w:space="0" w:color="auto"/>
                  </w:divBdr>
                </w:div>
                <w:div w:id="1803646232">
                  <w:marLeft w:val="640"/>
                  <w:marRight w:val="0"/>
                  <w:marTop w:val="0"/>
                  <w:marBottom w:val="0"/>
                  <w:divBdr>
                    <w:top w:val="none" w:sz="0" w:space="0" w:color="auto"/>
                    <w:left w:val="none" w:sz="0" w:space="0" w:color="auto"/>
                    <w:bottom w:val="none" w:sz="0" w:space="0" w:color="auto"/>
                    <w:right w:val="none" w:sz="0" w:space="0" w:color="auto"/>
                  </w:divBdr>
                </w:div>
                <w:div w:id="1135172358">
                  <w:marLeft w:val="640"/>
                  <w:marRight w:val="0"/>
                  <w:marTop w:val="0"/>
                  <w:marBottom w:val="0"/>
                  <w:divBdr>
                    <w:top w:val="none" w:sz="0" w:space="0" w:color="auto"/>
                    <w:left w:val="none" w:sz="0" w:space="0" w:color="auto"/>
                    <w:bottom w:val="none" w:sz="0" w:space="0" w:color="auto"/>
                    <w:right w:val="none" w:sz="0" w:space="0" w:color="auto"/>
                  </w:divBdr>
                </w:div>
                <w:div w:id="854534225">
                  <w:marLeft w:val="640"/>
                  <w:marRight w:val="0"/>
                  <w:marTop w:val="0"/>
                  <w:marBottom w:val="0"/>
                  <w:divBdr>
                    <w:top w:val="none" w:sz="0" w:space="0" w:color="auto"/>
                    <w:left w:val="none" w:sz="0" w:space="0" w:color="auto"/>
                    <w:bottom w:val="none" w:sz="0" w:space="0" w:color="auto"/>
                    <w:right w:val="none" w:sz="0" w:space="0" w:color="auto"/>
                  </w:divBdr>
                </w:div>
                <w:div w:id="488794058">
                  <w:marLeft w:val="640"/>
                  <w:marRight w:val="0"/>
                  <w:marTop w:val="0"/>
                  <w:marBottom w:val="0"/>
                  <w:divBdr>
                    <w:top w:val="none" w:sz="0" w:space="0" w:color="auto"/>
                    <w:left w:val="none" w:sz="0" w:space="0" w:color="auto"/>
                    <w:bottom w:val="none" w:sz="0" w:space="0" w:color="auto"/>
                    <w:right w:val="none" w:sz="0" w:space="0" w:color="auto"/>
                  </w:divBdr>
                </w:div>
                <w:div w:id="1125271704">
                  <w:marLeft w:val="640"/>
                  <w:marRight w:val="0"/>
                  <w:marTop w:val="0"/>
                  <w:marBottom w:val="0"/>
                  <w:divBdr>
                    <w:top w:val="none" w:sz="0" w:space="0" w:color="auto"/>
                    <w:left w:val="none" w:sz="0" w:space="0" w:color="auto"/>
                    <w:bottom w:val="none" w:sz="0" w:space="0" w:color="auto"/>
                    <w:right w:val="none" w:sz="0" w:space="0" w:color="auto"/>
                  </w:divBdr>
                </w:div>
                <w:div w:id="1099566960">
                  <w:marLeft w:val="640"/>
                  <w:marRight w:val="0"/>
                  <w:marTop w:val="0"/>
                  <w:marBottom w:val="0"/>
                  <w:divBdr>
                    <w:top w:val="none" w:sz="0" w:space="0" w:color="auto"/>
                    <w:left w:val="none" w:sz="0" w:space="0" w:color="auto"/>
                    <w:bottom w:val="none" w:sz="0" w:space="0" w:color="auto"/>
                    <w:right w:val="none" w:sz="0" w:space="0" w:color="auto"/>
                  </w:divBdr>
                </w:div>
                <w:div w:id="27687288">
                  <w:marLeft w:val="640"/>
                  <w:marRight w:val="0"/>
                  <w:marTop w:val="0"/>
                  <w:marBottom w:val="0"/>
                  <w:divBdr>
                    <w:top w:val="none" w:sz="0" w:space="0" w:color="auto"/>
                    <w:left w:val="none" w:sz="0" w:space="0" w:color="auto"/>
                    <w:bottom w:val="none" w:sz="0" w:space="0" w:color="auto"/>
                    <w:right w:val="none" w:sz="0" w:space="0" w:color="auto"/>
                  </w:divBdr>
                </w:div>
                <w:div w:id="349842207">
                  <w:marLeft w:val="640"/>
                  <w:marRight w:val="0"/>
                  <w:marTop w:val="0"/>
                  <w:marBottom w:val="0"/>
                  <w:divBdr>
                    <w:top w:val="none" w:sz="0" w:space="0" w:color="auto"/>
                    <w:left w:val="none" w:sz="0" w:space="0" w:color="auto"/>
                    <w:bottom w:val="none" w:sz="0" w:space="0" w:color="auto"/>
                    <w:right w:val="none" w:sz="0" w:space="0" w:color="auto"/>
                  </w:divBdr>
                </w:div>
                <w:div w:id="381247137">
                  <w:marLeft w:val="640"/>
                  <w:marRight w:val="0"/>
                  <w:marTop w:val="0"/>
                  <w:marBottom w:val="0"/>
                  <w:divBdr>
                    <w:top w:val="none" w:sz="0" w:space="0" w:color="auto"/>
                    <w:left w:val="none" w:sz="0" w:space="0" w:color="auto"/>
                    <w:bottom w:val="none" w:sz="0" w:space="0" w:color="auto"/>
                    <w:right w:val="none" w:sz="0" w:space="0" w:color="auto"/>
                  </w:divBdr>
                </w:div>
                <w:div w:id="1462337378">
                  <w:marLeft w:val="640"/>
                  <w:marRight w:val="0"/>
                  <w:marTop w:val="0"/>
                  <w:marBottom w:val="0"/>
                  <w:divBdr>
                    <w:top w:val="none" w:sz="0" w:space="0" w:color="auto"/>
                    <w:left w:val="none" w:sz="0" w:space="0" w:color="auto"/>
                    <w:bottom w:val="none" w:sz="0" w:space="0" w:color="auto"/>
                    <w:right w:val="none" w:sz="0" w:space="0" w:color="auto"/>
                  </w:divBdr>
                </w:div>
                <w:div w:id="1650593618">
                  <w:marLeft w:val="640"/>
                  <w:marRight w:val="0"/>
                  <w:marTop w:val="0"/>
                  <w:marBottom w:val="0"/>
                  <w:divBdr>
                    <w:top w:val="none" w:sz="0" w:space="0" w:color="auto"/>
                    <w:left w:val="none" w:sz="0" w:space="0" w:color="auto"/>
                    <w:bottom w:val="none" w:sz="0" w:space="0" w:color="auto"/>
                    <w:right w:val="none" w:sz="0" w:space="0" w:color="auto"/>
                  </w:divBdr>
                </w:div>
                <w:div w:id="781845341">
                  <w:marLeft w:val="640"/>
                  <w:marRight w:val="0"/>
                  <w:marTop w:val="0"/>
                  <w:marBottom w:val="0"/>
                  <w:divBdr>
                    <w:top w:val="none" w:sz="0" w:space="0" w:color="auto"/>
                    <w:left w:val="none" w:sz="0" w:space="0" w:color="auto"/>
                    <w:bottom w:val="none" w:sz="0" w:space="0" w:color="auto"/>
                    <w:right w:val="none" w:sz="0" w:space="0" w:color="auto"/>
                  </w:divBdr>
                </w:div>
                <w:div w:id="2036609727">
                  <w:marLeft w:val="640"/>
                  <w:marRight w:val="0"/>
                  <w:marTop w:val="0"/>
                  <w:marBottom w:val="0"/>
                  <w:divBdr>
                    <w:top w:val="none" w:sz="0" w:space="0" w:color="auto"/>
                    <w:left w:val="none" w:sz="0" w:space="0" w:color="auto"/>
                    <w:bottom w:val="none" w:sz="0" w:space="0" w:color="auto"/>
                    <w:right w:val="none" w:sz="0" w:space="0" w:color="auto"/>
                  </w:divBdr>
                </w:div>
                <w:div w:id="203564426">
                  <w:marLeft w:val="640"/>
                  <w:marRight w:val="0"/>
                  <w:marTop w:val="0"/>
                  <w:marBottom w:val="0"/>
                  <w:divBdr>
                    <w:top w:val="none" w:sz="0" w:space="0" w:color="auto"/>
                    <w:left w:val="none" w:sz="0" w:space="0" w:color="auto"/>
                    <w:bottom w:val="none" w:sz="0" w:space="0" w:color="auto"/>
                    <w:right w:val="none" w:sz="0" w:space="0" w:color="auto"/>
                  </w:divBdr>
                </w:div>
                <w:div w:id="678775071">
                  <w:marLeft w:val="640"/>
                  <w:marRight w:val="0"/>
                  <w:marTop w:val="0"/>
                  <w:marBottom w:val="0"/>
                  <w:divBdr>
                    <w:top w:val="none" w:sz="0" w:space="0" w:color="auto"/>
                    <w:left w:val="none" w:sz="0" w:space="0" w:color="auto"/>
                    <w:bottom w:val="none" w:sz="0" w:space="0" w:color="auto"/>
                    <w:right w:val="none" w:sz="0" w:space="0" w:color="auto"/>
                  </w:divBdr>
                </w:div>
                <w:div w:id="2053655420">
                  <w:marLeft w:val="640"/>
                  <w:marRight w:val="0"/>
                  <w:marTop w:val="0"/>
                  <w:marBottom w:val="0"/>
                  <w:divBdr>
                    <w:top w:val="none" w:sz="0" w:space="0" w:color="auto"/>
                    <w:left w:val="none" w:sz="0" w:space="0" w:color="auto"/>
                    <w:bottom w:val="none" w:sz="0" w:space="0" w:color="auto"/>
                    <w:right w:val="none" w:sz="0" w:space="0" w:color="auto"/>
                  </w:divBdr>
                </w:div>
                <w:div w:id="459618493">
                  <w:marLeft w:val="640"/>
                  <w:marRight w:val="0"/>
                  <w:marTop w:val="0"/>
                  <w:marBottom w:val="0"/>
                  <w:divBdr>
                    <w:top w:val="none" w:sz="0" w:space="0" w:color="auto"/>
                    <w:left w:val="none" w:sz="0" w:space="0" w:color="auto"/>
                    <w:bottom w:val="none" w:sz="0" w:space="0" w:color="auto"/>
                    <w:right w:val="none" w:sz="0" w:space="0" w:color="auto"/>
                  </w:divBdr>
                </w:div>
                <w:div w:id="1198159793">
                  <w:marLeft w:val="640"/>
                  <w:marRight w:val="0"/>
                  <w:marTop w:val="0"/>
                  <w:marBottom w:val="0"/>
                  <w:divBdr>
                    <w:top w:val="none" w:sz="0" w:space="0" w:color="auto"/>
                    <w:left w:val="none" w:sz="0" w:space="0" w:color="auto"/>
                    <w:bottom w:val="none" w:sz="0" w:space="0" w:color="auto"/>
                    <w:right w:val="none" w:sz="0" w:space="0" w:color="auto"/>
                  </w:divBdr>
                </w:div>
                <w:div w:id="1600718217">
                  <w:marLeft w:val="640"/>
                  <w:marRight w:val="0"/>
                  <w:marTop w:val="0"/>
                  <w:marBottom w:val="0"/>
                  <w:divBdr>
                    <w:top w:val="none" w:sz="0" w:space="0" w:color="auto"/>
                    <w:left w:val="none" w:sz="0" w:space="0" w:color="auto"/>
                    <w:bottom w:val="none" w:sz="0" w:space="0" w:color="auto"/>
                    <w:right w:val="none" w:sz="0" w:space="0" w:color="auto"/>
                  </w:divBdr>
                </w:div>
                <w:div w:id="863399795">
                  <w:marLeft w:val="640"/>
                  <w:marRight w:val="0"/>
                  <w:marTop w:val="0"/>
                  <w:marBottom w:val="0"/>
                  <w:divBdr>
                    <w:top w:val="none" w:sz="0" w:space="0" w:color="auto"/>
                    <w:left w:val="none" w:sz="0" w:space="0" w:color="auto"/>
                    <w:bottom w:val="none" w:sz="0" w:space="0" w:color="auto"/>
                    <w:right w:val="none" w:sz="0" w:space="0" w:color="auto"/>
                  </w:divBdr>
                </w:div>
                <w:div w:id="841697774">
                  <w:marLeft w:val="640"/>
                  <w:marRight w:val="0"/>
                  <w:marTop w:val="0"/>
                  <w:marBottom w:val="0"/>
                  <w:divBdr>
                    <w:top w:val="none" w:sz="0" w:space="0" w:color="auto"/>
                    <w:left w:val="none" w:sz="0" w:space="0" w:color="auto"/>
                    <w:bottom w:val="none" w:sz="0" w:space="0" w:color="auto"/>
                    <w:right w:val="none" w:sz="0" w:space="0" w:color="auto"/>
                  </w:divBdr>
                </w:div>
                <w:div w:id="984239117">
                  <w:marLeft w:val="640"/>
                  <w:marRight w:val="0"/>
                  <w:marTop w:val="0"/>
                  <w:marBottom w:val="0"/>
                  <w:divBdr>
                    <w:top w:val="none" w:sz="0" w:space="0" w:color="auto"/>
                    <w:left w:val="none" w:sz="0" w:space="0" w:color="auto"/>
                    <w:bottom w:val="none" w:sz="0" w:space="0" w:color="auto"/>
                    <w:right w:val="none" w:sz="0" w:space="0" w:color="auto"/>
                  </w:divBdr>
                </w:div>
                <w:div w:id="714695444">
                  <w:marLeft w:val="640"/>
                  <w:marRight w:val="0"/>
                  <w:marTop w:val="0"/>
                  <w:marBottom w:val="0"/>
                  <w:divBdr>
                    <w:top w:val="none" w:sz="0" w:space="0" w:color="auto"/>
                    <w:left w:val="none" w:sz="0" w:space="0" w:color="auto"/>
                    <w:bottom w:val="none" w:sz="0" w:space="0" w:color="auto"/>
                    <w:right w:val="none" w:sz="0" w:space="0" w:color="auto"/>
                  </w:divBdr>
                </w:div>
                <w:div w:id="217206723">
                  <w:marLeft w:val="640"/>
                  <w:marRight w:val="0"/>
                  <w:marTop w:val="0"/>
                  <w:marBottom w:val="0"/>
                  <w:divBdr>
                    <w:top w:val="none" w:sz="0" w:space="0" w:color="auto"/>
                    <w:left w:val="none" w:sz="0" w:space="0" w:color="auto"/>
                    <w:bottom w:val="none" w:sz="0" w:space="0" w:color="auto"/>
                    <w:right w:val="none" w:sz="0" w:space="0" w:color="auto"/>
                  </w:divBdr>
                </w:div>
                <w:div w:id="1911572260">
                  <w:marLeft w:val="640"/>
                  <w:marRight w:val="0"/>
                  <w:marTop w:val="0"/>
                  <w:marBottom w:val="0"/>
                  <w:divBdr>
                    <w:top w:val="none" w:sz="0" w:space="0" w:color="auto"/>
                    <w:left w:val="none" w:sz="0" w:space="0" w:color="auto"/>
                    <w:bottom w:val="none" w:sz="0" w:space="0" w:color="auto"/>
                    <w:right w:val="none" w:sz="0" w:space="0" w:color="auto"/>
                  </w:divBdr>
                </w:div>
                <w:div w:id="1291135823">
                  <w:marLeft w:val="640"/>
                  <w:marRight w:val="0"/>
                  <w:marTop w:val="0"/>
                  <w:marBottom w:val="0"/>
                  <w:divBdr>
                    <w:top w:val="none" w:sz="0" w:space="0" w:color="auto"/>
                    <w:left w:val="none" w:sz="0" w:space="0" w:color="auto"/>
                    <w:bottom w:val="none" w:sz="0" w:space="0" w:color="auto"/>
                    <w:right w:val="none" w:sz="0" w:space="0" w:color="auto"/>
                  </w:divBdr>
                </w:div>
                <w:div w:id="2062122700">
                  <w:marLeft w:val="640"/>
                  <w:marRight w:val="0"/>
                  <w:marTop w:val="0"/>
                  <w:marBottom w:val="0"/>
                  <w:divBdr>
                    <w:top w:val="none" w:sz="0" w:space="0" w:color="auto"/>
                    <w:left w:val="none" w:sz="0" w:space="0" w:color="auto"/>
                    <w:bottom w:val="none" w:sz="0" w:space="0" w:color="auto"/>
                    <w:right w:val="none" w:sz="0" w:space="0" w:color="auto"/>
                  </w:divBdr>
                </w:div>
                <w:div w:id="2061321403">
                  <w:marLeft w:val="640"/>
                  <w:marRight w:val="0"/>
                  <w:marTop w:val="0"/>
                  <w:marBottom w:val="0"/>
                  <w:divBdr>
                    <w:top w:val="none" w:sz="0" w:space="0" w:color="auto"/>
                    <w:left w:val="none" w:sz="0" w:space="0" w:color="auto"/>
                    <w:bottom w:val="none" w:sz="0" w:space="0" w:color="auto"/>
                    <w:right w:val="none" w:sz="0" w:space="0" w:color="auto"/>
                  </w:divBdr>
                </w:div>
                <w:div w:id="1274553745">
                  <w:marLeft w:val="640"/>
                  <w:marRight w:val="0"/>
                  <w:marTop w:val="0"/>
                  <w:marBottom w:val="0"/>
                  <w:divBdr>
                    <w:top w:val="none" w:sz="0" w:space="0" w:color="auto"/>
                    <w:left w:val="none" w:sz="0" w:space="0" w:color="auto"/>
                    <w:bottom w:val="none" w:sz="0" w:space="0" w:color="auto"/>
                    <w:right w:val="none" w:sz="0" w:space="0" w:color="auto"/>
                  </w:divBdr>
                </w:div>
                <w:div w:id="1303271402">
                  <w:marLeft w:val="640"/>
                  <w:marRight w:val="0"/>
                  <w:marTop w:val="0"/>
                  <w:marBottom w:val="0"/>
                  <w:divBdr>
                    <w:top w:val="none" w:sz="0" w:space="0" w:color="auto"/>
                    <w:left w:val="none" w:sz="0" w:space="0" w:color="auto"/>
                    <w:bottom w:val="none" w:sz="0" w:space="0" w:color="auto"/>
                    <w:right w:val="none" w:sz="0" w:space="0" w:color="auto"/>
                  </w:divBdr>
                </w:div>
                <w:div w:id="1408649696">
                  <w:marLeft w:val="640"/>
                  <w:marRight w:val="0"/>
                  <w:marTop w:val="0"/>
                  <w:marBottom w:val="0"/>
                  <w:divBdr>
                    <w:top w:val="none" w:sz="0" w:space="0" w:color="auto"/>
                    <w:left w:val="none" w:sz="0" w:space="0" w:color="auto"/>
                    <w:bottom w:val="none" w:sz="0" w:space="0" w:color="auto"/>
                    <w:right w:val="none" w:sz="0" w:space="0" w:color="auto"/>
                  </w:divBdr>
                </w:div>
                <w:div w:id="489098592">
                  <w:marLeft w:val="640"/>
                  <w:marRight w:val="0"/>
                  <w:marTop w:val="0"/>
                  <w:marBottom w:val="0"/>
                  <w:divBdr>
                    <w:top w:val="none" w:sz="0" w:space="0" w:color="auto"/>
                    <w:left w:val="none" w:sz="0" w:space="0" w:color="auto"/>
                    <w:bottom w:val="none" w:sz="0" w:space="0" w:color="auto"/>
                    <w:right w:val="none" w:sz="0" w:space="0" w:color="auto"/>
                  </w:divBdr>
                </w:div>
                <w:div w:id="1792741693">
                  <w:marLeft w:val="640"/>
                  <w:marRight w:val="0"/>
                  <w:marTop w:val="0"/>
                  <w:marBottom w:val="0"/>
                  <w:divBdr>
                    <w:top w:val="none" w:sz="0" w:space="0" w:color="auto"/>
                    <w:left w:val="none" w:sz="0" w:space="0" w:color="auto"/>
                    <w:bottom w:val="none" w:sz="0" w:space="0" w:color="auto"/>
                    <w:right w:val="none" w:sz="0" w:space="0" w:color="auto"/>
                  </w:divBdr>
                </w:div>
                <w:div w:id="1617130478">
                  <w:marLeft w:val="640"/>
                  <w:marRight w:val="0"/>
                  <w:marTop w:val="0"/>
                  <w:marBottom w:val="0"/>
                  <w:divBdr>
                    <w:top w:val="none" w:sz="0" w:space="0" w:color="auto"/>
                    <w:left w:val="none" w:sz="0" w:space="0" w:color="auto"/>
                    <w:bottom w:val="none" w:sz="0" w:space="0" w:color="auto"/>
                    <w:right w:val="none" w:sz="0" w:space="0" w:color="auto"/>
                  </w:divBdr>
                </w:div>
                <w:div w:id="1331719220">
                  <w:marLeft w:val="640"/>
                  <w:marRight w:val="0"/>
                  <w:marTop w:val="0"/>
                  <w:marBottom w:val="0"/>
                  <w:divBdr>
                    <w:top w:val="none" w:sz="0" w:space="0" w:color="auto"/>
                    <w:left w:val="none" w:sz="0" w:space="0" w:color="auto"/>
                    <w:bottom w:val="none" w:sz="0" w:space="0" w:color="auto"/>
                    <w:right w:val="none" w:sz="0" w:space="0" w:color="auto"/>
                  </w:divBdr>
                </w:div>
                <w:div w:id="1098409083">
                  <w:marLeft w:val="640"/>
                  <w:marRight w:val="0"/>
                  <w:marTop w:val="0"/>
                  <w:marBottom w:val="0"/>
                  <w:divBdr>
                    <w:top w:val="none" w:sz="0" w:space="0" w:color="auto"/>
                    <w:left w:val="none" w:sz="0" w:space="0" w:color="auto"/>
                    <w:bottom w:val="none" w:sz="0" w:space="0" w:color="auto"/>
                    <w:right w:val="none" w:sz="0" w:space="0" w:color="auto"/>
                  </w:divBdr>
                </w:div>
                <w:div w:id="2003698277">
                  <w:marLeft w:val="640"/>
                  <w:marRight w:val="0"/>
                  <w:marTop w:val="0"/>
                  <w:marBottom w:val="0"/>
                  <w:divBdr>
                    <w:top w:val="none" w:sz="0" w:space="0" w:color="auto"/>
                    <w:left w:val="none" w:sz="0" w:space="0" w:color="auto"/>
                    <w:bottom w:val="none" w:sz="0" w:space="0" w:color="auto"/>
                    <w:right w:val="none" w:sz="0" w:space="0" w:color="auto"/>
                  </w:divBdr>
                </w:div>
                <w:div w:id="1752239906">
                  <w:marLeft w:val="640"/>
                  <w:marRight w:val="0"/>
                  <w:marTop w:val="0"/>
                  <w:marBottom w:val="0"/>
                  <w:divBdr>
                    <w:top w:val="none" w:sz="0" w:space="0" w:color="auto"/>
                    <w:left w:val="none" w:sz="0" w:space="0" w:color="auto"/>
                    <w:bottom w:val="none" w:sz="0" w:space="0" w:color="auto"/>
                    <w:right w:val="none" w:sz="0" w:space="0" w:color="auto"/>
                  </w:divBdr>
                </w:div>
                <w:div w:id="1746756444">
                  <w:marLeft w:val="640"/>
                  <w:marRight w:val="0"/>
                  <w:marTop w:val="0"/>
                  <w:marBottom w:val="0"/>
                  <w:divBdr>
                    <w:top w:val="none" w:sz="0" w:space="0" w:color="auto"/>
                    <w:left w:val="none" w:sz="0" w:space="0" w:color="auto"/>
                    <w:bottom w:val="none" w:sz="0" w:space="0" w:color="auto"/>
                    <w:right w:val="none" w:sz="0" w:space="0" w:color="auto"/>
                  </w:divBdr>
                </w:div>
                <w:div w:id="1835875269">
                  <w:marLeft w:val="640"/>
                  <w:marRight w:val="0"/>
                  <w:marTop w:val="0"/>
                  <w:marBottom w:val="0"/>
                  <w:divBdr>
                    <w:top w:val="none" w:sz="0" w:space="0" w:color="auto"/>
                    <w:left w:val="none" w:sz="0" w:space="0" w:color="auto"/>
                    <w:bottom w:val="none" w:sz="0" w:space="0" w:color="auto"/>
                    <w:right w:val="none" w:sz="0" w:space="0" w:color="auto"/>
                  </w:divBdr>
                </w:div>
                <w:div w:id="1448770953">
                  <w:marLeft w:val="640"/>
                  <w:marRight w:val="0"/>
                  <w:marTop w:val="0"/>
                  <w:marBottom w:val="0"/>
                  <w:divBdr>
                    <w:top w:val="none" w:sz="0" w:space="0" w:color="auto"/>
                    <w:left w:val="none" w:sz="0" w:space="0" w:color="auto"/>
                    <w:bottom w:val="none" w:sz="0" w:space="0" w:color="auto"/>
                    <w:right w:val="none" w:sz="0" w:space="0" w:color="auto"/>
                  </w:divBdr>
                </w:div>
                <w:div w:id="348608865">
                  <w:marLeft w:val="640"/>
                  <w:marRight w:val="0"/>
                  <w:marTop w:val="0"/>
                  <w:marBottom w:val="0"/>
                  <w:divBdr>
                    <w:top w:val="none" w:sz="0" w:space="0" w:color="auto"/>
                    <w:left w:val="none" w:sz="0" w:space="0" w:color="auto"/>
                    <w:bottom w:val="none" w:sz="0" w:space="0" w:color="auto"/>
                    <w:right w:val="none" w:sz="0" w:space="0" w:color="auto"/>
                  </w:divBdr>
                </w:div>
                <w:div w:id="3290824">
                  <w:marLeft w:val="640"/>
                  <w:marRight w:val="0"/>
                  <w:marTop w:val="0"/>
                  <w:marBottom w:val="0"/>
                  <w:divBdr>
                    <w:top w:val="none" w:sz="0" w:space="0" w:color="auto"/>
                    <w:left w:val="none" w:sz="0" w:space="0" w:color="auto"/>
                    <w:bottom w:val="none" w:sz="0" w:space="0" w:color="auto"/>
                    <w:right w:val="none" w:sz="0" w:space="0" w:color="auto"/>
                  </w:divBdr>
                </w:div>
                <w:div w:id="1158423714">
                  <w:marLeft w:val="640"/>
                  <w:marRight w:val="0"/>
                  <w:marTop w:val="0"/>
                  <w:marBottom w:val="0"/>
                  <w:divBdr>
                    <w:top w:val="none" w:sz="0" w:space="0" w:color="auto"/>
                    <w:left w:val="none" w:sz="0" w:space="0" w:color="auto"/>
                    <w:bottom w:val="none" w:sz="0" w:space="0" w:color="auto"/>
                    <w:right w:val="none" w:sz="0" w:space="0" w:color="auto"/>
                  </w:divBdr>
                </w:div>
                <w:div w:id="181866184">
                  <w:marLeft w:val="640"/>
                  <w:marRight w:val="0"/>
                  <w:marTop w:val="0"/>
                  <w:marBottom w:val="0"/>
                  <w:divBdr>
                    <w:top w:val="none" w:sz="0" w:space="0" w:color="auto"/>
                    <w:left w:val="none" w:sz="0" w:space="0" w:color="auto"/>
                    <w:bottom w:val="none" w:sz="0" w:space="0" w:color="auto"/>
                    <w:right w:val="none" w:sz="0" w:space="0" w:color="auto"/>
                  </w:divBdr>
                </w:div>
                <w:div w:id="1571578884">
                  <w:marLeft w:val="640"/>
                  <w:marRight w:val="0"/>
                  <w:marTop w:val="0"/>
                  <w:marBottom w:val="0"/>
                  <w:divBdr>
                    <w:top w:val="none" w:sz="0" w:space="0" w:color="auto"/>
                    <w:left w:val="none" w:sz="0" w:space="0" w:color="auto"/>
                    <w:bottom w:val="none" w:sz="0" w:space="0" w:color="auto"/>
                    <w:right w:val="none" w:sz="0" w:space="0" w:color="auto"/>
                  </w:divBdr>
                </w:div>
                <w:div w:id="2066878718">
                  <w:marLeft w:val="640"/>
                  <w:marRight w:val="0"/>
                  <w:marTop w:val="0"/>
                  <w:marBottom w:val="0"/>
                  <w:divBdr>
                    <w:top w:val="none" w:sz="0" w:space="0" w:color="auto"/>
                    <w:left w:val="none" w:sz="0" w:space="0" w:color="auto"/>
                    <w:bottom w:val="none" w:sz="0" w:space="0" w:color="auto"/>
                    <w:right w:val="none" w:sz="0" w:space="0" w:color="auto"/>
                  </w:divBdr>
                </w:div>
                <w:div w:id="594092505">
                  <w:marLeft w:val="640"/>
                  <w:marRight w:val="0"/>
                  <w:marTop w:val="0"/>
                  <w:marBottom w:val="0"/>
                  <w:divBdr>
                    <w:top w:val="none" w:sz="0" w:space="0" w:color="auto"/>
                    <w:left w:val="none" w:sz="0" w:space="0" w:color="auto"/>
                    <w:bottom w:val="none" w:sz="0" w:space="0" w:color="auto"/>
                    <w:right w:val="none" w:sz="0" w:space="0" w:color="auto"/>
                  </w:divBdr>
                </w:div>
                <w:div w:id="2120679663">
                  <w:marLeft w:val="640"/>
                  <w:marRight w:val="0"/>
                  <w:marTop w:val="0"/>
                  <w:marBottom w:val="0"/>
                  <w:divBdr>
                    <w:top w:val="none" w:sz="0" w:space="0" w:color="auto"/>
                    <w:left w:val="none" w:sz="0" w:space="0" w:color="auto"/>
                    <w:bottom w:val="none" w:sz="0" w:space="0" w:color="auto"/>
                    <w:right w:val="none" w:sz="0" w:space="0" w:color="auto"/>
                  </w:divBdr>
                </w:div>
                <w:div w:id="141893199">
                  <w:marLeft w:val="640"/>
                  <w:marRight w:val="0"/>
                  <w:marTop w:val="0"/>
                  <w:marBottom w:val="0"/>
                  <w:divBdr>
                    <w:top w:val="none" w:sz="0" w:space="0" w:color="auto"/>
                    <w:left w:val="none" w:sz="0" w:space="0" w:color="auto"/>
                    <w:bottom w:val="none" w:sz="0" w:space="0" w:color="auto"/>
                    <w:right w:val="none" w:sz="0" w:space="0" w:color="auto"/>
                  </w:divBdr>
                </w:div>
                <w:div w:id="442964174">
                  <w:marLeft w:val="640"/>
                  <w:marRight w:val="0"/>
                  <w:marTop w:val="0"/>
                  <w:marBottom w:val="0"/>
                  <w:divBdr>
                    <w:top w:val="none" w:sz="0" w:space="0" w:color="auto"/>
                    <w:left w:val="none" w:sz="0" w:space="0" w:color="auto"/>
                    <w:bottom w:val="none" w:sz="0" w:space="0" w:color="auto"/>
                    <w:right w:val="none" w:sz="0" w:space="0" w:color="auto"/>
                  </w:divBdr>
                </w:div>
                <w:div w:id="506478969">
                  <w:marLeft w:val="640"/>
                  <w:marRight w:val="0"/>
                  <w:marTop w:val="0"/>
                  <w:marBottom w:val="0"/>
                  <w:divBdr>
                    <w:top w:val="none" w:sz="0" w:space="0" w:color="auto"/>
                    <w:left w:val="none" w:sz="0" w:space="0" w:color="auto"/>
                    <w:bottom w:val="none" w:sz="0" w:space="0" w:color="auto"/>
                    <w:right w:val="none" w:sz="0" w:space="0" w:color="auto"/>
                  </w:divBdr>
                </w:div>
                <w:div w:id="804008841">
                  <w:marLeft w:val="640"/>
                  <w:marRight w:val="0"/>
                  <w:marTop w:val="0"/>
                  <w:marBottom w:val="0"/>
                  <w:divBdr>
                    <w:top w:val="none" w:sz="0" w:space="0" w:color="auto"/>
                    <w:left w:val="none" w:sz="0" w:space="0" w:color="auto"/>
                    <w:bottom w:val="none" w:sz="0" w:space="0" w:color="auto"/>
                    <w:right w:val="none" w:sz="0" w:space="0" w:color="auto"/>
                  </w:divBdr>
                </w:div>
                <w:div w:id="1957364978">
                  <w:marLeft w:val="640"/>
                  <w:marRight w:val="0"/>
                  <w:marTop w:val="0"/>
                  <w:marBottom w:val="0"/>
                  <w:divBdr>
                    <w:top w:val="none" w:sz="0" w:space="0" w:color="auto"/>
                    <w:left w:val="none" w:sz="0" w:space="0" w:color="auto"/>
                    <w:bottom w:val="none" w:sz="0" w:space="0" w:color="auto"/>
                    <w:right w:val="none" w:sz="0" w:space="0" w:color="auto"/>
                  </w:divBdr>
                </w:div>
                <w:div w:id="395011252">
                  <w:marLeft w:val="640"/>
                  <w:marRight w:val="0"/>
                  <w:marTop w:val="0"/>
                  <w:marBottom w:val="0"/>
                  <w:divBdr>
                    <w:top w:val="none" w:sz="0" w:space="0" w:color="auto"/>
                    <w:left w:val="none" w:sz="0" w:space="0" w:color="auto"/>
                    <w:bottom w:val="none" w:sz="0" w:space="0" w:color="auto"/>
                    <w:right w:val="none" w:sz="0" w:space="0" w:color="auto"/>
                  </w:divBdr>
                </w:div>
                <w:div w:id="906306336">
                  <w:marLeft w:val="640"/>
                  <w:marRight w:val="0"/>
                  <w:marTop w:val="0"/>
                  <w:marBottom w:val="0"/>
                  <w:divBdr>
                    <w:top w:val="none" w:sz="0" w:space="0" w:color="auto"/>
                    <w:left w:val="none" w:sz="0" w:space="0" w:color="auto"/>
                    <w:bottom w:val="none" w:sz="0" w:space="0" w:color="auto"/>
                    <w:right w:val="none" w:sz="0" w:space="0" w:color="auto"/>
                  </w:divBdr>
                </w:div>
                <w:div w:id="785462912">
                  <w:marLeft w:val="640"/>
                  <w:marRight w:val="0"/>
                  <w:marTop w:val="0"/>
                  <w:marBottom w:val="0"/>
                  <w:divBdr>
                    <w:top w:val="none" w:sz="0" w:space="0" w:color="auto"/>
                    <w:left w:val="none" w:sz="0" w:space="0" w:color="auto"/>
                    <w:bottom w:val="none" w:sz="0" w:space="0" w:color="auto"/>
                    <w:right w:val="none" w:sz="0" w:space="0" w:color="auto"/>
                  </w:divBdr>
                </w:div>
                <w:div w:id="1865093891">
                  <w:marLeft w:val="640"/>
                  <w:marRight w:val="0"/>
                  <w:marTop w:val="0"/>
                  <w:marBottom w:val="0"/>
                  <w:divBdr>
                    <w:top w:val="none" w:sz="0" w:space="0" w:color="auto"/>
                    <w:left w:val="none" w:sz="0" w:space="0" w:color="auto"/>
                    <w:bottom w:val="none" w:sz="0" w:space="0" w:color="auto"/>
                    <w:right w:val="none" w:sz="0" w:space="0" w:color="auto"/>
                  </w:divBdr>
                </w:div>
                <w:div w:id="1734892884">
                  <w:marLeft w:val="640"/>
                  <w:marRight w:val="0"/>
                  <w:marTop w:val="0"/>
                  <w:marBottom w:val="0"/>
                  <w:divBdr>
                    <w:top w:val="none" w:sz="0" w:space="0" w:color="auto"/>
                    <w:left w:val="none" w:sz="0" w:space="0" w:color="auto"/>
                    <w:bottom w:val="none" w:sz="0" w:space="0" w:color="auto"/>
                    <w:right w:val="none" w:sz="0" w:space="0" w:color="auto"/>
                  </w:divBdr>
                </w:div>
                <w:div w:id="174003366">
                  <w:marLeft w:val="640"/>
                  <w:marRight w:val="0"/>
                  <w:marTop w:val="0"/>
                  <w:marBottom w:val="0"/>
                  <w:divBdr>
                    <w:top w:val="none" w:sz="0" w:space="0" w:color="auto"/>
                    <w:left w:val="none" w:sz="0" w:space="0" w:color="auto"/>
                    <w:bottom w:val="none" w:sz="0" w:space="0" w:color="auto"/>
                    <w:right w:val="none" w:sz="0" w:space="0" w:color="auto"/>
                  </w:divBdr>
                </w:div>
                <w:div w:id="1498879931">
                  <w:marLeft w:val="640"/>
                  <w:marRight w:val="0"/>
                  <w:marTop w:val="0"/>
                  <w:marBottom w:val="0"/>
                  <w:divBdr>
                    <w:top w:val="none" w:sz="0" w:space="0" w:color="auto"/>
                    <w:left w:val="none" w:sz="0" w:space="0" w:color="auto"/>
                    <w:bottom w:val="none" w:sz="0" w:space="0" w:color="auto"/>
                    <w:right w:val="none" w:sz="0" w:space="0" w:color="auto"/>
                  </w:divBdr>
                </w:div>
                <w:div w:id="1694188335">
                  <w:marLeft w:val="640"/>
                  <w:marRight w:val="0"/>
                  <w:marTop w:val="0"/>
                  <w:marBottom w:val="0"/>
                  <w:divBdr>
                    <w:top w:val="none" w:sz="0" w:space="0" w:color="auto"/>
                    <w:left w:val="none" w:sz="0" w:space="0" w:color="auto"/>
                    <w:bottom w:val="none" w:sz="0" w:space="0" w:color="auto"/>
                    <w:right w:val="none" w:sz="0" w:space="0" w:color="auto"/>
                  </w:divBdr>
                </w:div>
                <w:div w:id="1930579982">
                  <w:marLeft w:val="640"/>
                  <w:marRight w:val="0"/>
                  <w:marTop w:val="0"/>
                  <w:marBottom w:val="0"/>
                  <w:divBdr>
                    <w:top w:val="none" w:sz="0" w:space="0" w:color="auto"/>
                    <w:left w:val="none" w:sz="0" w:space="0" w:color="auto"/>
                    <w:bottom w:val="none" w:sz="0" w:space="0" w:color="auto"/>
                    <w:right w:val="none" w:sz="0" w:space="0" w:color="auto"/>
                  </w:divBdr>
                </w:div>
                <w:div w:id="957639008">
                  <w:marLeft w:val="640"/>
                  <w:marRight w:val="0"/>
                  <w:marTop w:val="0"/>
                  <w:marBottom w:val="0"/>
                  <w:divBdr>
                    <w:top w:val="none" w:sz="0" w:space="0" w:color="auto"/>
                    <w:left w:val="none" w:sz="0" w:space="0" w:color="auto"/>
                    <w:bottom w:val="none" w:sz="0" w:space="0" w:color="auto"/>
                    <w:right w:val="none" w:sz="0" w:space="0" w:color="auto"/>
                  </w:divBdr>
                </w:div>
              </w:divsChild>
            </w:div>
            <w:div w:id="1585215691">
              <w:marLeft w:val="0"/>
              <w:marRight w:val="0"/>
              <w:marTop w:val="0"/>
              <w:marBottom w:val="0"/>
              <w:divBdr>
                <w:top w:val="none" w:sz="0" w:space="0" w:color="auto"/>
                <w:left w:val="none" w:sz="0" w:space="0" w:color="auto"/>
                <w:bottom w:val="none" w:sz="0" w:space="0" w:color="auto"/>
                <w:right w:val="none" w:sz="0" w:space="0" w:color="auto"/>
              </w:divBdr>
              <w:divsChild>
                <w:div w:id="591285526">
                  <w:marLeft w:val="640"/>
                  <w:marRight w:val="0"/>
                  <w:marTop w:val="0"/>
                  <w:marBottom w:val="0"/>
                  <w:divBdr>
                    <w:top w:val="none" w:sz="0" w:space="0" w:color="auto"/>
                    <w:left w:val="none" w:sz="0" w:space="0" w:color="auto"/>
                    <w:bottom w:val="none" w:sz="0" w:space="0" w:color="auto"/>
                    <w:right w:val="none" w:sz="0" w:space="0" w:color="auto"/>
                  </w:divBdr>
                </w:div>
                <w:div w:id="886839605">
                  <w:marLeft w:val="640"/>
                  <w:marRight w:val="0"/>
                  <w:marTop w:val="0"/>
                  <w:marBottom w:val="0"/>
                  <w:divBdr>
                    <w:top w:val="none" w:sz="0" w:space="0" w:color="auto"/>
                    <w:left w:val="none" w:sz="0" w:space="0" w:color="auto"/>
                    <w:bottom w:val="none" w:sz="0" w:space="0" w:color="auto"/>
                    <w:right w:val="none" w:sz="0" w:space="0" w:color="auto"/>
                  </w:divBdr>
                </w:div>
                <w:div w:id="1873609376">
                  <w:marLeft w:val="640"/>
                  <w:marRight w:val="0"/>
                  <w:marTop w:val="0"/>
                  <w:marBottom w:val="0"/>
                  <w:divBdr>
                    <w:top w:val="none" w:sz="0" w:space="0" w:color="auto"/>
                    <w:left w:val="none" w:sz="0" w:space="0" w:color="auto"/>
                    <w:bottom w:val="none" w:sz="0" w:space="0" w:color="auto"/>
                    <w:right w:val="none" w:sz="0" w:space="0" w:color="auto"/>
                  </w:divBdr>
                </w:div>
                <w:div w:id="415633943">
                  <w:marLeft w:val="640"/>
                  <w:marRight w:val="0"/>
                  <w:marTop w:val="0"/>
                  <w:marBottom w:val="0"/>
                  <w:divBdr>
                    <w:top w:val="none" w:sz="0" w:space="0" w:color="auto"/>
                    <w:left w:val="none" w:sz="0" w:space="0" w:color="auto"/>
                    <w:bottom w:val="none" w:sz="0" w:space="0" w:color="auto"/>
                    <w:right w:val="none" w:sz="0" w:space="0" w:color="auto"/>
                  </w:divBdr>
                </w:div>
                <w:div w:id="443496893">
                  <w:marLeft w:val="640"/>
                  <w:marRight w:val="0"/>
                  <w:marTop w:val="0"/>
                  <w:marBottom w:val="0"/>
                  <w:divBdr>
                    <w:top w:val="none" w:sz="0" w:space="0" w:color="auto"/>
                    <w:left w:val="none" w:sz="0" w:space="0" w:color="auto"/>
                    <w:bottom w:val="none" w:sz="0" w:space="0" w:color="auto"/>
                    <w:right w:val="none" w:sz="0" w:space="0" w:color="auto"/>
                  </w:divBdr>
                </w:div>
                <w:div w:id="1812677468">
                  <w:marLeft w:val="640"/>
                  <w:marRight w:val="0"/>
                  <w:marTop w:val="0"/>
                  <w:marBottom w:val="0"/>
                  <w:divBdr>
                    <w:top w:val="none" w:sz="0" w:space="0" w:color="auto"/>
                    <w:left w:val="none" w:sz="0" w:space="0" w:color="auto"/>
                    <w:bottom w:val="none" w:sz="0" w:space="0" w:color="auto"/>
                    <w:right w:val="none" w:sz="0" w:space="0" w:color="auto"/>
                  </w:divBdr>
                </w:div>
                <w:div w:id="739866550">
                  <w:marLeft w:val="640"/>
                  <w:marRight w:val="0"/>
                  <w:marTop w:val="0"/>
                  <w:marBottom w:val="0"/>
                  <w:divBdr>
                    <w:top w:val="none" w:sz="0" w:space="0" w:color="auto"/>
                    <w:left w:val="none" w:sz="0" w:space="0" w:color="auto"/>
                    <w:bottom w:val="none" w:sz="0" w:space="0" w:color="auto"/>
                    <w:right w:val="none" w:sz="0" w:space="0" w:color="auto"/>
                  </w:divBdr>
                </w:div>
                <w:div w:id="1730107171">
                  <w:marLeft w:val="640"/>
                  <w:marRight w:val="0"/>
                  <w:marTop w:val="0"/>
                  <w:marBottom w:val="0"/>
                  <w:divBdr>
                    <w:top w:val="none" w:sz="0" w:space="0" w:color="auto"/>
                    <w:left w:val="none" w:sz="0" w:space="0" w:color="auto"/>
                    <w:bottom w:val="none" w:sz="0" w:space="0" w:color="auto"/>
                    <w:right w:val="none" w:sz="0" w:space="0" w:color="auto"/>
                  </w:divBdr>
                </w:div>
                <w:div w:id="1033531261">
                  <w:marLeft w:val="640"/>
                  <w:marRight w:val="0"/>
                  <w:marTop w:val="0"/>
                  <w:marBottom w:val="0"/>
                  <w:divBdr>
                    <w:top w:val="none" w:sz="0" w:space="0" w:color="auto"/>
                    <w:left w:val="none" w:sz="0" w:space="0" w:color="auto"/>
                    <w:bottom w:val="none" w:sz="0" w:space="0" w:color="auto"/>
                    <w:right w:val="none" w:sz="0" w:space="0" w:color="auto"/>
                  </w:divBdr>
                </w:div>
                <w:div w:id="1882591201">
                  <w:marLeft w:val="640"/>
                  <w:marRight w:val="0"/>
                  <w:marTop w:val="0"/>
                  <w:marBottom w:val="0"/>
                  <w:divBdr>
                    <w:top w:val="none" w:sz="0" w:space="0" w:color="auto"/>
                    <w:left w:val="none" w:sz="0" w:space="0" w:color="auto"/>
                    <w:bottom w:val="none" w:sz="0" w:space="0" w:color="auto"/>
                    <w:right w:val="none" w:sz="0" w:space="0" w:color="auto"/>
                  </w:divBdr>
                </w:div>
                <w:div w:id="425619812">
                  <w:marLeft w:val="640"/>
                  <w:marRight w:val="0"/>
                  <w:marTop w:val="0"/>
                  <w:marBottom w:val="0"/>
                  <w:divBdr>
                    <w:top w:val="none" w:sz="0" w:space="0" w:color="auto"/>
                    <w:left w:val="none" w:sz="0" w:space="0" w:color="auto"/>
                    <w:bottom w:val="none" w:sz="0" w:space="0" w:color="auto"/>
                    <w:right w:val="none" w:sz="0" w:space="0" w:color="auto"/>
                  </w:divBdr>
                </w:div>
                <w:div w:id="2038582336">
                  <w:marLeft w:val="640"/>
                  <w:marRight w:val="0"/>
                  <w:marTop w:val="0"/>
                  <w:marBottom w:val="0"/>
                  <w:divBdr>
                    <w:top w:val="none" w:sz="0" w:space="0" w:color="auto"/>
                    <w:left w:val="none" w:sz="0" w:space="0" w:color="auto"/>
                    <w:bottom w:val="none" w:sz="0" w:space="0" w:color="auto"/>
                    <w:right w:val="none" w:sz="0" w:space="0" w:color="auto"/>
                  </w:divBdr>
                </w:div>
                <w:div w:id="1227915202">
                  <w:marLeft w:val="640"/>
                  <w:marRight w:val="0"/>
                  <w:marTop w:val="0"/>
                  <w:marBottom w:val="0"/>
                  <w:divBdr>
                    <w:top w:val="none" w:sz="0" w:space="0" w:color="auto"/>
                    <w:left w:val="none" w:sz="0" w:space="0" w:color="auto"/>
                    <w:bottom w:val="none" w:sz="0" w:space="0" w:color="auto"/>
                    <w:right w:val="none" w:sz="0" w:space="0" w:color="auto"/>
                  </w:divBdr>
                </w:div>
                <w:div w:id="1243299831">
                  <w:marLeft w:val="640"/>
                  <w:marRight w:val="0"/>
                  <w:marTop w:val="0"/>
                  <w:marBottom w:val="0"/>
                  <w:divBdr>
                    <w:top w:val="none" w:sz="0" w:space="0" w:color="auto"/>
                    <w:left w:val="none" w:sz="0" w:space="0" w:color="auto"/>
                    <w:bottom w:val="none" w:sz="0" w:space="0" w:color="auto"/>
                    <w:right w:val="none" w:sz="0" w:space="0" w:color="auto"/>
                  </w:divBdr>
                </w:div>
                <w:div w:id="1120105853">
                  <w:marLeft w:val="640"/>
                  <w:marRight w:val="0"/>
                  <w:marTop w:val="0"/>
                  <w:marBottom w:val="0"/>
                  <w:divBdr>
                    <w:top w:val="none" w:sz="0" w:space="0" w:color="auto"/>
                    <w:left w:val="none" w:sz="0" w:space="0" w:color="auto"/>
                    <w:bottom w:val="none" w:sz="0" w:space="0" w:color="auto"/>
                    <w:right w:val="none" w:sz="0" w:space="0" w:color="auto"/>
                  </w:divBdr>
                </w:div>
                <w:div w:id="586116857">
                  <w:marLeft w:val="640"/>
                  <w:marRight w:val="0"/>
                  <w:marTop w:val="0"/>
                  <w:marBottom w:val="0"/>
                  <w:divBdr>
                    <w:top w:val="none" w:sz="0" w:space="0" w:color="auto"/>
                    <w:left w:val="none" w:sz="0" w:space="0" w:color="auto"/>
                    <w:bottom w:val="none" w:sz="0" w:space="0" w:color="auto"/>
                    <w:right w:val="none" w:sz="0" w:space="0" w:color="auto"/>
                  </w:divBdr>
                </w:div>
                <w:div w:id="1339114676">
                  <w:marLeft w:val="640"/>
                  <w:marRight w:val="0"/>
                  <w:marTop w:val="0"/>
                  <w:marBottom w:val="0"/>
                  <w:divBdr>
                    <w:top w:val="none" w:sz="0" w:space="0" w:color="auto"/>
                    <w:left w:val="none" w:sz="0" w:space="0" w:color="auto"/>
                    <w:bottom w:val="none" w:sz="0" w:space="0" w:color="auto"/>
                    <w:right w:val="none" w:sz="0" w:space="0" w:color="auto"/>
                  </w:divBdr>
                </w:div>
                <w:div w:id="1885484975">
                  <w:marLeft w:val="640"/>
                  <w:marRight w:val="0"/>
                  <w:marTop w:val="0"/>
                  <w:marBottom w:val="0"/>
                  <w:divBdr>
                    <w:top w:val="none" w:sz="0" w:space="0" w:color="auto"/>
                    <w:left w:val="none" w:sz="0" w:space="0" w:color="auto"/>
                    <w:bottom w:val="none" w:sz="0" w:space="0" w:color="auto"/>
                    <w:right w:val="none" w:sz="0" w:space="0" w:color="auto"/>
                  </w:divBdr>
                </w:div>
                <w:div w:id="1596136002">
                  <w:marLeft w:val="640"/>
                  <w:marRight w:val="0"/>
                  <w:marTop w:val="0"/>
                  <w:marBottom w:val="0"/>
                  <w:divBdr>
                    <w:top w:val="none" w:sz="0" w:space="0" w:color="auto"/>
                    <w:left w:val="none" w:sz="0" w:space="0" w:color="auto"/>
                    <w:bottom w:val="none" w:sz="0" w:space="0" w:color="auto"/>
                    <w:right w:val="none" w:sz="0" w:space="0" w:color="auto"/>
                  </w:divBdr>
                </w:div>
                <w:div w:id="1146971327">
                  <w:marLeft w:val="640"/>
                  <w:marRight w:val="0"/>
                  <w:marTop w:val="0"/>
                  <w:marBottom w:val="0"/>
                  <w:divBdr>
                    <w:top w:val="none" w:sz="0" w:space="0" w:color="auto"/>
                    <w:left w:val="none" w:sz="0" w:space="0" w:color="auto"/>
                    <w:bottom w:val="none" w:sz="0" w:space="0" w:color="auto"/>
                    <w:right w:val="none" w:sz="0" w:space="0" w:color="auto"/>
                  </w:divBdr>
                </w:div>
                <w:div w:id="835998255">
                  <w:marLeft w:val="640"/>
                  <w:marRight w:val="0"/>
                  <w:marTop w:val="0"/>
                  <w:marBottom w:val="0"/>
                  <w:divBdr>
                    <w:top w:val="none" w:sz="0" w:space="0" w:color="auto"/>
                    <w:left w:val="none" w:sz="0" w:space="0" w:color="auto"/>
                    <w:bottom w:val="none" w:sz="0" w:space="0" w:color="auto"/>
                    <w:right w:val="none" w:sz="0" w:space="0" w:color="auto"/>
                  </w:divBdr>
                </w:div>
                <w:div w:id="1441603021">
                  <w:marLeft w:val="640"/>
                  <w:marRight w:val="0"/>
                  <w:marTop w:val="0"/>
                  <w:marBottom w:val="0"/>
                  <w:divBdr>
                    <w:top w:val="none" w:sz="0" w:space="0" w:color="auto"/>
                    <w:left w:val="none" w:sz="0" w:space="0" w:color="auto"/>
                    <w:bottom w:val="none" w:sz="0" w:space="0" w:color="auto"/>
                    <w:right w:val="none" w:sz="0" w:space="0" w:color="auto"/>
                  </w:divBdr>
                </w:div>
                <w:div w:id="2136363317">
                  <w:marLeft w:val="640"/>
                  <w:marRight w:val="0"/>
                  <w:marTop w:val="0"/>
                  <w:marBottom w:val="0"/>
                  <w:divBdr>
                    <w:top w:val="none" w:sz="0" w:space="0" w:color="auto"/>
                    <w:left w:val="none" w:sz="0" w:space="0" w:color="auto"/>
                    <w:bottom w:val="none" w:sz="0" w:space="0" w:color="auto"/>
                    <w:right w:val="none" w:sz="0" w:space="0" w:color="auto"/>
                  </w:divBdr>
                </w:div>
                <w:div w:id="2118016255">
                  <w:marLeft w:val="640"/>
                  <w:marRight w:val="0"/>
                  <w:marTop w:val="0"/>
                  <w:marBottom w:val="0"/>
                  <w:divBdr>
                    <w:top w:val="none" w:sz="0" w:space="0" w:color="auto"/>
                    <w:left w:val="none" w:sz="0" w:space="0" w:color="auto"/>
                    <w:bottom w:val="none" w:sz="0" w:space="0" w:color="auto"/>
                    <w:right w:val="none" w:sz="0" w:space="0" w:color="auto"/>
                  </w:divBdr>
                </w:div>
                <w:div w:id="2121102269">
                  <w:marLeft w:val="640"/>
                  <w:marRight w:val="0"/>
                  <w:marTop w:val="0"/>
                  <w:marBottom w:val="0"/>
                  <w:divBdr>
                    <w:top w:val="none" w:sz="0" w:space="0" w:color="auto"/>
                    <w:left w:val="none" w:sz="0" w:space="0" w:color="auto"/>
                    <w:bottom w:val="none" w:sz="0" w:space="0" w:color="auto"/>
                    <w:right w:val="none" w:sz="0" w:space="0" w:color="auto"/>
                  </w:divBdr>
                </w:div>
                <w:div w:id="1909681018">
                  <w:marLeft w:val="640"/>
                  <w:marRight w:val="0"/>
                  <w:marTop w:val="0"/>
                  <w:marBottom w:val="0"/>
                  <w:divBdr>
                    <w:top w:val="none" w:sz="0" w:space="0" w:color="auto"/>
                    <w:left w:val="none" w:sz="0" w:space="0" w:color="auto"/>
                    <w:bottom w:val="none" w:sz="0" w:space="0" w:color="auto"/>
                    <w:right w:val="none" w:sz="0" w:space="0" w:color="auto"/>
                  </w:divBdr>
                </w:div>
                <w:div w:id="1366448040">
                  <w:marLeft w:val="640"/>
                  <w:marRight w:val="0"/>
                  <w:marTop w:val="0"/>
                  <w:marBottom w:val="0"/>
                  <w:divBdr>
                    <w:top w:val="none" w:sz="0" w:space="0" w:color="auto"/>
                    <w:left w:val="none" w:sz="0" w:space="0" w:color="auto"/>
                    <w:bottom w:val="none" w:sz="0" w:space="0" w:color="auto"/>
                    <w:right w:val="none" w:sz="0" w:space="0" w:color="auto"/>
                  </w:divBdr>
                </w:div>
                <w:div w:id="957956693">
                  <w:marLeft w:val="640"/>
                  <w:marRight w:val="0"/>
                  <w:marTop w:val="0"/>
                  <w:marBottom w:val="0"/>
                  <w:divBdr>
                    <w:top w:val="none" w:sz="0" w:space="0" w:color="auto"/>
                    <w:left w:val="none" w:sz="0" w:space="0" w:color="auto"/>
                    <w:bottom w:val="none" w:sz="0" w:space="0" w:color="auto"/>
                    <w:right w:val="none" w:sz="0" w:space="0" w:color="auto"/>
                  </w:divBdr>
                </w:div>
                <w:div w:id="2112778521">
                  <w:marLeft w:val="640"/>
                  <w:marRight w:val="0"/>
                  <w:marTop w:val="0"/>
                  <w:marBottom w:val="0"/>
                  <w:divBdr>
                    <w:top w:val="none" w:sz="0" w:space="0" w:color="auto"/>
                    <w:left w:val="none" w:sz="0" w:space="0" w:color="auto"/>
                    <w:bottom w:val="none" w:sz="0" w:space="0" w:color="auto"/>
                    <w:right w:val="none" w:sz="0" w:space="0" w:color="auto"/>
                  </w:divBdr>
                </w:div>
                <w:div w:id="1323897815">
                  <w:marLeft w:val="640"/>
                  <w:marRight w:val="0"/>
                  <w:marTop w:val="0"/>
                  <w:marBottom w:val="0"/>
                  <w:divBdr>
                    <w:top w:val="none" w:sz="0" w:space="0" w:color="auto"/>
                    <w:left w:val="none" w:sz="0" w:space="0" w:color="auto"/>
                    <w:bottom w:val="none" w:sz="0" w:space="0" w:color="auto"/>
                    <w:right w:val="none" w:sz="0" w:space="0" w:color="auto"/>
                  </w:divBdr>
                </w:div>
                <w:div w:id="2147044891">
                  <w:marLeft w:val="640"/>
                  <w:marRight w:val="0"/>
                  <w:marTop w:val="0"/>
                  <w:marBottom w:val="0"/>
                  <w:divBdr>
                    <w:top w:val="none" w:sz="0" w:space="0" w:color="auto"/>
                    <w:left w:val="none" w:sz="0" w:space="0" w:color="auto"/>
                    <w:bottom w:val="none" w:sz="0" w:space="0" w:color="auto"/>
                    <w:right w:val="none" w:sz="0" w:space="0" w:color="auto"/>
                  </w:divBdr>
                </w:div>
                <w:div w:id="933780148">
                  <w:marLeft w:val="640"/>
                  <w:marRight w:val="0"/>
                  <w:marTop w:val="0"/>
                  <w:marBottom w:val="0"/>
                  <w:divBdr>
                    <w:top w:val="none" w:sz="0" w:space="0" w:color="auto"/>
                    <w:left w:val="none" w:sz="0" w:space="0" w:color="auto"/>
                    <w:bottom w:val="none" w:sz="0" w:space="0" w:color="auto"/>
                    <w:right w:val="none" w:sz="0" w:space="0" w:color="auto"/>
                  </w:divBdr>
                </w:div>
                <w:div w:id="1508520488">
                  <w:marLeft w:val="640"/>
                  <w:marRight w:val="0"/>
                  <w:marTop w:val="0"/>
                  <w:marBottom w:val="0"/>
                  <w:divBdr>
                    <w:top w:val="none" w:sz="0" w:space="0" w:color="auto"/>
                    <w:left w:val="none" w:sz="0" w:space="0" w:color="auto"/>
                    <w:bottom w:val="none" w:sz="0" w:space="0" w:color="auto"/>
                    <w:right w:val="none" w:sz="0" w:space="0" w:color="auto"/>
                  </w:divBdr>
                </w:div>
                <w:div w:id="527527512">
                  <w:marLeft w:val="640"/>
                  <w:marRight w:val="0"/>
                  <w:marTop w:val="0"/>
                  <w:marBottom w:val="0"/>
                  <w:divBdr>
                    <w:top w:val="none" w:sz="0" w:space="0" w:color="auto"/>
                    <w:left w:val="none" w:sz="0" w:space="0" w:color="auto"/>
                    <w:bottom w:val="none" w:sz="0" w:space="0" w:color="auto"/>
                    <w:right w:val="none" w:sz="0" w:space="0" w:color="auto"/>
                  </w:divBdr>
                </w:div>
                <w:div w:id="442379049">
                  <w:marLeft w:val="640"/>
                  <w:marRight w:val="0"/>
                  <w:marTop w:val="0"/>
                  <w:marBottom w:val="0"/>
                  <w:divBdr>
                    <w:top w:val="none" w:sz="0" w:space="0" w:color="auto"/>
                    <w:left w:val="none" w:sz="0" w:space="0" w:color="auto"/>
                    <w:bottom w:val="none" w:sz="0" w:space="0" w:color="auto"/>
                    <w:right w:val="none" w:sz="0" w:space="0" w:color="auto"/>
                  </w:divBdr>
                </w:div>
                <w:div w:id="1800875829">
                  <w:marLeft w:val="640"/>
                  <w:marRight w:val="0"/>
                  <w:marTop w:val="0"/>
                  <w:marBottom w:val="0"/>
                  <w:divBdr>
                    <w:top w:val="none" w:sz="0" w:space="0" w:color="auto"/>
                    <w:left w:val="none" w:sz="0" w:space="0" w:color="auto"/>
                    <w:bottom w:val="none" w:sz="0" w:space="0" w:color="auto"/>
                    <w:right w:val="none" w:sz="0" w:space="0" w:color="auto"/>
                  </w:divBdr>
                </w:div>
                <w:div w:id="1936746838">
                  <w:marLeft w:val="640"/>
                  <w:marRight w:val="0"/>
                  <w:marTop w:val="0"/>
                  <w:marBottom w:val="0"/>
                  <w:divBdr>
                    <w:top w:val="none" w:sz="0" w:space="0" w:color="auto"/>
                    <w:left w:val="none" w:sz="0" w:space="0" w:color="auto"/>
                    <w:bottom w:val="none" w:sz="0" w:space="0" w:color="auto"/>
                    <w:right w:val="none" w:sz="0" w:space="0" w:color="auto"/>
                  </w:divBdr>
                </w:div>
                <w:div w:id="1453358748">
                  <w:marLeft w:val="640"/>
                  <w:marRight w:val="0"/>
                  <w:marTop w:val="0"/>
                  <w:marBottom w:val="0"/>
                  <w:divBdr>
                    <w:top w:val="none" w:sz="0" w:space="0" w:color="auto"/>
                    <w:left w:val="none" w:sz="0" w:space="0" w:color="auto"/>
                    <w:bottom w:val="none" w:sz="0" w:space="0" w:color="auto"/>
                    <w:right w:val="none" w:sz="0" w:space="0" w:color="auto"/>
                  </w:divBdr>
                </w:div>
                <w:div w:id="1373265644">
                  <w:marLeft w:val="640"/>
                  <w:marRight w:val="0"/>
                  <w:marTop w:val="0"/>
                  <w:marBottom w:val="0"/>
                  <w:divBdr>
                    <w:top w:val="none" w:sz="0" w:space="0" w:color="auto"/>
                    <w:left w:val="none" w:sz="0" w:space="0" w:color="auto"/>
                    <w:bottom w:val="none" w:sz="0" w:space="0" w:color="auto"/>
                    <w:right w:val="none" w:sz="0" w:space="0" w:color="auto"/>
                  </w:divBdr>
                </w:div>
                <w:div w:id="1628504649">
                  <w:marLeft w:val="640"/>
                  <w:marRight w:val="0"/>
                  <w:marTop w:val="0"/>
                  <w:marBottom w:val="0"/>
                  <w:divBdr>
                    <w:top w:val="none" w:sz="0" w:space="0" w:color="auto"/>
                    <w:left w:val="none" w:sz="0" w:space="0" w:color="auto"/>
                    <w:bottom w:val="none" w:sz="0" w:space="0" w:color="auto"/>
                    <w:right w:val="none" w:sz="0" w:space="0" w:color="auto"/>
                  </w:divBdr>
                </w:div>
                <w:div w:id="268314321">
                  <w:marLeft w:val="640"/>
                  <w:marRight w:val="0"/>
                  <w:marTop w:val="0"/>
                  <w:marBottom w:val="0"/>
                  <w:divBdr>
                    <w:top w:val="none" w:sz="0" w:space="0" w:color="auto"/>
                    <w:left w:val="none" w:sz="0" w:space="0" w:color="auto"/>
                    <w:bottom w:val="none" w:sz="0" w:space="0" w:color="auto"/>
                    <w:right w:val="none" w:sz="0" w:space="0" w:color="auto"/>
                  </w:divBdr>
                </w:div>
                <w:div w:id="480848457">
                  <w:marLeft w:val="640"/>
                  <w:marRight w:val="0"/>
                  <w:marTop w:val="0"/>
                  <w:marBottom w:val="0"/>
                  <w:divBdr>
                    <w:top w:val="none" w:sz="0" w:space="0" w:color="auto"/>
                    <w:left w:val="none" w:sz="0" w:space="0" w:color="auto"/>
                    <w:bottom w:val="none" w:sz="0" w:space="0" w:color="auto"/>
                    <w:right w:val="none" w:sz="0" w:space="0" w:color="auto"/>
                  </w:divBdr>
                </w:div>
                <w:div w:id="395200021">
                  <w:marLeft w:val="640"/>
                  <w:marRight w:val="0"/>
                  <w:marTop w:val="0"/>
                  <w:marBottom w:val="0"/>
                  <w:divBdr>
                    <w:top w:val="none" w:sz="0" w:space="0" w:color="auto"/>
                    <w:left w:val="none" w:sz="0" w:space="0" w:color="auto"/>
                    <w:bottom w:val="none" w:sz="0" w:space="0" w:color="auto"/>
                    <w:right w:val="none" w:sz="0" w:space="0" w:color="auto"/>
                  </w:divBdr>
                </w:div>
                <w:div w:id="1962763760">
                  <w:marLeft w:val="640"/>
                  <w:marRight w:val="0"/>
                  <w:marTop w:val="0"/>
                  <w:marBottom w:val="0"/>
                  <w:divBdr>
                    <w:top w:val="none" w:sz="0" w:space="0" w:color="auto"/>
                    <w:left w:val="none" w:sz="0" w:space="0" w:color="auto"/>
                    <w:bottom w:val="none" w:sz="0" w:space="0" w:color="auto"/>
                    <w:right w:val="none" w:sz="0" w:space="0" w:color="auto"/>
                  </w:divBdr>
                </w:div>
                <w:div w:id="110825615">
                  <w:marLeft w:val="640"/>
                  <w:marRight w:val="0"/>
                  <w:marTop w:val="0"/>
                  <w:marBottom w:val="0"/>
                  <w:divBdr>
                    <w:top w:val="none" w:sz="0" w:space="0" w:color="auto"/>
                    <w:left w:val="none" w:sz="0" w:space="0" w:color="auto"/>
                    <w:bottom w:val="none" w:sz="0" w:space="0" w:color="auto"/>
                    <w:right w:val="none" w:sz="0" w:space="0" w:color="auto"/>
                  </w:divBdr>
                </w:div>
                <w:div w:id="927468861">
                  <w:marLeft w:val="640"/>
                  <w:marRight w:val="0"/>
                  <w:marTop w:val="0"/>
                  <w:marBottom w:val="0"/>
                  <w:divBdr>
                    <w:top w:val="none" w:sz="0" w:space="0" w:color="auto"/>
                    <w:left w:val="none" w:sz="0" w:space="0" w:color="auto"/>
                    <w:bottom w:val="none" w:sz="0" w:space="0" w:color="auto"/>
                    <w:right w:val="none" w:sz="0" w:space="0" w:color="auto"/>
                  </w:divBdr>
                </w:div>
                <w:div w:id="1217084287">
                  <w:marLeft w:val="640"/>
                  <w:marRight w:val="0"/>
                  <w:marTop w:val="0"/>
                  <w:marBottom w:val="0"/>
                  <w:divBdr>
                    <w:top w:val="none" w:sz="0" w:space="0" w:color="auto"/>
                    <w:left w:val="none" w:sz="0" w:space="0" w:color="auto"/>
                    <w:bottom w:val="none" w:sz="0" w:space="0" w:color="auto"/>
                    <w:right w:val="none" w:sz="0" w:space="0" w:color="auto"/>
                  </w:divBdr>
                </w:div>
                <w:div w:id="899483313">
                  <w:marLeft w:val="640"/>
                  <w:marRight w:val="0"/>
                  <w:marTop w:val="0"/>
                  <w:marBottom w:val="0"/>
                  <w:divBdr>
                    <w:top w:val="none" w:sz="0" w:space="0" w:color="auto"/>
                    <w:left w:val="none" w:sz="0" w:space="0" w:color="auto"/>
                    <w:bottom w:val="none" w:sz="0" w:space="0" w:color="auto"/>
                    <w:right w:val="none" w:sz="0" w:space="0" w:color="auto"/>
                  </w:divBdr>
                </w:div>
                <w:div w:id="1556892988">
                  <w:marLeft w:val="640"/>
                  <w:marRight w:val="0"/>
                  <w:marTop w:val="0"/>
                  <w:marBottom w:val="0"/>
                  <w:divBdr>
                    <w:top w:val="none" w:sz="0" w:space="0" w:color="auto"/>
                    <w:left w:val="none" w:sz="0" w:space="0" w:color="auto"/>
                    <w:bottom w:val="none" w:sz="0" w:space="0" w:color="auto"/>
                    <w:right w:val="none" w:sz="0" w:space="0" w:color="auto"/>
                  </w:divBdr>
                </w:div>
                <w:div w:id="29914594">
                  <w:marLeft w:val="640"/>
                  <w:marRight w:val="0"/>
                  <w:marTop w:val="0"/>
                  <w:marBottom w:val="0"/>
                  <w:divBdr>
                    <w:top w:val="none" w:sz="0" w:space="0" w:color="auto"/>
                    <w:left w:val="none" w:sz="0" w:space="0" w:color="auto"/>
                    <w:bottom w:val="none" w:sz="0" w:space="0" w:color="auto"/>
                    <w:right w:val="none" w:sz="0" w:space="0" w:color="auto"/>
                  </w:divBdr>
                </w:div>
                <w:div w:id="221718920">
                  <w:marLeft w:val="640"/>
                  <w:marRight w:val="0"/>
                  <w:marTop w:val="0"/>
                  <w:marBottom w:val="0"/>
                  <w:divBdr>
                    <w:top w:val="none" w:sz="0" w:space="0" w:color="auto"/>
                    <w:left w:val="none" w:sz="0" w:space="0" w:color="auto"/>
                    <w:bottom w:val="none" w:sz="0" w:space="0" w:color="auto"/>
                    <w:right w:val="none" w:sz="0" w:space="0" w:color="auto"/>
                  </w:divBdr>
                </w:div>
                <w:div w:id="83576067">
                  <w:marLeft w:val="640"/>
                  <w:marRight w:val="0"/>
                  <w:marTop w:val="0"/>
                  <w:marBottom w:val="0"/>
                  <w:divBdr>
                    <w:top w:val="none" w:sz="0" w:space="0" w:color="auto"/>
                    <w:left w:val="none" w:sz="0" w:space="0" w:color="auto"/>
                    <w:bottom w:val="none" w:sz="0" w:space="0" w:color="auto"/>
                    <w:right w:val="none" w:sz="0" w:space="0" w:color="auto"/>
                  </w:divBdr>
                </w:div>
                <w:div w:id="952907428">
                  <w:marLeft w:val="640"/>
                  <w:marRight w:val="0"/>
                  <w:marTop w:val="0"/>
                  <w:marBottom w:val="0"/>
                  <w:divBdr>
                    <w:top w:val="none" w:sz="0" w:space="0" w:color="auto"/>
                    <w:left w:val="none" w:sz="0" w:space="0" w:color="auto"/>
                    <w:bottom w:val="none" w:sz="0" w:space="0" w:color="auto"/>
                    <w:right w:val="none" w:sz="0" w:space="0" w:color="auto"/>
                  </w:divBdr>
                </w:div>
                <w:div w:id="187181122">
                  <w:marLeft w:val="640"/>
                  <w:marRight w:val="0"/>
                  <w:marTop w:val="0"/>
                  <w:marBottom w:val="0"/>
                  <w:divBdr>
                    <w:top w:val="none" w:sz="0" w:space="0" w:color="auto"/>
                    <w:left w:val="none" w:sz="0" w:space="0" w:color="auto"/>
                    <w:bottom w:val="none" w:sz="0" w:space="0" w:color="auto"/>
                    <w:right w:val="none" w:sz="0" w:space="0" w:color="auto"/>
                  </w:divBdr>
                </w:div>
                <w:div w:id="987974933">
                  <w:marLeft w:val="640"/>
                  <w:marRight w:val="0"/>
                  <w:marTop w:val="0"/>
                  <w:marBottom w:val="0"/>
                  <w:divBdr>
                    <w:top w:val="none" w:sz="0" w:space="0" w:color="auto"/>
                    <w:left w:val="none" w:sz="0" w:space="0" w:color="auto"/>
                    <w:bottom w:val="none" w:sz="0" w:space="0" w:color="auto"/>
                    <w:right w:val="none" w:sz="0" w:space="0" w:color="auto"/>
                  </w:divBdr>
                </w:div>
                <w:div w:id="1843474528">
                  <w:marLeft w:val="640"/>
                  <w:marRight w:val="0"/>
                  <w:marTop w:val="0"/>
                  <w:marBottom w:val="0"/>
                  <w:divBdr>
                    <w:top w:val="none" w:sz="0" w:space="0" w:color="auto"/>
                    <w:left w:val="none" w:sz="0" w:space="0" w:color="auto"/>
                    <w:bottom w:val="none" w:sz="0" w:space="0" w:color="auto"/>
                    <w:right w:val="none" w:sz="0" w:space="0" w:color="auto"/>
                  </w:divBdr>
                </w:div>
                <w:div w:id="323316658">
                  <w:marLeft w:val="640"/>
                  <w:marRight w:val="0"/>
                  <w:marTop w:val="0"/>
                  <w:marBottom w:val="0"/>
                  <w:divBdr>
                    <w:top w:val="none" w:sz="0" w:space="0" w:color="auto"/>
                    <w:left w:val="none" w:sz="0" w:space="0" w:color="auto"/>
                    <w:bottom w:val="none" w:sz="0" w:space="0" w:color="auto"/>
                    <w:right w:val="none" w:sz="0" w:space="0" w:color="auto"/>
                  </w:divBdr>
                </w:div>
                <w:div w:id="1497380081">
                  <w:marLeft w:val="640"/>
                  <w:marRight w:val="0"/>
                  <w:marTop w:val="0"/>
                  <w:marBottom w:val="0"/>
                  <w:divBdr>
                    <w:top w:val="none" w:sz="0" w:space="0" w:color="auto"/>
                    <w:left w:val="none" w:sz="0" w:space="0" w:color="auto"/>
                    <w:bottom w:val="none" w:sz="0" w:space="0" w:color="auto"/>
                    <w:right w:val="none" w:sz="0" w:space="0" w:color="auto"/>
                  </w:divBdr>
                </w:div>
                <w:div w:id="2021545354">
                  <w:marLeft w:val="640"/>
                  <w:marRight w:val="0"/>
                  <w:marTop w:val="0"/>
                  <w:marBottom w:val="0"/>
                  <w:divBdr>
                    <w:top w:val="none" w:sz="0" w:space="0" w:color="auto"/>
                    <w:left w:val="none" w:sz="0" w:space="0" w:color="auto"/>
                    <w:bottom w:val="none" w:sz="0" w:space="0" w:color="auto"/>
                    <w:right w:val="none" w:sz="0" w:space="0" w:color="auto"/>
                  </w:divBdr>
                </w:div>
                <w:div w:id="323631406">
                  <w:marLeft w:val="640"/>
                  <w:marRight w:val="0"/>
                  <w:marTop w:val="0"/>
                  <w:marBottom w:val="0"/>
                  <w:divBdr>
                    <w:top w:val="none" w:sz="0" w:space="0" w:color="auto"/>
                    <w:left w:val="none" w:sz="0" w:space="0" w:color="auto"/>
                    <w:bottom w:val="none" w:sz="0" w:space="0" w:color="auto"/>
                    <w:right w:val="none" w:sz="0" w:space="0" w:color="auto"/>
                  </w:divBdr>
                </w:div>
                <w:div w:id="1216507462">
                  <w:marLeft w:val="640"/>
                  <w:marRight w:val="0"/>
                  <w:marTop w:val="0"/>
                  <w:marBottom w:val="0"/>
                  <w:divBdr>
                    <w:top w:val="none" w:sz="0" w:space="0" w:color="auto"/>
                    <w:left w:val="none" w:sz="0" w:space="0" w:color="auto"/>
                    <w:bottom w:val="none" w:sz="0" w:space="0" w:color="auto"/>
                    <w:right w:val="none" w:sz="0" w:space="0" w:color="auto"/>
                  </w:divBdr>
                </w:div>
                <w:div w:id="1510563542">
                  <w:marLeft w:val="640"/>
                  <w:marRight w:val="0"/>
                  <w:marTop w:val="0"/>
                  <w:marBottom w:val="0"/>
                  <w:divBdr>
                    <w:top w:val="none" w:sz="0" w:space="0" w:color="auto"/>
                    <w:left w:val="none" w:sz="0" w:space="0" w:color="auto"/>
                    <w:bottom w:val="none" w:sz="0" w:space="0" w:color="auto"/>
                    <w:right w:val="none" w:sz="0" w:space="0" w:color="auto"/>
                  </w:divBdr>
                </w:div>
                <w:div w:id="1562330128">
                  <w:marLeft w:val="640"/>
                  <w:marRight w:val="0"/>
                  <w:marTop w:val="0"/>
                  <w:marBottom w:val="0"/>
                  <w:divBdr>
                    <w:top w:val="none" w:sz="0" w:space="0" w:color="auto"/>
                    <w:left w:val="none" w:sz="0" w:space="0" w:color="auto"/>
                    <w:bottom w:val="none" w:sz="0" w:space="0" w:color="auto"/>
                    <w:right w:val="none" w:sz="0" w:space="0" w:color="auto"/>
                  </w:divBdr>
                </w:div>
                <w:div w:id="601105651">
                  <w:marLeft w:val="640"/>
                  <w:marRight w:val="0"/>
                  <w:marTop w:val="0"/>
                  <w:marBottom w:val="0"/>
                  <w:divBdr>
                    <w:top w:val="none" w:sz="0" w:space="0" w:color="auto"/>
                    <w:left w:val="none" w:sz="0" w:space="0" w:color="auto"/>
                    <w:bottom w:val="none" w:sz="0" w:space="0" w:color="auto"/>
                    <w:right w:val="none" w:sz="0" w:space="0" w:color="auto"/>
                  </w:divBdr>
                </w:div>
                <w:div w:id="476340420">
                  <w:marLeft w:val="640"/>
                  <w:marRight w:val="0"/>
                  <w:marTop w:val="0"/>
                  <w:marBottom w:val="0"/>
                  <w:divBdr>
                    <w:top w:val="none" w:sz="0" w:space="0" w:color="auto"/>
                    <w:left w:val="none" w:sz="0" w:space="0" w:color="auto"/>
                    <w:bottom w:val="none" w:sz="0" w:space="0" w:color="auto"/>
                    <w:right w:val="none" w:sz="0" w:space="0" w:color="auto"/>
                  </w:divBdr>
                </w:div>
                <w:div w:id="1392575676">
                  <w:marLeft w:val="640"/>
                  <w:marRight w:val="0"/>
                  <w:marTop w:val="0"/>
                  <w:marBottom w:val="0"/>
                  <w:divBdr>
                    <w:top w:val="none" w:sz="0" w:space="0" w:color="auto"/>
                    <w:left w:val="none" w:sz="0" w:space="0" w:color="auto"/>
                    <w:bottom w:val="none" w:sz="0" w:space="0" w:color="auto"/>
                    <w:right w:val="none" w:sz="0" w:space="0" w:color="auto"/>
                  </w:divBdr>
                </w:div>
                <w:div w:id="817527325">
                  <w:marLeft w:val="640"/>
                  <w:marRight w:val="0"/>
                  <w:marTop w:val="0"/>
                  <w:marBottom w:val="0"/>
                  <w:divBdr>
                    <w:top w:val="none" w:sz="0" w:space="0" w:color="auto"/>
                    <w:left w:val="none" w:sz="0" w:space="0" w:color="auto"/>
                    <w:bottom w:val="none" w:sz="0" w:space="0" w:color="auto"/>
                    <w:right w:val="none" w:sz="0" w:space="0" w:color="auto"/>
                  </w:divBdr>
                </w:div>
                <w:div w:id="54133128">
                  <w:marLeft w:val="640"/>
                  <w:marRight w:val="0"/>
                  <w:marTop w:val="0"/>
                  <w:marBottom w:val="0"/>
                  <w:divBdr>
                    <w:top w:val="none" w:sz="0" w:space="0" w:color="auto"/>
                    <w:left w:val="none" w:sz="0" w:space="0" w:color="auto"/>
                    <w:bottom w:val="none" w:sz="0" w:space="0" w:color="auto"/>
                    <w:right w:val="none" w:sz="0" w:space="0" w:color="auto"/>
                  </w:divBdr>
                </w:div>
                <w:div w:id="1722167766">
                  <w:marLeft w:val="640"/>
                  <w:marRight w:val="0"/>
                  <w:marTop w:val="0"/>
                  <w:marBottom w:val="0"/>
                  <w:divBdr>
                    <w:top w:val="none" w:sz="0" w:space="0" w:color="auto"/>
                    <w:left w:val="none" w:sz="0" w:space="0" w:color="auto"/>
                    <w:bottom w:val="none" w:sz="0" w:space="0" w:color="auto"/>
                    <w:right w:val="none" w:sz="0" w:space="0" w:color="auto"/>
                  </w:divBdr>
                </w:div>
                <w:div w:id="1058240777">
                  <w:marLeft w:val="640"/>
                  <w:marRight w:val="0"/>
                  <w:marTop w:val="0"/>
                  <w:marBottom w:val="0"/>
                  <w:divBdr>
                    <w:top w:val="none" w:sz="0" w:space="0" w:color="auto"/>
                    <w:left w:val="none" w:sz="0" w:space="0" w:color="auto"/>
                    <w:bottom w:val="none" w:sz="0" w:space="0" w:color="auto"/>
                    <w:right w:val="none" w:sz="0" w:space="0" w:color="auto"/>
                  </w:divBdr>
                </w:div>
                <w:div w:id="221064130">
                  <w:marLeft w:val="640"/>
                  <w:marRight w:val="0"/>
                  <w:marTop w:val="0"/>
                  <w:marBottom w:val="0"/>
                  <w:divBdr>
                    <w:top w:val="none" w:sz="0" w:space="0" w:color="auto"/>
                    <w:left w:val="none" w:sz="0" w:space="0" w:color="auto"/>
                    <w:bottom w:val="none" w:sz="0" w:space="0" w:color="auto"/>
                    <w:right w:val="none" w:sz="0" w:space="0" w:color="auto"/>
                  </w:divBdr>
                </w:div>
                <w:div w:id="1296325767">
                  <w:marLeft w:val="640"/>
                  <w:marRight w:val="0"/>
                  <w:marTop w:val="0"/>
                  <w:marBottom w:val="0"/>
                  <w:divBdr>
                    <w:top w:val="none" w:sz="0" w:space="0" w:color="auto"/>
                    <w:left w:val="none" w:sz="0" w:space="0" w:color="auto"/>
                    <w:bottom w:val="none" w:sz="0" w:space="0" w:color="auto"/>
                    <w:right w:val="none" w:sz="0" w:space="0" w:color="auto"/>
                  </w:divBdr>
                </w:div>
                <w:div w:id="119804885">
                  <w:marLeft w:val="640"/>
                  <w:marRight w:val="0"/>
                  <w:marTop w:val="0"/>
                  <w:marBottom w:val="0"/>
                  <w:divBdr>
                    <w:top w:val="none" w:sz="0" w:space="0" w:color="auto"/>
                    <w:left w:val="none" w:sz="0" w:space="0" w:color="auto"/>
                    <w:bottom w:val="none" w:sz="0" w:space="0" w:color="auto"/>
                    <w:right w:val="none" w:sz="0" w:space="0" w:color="auto"/>
                  </w:divBdr>
                </w:div>
                <w:div w:id="487214283">
                  <w:marLeft w:val="640"/>
                  <w:marRight w:val="0"/>
                  <w:marTop w:val="0"/>
                  <w:marBottom w:val="0"/>
                  <w:divBdr>
                    <w:top w:val="none" w:sz="0" w:space="0" w:color="auto"/>
                    <w:left w:val="none" w:sz="0" w:space="0" w:color="auto"/>
                    <w:bottom w:val="none" w:sz="0" w:space="0" w:color="auto"/>
                    <w:right w:val="none" w:sz="0" w:space="0" w:color="auto"/>
                  </w:divBdr>
                </w:div>
                <w:div w:id="888105397">
                  <w:marLeft w:val="640"/>
                  <w:marRight w:val="0"/>
                  <w:marTop w:val="0"/>
                  <w:marBottom w:val="0"/>
                  <w:divBdr>
                    <w:top w:val="none" w:sz="0" w:space="0" w:color="auto"/>
                    <w:left w:val="none" w:sz="0" w:space="0" w:color="auto"/>
                    <w:bottom w:val="none" w:sz="0" w:space="0" w:color="auto"/>
                    <w:right w:val="none" w:sz="0" w:space="0" w:color="auto"/>
                  </w:divBdr>
                </w:div>
                <w:div w:id="317879917">
                  <w:marLeft w:val="640"/>
                  <w:marRight w:val="0"/>
                  <w:marTop w:val="0"/>
                  <w:marBottom w:val="0"/>
                  <w:divBdr>
                    <w:top w:val="none" w:sz="0" w:space="0" w:color="auto"/>
                    <w:left w:val="none" w:sz="0" w:space="0" w:color="auto"/>
                    <w:bottom w:val="none" w:sz="0" w:space="0" w:color="auto"/>
                    <w:right w:val="none" w:sz="0" w:space="0" w:color="auto"/>
                  </w:divBdr>
                </w:div>
                <w:div w:id="1535078769">
                  <w:marLeft w:val="640"/>
                  <w:marRight w:val="0"/>
                  <w:marTop w:val="0"/>
                  <w:marBottom w:val="0"/>
                  <w:divBdr>
                    <w:top w:val="none" w:sz="0" w:space="0" w:color="auto"/>
                    <w:left w:val="none" w:sz="0" w:space="0" w:color="auto"/>
                    <w:bottom w:val="none" w:sz="0" w:space="0" w:color="auto"/>
                    <w:right w:val="none" w:sz="0" w:space="0" w:color="auto"/>
                  </w:divBdr>
                </w:div>
                <w:div w:id="504788770">
                  <w:marLeft w:val="640"/>
                  <w:marRight w:val="0"/>
                  <w:marTop w:val="0"/>
                  <w:marBottom w:val="0"/>
                  <w:divBdr>
                    <w:top w:val="none" w:sz="0" w:space="0" w:color="auto"/>
                    <w:left w:val="none" w:sz="0" w:space="0" w:color="auto"/>
                    <w:bottom w:val="none" w:sz="0" w:space="0" w:color="auto"/>
                    <w:right w:val="none" w:sz="0" w:space="0" w:color="auto"/>
                  </w:divBdr>
                </w:div>
                <w:div w:id="1675497968">
                  <w:marLeft w:val="640"/>
                  <w:marRight w:val="0"/>
                  <w:marTop w:val="0"/>
                  <w:marBottom w:val="0"/>
                  <w:divBdr>
                    <w:top w:val="none" w:sz="0" w:space="0" w:color="auto"/>
                    <w:left w:val="none" w:sz="0" w:space="0" w:color="auto"/>
                    <w:bottom w:val="none" w:sz="0" w:space="0" w:color="auto"/>
                    <w:right w:val="none" w:sz="0" w:space="0" w:color="auto"/>
                  </w:divBdr>
                </w:div>
                <w:div w:id="1201211593">
                  <w:marLeft w:val="640"/>
                  <w:marRight w:val="0"/>
                  <w:marTop w:val="0"/>
                  <w:marBottom w:val="0"/>
                  <w:divBdr>
                    <w:top w:val="none" w:sz="0" w:space="0" w:color="auto"/>
                    <w:left w:val="none" w:sz="0" w:space="0" w:color="auto"/>
                    <w:bottom w:val="none" w:sz="0" w:space="0" w:color="auto"/>
                    <w:right w:val="none" w:sz="0" w:space="0" w:color="auto"/>
                  </w:divBdr>
                </w:div>
                <w:div w:id="281805429">
                  <w:marLeft w:val="640"/>
                  <w:marRight w:val="0"/>
                  <w:marTop w:val="0"/>
                  <w:marBottom w:val="0"/>
                  <w:divBdr>
                    <w:top w:val="none" w:sz="0" w:space="0" w:color="auto"/>
                    <w:left w:val="none" w:sz="0" w:space="0" w:color="auto"/>
                    <w:bottom w:val="none" w:sz="0" w:space="0" w:color="auto"/>
                    <w:right w:val="none" w:sz="0" w:space="0" w:color="auto"/>
                  </w:divBdr>
                </w:div>
                <w:div w:id="2022051828">
                  <w:marLeft w:val="640"/>
                  <w:marRight w:val="0"/>
                  <w:marTop w:val="0"/>
                  <w:marBottom w:val="0"/>
                  <w:divBdr>
                    <w:top w:val="none" w:sz="0" w:space="0" w:color="auto"/>
                    <w:left w:val="none" w:sz="0" w:space="0" w:color="auto"/>
                    <w:bottom w:val="none" w:sz="0" w:space="0" w:color="auto"/>
                    <w:right w:val="none" w:sz="0" w:space="0" w:color="auto"/>
                  </w:divBdr>
                </w:div>
                <w:div w:id="2006783051">
                  <w:marLeft w:val="640"/>
                  <w:marRight w:val="0"/>
                  <w:marTop w:val="0"/>
                  <w:marBottom w:val="0"/>
                  <w:divBdr>
                    <w:top w:val="none" w:sz="0" w:space="0" w:color="auto"/>
                    <w:left w:val="none" w:sz="0" w:space="0" w:color="auto"/>
                    <w:bottom w:val="none" w:sz="0" w:space="0" w:color="auto"/>
                    <w:right w:val="none" w:sz="0" w:space="0" w:color="auto"/>
                  </w:divBdr>
                </w:div>
                <w:div w:id="558832224">
                  <w:marLeft w:val="640"/>
                  <w:marRight w:val="0"/>
                  <w:marTop w:val="0"/>
                  <w:marBottom w:val="0"/>
                  <w:divBdr>
                    <w:top w:val="none" w:sz="0" w:space="0" w:color="auto"/>
                    <w:left w:val="none" w:sz="0" w:space="0" w:color="auto"/>
                    <w:bottom w:val="none" w:sz="0" w:space="0" w:color="auto"/>
                    <w:right w:val="none" w:sz="0" w:space="0" w:color="auto"/>
                  </w:divBdr>
                </w:div>
                <w:div w:id="1756051519">
                  <w:marLeft w:val="640"/>
                  <w:marRight w:val="0"/>
                  <w:marTop w:val="0"/>
                  <w:marBottom w:val="0"/>
                  <w:divBdr>
                    <w:top w:val="none" w:sz="0" w:space="0" w:color="auto"/>
                    <w:left w:val="none" w:sz="0" w:space="0" w:color="auto"/>
                    <w:bottom w:val="none" w:sz="0" w:space="0" w:color="auto"/>
                    <w:right w:val="none" w:sz="0" w:space="0" w:color="auto"/>
                  </w:divBdr>
                </w:div>
                <w:div w:id="1168902529">
                  <w:marLeft w:val="640"/>
                  <w:marRight w:val="0"/>
                  <w:marTop w:val="0"/>
                  <w:marBottom w:val="0"/>
                  <w:divBdr>
                    <w:top w:val="none" w:sz="0" w:space="0" w:color="auto"/>
                    <w:left w:val="none" w:sz="0" w:space="0" w:color="auto"/>
                    <w:bottom w:val="none" w:sz="0" w:space="0" w:color="auto"/>
                    <w:right w:val="none" w:sz="0" w:space="0" w:color="auto"/>
                  </w:divBdr>
                </w:div>
                <w:div w:id="348072696">
                  <w:marLeft w:val="640"/>
                  <w:marRight w:val="0"/>
                  <w:marTop w:val="0"/>
                  <w:marBottom w:val="0"/>
                  <w:divBdr>
                    <w:top w:val="none" w:sz="0" w:space="0" w:color="auto"/>
                    <w:left w:val="none" w:sz="0" w:space="0" w:color="auto"/>
                    <w:bottom w:val="none" w:sz="0" w:space="0" w:color="auto"/>
                    <w:right w:val="none" w:sz="0" w:space="0" w:color="auto"/>
                  </w:divBdr>
                </w:div>
                <w:div w:id="1868791516">
                  <w:marLeft w:val="640"/>
                  <w:marRight w:val="0"/>
                  <w:marTop w:val="0"/>
                  <w:marBottom w:val="0"/>
                  <w:divBdr>
                    <w:top w:val="none" w:sz="0" w:space="0" w:color="auto"/>
                    <w:left w:val="none" w:sz="0" w:space="0" w:color="auto"/>
                    <w:bottom w:val="none" w:sz="0" w:space="0" w:color="auto"/>
                    <w:right w:val="none" w:sz="0" w:space="0" w:color="auto"/>
                  </w:divBdr>
                </w:div>
                <w:div w:id="1342245888">
                  <w:marLeft w:val="640"/>
                  <w:marRight w:val="0"/>
                  <w:marTop w:val="0"/>
                  <w:marBottom w:val="0"/>
                  <w:divBdr>
                    <w:top w:val="none" w:sz="0" w:space="0" w:color="auto"/>
                    <w:left w:val="none" w:sz="0" w:space="0" w:color="auto"/>
                    <w:bottom w:val="none" w:sz="0" w:space="0" w:color="auto"/>
                    <w:right w:val="none" w:sz="0" w:space="0" w:color="auto"/>
                  </w:divBdr>
                </w:div>
                <w:div w:id="793911005">
                  <w:marLeft w:val="640"/>
                  <w:marRight w:val="0"/>
                  <w:marTop w:val="0"/>
                  <w:marBottom w:val="0"/>
                  <w:divBdr>
                    <w:top w:val="none" w:sz="0" w:space="0" w:color="auto"/>
                    <w:left w:val="none" w:sz="0" w:space="0" w:color="auto"/>
                    <w:bottom w:val="none" w:sz="0" w:space="0" w:color="auto"/>
                    <w:right w:val="none" w:sz="0" w:space="0" w:color="auto"/>
                  </w:divBdr>
                </w:div>
                <w:div w:id="300841164">
                  <w:marLeft w:val="640"/>
                  <w:marRight w:val="0"/>
                  <w:marTop w:val="0"/>
                  <w:marBottom w:val="0"/>
                  <w:divBdr>
                    <w:top w:val="none" w:sz="0" w:space="0" w:color="auto"/>
                    <w:left w:val="none" w:sz="0" w:space="0" w:color="auto"/>
                    <w:bottom w:val="none" w:sz="0" w:space="0" w:color="auto"/>
                    <w:right w:val="none" w:sz="0" w:space="0" w:color="auto"/>
                  </w:divBdr>
                </w:div>
                <w:div w:id="1396390767">
                  <w:marLeft w:val="640"/>
                  <w:marRight w:val="0"/>
                  <w:marTop w:val="0"/>
                  <w:marBottom w:val="0"/>
                  <w:divBdr>
                    <w:top w:val="none" w:sz="0" w:space="0" w:color="auto"/>
                    <w:left w:val="none" w:sz="0" w:space="0" w:color="auto"/>
                    <w:bottom w:val="none" w:sz="0" w:space="0" w:color="auto"/>
                    <w:right w:val="none" w:sz="0" w:space="0" w:color="auto"/>
                  </w:divBdr>
                </w:div>
                <w:div w:id="1491865089">
                  <w:marLeft w:val="640"/>
                  <w:marRight w:val="0"/>
                  <w:marTop w:val="0"/>
                  <w:marBottom w:val="0"/>
                  <w:divBdr>
                    <w:top w:val="none" w:sz="0" w:space="0" w:color="auto"/>
                    <w:left w:val="none" w:sz="0" w:space="0" w:color="auto"/>
                    <w:bottom w:val="none" w:sz="0" w:space="0" w:color="auto"/>
                    <w:right w:val="none" w:sz="0" w:space="0" w:color="auto"/>
                  </w:divBdr>
                </w:div>
                <w:div w:id="2077434117">
                  <w:marLeft w:val="640"/>
                  <w:marRight w:val="0"/>
                  <w:marTop w:val="0"/>
                  <w:marBottom w:val="0"/>
                  <w:divBdr>
                    <w:top w:val="none" w:sz="0" w:space="0" w:color="auto"/>
                    <w:left w:val="none" w:sz="0" w:space="0" w:color="auto"/>
                    <w:bottom w:val="none" w:sz="0" w:space="0" w:color="auto"/>
                    <w:right w:val="none" w:sz="0" w:space="0" w:color="auto"/>
                  </w:divBdr>
                </w:div>
              </w:divsChild>
            </w:div>
            <w:div w:id="1301692716">
              <w:marLeft w:val="0"/>
              <w:marRight w:val="0"/>
              <w:marTop w:val="0"/>
              <w:marBottom w:val="0"/>
              <w:divBdr>
                <w:top w:val="none" w:sz="0" w:space="0" w:color="auto"/>
                <w:left w:val="none" w:sz="0" w:space="0" w:color="auto"/>
                <w:bottom w:val="none" w:sz="0" w:space="0" w:color="auto"/>
                <w:right w:val="none" w:sz="0" w:space="0" w:color="auto"/>
              </w:divBdr>
              <w:divsChild>
                <w:div w:id="953899987">
                  <w:marLeft w:val="640"/>
                  <w:marRight w:val="0"/>
                  <w:marTop w:val="0"/>
                  <w:marBottom w:val="0"/>
                  <w:divBdr>
                    <w:top w:val="none" w:sz="0" w:space="0" w:color="auto"/>
                    <w:left w:val="none" w:sz="0" w:space="0" w:color="auto"/>
                    <w:bottom w:val="none" w:sz="0" w:space="0" w:color="auto"/>
                    <w:right w:val="none" w:sz="0" w:space="0" w:color="auto"/>
                  </w:divBdr>
                </w:div>
                <w:div w:id="628051246">
                  <w:marLeft w:val="640"/>
                  <w:marRight w:val="0"/>
                  <w:marTop w:val="0"/>
                  <w:marBottom w:val="0"/>
                  <w:divBdr>
                    <w:top w:val="none" w:sz="0" w:space="0" w:color="auto"/>
                    <w:left w:val="none" w:sz="0" w:space="0" w:color="auto"/>
                    <w:bottom w:val="none" w:sz="0" w:space="0" w:color="auto"/>
                    <w:right w:val="none" w:sz="0" w:space="0" w:color="auto"/>
                  </w:divBdr>
                </w:div>
                <w:div w:id="1440251433">
                  <w:marLeft w:val="640"/>
                  <w:marRight w:val="0"/>
                  <w:marTop w:val="0"/>
                  <w:marBottom w:val="0"/>
                  <w:divBdr>
                    <w:top w:val="none" w:sz="0" w:space="0" w:color="auto"/>
                    <w:left w:val="none" w:sz="0" w:space="0" w:color="auto"/>
                    <w:bottom w:val="none" w:sz="0" w:space="0" w:color="auto"/>
                    <w:right w:val="none" w:sz="0" w:space="0" w:color="auto"/>
                  </w:divBdr>
                </w:div>
                <w:div w:id="1354529608">
                  <w:marLeft w:val="640"/>
                  <w:marRight w:val="0"/>
                  <w:marTop w:val="0"/>
                  <w:marBottom w:val="0"/>
                  <w:divBdr>
                    <w:top w:val="none" w:sz="0" w:space="0" w:color="auto"/>
                    <w:left w:val="none" w:sz="0" w:space="0" w:color="auto"/>
                    <w:bottom w:val="none" w:sz="0" w:space="0" w:color="auto"/>
                    <w:right w:val="none" w:sz="0" w:space="0" w:color="auto"/>
                  </w:divBdr>
                </w:div>
                <w:div w:id="1499232918">
                  <w:marLeft w:val="640"/>
                  <w:marRight w:val="0"/>
                  <w:marTop w:val="0"/>
                  <w:marBottom w:val="0"/>
                  <w:divBdr>
                    <w:top w:val="none" w:sz="0" w:space="0" w:color="auto"/>
                    <w:left w:val="none" w:sz="0" w:space="0" w:color="auto"/>
                    <w:bottom w:val="none" w:sz="0" w:space="0" w:color="auto"/>
                    <w:right w:val="none" w:sz="0" w:space="0" w:color="auto"/>
                  </w:divBdr>
                </w:div>
                <w:div w:id="704985717">
                  <w:marLeft w:val="640"/>
                  <w:marRight w:val="0"/>
                  <w:marTop w:val="0"/>
                  <w:marBottom w:val="0"/>
                  <w:divBdr>
                    <w:top w:val="none" w:sz="0" w:space="0" w:color="auto"/>
                    <w:left w:val="none" w:sz="0" w:space="0" w:color="auto"/>
                    <w:bottom w:val="none" w:sz="0" w:space="0" w:color="auto"/>
                    <w:right w:val="none" w:sz="0" w:space="0" w:color="auto"/>
                  </w:divBdr>
                </w:div>
                <w:div w:id="1445929354">
                  <w:marLeft w:val="640"/>
                  <w:marRight w:val="0"/>
                  <w:marTop w:val="0"/>
                  <w:marBottom w:val="0"/>
                  <w:divBdr>
                    <w:top w:val="none" w:sz="0" w:space="0" w:color="auto"/>
                    <w:left w:val="none" w:sz="0" w:space="0" w:color="auto"/>
                    <w:bottom w:val="none" w:sz="0" w:space="0" w:color="auto"/>
                    <w:right w:val="none" w:sz="0" w:space="0" w:color="auto"/>
                  </w:divBdr>
                </w:div>
                <w:div w:id="962812992">
                  <w:marLeft w:val="640"/>
                  <w:marRight w:val="0"/>
                  <w:marTop w:val="0"/>
                  <w:marBottom w:val="0"/>
                  <w:divBdr>
                    <w:top w:val="none" w:sz="0" w:space="0" w:color="auto"/>
                    <w:left w:val="none" w:sz="0" w:space="0" w:color="auto"/>
                    <w:bottom w:val="none" w:sz="0" w:space="0" w:color="auto"/>
                    <w:right w:val="none" w:sz="0" w:space="0" w:color="auto"/>
                  </w:divBdr>
                </w:div>
                <w:div w:id="1156997316">
                  <w:marLeft w:val="640"/>
                  <w:marRight w:val="0"/>
                  <w:marTop w:val="0"/>
                  <w:marBottom w:val="0"/>
                  <w:divBdr>
                    <w:top w:val="none" w:sz="0" w:space="0" w:color="auto"/>
                    <w:left w:val="none" w:sz="0" w:space="0" w:color="auto"/>
                    <w:bottom w:val="none" w:sz="0" w:space="0" w:color="auto"/>
                    <w:right w:val="none" w:sz="0" w:space="0" w:color="auto"/>
                  </w:divBdr>
                </w:div>
                <w:div w:id="1196770391">
                  <w:marLeft w:val="640"/>
                  <w:marRight w:val="0"/>
                  <w:marTop w:val="0"/>
                  <w:marBottom w:val="0"/>
                  <w:divBdr>
                    <w:top w:val="none" w:sz="0" w:space="0" w:color="auto"/>
                    <w:left w:val="none" w:sz="0" w:space="0" w:color="auto"/>
                    <w:bottom w:val="none" w:sz="0" w:space="0" w:color="auto"/>
                    <w:right w:val="none" w:sz="0" w:space="0" w:color="auto"/>
                  </w:divBdr>
                </w:div>
                <w:div w:id="1309742641">
                  <w:marLeft w:val="640"/>
                  <w:marRight w:val="0"/>
                  <w:marTop w:val="0"/>
                  <w:marBottom w:val="0"/>
                  <w:divBdr>
                    <w:top w:val="none" w:sz="0" w:space="0" w:color="auto"/>
                    <w:left w:val="none" w:sz="0" w:space="0" w:color="auto"/>
                    <w:bottom w:val="none" w:sz="0" w:space="0" w:color="auto"/>
                    <w:right w:val="none" w:sz="0" w:space="0" w:color="auto"/>
                  </w:divBdr>
                </w:div>
                <w:div w:id="1306080533">
                  <w:marLeft w:val="640"/>
                  <w:marRight w:val="0"/>
                  <w:marTop w:val="0"/>
                  <w:marBottom w:val="0"/>
                  <w:divBdr>
                    <w:top w:val="none" w:sz="0" w:space="0" w:color="auto"/>
                    <w:left w:val="none" w:sz="0" w:space="0" w:color="auto"/>
                    <w:bottom w:val="none" w:sz="0" w:space="0" w:color="auto"/>
                    <w:right w:val="none" w:sz="0" w:space="0" w:color="auto"/>
                  </w:divBdr>
                </w:div>
                <w:div w:id="1033577487">
                  <w:marLeft w:val="640"/>
                  <w:marRight w:val="0"/>
                  <w:marTop w:val="0"/>
                  <w:marBottom w:val="0"/>
                  <w:divBdr>
                    <w:top w:val="none" w:sz="0" w:space="0" w:color="auto"/>
                    <w:left w:val="none" w:sz="0" w:space="0" w:color="auto"/>
                    <w:bottom w:val="none" w:sz="0" w:space="0" w:color="auto"/>
                    <w:right w:val="none" w:sz="0" w:space="0" w:color="auto"/>
                  </w:divBdr>
                </w:div>
                <w:div w:id="1928995624">
                  <w:marLeft w:val="640"/>
                  <w:marRight w:val="0"/>
                  <w:marTop w:val="0"/>
                  <w:marBottom w:val="0"/>
                  <w:divBdr>
                    <w:top w:val="none" w:sz="0" w:space="0" w:color="auto"/>
                    <w:left w:val="none" w:sz="0" w:space="0" w:color="auto"/>
                    <w:bottom w:val="none" w:sz="0" w:space="0" w:color="auto"/>
                    <w:right w:val="none" w:sz="0" w:space="0" w:color="auto"/>
                  </w:divBdr>
                </w:div>
                <w:div w:id="1217547020">
                  <w:marLeft w:val="640"/>
                  <w:marRight w:val="0"/>
                  <w:marTop w:val="0"/>
                  <w:marBottom w:val="0"/>
                  <w:divBdr>
                    <w:top w:val="none" w:sz="0" w:space="0" w:color="auto"/>
                    <w:left w:val="none" w:sz="0" w:space="0" w:color="auto"/>
                    <w:bottom w:val="none" w:sz="0" w:space="0" w:color="auto"/>
                    <w:right w:val="none" w:sz="0" w:space="0" w:color="auto"/>
                  </w:divBdr>
                </w:div>
                <w:div w:id="302538172">
                  <w:marLeft w:val="640"/>
                  <w:marRight w:val="0"/>
                  <w:marTop w:val="0"/>
                  <w:marBottom w:val="0"/>
                  <w:divBdr>
                    <w:top w:val="none" w:sz="0" w:space="0" w:color="auto"/>
                    <w:left w:val="none" w:sz="0" w:space="0" w:color="auto"/>
                    <w:bottom w:val="none" w:sz="0" w:space="0" w:color="auto"/>
                    <w:right w:val="none" w:sz="0" w:space="0" w:color="auto"/>
                  </w:divBdr>
                </w:div>
                <w:div w:id="1009451190">
                  <w:marLeft w:val="640"/>
                  <w:marRight w:val="0"/>
                  <w:marTop w:val="0"/>
                  <w:marBottom w:val="0"/>
                  <w:divBdr>
                    <w:top w:val="none" w:sz="0" w:space="0" w:color="auto"/>
                    <w:left w:val="none" w:sz="0" w:space="0" w:color="auto"/>
                    <w:bottom w:val="none" w:sz="0" w:space="0" w:color="auto"/>
                    <w:right w:val="none" w:sz="0" w:space="0" w:color="auto"/>
                  </w:divBdr>
                </w:div>
                <w:div w:id="1109356878">
                  <w:marLeft w:val="640"/>
                  <w:marRight w:val="0"/>
                  <w:marTop w:val="0"/>
                  <w:marBottom w:val="0"/>
                  <w:divBdr>
                    <w:top w:val="none" w:sz="0" w:space="0" w:color="auto"/>
                    <w:left w:val="none" w:sz="0" w:space="0" w:color="auto"/>
                    <w:bottom w:val="none" w:sz="0" w:space="0" w:color="auto"/>
                    <w:right w:val="none" w:sz="0" w:space="0" w:color="auto"/>
                  </w:divBdr>
                </w:div>
                <w:div w:id="1995137672">
                  <w:marLeft w:val="640"/>
                  <w:marRight w:val="0"/>
                  <w:marTop w:val="0"/>
                  <w:marBottom w:val="0"/>
                  <w:divBdr>
                    <w:top w:val="none" w:sz="0" w:space="0" w:color="auto"/>
                    <w:left w:val="none" w:sz="0" w:space="0" w:color="auto"/>
                    <w:bottom w:val="none" w:sz="0" w:space="0" w:color="auto"/>
                    <w:right w:val="none" w:sz="0" w:space="0" w:color="auto"/>
                  </w:divBdr>
                </w:div>
                <w:div w:id="733042423">
                  <w:marLeft w:val="640"/>
                  <w:marRight w:val="0"/>
                  <w:marTop w:val="0"/>
                  <w:marBottom w:val="0"/>
                  <w:divBdr>
                    <w:top w:val="none" w:sz="0" w:space="0" w:color="auto"/>
                    <w:left w:val="none" w:sz="0" w:space="0" w:color="auto"/>
                    <w:bottom w:val="none" w:sz="0" w:space="0" w:color="auto"/>
                    <w:right w:val="none" w:sz="0" w:space="0" w:color="auto"/>
                  </w:divBdr>
                </w:div>
                <w:div w:id="2009406349">
                  <w:marLeft w:val="640"/>
                  <w:marRight w:val="0"/>
                  <w:marTop w:val="0"/>
                  <w:marBottom w:val="0"/>
                  <w:divBdr>
                    <w:top w:val="none" w:sz="0" w:space="0" w:color="auto"/>
                    <w:left w:val="none" w:sz="0" w:space="0" w:color="auto"/>
                    <w:bottom w:val="none" w:sz="0" w:space="0" w:color="auto"/>
                    <w:right w:val="none" w:sz="0" w:space="0" w:color="auto"/>
                  </w:divBdr>
                </w:div>
                <w:div w:id="1228882373">
                  <w:marLeft w:val="640"/>
                  <w:marRight w:val="0"/>
                  <w:marTop w:val="0"/>
                  <w:marBottom w:val="0"/>
                  <w:divBdr>
                    <w:top w:val="none" w:sz="0" w:space="0" w:color="auto"/>
                    <w:left w:val="none" w:sz="0" w:space="0" w:color="auto"/>
                    <w:bottom w:val="none" w:sz="0" w:space="0" w:color="auto"/>
                    <w:right w:val="none" w:sz="0" w:space="0" w:color="auto"/>
                  </w:divBdr>
                </w:div>
                <w:div w:id="1857427149">
                  <w:marLeft w:val="640"/>
                  <w:marRight w:val="0"/>
                  <w:marTop w:val="0"/>
                  <w:marBottom w:val="0"/>
                  <w:divBdr>
                    <w:top w:val="none" w:sz="0" w:space="0" w:color="auto"/>
                    <w:left w:val="none" w:sz="0" w:space="0" w:color="auto"/>
                    <w:bottom w:val="none" w:sz="0" w:space="0" w:color="auto"/>
                    <w:right w:val="none" w:sz="0" w:space="0" w:color="auto"/>
                  </w:divBdr>
                </w:div>
                <w:div w:id="1170213994">
                  <w:marLeft w:val="640"/>
                  <w:marRight w:val="0"/>
                  <w:marTop w:val="0"/>
                  <w:marBottom w:val="0"/>
                  <w:divBdr>
                    <w:top w:val="none" w:sz="0" w:space="0" w:color="auto"/>
                    <w:left w:val="none" w:sz="0" w:space="0" w:color="auto"/>
                    <w:bottom w:val="none" w:sz="0" w:space="0" w:color="auto"/>
                    <w:right w:val="none" w:sz="0" w:space="0" w:color="auto"/>
                  </w:divBdr>
                </w:div>
                <w:div w:id="334303161">
                  <w:marLeft w:val="640"/>
                  <w:marRight w:val="0"/>
                  <w:marTop w:val="0"/>
                  <w:marBottom w:val="0"/>
                  <w:divBdr>
                    <w:top w:val="none" w:sz="0" w:space="0" w:color="auto"/>
                    <w:left w:val="none" w:sz="0" w:space="0" w:color="auto"/>
                    <w:bottom w:val="none" w:sz="0" w:space="0" w:color="auto"/>
                    <w:right w:val="none" w:sz="0" w:space="0" w:color="auto"/>
                  </w:divBdr>
                </w:div>
                <w:div w:id="1581061015">
                  <w:marLeft w:val="640"/>
                  <w:marRight w:val="0"/>
                  <w:marTop w:val="0"/>
                  <w:marBottom w:val="0"/>
                  <w:divBdr>
                    <w:top w:val="none" w:sz="0" w:space="0" w:color="auto"/>
                    <w:left w:val="none" w:sz="0" w:space="0" w:color="auto"/>
                    <w:bottom w:val="none" w:sz="0" w:space="0" w:color="auto"/>
                    <w:right w:val="none" w:sz="0" w:space="0" w:color="auto"/>
                  </w:divBdr>
                </w:div>
                <w:div w:id="1526939029">
                  <w:marLeft w:val="640"/>
                  <w:marRight w:val="0"/>
                  <w:marTop w:val="0"/>
                  <w:marBottom w:val="0"/>
                  <w:divBdr>
                    <w:top w:val="none" w:sz="0" w:space="0" w:color="auto"/>
                    <w:left w:val="none" w:sz="0" w:space="0" w:color="auto"/>
                    <w:bottom w:val="none" w:sz="0" w:space="0" w:color="auto"/>
                    <w:right w:val="none" w:sz="0" w:space="0" w:color="auto"/>
                  </w:divBdr>
                </w:div>
                <w:div w:id="1377195945">
                  <w:marLeft w:val="640"/>
                  <w:marRight w:val="0"/>
                  <w:marTop w:val="0"/>
                  <w:marBottom w:val="0"/>
                  <w:divBdr>
                    <w:top w:val="none" w:sz="0" w:space="0" w:color="auto"/>
                    <w:left w:val="none" w:sz="0" w:space="0" w:color="auto"/>
                    <w:bottom w:val="none" w:sz="0" w:space="0" w:color="auto"/>
                    <w:right w:val="none" w:sz="0" w:space="0" w:color="auto"/>
                  </w:divBdr>
                </w:div>
                <w:div w:id="2087454863">
                  <w:marLeft w:val="640"/>
                  <w:marRight w:val="0"/>
                  <w:marTop w:val="0"/>
                  <w:marBottom w:val="0"/>
                  <w:divBdr>
                    <w:top w:val="none" w:sz="0" w:space="0" w:color="auto"/>
                    <w:left w:val="none" w:sz="0" w:space="0" w:color="auto"/>
                    <w:bottom w:val="none" w:sz="0" w:space="0" w:color="auto"/>
                    <w:right w:val="none" w:sz="0" w:space="0" w:color="auto"/>
                  </w:divBdr>
                </w:div>
                <w:div w:id="618680741">
                  <w:marLeft w:val="640"/>
                  <w:marRight w:val="0"/>
                  <w:marTop w:val="0"/>
                  <w:marBottom w:val="0"/>
                  <w:divBdr>
                    <w:top w:val="none" w:sz="0" w:space="0" w:color="auto"/>
                    <w:left w:val="none" w:sz="0" w:space="0" w:color="auto"/>
                    <w:bottom w:val="none" w:sz="0" w:space="0" w:color="auto"/>
                    <w:right w:val="none" w:sz="0" w:space="0" w:color="auto"/>
                  </w:divBdr>
                </w:div>
                <w:div w:id="1678851925">
                  <w:marLeft w:val="640"/>
                  <w:marRight w:val="0"/>
                  <w:marTop w:val="0"/>
                  <w:marBottom w:val="0"/>
                  <w:divBdr>
                    <w:top w:val="none" w:sz="0" w:space="0" w:color="auto"/>
                    <w:left w:val="none" w:sz="0" w:space="0" w:color="auto"/>
                    <w:bottom w:val="none" w:sz="0" w:space="0" w:color="auto"/>
                    <w:right w:val="none" w:sz="0" w:space="0" w:color="auto"/>
                  </w:divBdr>
                </w:div>
                <w:div w:id="1726953457">
                  <w:marLeft w:val="640"/>
                  <w:marRight w:val="0"/>
                  <w:marTop w:val="0"/>
                  <w:marBottom w:val="0"/>
                  <w:divBdr>
                    <w:top w:val="none" w:sz="0" w:space="0" w:color="auto"/>
                    <w:left w:val="none" w:sz="0" w:space="0" w:color="auto"/>
                    <w:bottom w:val="none" w:sz="0" w:space="0" w:color="auto"/>
                    <w:right w:val="none" w:sz="0" w:space="0" w:color="auto"/>
                  </w:divBdr>
                </w:div>
                <w:div w:id="1756827556">
                  <w:marLeft w:val="640"/>
                  <w:marRight w:val="0"/>
                  <w:marTop w:val="0"/>
                  <w:marBottom w:val="0"/>
                  <w:divBdr>
                    <w:top w:val="none" w:sz="0" w:space="0" w:color="auto"/>
                    <w:left w:val="none" w:sz="0" w:space="0" w:color="auto"/>
                    <w:bottom w:val="none" w:sz="0" w:space="0" w:color="auto"/>
                    <w:right w:val="none" w:sz="0" w:space="0" w:color="auto"/>
                  </w:divBdr>
                </w:div>
                <w:div w:id="458960706">
                  <w:marLeft w:val="640"/>
                  <w:marRight w:val="0"/>
                  <w:marTop w:val="0"/>
                  <w:marBottom w:val="0"/>
                  <w:divBdr>
                    <w:top w:val="none" w:sz="0" w:space="0" w:color="auto"/>
                    <w:left w:val="none" w:sz="0" w:space="0" w:color="auto"/>
                    <w:bottom w:val="none" w:sz="0" w:space="0" w:color="auto"/>
                    <w:right w:val="none" w:sz="0" w:space="0" w:color="auto"/>
                  </w:divBdr>
                </w:div>
                <w:div w:id="1602298511">
                  <w:marLeft w:val="640"/>
                  <w:marRight w:val="0"/>
                  <w:marTop w:val="0"/>
                  <w:marBottom w:val="0"/>
                  <w:divBdr>
                    <w:top w:val="none" w:sz="0" w:space="0" w:color="auto"/>
                    <w:left w:val="none" w:sz="0" w:space="0" w:color="auto"/>
                    <w:bottom w:val="none" w:sz="0" w:space="0" w:color="auto"/>
                    <w:right w:val="none" w:sz="0" w:space="0" w:color="auto"/>
                  </w:divBdr>
                </w:div>
                <w:div w:id="2097359081">
                  <w:marLeft w:val="640"/>
                  <w:marRight w:val="0"/>
                  <w:marTop w:val="0"/>
                  <w:marBottom w:val="0"/>
                  <w:divBdr>
                    <w:top w:val="none" w:sz="0" w:space="0" w:color="auto"/>
                    <w:left w:val="none" w:sz="0" w:space="0" w:color="auto"/>
                    <w:bottom w:val="none" w:sz="0" w:space="0" w:color="auto"/>
                    <w:right w:val="none" w:sz="0" w:space="0" w:color="auto"/>
                  </w:divBdr>
                </w:div>
                <w:div w:id="1955332099">
                  <w:marLeft w:val="640"/>
                  <w:marRight w:val="0"/>
                  <w:marTop w:val="0"/>
                  <w:marBottom w:val="0"/>
                  <w:divBdr>
                    <w:top w:val="none" w:sz="0" w:space="0" w:color="auto"/>
                    <w:left w:val="none" w:sz="0" w:space="0" w:color="auto"/>
                    <w:bottom w:val="none" w:sz="0" w:space="0" w:color="auto"/>
                    <w:right w:val="none" w:sz="0" w:space="0" w:color="auto"/>
                  </w:divBdr>
                </w:div>
                <w:div w:id="2012873437">
                  <w:marLeft w:val="640"/>
                  <w:marRight w:val="0"/>
                  <w:marTop w:val="0"/>
                  <w:marBottom w:val="0"/>
                  <w:divBdr>
                    <w:top w:val="none" w:sz="0" w:space="0" w:color="auto"/>
                    <w:left w:val="none" w:sz="0" w:space="0" w:color="auto"/>
                    <w:bottom w:val="none" w:sz="0" w:space="0" w:color="auto"/>
                    <w:right w:val="none" w:sz="0" w:space="0" w:color="auto"/>
                  </w:divBdr>
                </w:div>
                <w:div w:id="1717271208">
                  <w:marLeft w:val="640"/>
                  <w:marRight w:val="0"/>
                  <w:marTop w:val="0"/>
                  <w:marBottom w:val="0"/>
                  <w:divBdr>
                    <w:top w:val="none" w:sz="0" w:space="0" w:color="auto"/>
                    <w:left w:val="none" w:sz="0" w:space="0" w:color="auto"/>
                    <w:bottom w:val="none" w:sz="0" w:space="0" w:color="auto"/>
                    <w:right w:val="none" w:sz="0" w:space="0" w:color="auto"/>
                  </w:divBdr>
                </w:div>
                <w:div w:id="1008019449">
                  <w:marLeft w:val="640"/>
                  <w:marRight w:val="0"/>
                  <w:marTop w:val="0"/>
                  <w:marBottom w:val="0"/>
                  <w:divBdr>
                    <w:top w:val="none" w:sz="0" w:space="0" w:color="auto"/>
                    <w:left w:val="none" w:sz="0" w:space="0" w:color="auto"/>
                    <w:bottom w:val="none" w:sz="0" w:space="0" w:color="auto"/>
                    <w:right w:val="none" w:sz="0" w:space="0" w:color="auto"/>
                  </w:divBdr>
                </w:div>
                <w:div w:id="423110025">
                  <w:marLeft w:val="640"/>
                  <w:marRight w:val="0"/>
                  <w:marTop w:val="0"/>
                  <w:marBottom w:val="0"/>
                  <w:divBdr>
                    <w:top w:val="none" w:sz="0" w:space="0" w:color="auto"/>
                    <w:left w:val="none" w:sz="0" w:space="0" w:color="auto"/>
                    <w:bottom w:val="none" w:sz="0" w:space="0" w:color="auto"/>
                    <w:right w:val="none" w:sz="0" w:space="0" w:color="auto"/>
                  </w:divBdr>
                </w:div>
                <w:div w:id="154809254">
                  <w:marLeft w:val="640"/>
                  <w:marRight w:val="0"/>
                  <w:marTop w:val="0"/>
                  <w:marBottom w:val="0"/>
                  <w:divBdr>
                    <w:top w:val="none" w:sz="0" w:space="0" w:color="auto"/>
                    <w:left w:val="none" w:sz="0" w:space="0" w:color="auto"/>
                    <w:bottom w:val="none" w:sz="0" w:space="0" w:color="auto"/>
                    <w:right w:val="none" w:sz="0" w:space="0" w:color="auto"/>
                  </w:divBdr>
                </w:div>
                <w:div w:id="1059327788">
                  <w:marLeft w:val="640"/>
                  <w:marRight w:val="0"/>
                  <w:marTop w:val="0"/>
                  <w:marBottom w:val="0"/>
                  <w:divBdr>
                    <w:top w:val="none" w:sz="0" w:space="0" w:color="auto"/>
                    <w:left w:val="none" w:sz="0" w:space="0" w:color="auto"/>
                    <w:bottom w:val="none" w:sz="0" w:space="0" w:color="auto"/>
                    <w:right w:val="none" w:sz="0" w:space="0" w:color="auto"/>
                  </w:divBdr>
                </w:div>
                <w:div w:id="1473135762">
                  <w:marLeft w:val="640"/>
                  <w:marRight w:val="0"/>
                  <w:marTop w:val="0"/>
                  <w:marBottom w:val="0"/>
                  <w:divBdr>
                    <w:top w:val="none" w:sz="0" w:space="0" w:color="auto"/>
                    <w:left w:val="none" w:sz="0" w:space="0" w:color="auto"/>
                    <w:bottom w:val="none" w:sz="0" w:space="0" w:color="auto"/>
                    <w:right w:val="none" w:sz="0" w:space="0" w:color="auto"/>
                  </w:divBdr>
                </w:div>
                <w:div w:id="1253507351">
                  <w:marLeft w:val="640"/>
                  <w:marRight w:val="0"/>
                  <w:marTop w:val="0"/>
                  <w:marBottom w:val="0"/>
                  <w:divBdr>
                    <w:top w:val="none" w:sz="0" w:space="0" w:color="auto"/>
                    <w:left w:val="none" w:sz="0" w:space="0" w:color="auto"/>
                    <w:bottom w:val="none" w:sz="0" w:space="0" w:color="auto"/>
                    <w:right w:val="none" w:sz="0" w:space="0" w:color="auto"/>
                  </w:divBdr>
                </w:div>
                <w:div w:id="683675999">
                  <w:marLeft w:val="640"/>
                  <w:marRight w:val="0"/>
                  <w:marTop w:val="0"/>
                  <w:marBottom w:val="0"/>
                  <w:divBdr>
                    <w:top w:val="none" w:sz="0" w:space="0" w:color="auto"/>
                    <w:left w:val="none" w:sz="0" w:space="0" w:color="auto"/>
                    <w:bottom w:val="none" w:sz="0" w:space="0" w:color="auto"/>
                    <w:right w:val="none" w:sz="0" w:space="0" w:color="auto"/>
                  </w:divBdr>
                </w:div>
                <w:div w:id="65735841">
                  <w:marLeft w:val="640"/>
                  <w:marRight w:val="0"/>
                  <w:marTop w:val="0"/>
                  <w:marBottom w:val="0"/>
                  <w:divBdr>
                    <w:top w:val="none" w:sz="0" w:space="0" w:color="auto"/>
                    <w:left w:val="none" w:sz="0" w:space="0" w:color="auto"/>
                    <w:bottom w:val="none" w:sz="0" w:space="0" w:color="auto"/>
                    <w:right w:val="none" w:sz="0" w:space="0" w:color="auto"/>
                  </w:divBdr>
                </w:div>
                <w:div w:id="332807991">
                  <w:marLeft w:val="640"/>
                  <w:marRight w:val="0"/>
                  <w:marTop w:val="0"/>
                  <w:marBottom w:val="0"/>
                  <w:divBdr>
                    <w:top w:val="none" w:sz="0" w:space="0" w:color="auto"/>
                    <w:left w:val="none" w:sz="0" w:space="0" w:color="auto"/>
                    <w:bottom w:val="none" w:sz="0" w:space="0" w:color="auto"/>
                    <w:right w:val="none" w:sz="0" w:space="0" w:color="auto"/>
                  </w:divBdr>
                </w:div>
                <w:div w:id="2128307533">
                  <w:marLeft w:val="640"/>
                  <w:marRight w:val="0"/>
                  <w:marTop w:val="0"/>
                  <w:marBottom w:val="0"/>
                  <w:divBdr>
                    <w:top w:val="none" w:sz="0" w:space="0" w:color="auto"/>
                    <w:left w:val="none" w:sz="0" w:space="0" w:color="auto"/>
                    <w:bottom w:val="none" w:sz="0" w:space="0" w:color="auto"/>
                    <w:right w:val="none" w:sz="0" w:space="0" w:color="auto"/>
                  </w:divBdr>
                </w:div>
                <w:div w:id="1965307147">
                  <w:marLeft w:val="640"/>
                  <w:marRight w:val="0"/>
                  <w:marTop w:val="0"/>
                  <w:marBottom w:val="0"/>
                  <w:divBdr>
                    <w:top w:val="none" w:sz="0" w:space="0" w:color="auto"/>
                    <w:left w:val="none" w:sz="0" w:space="0" w:color="auto"/>
                    <w:bottom w:val="none" w:sz="0" w:space="0" w:color="auto"/>
                    <w:right w:val="none" w:sz="0" w:space="0" w:color="auto"/>
                  </w:divBdr>
                </w:div>
                <w:div w:id="945380826">
                  <w:marLeft w:val="640"/>
                  <w:marRight w:val="0"/>
                  <w:marTop w:val="0"/>
                  <w:marBottom w:val="0"/>
                  <w:divBdr>
                    <w:top w:val="none" w:sz="0" w:space="0" w:color="auto"/>
                    <w:left w:val="none" w:sz="0" w:space="0" w:color="auto"/>
                    <w:bottom w:val="none" w:sz="0" w:space="0" w:color="auto"/>
                    <w:right w:val="none" w:sz="0" w:space="0" w:color="auto"/>
                  </w:divBdr>
                </w:div>
                <w:div w:id="857156168">
                  <w:marLeft w:val="640"/>
                  <w:marRight w:val="0"/>
                  <w:marTop w:val="0"/>
                  <w:marBottom w:val="0"/>
                  <w:divBdr>
                    <w:top w:val="none" w:sz="0" w:space="0" w:color="auto"/>
                    <w:left w:val="none" w:sz="0" w:space="0" w:color="auto"/>
                    <w:bottom w:val="none" w:sz="0" w:space="0" w:color="auto"/>
                    <w:right w:val="none" w:sz="0" w:space="0" w:color="auto"/>
                  </w:divBdr>
                </w:div>
                <w:div w:id="763913360">
                  <w:marLeft w:val="640"/>
                  <w:marRight w:val="0"/>
                  <w:marTop w:val="0"/>
                  <w:marBottom w:val="0"/>
                  <w:divBdr>
                    <w:top w:val="none" w:sz="0" w:space="0" w:color="auto"/>
                    <w:left w:val="none" w:sz="0" w:space="0" w:color="auto"/>
                    <w:bottom w:val="none" w:sz="0" w:space="0" w:color="auto"/>
                    <w:right w:val="none" w:sz="0" w:space="0" w:color="auto"/>
                  </w:divBdr>
                </w:div>
                <w:div w:id="1933777962">
                  <w:marLeft w:val="640"/>
                  <w:marRight w:val="0"/>
                  <w:marTop w:val="0"/>
                  <w:marBottom w:val="0"/>
                  <w:divBdr>
                    <w:top w:val="none" w:sz="0" w:space="0" w:color="auto"/>
                    <w:left w:val="none" w:sz="0" w:space="0" w:color="auto"/>
                    <w:bottom w:val="none" w:sz="0" w:space="0" w:color="auto"/>
                    <w:right w:val="none" w:sz="0" w:space="0" w:color="auto"/>
                  </w:divBdr>
                </w:div>
                <w:div w:id="1808087966">
                  <w:marLeft w:val="640"/>
                  <w:marRight w:val="0"/>
                  <w:marTop w:val="0"/>
                  <w:marBottom w:val="0"/>
                  <w:divBdr>
                    <w:top w:val="none" w:sz="0" w:space="0" w:color="auto"/>
                    <w:left w:val="none" w:sz="0" w:space="0" w:color="auto"/>
                    <w:bottom w:val="none" w:sz="0" w:space="0" w:color="auto"/>
                    <w:right w:val="none" w:sz="0" w:space="0" w:color="auto"/>
                  </w:divBdr>
                </w:div>
                <w:div w:id="1566523832">
                  <w:marLeft w:val="640"/>
                  <w:marRight w:val="0"/>
                  <w:marTop w:val="0"/>
                  <w:marBottom w:val="0"/>
                  <w:divBdr>
                    <w:top w:val="none" w:sz="0" w:space="0" w:color="auto"/>
                    <w:left w:val="none" w:sz="0" w:space="0" w:color="auto"/>
                    <w:bottom w:val="none" w:sz="0" w:space="0" w:color="auto"/>
                    <w:right w:val="none" w:sz="0" w:space="0" w:color="auto"/>
                  </w:divBdr>
                </w:div>
                <w:div w:id="1993290356">
                  <w:marLeft w:val="640"/>
                  <w:marRight w:val="0"/>
                  <w:marTop w:val="0"/>
                  <w:marBottom w:val="0"/>
                  <w:divBdr>
                    <w:top w:val="none" w:sz="0" w:space="0" w:color="auto"/>
                    <w:left w:val="none" w:sz="0" w:space="0" w:color="auto"/>
                    <w:bottom w:val="none" w:sz="0" w:space="0" w:color="auto"/>
                    <w:right w:val="none" w:sz="0" w:space="0" w:color="auto"/>
                  </w:divBdr>
                </w:div>
                <w:div w:id="1920552251">
                  <w:marLeft w:val="640"/>
                  <w:marRight w:val="0"/>
                  <w:marTop w:val="0"/>
                  <w:marBottom w:val="0"/>
                  <w:divBdr>
                    <w:top w:val="none" w:sz="0" w:space="0" w:color="auto"/>
                    <w:left w:val="none" w:sz="0" w:space="0" w:color="auto"/>
                    <w:bottom w:val="none" w:sz="0" w:space="0" w:color="auto"/>
                    <w:right w:val="none" w:sz="0" w:space="0" w:color="auto"/>
                  </w:divBdr>
                </w:div>
                <w:div w:id="1757633068">
                  <w:marLeft w:val="640"/>
                  <w:marRight w:val="0"/>
                  <w:marTop w:val="0"/>
                  <w:marBottom w:val="0"/>
                  <w:divBdr>
                    <w:top w:val="none" w:sz="0" w:space="0" w:color="auto"/>
                    <w:left w:val="none" w:sz="0" w:space="0" w:color="auto"/>
                    <w:bottom w:val="none" w:sz="0" w:space="0" w:color="auto"/>
                    <w:right w:val="none" w:sz="0" w:space="0" w:color="auto"/>
                  </w:divBdr>
                </w:div>
                <w:div w:id="160510318">
                  <w:marLeft w:val="640"/>
                  <w:marRight w:val="0"/>
                  <w:marTop w:val="0"/>
                  <w:marBottom w:val="0"/>
                  <w:divBdr>
                    <w:top w:val="none" w:sz="0" w:space="0" w:color="auto"/>
                    <w:left w:val="none" w:sz="0" w:space="0" w:color="auto"/>
                    <w:bottom w:val="none" w:sz="0" w:space="0" w:color="auto"/>
                    <w:right w:val="none" w:sz="0" w:space="0" w:color="auto"/>
                  </w:divBdr>
                </w:div>
                <w:div w:id="1445924487">
                  <w:marLeft w:val="640"/>
                  <w:marRight w:val="0"/>
                  <w:marTop w:val="0"/>
                  <w:marBottom w:val="0"/>
                  <w:divBdr>
                    <w:top w:val="none" w:sz="0" w:space="0" w:color="auto"/>
                    <w:left w:val="none" w:sz="0" w:space="0" w:color="auto"/>
                    <w:bottom w:val="none" w:sz="0" w:space="0" w:color="auto"/>
                    <w:right w:val="none" w:sz="0" w:space="0" w:color="auto"/>
                  </w:divBdr>
                </w:div>
                <w:div w:id="2087528465">
                  <w:marLeft w:val="640"/>
                  <w:marRight w:val="0"/>
                  <w:marTop w:val="0"/>
                  <w:marBottom w:val="0"/>
                  <w:divBdr>
                    <w:top w:val="none" w:sz="0" w:space="0" w:color="auto"/>
                    <w:left w:val="none" w:sz="0" w:space="0" w:color="auto"/>
                    <w:bottom w:val="none" w:sz="0" w:space="0" w:color="auto"/>
                    <w:right w:val="none" w:sz="0" w:space="0" w:color="auto"/>
                  </w:divBdr>
                </w:div>
                <w:div w:id="549347310">
                  <w:marLeft w:val="640"/>
                  <w:marRight w:val="0"/>
                  <w:marTop w:val="0"/>
                  <w:marBottom w:val="0"/>
                  <w:divBdr>
                    <w:top w:val="none" w:sz="0" w:space="0" w:color="auto"/>
                    <w:left w:val="none" w:sz="0" w:space="0" w:color="auto"/>
                    <w:bottom w:val="none" w:sz="0" w:space="0" w:color="auto"/>
                    <w:right w:val="none" w:sz="0" w:space="0" w:color="auto"/>
                  </w:divBdr>
                </w:div>
                <w:div w:id="1131290081">
                  <w:marLeft w:val="640"/>
                  <w:marRight w:val="0"/>
                  <w:marTop w:val="0"/>
                  <w:marBottom w:val="0"/>
                  <w:divBdr>
                    <w:top w:val="none" w:sz="0" w:space="0" w:color="auto"/>
                    <w:left w:val="none" w:sz="0" w:space="0" w:color="auto"/>
                    <w:bottom w:val="none" w:sz="0" w:space="0" w:color="auto"/>
                    <w:right w:val="none" w:sz="0" w:space="0" w:color="auto"/>
                  </w:divBdr>
                </w:div>
                <w:div w:id="1753314061">
                  <w:marLeft w:val="640"/>
                  <w:marRight w:val="0"/>
                  <w:marTop w:val="0"/>
                  <w:marBottom w:val="0"/>
                  <w:divBdr>
                    <w:top w:val="none" w:sz="0" w:space="0" w:color="auto"/>
                    <w:left w:val="none" w:sz="0" w:space="0" w:color="auto"/>
                    <w:bottom w:val="none" w:sz="0" w:space="0" w:color="auto"/>
                    <w:right w:val="none" w:sz="0" w:space="0" w:color="auto"/>
                  </w:divBdr>
                </w:div>
                <w:div w:id="156725745">
                  <w:marLeft w:val="640"/>
                  <w:marRight w:val="0"/>
                  <w:marTop w:val="0"/>
                  <w:marBottom w:val="0"/>
                  <w:divBdr>
                    <w:top w:val="none" w:sz="0" w:space="0" w:color="auto"/>
                    <w:left w:val="none" w:sz="0" w:space="0" w:color="auto"/>
                    <w:bottom w:val="none" w:sz="0" w:space="0" w:color="auto"/>
                    <w:right w:val="none" w:sz="0" w:space="0" w:color="auto"/>
                  </w:divBdr>
                </w:div>
                <w:div w:id="524100242">
                  <w:marLeft w:val="640"/>
                  <w:marRight w:val="0"/>
                  <w:marTop w:val="0"/>
                  <w:marBottom w:val="0"/>
                  <w:divBdr>
                    <w:top w:val="none" w:sz="0" w:space="0" w:color="auto"/>
                    <w:left w:val="none" w:sz="0" w:space="0" w:color="auto"/>
                    <w:bottom w:val="none" w:sz="0" w:space="0" w:color="auto"/>
                    <w:right w:val="none" w:sz="0" w:space="0" w:color="auto"/>
                  </w:divBdr>
                </w:div>
                <w:div w:id="1245799661">
                  <w:marLeft w:val="640"/>
                  <w:marRight w:val="0"/>
                  <w:marTop w:val="0"/>
                  <w:marBottom w:val="0"/>
                  <w:divBdr>
                    <w:top w:val="none" w:sz="0" w:space="0" w:color="auto"/>
                    <w:left w:val="none" w:sz="0" w:space="0" w:color="auto"/>
                    <w:bottom w:val="none" w:sz="0" w:space="0" w:color="auto"/>
                    <w:right w:val="none" w:sz="0" w:space="0" w:color="auto"/>
                  </w:divBdr>
                </w:div>
                <w:div w:id="663123821">
                  <w:marLeft w:val="640"/>
                  <w:marRight w:val="0"/>
                  <w:marTop w:val="0"/>
                  <w:marBottom w:val="0"/>
                  <w:divBdr>
                    <w:top w:val="none" w:sz="0" w:space="0" w:color="auto"/>
                    <w:left w:val="none" w:sz="0" w:space="0" w:color="auto"/>
                    <w:bottom w:val="none" w:sz="0" w:space="0" w:color="auto"/>
                    <w:right w:val="none" w:sz="0" w:space="0" w:color="auto"/>
                  </w:divBdr>
                </w:div>
                <w:div w:id="1378317238">
                  <w:marLeft w:val="640"/>
                  <w:marRight w:val="0"/>
                  <w:marTop w:val="0"/>
                  <w:marBottom w:val="0"/>
                  <w:divBdr>
                    <w:top w:val="none" w:sz="0" w:space="0" w:color="auto"/>
                    <w:left w:val="none" w:sz="0" w:space="0" w:color="auto"/>
                    <w:bottom w:val="none" w:sz="0" w:space="0" w:color="auto"/>
                    <w:right w:val="none" w:sz="0" w:space="0" w:color="auto"/>
                  </w:divBdr>
                </w:div>
                <w:div w:id="1590693385">
                  <w:marLeft w:val="640"/>
                  <w:marRight w:val="0"/>
                  <w:marTop w:val="0"/>
                  <w:marBottom w:val="0"/>
                  <w:divBdr>
                    <w:top w:val="none" w:sz="0" w:space="0" w:color="auto"/>
                    <w:left w:val="none" w:sz="0" w:space="0" w:color="auto"/>
                    <w:bottom w:val="none" w:sz="0" w:space="0" w:color="auto"/>
                    <w:right w:val="none" w:sz="0" w:space="0" w:color="auto"/>
                  </w:divBdr>
                </w:div>
                <w:div w:id="666521302">
                  <w:marLeft w:val="640"/>
                  <w:marRight w:val="0"/>
                  <w:marTop w:val="0"/>
                  <w:marBottom w:val="0"/>
                  <w:divBdr>
                    <w:top w:val="none" w:sz="0" w:space="0" w:color="auto"/>
                    <w:left w:val="none" w:sz="0" w:space="0" w:color="auto"/>
                    <w:bottom w:val="none" w:sz="0" w:space="0" w:color="auto"/>
                    <w:right w:val="none" w:sz="0" w:space="0" w:color="auto"/>
                  </w:divBdr>
                </w:div>
                <w:div w:id="1609385367">
                  <w:marLeft w:val="640"/>
                  <w:marRight w:val="0"/>
                  <w:marTop w:val="0"/>
                  <w:marBottom w:val="0"/>
                  <w:divBdr>
                    <w:top w:val="none" w:sz="0" w:space="0" w:color="auto"/>
                    <w:left w:val="none" w:sz="0" w:space="0" w:color="auto"/>
                    <w:bottom w:val="none" w:sz="0" w:space="0" w:color="auto"/>
                    <w:right w:val="none" w:sz="0" w:space="0" w:color="auto"/>
                  </w:divBdr>
                </w:div>
                <w:div w:id="20060982">
                  <w:marLeft w:val="640"/>
                  <w:marRight w:val="0"/>
                  <w:marTop w:val="0"/>
                  <w:marBottom w:val="0"/>
                  <w:divBdr>
                    <w:top w:val="none" w:sz="0" w:space="0" w:color="auto"/>
                    <w:left w:val="none" w:sz="0" w:space="0" w:color="auto"/>
                    <w:bottom w:val="none" w:sz="0" w:space="0" w:color="auto"/>
                    <w:right w:val="none" w:sz="0" w:space="0" w:color="auto"/>
                  </w:divBdr>
                </w:div>
                <w:div w:id="201017122">
                  <w:marLeft w:val="640"/>
                  <w:marRight w:val="0"/>
                  <w:marTop w:val="0"/>
                  <w:marBottom w:val="0"/>
                  <w:divBdr>
                    <w:top w:val="none" w:sz="0" w:space="0" w:color="auto"/>
                    <w:left w:val="none" w:sz="0" w:space="0" w:color="auto"/>
                    <w:bottom w:val="none" w:sz="0" w:space="0" w:color="auto"/>
                    <w:right w:val="none" w:sz="0" w:space="0" w:color="auto"/>
                  </w:divBdr>
                </w:div>
                <w:div w:id="1216500810">
                  <w:marLeft w:val="640"/>
                  <w:marRight w:val="0"/>
                  <w:marTop w:val="0"/>
                  <w:marBottom w:val="0"/>
                  <w:divBdr>
                    <w:top w:val="none" w:sz="0" w:space="0" w:color="auto"/>
                    <w:left w:val="none" w:sz="0" w:space="0" w:color="auto"/>
                    <w:bottom w:val="none" w:sz="0" w:space="0" w:color="auto"/>
                    <w:right w:val="none" w:sz="0" w:space="0" w:color="auto"/>
                  </w:divBdr>
                </w:div>
                <w:div w:id="2082025057">
                  <w:marLeft w:val="640"/>
                  <w:marRight w:val="0"/>
                  <w:marTop w:val="0"/>
                  <w:marBottom w:val="0"/>
                  <w:divBdr>
                    <w:top w:val="none" w:sz="0" w:space="0" w:color="auto"/>
                    <w:left w:val="none" w:sz="0" w:space="0" w:color="auto"/>
                    <w:bottom w:val="none" w:sz="0" w:space="0" w:color="auto"/>
                    <w:right w:val="none" w:sz="0" w:space="0" w:color="auto"/>
                  </w:divBdr>
                </w:div>
                <w:div w:id="787159116">
                  <w:marLeft w:val="640"/>
                  <w:marRight w:val="0"/>
                  <w:marTop w:val="0"/>
                  <w:marBottom w:val="0"/>
                  <w:divBdr>
                    <w:top w:val="none" w:sz="0" w:space="0" w:color="auto"/>
                    <w:left w:val="none" w:sz="0" w:space="0" w:color="auto"/>
                    <w:bottom w:val="none" w:sz="0" w:space="0" w:color="auto"/>
                    <w:right w:val="none" w:sz="0" w:space="0" w:color="auto"/>
                  </w:divBdr>
                </w:div>
                <w:div w:id="1830360840">
                  <w:marLeft w:val="640"/>
                  <w:marRight w:val="0"/>
                  <w:marTop w:val="0"/>
                  <w:marBottom w:val="0"/>
                  <w:divBdr>
                    <w:top w:val="none" w:sz="0" w:space="0" w:color="auto"/>
                    <w:left w:val="none" w:sz="0" w:space="0" w:color="auto"/>
                    <w:bottom w:val="none" w:sz="0" w:space="0" w:color="auto"/>
                    <w:right w:val="none" w:sz="0" w:space="0" w:color="auto"/>
                  </w:divBdr>
                </w:div>
                <w:div w:id="506096517">
                  <w:marLeft w:val="640"/>
                  <w:marRight w:val="0"/>
                  <w:marTop w:val="0"/>
                  <w:marBottom w:val="0"/>
                  <w:divBdr>
                    <w:top w:val="none" w:sz="0" w:space="0" w:color="auto"/>
                    <w:left w:val="none" w:sz="0" w:space="0" w:color="auto"/>
                    <w:bottom w:val="none" w:sz="0" w:space="0" w:color="auto"/>
                    <w:right w:val="none" w:sz="0" w:space="0" w:color="auto"/>
                  </w:divBdr>
                </w:div>
                <w:div w:id="1313945778">
                  <w:marLeft w:val="640"/>
                  <w:marRight w:val="0"/>
                  <w:marTop w:val="0"/>
                  <w:marBottom w:val="0"/>
                  <w:divBdr>
                    <w:top w:val="none" w:sz="0" w:space="0" w:color="auto"/>
                    <w:left w:val="none" w:sz="0" w:space="0" w:color="auto"/>
                    <w:bottom w:val="none" w:sz="0" w:space="0" w:color="auto"/>
                    <w:right w:val="none" w:sz="0" w:space="0" w:color="auto"/>
                  </w:divBdr>
                </w:div>
                <w:div w:id="1483883557">
                  <w:marLeft w:val="640"/>
                  <w:marRight w:val="0"/>
                  <w:marTop w:val="0"/>
                  <w:marBottom w:val="0"/>
                  <w:divBdr>
                    <w:top w:val="none" w:sz="0" w:space="0" w:color="auto"/>
                    <w:left w:val="none" w:sz="0" w:space="0" w:color="auto"/>
                    <w:bottom w:val="none" w:sz="0" w:space="0" w:color="auto"/>
                    <w:right w:val="none" w:sz="0" w:space="0" w:color="auto"/>
                  </w:divBdr>
                </w:div>
                <w:div w:id="483205311">
                  <w:marLeft w:val="640"/>
                  <w:marRight w:val="0"/>
                  <w:marTop w:val="0"/>
                  <w:marBottom w:val="0"/>
                  <w:divBdr>
                    <w:top w:val="none" w:sz="0" w:space="0" w:color="auto"/>
                    <w:left w:val="none" w:sz="0" w:space="0" w:color="auto"/>
                    <w:bottom w:val="none" w:sz="0" w:space="0" w:color="auto"/>
                    <w:right w:val="none" w:sz="0" w:space="0" w:color="auto"/>
                  </w:divBdr>
                </w:div>
                <w:div w:id="390151242">
                  <w:marLeft w:val="640"/>
                  <w:marRight w:val="0"/>
                  <w:marTop w:val="0"/>
                  <w:marBottom w:val="0"/>
                  <w:divBdr>
                    <w:top w:val="none" w:sz="0" w:space="0" w:color="auto"/>
                    <w:left w:val="none" w:sz="0" w:space="0" w:color="auto"/>
                    <w:bottom w:val="none" w:sz="0" w:space="0" w:color="auto"/>
                    <w:right w:val="none" w:sz="0" w:space="0" w:color="auto"/>
                  </w:divBdr>
                </w:div>
                <w:div w:id="2008047319">
                  <w:marLeft w:val="640"/>
                  <w:marRight w:val="0"/>
                  <w:marTop w:val="0"/>
                  <w:marBottom w:val="0"/>
                  <w:divBdr>
                    <w:top w:val="none" w:sz="0" w:space="0" w:color="auto"/>
                    <w:left w:val="none" w:sz="0" w:space="0" w:color="auto"/>
                    <w:bottom w:val="none" w:sz="0" w:space="0" w:color="auto"/>
                    <w:right w:val="none" w:sz="0" w:space="0" w:color="auto"/>
                  </w:divBdr>
                </w:div>
                <w:div w:id="301159539">
                  <w:marLeft w:val="640"/>
                  <w:marRight w:val="0"/>
                  <w:marTop w:val="0"/>
                  <w:marBottom w:val="0"/>
                  <w:divBdr>
                    <w:top w:val="none" w:sz="0" w:space="0" w:color="auto"/>
                    <w:left w:val="none" w:sz="0" w:space="0" w:color="auto"/>
                    <w:bottom w:val="none" w:sz="0" w:space="0" w:color="auto"/>
                    <w:right w:val="none" w:sz="0" w:space="0" w:color="auto"/>
                  </w:divBdr>
                </w:div>
                <w:div w:id="1827745361">
                  <w:marLeft w:val="640"/>
                  <w:marRight w:val="0"/>
                  <w:marTop w:val="0"/>
                  <w:marBottom w:val="0"/>
                  <w:divBdr>
                    <w:top w:val="none" w:sz="0" w:space="0" w:color="auto"/>
                    <w:left w:val="none" w:sz="0" w:space="0" w:color="auto"/>
                    <w:bottom w:val="none" w:sz="0" w:space="0" w:color="auto"/>
                    <w:right w:val="none" w:sz="0" w:space="0" w:color="auto"/>
                  </w:divBdr>
                </w:div>
                <w:div w:id="1676418455">
                  <w:marLeft w:val="640"/>
                  <w:marRight w:val="0"/>
                  <w:marTop w:val="0"/>
                  <w:marBottom w:val="0"/>
                  <w:divBdr>
                    <w:top w:val="none" w:sz="0" w:space="0" w:color="auto"/>
                    <w:left w:val="none" w:sz="0" w:space="0" w:color="auto"/>
                    <w:bottom w:val="none" w:sz="0" w:space="0" w:color="auto"/>
                    <w:right w:val="none" w:sz="0" w:space="0" w:color="auto"/>
                  </w:divBdr>
                </w:div>
                <w:div w:id="1885172729">
                  <w:marLeft w:val="640"/>
                  <w:marRight w:val="0"/>
                  <w:marTop w:val="0"/>
                  <w:marBottom w:val="0"/>
                  <w:divBdr>
                    <w:top w:val="none" w:sz="0" w:space="0" w:color="auto"/>
                    <w:left w:val="none" w:sz="0" w:space="0" w:color="auto"/>
                    <w:bottom w:val="none" w:sz="0" w:space="0" w:color="auto"/>
                    <w:right w:val="none" w:sz="0" w:space="0" w:color="auto"/>
                  </w:divBdr>
                </w:div>
                <w:div w:id="1852835397">
                  <w:marLeft w:val="640"/>
                  <w:marRight w:val="0"/>
                  <w:marTop w:val="0"/>
                  <w:marBottom w:val="0"/>
                  <w:divBdr>
                    <w:top w:val="none" w:sz="0" w:space="0" w:color="auto"/>
                    <w:left w:val="none" w:sz="0" w:space="0" w:color="auto"/>
                    <w:bottom w:val="none" w:sz="0" w:space="0" w:color="auto"/>
                    <w:right w:val="none" w:sz="0" w:space="0" w:color="auto"/>
                  </w:divBdr>
                </w:div>
                <w:div w:id="257955904">
                  <w:marLeft w:val="640"/>
                  <w:marRight w:val="0"/>
                  <w:marTop w:val="0"/>
                  <w:marBottom w:val="0"/>
                  <w:divBdr>
                    <w:top w:val="none" w:sz="0" w:space="0" w:color="auto"/>
                    <w:left w:val="none" w:sz="0" w:space="0" w:color="auto"/>
                    <w:bottom w:val="none" w:sz="0" w:space="0" w:color="auto"/>
                    <w:right w:val="none" w:sz="0" w:space="0" w:color="auto"/>
                  </w:divBdr>
                </w:div>
                <w:div w:id="1891577732">
                  <w:marLeft w:val="640"/>
                  <w:marRight w:val="0"/>
                  <w:marTop w:val="0"/>
                  <w:marBottom w:val="0"/>
                  <w:divBdr>
                    <w:top w:val="none" w:sz="0" w:space="0" w:color="auto"/>
                    <w:left w:val="none" w:sz="0" w:space="0" w:color="auto"/>
                    <w:bottom w:val="none" w:sz="0" w:space="0" w:color="auto"/>
                    <w:right w:val="none" w:sz="0" w:space="0" w:color="auto"/>
                  </w:divBdr>
                </w:div>
                <w:div w:id="1712027455">
                  <w:marLeft w:val="640"/>
                  <w:marRight w:val="0"/>
                  <w:marTop w:val="0"/>
                  <w:marBottom w:val="0"/>
                  <w:divBdr>
                    <w:top w:val="none" w:sz="0" w:space="0" w:color="auto"/>
                    <w:left w:val="none" w:sz="0" w:space="0" w:color="auto"/>
                    <w:bottom w:val="none" w:sz="0" w:space="0" w:color="auto"/>
                    <w:right w:val="none" w:sz="0" w:space="0" w:color="auto"/>
                  </w:divBdr>
                </w:div>
                <w:div w:id="1036127144">
                  <w:marLeft w:val="640"/>
                  <w:marRight w:val="0"/>
                  <w:marTop w:val="0"/>
                  <w:marBottom w:val="0"/>
                  <w:divBdr>
                    <w:top w:val="none" w:sz="0" w:space="0" w:color="auto"/>
                    <w:left w:val="none" w:sz="0" w:space="0" w:color="auto"/>
                    <w:bottom w:val="none" w:sz="0" w:space="0" w:color="auto"/>
                    <w:right w:val="none" w:sz="0" w:space="0" w:color="auto"/>
                  </w:divBdr>
                </w:div>
              </w:divsChild>
            </w:div>
            <w:div w:id="383598295">
              <w:marLeft w:val="0"/>
              <w:marRight w:val="0"/>
              <w:marTop w:val="0"/>
              <w:marBottom w:val="0"/>
              <w:divBdr>
                <w:top w:val="none" w:sz="0" w:space="0" w:color="auto"/>
                <w:left w:val="none" w:sz="0" w:space="0" w:color="auto"/>
                <w:bottom w:val="none" w:sz="0" w:space="0" w:color="auto"/>
                <w:right w:val="none" w:sz="0" w:space="0" w:color="auto"/>
              </w:divBdr>
              <w:divsChild>
                <w:div w:id="722212345">
                  <w:marLeft w:val="640"/>
                  <w:marRight w:val="0"/>
                  <w:marTop w:val="0"/>
                  <w:marBottom w:val="0"/>
                  <w:divBdr>
                    <w:top w:val="none" w:sz="0" w:space="0" w:color="auto"/>
                    <w:left w:val="none" w:sz="0" w:space="0" w:color="auto"/>
                    <w:bottom w:val="none" w:sz="0" w:space="0" w:color="auto"/>
                    <w:right w:val="none" w:sz="0" w:space="0" w:color="auto"/>
                  </w:divBdr>
                </w:div>
                <w:div w:id="1969702575">
                  <w:marLeft w:val="640"/>
                  <w:marRight w:val="0"/>
                  <w:marTop w:val="0"/>
                  <w:marBottom w:val="0"/>
                  <w:divBdr>
                    <w:top w:val="none" w:sz="0" w:space="0" w:color="auto"/>
                    <w:left w:val="none" w:sz="0" w:space="0" w:color="auto"/>
                    <w:bottom w:val="none" w:sz="0" w:space="0" w:color="auto"/>
                    <w:right w:val="none" w:sz="0" w:space="0" w:color="auto"/>
                  </w:divBdr>
                </w:div>
                <w:div w:id="1927298811">
                  <w:marLeft w:val="640"/>
                  <w:marRight w:val="0"/>
                  <w:marTop w:val="0"/>
                  <w:marBottom w:val="0"/>
                  <w:divBdr>
                    <w:top w:val="none" w:sz="0" w:space="0" w:color="auto"/>
                    <w:left w:val="none" w:sz="0" w:space="0" w:color="auto"/>
                    <w:bottom w:val="none" w:sz="0" w:space="0" w:color="auto"/>
                    <w:right w:val="none" w:sz="0" w:space="0" w:color="auto"/>
                  </w:divBdr>
                </w:div>
                <w:div w:id="1246568696">
                  <w:marLeft w:val="640"/>
                  <w:marRight w:val="0"/>
                  <w:marTop w:val="0"/>
                  <w:marBottom w:val="0"/>
                  <w:divBdr>
                    <w:top w:val="none" w:sz="0" w:space="0" w:color="auto"/>
                    <w:left w:val="none" w:sz="0" w:space="0" w:color="auto"/>
                    <w:bottom w:val="none" w:sz="0" w:space="0" w:color="auto"/>
                    <w:right w:val="none" w:sz="0" w:space="0" w:color="auto"/>
                  </w:divBdr>
                </w:div>
                <w:div w:id="1670136024">
                  <w:marLeft w:val="640"/>
                  <w:marRight w:val="0"/>
                  <w:marTop w:val="0"/>
                  <w:marBottom w:val="0"/>
                  <w:divBdr>
                    <w:top w:val="none" w:sz="0" w:space="0" w:color="auto"/>
                    <w:left w:val="none" w:sz="0" w:space="0" w:color="auto"/>
                    <w:bottom w:val="none" w:sz="0" w:space="0" w:color="auto"/>
                    <w:right w:val="none" w:sz="0" w:space="0" w:color="auto"/>
                  </w:divBdr>
                </w:div>
                <w:div w:id="1991253341">
                  <w:marLeft w:val="640"/>
                  <w:marRight w:val="0"/>
                  <w:marTop w:val="0"/>
                  <w:marBottom w:val="0"/>
                  <w:divBdr>
                    <w:top w:val="none" w:sz="0" w:space="0" w:color="auto"/>
                    <w:left w:val="none" w:sz="0" w:space="0" w:color="auto"/>
                    <w:bottom w:val="none" w:sz="0" w:space="0" w:color="auto"/>
                    <w:right w:val="none" w:sz="0" w:space="0" w:color="auto"/>
                  </w:divBdr>
                </w:div>
                <w:div w:id="2006782068">
                  <w:marLeft w:val="640"/>
                  <w:marRight w:val="0"/>
                  <w:marTop w:val="0"/>
                  <w:marBottom w:val="0"/>
                  <w:divBdr>
                    <w:top w:val="none" w:sz="0" w:space="0" w:color="auto"/>
                    <w:left w:val="none" w:sz="0" w:space="0" w:color="auto"/>
                    <w:bottom w:val="none" w:sz="0" w:space="0" w:color="auto"/>
                    <w:right w:val="none" w:sz="0" w:space="0" w:color="auto"/>
                  </w:divBdr>
                </w:div>
                <w:div w:id="879590694">
                  <w:marLeft w:val="640"/>
                  <w:marRight w:val="0"/>
                  <w:marTop w:val="0"/>
                  <w:marBottom w:val="0"/>
                  <w:divBdr>
                    <w:top w:val="none" w:sz="0" w:space="0" w:color="auto"/>
                    <w:left w:val="none" w:sz="0" w:space="0" w:color="auto"/>
                    <w:bottom w:val="none" w:sz="0" w:space="0" w:color="auto"/>
                    <w:right w:val="none" w:sz="0" w:space="0" w:color="auto"/>
                  </w:divBdr>
                </w:div>
                <w:div w:id="195628427">
                  <w:marLeft w:val="640"/>
                  <w:marRight w:val="0"/>
                  <w:marTop w:val="0"/>
                  <w:marBottom w:val="0"/>
                  <w:divBdr>
                    <w:top w:val="none" w:sz="0" w:space="0" w:color="auto"/>
                    <w:left w:val="none" w:sz="0" w:space="0" w:color="auto"/>
                    <w:bottom w:val="none" w:sz="0" w:space="0" w:color="auto"/>
                    <w:right w:val="none" w:sz="0" w:space="0" w:color="auto"/>
                  </w:divBdr>
                </w:div>
                <w:div w:id="379985816">
                  <w:marLeft w:val="640"/>
                  <w:marRight w:val="0"/>
                  <w:marTop w:val="0"/>
                  <w:marBottom w:val="0"/>
                  <w:divBdr>
                    <w:top w:val="none" w:sz="0" w:space="0" w:color="auto"/>
                    <w:left w:val="none" w:sz="0" w:space="0" w:color="auto"/>
                    <w:bottom w:val="none" w:sz="0" w:space="0" w:color="auto"/>
                    <w:right w:val="none" w:sz="0" w:space="0" w:color="auto"/>
                  </w:divBdr>
                </w:div>
                <w:div w:id="1527212891">
                  <w:marLeft w:val="640"/>
                  <w:marRight w:val="0"/>
                  <w:marTop w:val="0"/>
                  <w:marBottom w:val="0"/>
                  <w:divBdr>
                    <w:top w:val="none" w:sz="0" w:space="0" w:color="auto"/>
                    <w:left w:val="none" w:sz="0" w:space="0" w:color="auto"/>
                    <w:bottom w:val="none" w:sz="0" w:space="0" w:color="auto"/>
                    <w:right w:val="none" w:sz="0" w:space="0" w:color="auto"/>
                  </w:divBdr>
                </w:div>
                <w:div w:id="337778705">
                  <w:marLeft w:val="640"/>
                  <w:marRight w:val="0"/>
                  <w:marTop w:val="0"/>
                  <w:marBottom w:val="0"/>
                  <w:divBdr>
                    <w:top w:val="none" w:sz="0" w:space="0" w:color="auto"/>
                    <w:left w:val="none" w:sz="0" w:space="0" w:color="auto"/>
                    <w:bottom w:val="none" w:sz="0" w:space="0" w:color="auto"/>
                    <w:right w:val="none" w:sz="0" w:space="0" w:color="auto"/>
                  </w:divBdr>
                </w:div>
                <w:div w:id="403532133">
                  <w:marLeft w:val="640"/>
                  <w:marRight w:val="0"/>
                  <w:marTop w:val="0"/>
                  <w:marBottom w:val="0"/>
                  <w:divBdr>
                    <w:top w:val="none" w:sz="0" w:space="0" w:color="auto"/>
                    <w:left w:val="none" w:sz="0" w:space="0" w:color="auto"/>
                    <w:bottom w:val="none" w:sz="0" w:space="0" w:color="auto"/>
                    <w:right w:val="none" w:sz="0" w:space="0" w:color="auto"/>
                  </w:divBdr>
                </w:div>
                <w:div w:id="1751350953">
                  <w:marLeft w:val="640"/>
                  <w:marRight w:val="0"/>
                  <w:marTop w:val="0"/>
                  <w:marBottom w:val="0"/>
                  <w:divBdr>
                    <w:top w:val="none" w:sz="0" w:space="0" w:color="auto"/>
                    <w:left w:val="none" w:sz="0" w:space="0" w:color="auto"/>
                    <w:bottom w:val="none" w:sz="0" w:space="0" w:color="auto"/>
                    <w:right w:val="none" w:sz="0" w:space="0" w:color="auto"/>
                  </w:divBdr>
                </w:div>
                <w:div w:id="258871960">
                  <w:marLeft w:val="640"/>
                  <w:marRight w:val="0"/>
                  <w:marTop w:val="0"/>
                  <w:marBottom w:val="0"/>
                  <w:divBdr>
                    <w:top w:val="none" w:sz="0" w:space="0" w:color="auto"/>
                    <w:left w:val="none" w:sz="0" w:space="0" w:color="auto"/>
                    <w:bottom w:val="none" w:sz="0" w:space="0" w:color="auto"/>
                    <w:right w:val="none" w:sz="0" w:space="0" w:color="auto"/>
                  </w:divBdr>
                </w:div>
                <w:div w:id="66223490">
                  <w:marLeft w:val="640"/>
                  <w:marRight w:val="0"/>
                  <w:marTop w:val="0"/>
                  <w:marBottom w:val="0"/>
                  <w:divBdr>
                    <w:top w:val="none" w:sz="0" w:space="0" w:color="auto"/>
                    <w:left w:val="none" w:sz="0" w:space="0" w:color="auto"/>
                    <w:bottom w:val="none" w:sz="0" w:space="0" w:color="auto"/>
                    <w:right w:val="none" w:sz="0" w:space="0" w:color="auto"/>
                  </w:divBdr>
                </w:div>
                <w:div w:id="1048064962">
                  <w:marLeft w:val="640"/>
                  <w:marRight w:val="0"/>
                  <w:marTop w:val="0"/>
                  <w:marBottom w:val="0"/>
                  <w:divBdr>
                    <w:top w:val="none" w:sz="0" w:space="0" w:color="auto"/>
                    <w:left w:val="none" w:sz="0" w:space="0" w:color="auto"/>
                    <w:bottom w:val="none" w:sz="0" w:space="0" w:color="auto"/>
                    <w:right w:val="none" w:sz="0" w:space="0" w:color="auto"/>
                  </w:divBdr>
                </w:div>
                <w:div w:id="426847002">
                  <w:marLeft w:val="640"/>
                  <w:marRight w:val="0"/>
                  <w:marTop w:val="0"/>
                  <w:marBottom w:val="0"/>
                  <w:divBdr>
                    <w:top w:val="none" w:sz="0" w:space="0" w:color="auto"/>
                    <w:left w:val="none" w:sz="0" w:space="0" w:color="auto"/>
                    <w:bottom w:val="none" w:sz="0" w:space="0" w:color="auto"/>
                    <w:right w:val="none" w:sz="0" w:space="0" w:color="auto"/>
                  </w:divBdr>
                </w:div>
                <w:div w:id="880553077">
                  <w:marLeft w:val="640"/>
                  <w:marRight w:val="0"/>
                  <w:marTop w:val="0"/>
                  <w:marBottom w:val="0"/>
                  <w:divBdr>
                    <w:top w:val="none" w:sz="0" w:space="0" w:color="auto"/>
                    <w:left w:val="none" w:sz="0" w:space="0" w:color="auto"/>
                    <w:bottom w:val="none" w:sz="0" w:space="0" w:color="auto"/>
                    <w:right w:val="none" w:sz="0" w:space="0" w:color="auto"/>
                  </w:divBdr>
                </w:div>
                <w:div w:id="2089182155">
                  <w:marLeft w:val="640"/>
                  <w:marRight w:val="0"/>
                  <w:marTop w:val="0"/>
                  <w:marBottom w:val="0"/>
                  <w:divBdr>
                    <w:top w:val="none" w:sz="0" w:space="0" w:color="auto"/>
                    <w:left w:val="none" w:sz="0" w:space="0" w:color="auto"/>
                    <w:bottom w:val="none" w:sz="0" w:space="0" w:color="auto"/>
                    <w:right w:val="none" w:sz="0" w:space="0" w:color="auto"/>
                  </w:divBdr>
                </w:div>
                <w:div w:id="2080327509">
                  <w:marLeft w:val="640"/>
                  <w:marRight w:val="0"/>
                  <w:marTop w:val="0"/>
                  <w:marBottom w:val="0"/>
                  <w:divBdr>
                    <w:top w:val="none" w:sz="0" w:space="0" w:color="auto"/>
                    <w:left w:val="none" w:sz="0" w:space="0" w:color="auto"/>
                    <w:bottom w:val="none" w:sz="0" w:space="0" w:color="auto"/>
                    <w:right w:val="none" w:sz="0" w:space="0" w:color="auto"/>
                  </w:divBdr>
                </w:div>
                <w:div w:id="1623219850">
                  <w:marLeft w:val="640"/>
                  <w:marRight w:val="0"/>
                  <w:marTop w:val="0"/>
                  <w:marBottom w:val="0"/>
                  <w:divBdr>
                    <w:top w:val="none" w:sz="0" w:space="0" w:color="auto"/>
                    <w:left w:val="none" w:sz="0" w:space="0" w:color="auto"/>
                    <w:bottom w:val="none" w:sz="0" w:space="0" w:color="auto"/>
                    <w:right w:val="none" w:sz="0" w:space="0" w:color="auto"/>
                  </w:divBdr>
                </w:div>
                <w:div w:id="1041057179">
                  <w:marLeft w:val="640"/>
                  <w:marRight w:val="0"/>
                  <w:marTop w:val="0"/>
                  <w:marBottom w:val="0"/>
                  <w:divBdr>
                    <w:top w:val="none" w:sz="0" w:space="0" w:color="auto"/>
                    <w:left w:val="none" w:sz="0" w:space="0" w:color="auto"/>
                    <w:bottom w:val="none" w:sz="0" w:space="0" w:color="auto"/>
                    <w:right w:val="none" w:sz="0" w:space="0" w:color="auto"/>
                  </w:divBdr>
                </w:div>
                <w:div w:id="1190870046">
                  <w:marLeft w:val="640"/>
                  <w:marRight w:val="0"/>
                  <w:marTop w:val="0"/>
                  <w:marBottom w:val="0"/>
                  <w:divBdr>
                    <w:top w:val="none" w:sz="0" w:space="0" w:color="auto"/>
                    <w:left w:val="none" w:sz="0" w:space="0" w:color="auto"/>
                    <w:bottom w:val="none" w:sz="0" w:space="0" w:color="auto"/>
                    <w:right w:val="none" w:sz="0" w:space="0" w:color="auto"/>
                  </w:divBdr>
                </w:div>
                <w:div w:id="1970276633">
                  <w:marLeft w:val="640"/>
                  <w:marRight w:val="0"/>
                  <w:marTop w:val="0"/>
                  <w:marBottom w:val="0"/>
                  <w:divBdr>
                    <w:top w:val="none" w:sz="0" w:space="0" w:color="auto"/>
                    <w:left w:val="none" w:sz="0" w:space="0" w:color="auto"/>
                    <w:bottom w:val="none" w:sz="0" w:space="0" w:color="auto"/>
                    <w:right w:val="none" w:sz="0" w:space="0" w:color="auto"/>
                  </w:divBdr>
                </w:div>
                <w:div w:id="749156706">
                  <w:marLeft w:val="640"/>
                  <w:marRight w:val="0"/>
                  <w:marTop w:val="0"/>
                  <w:marBottom w:val="0"/>
                  <w:divBdr>
                    <w:top w:val="none" w:sz="0" w:space="0" w:color="auto"/>
                    <w:left w:val="none" w:sz="0" w:space="0" w:color="auto"/>
                    <w:bottom w:val="none" w:sz="0" w:space="0" w:color="auto"/>
                    <w:right w:val="none" w:sz="0" w:space="0" w:color="auto"/>
                  </w:divBdr>
                </w:div>
                <w:div w:id="1924726785">
                  <w:marLeft w:val="640"/>
                  <w:marRight w:val="0"/>
                  <w:marTop w:val="0"/>
                  <w:marBottom w:val="0"/>
                  <w:divBdr>
                    <w:top w:val="none" w:sz="0" w:space="0" w:color="auto"/>
                    <w:left w:val="none" w:sz="0" w:space="0" w:color="auto"/>
                    <w:bottom w:val="none" w:sz="0" w:space="0" w:color="auto"/>
                    <w:right w:val="none" w:sz="0" w:space="0" w:color="auto"/>
                  </w:divBdr>
                </w:div>
                <w:div w:id="1687559776">
                  <w:marLeft w:val="640"/>
                  <w:marRight w:val="0"/>
                  <w:marTop w:val="0"/>
                  <w:marBottom w:val="0"/>
                  <w:divBdr>
                    <w:top w:val="none" w:sz="0" w:space="0" w:color="auto"/>
                    <w:left w:val="none" w:sz="0" w:space="0" w:color="auto"/>
                    <w:bottom w:val="none" w:sz="0" w:space="0" w:color="auto"/>
                    <w:right w:val="none" w:sz="0" w:space="0" w:color="auto"/>
                  </w:divBdr>
                </w:div>
                <w:div w:id="802769458">
                  <w:marLeft w:val="640"/>
                  <w:marRight w:val="0"/>
                  <w:marTop w:val="0"/>
                  <w:marBottom w:val="0"/>
                  <w:divBdr>
                    <w:top w:val="none" w:sz="0" w:space="0" w:color="auto"/>
                    <w:left w:val="none" w:sz="0" w:space="0" w:color="auto"/>
                    <w:bottom w:val="none" w:sz="0" w:space="0" w:color="auto"/>
                    <w:right w:val="none" w:sz="0" w:space="0" w:color="auto"/>
                  </w:divBdr>
                </w:div>
                <w:div w:id="1519007204">
                  <w:marLeft w:val="640"/>
                  <w:marRight w:val="0"/>
                  <w:marTop w:val="0"/>
                  <w:marBottom w:val="0"/>
                  <w:divBdr>
                    <w:top w:val="none" w:sz="0" w:space="0" w:color="auto"/>
                    <w:left w:val="none" w:sz="0" w:space="0" w:color="auto"/>
                    <w:bottom w:val="none" w:sz="0" w:space="0" w:color="auto"/>
                    <w:right w:val="none" w:sz="0" w:space="0" w:color="auto"/>
                  </w:divBdr>
                </w:div>
                <w:div w:id="1689484754">
                  <w:marLeft w:val="640"/>
                  <w:marRight w:val="0"/>
                  <w:marTop w:val="0"/>
                  <w:marBottom w:val="0"/>
                  <w:divBdr>
                    <w:top w:val="none" w:sz="0" w:space="0" w:color="auto"/>
                    <w:left w:val="none" w:sz="0" w:space="0" w:color="auto"/>
                    <w:bottom w:val="none" w:sz="0" w:space="0" w:color="auto"/>
                    <w:right w:val="none" w:sz="0" w:space="0" w:color="auto"/>
                  </w:divBdr>
                </w:div>
                <w:div w:id="289091047">
                  <w:marLeft w:val="640"/>
                  <w:marRight w:val="0"/>
                  <w:marTop w:val="0"/>
                  <w:marBottom w:val="0"/>
                  <w:divBdr>
                    <w:top w:val="none" w:sz="0" w:space="0" w:color="auto"/>
                    <w:left w:val="none" w:sz="0" w:space="0" w:color="auto"/>
                    <w:bottom w:val="none" w:sz="0" w:space="0" w:color="auto"/>
                    <w:right w:val="none" w:sz="0" w:space="0" w:color="auto"/>
                  </w:divBdr>
                </w:div>
                <w:div w:id="1506241040">
                  <w:marLeft w:val="640"/>
                  <w:marRight w:val="0"/>
                  <w:marTop w:val="0"/>
                  <w:marBottom w:val="0"/>
                  <w:divBdr>
                    <w:top w:val="none" w:sz="0" w:space="0" w:color="auto"/>
                    <w:left w:val="none" w:sz="0" w:space="0" w:color="auto"/>
                    <w:bottom w:val="none" w:sz="0" w:space="0" w:color="auto"/>
                    <w:right w:val="none" w:sz="0" w:space="0" w:color="auto"/>
                  </w:divBdr>
                </w:div>
                <w:div w:id="1259172823">
                  <w:marLeft w:val="640"/>
                  <w:marRight w:val="0"/>
                  <w:marTop w:val="0"/>
                  <w:marBottom w:val="0"/>
                  <w:divBdr>
                    <w:top w:val="none" w:sz="0" w:space="0" w:color="auto"/>
                    <w:left w:val="none" w:sz="0" w:space="0" w:color="auto"/>
                    <w:bottom w:val="none" w:sz="0" w:space="0" w:color="auto"/>
                    <w:right w:val="none" w:sz="0" w:space="0" w:color="auto"/>
                  </w:divBdr>
                </w:div>
                <w:div w:id="1033845667">
                  <w:marLeft w:val="640"/>
                  <w:marRight w:val="0"/>
                  <w:marTop w:val="0"/>
                  <w:marBottom w:val="0"/>
                  <w:divBdr>
                    <w:top w:val="none" w:sz="0" w:space="0" w:color="auto"/>
                    <w:left w:val="none" w:sz="0" w:space="0" w:color="auto"/>
                    <w:bottom w:val="none" w:sz="0" w:space="0" w:color="auto"/>
                    <w:right w:val="none" w:sz="0" w:space="0" w:color="auto"/>
                  </w:divBdr>
                </w:div>
                <w:div w:id="849217959">
                  <w:marLeft w:val="640"/>
                  <w:marRight w:val="0"/>
                  <w:marTop w:val="0"/>
                  <w:marBottom w:val="0"/>
                  <w:divBdr>
                    <w:top w:val="none" w:sz="0" w:space="0" w:color="auto"/>
                    <w:left w:val="none" w:sz="0" w:space="0" w:color="auto"/>
                    <w:bottom w:val="none" w:sz="0" w:space="0" w:color="auto"/>
                    <w:right w:val="none" w:sz="0" w:space="0" w:color="auto"/>
                  </w:divBdr>
                </w:div>
                <w:div w:id="1268195848">
                  <w:marLeft w:val="640"/>
                  <w:marRight w:val="0"/>
                  <w:marTop w:val="0"/>
                  <w:marBottom w:val="0"/>
                  <w:divBdr>
                    <w:top w:val="none" w:sz="0" w:space="0" w:color="auto"/>
                    <w:left w:val="none" w:sz="0" w:space="0" w:color="auto"/>
                    <w:bottom w:val="none" w:sz="0" w:space="0" w:color="auto"/>
                    <w:right w:val="none" w:sz="0" w:space="0" w:color="auto"/>
                  </w:divBdr>
                </w:div>
                <w:div w:id="400373076">
                  <w:marLeft w:val="640"/>
                  <w:marRight w:val="0"/>
                  <w:marTop w:val="0"/>
                  <w:marBottom w:val="0"/>
                  <w:divBdr>
                    <w:top w:val="none" w:sz="0" w:space="0" w:color="auto"/>
                    <w:left w:val="none" w:sz="0" w:space="0" w:color="auto"/>
                    <w:bottom w:val="none" w:sz="0" w:space="0" w:color="auto"/>
                    <w:right w:val="none" w:sz="0" w:space="0" w:color="auto"/>
                  </w:divBdr>
                </w:div>
                <w:div w:id="1734431615">
                  <w:marLeft w:val="640"/>
                  <w:marRight w:val="0"/>
                  <w:marTop w:val="0"/>
                  <w:marBottom w:val="0"/>
                  <w:divBdr>
                    <w:top w:val="none" w:sz="0" w:space="0" w:color="auto"/>
                    <w:left w:val="none" w:sz="0" w:space="0" w:color="auto"/>
                    <w:bottom w:val="none" w:sz="0" w:space="0" w:color="auto"/>
                    <w:right w:val="none" w:sz="0" w:space="0" w:color="auto"/>
                  </w:divBdr>
                </w:div>
                <w:div w:id="1808744067">
                  <w:marLeft w:val="640"/>
                  <w:marRight w:val="0"/>
                  <w:marTop w:val="0"/>
                  <w:marBottom w:val="0"/>
                  <w:divBdr>
                    <w:top w:val="none" w:sz="0" w:space="0" w:color="auto"/>
                    <w:left w:val="none" w:sz="0" w:space="0" w:color="auto"/>
                    <w:bottom w:val="none" w:sz="0" w:space="0" w:color="auto"/>
                    <w:right w:val="none" w:sz="0" w:space="0" w:color="auto"/>
                  </w:divBdr>
                </w:div>
                <w:div w:id="1305813179">
                  <w:marLeft w:val="640"/>
                  <w:marRight w:val="0"/>
                  <w:marTop w:val="0"/>
                  <w:marBottom w:val="0"/>
                  <w:divBdr>
                    <w:top w:val="none" w:sz="0" w:space="0" w:color="auto"/>
                    <w:left w:val="none" w:sz="0" w:space="0" w:color="auto"/>
                    <w:bottom w:val="none" w:sz="0" w:space="0" w:color="auto"/>
                    <w:right w:val="none" w:sz="0" w:space="0" w:color="auto"/>
                  </w:divBdr>
                </w:div>
                <w:div w:id="2057656366">
                  <w:marLeft w:val="640"/>
                  <w:marRight w:val="0"/>
                  <w:marTop w:val="0"/>
                  <w:marBottom w:val="0"/>
                  <w:divBdr>
                    <w:top w:val="none" w:sz="0" w:space="0" w:color="auto"/>
                    <w:left w:val="none" w:sz="0" w:space="0" w:color="auto"/>
                    <w:bottom w:val="none" w:sz="0" w:space="0" w:color="auto"/>
                    <w:right w:val="none" w:sz="0" w:space="0" w:color="auto"/>
                  </w:divBdr>
                </w:div>
                <w:div w:id="1830243062">
                  <w:marLeft w:val="640"/>
                  <w:marRight w:val="0"/>
                  <w:marTop w:val="0"/>
                  <w:marBottom w:val="0"/>
                  <w:divBdr>
                    <w:top w:val="none" w:sz="0" w:space="0" w:color="auto"/>
                    <w:left w:val="none" w:sz="0" w:space="0" w:color="auto"/>
                    <w:bottom w:val="none" w:sz="0" w:space="0" w:color="auto"/>
                    <w:right w:val="none" w:sz="0" w:space="0" w:color="auto"/>
                  </w:divBdr>
                </w:div>
                <w:div w:id="2096630586">
                  <w:marLeft w:val="640"/>
                  <w:marRight w:val="0"/>
                  <w:marTop w:val="0"/>
                  <w:marBottom w:val="0"/>
                  <w:divBdr>
                    <w:top w:val="none" w:sz="0" w:space="0" w:color="auto"/>
                    <w:left w:val="none" w:sz="0" w:space="0" w:color="auto"/>
                    <w:bottom w:val="none" w:sz="0" w:space="0" w:color="auto"/>
                    <w:right w:val="none" w:sz="0" w:space="0" w:color="auto"/>
                  </w:divBdr>
                </w:div>
                <w:div w:id="833225371">
                  <w:marLeft w:val="640"/>
                  <w:marRight w:val="0"/>
                  <w:marTop w:val="0"/>
                  <w:marBottom w:val="0"/>
                  <w:divBdr>
                    <w:top w:val="none" w:sz="0" w:space="0" w:color="auto"/>
                    <w:left w:val="none" w:sz="0" w:space="0" w:color="auto"/>
                    <w:bottom w:val="none" w:sz="0" w:space="0" w:color="auto"/>
                    <w:right w:val="none" w:sz="0" w:space="0" w:color="auto"/>
                  </w:divBdr>
                </w:div>
                <w:div w:id="1785151757">
                  <w:marLeft w:val="640"/>
                  <w:marRight w:val="0"/>
                  <w:marTop w:val="0"/>
                  <w:marBottom w:val="0"/>
                  <w:divBdr>
                    <w:top w:val="none" w:sz="0" w:space="0" w:color="auto"/>
                    <w:left w:val="none" w:sz="0" w:space="0" w:color="auto"/>
                    <w:bottom w:val="none" w:sz="0" w:space="0" w:color="auto"/>
                    <w:right w:val="none" w:sz="0" w:space="0" w:color="auto"/>
                  </w:divBdr>
                </w:div>
                <w:div w:id="1042559190">
                  <w:marLeft w:val="640"/>
                  <w:marRight w:val="0"/>
                  <w:marTop w:val="0"/>
                  <w:marBottom w:val="0"/>
                  <w:divBdr>
                    <w:top w:val="none" w:sz="0" w:space="0" w:color="auto"/>
                    <w:left w:val="none" w:sz="0" w:space="0" w:color="auto"/>
                    <w:bottom w:val="none" w:sz="0" w:space="0" w:color="auto"/>
                    <w:right w:val="none" w:sz="0" w:space="0" w:color="auto"/>
                  </w:divBdr>
                </w:div>
                <w:div w:id="942226814">
                  <w:marLeft w:val="640"/>
                  <w:marRight w:val="0"/>
                  <w:marTop w:val="0"/>
                  <w:marBottom w:val="0"/>
                  <w:divBdr>
                    <w:top w:val="none" w:sz="0" w:space="0" w:color="auto"/>
                    <w:left w:val="none" w:sz="0" w:space="0" w:color="auto"/>
                    <w:bottom w:val="none" w:sz="0" w:space="0" w:color="auto"/>
                    <w:right w:val="none" w:sz="0" w:space="0" w:color="auto"/>
                  </w:divBdr>
                </w:div>
                <w:div w:id="376710861">
                  <w:marLeft w:val="640"/>
                  <w:marRight w:val="0"/>
                  <w:marTop w:val="0"/>
                  <w:marBottom w:val="0"/>
                  <w:divBdr>
                    <w:top w:val="none" w:sz="0" w:space="0" w:color="auto"/>
                    <w:left w:val="none" w:sz="0" w:space="0" w:color="auto"/>
                    <w:bottom w:val="none" w:sz="0" w:space="0" w:color="auto"/>
                    <w:right w:val="none" w:sz="0" w:space="0" w:color="auto"/>
                  </w:divBdr>
                </w:div>
                <w:div w:id="1280526554">
                  <w:marLeft w:val="640"/>
                  <w:marRight w:val="0"/>
                  <w:marTop w:val="0"/>
                  <w:marBottom w:val="0"/>
                  <w:divBdr>
                    <w:top w:val="none" w:sz="0" w:space="0" w:color="auto"/>
                    <w:left w:val="none" w:sz="0" w:space="0" w:color="auto"/>
                    <w:bottom w:val="none" w:sz="0" w:space="0" w:color="auto"/>
                    <w:right w:val="none" w:sz="0" w:space="0" w:color="auto"/>
                  </w:divBdr>
                </w:div>
                <w:div w:id="1732923935">
                  <w:marLeft w:val="640"/>
                  <w:marRight w:val="0"/>
                  <w:marTop w:val="0"/>
                  <w:marBottom w:val="0"/>
                  <w:divBdr>
                    <w:top w:val="none" w:sz="0" w:space="0" w:color="auto"/>
                    <w:left w:val="none" w:sz="0" w:space="0" w:color="auto"/>
                    <w:bottom w:val="none" w:sz="0" w:space="0" w:color="auto"/>
                    <w:right w:val="none" w:sz="0" w:space="0" w:color="auto"/>
                  </w:divBdr>
                </w:div>
                <w:div w:id="105390691">
                  <w:marLeft w:val="640"/>
                  <w:marRight w:val="0"/>
                  <w:marTop w:val="0"/>
                  <w:marBottom w:val="0"/>
                  <w:divBdr>
                    <w:top w:val="none" w:sz="0" w:space="0" w:color="auto"/>
                    <w:left w:val="none" w:sz="0" w:space="0" w:color="auto"/>
                    <w:bottom w:val="none" w:sz="0" w:space="0" w:color="auto"/>
                    <w:right w:val="none" w:sz="0" w:space="0" w:color="auto"/>
                  </w:divBdr>
                </w:div>
                <w:div w:id="1651595381">
                  <w:marLeft w:val="640"/>
                  <w:marRight w:val="0"/>
                  <w:marTop w:val="0"/>
                  <w:marBottom w:val="0"/>
                  <w:divBdr>
                    <w:top w:val="none" w:sz="0" w:space="0" w:color="auto"/>
                    <w:left w:val="none" w:sz="0" w:space="0" w:color="auto"/>
                    <w:bottom w:val="none" w:sz="0" w:space="0" w:color="auto"/>
                    <w:right w:val="none" w:sz="0" w:space="0" w:color="auto"/>
                  </w:divBdr>
                </w:div>
                <w:div w:id="1664697532">
                  <w:marLeft w:val="640"/>
                  <w:marRight w:val="0"/>
                  <w:marTop w:val="0"/>
                  <w:marBottom w:val="0"/>
                  <w:divBdr>
                    <w:top w:val="none" w:sz="0" w:space="0" w:color="auto"/>
                    <w:left w:val="none" w:sz="0" w:space="0" w:color="auto"/>
                    <w:bottom w:val="none" w:sz="0" w:space="0" w:color="auto"/>
                    <w:right w:val="none" w:sz="0" w:space="0" w:color="auto"/>
                  </w:divBdr>
                </w:div>
                <w:div w:id="543519607">
                  <w:marLeft w:val="640"/>
                  <w:marRight w:val="0"/>
                  <w:marTop w:val="0"/>
                  <w:marBottom w:val="0"/>
                  <w:divBdr>
                    <w:top w:val="none" w:sz="0" w:space="0" w:color="auto"/>
                    <w:left w:val="none" w:sz="0" w:space="0" w:color="auto"/>
                    <w:bottom w:val="none" w:sz="0" w:space="0" w:color="auto"/>
                    <w:right w:val="none" w:sz="0" w:space="0" w:color="auto"/>
                  </w:divBdr>
                </w:div>
                <w:div w:id="1285963147">
                  <w:marLeft w:val="640"/>
                  <w:marRight w:val="0"/>
                  <w:marTop w:val="0"/>
                  <w:marBottom w:val="0"/>
                  <w:divBdr>
                    <w:top w:val="none" w:sz="0" w:space="0" w:color="auto"/>
                    <w:left w:val="none" w:sz="0" w:space="0" w:color="auto"/>
                    <w:bottom w:val="none" w:sz="0" w:space="0" w:color="auto"/>
                    <w:right w:val="none" w:sz="0" w:space="0" w:color="auto"/>
                  </w:divBdr>
                </w:div>
                <w:div w:id="439373776">
                  <w:marLeft w:val="640"/>
                  <w:marRight w:val="0"/>
                  <w:marTop w:val="0"/>
                  <w:marBottom w:val="0"/>
                  <w:divBdr>
                    <w:top w:val="none" w:sz="0" w:space="0" w:color="auto"/>
                    <w:left w:val="none" w:sz="0" w:space="0" w:color="auto"/>
                    <w:bottom w:val="none" w:sz="0" w:space="0" w:color="auto"/>
                    <w:right w:val="none" w:sz="0" w:space="0" w:color="auto"/>
                  </w:divBdr>
                </w:div>
                <w:div w:id="748623779">
                  <w:marLeft w:val="640"/>
                  <w:marRight w:val="0"/>
                  <w:marTop w:val="0"/>
                  <w:marBottom w:val="0"/>
                  <w:divBdr>
                    <w:top w:val="none" w:sz="0" w:space="0" w:color="auto"/>
                    <w:left w:val="none" w:sz="0" w:space="0" w:color="auto"/>
                    <w:bottom w:val="none" w:sz="0" w:space="0" w:color="auto"/>
                    <w:right w:val="none" w:sz="0" w:space="0" w:color="auto"/>
                  </w:divBdr>
                </w:div>
                <w:div w:id="2083333287">
                  <w:marLeft w:val="640"/>
                  <w:marRight w:val="0"/>
                  <w:marTop w:val="0"/>
                  <w:marBottom w:val="0"/>
                  <w:divBdr>
                    <w:top w:val="none" w:sz="0" w:space="0" w:color="auto"/>
                    <w:left w:val="none" w:sz="0" w:space="0" w:color="auto"/>
                    <w:bottom w:val="none" w:sz="0" w:space="0" w:color="auto"/>
                    <w:right w:val="none" w:sz="0" w:space="0" w:color="auto"/>
                  </w:divBdr>
                </w:div>
                <w:div w:id="1629431145">
                  <w:marLeft w:val="640"/>
                  <w:marRight w:val="0"/>
                  <w:marTop w:val="0"/>
                  <w:marBottom w:val="0"/>
                  <w:divBdr>
                    <w:top w:val="none" w:sz="0" w:space="0" w:color="auto"/>
                    <w:left w:val="none" w:sz="0" w:space="0" w:color="auto"/>
                    <w:bottom w:val="none" w:sz="0" w:space="0" w:color="auto"/>
                    <w:right w:val="none" w:sz="0" w:space="0" w:color="auto"/>
                  </w:divBdr>
                </w:div>
                <w:div w:id="370032679">
                  <w:marLeft w:val="640"/>
                  <w:marRight w:val="0"/>
                  <w:marTop w:val="0"/>
                  <w:marBottom w:val="0"/>
                  <w:divBdr>
                    <w:top w:val="none" w:sz="0" w:space="0" w:color="auto"/>
                    <w:left w:val="none" w:sz="0" w:space="0" w:color="auto"/>
                    <w:bottom w:val="none" w:sz="0" w:space="0" w:color="auto"/>
                    <w:right w:val="none" w:sz="0" w:space="0" w:color="auto"/>
                  </w:divBdr>
                </w:div>
                <w:div w:id="1073964010">
                  <w:marLeft w:val="640"/>
                  <w:marRight w:val="0"/>
                  <w:marTop w:val="0"/>
                  <w:marBottom w:val="0"/>
                  <w:divBdr>
                    <w:top w:val="none" w:sz="0" w:space="0" w:color="auto"/>
                    <w:left w:val="none" w:sz="0" w:space="0" w:color="auto"/>
                    <w:bottom w:val="none" w:sz="0" w:space="0" w:color="auto"/>
                    <w:right w:val="none" w:sz="0" w:space="0" w:color="auto"/>
                  </w:divBdr>
                </w:div>
                <w:div w:id="1607040694">
                  <w:marLeft w:val="640"/>
                  <w:marRight w:val="0"/>
                  <w:marTop w:val="0"/>
                  <w:marBottom w:val="0"/>
                  <w:divBdr>
                    <w:top w:val="none" w:sz="0" w:space="0" w:color="auto"/>
                    <w:left w:val="none" w:sz="0" w:space="0" w:color="auto"/>
                    <w:bottom w:val="none" w:sz="0" w:space="0" w:color="auto"/>
                    <w:right w:val="none" w:sz="0" w:space="0" w:color="auto"/>
                  </w:divBdr>
                </w:div>
                <w:div w:id="1433863437">
                  <w:marLeft w:val="640"/>
                  <w:marRight w:val="0"/>
                  <w:marTop w:val="0"/>
                  <w:marBottom w:val="0"/>
                  <w:divBdr>
                    <w:top w:val="none" w:sz="0" w:space="0" w:color="auto"/>
                    <w:left w:val="none" w:sz="0" w:space="0" w:color="auto"/>
                    <w:bottom w:val="none" w:sz="0" w:space="0" w:color="auto"/>
                    <w:right w:val="none" w:sz="0" w:space="0" w:color="auto"/>
                  </w:divBdr>
                </w:div>
                <w:div w:id="1464347926">
                  <w:marLeft w:val="640"/>
                  <w:marRight w:val="0"/>
                  <w:marTop w:val="0"/>
                  <w:marBottom w:val="0"/>
                  <w:divBdr>
                    <w:top w:val="none" w:sz="0" w:space="0" w:color="auto"/>
                    <w:left w:val="none" w:sz="0" w:space="0" w:color="auto"/>
                    <w:bottom w:val="none" w:sz="0" w:space="0" w:color="auto"/>
                    <w:right w:val="none" w:sz="0" w:space="0" w:color="auto"/>
                  </w:divBdr>
                </w:div>
                <w:div w:id="1609585854">
                  <w:marLeft w:val="640"/>
                  <w:marRight w:val="0"/>
                  <w:marTop w:val="0"/>
                  <w:marBottom w:val="0"/>
                  <w:divBdr>
                    <w:top w:val="none" w:sz="0" w:space="0" w:color="auto"/>
                    <w:left w:val="none" w:sz="0" w:space="0" w:color="auto"/>
                    <w:bottom w:val="none" w:sz="0" w:space="0" w:color="auto"/>
                    <w:right w:val="none" w:sz="0" w:space="0" w:color="auto"/>
                  </w:divBdr>
                </w:div>
                <w:div w:id="477192067">
                  <w:marLeft w:val="640"/>
                  <w:marRight w:val="0"/>
                  <w:marTop w:val="0"/>
                  <w:marBottom w:val="0"/>
                  <w:divBdr>
                    <w:top w:val="none" w:sz="0" w:space="0" w:color="auto"/>
                    <w:left w:val="none" w:sz="0" w:space="0" w:color="auto"/>
                    <w:bottom w:val="none" w:sz="0" w:space="0" w:color="auto"/>
                    <w:right w:val="none" w:sz="0" w:space="0" w:color="auto"/>
                  </w:divBdr>
                </w:div>
                <w:div w:id="1226067678">
                  <w:marLeft w:val="640"/>
                  <w:marRight w:val="0"/>
                  <w:marTop w:val="0"/>
                  <w:marBottom w:val="0"/>
                  <w:divBdr>
                    <w:top w:val="none" w:sz="0" w:space="0" w:color="auto"/>
                    <w:left w:val="none" w:sz="0" w:space="0" w:color="auto"/>
                    <w:bottom w:val="none" w:sz="0" w:space="0" w:color="auto"/>
                    <w:right w:val="none" w:sz="0" w:space="0" w:color="auto"/>
                  </w:divBdr>
                </w:div>
                <w:div w:id="868684841">
                  <w:marLeft w:val="640"/>
                  <w:marRight w:val="0"/>
                  <w:marTop w:val="0"/>
                  <w:marBottom w:val="0"/>
                  <w:divBdr>
                    <w:top w:val="none" w:sz="0" w:space="0" w:color="auto"/>
                    <w:left w:val="none" w:sz="0" w:space="0" w:color="auto"/>
                    <w:bottom w:val="none" w:sz="0" w:space="0" w:color="auto"/>
                    <w:right w:val="none" w:sz="0" w:space="0" w:color="auto"/>
                  </w:divBdr>
                </w:div>
                <w:div w:id="1435906342">
                  <w:marLeft w:val="640"/>
                  <w:marRight w:val="0"/>
                  <w:marTop w:val="0"/>
                  <w:marBottom w:val="0"/>
                  <w:divBdr>
                    <w:top w:val="none" w:sz="0" w:space="0" w:color="auto"/>
                    <w:left w:val="none" w:sz="0" w:space="0" w:color="auto"/>
                    <w:bottom w:val="none" w:sz="0" w:space="0" w:color="auto"/>
                    <w:right w:val="none" w:sz="0" w:space="0" w:color="auto"/>
                  </w:divBdr>
                </w:div>
                <w:div w:id="1068000241">
                  <w:marLeft w:val="640"/>
                  <w:marRight w:val="0"/>
                  <w:marTop w:val="0"/>
                  <w:marBottom w:val="0"/>
                  <w:divBdr>
                    <w:top w:val="none" w:sz="0" w:space="0" w:color="auto"/>
                    <w:left w:val="none" w:sz="0" w:space="0" w:color="auto"/>
                    <w:bottom w:val="none" w:sz="0" w:space="0" w:color="auto"/>
                    <w:right w:val="none" w:sz="0" w:space="0" w:color="auto"/>
                  </w:divBdr>
                </w:div>
                <w:div w:id="810900698">
                  <w:marLeft w:val="640"/>
                  <w:marRight w:val="0"/>
                  <w:marTop w:val="0"/>
                  <w:marBottom w:val="0"/>
                  <w:divBdr>
                    <w:top w:val="none" w:sz="0" w:space="0" w:color="auto"/>
                    <w:left w:val="none" w:sz="0" w:space="0" w:color="auto"/>
                    <w:bottom w:val="none" w:sz="0" w:space="0" w:color="auto"/>
                    <w:right w:val="none" w:sz="0" w:space="0" w:color="auto"/>
                  </w:divBdr>
                </w:div>
                <w:div w:id="60101281">
                  <w:marLeft w:val="640"/>
                  <w:marRight w:val="0"/>
                  <w:marTop w:val="0"/>
                  <w:marBottom w:val="0"/>
                  <w:divBdr>
                    <w:top w:val="none" w:sz="0" w:space="0" w:color="auto"/>
                    <w:left w:val="none" w:sz="0" w:space="0" w:color="auto"/>
                    <w:bottom w:val="none" w:sz="0" w:space="0" w:color="auto"/>
                    <w:right w:val="none" w:sz="0" w:space="0" w:color="auto"/>
                  </w:divBdr>
                </w:div>
                <w:div w:id="1519853550">
                  <w:marLeft w:val="640"/>
                  <w:marRight w:val="0"/>
                  <w:marTop w:val="0"/>
                  <w:marBottom w:val="0"/>
                  <w:divBdr>
                    <w:top w:val="none" w:sz="0" w:space="0" w:color="auto"/>
                    <w:left w:val="none" w:sz="0" w:space="0" w:color="auto"/>
                    <w:bottom w:val="none" w:sz="0" w:space="0" w:color="auto"/>
                    <w:right w:val="none" w:sz="0" w:space="0" w:color="auto"/>
                  </w:divBdr>
                </w:div>
                <w:div w:id="1639845286">
                  <w:marLeft w:val="640"/>
                  <w:marRight w:val="0"/>
                  <w:marTop w:val="0"/>
                  <w:marBottom w:val="0"/>
                  <w:divBdr>
                    <w:top w:val="none" w:sz="0" w:space="0" w:color="auto"/>
                    <w:left w:val="none" w:sz="0" w:space="0" w:color="auto"/>
                    <w:bottom w:val="none" w:sz="0" w:space="0" w:color="auto"/>
                    <w:right w:val="none" w:sz="0" w:space="0" w:color="auto"/>
                  </w:divBdr>
                </w:div>
                <w:div w:id="2048408766">
                  <w:marLeft w:val="640"/>
                  <w:marRight w:val="0"/>
                  <w:marTop w:val="0"/>
                  <w:marBottom w:val="0"/>
                  <w:divBdr>
                    <w:top w:val="none" w:sz="0" w:space="0" w:color="auto"/>
                    <w:left w:val="none" w:sz="0" w:space="0" w:color="auto"/>
                    <w:bottom w:val="none" w:sz="0" w:space="0" w:color="auto"/>
                    <w:right w:val="none" w:sz="0" w:space="0" w:color="auto"/>
                  </w:divBdr>
                </w:div>
                <w:div w:id="550575321">
                  <w:marLeft w:val="640"/>
                  <w:marRight w:val="0"/>
                  <w:marTop w:val="0"/>
                  <w:marBottom w:val="0"/>
                  <w:divBdr>
                    <w:top w:val="none" w:sz="0" w:space="0" w:color="auto"/>
                    <w:left w:val="none" w:sz="0" w:space="0" w:color="auto"/>
                    <w:bottom w:val="none" w:sz="0" w:space="0" w:color="auto"/>
                    <w:right w:val="none" w:sz="0" w:space="0" w:color="auto"/>
                  </w:divBdr>
                </w:div>
                <w:div w:id="511795511">
                  <w:marLeft w:val="640"/>
                  <w:marRight w:val="0"/>
                  <w:marTop w:val="0"/>
                  <w:marBottom w:val="0"/>
                  <w:divBdr>
                    <w:top w:val="none" w:sz="0" w:space="0" w:color="auto"/>
                    <w:left w:val="none" w:sz="0" w:space="0" w:color="auto"/>
                    <w:bottom w:val="none" w:sz="0" w:space="0" w:color="auto"/>
                    <w:right w:val="none" w:sz="0" w:space="0" w:color="auto"/>
                  </w:divBdr>
                </w:div>
                <w:div w:id="900407519">
                  <w:marLeft w:val="640"/>
                  <w:marRight w:val="0"/>
                  <w:marTop w:val="0"/>
                  <w:marBottom w:val="0"/>
                  <w:divBdr>
                    <w:top w:val="none" w:sz="0" w:space="0" w:color="auto"/>
                    <w:left w:val="none" w:sz="0" w:space="0" w:color="auto"/>
                    <w:bottom w:val="none" w:sz="0" w:space="0" w:color="auto"/>
                    <w:right w:val="none" w:sz="0" w:space="0" w:color="auto"/>
                  </w:divBdr>
                </w:div>
                <w:div w:id="780228283">
                  <w:marLeft w:val="640"/>
                  <w:marRight w:val="0"/>
                  <w:marTop w:val="0"/>
                  <w:marBottom w:val="0"/>
                  <w:divBdr>
                    <w:top w:val="none" w:sz="0" w:space="0" w:color="auto"/>
                    <w:left w:val="none" w:sz="0" w:space="0" w:color="auto"/>
                    <w:bottom w:val="none" w:sz="0" w:space="0" w:color="auto"/>
                    <w:right w:val="none" w:sz="0" w:space="0" w:color="auto"/>
                  </w:divBdr>
                </w:div>
                <w:div w:id="2066683030">
                  <w:marLeft w:val="640"/>
                  <w:marRight w:val="0"/>
                  <w:marTop w:val="0"/>
                  <w:marBottom w:val="0"/>
                  <w:divBdr>
                    <w:top w:val="none" w:sz="0" w:space="0" w:color="auto"/>
                    <w:left w:val="none" w:sz="0" w:space="0" w:color="auto"/>
                    <w:bottom w:val="none" w:sz="0" w:space="0" w:color="auto"/>
                    <w:right w:val="none" w:sz="0" w:space="0" w:color="auto"/>
                  </w:divBdr>
                </w:div>
                <w:div w:id="1292176095">
                  <w:marLeft w:val="640"/>
                  <w:marRight w:val="0"/>
                  <w:marTop w:val="0"/>
                  <w:marBottom w:val="0"/>
                  <w:divBdr>
                    <w:top w:val="none" w:sz="0" w:space="0" w:color="auto"/>
                    <w:left w:val="none" w:sz="0" w:space="0" w:color="auto"/>
                    <w:bottom w:val="none" w:sz="0" w:space="0" w:color="auto"/>
                    <w:right w:val="none" w:sz="0" w:space="0" w:color="auto"/>
                  </w:divBdr>
                </w:div>
                <w:div w:id="675883488">
                  <w:marLeft w:val="640"/>
                  <w:marRight w:val="0"/>
                  <w:marTop w:val="0"/>
                  <w:marBottom w:val="0"/>
                  <w:divBdr>
                    <w:top w:val="none" w:sz="0" w:space="0" w:color="auto"/>
                    <w:left w:val="none" w:sz="0" w:space="0" w:color="auto"/>
                    <w:bottom w:val="none" w:sz="0" w:space="0" w:color="auto"/>
                    <w:right w:val="none" w:sz="0" w:space="0" w:color="auto"/>
                  </w:divBdr>
                </w:div>
                <w:div w:id="283735775">
                  <w:marLeft w:val="640"/>
                  <w:marRight w:val="0"/>
                  <w:marTop w:val="0"/>
                  <w:marBottom w:val="0"/>
                  <w:divBdr>
                    <w:top w:val="none" w:sz="0" w:space="0" w:color="auto"/>
                    <w:left w:val="none" w:sz="0" w:space="0" w:color="auto"/>
                    <w:bottom w:val="none" w:sz="0" w:space="0" w:color="auto"/>
                    <w:right w:val="none" w:sz="0" w:space="0" w:color="auto"/>
                  </w:divBdr>
                </w:div>
                <w:div w:id="846559834">
                  <w:marLeft w:val="640"/>
                  <w:marRight w:val="0"/>
                  <w:marTop w:val="0"/>
                  <w:marBottom w:val="0"/>
                  <w:divBdr>
                    <w:top w:val="none" w:sz="0" w:space="0" w:color="auto"/>
                    <w:left w:val="none" w:sz="0" w:space="0" w:color="auto"/>
                    <w:bottom w:val="none" w:sz="0" w:space="0" w:color="auto"/>
                    <w:right w:val="none" w:sz="0" w:space="0" w:color="auto"/>
                  </w:divBdr>
                </w:div>
                <w:div w:id="193422780">
                  <w:marLeft w:val="640"/>
                  <w:marRight w:val="0"/>
                  <w:marTop w:val="0"/>
                  <w:marBottom w:val="0"/>
                  <w:divBdr>
                    <w:top w:val="none" w:sz="0" w:space="0" w:color="auto"/>
                    <w:left w:val="none" w:sz="0" w:space="0" w:color="auto"/>
                    <w:bottom w:val="none" w:sz="0" w:space="0" w:color="auto"/>
                    <w:right w:val="none" w:sz="0" w:space="0" w:color="auto"/>
                  </w:divBdr>
                </w:div>
                <w:div w:id="1593857942">
                  <w:marLeft w:val="640"/>
                  <w:marRight w:val="0"/>
                  <w:marTop w:val="0"/>
                  <w:marBottom w:val="0"/>
                  <w:divBdr>
                    <w:top w:val="none" w:sz="0" w:space="0" w:color="auto"/>
                    <w:left w:val="none" w:sz="0" w:space="0" w:color="auto"/>
                    <w:bottom w:val="none" w:sz="0" w:space="0" w:color="auto"/>
                    <w:right w:val="none" w:sz="0" w:space="0" w:color="auto"/>
                  </w:divBdr>
                </w:div>
                <w:div w:id="2092728157">
                  <w:marLeft w:val="640"/>
                  <w:marRight w:val="0"/>
                  <w:marTop w:val="0"/>
                  <w:marBottom w:val="0"/>
                  <w:divBdr>
                    <w:top w:val="none" w:sz="0" w:space="0" w:color="auto"/>
                    <w:left w:val="none" w:sz="0" w:space="0" w:color="auto"/>
                    <w:bottom w:val="none" w:sz="0" w:space="0" w:color="auto"/>
                    <w:right w:val="none" w:sz="0" w:space="0" w:color="auto"/>
                  </w:divBdr>
                </w:div>
                <w:div w:id="245114494">
                  <w:marLeft w:val="640"/>
                  <w:marRight w:val="0"/>
                  <w:marTop w:val="0"/>
                  <w:marBottom w:val="0"/>
                  <w:divBdr>
                    <w:top w:val="none" w:sz="0" w:space="0" w:color="auto"/>
                    <w:left w:val="none" w:sz="0" w:space="0" w:color="auto"/>
                    <w:bottom w:val="none" w:sz="0" w:space="0" w:color="auto"/>
                    <w:right w:val="none" w:sz="0" w:space="0" w:color="auto"/>
                  </w:divBdr>
                </w:div>
                <w:div w:id="753010461">
                  <w:marLeft w:val="640"/>
                  <w:marRight w:val="0"/>
                  <w:marTop w:val="0"/>
                  <w:marBottom w:val="0"/>
                  <w:divBdr>
                    <w:top w:val="none" w:sz="0" w:space="0" w:color="auto"/>
                    <w:left w:val="none" w:sz="0" w:space="0" w:color="auto"/>
                    <w:bottom w:val="none" w:sz="0" w:space="0" w:color="auto"/>
                    <w:right w:val="none" w:sz="0" w:space="0" w:color="auto"/>
                  </w:divBdr>
                </w:div>
                <w:div w:id="921573022">
                  <w:marLeft w:val="640"/>
                  <w:marRight w:val="0"/>
                  <w:marTop w:val="0"/>
                  <w:marBottom w:val="0"/>
                  <w:divBdr>
                    <w:top w:val="none" w:sz="0" w:space="0" w:color="auto"/>
                    <w:left w:val="none" w:sz="0" w:space="0" w:color="auto"/>
                    <w:bottom w:val="none" w:sz="0" w:space="0" w:color="auto"/>
                    <w:right w:val="none" w:sz="0" w:space="0" w:color="auto"/>
                  </w:divBdr>
                </w:div>
                <w:div w:id="1300379630">
                  <w:marLeft w:val="640"/>
                  <w:marRight w:val="0"/>
                  <w:marTop w:val="0"/>
                  <w:marBottom w:val="0"/>
                  <w:divBdr>
                    <w:top w:val="none" w:sz="0" w:space="0" w:color="auto"/>
                    <w:left w:val="none" w:sz="0" w:space="0" w:color="auto"/>
                    <w:bottom w:val="none" w:sz="0" w:space="0" w:color="auto"/>
                    <w:right w:val="none" w:sz="0" w:space="0" w:color="auto"/>
                  </w:divBdr>
                </w:div>
                <w:div w:id="48766020">
                  <w:marLeft w:val="640"/>
                  <w:marRight w:val="0"/>
                  <w:marTop w:val="0"/>
                  <w:marBottom w:val="0"/>
                  <w:divBdr>
                    <w:top w:val="none" w:sz="0" w:space="0" w:color="auto"/>
                    <w:left w:val="none" w:sz="0" w:space="0" w:color="auto"/>
                    <w:bottom w:val="none" w:sz="0" w:space="0" w:color="auto"/>
                    <w:right w:val="none" w:sz="0" w:space="0" w:color="auto"/>
                  </w:divBdr>
                </w:div>
                <w:div w:id="1211267657">
                  <w:marLeft w:val="640"/>
                  <w:marRight w:val="0"/>
                  <w:marTop w:val="0"/>
                  <w:marBottom w:val="0"/>
                  <w:divBdr>
                    <w:top w:val="none" w:sz="0" w:space="0" w:color="auto"/>
                    <w:left w:val="none" w:sz="0" w:space="0" w:color="auto"/>
                    <w:bottom w:val="none" w:sz="0" w:space="0" w:color="auto"/>
                    <w:right w:val="none" w:sz="0" w:space="0" w:color="auto"/>
                  </w:divBdr>
                </w:div>
              </w:divsChild>
            </w:div>
            <w:div w:id="2024890867">
              <w:marLeft w:val="0"/>
              <w:marRight w:val="0"/>
              <w:marTop w:val="0"/>
              <w:marBottom w:val="0"/>
              <w:divBdr>
                <w:top w:val="none" w:sz="0" w:space="0" w:color="auto"/>
                <w:left w:val="none" w:sz="0" w:space="0" w:color="auto"/>
                <w:bottom w:val="none" w:sz="0" w:space="0" w:color="auto"/>
                <w:right w:val="none" w:sz="0" w:space="0" w:color="auto"/>
              </w:divBdr>
              <w:divsChild>
                <w:div w:id="1613055177">
                  <w:marLeft w:val="640"/>
                  <w:marRight w:val="0"/>
                  <w:marTop w:val="0"/>
                  <w:marBottom w:val="0"/>
                  <w:divBdr>
                    <w:top w:val="none" w:sz="0" w:space="0" w:color="auto"/>
                    <w:left w:val="none" w:sz="0" w:space="0" w:color="auto"/>
                    <w:bottom w:val="none" w:sz="0" w:space="0" w:color="auto"/>
                    <w:right w:val="none" w:sz="0" w:space="0" w:color="auto"/>
                  </w:divBdr>
                </w:div>
                <w:div w:id="317462276">
                  <w:marLeft w:val="640"/>
                  <w:marRight w:val="0"/>
                  <w:marTop w:val="0"/>
                  <w:marBottom w:val="0"/>
                  <w:divBdr>
                    <w:top w:val="none" w:sz="0" w:space="0" w:color="auto"/>
                    <w:left w:val="none" w:sz="0" w:space="0" w:color="auto"/>
                    <w:bottom w:val="none" w:sz="0" w:space="0" w:color="auto"/>
                    <w:right w:val="none" w:sz="0" w:space="0" w:color="auto"/>
                  </w:divBdr>
                </w:div>
                <w:div w:id="1717075918">
                  <w:marLeft w:val="640"/>
                  <w:marRight w:val="0"/>
                  <w:marTop w:val="0"/>
                  <w:marBottom w:val="0"/>
                  <w:divBdr>
                    <w:top w:val="none" w:sz="0" w:space="0" w:color="auto"/>
                    <w:left w:val="none" w:sz="0" w:space="0" w:color="auto"/>
                    <w:bottom w:val="none" w:sz="0" w:space="0" w:color="auto"/>
                    <w:right w:val="none" w:sz="0" w:space="0" w:color="auto"/>
                  </w:divBdr>
                </w:div>
                <w:div w:id="2114741317">
                  <w:marLeft w:val="640"/>
                  <w:marRight w:val="0"/>
                  <w:marTop w:val="0"/>
                  <w:marBottom w:val="0"/>
                  <w:divBdr>
                    <w:top w:val="none" w:sz="0" w:space="0" w:color="auto"/>
                    <w:left w:val="none" w:sz="0" w:space="0" w:color="auto"/>
                    <w:bottom w:val="none" w:sz="0" w:space="0" w:color="auto"/>
                    <w:right w:val="none" w:sz="0" w:space="0" w:color="auto"/>
                  </w:divBdr>
                </w:div>
                <w:div w:id="1980188342">
                  <w:marLeft w:val="640"/>
                  <w:marRight w:val="0"/>
                  <w:marTop w:val="0"/>
                  <w:marBottom w:val="0"/>
                  <w:divBdr>
                    <w:top w:val="none" w:sz="0" w:space="0" w:color="auto"/>
                    <w:left w:val="none" w:sz="0" w:space="0" w:color="auto"/>
                    <w:bottom w:val="none" w:sz="0" w:space="0" w:color="auto"/>
                    <w:right w:val="none" w:sz="0" w:space="0" w:color="auto"/>
                  </w:divBdr>
                </w:div>
                <w:div w:id="555047699">
                  <w:marLeft w:val="640"/>
                  <w:marRight w:val="0"/>
                  <w:marTop w:val="0"/>
                  <w:marBottom w:val="0"/>
                  <w:divBdr>
                    <w:top w:val="none" w:sz="0" w:space="0" w:color="auto"/>
                    <w:left w:val="none" w:sz="0" w:space="0" w:color="auto"/>
                    <w:bottom w:val="none" w:sz="0" w:space="0" w:color="auto"/>
                    <w:right w:val="none" w:sz="0" w:space="0" w:color="auto"/>
                  </w:divBdr>
                </w:div>
                <w:div w:id="1306158881">
                  <w:marLeft w:val="640"/>
                  <w:marRight w:val="0"/>
                  <w:marTop w:val="0"/>
                  <w:marBottom w:val="0"/>
                  <w:divBdr>
                    <w:top w:val="none" w:sz="0" w:space="0" w:color="auto"/>
                    <w:left w:val="none" w:sz="0" w:space="0" w:color="auto"/>
                    <w:bottom w:val="none" w:sz="0" w:space="0" w:color="auto"/>
                    <w:right w:val="none" w:sz="0" w:space="0" w:color="auto"/>
                  </w:divBdr>
                </w:div>
                <w:div w:id="910890173">
                  <w:marLeft w:val="640"/>
                  <w:marRight w:val="0"/>
                  <w:marTop w:val="0"/>
                  <w:marBottom w:val="0"/>
                  <w:divBdr>
                    <w:top w:val="none" w:sz="0" w:space="0" w:color="auto"/>
                    <w:left w:val="none" w:sz="0" w:space="0" w:color="auto"/>
                    <w:bottom w:val="none" w:sz="0" w:space="0" w:color="auto"/>
                    <w:right w:val="none" w:sz="0" w:space="0" w:color="auto"/>
                  </w:divBdr>
                </w:div>
                <w:div w:id="1304896432">
                  <w:marLeft w:val="640"/>
                  <w:marRight w:val="0"/>
                  <w:marTop w:val="0"/>
                  <w:marBottom w:val="0"/>
                  <w:divBdr>
                    <w:top w:val="none" w:sz="0" w:space="0" w:color="auto"/>
                    <w:left w:val="none" w:sz="0" w:space="0" w:color="auto"/>
                    <w:bottom w:val="none" w:sz="0" w:space="0" w:color="auto"/>
                    <w:right w:val="none" w:sz="0" w:space="0" w:color="auto"/>
                  </w:divBdr>
                </w:div>
                <w:div w:id="2084595089">
                  <w:marLeft w:val="640"/>
                  <w:marRight w:val="0"/>
                  <w:marTop w:val="0"/>
                  <w:marBottom w:val="0"/>
                  <w:divBdr>
                    <w:top w:val="none" w:sz="0" w:space="0" w:color="auto"/>
                    <w:left w:val="none" w:sz="0" w:space="0" w:color="auto"/>
                    <w:bottom w:val="none" w:sz="0" w:space="0" w:color="auto"/>
                    <w:right w:val="none" w:sz="0" w:space="0" w:color="auto"/>
                  </w:divBdr>
                </w:div>
                <w:div w:id="916524119">
                  <w:marLeft w:val="640"/>
                  <w:marRight w:val="0"/>
                  <w:marTop w:val="0"/>
                  <w:marBottom w:val="0"/>
                  <w:divBdr>
                    <w:top w:val="none" w:sz="0" w:space="0" w:color="auto"/>
                    <w:left w:val="none" w:sz="0" w:space="0" w:color="auto"/>
                    <w:bottom w:val="none" w:sz="0" w:space="0" w:color="auto"/>
                    <w:right w:val="none" w:sz="0" w:space="0" w:color="auto"/>
                  </w:divBdr>
                </w:div>
                <w:div w:id="383259508">
                  <w:marLeft w:val="640"/>
                  <w:marRight w:val="0"/>
                  <w:marTop w:val="0"/>
                  <w:marBottom w:val="0"/>
                  <w:divBdr>
                    <w:top w:val="none" w:sz="0" w:space="0" w:color="auto"/>
                    <w:left w:val="none" w:sz="0" w:space="0" w:color="auto"/>
                    <w:bottom w:val="none" w:sz="0" w:space="0" w:color="auto"/>
                    <w:right w:val="none" w:sz="0" w:space="0" w:color="auto"/>
                  </w:divBdr>
                </w:div>
                <w:div w:id="148443902">
                  <w:marLeft w:val="640"/>
                  <w:marRight w:val="0"/>
                  <w:marTop w:val="0"/>
                  <w:marBottom w:val="0"/>
                  <w:divBdr>
                    <w:top w:val="none" w:sz="0" w:space="0" w:color="auto"/>
                    <w:left w:val="none" w:sz="0" w:space="0" w:color="auto"/>
                    <w:bottom w:val="none" w:sz="0" w:space="0" w:color="auto"/>
                    <w:right w:val="none" w:sz="0" w:space="0" w:color="auto"/>
                  </w:divBdr>
                </w:div>
                <w:div w:id="1443498404">
                  <w:marLeft w:val="640"/>
                  <w:marRight w:val="0"/>
                  <w:marTop w:val="0"/>
                  <w:marBottom w:val="0"/>
                  <w:divBdr>
                    <w:top w:val="none" w:sz="0" w:space="0" w:color="auto"/>
                    <w:left w:val="none" w:sz="0" w:space="0" w:color="auto"/>
                    <w:bottom w:val="none" w:sz="0" w:space="0" w:color="auto"/>
                    <w:right w:val="none" w:sz="0" w:space="0" w:color="auto"/>
                  </w:divBdr>
                </w:div>
                <w:div w:id="1417822408">
                  <w:marLeft w:val="640"/>
                  <w:marRight w:val="0"/>
                  <w:marTop w:val="0"/>
                  <w:marBottom w:val="0"/>
                  <w:divBdr>
                    <w:top w:val="none" w:sz="0" w:space="0" w:color="auto"/>
                    <w:left w:val="none" w:sz="0" w:space="0" w:color="auto"/>
                    <w:bottom w:val="none" w:sz="0" w:space="0" w:color="auto"/>
                    <w:right w:val="none" w:sz="0" w:space="0" w:color="auto"/>
                  </w:divBdr>
                </w:div>
                <w:div w:id="585772517">
                  <w:marLeft w:val="640"/>
                  <w:marRight w:val="0"/>
                  <w:marTop w:val="0"/>
                  <w:marBottom w:val="0"/>
                  <w:divBdr>
                    <w:top w:val="none" w:sz="0" w:space="0" w:color="auto"/>
                    <w:left w:val="none" w:sz="0" w:space="0" w:color="auto"/>
                    <w:bottom w:val="none" w:sz="0" w:space="0" w:color="auto"/>
                    <w:right w:val="none" w:sz="0" w:space="0" w:color="auto"/>
                  </w:divBdr>
                </w:div>
                <w:div w:id="1699769206">
                  <w:marLeft w:val="640"/>
                  <w:marRight w:val="0"/>
                  <w:marTop w:val="0"/>
                  <w:marBottom w:val="0"/>
                  <w:divBdr>
                    <w:top w:val="none" w:sz="0" w:space="0" w:color="auto"/>
                    <w:left w:val="none" w:sz="0" w:space="0" w:color="auto"/>
                    <w:bottom w:val="none" w:sz="0" w:space="0" w:color="auto"/>
                    <w:right w:val="none" w:sz="0" w:space="0" w:color="auto"/>
                  </w:divBdr>
                </w:div>
                <w:div w:id="1222328976">
                  <w:marLeft w:val="640"/>
                  <w:marRight w:val="0"/>
                  <w:marTop w:val="0"/>
                  <w:marBottom w:val="0"/>
                  <w:divBdr>
                    <w:top w:val="none" w:sz="0" w:space="0" w:color="auto"/>
                    <w:left w:val="none" w:sz="0" w:space="0" w:color="auto"/>
                    <w:bottom w:val="none" w:sz="0" w:space="0" w:color="auto"/>
                    <w:right w:val="none" w:sz="0" w:space="0" w:color="auto"/>
                  </w:divBdr>
                </w:div>
                <w:div w:id="1123379870">
                  <w:marLeft w:val="640"/>
                  <w:marRight w:val="0"/>
                  <w:marTop w:val="0"/>
                  <w:marBottom w:val="0"/>
                  <w:divBdr>
                    <w:top w:val="none" w:sz="0" w:space="0" w:color="auto"/>
                    <w:left w:val="none" w:sz="0" w:space="0" w:color="auto"/>
                    <w:bottom w:val="none" w:sz="0" w:space="0" w:color="auto"/>
                    <w:right w:val="none" w:sz="0" w:space="0" w:color="auto"/>
                  </w:divBdr>
                </w:div>
                <w:div w:id="1143278421">
                  <w:marLeft w:val="640"/>
                  <w:marRight w:val="0"/>
                  <w:marTop w:val="0"/>
                  <w:marBottom w:val="0"/>
                  <w:divBdr>
                    <w:top w:val="none" w:sz="0" w:space="0" w:color="auto"/>
                    <w:left w:val="none" w:sz="0" w:space="0" w:color="auto"/>
                    <w:bottom w:val="none" w:sz="0" w:space="0" w:color="auto"/>
                    <w:right w:val="none" w:sz="0" w:space="0" w:color="auto"/>
                  </w:divBdr>
                </w:div>
                <w:div w:id="1432553238">
                  <w:marLeft w:val="640"/>
                  <w:marRight w:val="0"/>
                  <w:marTop w:val="0"/>
                  <w:marBottom w:val="0"/>
                  <w:divBdr>
                    <w:top w:val="none" w:sz="0" w:space="0" w:color="auto"/>
                    <w:left w:val="none" w:sz="0" w:space="0" w:color="auto"/>
                    <w:bottom w:val="none" w:sz="0" w:space="0" w:color="auto"/>
                    <w:right w:val="none" w:sz="0" w:space="0" w:color="auto"/>
                  </w:divBdr>
                </w:div>
                <w:div w:id="1523208070">
                  <w:marLeft w:val="640"/>
                  <w:marRight w:val="0"/>
                  <w:marTop w:val="0"/>
                  <w:marBottom w:val="0"/>
                  <w:divBdr>
                    <w:top w:val="none" w:sz="0" w:space="0" w:color="auto"/>
                    <w:left w:val="none" w:sz="0" w:space="0" w:color="auto"/>
                    <w:bottom w:val="none" w:sz="0" w:space="0" w:color="auto"/>
                    <w:right w:val="none" w:sz="0" w:space="0" w:color="auto"/>
                  </w:divBdr>
                </w:div>
                <w:div w:id="1420054482">
                  <w:marLeft w:val="640"/>
                  <w:marRight w:val="0"/>
                  <w:marTop w:val="0"/>
                  <w:marBottom w:val="0"/>
                  <w:divBdr>
                    <w:top w:val="none" w:sz="0" w:space="0" w:color="auto"/>
                    <w:left w:val="none" w:sz="0" w:space="0" w:color="auto"/>
                    <w:bottom w:val="none" w:sz="0" w:space="0" w:color="auto"/>
                    <w:right w:val="none" w:sz="0" w:space="0" w:color="auto"/>
                  </w:divBdr>
                </w:div>
                <w:div w:id="1761756099">
                  <w:marLeft w:val="640"/>
                  <w:marRight w:val="0"/>
                  <w:marTop w:val="0"/>
                  <w:marBottom w:val="0"/>
                  <w:divBdr>
                    <w:top w:val="none" w:sz="0" w:space="0" w:color="auto"/>
                    <w:left w:val="none" w:sz="0" w:space="0" w:color="auto"/>
                    <w:bottom w:val="none" w:sz="0" w:space="0" w:color="auto"/>
                    <w:right w:val="none" w:sz="0" w:space="0" w:color="auto"/>
                  </w:divBdr>
                </w:div>
                <w:div w:id="988364316">
                  <w:marLeft w:val="640"/>
                  <w:marRight w:val="0"/>
                  <w:marTop w:val="0"/>
                  <w:marBottom w:val="0"/>
                  <w:divBdr>
                    <w:top w:val="none" w:sz="0" w:space="0" w:color="auto"/>
                    <w:left w:val="none" w:sz="0" w:space="0" w:color="auto"/>
                    <w:bottom w:val="none" w:sz="0" w:space="0" w:color="auto"/>
                    <w:right w:val="none" w:sz="0" w:space="0" w:color="auto"/>
                  </w:divBdr>
                </w:div>
                <w:div w:id="274990861">
                  <w:marLeft w:val="640"/>
                  <w:marRight w:val="0"/>
                  <w:marTop w:val="0"/>
                  <w:marBottom w:val="0"/>
                  <w:divBdr>
                    <w:top w:val="none" w:sz="0" w:space="0" w:color="auto"/>
                    <w:left w:val="none" w:sz="0" w:space="0" w:color="auto"/>
                    <w:bottom w:val="none" w:sz="0" w:space="0" w:color="auto"/>
                    <w:right w:val="none" w:sz="0" w:space="0" w:color="auto"/>
                  </w:divBdr>
                </w:div>
                <w:div w:id="2125883349">
                  <w:marLeft w:val="640"/>
                  <w:marRight w:val="0"/>
                  <w:marTop w:val="0"/>
                  <w:marBottom w:val="0"/>
                  <w:divBdr>
                    <w:top w:val="none" w:sz="0" w:space="0" w:color="auto"/>
                    <w:left w:val="none" w:sz="0" w:space="0" w:color="auto"/>
                    <w:bottom w:val="none" w:sz="0" w:space="0" w:color="auto"/>
                    <w:right w:val="none" w:sz="0" w:space="0" w:color="auto"/>
                  </w:divBdr>
                </w:div>
                <w:div w:id="721170127">
                  <w:marLeft w:val="640"/>
                  <w:marRight w:val="0"/>
                  <w:marTop w:val="0"/>
                  <w:marBottom w:val="0"/>
                  <w:divBdr>
                    <w:top w:val="none" w:sz="0" w:space="0" w:color="auto"/>
                    <w:left w:val="none" w:sz="0" w:space="0" w:color="auto"/>
                    <w:bottom w:val="none" w:sz="0" w:space="0" w:color="auto"/>
                    <w:right w:val="none" w:sz="0" w:space="0" w:color="auto"/>
                  </w:divBdr>
                </w:div>
                <w:div w:id="554659249">
                  <w:marLeft w:val="640"/>
                  <w:marRight w:val="0"/>
                  <w:marTop w:val="0"/>
                  <w:marBottom w:val="0"/>
                  <w:divBdr>
                    <w:top w:val="none" w:sz="0" w:space="0" w:color="auto"/>
                    <w:left w:val="none" w:sz="0" w:space="0" w:color="auto"/>
                    <w:bottom w:val="none" w:sz="0" w:space="0" w:color="auto"/>
                    <w:right w:val="none" w:sz="0" w:space="0" w:color="auto"/>
                  </w:divBdr>
                </w:div>
                <w:div w:id="316806136">
                  <w:marLeft w:val="640"/>
                  <w:marRight w:val="0"/>
                  <w:marTop w:val="0"/>
                  <w:marBottom w:val="0"/>
                  <w:divBdr>
                    <w:top w:val="none" w:sz="0" w:space="0" w:color="auto"/>
                    <w:left w:val="none" w:sz="0" w:space="0" w:color="auto"/>
                    <w:bottom w:val="none" w:sz="0" w:space="0" w:color="auto"/>
                    <w:right w:val="none" w:sz="0" w:space="0" w:color="auto"/>
                  </w:divBdr>
                </w:div>
                <w:div w:id="585312025">
                  <w:marLeft w:val="640"/>
                  <w:marRight w:val="0"/>
                  <w:marTop w:val="0"/>
                  <w:marBottom w:val="0"/>
                  <w:divBdr>
                    <w:top w:val="none" w:sz="0" w:space="0" w:color="auto"/>
                    <w:left w:val="none" w:sz="0" w:space="0" w:color="auto"/>
                    <w:bottom w:val="none" w:sz="0" w:space="0" w:color="auto"/>
                    <w:right w:val="none" w:sz="0" w:space="0" w:color="auto"/>
                  </w:divBdr>
                </w:div>
                <w:div w:id="824862360">
                  <w:marLeft w:val="640"/>
                  <w:marRight w:val="0"/>
                  <w:marTop w:val="0"/>
                  <w:marBottom w:val="0"/>
                  <w:divBdr>
                    <w:top w:val="none" w:sz="0" w:space="0" w:color="auto"/>
                    <w:left w:val="none" w:sz="0" w:space="0" w:color="auto"/>
                    <w:bottom w:val="none" w:sz="0" w:space="0" w:color="auto"/>
                    <w:right w:val="none" w:sz="0" w:space="0" w:color="auto"/>
                  </w:divBdr>
                </w:div>
                <w:div w:id="788282491">
                  <w:marLeft w:val="640"/>
                  <w:marRight w:val="0"/>
                  <w:marTop w:val="0"/>
                  <w:marBottom w:val="0"/>
                  <w:divBdr>
                    <w:top w:val="none" w:sz="0" w:space="0" w:color="auto"/>
                    <w:left w:val="none" w:sz="0" w:space="0" w:color="auto"/>
                    <w:bottom w:val="none" w:sz="0" w:space="0" w:color="auto"/>
                    <w:right w:val="none" w:sz="0" w:space="0" w:color="auto"/>
                  </w:divBdr>
                </w:div>
                <w:div w:id="2017413792">
                  <w:marLeft w:val="640"/>
                  <w:marRight w:val="0"/>
                  <w:marTop w:val="0"/>
                  <w:marBottom w:val="0"/>
                  <w:divBdr>
                    <w:top w:val="none" w:sz="0" w:space="0" w:color="auto"/>
                    <w:left w:val="none" w:sz="0" w:space="0" w:color="auto"/>
                    <w:bottom w:val="none" w:sz="0" w:space="0" w:color="auto"/>
                    <w:right w:val="none" w:sz="0" w:space="0" w:color="auto"/>
                  </w:divBdr>
                </w:div>
                <w:div w:id="110246862">
                  <w:marLeft w:val="640"/>
                  <w:marRight w:val="0"/>
                  <w:marTop w:val="0"/>
                  <w:marBottom w:val="0"/>
                  <w:divBdr>
                    <w:top w:val="none" w:sz="0" w:space="0" w:color="auto"/>
                    <w:left w:val="none" w:sz="0" w:space="0" w:color="auto"/>
                    <w:bottom w:val="none" w:sz="0" w:space="0" w:color="auto"/>
                    <w:right w:val="none" w:sz="0" w:space="0" w:color="auto"/>
                  </w:divBdr>
                </w:div>
                <w:div w:id="1655262014">
                  <w:marLeft w:val="640"/>
                  <w:marRight w:val="0"/>
                  <w:marTop w:val="0"/>
                  <w:marBottom w:val="0"/>
                  <w:divBdr>
                    <w:top w:val="none" w:sz="0" w:space="0" w:color="auto"/>
                    <w:left w:val="none" w:sz="0" w:space="0" w:color="auto"/>
                    <w:bottom w:val="none" w:sz="0" w:space="0" w:color="auto"/>
                    <w:right w:val="none" w:sz="0" w:space="0" w:color="auto"/>
                  </w:divBdr>
                </w:div>
                <w:div w:id="1052080449">
                  <w:marLeft w:val="640"/>
                  <w:marRight w:val="0"/>
                  <w:marTop w:val="0"/>
                  <w:marBottom w:val="0"/>
                  <w:divBdr>
                    <w:top w:val="none" w:sz="0" w:space="0" w:color="auto"/>
                    <w:left w:val="none" w:sz="0" w:space="0" w:color="auto"/>
                    <w:bottom w:val="none" w:sz="0" w:space="0" w:color="auto"/>
                    <w:right w:val="none" w:sz="0" w:space="0" w:color="auto"/>
                  </w:divBdr>
                </w:div>
                <w:div w:id="875779087">
                  <w:marLeft w:val="640"/>
                  <w:marRight w:val="0"/>
                  <w:marTop w:val="0"/>
                  <w:marBottom w:val="0"/>
                  <w:divBdr>
                    <w:top w:val="none" w:sz="0" w:space="0" w:color="auto"/>
                    <w:left w:val="none" w:sz="0" w:space="0" w:color="auto"/>
                    <w:bottom w:val="none" w:sz="0" w:space="0" w:color="auto"/>
                    <w:right w:val="none" w:sz="0" w:space="0" w:color="auto"/>
                  </w:divBdr>
                </w:div>
                <w:div w:id="381755242">
                  <w:marLeft w:val="640"/>
                  <w:marRight w:val="0"/>
                  <w:marTop w:val="0"/>
                  <w:marBottom w:val="0"/>
                  <w:divBdr>
                    <w:top w:val="none" w:sz="0" w:space="0" w:color="auto"/>
                    <w:left w:val="none" w:sz="0" w:space="0" w:color="auto"/>
                    <w:bottom w:val="none" w:sz="0" w:space="0" w:color="auto"/>
                    <w:right w:val="none" w:sz="0" w:space="0" w:color="auto"/>
                  </w:divBdr>
                </w:div>
                <w:div w:id="1528249021">
                  <w:marLeft w:val="640"/>
                  <w:marRight w:val="0"/>
                  <w:marTop w:val="0"/>
                  <w:marBottom w:val="0"/>
                  <w:divBdr>
                    <w:top w:val="none" w:sz="0" w:space="0" w:color="auto"/>
                    <w:left w:val="none" w:sz="0" w:space="0" w:color="auto"/>
                    <w:bottom w:val="none" w:sz="0" w:space="0" w:color="auto"/>
                    <w:right w:val="none" w:sz="0" w:space="0" w:color="auto"/>
                  </w:divBdr>
                </w:div>
                <w:div w:id="1046638063">
                  <w:marLeft w:val="640"/>
                  <w:marRight w:val="0"/>
                  <w:marTop w:val="0"/>
                  <w:marBottom w:val="0"/>
                  <w:divBdr>
                    <w:top w:val="none" w:sz="0" w:space="0" w:color="auto"/>
                    <w:left w:val="none" w:sz="0" w:space="0" w:color="auto"/>
                    <w:bottom w:val="none" w:sz="0" w:space="0" w:color="auto"/>
                    <w:right w:val="none" w:sz="0" w:space="0" w:color="auto"/>
                  </w:divBdr>
                </w:div>
                <w:div w:id="1264725624">
                  <w:marLeft w:val="640"/>
                  <w:marRight w:val="0"/>
                  <w:marTop w:val="0"/>
                  <w:marBottom w:val="0"/>
                  <w:divBdr>
                    <w:top w:val="none" w:sz="0" w:space="0" w:color="auto"/>
                    <w:left w:val="none" w:sz="0" w:space="0" w:color="auto"/>
                    <w:bottom w:val="none" w:sz="0" w:space="0" w:color="auto"/>
                    <w:right w:val="none" w:sz="0" w:space="0" w:color="auto"/>
                  </w:divBdr>
                </w:div>
                <w:div w:id="1637292965">
                  <w:marLeft w:val="640"/>
                  <w:marRight w:val="0"/>
                  <w:marTop w:val="0"/>
                  <w:marBottom w:val="0"/>
                  <w:divBdr>
                    <w:top w:val="none" w:sz="0" w:space="0" w:color="auto"/>
                    <w:left w:val="none" w:sz="0" w:space="0" w:color="auto"/>
                    <w:bottom w:val="none" w:sz="0" w:space="0" w:color="auto"/>
                    <w:right w:val="none" w:sz="0" w:space="0" w:color="auto"/>
                  </w:divBdr>
                </w:div>
                <w:div w:id="1338463600">
                  <w:marLeft w:val="640"/>
                  <w:marRight w:val="0"/>
                  <w:marTop w:val="0"/>
                  <w:marBottom w:val="0"/>
                  <w:divBdr>
                    <w:top w:val="none" w:sz="0" w:space="0" w:color="auto"/>
                    <w:left w:val="none" w:sz="0" w:space="0" w:color="auto"/>
                    <w:bottom w:val="none" w:sz="0" w:space="0" w:color="auto"/>
                    <w:right w:val="none" w:sz="0" w:space="0" w:color="auto"/>
                  </w:divBdr>
                </w:div>
                <w:div w:id="1049837833">
                  <w:marLeft w:val="640"/>
                  <w:marRight w:val="0"/>
                  <w:marTop w:val="0"/>
                  <w:marBottom w:val="0"/>
                  <w:divBdr>
                    <w:top w:val="none" w:sz="0" w:space="0" w:color="auto"/>
                    <w:left w:val="none" w:sz="0" w:space="0" w:color="auto"/>
                    <w:bottom w:val="none" w:sz="0" w:space="0" w:color="auto"/>
                    <w:right w:val="none" w:sz="0" w:space="0" w:color="auto"/>
                  </w:divBdr>
                </w:div>
                <w:div w:id="556598777">
                  <w:marLeft w:val="640"/>
                  <w:marRight w:val="0"/>
                  <w:marTop w:val="0"/>
                  <w:marBottom w:val="0"/>
                  <w:divBdr>
                    <w:top w:val="none" w:sz="0" w:space="0" w:color="auto"/>
                    <w:left w:val="none" w:sz="0" w:space="0" w:color="auto"/>
                    <w:bottom w:val="none" w:sz="0" w:space="0" w:color="auto"/>
                    <w:right w:val="none" w:sz="0" w:space="0" w:color="auto"/>
                  </w:divBdr>
                </w:div>
                <w:div w:id="2095204376">
                  <w:marLeft w:val="640"/>
                  <w:marRight w:val="0"/>
                  <w:marTop w:val="0"/>
                  <w:marBottom w:val="0"/>
                  <w:divBdr>
                    <w:top w:val="none" w:sz="0" w:space="0" w:color="auto"/>
                    <w:left w:val="none" w:sz="0" w:space="0" w:color="auto"/>
                    <w:bottom w:val="none" w:sz="0" w:space="0" w:color="auto"/>
                    <w:right w:val="none" w:sz="0" w:space="0" w:color="auto"/>
                  </w:divBdr>
                </w:div>
                <w:div w:id="77941907">
                  <w:marLeft w:val="640"/>
                  <w:marRight w:val="0"/>
                  <w:marTop w:val="0"/>
                  <w:marBottom w:val="0"/>
                  <w:divBdr>
                    <w:top w:val="none" w:sz="0" w:space="0" w:color="auto"/>
                    <w:left w:val="none" w:sz="0" w:space="0" w:color="auto"/>
                    <w:bottom w:val="none" w:sz="0" w:space="0" w:color="auto"/>
                    <w:right w:val="none" w:sz="0" w:space="0" w:color="auto"/>
                  </w:divBdr>
                </w:div>
                <w:div w:id="1529946809">
                  <w:marLeft w:val="640"/>
                  <w:marRight w:val="0"/>
                  <w:marTop w:val="0"/>
                  <w:marBottom w:val="0"/>
                  <w:divBdr>
                    <w:top w:val="none" w:sz="0" w:space="0" w:color="auto"/>
                    <w:left w:val="none" w:sz="0" w:space="0" w:color="auto"/>
                    <w:bottom w:val="none" w:sz="0" w:space="0" w:color="auto"/>
                    <w:right w:val="none" w:sz="0" w:space="0" w:color="auto"/>
                  </w:divBdr>
                </w:div>
                <w:div w:id="731007165">
                  <w:marLeft w:val="640"/>
                  <w:marRight w:val="0"/>
                  <w:marTop w:val="0"/>
                  <w:marBottom w:val="0"/>
                  <w:divBdr>
                    <w:top w:val="none" w:sz="0" w:space="0" w:color="auto"/>
                    <w:left w:val="none" w:sz="0" w:space="0" w:color="auto"/>
                    <w:bottom w:val="none" w:sz="0" w:space="0" w:color="auto"/>
                    <w:right w:val="none" w:sz="0" w:space="0" w:color="auto"/>
                  </w:divBdr>
                </w:div>
                <w:div w:id="1152142842">
                  <w:marLeft w:val="640"/>
                  <w:marRight w:val="0"/>
                  <w:marTop w:val="0"/>
                  <w:marBottom w:val="0"/>
                  <w:divBdr>
                    <w:top w:val="none" w:sz="0" w:space="0" w:color="auto"/>
                    <w:left w:val="none" w:sz="0" w:space="0" w:color="auto"/>
                    <w:bottom w:val="none" w:sz="0" w:space="0" w:color="auto"/>
                    <w:right w:val="none" w:sz="0" w:space="0" w:color="auto"/>
                  </w:divBdr>
                </w:div>
                <w:div w:id="1075976083">
                  <w:marLeft w:val="640"/>
                  <w:marRight w:val="0"/>
                  <w:marTop w:val="0"/>
                  <w:marBottom w:val="0"/>
                  <w:divBdr>
                    <w:top w:val="none" w:sz="0" w:space="0" w:color="auto"/>
                    <w:left w:val="none" w:sz="0" w:space="0" w:color="auto"/>
                    <w:bottom w:val="none" w:sz="0" w:space="0" w:color="auto"/>
                    <w:right w:val="none" w:sz="0" w:space="0" w:color="auto"/>
                  </w:divBdr>
                </w:div>
                <w:div w:id="497157680">
                  <w:marLeft w:val="640"/>
                  <w:marRight w:val="0"/>
                  <w:marTop w:val="0"/>
                  <w:marBottom w:val="0"/>
                  <w:divBdr>
                    <w:top w:val="none" w:sz="0" w:space="0" w:color="auto"/>
                    <w:left w:val="none" w:sz="0" w:space="0" w:color="auto"/>
                    <w:bottom w:val="none" w:sz="0" w:space="0" w:color="auto"/>
                    <w:right w:val="none" w:sz="0" w:space="0" w:color="auto"/>
                  </w:divBdr>
                </w:div>
                <w:div w:id="1638679458">
                  <w:marLeft w:val="640"/>
                  <w:marRight w:val="0"/>
                  <w:marTop w:val="0"/>
                  <w:marBottom w:val="0"/>
                  <w:divBdr>
                    <w:top w:val="none" w:sz="0" w:space="0" w:color="auto"/>
                    <w:left w:val="none" w:sz="0" w:space="0" w:color="auto"/>
                    <w:bottom w:val="none" w:sz="0" w:space="0" w:color="auto"/>
                    <w:right w:val="none" w:sz="0" w:space="0" w:color="auto"/>
                  </w:divBdr>
                </w:div>
                <w:div w:id="171380780">
                  <w:marLeft w:val="640"/>
                  <w:marRight w:val="0"/>
                  <w:marTop w:val="0"/>
                  <w:marBottom w:val="0"/>
                  <w:divBdr>
                    <w:top w:val="none" w:sz="0" w:space="0" w:color="auto"/>
                    <w:left w:val="none" w:sz="0" w:space="0" w:color="auto"/>
                    <w:bottom w:val="none" w:sz="0" w:space="0" w:color="auto"/>
                    <w:right w:val="none" w:sz="0" w:space="0" w:color="auto"/>
                  </w:divBdr>
                </w:div>
                <w:div w:id="1957909035">
                  <w:marLeft w:val="640"/>
                  <w:marRight w:val="0"/>
                  <w:marTop w:val="0"/>
                  <w:marBottom w:val="0"/>
                  <w:divBdr>
                    <w:top w:val="none" w:sz="0" w:space="0" w:color="auto"/>
                    <w:left w:val="none" w:sz="0" w:space="0" w:color="auto"/>
                    <w:bottom w:val="none" w:sz="0" w:space="0" w:color="auto"/>
                    <w:right w:val="none" w:sz="0" w:space="0" w:color="auto"/>
                  </w:divBdr>
                </w:div>
                <w:div w:id="551817509">
                  <w:marLeft w:val="640"/>
                  <w:marRight w:val="0"/>
                  <w:marTop w:val="0"/>
                  <w:marBottom w:val="0"/>
                  <w:divBdr>
                    <w:top w:val="none" w:sz="0" w:space="0" w:color="auto"/>
                    <w:left w:val="none" w:sz="0" w:space="0" w:color="auto"/>
                    <w:bottom w:val="none" w:sz="0" w:space="0" w:color="auto"/>
                    <w:right w:val="none" w:sz="0" w:space="0" w:color="auto"/>
                  </w:divBdr>
                </w:div>
                <w:div w:id="1589847383">
                  <w:marLeft w:val="640"/>
                  <w:marRight w:val="0"/>
                  <w:marTop w:val="0"/>
                  <w:marBottom w:val="0"/>
                  <w:divBdr>
                    <w:top w:val="none" w:sz="0" w:space="0" w:color="auto"/>
                    <w:left w:val="none" w:sz="0" w:space="0" w:color="auto"/>
                    <w:bottom w:val="none" w:sz="0" w:space="0" w:color="auto"/>
                    <w:right w:val="none" w:sz="0" w:space="0" w:color="auto"/>
                  </w:divBdr>
                </w:div>
                <w:div w:id="617415936">
                  <w:marLeft w:val="640"/>
                  <w:marRight w:val="0"/>
                  <w:marTop w:val="0"/>
                  <w:marBottom w:val="0"/>
                  <w:divBdr>
                    <w:top w:val="none" w:sz="0" w:space="0" w:color="auto"/>
                    <w:left w:val="none" w:sz="0" w:space="0" w:color="auto"/>
                    <w:bottom w:val="none" w:sz="0" w:space="0" w:color="auto"/>
                    <w:right w:val="none" w:sz="0" w:space="0" w:color="auto"/>
                  </w:divBdr>
                </w:div>
                <w:div w:id="248466120">
                  <w:marLeft w:val="640"/>
                  <w:marRight w:val="0"/>
                  <w:marTop w:val="0"/>
                  <w:marBottom w:val="0"/>
                  <w:divBdr>
                    <w:top w:val="none" w:sz="0" w:space="0" w:color="auto"/>
                    <w:left w:val="none" w:sz="0" w:space="0" w:color="auto"/>
                    <w:bottom w:val="none" w:sz="0" w:space="0" w:color="auto"/>
                    <w:right w:val="none" w:sz="0" w:space="0" w:color="auto"/>
                  </w:divBdr>
                </w:div>
                <w:div w:id="82992087">
                  <w:marLeft w:val="640"/>
                  <w:marRight w:val="0"/>
                  <w:marTop w:val="0"/>
                  <w:marBottom w:val="0"/>
                  <w:divBdr>
                    <w:top w:val="none" w:sz="0" w:space="0" w:color="auto"/>
                    <w:left w:val="none" w:sz="0" w:space="0" w:color="auto"/>
                    <w:bottom w:val="none" w:sz="0" w:space="0" w:color="auto"/>
                    <w:right w:val="none" w:sz="0" w:space="0" w:color="auto"/>
                  </w:divBdr>
                </w:div>
                <w:div w:id="42873553">
                  <w:marLeft w:val="640"/>
                  <w:marRight w:val="0"/>
                  <w:marTop w:val="0"/>
                  <w:marBottom w:val="0"/>
                  <w:divBdr>
                    <w:top w:val="none" w:sz="0" w:space="0" w:color="auto"/>
                    <w:left w:val="none" w:sz="0" w:space="0" w:color="auto"/>
                    <w:bottom w:val="none" w:sz="0" w:space="0" w:color="auto"/>
                    <w:right w:val="none" w:sz="0" w:space="0" w:color="auto"/>
                  </w:divBdr>
                </w:div>
                <w:div w:id="1274558285">
                  <w:marLeft w:val="640"/>
                  <w:marRight w:val="0"/>
                  <w:marTop w:val="0"/>
                  <w:marBottom w:val="0"/>
                  <w:divBdr>
                    <w:top w:val="none" w:sz="0" w:space="0" w:color="auto"/>
                    <w:left w:val="none" w:sz="0" w:space="0" w:color="auto"/>
                    <w:bottom w:val="none" w:sz="0" w:space="0" w:color="auto"/>
                    <w:right w:val="none" w:sz="0" w:space="0" w:color="auto"/>
                  </w:divBdr>
                </w:div>
                <w:div w:id="2083791593">
                  <w:marLeft w:val="640"/>
                  <w:marRight w:val="0"/>
                  <w:marTop w:val="0"/>
                  <w:marBottom w:val="0"/>
                  <w:divBdr>
                    <w:top w:val="none" w:sz="0" w:space="0" w:color="auto"/>
                    <w:left w:val="none" w:sz="0" w:space="0" w:color="auto"/>
                    <w:bottom w:val="none" w:sz="0" w:space="0" w:color="auto"/>
                    <w:right w:val="none" w:sz="0" w:space="0" w:color="auto"/>
                  </w:divBdr>
                </w:div>
                <w:div w:id="949511842">
                  <w:marLeft w:val="640"/>
                  <w:marRight w:val="0"/>
                  <w:marTop w:val="0"/>
                  <w:marBottom w:val="0"/>
                  <w:divBdr>
                    <w:top w:val="none" w:sz="0" w:space="0" w:color="auto"/>
                    <w:left w:val="none" w:sz="0" w:space="0" w:color="auto"/>
                    <w:bottom w:val="none" w:sz="0" w:space="0" w:color="auto"/>
                    <w:right w:val="none" w:sz="0" w:space="0" w:color="auto"/>
                  </w:divBdr>
                </w:div>
                <w:div w:id="24449307">
                  <w:marLeft w:val="640"/>
                  <w:marRight w:val="0"/>
                  <w:marTop w:val="0"/>
                  <w:marBottom w:val="0"/>
                  <w:divBdr>
                    <w:top w:val="none" w:sz="0" w:space="0" w:color="auto"/>
                    <w:left w:val="none" w:sz="0" w:space="0" w:color="auto"/>
                    <w:bottom w:val="none" w:sz="0" w:space="0" w:color="auto"/>
                    <w:right w:val="none" w:sz="0" w:space="0" w:color="auto"/>
                  </w:divBdr>
                </w:div>
                <w:div w:id="783840728">
                  <w:marLeft w:val="640"/>
                  <w:marRight w:val="0"/>
                  <w:marTop w:val="0"/>
                  <w:marBottom w:val="0"/>
                  <w:divBdr>
                    <w:top w:val="none" w:sz="0" w:space="0" w:color="auto"/>
                    <w:left w:val="none" w:sz="0" w:space="0" w:color="auto"/>
                    <w:bottom w:val="none" w:sz="0" w:space="0" w:color="auto"/>
                    <w:right w:val="none" w:sz="0" w:space="0" w:color="auto"/>
                  </w:divBdr>
                </w:div>
                <w:div w:id="37434891">
                  <w:marLeft w:val="640"/>
                  <w:marRight w:val="0"/>
                  <w:marTop w:val="0"/>
                  <w:marBottom w:val="0"/>
                  <w:divBdr>
                    <w:top w:val="none" w:sz="0" w:space="0" w:color="auto"/>
                    <w:left w:val="none" w:sz="0" w:space="0" w:color="auto"/>
                    <w:bottom w:val="none" w:sz="0" w:space="0" w:color="auto"/>
                    <w:right w:val="none" w:sz="0" w:space="0" w:color="auto"/>
                  </w:divBdr>
                </w:div>
                <w:div w:id="401561157">
                  <w:marLeft w:val="640"/>
                  <w:marRight w:val="0"/>
                  <w:marTop w:val="0"/>
                  <w:marBottom w:val="0"/>
                  <w:divBdr>
                    <w:top w:val="none" w:sz="0" w:space="0" w:color="auto"/>
                    <w:left w:val="none" w:sz="0" w:space="0" w:color="auto"/>
                    <w:bottom w:val="none" w:sz="0" w:space="0" w:color="auto"/>
                    <w:right w:val="none" w:sz="0" w:space="0" w:color="auto"/>
                  </w:divBdr>
                </w:div>
                <w:div w:id="792790669">
                  <w:marLeft w:val="640"/>
                  <w:marRight w:val="0"/>
                  <w:marTop w:val="0"/>
                  <w:marBottom w:val="0"/>
                  <w:divBdr>
                    <w:top w:val="none" w:sz="0" w:space="0" w:color="auto"/>
                    <w:left w:val="none" w:sz="0" w:space="0" w:color="auto"/>
                    <w:bottom w:val="none" w:sz="0" w:space="0" w:color="auto"/>
                    <w:right w:val="none" w:sz="0" w:space="0" w:color="auto"/>
                  </w:divBdr>
                </w:div>
                <w:div w:id="737440299">
                  <w:marLeft w:val="640"/>
                  <w:marRight w:val="0"/>
                  <w:marTop w:val="0"/>
                  <w:marBottom w:val="0"/>
                  <w:divBdr>
                    <w:top w:val="none" w:sz="0" w:space="0" w:color="auto"/>
                    <w:left w:val="none" w:sz="0" w:space="0" w:color="auto"/>
                    <w:bottom w:val="none" w:sz="0" w:space="0" w:color="auto"/>
                    <w:right w:val="none" w:sz="0" w:space="0" w:color="auto"/>
                  </w:divBdr>
                </w:div>
                <w:div w:id="1087460208">
                  <w:marLeft w:val="640"/>
                  <w:marRight w:val="0"/>
                  <w:marTop w:val="0"/>
                  <w:marBottom w:val="0"/>
                  <w:divBdr>
                    <w:top w:val="none" w:sz="0" w:space="0" w:color="auto"/>
                    <w:left w:val="none" w:sz="0" w:space="0" w:color="auto"/>
                    <w:bottom w:val="none" w:sz="0" w:space="0" w:color="auto"/>
                    <w:right w:val="none" w:sz="0" w:space="0" w:color="auto"/>
                  </w:divBdr>
                </w:div>
                <w:div w:id="1155494592">
                  <w:marLeft w:val="640"/>
                  <w:marRight w:val="0"/>
                  <w:marTop w:val="0"/>
                  <w:marBottom w:val="0"/>
                  <w:divBdr>
                    <w:top w:val="none" w:sz="0" w:space="0" w:color="auto"/>
                    <w:left w:val="none" w:sz="0" w:space="0" w:color="auto"/>
                    <w:bottom w:val="none" w:sz="0" w:space="0" w:color="auto"/>
                    <w:right w:val="none" w:sz="0" w:space="0" w:color="auto"/>
                  </w:divBdr>
                </w:div>
                <w:div w:id="1726446006">
                  <w:marLeft w:val="640"/>
                  <w:marRight w:val="0"/>
                  <w:marTop w:val="0"/>
                  <w:marBottom w:val="0"/>
                  <w:divBdr>
                    <w:top w:val="none" w:sz="0" w:space="0" w:color="auto"/>
                    <w:left w:val="none" w:sz="0" w:space="0" w:color="auto"/>
                    <w:bottom w:val="none" w:sz="0" w:space="0" w:color="auto"/>
                    <w:right w:val="none" w:sz="0" w:space="0" w:color="auto"/>
                  </w:divBdr>
                </w:div>
                <w:div w:id="1623876670">
                  <w:marLeft w:val="640"/>
                  <w:marRight w:val="0"/>
                  <w:marTop w:val="0"/>
                  <w:marBottom w:val="0"/>
                  <w:divBdr>
                    <w:top w:val="none" w:sz="0" w:space="0" w:color="auto"/>
                    <w:left w:val="none" w:sz="0" w:space="0" w:color="auto"/>
                    <w:bottom w:val="none" w:sz="0" w:space="0" w:color="auto"/>
                    <w:right w:val="none" w:sz="0" w:space="0" w:color="auto"/>
                  </w:divBdr>
                </w:div>
                <w:div w:id="50662586">
                  <w:marLeft w:val="640"/>
                  <w:marRight w:val="0"/>
                  <w:marTop w:val="0"/>
                  <w:marBottom w:val="0"/>
                  <w:divBdr>
                    <w:top w:val="none" w:sz="0" w:space="0" w:color="auto"/>
                    <w:left w:val="none" w:sz="0" w:space="0" w:color="auto"/>
                    <w:bottom w:val="none" w:sz="0" w:space="0" w:color="auto"/>
                    <w:right w:val="none" w:sz="0" w:space="0" w:color="auto"/>
                  </w:divBdr>
                </w:div>
                <w:div w:id="1878546558">
                  <w:marLeft w:val="640"/>
                  <w:marRight w:val="0"/>
                  <w:marTop w:val="0"/>
                  <w:marBottom w:val="0"/>
                  <w:divBdr>
                    <w:top w:val="none" w:sz="0" w:space="0" w:color="auto"/>
                    <w:left w:val="none" w:sz="0" w:space="0" w:color="auto"/>
                    <w:bottom w:val="none" w:sz="0" w:space="0" w:color="auto"/>
                    <w:right w:val="none" w:sz="0" w:space="0" w:color="auto"/>
                  </w:divBdr>
                </w:div>
                <w:div w:id="1227955974">
                  <w:marLeft w:val="640"/>
                  <w:marRight w:val="0"/>
                  <w:marTop w:val="0"/>
                  <w:marBottom w:val="0"/>
                  <w:divBdr>
                    <w:top w:val="none" w:sz="0" w:space="0" w:color="auto"/>
                    <w:left w:val="none" w:sz="0" w:space="0" w:color="auto"/>
                    <w:bottom w:val="none" w:sz="0" w:space="0" w:color="auto"/>
                    <w:right w:val="none" w:sz="0" w:space="0" w:color="auto"/>
                  </w:divBdr>
                </w:div>
                <w:div w:id="1307390935">
                  <w:marLeft w:val="640"/>
                  <w:marRight w:val="0"/>
                  <w:marTop w:val="0"/>
                  <w:marBottom w:val="0"/>
                  <w:divBdr>
                    <w:top w:val="none" w:sz="0" w:space="0" w:color="auto"/>
                    <w:left w:val="none" w:sz="0" w:space="0" w:color="auto"/>
                    <w:bottom w:val="none" w:sz="0" w:space="0" w:color="auto"/>
                    <w:right w:val="none" w:sz="0" w:space="0" w:color="auto"/>
                  </w:divBdr>
                </w:div>
                <w:div w:id="1515531851">
                  <w:marLeft w:val="640"/>
                  <w:marRight w:val="0"/>
                  <w:marTop w:val="0"/>
                  <w:marBottom w:val="0"/>
                  <w:divBdr>
                    <w:top w:val="none" w:sz="0" w:space="0" w:color="auto"/>
                    <w:left w:val="none" w:sz="0" w:space="0" w:color="auto"/>
                    <w:bottom w:val="none" w:sz="0" w:space="0" w:color="auto"/>
                    <w:right w:val="none" w:sz="0" w:space="0" w:color="auto"/>
                  </w:divBdr>
                </w:div>
                <w:div w:id="1805393028">
                  <w:marLeft w:val="640"/>
                  <w:marRight w:val="0"/>
                  <w:marTop w:val="0"/>
                  <w:marBottom w:val="0"/>
                  <w:divBdr>
                    <w:top w:val="none" w:sz="0" w:space="0" w:color="auto"/>
                    <w:left w:val="none" w:sz="0" w:space="0" w:color="auto"/>
                    <w:bottom w:val="none" w:sz="0" w:space="0" w:color="auto"/>
                    <w:right w:val="none" w:sz="0" w:space="0" w:color="auto"/>
                  </w:divBdr>
                </w:div>
                <w:div w:id="1401708787">
                  <w:marLeft w:val="640"/>
                  <w:marRight w:val="0"/>
                  <w:marTop w:val="0"/>
                  <w:marBottom w:val="0"/>
                  <w:divBdr>
                    <w:top w:val="none" w:sz="0" w:space="0" w:color="auto"/>
                    <w:left w:val="none" w:sz="0" w:space="0" w:color="auto"/>
                    <w:bottom w:val="none" w:sz="0" w:space="0" w:color="auto"/>
                    <w:right w:val="none" w:sz="0" w:space="0" w:color="auto"/>
                  </w:divBdr>
                </w:div>
                <w:div w:id="2093045180">
                  <w:marLeft w:val="640"/>
                  <w:marRight w:val="0"/>
                  <w:marTop w:val="0"/>
                  <w:marBottom w:val="0"/>
                  <w:divBdr>
                    <w:top w:val="none" w:sz="0" w:space="0" w:color="auto"/>
                    <w:left w:val="none" w:sz="0" w:space="0" w:color="auto"/>
                    <w:bottom w:val="none" w:sz="0" w:space="0" w:color="auto"/>
                    <w:right w:val="none" w:sz="0" w:space="0" w:color="auto"/>
                  </w:divBdr>
                </w:div>
                <w:div w:id="1139810085">
                  <w:marLeft w:val="640"/>
                  <w:marRight w:val="0"/>
                  <w:marTop w:val="0"/>
                  <w:marBottom w:val="0"/>
                  <w:divBdr>
                    <w:top w:val="none" w:sz="0" w:space="0" w:color="auto"/>
                    <w:left w:val="none" w:sz="0" w:space="0" w:color="auto"/>
                    <w:bottom w:val="none" w:sz="0" w:space="0" w:color="auto"/>
                    <w:right w:val="none" w:sz="0" w:space="0" w:color="auto"/>
                  </w:divBdr>
                </w:div>
                <w:div w:id="1623656249">
                  <w:marLeft w:val="640"/>
                  <w:marRight w:val="0"/>
                  <w:marTop w:val="0"/>
                  <w:marBottom w:val="0"/>
                  <w:divBdr>
                    <w:top w:val="none" w:sz="0" w:space="0" w:color="auto"/>
                    <w:left w:val="none" w:sz="0" w:space="0" w:color="auto"/>
                    <w:bottom w:val="none" w:sz="0" w:space="0" w:color="auto"/>
                    <w:right w:val="none" w:sz="0" w:space="0" w:color="auto"/>
                  </w:divBdr>
                </w:div>
                <w:div w:id="1985892096">
                  <w:marLeft w:val="640"/>
                  <w:marRight w:val="0"/>
                  <w:marTop w:val="0"/>
                  <w:marBottom w:val="0"/>
                  <w:divBdr>
                    <w:top w:val="none" w:sz="0" w:space="0" w:color="auto"/>
                    <w:left w:val="none" w:sz="0" w:space="0" w:color="auto"/>
                    <w:bottom w:val="none" w:sz="0" w:space="0" w:color="auto"/>
                    <w:right w:val="none" w:sz="0" w:space="0" w:color="auto"/>
                  </w:divBdr>
                </w:div>
                <w:div w:id="23483289">
                  <w:marLeft w:val="640"/>
                  <w:marRight w:val="0"/>
                  <w:marTop w:val="0"/>
                  <w:marBottom w:val="0"/>
                  <w:divBdr>
                    <w:top w:val="none" w:sz="0" w:space="0" w:color="auto"/>
                    <w:left w:val="none" w:sz="0" w:space="0" w:color="auto"/>
                    <w:bottom w:val="none" w:sz="0" w:space="0" w:color="auto"/>
                    <w:right w:val="none" w:sz="0" w:space="0" w:color="auto"/>
                  </w:divBdr>
                </w:div>
                <w:div w:id="1893811824">
                  <w:marLeft w:val="640"/>
                  <w:marRight w:val="0"/>
                  <w:marTop w:val="0"/>
                  <w:marBottom w:val="0"/>
                  <w:divBdr>
                    <w:top w:val="none" w:sz="0" w:space="0" w:color="auto"/>
                    <w:left w:val="none" w:sz="0" w:space="0" w:color="auto"/>
                    <w:bottom w:val="none" w:sz="0" w:space="0" w:color="auto"/>
                    <w:right w:val="none" w:sz="0" w:space="0" w:color="auto"/>
                  </w:divBdr>
                </w:div>
                <w:div w:id="503207860">
                  <w:marLeft w:val="640"/>
                  <w:marRight w:val="0"/>
                  <w:marTop w:val="0"/>
                  <w:marBottom w:val="0"/>
                  <w:divBdr>
                    <w:top w:val="none" w:sz="0" w:space="0" w:color="auto"/>
                    <w:left w:val="none" w:sz="0" w:space="0" w:color="auto"/>
                    <w:bottom w:val="none" w:sz="0" w:space="0" w:color="auto"/>
                    <w:right w:val="none" w:sz="0" w:space="0" w:color="auto"/>
                  </w:divBdr>
                </w:div>
                <w:div w:id="1193297764">
                  <w:marLeft w:val="640"/>
                  <w:marRight w:val="0"/>
                  <w:marTop w:val="0"/>
                  <w:marBottom w:val="0"/>
                  <w:divBdr>
                    <w:top w:val="none" w:sz="0" w:space="0" w:color="auto"/>
                    <w:left w:val="none" w:sz="0" w:space="0" w:color="auto"/>
                    <w:bottom w:val="none" w:sz="0" w:space="0" w:color="auto"/>
                    <w:right w:val="none" w:sz="0" w:space="0" w:color="auto"/>
                  </w:divBdr>
                </w:div>
                <w:div w:id="1884252163">
                  <w:marLeft w:val="640"/>
                  <w:marRight w:val="0"/>
                  <w:marTop w:val="0"/>
                  <w:marBottom w:val="0"/>
                  <w:divBdr>
                    <w:top w:val="none" w:sz="0" w:space="0" w:color="auto"/>
                    <w:left w:val="none" w:sz="0" w:space="0" w:color="auto"/>
                    <w:bottom w:val="none" w:sz="0" w:space="0" w:color="auto"/>
                    <w:right w:val="none" w:sz="0" w:space="0" w:color="auto"/>
                  </w:divBdr>
                </w:div>
                <w:div w:id="2086685202">
                  <w:marLeft w:val="640"/>
                  <w:marRight w:val="0"/>
                  <w:marTop w:val="0"/>
                  <w:marBottom w:val="0"/>
                  <w:divBdr>
                    <w:top w:val="none" w:sz="0" w:space="0" w:color="auto"/>
                    <w:left w:val="none" w:sz="0" w:space="0" w:color="auto"/>
                    <w:bottom w:val="none" w:sz="0" w:space="0" w:color="auto"/>
                    <w:right w:val="none" w:sz="0" w:space="0" w:color="auto"/>
                  </w:divBdr>
                </w:div>
                <w:div w:id="1254242934">
                  <w:marLeft w:val="640"/>
                  <w:marRight w:val="0"/>
                  <w:marTop w:val="0"/>
                  <w:marBottom w:val="0"/>
                  <w:divBdr>
                    <w:top w:val="none" w:sz="0" w:space="0" w:color="auto"/>
                    <w:left w:val="none" w:sz="0" w:space="0" w:color="auto"/>
                    <w:bottom w:val="none" w:sz="0" w:space="0" w:color="auto"/>
                    <w:right w:val="none" w:sz="0" w:space="0" w:color="auto"/>
                  </w:divBdr>
                </w:div>
                <w:div w:id="2074083997">
                  <w:marLeft w:val="640"/>
                  <w:marRight w:val="0"/>
                  <w:marTop w:val="0"/>
                  <w:marBottom w:val="0"/>
                  <w:divBdr>
                    <w:top w:val="none" w:sz="0" w:space="0" w:color="auto"/>
                    <w:left w:val="none" w:sz="0" w:space="0" w:color="auto"/>
                    <w:bottom w:val="none" w:sz="0" w:space="0" w:color="auto"/>
                    <w:right w:val="none" w:sz="0" w:space="0" w:color="auto"/>
                  </w:divBdr>
                </w:div>
                <w:div w:id="1839616130">
                  <w:marLeft w:val="640"/>
                  <w:marRight w:val="0"/>
                  <w:marTop w:val="0"/>
                  <w:marBottom w:val="0"/>
                  <w:divBdr>
                    <w:top w:val="none" w:sz="0" w:space="0" w:color="auto"/>
                    <w:left w:val="none" w:sz="0" w:space="0" w:color="auto"/>
                    <w:bottom w:val="none" w:sz="0" w:space="0" w:color="auto"/>
                    <w:right w:val="none" w:sz="0" w:space="0" w:color="auto"/>
                  </w:divBdr>
                </w:div>
                <w:div w:id="754936674">
                  <w:marLeft w:val="640"/>
                  <w:marRight w:val="0"/>
                  <w:marTop w:val="0"/>
                  <w:marBottom w:val="0"/>
                  <w:divBdr>
                    <w:top w:val="none" w:sz="0" w:space="0" w:color="auto"/>
                    <w:left w:val="none" w:sz="0" w:space="0" w:color="auto"/>
                    <w:bottom w:val="none" w:sz="0" w:space="0" w:color="auto"/>
                    <w:right w:val="none" w:sz="0" w:space="0" w:color="auto"/>
                  </w:divBdr>
                </w:div>
                <w:div w:id="1273510599">
                  <w:marLeft w:val="640"/>
                  <w:marRight w:val="0"/>
                  <w:marTop w:val="0"/>
                  <w:marBottom w:val="0"/>
                  <w:divBdr>
                    <w:top w:val="none" w:sz="0" w:space="0" w:color="auto"/>
                    <w:left w:val="none" w:sz="0" w:space="0" w:color="auto"/>
                    <w:bottom w:val="none" w:sz="0" w:space="0" w:color="auto"/>
                    <w:right w:val="none" w:sz="0" w:space="0" w:color="auto"/>
                  </w:divBdr>
                </w:div>
                <w:div w:id="304940126">
                  <w:marLeft w:val="640"/>
                  <w:marRight w:val="0"/>
                  <w:marTop w:val="0"/>
                  <w:marBottom w:val="0"/>
                  <w:divBdr>
                    <w:top w:val="none" w:sz="0" w:space="0" w:color="auto"/>
                    <w:left w:val="none" w:sz="0" w:space="0" w:color="auto"/>
                    <w:bottom w:val="none" w:sz="0" w:space="0" w:color="auto"/>
                    <w:right w:val="none" w:sz="0" w:space="0" w:color="auto"/>
                  </w:divBdr>
                </w:div>
              </w:divsChild>
            </w:div>
            <w:div w:id="356929729">
              <w:marLeft w:val="0"/>
              <w:marRight w:val="0"/>
              <w:marTop w:val="0"/>
              <w:marBottom w:val="0"/>
              <w:divBdr>
                <w:top w:val="none" w:sz="0" w:space="0" w:color="auto"/>
                <w:left w:val="none" w:sz="0" w:space="0" w:color="auto"/>
                <w:bottom w:val="none" w:sz="0" w:space="0" w:color="auto"/>
                <w:right w:val="none" w:sz="0" w:space="0" w:color="auto"/>
              </w:divBdr>
              <w:divsChild>
                <w:div w:id="397288606">
                  <w:marLeft w:val="640"/>
                  <w:marRight w:val="0"/>
                  <w:marTop w:val="0"/>
                  <w:marBottom w:val="0"/>
                  <w:divBdr>
                    <w:top w:val="none" w:sz="0" w:space="0" w:color="auto"/>
                    <w:left w:val="none" w:sz="0" w:space="0" w:color="auto"/>
                    <w:bottom w:val="none" w:sz="0" w:space="0" w:color="auto"/>
                    <w:right w:val="none" w:sz="0" w:space="0" w:color="auto"/>
                  </w:divBdr>
                </w:div>
                <w:div w:id="968247615">
                  <w:marLeft w:val="640"/>
                  <w:marRight w:val="0"/>
                  <w:marTop w:val="0"/>
                  <w:marBottom w:val="0"/>
                  <w:divBdr>
                    <w:top w:val="none" w:sz="0" w:space="0" w:color="auto"/>
                    <w:left w:val="none" w:sz="0" w:space="0" w:color="auto"/>
                    <w:bottom w:val="none" w:sz="0" w:space="0" w:color="auto"/>
                    <w:right w:val="none" w:sz="0" w:space="0" w:color="auto"/>
                  </w:divBdr>
                </w:div>
                <w:div w:id="1208103212">
                  <w:marLeft w:val="640"/>
                  <w:marRight w:val="0"/>
                  <w:marTop w:val="0"/>
                  <w:marBottom w:val="0"/>
                  <w:divBdr>
                    <w:top w:val="none" w:sz="0" w:space="0" w:color="auto"/>
                    <w:left w:val="none" w:sz="0" w:space="0" w:color="auto"/>
                    <w:bottom w:val="none" w:sz="0" w:space="0" w:color="auto"/>
                    <w:right w:val="none" w:sz="0" w:space="0" w:color="auto"/>
                  </w:divBdr>
                </w:div>
                <w:div w:id="1254968538">
                  <w:marLeft w:val="640"/>
                  <w:marRight w:val="0"/>
                  <w:marTop w:val="0"/>
                  <w:marBottom w:val="0"/>
                  <w:divBdr>
                    <w:top w:val="none" w:sz="0" w:space="0" w:color="auto"/>
                    <w:left w:val="none" w:sz="0" w:space="0" w:color="auto"/>
                    <w:bottom w:val="none" w:sz="0" w:space="0" w:color="auto"/>
                    <w:right w:val="none" w:sz="0" w:space="0" w:color="auto"/>
                  </w:divBdr>
                </w:div>
                <w:div w:id="494148261">
                  <w:marLeft w:val="640"/>
                  <w:marRight w:val="0"/>
                  <w:marTop w:val="0"/>
                  <w:marBottom w:val="0"/>
                  <w:divBdr>
                    <w:top w:val="none" w:sz="0" w:space="0" w:color="auto"/>
                    <w:left w:val="none" w:sz="0" w:space="0" w:color="auto"/>
                    <w:bottom w:val="none" w:sz="0" w:space="0" w:color="auto"/>
                    <w:right w:val="none" w:sz="0" w:space="0" w:color="auto"/>
                  </w:divBdr>
                </w:div>
                <w:div w:id="125393121">
                  <w:marLeft w:val="640"/>
                  <w:marRight w:val="0"/>
                  <w:marTop w:val="0"/>
                  <w:marBottom w:val="0"/>
                  <w:divBdr>
                    <w:top w:val="none" w:sz="0" w:space="0" w:color="auto"/>
                    <w:left w:val="none" w:sz="0" w:space="0" w:color="auto"/>
                    <w:bottom w:val="none" w:sz="0" w:space="0" w:color="auto"/>
                    <w:right w:val="none" w:sz="0" w:space="0" w:color="auto"/>
                  </w:divBdr>
                </w:div>
                <w:div w:id="1832064028">
                  <w:marLeft w:val="640"/>
                  <w:marRight w:val="0"/>
                  <w:marTop w:val="0"/>
                  <w:marBottom w:val="0"/>
                  <w:divBdr>
                    <w:top w:val="none" w:sz="0" w:space="0" w:color="auto"/>
                    <w:left w:val="none" w:sz="0" w:space="0" w:color="auto"/>
                    <w:bottom w:val="none" w:sz="0" w:space="0" w:color="auto"/>
                    <w:right w:val="none" w:sz="0" w:space="0" w:color="auto"/>
                  </w:divBdr>
                </w:div>
                <w:div w:id="1372149625">
                  <w:marLeft w:val="640"/>
                  <w:marRight w:val="0"/>
                  <w:marTop w:val="0"/>
                  <w:marBottom w:val="0"/>
                  <w:divBdr>
                    <w:top w:val="none" w:sz="0" w:space="0" w:color="auto"/>
                    <w:left w:val="none" w:sz="0" w:space="0" w:color="auto"/>
                    <w:bottom w:val="none" w:sz="0" w:space="0" w:color="auto"/>
                    <w:right w:val="none" w:sz="0" w:space="0" w:color="auto"/>
                  </w:divBdr>
                </w:div>
                <w:div w:id="454099241">
                  <w:marLeft w:val="640"/>
                  <w:marRight w:val="0"/>
                  <w:marTop w:val="0"/>
                  <w:marBottom w:val="0"/>
                  <w:divBdr>
                    <w:top w:val="none" w:sz="0" w:space="0" w:color="auto"/>
                    <w:left w:val="none" w:sz="0" w:space="0" w:color="auto"/>
                    <w:bottom w:val="none" w:sz="0" w:space="0" w:color="auto"/>
                    <w:right w:val="none" w:sz="0" w:space="0" w:color="auto"/>
                  </w:divBdr>
                </w:div>
                <w:div w:id="2118407297">
                  <w:marLeft w:val="640"/>
                  <w:marRight w:val="0"/>
                  <w:marTop w:val="0"/>
                  <w:marBottom w:val="0"/>
                  <w:divBdr>
                    <w:top w:val="none" w:sz="0" w:space="0" w:color="auto"/>
                    <w:left w:val="none" w:sz="0" w:space="0" w:color="auto"/>
                    <w:bottom w:val="none" w:sz="0" w:space="0" w:color="auto"/>
                    <w:right w:val="none" w:sz="0" w:space="0" w:color="auto"/>
                  </w:divBdr>
                </w:div>
                <w:div w:id="827212833">
                  <w:marLeft w:val="640"/>
                  <w:marRight w:val="0"/>
                  <w:marTop w:val="0"/>
                  <w:marBottom w:val="0"/>
                  <w:divBdr>
                    <w:top w:val="none" w:sz="0" w:space="0" w:color="auto"/>
                    <w:left w:val="none" w:sz="0" w:space="0" w:color="auto"/>
                    <w:bottom w:val="none" w:sz="0" w:space="0" w:color="auto"/>
                    <w:right w:val="none" w:sz="0" w:space="0" w:color="auto"/>
                  </w:divBdr>
                </w:div>
                <w:div w:id="403840008">
                  <w:marLeft w:val="640"/>
                  <w:marRight w:val="0"/>
                  <w:marTop w:val="0"/>
                  <w:marBottom w:val="0"/>
                  <w:divBdr>
                    <w:top w:val="none" w:sz="0" w:space="0" w:color="auto"/>
                    <w:left w:val="none" w:sz="0" w:space="0" w:color="auto"/>
                    <w:bottom w:val="none" w:sz="0" w:space="0" w:color="auto"/>
                    <w:right w:val="none" w:sz="0" w:space="0" w:color="auto"/>
                  </w:divBdr>
                </w:div>
                <w:div w:id="1197548415">
                  <w:marLeft w:val="640"/>
                  <w:marRight w:val="0"/>
                  <w:marTop w:val="0"/>
                  <w:marBottom w:val="0"/>
                  <w:divBdr>
                    <w:top w:val="none" w:sz="0" w:space="0" w:color="auto"/>
                    <w:left w:val="none" w:sz="0" w:space="0" w:color="auto"/>
                    <w:bottom w:val="none" w:sz="0" w:space="0" w:color="auto"/>
                    <w:right w:val="none" w:sz="0" w:space="0" w:color="auto"/>
                  </w:divBdr>
                </w:div>
                <w:div w:id="1246113889">
                  <w:marLeft w:val="640"/>
                  <w:marRight w:val="0"/>
                  <w:marTop w:val="0"/>
                  <w:marBottom w:val="0"/>
                  <w:divBdr>
                    <w:top w:val="none" w:sz="0" w:space="0" w:color="auto"/>
                    <w:left w:val="none" w:sz="0" w:space="0" w:color="auto"/>
                    <w:bottom w:val="none" w:sz="0" w:space="0" w:color="auto"/>
                    <w:right w:val="none" w:sz="0" w:space="0" w:color="auto"/>
                  </w:divBdr>
                </w:div>
                <w:div w:id="871260526">
                  <w:marLeft w:val="640"/>
                  <w:marRight w:val="0"/>
                  <w:marTop w:val="0"/>
                  <w:marBottom w:val="0"/>
                  <w:divBdr>
                    <w:top w:val="none" w:sz="0" w:space="0" w:color="auto"/>
                    <w:left w:val="none" w:sz="0" w:space="0" w:color="auto"/>
                    <w:bottom w:val="none" w:sz="0" w:space="0" w:color="auto"/>
                    <w:right w:val="none" w:sz="0" w:space="0" w:color="auto"/>
                  </w:divBdr>
                </w:div>
                <w:div w:id="1995647699">
                  <w:marLeft w:val="640"/>
                  <w:marRight w:val="0"/>
                  <w:marTop w:val="0"/>
                  <w:marBottom w:val="0"/>
                  <w:divBdr>
                    <w:top w:val="none" w:sz="0" w:space="0" w:color="auto"/>
                    <w:left w:val="none" w:sz="0" w:space="0" w:color="auto"/>
                    <w:bottom w:val="none" w:sz="0" w:space="0" w:color="auto"/>
                    <w:right w:val="none" w:sz="0" w:space="0" w:color="auto"/>
                  </w:divBdr>
                </w:div>
                <w:div w:id="2117214145">
                  <w:marLeft w:val="640"/>
                  <w:marRight w:val="0"/>
                  <w:marTop w:val="0"/>
                  <w:marBottom w:val="0"/>
                  <w:divBdr>
                    <w:top w:val="none" w:sz="0" w:space="0" w:color="auto"/>
                    <w:left w:val="none" w:sz="0" w:space="0" w:color="auto"/>
                    <w:bottom w:val="none" w:sz="0" w:space="0" w:color="auto"/>
                    <w:right w:val="none" w:sz="0" w:space="0" w:color="auto"/>
                  </w:divBdr>
                </w:div>
                <w:div w:id="2014069472">
                  <w:marLeft w:val="640"/>
                  <w:marRight w:val="0"/>
                  <w:marTop w:val="0"/>
                  <w:marBottom w:val="0"/>
                  <w:divBdr>
                    <w:top w:val="none" w:sz="0" w:space="0" w:color="auto"/>
                    <w:left w:val="none" w:sz="0" w:space="0" w:color="auto"/>
                    <w:bottom w:val="none" w:sz="0" w:space="0" w:color="auto"/>
                    <w:right w:val="none" w:sz="0" w:space="0" w:color="auto"/>
                  </w:divBdr>
                </w:div>
                <w:div w:id="2132017331">
                  <w:marLeft w:val="640"/>
                  <w:marRight w:val="0"/>
                  <w:marTop w:val="0"/>
                  <w:marBottom w:val="0"/>
                  <w:divBdr>
                    <w:top w:val="none" w:sz="0" w:space="0" w:color="auto"/>
                    <w:left w:val="none" w:sz="0" w:space="0" w:color="auto"/>
                    <w:bottom w:val="none" w:sz="0" w:space="0" w:color="auto"/>
                    <w:right w:val="none" w:sz="0" w:space="0" w:color="auto"/>
                  </w:divBdr>
                </w:div>
                <w:div w:id="1362322495">
                  <w:marLeft w:val="640"/>
                  <w:marRight w:val="0"/>
                  <w:marTop w:val="0"/>
                  <w:marBottom w:val="0"/>
                  <w:divBdr>
                    <w:top w:val="none" w:sz="0" w:space="0" w:color="auto"/>
                    <w:left w:val="none" w:sz="0" w:space="0" w:color="auto"/>
                    <w:bottom w:val="none" w:sz="0" w:space="0" w:color="auto"/>
                    <w:right w:val="none" w:sz="0" w:space="0" w:color="auto"/>
                  </w:divBdr>
                </w:div>
                <w:div w:id="365983538">
                  <w:marLeft w:val="640"/>
                  <w:marRight w:val="0"/>
                  <w:marTop w:val="0"/>
                  <w:marBottom w:val="0"/>
                  <w:divBdr>
                    <w:top w:val="none" w:sz="0" w:space="0" w:color="auto"/>
                    <w:left w:val="none" w:sz="0" w:space="0" w:color="auto"/>
                    <w:bottom w:val="none" w:sz="0" w:space="0" w:color="auto"/>
                    <w:right w:val="none" w:sz="0" w:space="0" w:color="auto"/>
                  </w:divBdr>
                </w:div>
                <w:div w:id="869953208">
                  <w:marLeft w:val="640"/>
                  <w:marRight w:val="0"/>
                  <w:marTop w:val="0"/>
                  <w:marBottom w:val="0"/>
                  <w:divBdr>
                    <w:top w:val="none" w:sz="0" w:space="0" w:color="auto"/>
                    <w:left w:val="none" w:sz="0" w:space="0" w:color="auto"/>
                    <w:bottom w:val="none" w:sz="0" w:space="0" w:color="auto"/>
                    <w:right w:val="none" w:sz="0" w:space="0" w:color="auto"/>
                  </w:divBdr>
                </w:div>
                <w:div w:id="483663557">
                  <w:marLeft w:val="640"/>
                  <w:marRight w:val="0"/>
                  <w:marTop w:val="0"/>
                  <w:marBottom w:val="0"/>
                  <w:divBdr>
                    <w:top w:val="none" w:sz="0" w:space="0" w:color="auto"/>
                    <w:left w:val="none" w:sz="0" w:space="0" w:color="auto"/>
                    <w:bottom w:val="none" w:sz="0" w:space="0" w:color="auto"/>
                    <w:right w:val="none" w:sz="0" w:space="0" w:color="auto"/>
                  </w:divBdr>
                </w:div>
                <w:div w:id="63070448">
                  <w:marLeft w:val="640"/>
                  <w:marRight w:val="0"/>
                  <w:marTop w:val="0"/>
                  <w:marBottom w:val="0"/>
                  <w:divBdr>
                    <w:top w:val="none" w:sz="0" w:space="0" w:color="auto"/>
                    <w:left w:val="none" w:sz="0" w:space="0" w:color="auto"/>
                    <w:bottom w:val="none" w:sz="0" w:space="0" w:color="auto"/>
                    <w:right w:val="none" w:sz="0" w:space="0" w:color="auto"/>
                  </w:divBdr>
                </w:div>
                <w:div w:id="1652103420">
                  <w:marLeft w:val="640"/>
                  <w:marRight w:val="0"/>
                  <w:marTop w:val="0"/>
                  <w:marBottom w:val="0"/>
                  <w:divBdr>
                    <w:top w:val="none" w:sz="0" w:space="0" w:color="auto"/>
                    <w:left w:val="none" w:sz="0" w:space="0" w:color="auto"/>
                    <w:bottom w:val="none" w:sz="0" w:space="0" w:color="auto"/>
                    <w:right w:val="none" w:sz="0" w:space="0" w:color="auto"/>
                  </w:divBdr>
                </w:div>
                <w:div w:id="444349404">
                  <w:marLeft w:val="640"/>
                  <w:marRight w:val="0"/>
                  <w:marTop w:val="0"/>
                  <w:marBottom w:val="0"/>
                  <w:divBdr>
                    <w:top w:val="none" w:sz="0" w:space="0" w:color="auto"/>
                    <w:left w:val="none" w:sz="0" w:space="0" w:color="auto"/>
                    <w:bottom w:val="none" w:sz="0" w:space="0" w:color="auto"/>
                    <w:right w:val="none" w:sz="0" w:space="0" w:color="auto"/>
                  </w:divBdr>
                </w:div>
                <w:div w:id="430708329">
                  <w:marLeft w:val="640"/>
                  <w:marRight w:val="0"/>
                  <w:marTop w:val="0"/>
                  <w:marBottom w:val="0"/>
                  <w:divBdr>
                    <w:top w:val="none" w:sz="0" w:space="0" w:color="auto"/>
                    <w:left w:val="none" w:sz="0" w:space="0" w:color="auto"/>
                    <w:bottom w:val="none" w:sz="0" w:space="0" w:color="auto"/>
                    <w:right w:val="none" w:sz="0" w:space="0" w:color="auto"/>
                  </w:divBdr>
                </w:div>
                <w:div w:id="1852184126">
                  <w:marLeft w:val="640"/>
                  <w:marRight w:val="0"/>
                  <w:marTop w:val="0"/>
                  <w:marBottom w:val="0"/>
                  <w:divBdr>
                    <w:top w:val="none" w:sz="0" w:space="0" w:color="auto"/>
                    <w:left w:val="none" w:sz="0" w:space="0" w:color="auto"/>
                    <w:bottom w:val="none" w:sz="0" w:space="0" w:color="auto"/>
                    <w:right w:val="none" w:sz="0" w:space="0" w:color="auto"/>
                  </w:divBdr>
                </w:div>
                <w:div w:id="716245019">
                  <w:marLeft w:val="640"/>
                  <w:marRight w:val="0"/>
                  <w:marTop w:val="0"/>
                  <w:marBottom w:val="0"/>
                  <w:divBdr>
                    <w:top w:val="none" w:sz="0" w:space="0" w:color="auto"/>
                    <w:left w:val="none" w:sz="0" w:space="0" w:color="auto"/>
                    <w:bottom w:val="none" w:sz="0" w:space="0" w:color="auto"/>
                    <w:right w:val="none" w:sz="0" w:space="0" w:color="auto"/>
                  </w:divBdr>
                </w:div>
                <w:div w:id="715356243">
                  <w:marLeft w:val="640"/>
                  <w:marRight w:val="0"/>
                  <w:marTop w:val="0"/>
                  <w:marBottom w:val="0"/>
                  <w:divBdr>
                    <w:top w:val="none" w:sz="0" w:space="0" w:color="auto"/>
                    <w:left w:val="none" w:sz="0" w:space="0" w:color="auto"/>
                    <w:bottom w:val="none" w:sz="0" w:space="0" w:color="auto"/>
                    <w:right w:val="none" w:sz="0" w:space="0" w:color="auto"/>
                  </w:divBdr>
                </w:div>
                <w:div w:id="447547629">
                  <w:marLeft w:val="640"/>
                  <w:marRight w:val="0"/>
                  <w:marTop w:val="0"/>
                  <w:marBottom w:val="0"/>
                  <w:divBdr>
                    <w:top w:val="none" w:sz="0" w:space="0" w:color="auto"/>
                    <w:left w:val="none" w:sz="0" w:space="0" w:color="auto"/>
                    <w:bottom w:val="none" w:sz="0" w:space="0" w:color="auto"/>
                    <w:right w:val="none" w:sz="0" w:space="0" w:color="auto"/>
                  </w:divBdr>
                </w:div>
                <w:div w:id="100800517">
                  <w:marLeft w:val="640"/>
                  <w:marRight w:val="0"/>
                  <w:marTop w:val="0"/>
                  <w:marBottom w:val="0"/>
                  <w:divBdr>
                    <w:top w:val="none" w:sz="0" w:space="0" w:color="auto"/>
                    <w:left w:val="none" w:sz="0" w:space="0" w:color="auto"/>
                    <w:bottom w:val="none" w:sz="0" w:space="0" w:color="auto"/>
                    <w:right w:val="none" w:sz="0" w:space="0" w:color="auto"/>
                  </w:divBdr>
                </w:div>
                <w:div w:id="1779175407">
                  <w:marLeft w:val="640"/>
                  <w:marRight w:val="0"/>
                  <w:marTop w:val="0"/>
                  <w:marBottom w:val="0"/>
                  <w:divBdr>
                    <w:top w:val="none" w:sz="0" w:space="0" w:color="auto"/>
                    <w:left w:val="none" w:sz="0" w:space="0" w:color="auto"/>
                    <w:bottom w:val="none" w:sz="0" w:space="0" w:color="auto"/>
                    <w:right w:val="none" w:sz="0" w:space="0" w:color="auto"/>
                  </w:divBdr>
                </w:div>
                <w:div w:id="962808066">
                  <w:marLeft w:val="640"/>
                  <w:marRight w:val="0"/>
                  <w:marTop w:val="0"/>
                  <w:marBottom w:val="0"/>
                  <w:divBdr>
                    <w:top w:val="none" w:sz="0" w:space="0" w:color="auto"/>
                    <w:left w:val="none" w:sz="0" w:space="0" w:color="auto"/>
                    <w:bottom w:val="none" w:sz="0" w:space="0" w:color="auto"/>
                    <w:right w:val="none" w:sz="0" w:space="0" w:color="auto"/>
                  </w:divBdr>
                </w:div>
                <w:div w:id="2146506914">
                  <w:marLeft w:val="640"/>
                  <w:marRight w:val="0"/>
                  <w:marTop w:val="0"/>
                  <w:marBottom w:val="0"/>
                  <w:divBdr>
                    <w:top w:val="none" w:sz="0" w:space="0" w:color="auto"/>
                    <w:left w:val="none" w:sz="0" w:space="0" w:color="auto"/>
                    <w:bottom w:val="none" w:sz="0" w:space="0" w:color="auto"/>
                    <w:right w:val="none" w:sz="0" w:space="0" w:color="auto"/>
                  </w:divBdr>
                </w:div>
                <w:div w:id="1185629249">
                  <w:marLeft w:val="640"/>
                  <w:marRight w:val="0"/>
                  <w:marTop w:val="0"/>
                  <w:marBottom w:val="0"/>
                  <w:divBdr>
                    <w:top w:val="none" w:sz="0" w:space="0" w:color="auto"/>
                    <w:left w:val="none" w:sz="0" w:space="0" w:color="auto"/>
                    <w:bottom w:val="none" w:sz="0" w:space="0" w:color="auto"/>
                    <w:right w:val="none" w:sz="0" w:space="0" w:color="auto"/>
                  </w:divBdr>
                </w:div>
                <w:div w:id="2142310554">
                  <w:marLeft w:val="640"/>
                  <w:marRight w:val="0"/>
                  <w:marTop w:val="0"/>
                  <w:marBottom w:val="0"/>
                  <w:divBdr>
                    <w:top w:val="none" w:sz="0" w:space="0" w:color="auto"/>
                    <w:left w:val="none" w:sz="0" w:space="0" w:color="auto"/>
                    <w:bottom w:val="none" w:sz="0" w:space="0" w:color="auto"/>
                    <w:right w:val="none" w:sz="0" w:space="0" w:color="auto"/>
                  </w:divBdr>
                </w:div>
                <w:div w:id="442655195">
                  <w:marLeft w:val="640"/>
                  <w:marRight w:val="0"/>
                  <w:marTop w:val="0"/>
                  <w:marBottom w:val="0"/>
                  <w:divBdr>
                    <w:top w:val="none" w:sz="0" w:space="0" w:color="auto"/>
                    <w:left w:val="none" w:sz="0" w:space="0" w:color="auto"/>
                    <w:bottom w:val="none" w:sz="0" w:space="0" w:color="auto"/>
                    <w:right w:val="none" w:sz="0" w:space="0" w:color="auto"/>
                  </w:divBdr>
                </w:div>
                <w:div w:id="1812361417">
                  <w:marLeft w:val="640"/>
                  <w:marRight w:val="0"/>
                  <w:marTop w:val="0"/>
                  <w:marBottom w:val="0"/>
                  <w:divBdr>
                    <w:top w:val="none" w:sz="0" w:space="0" w:color="auto"/>
                    <w:left w:val="none" w:sz="0" w:space="0" w:color="auto"/>
                    <w:bottom w:val="none" w:sz="0" w:space="0" w:color="auto"/>
                    <w:right w:val="none" w:sz="0" w:space="0" w:color="auto"/>
                  </w:divBdr>
                </w:div>
                <w:div w:id="764613312">
                  <w:marLeft w:val="640"/>
                  <w:marRight w:val="0"/>
                  <w:marTop w:val="0"/>
                  <w:marBottom w:val="0"/>
                  <w:divBdr>
                    <w:top w:val="none" w:sz="0" w:space="0" w:color="auto"/>
                    <w:left w:val="none" w:sz="0" w:space="0" w:color="auto"/>
                    <w:bottom w:val="none" w:sz="0" w:space="0" w:color="auto"/>
                    <w:right w:val="none" w:sz="0" w:space="0" w:color="auto"/>
                  </w:divBdr>
                </w:div>
                <w:div w:id="194273129">
                  <w:marLeft w:val="640"/>
                  <w:marRight w:val="0"/>
                  <w:marTop w:val="0"/>
                  <w:marBottom w:val="0"/>
                  <w:divBdr>
                    <w:top w:val="none" w:sz="0" w:space="0" w:color="auto"/>
                    <w:left w:val="none" w:sz="0" w:space="0" w:color="auto"/>
                    <w:bottom w:val="none" w:sz="0" w:space="0" w:color="auto"/>
                    <w:right w:val="none" w:sz="0" w:space="0" w:color="auto"/>
                  </w:divBdr>
                </w:div>
                <w:div w:id="1617329458">
                  <w:marLeft w:val="640"/>
                  <w:marRight w:val="0"/>
                  <w:marTop w:val="0"/>
                  <w:marBottom w:val="0"/>
                  <w:divBdr>
                    <w:top w:val="none" w:sz="0" w:space="0" w:color="auto"/>
                    <w:left w:val="none" w:sz="0" w:space="0" w:color="auto"/>
                    <w:bottom w:val="none" w:sz="0" w:space="0" w:color="auto"/>
                    <w:right w:val="none" w:sz="0" w:space="0" w:color="auto"/>
                  </w:divBdr>
                </w:div>
                <w:div w:id="1694844044">
                  <w:marLeft w:val="640"/>
                  <w:marRight w:val="0"/>
                  <w:marTop w:val="0"/>
                  <w:marBottom w:val="0"/>
                  <w:divBdr>
                    <w:top w:val="none" w:sz="0" w:space="0" w:color="auto"/>
                    <w:left w:val="none" w:sz="0" w:space="0" w:color="auto"/>
                    <w:bottom w:val="none" w:sz="0" w:space="0" w:color="auto"/>
                    <w:right w:val="none" w:sz="0" w:space="0" w:color="auto"/>
                  </w:divBdr>
                </w:div>
                <w:div w:id="118644288">
                  <w:marLeft w:val="640"/>
                  <w:marRight w:val="0"/>
                  <w:marTop w:val="0"/>
                  <w:marBottom w:val="0"/>
                  <w:divBdr>
                    <w:top w:val="none" w:sz="0" w:space="0" w:color="auto"/>
                    <w:left w:val="none" w:sz="0" w:space="0" w:color="auto"/>
                    <w:bottom w:val="none" w:sz="0" w:space="0" w:color="auto"/>
                    <w:right w:val="none" w:sz="0" w:space="0" w:color="auto"/>
                  </w:divBdr>
                </w:div>
                <w:div w:id="1098866375">
                  <w:marLeft w:val="640"/>
                  <w:marRight w:val="0"/>
                  <w:marTop w:val="0"/>
                  <w:marBottom w:val="0"/>
                  <w:divBdr>
                    <w:top w:val="none" w:sz="0" w:space="0" w:color="auto"/>
                    <w:left w:val="none" w:sz="0" w:space="0" w:color="auto"/>
                    <w:bottom w:val="none" w:sz="0" w:space="0" w:color="auto"/>
                    <w:right w:val="none" w:sz="0" w:space="0" w:color="auto"/>
                  </w:divBdr>
                </w:div>
                <w:div w:id="1818957963">
                  <w:marLeft w:val="640"/>
                  <w:marRight w:val="0"/>
                  <w:marTop w:val="0"/>
                  <w:marBottom w:val="0"/>
                  <w:divBdr>
                    <w:top w:val="none" w:sz="0" w:space="0" w:color="auto"/>
                    <w:left w:val="none" w:sz="0" w:space="0" w:color="auto"/>
                    <w:bottom w:val="none" w:sz="0" w:space="0" w:color="auto"/>
                    <w:right w:val="none" w:sz="0" w:space="0" w:color="auto"/>
                  </w:divBdr>
                </w:div>
                <w:div w:id="1051421209">
                  <w:marLeft w:val="640"/>
                  <w:marRight w:val="0"/>
                  <w:marTop w:val="0"/>
                  <w:marBottom w:val="0"/>
                  <w:divBdr>
                    <w:top w:val="none" w:sz="0" w:space="0" w:color="auto"/>
                    <w:left w:val="none" w:sz="0" w:space="0" w:color="auto"/>
                    <w:bottom w:val="none" w:sz="0" w:space="0" w:color="auto"/>
                    <w:right w:val="none" w:sz="0" w:space="0" w:color="auto"/>
                  </w:divBdr>
                </w:div>
                <w:div w:id="523134358">
                  <w:marLeft w:val="640"/>
                  <w:marRight w:val="0"/>
                  <w:marTop w:val="0"/>
                  <w:marBottom w:val="0"/>
                  <w:divBdr>
                    <w:top w:val="none" w:sz="0" w:space="0" w:color="auto"/>
                    <w:left w:val="none" w:sz="0" w:space="0" w:color="auto"/>
                    <w:bottom w:val="none" w:sz="0" w:space="0" w:color="auto"/>
                    <w:right w:val="none" w:sz="0" w:space="0" w:color="auto"/>
                  </w:divBdr>
                </w:div>
                <w:div w:id="615521349">
                  <w:marLeft w:val="640"/>
                  <w:marRight w:val="0"/>
                  <w:marTop w:val="0"/>
                  <w:marBottom w:val="0"/>
                  <w:divBdr>
                    <w:top w:val="none" w:sz="0" w:space="0" w:color="auto"/>
                    <w:left w:val="none" w:sz="0" w:space="0" w:color="auto"/>
                    <w:bottom w:val="none" w:sz="0" w:space="0" w:color="auto"/>
                    <w:right w:val="none" w:sz="0" w:space="0" w:color="auto"/>
                  </w:divBdr>
                </w:div>
                <w:div w:id="1447120283">
                  <w:marLeft w:val="640"/>
                  <w:marRight w:val="0"/>
                  <w:marTop w:val="0"/>
                  <w:marBottom w:val="0"/>
                  <w:divBdr>
                    <w:top w:val="none" w:sz="0" w:space="0" w:color="auto"/>
                    <w:left w:val="none" w:sz="0" w:space="0" w:color="auto"/>
                    <w:bottom w:val="none" w:sz="0" w:space="0" w:color="auto"/>
                    <w:right w:val="none" w:sz="0" w:space="0" w:color="auto"/>
                  </w:divBdr>
                </w:div>
                <w:div w:id="815951636">
                  <w:marLeft w:val="640"/>
                  <w:marRight w:val="0"/>
                  <w:marTop w:val="0"/>
                  <w:marBottom w:val="0"/>
                  <w:divBdr>
                    <w:top w:val="none" w:sz="0" w:space="0" w:color="auto"/>
                    <w:left w:val="none" w:sz="0" w:space="0" w:color="auto"/>
                    <w:bottom w:val="none" w:sz="0" w:space="0" w:color="auto"/>
                    <w:right w:val="none" w:sz="0" w:space="0" w:color="auto"/>
                  </w:divBdr>
                </w:div>
                <w:div w:id="2070111526">
                  <w:marLeft w:val="640"/>
                  <w:marRight w:val="0"/>
                  <w:marTop w:val="0"/>
                  <w:marBottom w:val="0"/>
                  <w:divBdr>
                    <w:top w:val="none" w:sz="0" w:space="0" w:color="auto"/>
                    <w:left w:val="none" w:sz="0" w:space="0" w:color="auto"/>
                    <w:bottom w:val="none" w:sz="0" w:space="0" w:color="auto"/>
                    <w:right w:val="none" w:sz="0" w:space="0" w:color="auto"/>
                  </w:divBdr>
                </w:div>
                <w:div w:id="2126734510">
                  <w:marLeft w:val="640"/>
                  <w:marRight w:val="0"/>
                  <w:marTop w:val="0"/>
                  <w:marBottom w:val="0"/>
                  <w:divBdr>
                    <w:top w:val="none" w:sz="0" w:space="0" w:color="auto"/>
                    <w:left w:val="none" w:sz="0" w:space="0" w:color="auto"/>
                    <w:bottom w:val="none" w:sz="0" w:space="0" w:color="auto"/>
                    <w:right w:val="none" w:sz="0" w:space="0" w:color="auto"/>
                  </w:divBdr>
                </w:div>
                <w:div w:id="1240140844">
                  <w:marLeft w:val="640"/>
                  <w:marRight w:val="0"/>
                  <w:marTop w:val="0"/>
                  <w:marBottom w:val="0"/>
                  <w:divBdr>
                    <w:top w:val="none" w:sz="0" w:space="0" w:color="auto"/>
                    <w:left w:val="none" w:sz="0" w:space="0" w:color="auto"/>
                    <w:bottom w:val="none" w:sz="0" w:space="0" w:color="auto"/>
                    <w:right w:val="none" w:sz="0" w:space="0" w:color="auto"/>
                  </w:divBdr>
                </w:div>
                <w:div w:id="1310867947">
                  <w:marLeft w:val="640"/>
                  <w:marRight w:val="0"/>
                  <w:marTop w:val="0"/>
                  <w:marBottom w:val="0"/>
                  <w:divBdr>
                    <w:top w:val="none" w:sz="0" w:space="0" w:color="auto"/>
                    <w:left w:val="none" w:sz="0" w:space="0" w:color="auto"/>
                    <w:bottom w:val="none" w:sz="0" w:space="0" w:color="auto"/>
                    <w:right w:val="none" w:sz="0" w:space="0" w:color="auto"/>
                  </w:divBdr>
                </w:div>
                <w:div w:id="980769412">
                  <w:marLeft w:val="640"/>
                  <w:marRight w:val="0"/>
                  <w:marTop w:val="0"/>
                  <w:marBottom w:val="0"/>
                  <w:divBdr>
                    <w:top w:val="none" w:sz="0" w:space="0" w:color="auto"/>
                    <w:left w:val="none" w:sz="0" w:space="0" w:color="auto"/>
                    <w:bottom w:val="none" w:sz="0" w:space="0" w:color="auto"/>
                    <w:right w:val="none" w:sz="0" w:space="0" w:color="auto"/>
                  </w:divBdr>
                </w:div>
                <w:div w:id="1110199203">
                  <w:marLeft w:val="640"/>
                  <w:marRight w:val="0"/>
                  <w:marTop w:val="0"/>
                  <w:marBottom w:val="0"/>
                  <w:divBdr>
                    <w:top w:val="none" w:sz="0" w:space="0" w:color="auto"/>
                    <w:left w:val="none" w:sz="0" w:space="0" w:color="auto"/>
                    <w:bottom w:val="none" w:sz="0" w:space="0" w:color="auto"/>
                    <w:right w:val="none" w:sz="0" w:space="0" w:color="auto"/>
                  </w:divBdr>
                </w:div>
                <w:div w:id="701631142">
                  <w:marLeft w:val="640"/>
                  <w:marRight w:val="0"/>
                  <w:marTop w:val="0"/>
                  <w:marBottom w:val="0"/>
                  <w:divBdr>
                    <w:top w:val="none" w:sz="0" w:space="0" w:color="auto"/>
                    <w:left w:val="none" w:sz="0" w:space="0" w:color="auto"/>
                    <w:bottom w:val="none" w:sz="0" w:space="0" w:color="auto"/>
                    <w:right w:val="none" w:sz="0" w:space="0" w:color="auto"/>
                  </w:divBdr>
                </w:div>
                <w:div w:id="904411835">
                  <w:marLeft w:val="640"/>
                  <w:marRight w:val="0"/>
                  <w:marTop w:val="0"/>
                  <w:marBottom w:val="0"/>
                  <w:divBdr>
                    <w:top w:val="none" w:sz="0" w:space="0" w:color="auto"/>
                    <w:left w:val="none" w:sz="0" w:space="0" w:color="auto"/>
                    <w:bottom w:val="none" w:sz="0" w:space="0" w:color="auto"/>
                    <w:right w:val="none" w:sz="0" w:space="0" w:color="auto"/>
                  </w:divBdr>
                </w:div>
                <w:div w:id="1006320580">
                  <w:marLeft w:val="640"/>
                  <w:marRight w:val="0"/>
                  <w:marTop w:val="0"/>
                  <w:marBottom w:val="0"/>
                  <w:divBdr>
                    <w:top w:val="none" w:sz="0" w:space="0" w:color="auto"/>
                    <w:left w:val="none" w:sz="0" w:space="0" w:color="auto"/>
                    <w:bottom w:val="none" w:sz="0" w:space="0" w:color="auto"/>
                    <w:right w:val="none" w:sz="0" w:space="0" w:color="auto"/>
                  </w:divBdr>
                </w:div>
                <w:div w:id="1970429843">
                  <w:marLeft w:val="640"/>
                  <w:marRight w:val="0"/>
                  <w:marTop w:val="0"/>
                  <w:marBottom w:val="0"/>
                  <w:divBdr>
                    <w:top w:val="none" w:sz="0" w:space="0" w:color="auto"/>
                    <w:left w:val="none" w:sz="0" w:space="0" w:color="auto"/>
                    <w:bottom w:val="none" w:sz="0" w:space="0" w:color="auto"/>
                    <w:right w:val="none" w:sz="0" w:space="0" w:color="auto"/>
                  </w:divBdr>
                </w:div>
                <w:div w:id="193230512">
                  <w:marLeft w:val="640"/>
                  <w:marRight w:val="0"/>
                  <w:marTop w:val="0"/>
                  <w:marBottom w:val="0"/>
                  <w:divBdr>
                    <w:top w:val="none" w:sz="0" w:space="0" w:color="auto"/>
                    <w:left w:val="none" w:sz="0" w:space="0" w:color="auto"/>
                    <w:bottom w:val="none" w:sz="0" w:space="0" w:color="auto"/>
                    <w:right w:val="none" w:sz="0" w:space="0" w:color="auto"/>
                  </w:divBdr>
                </w:div>
                <w:div w:id="1241406659">
                  <w:marLeft w:val="640"/>
                  <w:marRight w:val="0"/>
                  <w:marTop w:val="0"/>
                  <w:marBottom w:val="0"/>
                  <w:divBdr>
                    <w:top w:val="none" w:sz="0" w:space="0" w:color="auto"/>
                    <w:left w:val="none" w:sz="0" w:space="0" w:color="auto"/>
                    <w:bottom w:val="none" w:sz="0" w:space="0" w:color="auto"/>
                    <w:right w:val="none" w:sz="0" w:space="0" w:color="auto"/>
                  </w:divBdr>
                </w:div>
                <w:div w:id="778112281">
                  <w:marLeft w:val="640"/>
                  <w:marRight w:val="0"/>
                  <w:marTop w:val="0"/>
                  <w:marBottom w:val="0"/>
                  <w:divBdr>
                    <w:top w:val="none" w:sz="0" w:space="0" w:color="auto"/>
                    <w:left w:val="none" w:sz="0" w:space="0" w:color="auto"/>
                    <w:bottom w:val="none" w:sz="0" w:space="0" w:color="auto"/>
                    <w:right w:val="none" w:sz="0" w:space="0" w:color="auto"/>
                  </w:divBdr>
                </w:div>
                <w:div w:id="1106968680">
                  <w:marLeft w:val="640"/>
                  <w:marRight w:val="0"/>
                  <w:marTop w:val="0"/>
                  <w:marBottom w:val="0"/>
                  <w:divBdr>
                    <w:top w:val="none" w:sz="0" w:space="0" w:color="auto"/>
                    <w:left w:val="none" w:sz="0" w:space="0" w:color="auto"/>
                    <w:bottom w:val="none" w:sz="0" w:space="0" w:color="auto"/>
                    <w:right w:val="none" w:sz="0" w:space="0" w:color="auto"/>
                  </w:divBdr>
                </w:div>
                <w:div w:id="1844467406">
                  <w:marLeft w:val="640"/>
                  <w:marRight w:val="0"/>
                  <w:marTop w:val="0"/>
                  <w:marBottom w:val="0"/>
                  <w:divBdr>
                    <w:top w:val="none" w:sz="0" w:space="0" w:color="auto"/>
                    <w:left w:val="none" w:sz="0" w:space="0" w:color="auto"/>
                    <w:bottom w:val="none" w:sz="0" w:space="0" w:color="auto"/>
                    <w:right w:val="none" w:sz="0" w:space="0" w:color="auto"/>
                  </w:divBdr>
                </w:div>
                <w:div w:id="681274867">
                  <w:marLeft w:val="640"/>
                  <w:marRight w:val="0"/>
                  <w:marTop w:val="0"/>
                  <w:marBottom w:val="0"/>
                  <w:divBdr>
                    <w:top w:val="none" w:sz="0" w:space="0" w:color="auto"/>
                    <w:left w:val="none" w:sz="0" w:space="0" w:color="auto"/>
                    <w:bottom w:val="none" w:sz="0" w:space="0" w:color="auto"/>
                    <w:right w:val="none" w:sz="0" w:space="0" w:color="auto"/>
                  </w:divBdr>
                </w:div>
                <w:div w:id="1599220248">
                  <w:marLeft w:val="640"/>
                  <w:marRight w:val="0"/>
                  <w:marTop w:val="0"/>
                  <w:marBottom w:val="0"/>
                  <w:divBdr>
                    <w:top w:val="none" w:sz="0" w:space="0" w:color="auto"/>
                    <w:left w:val="none" w:sz="0" w:space="0" w:color="auto"/>
                    <w:bottom w:val="none" w:sz="0" w:space="0" w:color="auto"/>
                    <w:right w:val="none" w:sz="0" w:space="0" w:color="auto"/>
                  </w:divBdr>
                </w:div>
                <w:div w:id="1327056772">
                  <w:marLeft w:val="640"/>
                  <w:marRight w:val="0"/>
                  <w:marTop w:val="0"/>
                  <w:marBottom w:val="0"/>
                  <w:divBdr>
                    <w:top w:val="none" w:sz="0" w:space="0" w:color="auto"/>
                    <w:left w:val="none" w:sz="0" w:space="0" w:color="auto"/>
                    <w:bottom w:val="none" w:sz="0" w:space="0" w:color="auto"/>
                    <w:right w:val="none" w:sz="0" w:space="0" w:color="auto"/>
                  </w:divBdr>
                </w:div>
                <w:div w:id="400517206">
                  <w:marLeft w:val="640"/>
                  <w:marRight w:val="0"/>
                  <w:marTop w:val="0"/>
                  <w:marBottom w:val="0"/>
                  <w:divBdr>
                    <w:top w:val="none" w:sz="0" w:space="0" w:color="auto"/>
                    <w:left w:val="none" w:sz="0" w:space="0" w:color="auto"/>
                    <w:bottom w:val="none" w:sz="0" w:space="0" w:color="auto"/>
                    <w:right w:val="none" w:sz="0" w:space="0" w:color="auto"/>
                  </w:divBdr>
                </w:div>
                <w:div w:id="861821185">
                  <w:marLeft w:val="640"/>
                  <w:marRight w:val="0"/>
                  <w:marTop w:val="0"/>
                  <w:marBottom w:val="0"/>
                  <w:divBdr>
                    <w:top w:val="none" w:sz="0" w:space="0" w:color="auto"/>
                    <w:left w:val="none" w:sz="0" w:space="0" w:color="auto"/>
                    <w:bottom w:val="none" w:sz="0" w:space="0" w:color="auto"/>
                    <w:right w:val="none" w:sz="0" w:space="0" w:color="auto"/>
                  </w:divBdr>
                </w:div>
                <w:div w:id="545684928">
                  <w:marLeft w:val="640"/>
                  <w:marRight w:val="0"/>
                  <w:marTop w:val="0"/>
                  <w:marBottom w:val="0"/>
                  <w:divBdr>
                    <w:top w:val="none" w:sz="0" w:space="0" w:color="auto"/>
                    <w:left w:val="none" w:sz="0" w:space="0" w:color="auto"/>
                    <w:bottom w:val="none" w:sz="0" w:space="0" w:color="auto"/>
                    <w:right w:val="none" w:sz="0" w:space="0" w:color="auto"/>
                  </w:divBdr>
                </w:div>
                <w:div w:id="1597203993">
                  <w:marLeft w:val="640"/>
                  <w:marRight w:val="0"/>
                  <w:marTop w:val="0"/>
                  <w:marBottom w:val="0"/>
                  <w:divBdr>
                    <w:top w:val="none" w:sz="0" w:space="0" w:color="auto"/>
                    <w:left w:val="none" w:sz="0" w:space="0" w:color="auto"/>
                    <w:bottom w:val="none" w:sz="0" w:space="0" w:color="auto"/>
                    <w:right w:val="none" w:sz="0" w:space="0" w:color="auto"/>
                  </w:divBdr>
                </w:div>
                <w:div w:id="698816110">
                  <w:marLeft w:val="640"/>
                  <w:marRight w:val="0"/>
                  <w:marTop w:val="0"/>
                  <w:marBottom w:val="0"/>
                  <w:divBdr>
                    <w:top w:val="none" w:sz="0" w:space="0" w:color="auto"/>
                    <w:left w:val="none" w:sz="0" w:space="0" w:color="auto"/>
                    <w:bottom w:val="none" w:sz="0" w:space="0" w:color="auto"/>
                    <w:right w:val="none" w:sz="0" w:space="0" w:color="auto"/>
                  </w:divBdr>
                </w:div>
                <w:div w:id="1674798305">
                  <w:marLeft w:val="640"/>
                  <w:marRight w:val="0"/>
                  <w:marTop w:val="0"/>
                  <w:marBottom w:val="0"/>
                  <w:divBdr>
                    <w:top w:val="none" w:sz="0" w:space="0" w:color="auto"/>
                    <w:left w:val="none" w:sz="0" w:space="0" w:color="auto"/>
                    <w:bottom w:val="none" w:sz="0" w:space="0" w:color="auto"/>
                    <w:right w:val="none" w:sz="0" w:space="0" w:color="auto"/>
                  </w:divBdr>
                </w:div>
                <w:div w:id="986395782">
                  <w:marLeft w:val="640"/>
                  <w:marRight w:val="0"/>
                  <w:marTop w:val="0"/>
                  <w:marBottom w:val="0"/>
                  <w:divBdr>
                    <w:top w:val="none" w:sz="0" w:space="0" w:color="auto"/>
                    <w:left w:val="none" w:sz="0" w:space="0" w:color="auto"/>
                    <w:bottom w:val="none" w:sz="0" w:space="0" w:color="auto"/>
                    <w:right w:val="none" w:sz="0" w:space="0" w:color="auto"/>
                  </w:divBdr>
                </w:div>
                <w:div w:id="530922785">
                  <w:marLeft w:val="640"/>
                  <w:marRight w:val="0"/>
                  <w:marTop w:val="0"/>
                  <w:marBottom w:val="0"/>
                  <w:divBdr>
                    <w:top w:val="none" w:sz="0" w:space="0" w:color="auto"/>
                    <w:left w:val="none" w:sz="0" w:space="0" w:color="auto"/>
                    <w:bottom w:val="none" w:sz="0" w:space="0" w:color="auto"/>
                    <w:right w:val="none" w:sz="0" w:space="0" w:color="auto"/>
                  </w:divBdr>
                </w:div>
                <w:div w:id="1280182739">
                  <w:marLeft w:val="640"/>
                  <w:marRight w:val="0"/>
                  <w:marTop w:val="0"/>
                  <w:marBottom w:val="0"/>
                  <w:divBdr>
                    <w:top w:val="none" w:sz="0" w:space="0" w:color="auto"/>
                    <w:left w:val="none" w:sz="0" w:space="0" w:color="auto"/>
                    <w:bottom w:val="none" w:sz="0" w:space="0" w:color="auto"/>
                    <w:right w:val="none" w:sz="0" w:space="0" w:color="auto"/>
                  </w:divBdr>
                </w:div>
                <w:div w:id="2081364123">
                  <w:marLeft w:val="640"/>
                  <w:marRight w:val="0"/>
                  <w:marTop w:val="0"/>
                  <w:marBottom w:val="0"/>
                  <w:divBdr>
                    <w:top w:val="none" w:sz="0" w:space="0" w:color="auto"/>
                    <w:left w:val="none" w:sz="0" w:space="0" w:color="auto"/>
                    <w:bottom w:val="none" w:sz="0" w:space="0" w:color="auto"/>
                    <w:right w:val="none" w:sz="0" w:space="0" w:color="auto"/>
                  </w:divBdr>
                </w:div>
                <w:div w:id="988217853">
                  <w:marLeft w:val="640"/>
                  <w:marRight w:val="0"/>
                  <w:marTop w:val="0"/>
                  <w:marBottom w:val="0"/>
                  <w:divBdr>
                    <w:top w:val="none" w:sz="0" w:space="0" w:color="auto"/>
                    <w:left w:val="none" w:sz="0" w:space="0" w:color="auto"/>
                    <w:bottom w:val="none" w:sz="0" w:space="0" w:color="auto"/>
                    <w:right w:val="none" w:sz="0" w:space="0" w:color="auto"/>
                  </w:divBdr>
                </w:div>
                <w:div w:id="803041737">
                  <w:marLeft w:val="640"/>
                  <w:marRight w:val="0"/>
                  <w:marTop w:val="0"/>
                  <w:marBottom w:val="0"/>
                  <w:divBdr>
                    <w:top w:val="none" w:sz="0" w:space="0" w:color="auto"/>
                    <w:left w:val="none" w:sz="0" w:space="0" w:color="auto"/>
                    <w:bottom w:val="none" w:sz="0" w:space="0" w:color="auto"/>
                    <w:right w:val="none" w:sz="0" w:space="0" w:color="auto"/>
                  </w:divBdr>
                </w:div>
                <w:div w:id="1254515726">
                  <w:marLeft w:val="640"/>
                  <w:marRight w:val="0"/>
                  <w:marTop w:val="0"/>
                  <w:marBottom w:val="0"/>
                  <w:divBdr>
                    <w:top w:val="none" w:sz="0" w:space="0" w:color="auto"/>
                    <w:left w:val="none" w:sz="0" w:space="0" w:color="auto"/>
                    <w:bottom w:val="none" w:sz="0" w:space="0" w:color="auto"/>
                    <w:right w:val="none" w:sz="0" w:space="0" w:color="auto"/>
                  </w:divBdr>
                </w:div>
                <w:div w:id="835419893">
                  <w:marLeft w:val="640"/>
                  <w:marRight w:val="0"/>
                  <w:marTop w:val="0"/>
                  <w:marBottom w:val="0"/>
                  <w:divBdr>
                    <w:top w:val="none" w:sz="0" w:space="0" w:color="auto"/>
                    <w:left w:val="none" w:sz="0" w:space="0" w:color="auto"/>
                    <w:bottom w:val="none" w:sz="0" w:space="0" w:color="auto"/>
                    <w:right w:val="none" w:sz="0" w:space="0" w:color="auto"/>
                  </w:divBdr>
                </w:div>
                <w:div w:id="620842096">
                  <w:marLeft w:val="640"/>
                  <w:marRight w:val="0"/>
                  <w:marTop w:val="0"/>
                  <w:marBottom w:val="0"/>
                  <w:divBdr>
                    <w:top w:val="none" w:sz="0" w:space="0" w:color="auto"/>
                    <w:left w:val="none" w:sz="0" w:space="0" w:color="auto"/>
                    <w:bottom w:val="none" w:sz="0" w:space="0" w:color="auto"/>
                    <w:right w:val="none" w:sz="0" w:space="0" w:color="auto"/>
                  </w:divBdr>
                </w:div>
                <w:div w:id="1040207997">
                  <w:marLeft w:val="640"/>
                  <w:marRight w:val="0"/>
                  <w:marTop w:val="0"/>
                  <w:marBottom w:val="0"/>
                  <w:divBdr>
                    <w:top w:val="none" w:sz="0" w:space="0" w:color="auto"/>
                    <w:left w:val="none" w:sz="0" w:space="0" w:color="auto"/>
                    <w:bottom w:val="none" w:sz="0" w:space="0" w:color="auto"/>
                    <w:right w:val="none" w:sz="0" w:space="0" w:color="auto"/>
                  </w:divBdr>
                </w:div>
                <w:div w:id="221333365">
                  <w:marLeft w:val="640"/>
                  <w:marRight w:val="0"/>
                  <w:marTop w:val="0"/>
                  <w:marBottom w:val="0"/>
                  <w:divBdr>
                    <w:top w:val="none" w:sz="0" w:space="0" w:color="auto"/>
                    <w:left w:val="none" w:sz="0" w:space="0" w:color="auto"/>
                    <w:bottom w:val="none" w:sz="0" w:space="0" w:color="auto"/>
                    <w:right w:val="none" w:sz="0" w:space="0" w:color="auto"/>
                  </w:divBdr>
                </w:div>
                <w:div w:id="1350595353">
                  <w:marLeft w:val="640"/>
                  <w:marRight w:val="0"/>
                  <w:marTop w:val="0"/>
                  <w:marBottom w:val="0"/>
                  <w:divBdr>
                    <w:top w:val="none" w:sz="0" w:space="0" w:color="auto"/>
                    <w:left w:val="none" w:sz="0" w:space="0" w:color="auto"/>
                    <w:bottom w:val="none" w:sz="0" w:space="0" w:color="auto"/>
                    <w:right w:val="none" w:sz="0" w:space="0" w:color="auto"/>
                  </w:divBdr>
                </w:div>
                <w:div w:id="466358140">
                  <w:marLeft w:val="640"/>
                  <w:marRight w:val="0"/>
                  <w:marTop w:val="0"/>
                  <w:marBottom w:val="0"/>
                  <w:divBdr>
                    <w:top w:val="none" w:sz="0" w:space="0" w:color="auto"/>
                    <w:left w:val="none" w:sz="0" w:space="0" w:color="auto"/>
                    <w:bottom w:val="none" w:sz="0" w:space="0" w:color="auto"/>
                    <w:right w:val="none" w:sz="0" w:space="0" w:color="auto"/>
                  </w:divBdr>
                </w:div>
                <w:div w:id="591739583">
                  <w:marLeft w:val="640"/>
                  <w:marRight w:val="0"/>
                  <w:marTop w:val="0"/>
                  <w:marBottom w:val="0"/>
                  <w:divBdr>
                    <w:top w:val="none" w:sz="0" w:space="0" w:color="auto"/>
                    <w:left w:val="none" w:sz="0" w:space="0" w:color="auto"/>
                    <w:bottom w:val="none" w:sz="0" w:space="0" w:color="auto"/>
                    <w:right w:val="none" w:sz="0" w:space="0" w:color="auto"/>
                  </w:divBdr>
                </w:div>
                <w:div w:id="1846826730">
                  <w:marLeft w:val="640"/>
                  <w:marRight w:val="0"/>
                  <w:marTop w:val="0"/>
                  <w:marBottom w:val="0"/>
                  <w:divBdr>
                    <w:top w:val="none" w:sz="0" w:space="0" w:color="auto"/>
                    <w:left w:val="none" w:sz="0" w:space="0" w:color="auto"/>
                    <w:bottom w:val="none" w:sz="0" w:space="0" w:color="auto"/>
                    <w:right w:val="none" w:sz="0" w:space="0" w:color="auto"/>
                  </w:divBdr>
                </w:div>
                <w:div w:id="1683583999">
                  <w:marLeft w:val="640"/>
                  <w:marRight w:val="0"/>
                  <w:marTop w:val="0"/>
                  <w:marBottom w:val="0"/>
                  <w:divBdr>
                    <w:top w:val="none" w:sz="0" w:space="0" w:color="auto"/>
                    <w:left w:val="none" w:sz="0" w:space="0" w:color="auto"/>
                    <w:bottom w:val="none" w:sz="0" w:space="0" w:color="auto"/>
                    <w:right w:val="none" w:sz="0" w:space="0" w:color="auto"/>
                  </w:divBdr>
                </w:div>
                <w:div w:id="323630538">
                  <w:marLeft w:val="640"/>
                  <w:marRight w:val="0"/>
                  <w:marTop w:val="0"/>
                  <w:marBottom w:val="0"/>
                  <w:divBdr>
                    <w:top w:val="none" w:sz="0" w:space="0" w:color="auto"/>
                    <w:left w:val="none" w:sz="0" w:space="0" w:color="auto"/>
                    <w:bottom w:val="none" w:sz="0" w:space="0" w:color="auto"/>
                    <w:right w:val="none" w:sz="0" w:space="0" w:color="auto"/>
                  </w:divBdr>
                </w:div>
                <w:div w:id="276958024">
                  <w:marLeft w:val="640"/>
                  <w:marRight w:val="0"/>
                  <w:marTop w:val="0"/>
                  <w:marBottom w:val="0"/>
                  <w:divBdr>
                    <w:top w:val="none" w:sz="0" w:space="0" w:color="auto"/>
                    <w:left w:val="none" w:sz="0" w:space="0" w:color="auto"/>
                    <w:bottom w:val="none" w:sz="0" w:space="0" w:color="auto"/>
                    <w:right w:val="none" w:sz="0" w:space="0" w:color="auto"/>
                  </w:divBdr>
                </w:div>
                <w:div w:id="1368719365">
                  <w:marLeft w:val="640"/>
                  <w:marRight w:val="0"/>
                  <w:marTop w:val="0"/>
                  <w:marBottom w:val="0"/>
                  <w:divBdr>
                    <w:top w:val="none" w:sz="0" w:space="0" w:color="auto"/>
                    <w:left w:val="none" w:sz="0" w:space="0" w:color="auto"/>
                    <w:bottom w:val="none" w:sz="0" w:space="0" w:color="auto"/>
                    <w:right w:val="none" w:sz="0" w:space="0" w:color="auto"/>
                  </w:divBdr>
                </w:div>
                <w:div w:id="1444612237">
                  <w:marLeft w:val="640"/>
                  <w:marRight w:val="0"/>
                  <w:marTop w:val="0"/>
                  <w:marBottom w:val="0"/>
                  <w:divBdr>
                    <w:top w:val="none" w:sz="0" w:space="0" w:color="auto"/>
                    <w:left w:val="none" w:sz="0" w:space="0" w:color="auto"/>
                    <w:bottom w:val="none" w:sz="0" w:space="0" w:color="auto"/>
                    <w:right w:val="none" w:sz="0" w:space="0" w:color="auto"/>
                  </w:divBdr>
                </w:div>
                <w:div w:id="343440869">
                  <w:marLeft w:val="640"/>
                  <w:marRight w:val="0"/>
                  <w:marTop w:val="0"/>
                  <w:marBottom w:val="0"/>
                  <w:divBdr>
                    <w:top w:val="none" w:sz="0" w:space="0" w:color="auto"/>
                    <w:left w:val="none" w:sz="0" w:space="0" w:color="auto"/>
                    <w:bottom w:val="none" w:sz="0" w:space="0" w:color="auto"/>
                    <w:right w:val="none" w:sz="0" w:space="0" w:color="auto"/>
                  </w:divBdr>
                </w:div>
                <w:div w:id="1392390048">
                  <w:marLeft w:val="640"/>
                  <w:marRight w:val="0"/>
                  <w:marTop w:val="0"/>
                  <w:marBottom w:val="0"/>
                  <w:divBdr>
                    <w:top w:val="none" w:sz="0" w:space="0" w:color="auto"/>
                    <w:left w:val="none" w:sz="0" w:space="0" w:color="auto"/>
                    <w:bottom w:val="none" w:sz="0" w:space="0" w:color="auto"/>
                    <w:right w:val="none" w:sz="0" w:space="0" w:color="auto"/>
                  </w:divBdr>
                </w:div>
                <w:div w:id="2091538560">
                  <w:marLeft w:val="640"/>
                  <w:marRight w:val="0"/>
                  <w:marTop w:val="0"/>
                  <w:marBottom w:val="0"/>
                  <w:divBdr>
                    <w:top w:val="none" w:sz="0" w:space="0" w:color="auto"/>
                    <w:left w:val="none" w:sz="0" w:space="0" w:color="auto"/>
                    <w:bottom w:val="none" w:sz="0" w:space="0" w:color="auto"/>
                    <w:right w:val="none" w:sz="0" w:space="0" w:color="auto"/>
                  </w:divBdr>
                </w:div>
              </w:divsChild>
            </w:div>
            <w:div w:id="1589457585">
              <w:marLeft w:val="0"/>
              <w:marRight w:val="0"/>
              <w:marTop w:val="0"/>
              <w:marBottom w:val="0"/>
              <w:divBdr>
                <w:top w:val="none" w:sz="0" w:space="0" w:color="auto"/>
                <w:left w:val="none" w:sz="0" w:space="0" w:color="auto"/>
                <w:bottom w:val="none" w:sz="0" w:space="0" w:color="auto"/>
                <w:right w:val="none" w:sz="0" w:space="0" w:color="auto"/>
              </w:divBdr>
              <w:divsChild>
                <w:div w:id="593632892">
                  <w:marLeft w:val="640"/>
                  <w:marRight w:val="0"/>
                  <w:marTop w:val="0"/>
                  <w:marBottom w:val="0"/>
                  <w:divBdr>
                    <w:top w:val="none" w:sz="0" w:space="0" w:color="auto"/>
                    <w:left w:val="none" w:sz="0" w:space="0" w:color="auto"/>
                    <w:bottom w:val="none" w:sz="0" w:space="0" w:color="auto"/>
                    <w:right w:val="none" w:sz="0" w:space="0" w:color="auto"/>
                  </w:divBdr>
                </w:div>
                <w:div w:id="172571122">
                  <w:marLeft w:val="640"/>
                  <w:marRight w:val="0"/>
                  <w:marTop w:val="0"/>
                  <w:marBottom w:val="0"/>
                  <w:divBdr>
                    <w:top w:val="none" w:sz="0" w:space="0" w:color="auto"/>
                    <w:left w:val="none" w:sz="0" w:space="0" w:color="auto"/>
                    <w:bottom w:val="none" w:sz="0" w:space="0" w:color="auto"/>
                    <w:right w:val="none" w:sz="0" w:space="0" w:color="auto"/>
                  </w:divBdr>
                </w:div>
                <w:div w:id="1365639584">
                  <w:marLeft w:val="640"/>
                  <w:marRight w:val="0"/>
                  <w:marTop w:val="0"/>
                  <w:marBottom w:val="0"/>
                  <w:divBdr>
                    <w:top w:val="none" w:sz="0" w:space="0" w:color="auto"/>
                    <w:left w:val="none" w:sz="0" w:space="0" w:color="auto"/>
                    <w:bottom w:val="none" w:sz="0" w:space="0" w:color="auto"/>
                    <w:right w:val="none" w:sz="0" w:space="0" w:color="auto"/>
                  </w:divBdr>
                </w:div>
                <w:div w:id="1259367106">
                  <w:marLeft w:val="640"/>
                  <w:marRight w:val="0"/>
                  <w:marTop w:val="0"/>
                  <w:marBottom w:val="0"/>
                  <w:divBdr>
                    <w:top w:val="none" w:sz="0" w:space="0" w:color="auto"/>
                    <w:left w:val="none" w:sz="0" w:space="0" w:color="auto"/>
                    <w:bottom w:val="none" w:sz="0" w:space="0" w:color="auto"/>
                    <w:right w:val="none" w:sz="0" w:space="0" w:color="auto"/>
                  </w:divBdr>
                </w:div>
                <w:div w:id="1291400260">
                  <w:marLeft w:val="640"/>
                  <w:marRight w:val="0"/>
                  <w:marTop w:val="0"/>
                  <w:marBottom w:val="0"/>
                  <w:divBdr>
                    <w:top w:val="none" w:sz="0" w:space="0" w:color="auto"/>
                    <w:left w:val="none" w:sz="0" w:space="0" w:color="auto"/>
                    <w:bottom w:val="none" w:sz="0" w:space="0" w:color="auto"/>
                    <w:right w:val="none" w:sz="0" w:space="0" w:color="auto"/>
                  </w:divBdr>
                </w:div>
                <w:div w:id="1338461872">
                  <w:marLeft w:val="640"/>
                  <w:marRight w:val="0"/>
                  <w:marTop w:val="0"/>
                  <w:marBottom w:val="0"/>
                  <w:divBdr>
                    <w:top w:val="none" w:sz="0" w:space="0" w:color="auto"/>
                    <w:left w:val="none" w:sz="0" w:space="0" w:color="auto"/>
                    <w:bottom w:val="none" w:sz="0" w:space="0" w:color="auto"/>
                    <w:right w:val="none" w:sz="0" w:space="0" w:color="auto"/>
                  </w:divBdr>
                </w:div>
                <w:div w:id="1940093476">
                  <w:marLeft w:val="640"/>
                  <w:marRight w:val="0"/>
                  <w:marTop w:val="0"/>
                  <w:marBottom w:val="0"/>
                  <w:divBdr>
                    <w:top w:val="none" w:sz="0" w:space="0" w:color="auto"/>
                    <w:left w:val="none" w:sz="0" w:space="0" w:color="auto"/>
                    <w:bottom w:val="none" w:sz="0" w:space="0" w:color="auto"/>
                    <w:right w:val="none" w:sz="0" w:space="0" w:color="auto"/>
                  </w:divBdr>
                </w:div>
                <w:div w:id="440762299">
                  <w:marLeft w:val="640"/>
                  <w:marRight w:val="0"/>
                  <w:marTop w:val="0"/>
                  <w:marBottom w:val="0"/>
                  <w:divBdr>
                    <w:top w:val="none" w:sz="0" w:space="0" w:color="auto"/>
                    <w:left w:val="none" w:sz="0" w:space="0" w:color="auto"/>
                    <w:bottom w:val="none" w:sz="0" w:space="0" w:color="auto"/>
                    <w:right w:val="none" w:sz="0" w:space="0" w:color="auto"/>
                  </w:divBdr>
                </w:div>
                <w:div w:id="1211190968">
                  <w:marLeft w:val="640"/>
                  <w:marRight w:val="0"/>
                  <w:marTop w:val="0"/>
                  <w:marBottom w:val="0"/>
                  <w:divBdr>
                    <w:top w:val="none" w:sz="0" w:space="0" w:color="auto"/>
                    <w:left w:val="none" w:sz="0" w:space="0" w:color="auto"/>
                    <w:bottom w:val="none" w:sz="0" w:space="0" w:color="auto"/>
                    <w:right w:val="none" w:sz="0" w:space="0" w:color="auto"/>
                  </w:divBdr>
                </w:div>
                <w:div w:id="249193696">
                  <w:marLeft w:val="640"/>
                  <w:marRight w:val="0"/>
                  <w:marTop w:val="0"/>
                  <w:marBottom w:val="0"/>
                  <w:divBdr>
                    <w:top w:val="none" w:sz="0" w:space="0" w:color="auto"/>
                    <w:left w:val="none" w:sz="0" w:space="0" w:color="auto"/>
                    <w:bottom w:val="none" w:sz="0" w:space="0" w:color="auto"/>
                    <w:right w:val="none" w:sz="0" w:space="0" w:color="auto"/>
                  </w:divBdr>
                </w:div>
                <w:div w:id="781190225">
                  <w:marLeft w:val="640"/>
                  <w:marRight w:val="0"/>
                  <w:marTop w:val="0"/>
                  <w:marBottom w:val="0"/>
                  <w:divBdr>
                    <w:top w:val="none" w:sz="0" w:space="0" w:color="auto"/>
                    <w:left w:val="none" w:sz="0" w:space="0" w:color="auto"/>
                    <w:bottom w:val="none" w:sz="0" w:space="0" w:color="auto"/>
                    <w:right w:val="none" w:sz="0" w:space="0" w:color="auto"/>
                  </w:divBdr>
                </w:div>
                <w:div w:id="1247497164">
                  <w:marLeft w:val="640"/>
                  <w:marRight w:val="0"/>
                  <w:marTop w:val="0"/>
                  <w:marBottom w:val="0"/>
                  <w:divBdr>
                    <w:top w:val="none" w:sz="0" w:space="0" w:color="auto"/>
                    <w:left w:val="none" w:sz="0" w:space="0" w:color="auto"/>
                    <w:bottom w:val="none" w:sz="0" w:space="0" w:color="auto"/>
                    <w:right w:val="none" w:sz="0" w:space="0" w:color="auto"/>
                  </w:divBdr>
                </w:div>
                <w:div w:id="889801839">
                  <w:marLeft w:val="640"/>
                  <w:marRight w:val="0"/>
                  <w:marTop w:val="0"/>
                  <w:marBottom w:val="0"/>
                  <w:divBdr>
                    <w:top w:val="none" w:sz="0" w:space="0" w:color="auto"/>
                    <w:left w:val="none" w:sz="0" w:space="0" w:color="auto"/>
                    <w:bottom w:val="none" w:sz="0" w:space="0" w:color="auto"/>
                    <w:right w:val="none" w:sz="0" w:space="0" w:color="auto"/>
                  </w:divBdr>
                </w:div>
                <w:div w:id="752894955">
                  <w:marLeft w:val="640"/>
                  <w:marRight w:val="0"/>
                  <w:marTop w:val="0"/>
                  <w:marBottom w:val="0"/>
                  <w:divBdr>
                    <w:top w:val="none" w:sz="0" w:space="0" w:color="auto"/>
                    <w:left w:val="none" w:sz="0" w:space="0" w:color="auto"/>
                    <w:bottom w:val="none" w:sz="0" w:space="0" w:color="auto"/>
                    <w:right w:val="none" w:sz="0" w:space="0" w:color="auto"/>
                  </w:divBdr>
                </w:div>
                <w:div w:id="1281960914">
                  <w:marLeft w:val="640"/>
                  <w:marRight w:val="0"/>
                  <w:marTop w:val="0"/>
                  <w:marBottom w:val="0"/>
                  <w:divBdr>
                    <w:top w:val="none" w:sz="0" w:space="0" w:color="auto"/>
                    <w:left w:val="none" w:sz="0" w:space="0" w:color="auto"/>
                    <w:bottom w:val="none" w:sz="0" w:space="0" w:color="auto"/>
                    <w:right w:val="none" w:sz="0" w:space="0" w:color="auto"/>
                  </w:divBdr>
                </w:div>
                <w:div w:id="2144469705">
                  <w:marLeft w:val="640"/>
                  <w:marRight w:val="0"/>
                  <w:marTop w:val="0"/>
                  <w:marBottom w:val="0"/>
                  <w:divBdr>
                    <w:top w:val="none" w:sz="0" w:space="0" w:color="auto"/>
                    <w:left w:val="none" w:sz="0" w:space="0" w:color="auto"/>
                    <w:bottom w:val="none" w:sz="0" w:space="0" w:color="auto"/>
                    <w:right w:val="none" w:sz="0" w:space="0" w:color="auto"/>
                  </w:divBdr>
                </w:div>
                <w:div w:id="637227318">
                  <w:marLeft w:val="640"/>
                  <w:marRight w:val="0"/>
                  <w:marTop w:val="0"/>
                  <w:marBottom w:val="0"/>
                  <w:divBdr>
                    <w:top w:val="none" w:sz="0" w:space="0" w:color="auto"/>
                    <w:left w:val="none" w:sz="0" w:space="0" w:color="auto"/>
                    <w:bottom w:val="none" w:sz="0" w:space="0" w:color="auto"/>
                    <w:right w:val="none" w:sz="0" w:space="0" w:color="auto"/>
                  </w:divBdr>
                </w:div>
                <w:div w:id="2084058988">
                  <w:marLeft w:val="640"/>
                  <w:marRight w:val="0"/>
                  <w:marTop w:val="0"/>
                  <w:marBottom w:val="0"/>
                  <w:divBdr>
                    <w:top w:val="none" w:sz="0" w:space="0" w:color="auto"/>
                    <w:left w:val="none" w:sz="0" w:space="0" w:color="auto"/>
                    <w:bottom w:val="none" w:sz="0" w:space="0" w:color="auto"/>
                    <w:right w:val="none" w:sz="0" w:space="0" w:color="auto"/>
                  </w:divBdr>
                </w:div>
                <w:div w:id="243731143">
                  <w:marLeft w:val="640"/>
                  <w:marRight w:val="0"/>
                  <w:marTop w:val="0"/>
                  <w:marBottom w:val="0"/>
                  <w:divBdr>
                    <w:top w:val="none" w:sz="0" w:space="0" w:color="auto"/>
                    <w:left w:val="none" w:sz="0" w:space="0" w:color="auto"/>
                    <w:bottom w:val="none" w:sz="0" w:space="0" w:color="auto"/>
                    <w:right w:val="none" w:sz="0" w:space="0" w:color="auto"/>
                  </w:divBdr>
                </w:div>
                <w:div w:id="2106222477">
                  <w:marLeft w:val="640"/>
                  <w:marRight w:val="0"/>
                  <w:marTop w:val="0"/>
                  <w:marBottom w:val="0"/>
                  <w:divBdr>
                    <w:top w:val="none" w:sz="0" w:space="0" w:color="auto"/>
                    <w:left w:val="none" w:sz="0" w:space="0" w:color="auto"/>
                    <w:bottom w:val="none" w:sz="0" w:space="0" w:color="auto"/>
                    <w:right w:val="none" w:sz="0" w:space="0" w:color="auto"/>
                  </w:divBdr>
                </w:div>
                <w:div w:id="1925843819">
                  <w:marLeft w:val="640"/>
                  <w:marRight w:val="0"/>
                  <w:marTop w:val="0"/>
                  <w:marBottom w:val="0"/>
                  <w:divBdr>
                    <w:top w:val="none" w:sz="0" w:space="0" w:color="auto"/>
                    <w:left w:val="none" w:sz="0" w:space="0" w:color="auto"/>
                    <w:bottom w:val="none" w:sz="0" w:space="0" w:color="auto"/>
                    <w:right w:val="none" w:sz="0" w:space="0" w:color="auto"/>
                  </w:divBdr>
                </w:div>
                <w:div w:id="186868641">
                  <w:marLeft w:val="640"/>
                  <w:marRight w:val="0"/>
                  <w:marTop w:val="0"/>
                  <w:marBottom w:val="0"/>
                  <w:divBdr>
                    <w:top w:val="none" w:sz="0" w:space="0" w:color="auto"/>
                    <w:left w:val="none" w:sz="0" w:space="0" w:color="auto"/>
                    <w:bottom w:val="none" w:sz="0" w:space="0" w:color="auto"/>
                    <w:right w:val="none" w:sz="0" w:space="0" w:color="auto"/>
                  </w:divBdr>
                </w:div>
                <w:div w:id="2049333199">
                  <w:marLeft w:val="640"/>
                  <w:marRight w:val="0"/>
                  <w:marTop w:val="0"/>
                  <w:marBottom w:val="0"/>
                  <w:divBdr>
                    <w:top w:val="none" w:sz="0" w:space="0" w:color="auto"/>
                    <w:left w:val="none" w:sz="0" w:space="0" w:color="auto"/>
                    <w:bottom w:val="none" w:sz="0" w:space="0" w:color="auto"/>
                    <w:right w:val="none" w:sz="0" w:space="0" w:color="auto"/>
                  </w:divBdr>
                </w:div>
                <w:div w:id="103622523">
                  <w:marLeft w:val="640"/>
                  <w:marRight w:val="0"/>
                  <w:marTop w:val="0"/>
                  <w:marBottom w:val="0"/>
                  <w:divBdr>
                    <w:top w:val="none" w:sz="0" w:space="0" w:color="auto"/>
                    <w:left w:val="none" w:sz="0" w:space="0" w:color="auto"/>
                    <w:bottom w:val="none" w:sz="0" w:space="0" w:color="auto"/>
                    <w:right w:val="none" w:sz="0" w:space="0" w:color="auto"/>
                  </w:divBdr>
                </w:div>
                <w:div w:id="885919845">
                  <w:marLeft w:val="640"/>
                  <w:marRight w:val="0"/>
                  <w:marTop w:val="0"/>
                  <w:marBottom w:val="0"/>
                  <w:divBdr>
                    <w:top w:val="none" w:sz="0" w:space="0" w:color="auto"/>
                    <w:left w:val="none" w:sz="0" w:space="0" w:color="auto"/>
                    <w:bottom w:val="none" w:sz="0" w:space="0" w:color="auto"/>
                    <w:right w:val="none" w:sz="0" w:space="0" w:color="auto"/>
                  </w:divBdr>
                </w:div>
                <w:div w:id="1818763898">
                  <w:marLeft w:val="640"/>
                  <w:marRight w:val="0"/>
                  <w:marTop w:val="0"/>
                  <w:marBottom w:val="0"/>
                  <w:divBdr>
                    <w:top w:val="none" w:sz="0" w:space="0" w:color="auto"/>
                    <w:left w:val="none" w:sz="0" w:space="0" w:color="auto"/>
                    <w:bottom w:val="none" w:sz="0" w:space="0" w:color="auto"/>
                    <w:right w:val="none" w:sz="0" w:space="0" w:color="auto"/>
                  </w:divBdr>
                </w:div>
                <w:div w:id="973438850">
                  <w:marLeft w:val="640"/>
                  <w:marRight w:val="0"/>
                  <w:marTop w:val="0"/>
                  <w:marBottom w:val="0"/>
                  <w:divBdr>
                    <w:top w:val="none" w:sz="0" w:space="0" w:color="auto"/>
                    <w:left w:val="none" w:sz="0" w:space="0" w:color="auto"/>
                    <w:bottom w:val="none" w:sz="0" w:space="0" w:color="auto"/>
                    <w:right w:val="none" w:sz="0" w:space="0" w:color="auto"/>
                  </w:divBdr>
                </w:div>
                <w:div w:id="1846362443">
                  <w:marLeft w:val="640"/>
                  <w:marRight w:val="0"/>
                  <w:marTop w:val="0"/>
                  <w:marBottom w:val="0"/>
                  <w:divBdr>
                    <w:top w:val="none" w:sz="0" w:space="0" w:color="auto"/>
                    <w:left w:val="none" w:sz="0" w:space="0" w:color="auto"/>
                    <w:bottom w:val="none" w:sz="0" w:space="0" w:color="auto"/>
                    <w:right w:val="none" w:sz="0" w:space="0" w:color="auto"/>
                  </w:divBdr>
                </w:div>
                <w:div w:id="2096366199">
                  <w:marLeft w:val="640"/>
                  <w:marRight w:val="0"/>
                  <w:marTop w:val="0"/>
                  <w:marBottom w:val="0"/>
                  <w:divBdr>
                    <w:top w:val="none" w:sz="0" w:space="0" w:color="auto"/>
                    <w:left w:val="none" w:sz="0" w:space="0" w:color="auto"/>
                    <w:bottom w:val="none" w:sz="0" w:space="0" w:color="auto"/>
                    <w:right w:val="none" w:sz="0" w:space="0" w:color="auto"/>
                  </w:divBdr>
                </w:div>
                <w:div w:id="1791436354">
                  <w:marLeft w:val="640"/>
                  <w:marRight w:val="0"/>
                  <w:marTop w:val="0"/>
                  <w:marBottom w:val="0"/>
                  <w:divBdr>
                    <w:top w:val="none" w:sz="0" w:space="0" w:color="auto"/>
                    <w:left w:val="none" w:sz="0" w:space="0" w:color="auto"/>
                    <w:bottom w:val="none" w:sz="0" w:space="0" w:color="auto"/>
                    <w:right w:val="none" w:sz="0" w:space="0" w:color="auto"/>
                  </w:divBdr>
                </w:div>
                <w:div w:id="2049378966">
                  <w:marLeft w:val="640"/>
                  <w:marRight w:val="0"/>
                  <w:marTop w:val="0"/>
                  <w:marBottom w:val="0"/>
                  <w:divBdr>
                    <w:top w:val="none" w:sz="0" w:space="0" w:color="auto"/>
                    <w:left w:val="none" w:sz="0" w:space="0" w:color="auto"/>
                    <w:bottom w:val="none" w:sz="0" w:space="0" w:color="auto"/>
                    <w:right w:val="none" w:sz="0" w:space="0" w:color="auto"/>
                  </w:divBdr>
                </w:div>
                <w:div w:id="1261987923">
                  <w:marLeft w:val="640"/>
                  <w:marRight w:val="0"/>
                  <w:marTop w:val="0"/>
                  <w:marBottom w:val="0"/>
                  <w:divBdr>
                    <w:top w:val="none" w:sz="0" w:space="0" w:color="auto"/>
                    <w:left w:val="none" w:sz="0" w:space="0" w:color="auto"/>
                    <w:bottom w:val="none" w:sz="0" w:space="0" w:color="auto"/>
                    <w:right w:val="none" w:sz="0" w:space="0" w:color="auto"/>
                  </w:divBdr>
                </w:div>
                <w:div w:id="1052849088">
                  <w:marLeft w:val="640"/>
                  <w:marRight w:val="0"/>
                  <w:marTop w:val="0"/>
                  <w:marBottom w:val="0"/>
                  <w:divBdr>
                    <w:top w:val="none" w:sz="0" w:space="0" w:color="auto"/>
                    <w:left w:val="none" w:sz="0" w:space="0" w:color="auto"/>
                    <w:bottom w:val="none" w:sz="0" w:space="0" w:color="auto"/>
                    <w:right w:val="none" w:sz="0" w:space="0" w:color="auto"/>
                  </w:divBdr>
                </w:div>
                <w:div w:id="1487626812">
                  <w:marLeft w:val="640"/>
                  <w:marRight w:val="0"/>
                  <w:marTop w:val="0"/>
                  <w:marBottom w:val="0"/>
                  <w:divBdr>
                    <w:top w:val="none" w:sz="0" w:space="0" w:color="auto"/>
                    <w:left w:val="none" w:sz="0" w:space="0" w:color="auto"/>
                    <w:bottom w:val="none" w:sz="0" w:space="0" w:color="auto"/>
                    <w:right w:val="none" w:sz="0" w:space="0" w:color="auto"/>
                  </w:divBdr>
                </w:div>
                <w:div w:id="215944259">
                  <w:marLeft w:val="640"/>
                  <w:marRight w:val="0"/>
                  <w:marTop w:val="0"/>
                  <w:marBottom w:val="0"/>
                  <w:divBdr>
                    <w:top w:val="none" w:sz="0" w:space="0" w:color="auto"/>
                    <w:left w:val="none" w:sz="0" w:space="0" w:color="auto"/>
                    <w:bottom w:val="none" w:sz="0" w:space="0" w:color="auto"/>
                    <w:right w:val="none" w:sz="0" w:space="0" w:color="auto"/>
                  </w:divBdr>
                </w:div>
                <w:div w:id="2093625521">
                  <w:marLeft w:val="640"/>
                  <w:marRight w:val="0"/>
                  <w:marTop w:val="0"/>
                  <w:marBottom w:val="0"/>
                  <w:divBdr>
                    <w:top w:val="none" w:sz="0" w:space="0" w:color="auto"/>
                    <w:left w:val="none" w:sz="0" w:space="0" w:color="auto"/>
                    <w:bottom w:val="none" w:sz="0" w:space="0" w:color="auto"/>
                    <w:right w:val="none" w:sz="0" w:space="0" w:color="auto"/>
                  </w:divBdr>
                </w:div>
                <w:div w:id="1419212676">
                  <w:marLeft w:val="640"/>
                  <w:marRight w:val="0"/>
                  <w:marTop w:val="0"/>
                  <w:marBottom w:val="0"/>
                  <w:divBdr>
                    <w:top w:val="none" w:sz="0" w:space="0" w:color="auto"/>
                    <w:left w:val="none" w:sz="0" w:space="0" w:color="auto"/>
                    <w:bottom w:val="none" w:sz="0" w:space="0" w:color="auto"/>
                    <w:right w:val="none" w:sz="0" w:space="0" w:color="auto"/>
                  </w:divBdr>
                </w:div>
                <w:div w:id="600911942">
                  <w:marLeft w:val="640"/>
                  <w:marRight w:val="0"/>
                  <w:marTop w:val="0"/>
                  <w:marBottom w:val="0"/>
                  <w:divBdr>
                    <w:top w:val="none" w:sz="0" w:space="0" w:color="auto"/>
                    <w:left w:val="none" w:sz="0" w:space="0" w:color="auto"/>
                    <w:bottom w:val="none" w:sz="0" w:space="0" w:color="auto"/>
                    <w:right w:val="none" w:sz="0" w:space="0" w:color="auto"/>
                  </w:divBdr>
                </w:div>
                <w:div w:id="1459683915">
                  <w:marLeft w:val="640"/>
                  <w:marRight w:val="0"/>
                  <w:marTop w:val="0"/>
                  <w:marBottom w:val="0"/>
                  <w:divBdr>
                    <w:top w:val="none" w:sz="0" w:space="0" w:color="auto"/>
                    <w:left w:val="none" w:sz="0" w:space="0" w:color="auto"/>
                    <w:bottom w:val="none" w:sz="0" w:space="0" w:color="auto"/>
                    <w:right w:val="none" w:sz="0" w:space="0" w:color="auto"/>
                  </w:divBdr>
                </w:div>
                <w:div w:id="274019726">
                  <w:marLeft w:val="640"/>
                  <w:marRight w:val="0"/>
                  <w:marTop w:val="0"/>
                  <w:marBottom w:val="0"/>
                  <w:divBdr>
                    <w:top w:val="none" w:sz="0" w:space="0" w:color="auto"/>
                    <w:left w:val="none" w:sz="0" w:space="0" w:color="auto"/>
                    <w:bottom w:val="none" w:sz="0" w:space="0" w:color="auto"/>
                    <w:right w:val="none" w:sz="0" w:space="0" w:color="auto"/>
                  </w:divBdr>
                </w:div>
                <w:div w:id="1112438386">
                  <w:marLeft w:val="640"/>
                  <w:marRight w:val="0"/>
                  <w:marTop w:val="0"/>
                  <w:marBottom w:val="0"/>
                  <w:divBdr>
                    <w:top w:val="none" w:sz="0" w:space="0" w:color="auto"/>
                    <w:left w:val="none" w:sz="0" w:space="0" w:color="auto"/>
                    <w:bottom w:val="none" w:sz="0" w:space="0" w:color="auto"/>
                    <w:right w:val="none" w:sz="0" w:space="0" w:color="auto"/>
                  </w:divBdr>
                </w:div>
                <w:div w:id="1774784770">
                  <w:marLeft w:val="640"/>
                  <w:marRight w:val="0"/>
                  <w:marTop w:val="0"/>
                  <w:marBottom w:val="0"/>
                  <w:divBdr>
                    <w:top w:val="none" w:sz="0" w:space="0" w:color="auto"/>
                    <w:left w:val="none" w:sz="0" w:space="0" w:color="auto"/>
                    <w:bottom w:val="none" w:sz="0" w:space="0" w:color="auto"/>
                    <w:right w:val="none" w:sz="0" w:space="0" w:color="auto"/>
                  </w:divBdr>
                </w:div>
                <w:div w:id="773016113">
                  <w:marLeft w:val="640"/>
                  <w:marRight w:val="0"/>
                  <w:marTop w:val="0"/>
                  <w:marBottom w:val="0"/>
                  <w:divBdr>
                    <w:top w:val="none" w:sz="0" w:space="0" w:color="auto"/>
                    <w:left w:val="none" w:sz="0" w:space="0" w:color="auto"/>
                    <w:bottom w:val="none" w:sz="0" w:space="0" w:color="auto"/>
                    <w:right w:val="none" w:sz="0" w:space="0" w:color="auto"/>
                  </w:divBdr>
                </w:div>
                <w:div w:id="1764762905">
                  <w:marLeft w:val="640"/>
                  <w:marRight w:val="0"/>
                  <w:marTop w:val="0"/>
                  <w:marBottom w:val="0"/>
                  <w:divBdr>
                    <w:top w:val="none" w:sz="0" w:space="0" w:color="auto"/>
                    <w:left w:val="none" w:sz="0" w:space="0" w:color="auto"/>
                    <w:bottom w:val="none" w:sz="0" w:space="0" w:color="auto"/>
                    <w:right w:val="none" w:sz="0" w:space="0" w:color="auto"/>
                  </w:divBdr>
                </w:div>
                <w:div w:id="1620451610">
                  <w:marLeft w:val="640"/>
                  <w:marRight w:val="0"/>
                  <w:marTop w:val="0"/>
                  <w:marBottom w:val="0"/>
                  <w:divBdr>
                    <w:top w:val="none" w:sz="0" w:space="0" w:color="auto"/>
                    <w:left w:val="none" w:sz="0" w:space="0" w:color="auto"/>
                    <w:bottom w:val="none" w:sz="0" w:space="0" w:color="auto"/>
                    <w:right w:val="none" w:sz="0" w:space="0" w:color="auto"/>
                  </w:divBdr>
                </w:div>
                <w:div w:id="1046032345">
                  <w:marLeft w:val="640"/>
                  <w:marRight w:val="0"/>
                  <w:marTop w:val="0"/>
                  <w:marBottom w:val="0"/>
                  <w:divBdr>
                    <w:top w:val="none" w:sz="0" w:space="0" w:color="auto"/>
                    <w:left w:val="none" w:sz="0" w:space="0" w:color="auto"/>
                    <w:bottom w:val="none" w:sz="0" w:space="0" w:color="auto"/>
                    <w:right w:val="none" w:sz="0" w:space="0" w:color="auto"/>
                  </w:divBdr>
                </w:div>
                <w:div w:id="600919422">
                  <w:marLeft w:val="640"/>
                  <w:marRight w:val="0"/>
                  <w:marTop w:val="0"/>
                  <w:marBottom w:val="0"/>
                  <w:divBdr>
                    <w:top w:val="none" w:sz="0" w:space="0" w:color="auto"/>
                    <w:left w:val="none" w:sz="0" w:space="0" w:color="auto"/>
                    <w:bottom w:val="none" w:sz="0" w:space="0" w:color="auto"/>
                    <w:right w:val="none" w:sz="0" w:space="0" w:color="auto"/>
                  </w:divBdr>
                </w:div>
                <w:div w:id="1617173640">
                  <w:marLeft w:val="640"/>
                  <w:marRight w:val="0"/>
                  <w:marTop w:val="0"/>
                  <w:marBottom w:val="0"/>
                  <w:divBdr>
                    <w:top w:val="none" w:sz="0" w:space="0" w:color="auto"/>
                    <w:left w:val="none" w:sz="0" w:space="0" w:color="auto"/>
                    <w:bottom w:val="none" w:sz="0" w:space="0" w:color="auto"/>
                    <w:right w:val="none" w:sz="0" w:space="0" w:color="auto"/>
                  </w:divBdr>
                </w:div>
                <w:div w:id="1078671344">
                  <w:marLeft w:val="640"/>
                  <w:marRight w:val="0"/>
                  <w:marTop w:val="0"/>
                  <w:marBottom w:val="0"/>
                  <w:divBdr>
                    <w:top w:val="none" w:sz="0" w:space="0" w:color="auto"/>
                    <w:left w:val="none" w:sz="0" w:space="0" w:color="auto"/>
                    <w:bottom w:val="none" w:sz="0" w:space="0" w:color="auto"/>
                    <w:right w:val="none" w:sz="0" w:space="0" w:color="auto"/>
                  </w:divBdr>
                </w:div>
                <w:div w:id="2087608431">
                  <w:marLeft w:val="640"/>
                  <w:marRight w:val="0"/>
                  <w:marTop w:val="0"/>
                  <w:marBottom w:val="0"/>
                  <w:divBdr>
                    <w:top w:val="none" w:sz="0" w:space="0" w:color="auto"/>
                    <w:left w:val="none" w:sz="0" w:space="0" w:color="auto"/>
                    <w:bottom w:val="none" w:sz="0" w:space="0" w:color="auto"/>
                    <w:right w:val="none" w:sz="0" w:space="0" w:color="auto"/>
                  </w:divBdr>
                </w:div>
                <w:div w:id="217786092">
                  <w:marLeft w:val="640"/>
                  <w:marRight w:val="0"/>
                  <w:marTop w:val="0"/>
                  <w:marBottom w:val="0"/>
                  <w:divBdr>
                    <w:top w:val="none" w:sz="0" w:space="0" w:color="auto"/>
                    <w:left w:val="none" w:sz="0" w:space="0" w:color="auto"/>
                    <w:bottom w:val="none" w:sz="0" w:space="0" w:color="auto"/>
                    <w:right w:val="none" w:sz="0" w:space="0" w:color="auto"/>
                  </w:divBdr>
                </w:div>
                <w:div w:id="1655796159">
                  <w:marLeft w:val="640"/>
                  <w:marRight w:val="0"/>
                  <w:marTop w:val="0"/>
                  <w:marBottom w:val="0"/>
                  <w:divBdr>
                    <w:top w:val="none" w:sz="0" w:space="0" w:color="auto"/>
                    <w:left w:val="none" w:sz="0" w:space="0" w:color="auto"/>
                    <w:bottom w:val="none" w:sz="0" w:space="0" w:color="auto"/>
                    <w:right w:val="none" w:sz="0" w:space="0" w:color="auto"/>
                  </w:divBdr>
                </w:div>
                <w:div w:id="1207334872">
                  <w:marLeft w:val="640"/>
                  <w:marRight w:val="0"/>
                  <w:marTop w:val="0"/>
                  <w:marBottom w:val="0"/>
                  <w:divBdr>
                    <w:top w:val="none" w:sz="0" w:space="0" w:color="auto"/>
                    <w:left w:val="none" w:sz="0" w:space="0" w:color="auto"/>
                    <w:bottom w:val="none" w:sz="0" w:space="0" w:color="auto"/>
                    <w:right w:val="none" w:sz="0" w:space="0" w:color="auto"/>
                  </w:divBdr>
                </w:div>
                <w:div w:id="1539006313">
                  <w:marLeft w:val="640"/>
                  <w:marRight w:val="0"/>
                  <w:marTop w:val="0"/>
                  <w:marBottom w:val="0"/>
                  <w:divBdr>
                    <w:top w:val="none" w:sz="0" w:space="0" w:color="auto"/>
                    <w:left w:val="none" w:sz="0" w:space="0" w:color="auto"/>
                    <w:bottom w:val="none" w:sz="0" w:space="0" w:color="auto"/>
                    <w:right w:val="none" w:sz="0" w:space="0" w:color="auto"/>
                  </w:divBdr>
                </w:div>
                <w:div w:id="407728444">
                  <w:marLeft w:val="640"/>
                  <w:marRight w:val="0"/>
                  <w:marTop w:val="0"/>
                  <w:marBottom w:val="0"/>
                  <w:divBdr>
                    <w:top w:val="none" w:sz="0" w:space="0" w:color="auto"/>
                    <w:left w:val="none" w:sz="0" w:space="0" w:color="auto"/>
                    <w:bottom w:val="none" w:sz="0" w:space="0" w:color="auto"/>
                    <w:right w:val="none" w:sz="0" w:space="0" w:color="auto"/>
                  </w:divBdr>
                </w:div>
                <w:div w:id="1546336496">
                  <w:marLeft w:val="640"/>
                  <w:marRight w:val="0"/>
                  <w:marTop w:val="0"/>
                  <w:marBottom w:val="0"/>
                  <w:divBdr>
                    <w:top w:val="none" w:sz="0" w:space="0" w:color="auto"/>
                    <w:left w:val="none" w:sz="0" w:space="0" w:color="auto"/>
                    <w:bottom w:val="none" w:sz="0" w:space="0" w:color="auto"/>
                    <w:right w:val="none" w:sz="0" w:space="0" w:color="auto"/>
                  </w:divBdr>
                </w:div>
                <w:div w:id="1151557076">
                  <w:marLeft w:val="640"/>
                  <w:marRight w:val="0"/>
                  <w:marTop w:val="0"/>
                  <w:marBottom w:val="0"/>
                  <w:divBdr>
                    <w:top w:val="none" w:sz="0" w:space="0" w:color="auto"/>
                    <w:left w:val="none" w:sz="0" w:space="0" w:color="auto"/>
                    <w:bottom w:val="none" w:sz="0" w:space="0" w:color="auto"/>
                    <w:right w:val="none" w:sz="0" w:space="0" w:color="auto"/>
                  </w:divBdr>
                </w:div>
                <w:div w:id="1318345019">
                  <w:marLeft w:val="640"/>
                  <w:marRight w:val="0"/>
                  <w:marTop w:val="0"/>
                  <w:marBottom w:val="0"/>
                  <w:divBdr>
                    <w:top w:val="none" w:sz="0" w:space="0" w:color="auto"/>
                    <w:left w:val="none" w:sz="0" w:space="0" w:color="auto"/>
                    <w:bottom w:val="none" w:sz="0" w:space="0" w:color="auto"/>
                    <w:right w:val="none" w:sz="0" w:space="0" w:color="auto"/>
                  </w:divBdr>
                </w:div>
                <w:div w:id="462313643">
                  <w:marLeft w:val="640"/>
                  <w:marRight w:val="0"/>
                  <w:marTop w:val="0"/>
                  <w:marBottom w:val="0"/>
                  <w:divBdr>
                    <w:top w:val="none" w:sz="0" w:space="0" w:color="auto"/>
                    <w:left w:val="none" w:sz="0" w:space="0" w:color="auto"/>
                    <w:bottom w:val="none" w:sz="0" w:space="0" w:color="auto"/>
                    <w:right w:val="none" w:sz="0" w:space="0" w:color="auto"/>
                  </w:divBdr>
                </w:div>
                <w:div w:id="1588810943">
                  <w:marLeft w:val="640"/>
                  <w:marRight w:val="0"/>
                  <w:marTop w:val="0"/>
                  <w:marBottom w:val="0"/>
                  <w:divBdr>
                    <w:top w:val="none" w:sz="0" w:space="0" w:color="auto"/>
                    <w:left w:val="none" w:sz="0" w:space="0" w:color="auto"/>
                    <w:bottom w:val="none" w:sz="0" w:space="0" w:color="auto"/>
                    <w:right w:val="none" w:sz="0" w:space="0" w:color="auto"/>
                  </w:divBdr>
                </w:div>
                <w:div w:id="1951431582">
                  <w:marLeft w:val="640"/>
                  <w:marRight w:val="0"/>
                  <w:marTop w:val="0"/>
                  <w:marBottom w:val="0"/>
                  <w:divBdr>
                    <w:top w:val="none" w:sz="0" w:space="0" w:color="auto"/>
                    <w:left w:val="none" w:sz="0" w:space="0" w:color="auto"/>
                    <w:bottom w:val="none" w:sz="0" w:space="0" w:color="auto"/>
                    <w:right w:val="none" w:sz="0" w:space="0" w:color="auto"/>
                  </w:divBdr>
                </w:div>
                <w:div w:id="1477800242">
                  <w:marLeft w:val="640"/>
                  <w:marRight w:val="0"/>
                  <w:marTop w:val="0"/>
                  <w:marBottom w:val="0"/>
                  <w:divBdr>
                    <w:top w:val="none" w:sz="0" w:space="0" w:color="auto"/>
                    <w:left w:val="none" w:sz="0" w:space="0" w:color="auto"/>
                    <w:bottom w:val="none" w:sz="0" w:space="0" w:color="auto"/>
                    <w:right w:val="none" w:sz="0" w:space="0" w:color="auto"/>
                  </w:divBdr>
                </w:div>
                <w:div w:id="627592855">
                  <w:marLeft w:val="640"/>
                  <w:marRight w:val="0"/>
                  <w:marTop w:val="0"/>
                  <w:marBottom w:val="0"/>
                  <w:divBdr>
                    <w:top w:val="none" w:sz="0" w:space="0" w:color="auto"/>
                    <w:left w:val="none" w:sz="0" w:space="0" w:color="auto"/>
                    <w:bottom w:val="none" w:sz="0" w:space="0" w:color="auto"/>
                    <w:right w:val="none" w:sz="0" w:space="0" w:color="auto"/>
                  </w:divBdr>
                </w:div>
                <w:div w:id="1815221930">
                  <w:marLeft w:val="640"/>
                  <w:marRight w:val="0"/>
                  <w:marTop w:val="0"/>
                  <w:marBottom w:val="0"/>
                  <w:divBdr>
                    <w:top w:val="none" w:sz="0" w:space="0" w:color="auto"/>
                    <w:left w:val="none" w:sz="0" w:space="0" w:color="auto"/>
                    <w:bottom w:val="none" w:sz="0" w:space="0" w:color="auto"/>
                    <w:right w:val="none" w:sz="0" w:space="0" w:color="auto"/>
                  </w:divBdr>
                </w:div>
                <w:div w:id="723331060">
                  <w:marLeft w:val="640"/>
                  <w:marRight w:val="0"/>
                  <w:marTop w:val="0"/>
                  <w:marBottom w:val="0"/>
                  <w:divBdr>
                    <w:top w:val="none" w:sz="0" w:space="0" w:color="auto"/>
                    <w:left w:val="none" w:sz="0" w:space="0" w:color="auto"/>
                    <w:bottom w:val="none" w:sz="0" w:space="0" w:color="auto"/>
                    <w:right w:val="none" w:sz="0" w:space="0" w:color="auto"/>
                  </w:divBdr>
                </w:div>
                <w:div w:id="1390887276">
                  <w:marLeft w:val="640"/>
                  <w:marRight w:val="0"/>
                  <w:marTop w:val="0"/>
                  <w:marBottom w:val="0"/>
                  <w:divBdr>
                    <w:top w:val="none" w:sz="0" w:space="0" w:color="auto"/>
                    <w:left w:val="none" w:sz="0" w:space="0" w:color="auto"/>
                    <w:bottom w:val="none" w:sz="0" w:space="0" w:color="auto"/>
                    <w:right w:val="none" w:sz="0" w:space="0" w:color="auto"/>
                  </w:divBdr>
                </w:div>
                <w:div w:id="724448866">
                  <w:marLeft w:val="640"/>
                  <w:marRight w:val="0"/>
                  <w:marTop w:val="0"/>
                  <w:marBottom w:val="0"/>
                  <w:divBdr>
                    <w:top w:val="none" w:sz="0" w:space="0" w:color="auto"/>
                    <w:left w:val="none" w:sz="0" w:space="0" w:color="auto"/>
                    <w:bottom w:val="none" w:sz="0" w:space="0" w:color="auto"/>
                    <w:right w:val="none" w:sz="0" w:space="0" w:color="auto"/>
                  </w:divBdr>
                </w:div>
                <w:div w:id="978152695">
                  <w:marLeft w:val="640"/>
                  <w:marRight w:val="0"/>
                  <w:marTop w:val="0"/>
                  <w:marBottom w:val="0"/>
                  <w:divBdr>
                    <w:top w:val="none" w:sz="0" w:space="0" w:color="auto"/>
                    <w:left w:val="none" w:sz="0" w:space="0" w:color="auto"/>
                    <w:bottom w:val="none" w:sz="0" w:space="0" w:color="auto"/>
                    <w:right w:val="none" w:sz="0" w:space="0" w:color="auto"/>
                  </w:divBdr>
                </w:div>
                <w:div w:id="1521119627">
                  <w:marLeft w:val="640"/>
                  <w:marRight w:val="0"/>
                  <w:marTop w:val="0"/>
                  <w:marBottom w:val="0"/>
                  <w:divBdr>
                    <w:top w:val="none" w:sz="0" w:space="0" w:color="auto"/>
                    <w:left w:val="none" w:sz="0" w:space="0" w:color="auto"/>
                    <w:bottom w:val="none" w:sz="0" w:space="0" w:color="auto"/>
                    <w:right w:val="none" w:sz="0" w:space="0" w:color="auto"/>
                  </w:divBdr>
                </w:div>
                <w:div w:id="262884695">
                  <w:marLeft w:val="640"/>
                  <w:marRight w:val="0"/>
                  <w:marTop w:val="0"/>
                  <w:marBottom w:val="0"/>
                  <w:divBdr>
                    <w:top w:val="none" w:sz="0" w:space="0" w:color="auto"/>
                    <w:left w:val="none" w:sz="0" w:space="0" w:color="auto"/>
                    <w:bottom w:val="none" w:sz="0" w:space="0" w:color="auto"/>
                    <w:right w:val="none" w:sz="0" w:space="0" w:color="auto"/>
                  </w:divBdr>
                </w:div>
                <w:div w:id="1178889264">
                  <w:marLeft w:val="640"/>
                  <w:marRight w:val="0"/>
                  <w:marTop w:val="0"/>
                  <w:marBottom w:val="0"/>
                  <w:divBdr>
                    <w:top w:val="none" w:sz="0" w:space="0" w:color="auto"/>
                    <w:left w:val="none" w:sz="0" w:space="0" w:color="auto"/>
                    <w:bottom w:val="none" w:sz="0" w:space="0" w:color="auto"/>
                    <w:right w:val="none" w:sz="0" w:space="0" w:color="auto"/>
                  </w:divBdr>
                </w:div>
                <w:div w:id="1612279823">
                  <w:marLeft w:val="640"/>
                  <w:marRight w:val="0"/>
                  <w:marTop w:val="0"/>
                  <w:marBottom w:val="0"/>
                  <w:divBdr>
                    <w:top w:val="none" w:sz="0" w:space="0" w:color="auto"/>
                    <w:left w:val="none" w:sz="0" w:space="0" w:color="auto"/>
                    <w:bottom w:val="none" w:sz="0" w:space="0" w:color="auto"/>
                    <w:right w:val="none" w:sz="0" w:space="0" w:color="auto"/>
                  </w:divBdr>
                </w:div>
                <w:div w:id="1784302792">
                  <w:marLeft w:val="640"/>
                  <w:marRight w:val="0"/>
                  <w:marTop w:val="0"/>
                  <w:marBottom w:val="0"/>
                  <w:divBdr>
                    <w:top w:val="none" w:sz="0" w:space="0" w:color="auto"/>
                    <w:left w:val="none" w:sz="0" w:space="0" w:color="auto"/>
                    <w:bottom w:val="none" w:sz="0" w:space="0" w:color="auto"/>
                    <w:right w:val="none" w:sz="0" w:space="0" w:color="auto"/>
                  </w:divBdr>
                </w:div>
                <w:div w:id="1085106129">
                  <w:marLeft w:val="640"/>
                  <w:marRight w:val="0"/>
                  <w:marTop w:val="0"/>
                  <w:marBottom w:val="0"/>
                  <w:divBdr>
                    <w:top w:val="none" w:sz="0" w:space="0" w:color="auto"/>
                    <w:left w:val="none" w:sz="0" w:space="0" w:color="auto"/>
                    <w:bottom w:val="none" w:sz="0" w:space="0" w:color="auto"/>
                    <w:right w:val="none" w:sz="0" w:space="0" w:color="auto"/>
                  </w:divBdr>
                </w:div>
                <w:div w:id="1177692659">
                  <w:marLeft w:val="640"/>
                  <w:marRight w:val="0"/>
                  <w:marTop w:val="0"/>
                  <w:marBottom w:val="0"/>
                  <w:divBdr>
                    <w:top w:val="none" w:sz="0" w:space="0" w:color="auto"/>
                    <w:left w:val="none" w:sz="0" w:space="0" w:color="auto"/>
                    <w:bottom w:val="none" w:sz="0" w:space="0" w:color="auto"/>
                    <w:right w:val="none" w:sz="0" w:space="0" w:color="auto"/>
                  </w:divBdr>
                </w:div>
                <w:div w:id="1252934910">
                  <w:marLeft w:val="640"/>
                  <w:marRight w:val="0"/>
                  <w:marTop w:val="0"/>
                  <w:marBottom w:val="0"/>
                  <w:divBdr>
                    <w:top w:val="none" w:sz="0" w:space="0" w:color="auto"/>
                    <w:left w:val="none" w:sz="0" w:space="0" w:color="auto"/>
                    <w:bottom w:val="none" w:sz="0" w:space="0" w:color="auto"/>
                    <w:right w:val="none" w:sz="0" w:space="0" w:color="auto"/>
                  </w:divBdr>
                </w:div>
                <w:div w:id="603342762">
                  <w:marLeft w:val="640"/>
                  <w:marRight w:val="0"/>
                  <w:marTop w:val="0"/>
                  <w:marBottom w:val="0"/>
                  <w:divBdr>
                    <w:top w:val="none" w:sz="0" w:space="0" w:color="auto"/>
                    <w:left w:val="none" w:sz="0" w:space="0" w:color="auto"/>
                    <w:bottom w:val="none" w:sz="0" w:space="0" w:color="auto"/>
                    <w:right w:val="none" w:sz="0" w:space="0" w:color="auto"/>
                  </w:divBdr>
                </w:div>
                <w:div w:id="542866009">
                  <w:marLeft w:val="640"/>
                  <w:marRight w:val="0"/>
                  <w:marTop w:val="0"/>
                  <w:marBottom w:val="0"/>
                  <w:divBdr>
                    <w:top w:val="none" w:sz="0" w:space="0" w:color="auto"/>
                    <w:left w:val="none" w:sz="0" w:space="0" w:color="auto"/>
                    <w:bottom w:val="none" w:sz="0" w:space="0" w:color="auto"/>
                    <w:right w:val="none" w:sz="0" w:space="0" w:color="auto"/>
                  </w:divBdr>
                </w:div>
                <w:div w:id="305400642">
                  <w:marLeft w:val="640"/>
                  <w:marRight w:val="0"/>
                  <w:marTop w:val="0"/>
                  <w:marBottom w:val="0"/>
                  <w:divBdr>
                    <w:top w:val="none" w:sz="0" w:space="0" w:color="auto"/>
                    <w:left w:val="none" w:sz="0" w:space="0" w:color="auto"/>
                    <w:bottom w:val="none" w:sz="0" w:space="0" w:color="auto"/>
                    <w:right w:val="none" w:sz="0" w:space="0" w:color="auto"/>
                  </w:divBdr>
                </w:div>
                <w:div w:id="1148010887">
                  <w:marLeft w:val="640"/>
                  <w:marRight w:val="0"/>
                  <w:marTop w:val="0"/>
                  <w:marBottom w:val="0"/>
                  <w:divBdr>
                    <w:top w:val="none" w:sz="0" w:space="0" w:color="auto"/>
                    <w:left w:val="none" w:sz="0" w:space="0" w:color="auto"/>
                    <w:bottom w:val="none" w:sz="0" w:space="0" w:color="auto"/>
                    <w:right w:val="none" w:sz="0" w:space="0" w:color="auto"/>
                  </w:divBdr>
                </w:div>
                <w:div w:id="2012877004">
                  <w:marLeft w:val="640"/>
                  <w:marRight w:val="0"/>
                  <w:marTop w:val="0"/>
                  <w:marBottom w:val="0"/>
                  <w:divBdr>
                    <w:top w:val="none" w:sz="0" w:space="0" w:color="auto"/>
                    <w:left w:val="none" w:sz="0" w:space="0" w:color="auto"/>
                    <w:bottom w:val="none" w:sz="0" w:space="0" w:color="auto"/>
                    <w:right w:val="none" w:sz="0" w:space="0" w:color="auto"/>
                  </w:divBdr>
                </w:div>
                <w:div w:id="126241946">
                  <w:marLeft w:val="640"/>
                  <w:marRight w:val="0"/>
                  <w:marTop w:val="0"/>
                  <w:marBottom w:val="0"/>
                  <w:divBdr>
                    <w:top w:val="none" w:sz="0" w:space="0" w:color="auto"/>
                    <w:left w:val="none" w:sz="0" w:space="0" w:color="auto"/>
                    <w:bottom w:val="none" w:sz="0" w:space="0" w:color="auto"/>
                    <w:right w:val="none" w:sz="0" w:space="0" w:color="auto"/>
                  </w:divBdr>
                </w:div>
                <w:div w:id="830176386">
                  <w:marLeft w:val="640"/>
                  <w:marRight w:val="0"/>
                  <w:marTop w:val="0"/>
                  <w:marBottom w:val="0"/>
                  <w:divBdr>
                    <w:top w:val="none" w:sz="0" w:space="0" w:color="auto"/>
                    <w:left w:val="none" w:sz="0" w:space="0" w:color="auto"/>
                    <w:bottom w:val="none" w:sz="0" w:space="0" w:color="auto"/>
                    <w:right w:val="none" w:sz="0" w:space="0" w:color="auto"/>
                  </w:divBdr>
                </w:div>
                <w:div w:id="411395615">
                  <w:marLeft w:val="640"/>
                  <w:marRight w:val="0"/>
                  <w:marTop w:val="0"/>
                  <w:marBottom w:val="0"/>
                  <w:divBdr>
                    <w:top w:val="none" w:sz="0" w:space="0" w:color="auto"/>
                    <w:left w:val="none" w:sz="0" w:space="0" w:color="auto"/>
                    <w:bottom w:val="none" w:sz="0" w:space="0" w:color="auto"/>
                    <w:right w:val="none" w:sz="0" w:space="0" w:color="auto"/>
                  </w:divBdr>
                </w:div>
                <w:div w:id="464277612">
                  <w:marLeft w:val="640"/>
                  <w:marRight w:val="0"/>
                  <w:marTop w:val="0"/>
                  <w:marBottom w:val="0"/>
                  <w:divBdr>
                    <w:top w:val="none" w:sz="0" w:space="0" w:color="auto"/>
                    <w:left w:val="none" w:sz="0" w:space="0" w:color="auto"/>
                    <w:bottom w:val="none" w:sz="0" w:space="0" w:color="auto"/>
                    <w:right w:val="none" w:sz="0" w:space="0" w:color="auto"/>
                  </w:divBdr>
                </w:div>
                <w:div w:id="613483527">
                  <w:marLeft w:val="640"/>
                  <w:marRight w:val="0"/>
                  <w:marTop w:val="0"/>
                  <w:marBottom w:val="0"/>
                  <w:divBdr>
                    <w:top w:val="none" w:sz="0" w:space="0" w:color="auto"/>
                    <w:left w:val="none" w:sz="0" w:space="0" w:color="auto"/>
                    <w:bottom w:val="none" w:sz="0" w:space="0" w:color="auto"/>
                    <w:right w:val="none" w:sz="0" w:space="0" w:color="auto"/>
                  </w:divBdr>
                </w:div>
                <w:div w:id="314534385">
                  <w:marLeft w:val="640"/>
                  <w:marRight w:val="0"/>
                  <w:marTop w:val="0"/>
                  <w:marBottom w:val="0"/>
                  <w:divBdr>
                    <w:top w:val="none" w:sz="0" w:space="0" w:color="auto"/>
                    <w:left w:val="none" w:sz="0" w:space="0" w:color="auto"/>
                    <w:bottom w:val="none" w:sz="0" w:space="0" w:color="auto"/>
                    <w:right w:val="none" w:sz="0" w:space="0" w:color="auto"/>
                  </w:divBdr>
                </w:div>
                <w:div w:id="1174497621">
                  <w:marLeft w:val="640"/>
                  <w:marRight w:val="0"/>
                  <w:marTop w:val="0"/>
                  <w:marBottom w:val="0"/>
                  <w:divBdr>
                    <w:top w:val="none" w:sz="0" w:space="0" w:color="auto"/>
                    <w:left w:val="none" w:sz="0" w:space="0" w:color="auto"/>
                    <w:bottom w:val="none" w:sz="0" w:space="0" w:color="auto"/>
                    <w:right w:val="none" w:sz="0" w:space="0" w:color="auto"/>
                  </w:divBdr>
                </w:div>
                <w:div w:id="1514176442">
                  <w:marLeft w:val="640"/>
                  <w:marRight w:val="0"/>
                  <w:marTop w:val="0"/>
                  <w:marBottom w:val="0"/>
                  <w:divBdr>
                    <w:top w:val="none" w:sz="0" w:space="0" w:color="auto"/>
                    <w:left w:val="none" w:sz="0" w:space="0" w:color="auto"/>
                    <w:bottom w:val="none" w:sz="0" w:space="0" w:color="auto"/>
                    <w:right w:val="none" w:sz="0" w:space="0" w:color="auto"/>
                  </w:divBdr>
                </w:div>
                <w:div w:id="1923831413">
                  <w:marLeft w:val="640"/>
                  <w:marRight w:val="0"/>
                  <w:marTop w:val="0"/>
                  <w:marBottom w:val="0"/>
                  <w:divBdr>
                    <w:top w:val="none" w:sz="0" w:space="0" w:color="auto"/>
                    <w:left w:val="none" w:sz="0" w:space="0" w:color="auto"/>
                    <w:bottom w:val="none" w:sz="0" w:space="0" w:color="auto"/>
                    <w:right w:val="none" w:sz="0" w:space="0" w:color="auto"/>
                  </w:divBdr>
                </w:div>
                <w:div w:id="814638291">
                  <w:marLeft w:val="640"/>
                  <w:marRight w:val="0"/>
                  <w:marTop w:val="0"/>
                  <w:marBottom w:val="0"/>
                  <w:divBdr>
                    <w:top w:val="none" w:sz="0" w:space="0" w:color="auto"/>
                    <w:left w:val="none" w:sz="0" w:space="0" w:color="auto"/>
                    <w:bottom w:val="none" w:sz="0" w:space="0" w:color="auto"/>
                    <w:right w:val="none" w:sz="0" w:space="0" w:color="auto"/>
                  </w:divBdr>
                </w:div>
                <w:div w:id="1880823458">
                  <w:marLeft w:val="640"/>
                  <w:marRight w:val="0"/>
                  <w:marTop w:val="0"/>
                  <w:marBottom w:val="0"/>
                  <w:divBdr>
                    <w:top w:val="none" w:sz="0" w:space="0" w:color="auto"/>
                    <w:left w:val="none" w:sz="0" w:space="0" w:color="auto"/>
                    <w:bottom w:val="none" w:sz="0" w:space="0" w:color="auto"/>
                    <w:right w:val="none" w:sz="0" w:space="0" w:color="auto"/>
                  </w:divBdr>
                </w:div>
                <w:div w:id="1542935706">
                  <w:marLeft w:val="640"/>
                  <w:marRight w:val="0"/>
                  <w:marTop w:val="0"/>
                  <w:marBottom w:val="0"/>
                  <w:divBdr>
                    <w:top w:val="none" w:sz="0" w:space="0" w:color="auto"/>
                    <w:left w:val="none" w:sz="0" w:space="0" w:color="auto"/>
                    <w:bottom w:val="none" w:sz="0" w:space="0" w:color="auto"/>
                    <w:right w:val="none" w:sz="0" w:space="0" w:color="auto"/>
                  </w:divBdr>
                </w:div>
                <w:div w:id="1138063779">
                  <w:marLeft w:val="640"/>
                  <w:marRight w:val="0"/>
                  <w:marTop w:val="0"/>
                  <w:marBottom w:val="0"/>
                  <w:divBdr>
                    <w:top w:val="none" w:sz="0" w:space="0" w:color="auto"/>
                    <w:left w:val="none" w:sz="0" w:space="0" w:color="auto"/>
                    <w:bottom w:val="none" w:sz="0" w:space="0" w:color="auto"/>
                    <w:right w:val="none" w:sz="0" w:space="0" w:color="auto"/>
                  </w:divBdr>
                </w:div>
                <w:div w:id="2069914117">
                  <w:marLeft w:val="640"/>
                  <w:marRight w:val="0"/>
                  <w:marTop w:val="0"/>
                  <w:marBottom w:val="0"/>
                  <w:divBdr>
                    <w:top w:val="none" w:sz="0" w:space="0" w:color="auto"/>
                    <w:left w:val="none" w:sz="0" w:space="0" w:color="auto"/>
                    <w:bottom w:val="none" w:sz="0" w:space="0" w:color="auto"/>
                    <w:right w:val="none" w:sz="0" w:space="0" w:color="auto"/>
                  </w:divBdr>
                </w:div>
                <w:div w:id="1782799493">
                  <w:marLeft w:val="640"/>
                  <w:marRight w:val="0"/>
                  <w:marTop w:val="0"/>
                  <w:marBottom w:val="0"/>
                  <w:divBdr>
                    <w:top w:val="none" w:sz="0" w:space="0" w:color="auto"/>
                    <w:left w:val="none" w:sz="0" w:space="0" w:color="auto"/>
                    <w:bottom w:val="none" w:sz="0" w:space="0" w:color="auto"/>
                    <w:right w:val="none" w:sz="0" w:space="0" w:color="auto"/>
                  </w:divBdr>
                </w:div>
                <w:div w:id="1334576018">
                  <w:marLeft w:val="640"/>
                  <w:marRight w:val="0"/>
                  <w:marTop w:val="0"/>
                  <w:marBottom w:val="0"/>
                  <w:divBdr>
                    <w:top w:val="none" w:sz="0" w:space="0" w:color="auto"/>
                    <w:left w:val="none" w:sz="0" w:space="0" w:color="auto"/>
                    <w:bottom w:val="none" w:sz="0" w:space="0" w:color="auto"/>
                    <w:right w:val="none" w:sz="0" w:space="0" w:color="auto"/>
                  </w:divBdr>
                </w:div>
                <w:div w:id="1807967656">
                  <w:marLeft w:val="640"/>
                  <w:marRight w:val="0"/>
                  <w:marTop w:val="0"/>
                  <w:marBottom w:val="0"/>
                  <w:divBdr>
                    <w:top w:val="none" w:sz="0" w:space="0" w:color="auto"/>
                    <w:left w:val="none" w:sz="0" w:space="0" w:color="auto"/>
                    <w:bottom w:val="none" w:sz="0" w:space="0" w:color="auto"/>
                    <w:right w:val="none" w:sz="0" w:space="0" w:color="auto"/>
                  </w:divBdr>
                </w:div>
              </w:divsChild>
            </w:div>
            <w:div w:id="96677816">
              <w:marLeft w:val="0"/>
              <w:marRight w:val="0"/>
              <w:marTop w:val="0"/>
              <w:marBottom w:val="0"/>
              <w:divBdr>
                <w:top w:val="none" w:sz="0" w:space="0" w:color="auto"/>
                <w:left w:val="none" w:sz="0" w:space="0" w:color="auto"/>
                <w:bottom w:val="none" w:sz="0" w:space="0" w:color="auto"/>
                <w:right w:val="none" w:sz="0" w:space="0" w:color="auto"/>
              </w:divBdr>
              <w:divsChild>
                <w:div w:id="259029997">
                  <w:marLeft w:val="640"/>
                  <w:marRight w:val="0"/>
                  <w:marTop w:val="0"/>
                  <w:marBottom w:val="0"/>
                  <w:divBdr>
                    <w:top w:val="none" w:sz="0" w:space="0" w:color="auto"/>
                    <w:left w:val="none" w:sz="0" w:space="0" w:color="auto"/>
                    <w:bottom w:val="none" w:sz="0" w:space="0" w:color="auto"/>
                    <w:right w:val="none" w:sz="0" w:space="0" w:color="auto"/>
                  </w:divBdr>
                </w:div>
                <w:div w:id="2050303295">
                  <w:marLeft w:val="640"/>
                  <w:marRight w:val="0"/>
                  <w:marTop w:val="0"/>
                  <w:marBottom w:val="0"/>
                  <w:divBdr>
                    <w:top w:val="none" w:sz="0" w:space="0" w:color="auto"/>
                    <w:left w:val="none" w:sz="0" w:space="0" w:color="auto"/>
                    <w:bottom w:val="none" w:sz="0" w:space="0" w:color="auto"/>
                    <w:right w:val="none" w:sz="0" w:space="0" w:color="auto"/>
                  </w:divBdr>
                </w:div>
                <w:div w:id="859245077">
                  <w:marLeft w:val="640"/>
                  <w:marRight w:val="0"/>
                  <w:marTop w:val="0"/>
                  <w:marBottom w:val="0"/>
                  <w:divBdr>
                    <w:top w:val="none" w:sz="0" w:space="0" w:color="auto"/>
                    <w:left w:val="none" w:sz="0" w:space="0" w:color="auto"/>
                    <w:bottom w:val="none" w:sz="0" w:space="0" w:color="auto"/>
                    <w:right w:val="none" w:sz="0" w:space="0" w:color="auto"/>
                  </w:divBdr>
                </w:div>
                <w:div w:id="1318074913">
                  <w:marLeft w:val="640"/>
                  <w:marRight w:val="0"/>
                  <w:marTop w:val="0"/>
                  <w:marBottom w:val="0"/>
                  <w:divBdr>
                    <w:top w:val="none" w:sz="0" w:space="0" w:color="auto"/>
                    <w:left w:val="none" w:sz="0" w:space="0" w:color="auto"/>
                    <w:bottom w:val="none" w:sz="0" w:space="0" w:color="auto"/>
                    <w:right w:val="none" w:sz="0" w:space="0" w:color="auto"/>
                  </w:divBdr>
                </w:div>
                <w:div w:id="1245340149">
                  <w:marLeft w:val="640"/>
                  <w:marRight w:val="0"/>
                  <w:marTop w:val="0"/>
                  <w:marBottom w:val="0"/>
                  <w:divBdr>
                    <w:top w:val="none" w:sz="0" w:space="0" w:color="auto"/>
                    <w:left w:val="none" w:sz="0" w:space="0" w:color="auto"/>
                    <w:bottom w:val="none" w:sz="0" w:space="0" w:color="auto"/>
                    <w:right w:val="none" w:sz="0" w:space="0" w:color="auto"/>
                  </w:divBdr>
                </w:div>
                <w:div w:id="612057234">
                  <w:marLeft w:val="640"/>
                  <w:marRight w:val="0"/>
                  <w:marTop w:val="0"/>
                  <w:marBottom w:val="0"/>
                  <w:divBdr>
                    <w:top w:val="none" w:sz="0" w:space="0" w:color="auto"/>
                    <w:left w:val="none" w:sz="0" w:space="0" w:color="auto"/>
                    <w:bottom w:val="none" w:sz="0" w:space="0" w:color="auto"/>
                    <w:right w:val="none" w:sz="0" w:space="0" w:color="auto"/>
                  </w:divBdr>
                </w:div>
                <w:div w:id="1804230807">
                  <w:marLeft w:val="640"/>
                  <w:marRight w:val="0"/>
                  <w:marTop w:val="0"/>
                  <w:marBottom w:val="0"/>
                  <w:divBdr>
                    <w:top w:val="none" w:sz="0" w:space="0" w:color="auto"/>
                    <w:left w:val="none" w:sz="0" w:space="0" w:color="auto"/>
                    <w:bottom w:val="none" w:sz="0" w:space="0" w:color="auto"/>
                    <w:right w:val="none" w:sz="0" w:space="0" w:color="auto"/>
                  </w:divBdr>
                </w:div>
                <w:div w:id="109859017">
                  <w:marLeft w:val="640"/>
                  <w:marRight w:val="0"/>
                  <w:marTop w:val="0"/>
                  <w:marBottom w:val="0"/>
                  <w:divBdr>
                    <w:top w:val="none" w:sz="0" w:space="0" w:color="auto"/>
                    <w:left w:val="none" w:sz="0" w:space="0" w:color="auto"/>
                    <w:bottom w:val="none" w:sz="0" w:space="0" w:color="auto"/>
                    <w:right w:val="none" w:sz="0" w:space="0" w:color="auto"/>
                  </w:divBdr>
                </w:div>
                <w:div w:id="607540536">
                  <w:marLeft w:val="640"/>
                  <w:marRight w:val="0"/>
                  <w:marTop w:val="0"/>
                  <w:marBottom w:val="0"/>
                  <w:divBdr>
                    <w:top w:val="none" w:sz="0" w:space="0" w:color="auto"/>
                    <w:left w:val="none" w:sz="0" w:space="0" w:color="auto"/>
                    <w:bottom w:val="none" w:sz="0" w:space="0" w:color="auto"/>
                    <w:right w:val="none" w:sz="0" w:space="0" w:color="auto"/>
                  </w:divBdr>
                </w:div>
                <w:div w:id="845747533">
                  <w:marLeft w:val="640"/>
                  <w:marRight w:val="0"/>
                  <w:marTop w:val="0"/>
                  <w:marBottom w:val="0"/>
                  <w:divBdr>
                    <w:top w:val="none" w:sz="0" w:space="0" w:color="auto"/>
                    <w:left w:val="none" w:sz="0" w:space="0" w:color="auto"/>
                    <w:bottom w:val="none" w:sz="0" w:space="0" w:color="auto"/>
                    <w:right w:val="none" w:sz="0" w:space="0" w:color="auto"/>
                  </w:divBdr>
                </w:div>
                <w:div w:id="2117287859">
                  <w:marLeft w:val="640"/>
                  <w:marRight w:val="0"/>
                  <w:marTop w:val="0"/>
                  <w:marBottom w:val="0"/>
                  <w:divBdr>
                    <w:top w:val="none" w:sz="0" w:space="0" w:color="auto"/>
                    <w:left w:val="none" w:sz="0" w:space="0" w:color="auto"/>
                    <w:bottom w:val="none" w:sz="0" w:space="0" w:color="auto"/>
                    <w:right w:val="none" w:sz="0" w:space="0" w:color="auto"/>
                  </w:divBdr>
                </w:div>
                <w:div w:id="1800487046">
                  <w:marLeft w:val="640"/>
                  <w:marRight w:val="0"/>
                  <w:marTop w:val="0"/>
                  <w:marBottom w:val="0"/>
                  <w:divBdr>
                    <w:top w:val="none" w:sz="0" w:space="0" w:color="auto"/>
                    <w:left w:val="none" w:sz="0" w:space="0" w:color="auto"/>
                    <w:bottom w:val="none" w:sz="0" w:space="0" w:color="auto"/>
                    <w:right w:val="none" w:sz="0" w:space="0" w:color="auto"/>
                  </w:divBdr>
                </w:div>
                <w:div w:id="701201645">
                  <w:marLeft w:val="640"/>
                  <w:marRight w:val="0"/>
                  <w:marTop w:val="0"/>
                  <w:marBottom w:val="0"/>
                  <w:divBdr>
                    <w:top w:val="none" w:sz="0" w:space="0" w:color="auto"/>
                    <w:left w:val="none" w:sz="0" w:space="0" w:color="auto"/>
                    <w:bottom w:val="none" w:sz="0" w:space="0" w:color="auto"/>
                    <w:right w:val="none" w:sz="0" w:space="0" w:color="auto"/>
                  </w:divBdr>
                </w:div>
                <w:div w:id="1813912417">
                  <w:marLeft w:val="640"/>
                  <w:marRight w:val="0"/>
                  <w:marTop w:val="0"/>
                  <w:marBottom w:val="0"/>
                  <w:divBdr>
                    <w:top w:val="none" w:sz="0" w:space="0" w:color="auto"/>
                    <w:left w:val="none" w:sz="0" w:space="0" w:color="auto"/>
                    <w:bottom w:val="none" w:sz="0" w:space="0" w:color="auto"/>
                    <w:right w:val="none" w:sz="0" w:space="0" w:color="auto"/>
                  </w:divBdr>
                </w:div>
                <w:div w:id="778643837">
                  <w:marLeft w:val="640"/>
                  <w:marRight w:val="0"/>
                  <w:marTop w:val="0"/>
                  <w:marBottom w:val="0"/>
                  <w:divBdr>
                    <w:top w:val="none" w:sz="0" w:space="0" w:color="auto"/>
                    <w:left w:val="none" w:sz="0" w:space="0" w:color="auto"/>
                    <w:bottom w:val="none" w:sz="0" w:space="0" w:color="auto"/>
                    <w:right w:val="none" w:sz="0" w:space="0" w:color="auto"/>
                  </w:divBdr>
                </w:div>
                <w:div w:id="728236089">
                  <w:marLeft w:val="640"/>
                  <w:marRight w:val="0"/>
                  <w:marTop w:val="0"/>
                  <w:marBottom w:val="0"/>
                  <w:divBdr>
                    <w:top w:val="none" w:sz="0" w:space="0" w:color="auto"/>
                    <w:left w:val="none" w:sz="0" w:space="0" w:color="auto"/>
                    <w:bottom w:val="none" w:sz="0" w:space="0" w:color="auto"/>
                    <w:right w:val="none" w:sz="0" w:space="0" w:color="auto"/>
                  </w:divBdr>
                </w:div>
                <w:div w:id="1310554529">
                  <w:marLeft w:val="640"/>
                  <w:marRight w:val="0"/>
                  <w:marTop w:val="0"/>
                  <w:marBottom w:val="0"/>
                  <w:divBdr>
                    <w:top w:val="none" w:sz="0" w:space="0" w:color="auto"/>
                    <w:left w:val="none" w:sz="0" w:space="0" w:color="auto"/>
                    <w:bottom w:val="none" w:sz="0" w:space="0" w:color="auto"/>
                    <w:right w:val="none" w:sz="0" w:space="0" w:color="auto"/>
                  </w:divBdr>
                </w:div>
                <w:div w:id="2103988147">
                  <w:marLeft w:val="640"/>
                  <w:marRight w:val="0"/>
                  <w:marTop w:val="0"/>
                  <w:marBottom w:val="0"/>
                  <w:divBdr>
                    <w:top w:val="none" w:sz="0" w:space="0" w:color="auto"/>
                    <w:left w:val="none" w:sz="0" w:space="0" w:color="auto"/>
                    <w:bottom w:val="none" w:sz="0" w:space="0" w:color="auto"/>
                    <w:right w:val="none" w:sz="0" w:space="0" w:color="auto"/>
                  </w:divBdr>
                </w:div>
                <w:div w:id="1715078887">
                  <w:marLeft w:val="640"/>
                  <w:marRight w:val="0"/>
                  <w:marTop w:val="0"/>
                  <w:marBottom w:val="0"/>
                  <w:divBdr>
                    <w:top w:val="none" w:sz="0" w:space="0" w:color="auto"/>
                    <w:left w:val="none" w:sz="0" w:space="0" w:color="auto"/>
                    <w:bottom w:val="none" w:sz="0" w:space="0" w:color="auto"/>
                    <w:right w:val="none" w:sz="0" w:space="0" w:color="auto"/>
                  </w:divBdr>
                </w:div>
                <w:div w:id="1913657734">
                  <w:marLeft w:val="640"/>
                  <w:marRight w:val="0"/>
                  <w:marTop w:val="0"/>
                  <w:marBottom w:val="0"/>
                  <w:divBdr>
                    <w:top w:val="none" w:sz="0" w:space="0" w:color="auto"/>
                    <w:left w:val="none" w:sz="0" w:space="0" w:color="auto"/>
                    <w:bottom w:val="none" w:sz="0" w:space="0" w:color="auto"/>
                    <w:right w:val="none" w:sz="0" w:space="0" w:color="auto"/>
                  </w:divBdr>
                </w:div>
                <w:div w:id="964190674">
                  <w:marLeft w:val="640"/>
                  <w:marRight w:val="0"/>
                  <w:marTop w:val="0"/>
                  <w:marBottom w:val="0"/>
                  <w:divBdr>
                    <w:top w:val="none" w:sz="0" w:space="0" w:color="auto"/>
                    <w:left w:val="none" w:sz="0" w:space="0" w:color="auto"/>
                    <w:bottom w:val="none" w:sz="0" w:space="0" w:color="auto"/>
                    <w:right w:val="none" w:sz="0" w:space="0" w:color="auto"/>
                  </w:divBdr>
                </w:div>
                <w:div w:id="618875801">
                  <w:marLeft w:val="640"/>
                  <w:marRight w:val="0"/>
                  <w:marTop w:val="0"/>
                  <w:marBottom w:val="0"/>
                  <w:divBdr>
                    <w:top w:val="none" w:sz="0" w:space="0" w:color="auto"/>
                    <w:left w:val="none" w:sz="0" w:space="0" w:color="auto"/>
                    <w:bottom w:val="none" w:sz="0" w:space="0" w:color="auto"/>
                    <w:right w:val="none" w:sz="0" w:space="0" w:color="auto"/>
                  </w:divBdr>
                </w:div>
                <w:div w:id="332345928">
                  <w:marLeft w:val="640"/>
                  <w:marRight w:val="0"/>
                  <w:marTop w:val="0"/>
                  <w:marBottom w:val="0"/>
                  <w:divBdr>
                    <w:top w:val="none" w:sz="0" w:space="0" w:color="auto"/>
                    <w:left w:val="none" w:sz="0" w:space="0" w:color="auto"/>
                    <w:bottom w:val="none" w:sz="0" w:space="0" w:color="auto"/>
                    <w:right w:val="none" w:sz="0" w:space="0" w:color="auto"/>
                  </w:divBdr>
                </w:div>
                <w:div w:id="508106266">
                  <w:marLeft w:val="640"/>
                  <w:marRight w:val="0"/>
                  <w:marTop w:val="0"/>
                  <w:marBottom w:val="0"/>
                  <w:divBdr>
                    <w:top w:val="none" w:sz="0" w:space="0" w:color="auto"/>
                    <w:left w:val="none" w:sz="0" w:space="0" w:color="auto"/>
                    <w:bottom w:val="none" w:sz="0" w:space="0" w:color="auto"/>
                    <w:right w:val="none" w:sz="0" w:space="0" w:color="auto"/>
                  </w:divBdr>
                </w:div>
                <w:div w:id="329140542">
                  <w:marLeft w:val="640"/>
                  <w:marRight w:val="0"/>
                  <w:marTop w:val="0"/>
                  <w:marBottom w:val="0"/>
                  <w:divBdr>
                    <w:top w:val="none" w:sz="0" w:space="0" w:color="auto"/>
                    <w:left w:val="none" w:sz="0" w:space="0" w:color="auto"/>
                    <w:bottom w:val="none" w:sz="0" w:space="0" w:color="auto"/>
                    <w:right w:val="none" w:sz="0" w:space="0" w:color="auto"/>
                  </w:divBdr>
                </w:div>
                <w:div w:id="528685194">
                  <w:marLeft w:val="640"/>
                  <w:marRight w:val="0"/>
                  <w:marTop w:val="0"/>
                  <w:marBottom w:val="0"/>
                  <w:divBdr>
                    <w:top w:val="none" w:sz="0" w:space="0" w:color="auto"/>
                    <w:left w:val="none" w:sz="0" w:space="0" w:color="auto"/>
                    <w:bottom w:val="none" w:sz="0" w:space="0" w:color="auto"/>
                    <w:right w:val="none" w:sz="0" w:space="0" w:color="auto"/>
                  </w:divBdr>
                </w:div>
                <w:div w:id="2017033367">
                  <w:marLeft w:val="640"/>
                  <w:marRight w:val="0"/>
                  <w:marTop w:val="0"/>
                  <w:marBottom w:val="0"/>
                  <w:divBdr>
                    <w:top w:val="none" w:sz="0" w:space="0" w:color="auto"/>
                    <w:left w:val="none" w:sz="0" w:space="0" w:color="auto"/>
                    <w:bottom w:val="none" w:sz="0" w:space="0" w:color="auto"/>
                    <w:right w:val="none" w:sz="0" w:space="0" w:color="auto"/>
                  </w:divBdr>
                </w:div>
                <w:div w:id="579024438">
                  <w:marLeft w:val="640"/>
                  <w:marRight w:val="0"/>
                  <w:marTop w:val="0"/>
                  <w:marBottom w:val="0"/>
                  <w:divBdr>
                    <w:top w:val="none" w:sz="0" w:space="0" w:color="auto"/>
                    <w:left w:val="none" w:sz="0" w:space="0" w:color="auto"/>
                    <w:bottom w:val="none" w:sz="0" w:space="0" w:color="auto"/>
                    <w:right w:val="none" w:sz="0" w:space="0" w:color="auto"/>
                  </w:divBdr>
                </w:div>
                <w:div w:id="1813328979">
                  <w:marLeft w:val="640"/>
                  <w:marRight w:val="0"/>
                  <w:marTop w:val="0"/>
                  <w:marBottom w:val="0"/>
                  <w:divBdr>
                    <w:top w:val="none" w:sz="0" w:space="0" w:color="auto"/>
                    <w:left w:val="none" w:sz="0" w:space="0" w:color="auto"/>
                    <w:bottom w:val="none" w:sz="0" w:space="0" w:color="auto"/>
                    <w:right w:val="none" w:sz="0" w:space="0" w:color="auto"/>
                  </w:divBdr>
                </w:div>
                <w:div w:id="1115750806">
                  <w:marLeft w:val="640"/>
                  <w:marRight w:val="0"/>
                  <w:marTop w:val="0"/>
                  <w:marBottom w:val="0"/>
                  <w:divBdr>
                    <w:top w:val="none" w:sz="0" w:space="0" w:color="auto"/>
                    <w:left w:val="none" w:sz="0" w:space="0" w:color="auto"/>
                    <w:bottom w:val="none" w:sz="0" w:space="0" w:color="auto"/>
                    <w:right w:val="none" w:sz="0" w:space="0" w:color="auto"/>
                  </w:divBdr>
                </w:div>
                <w:div w:id="754665868">
                  <w:marLeft w:val="640"/>
                  <w:marRight w:val="0"/>
                  <w:marTop w:val="0"/>
                  <w:marBottom w:val="0"/>
                  <w:divBdr>
                    <w:top w:val="none" w:sz="0" w:space="0" w:color="auto"/>
                    <w:left w:val="none" w:sz="0" w:space="0" w:color="auto"/>
                    <w:bottom w:val="none" w:sz="0" w:space="0" w:color="auto"/>
                    <w:right w:val="none" w:sz="0" w:space="0" w:color="auto"/>
                  </w:divBdr>
                </w:div>
                <w:div w:id="1206679856">
                  <w:marLeft w:val="640"/>
                  <w:marRight w:val="0"/>
                  <w:marTop w:val="0"/>
                  <w:marBottom w:val="0"/>
                  <w:divBdr>
                    <w:top w:val="none" w:sz="0" w:space="0" w:color="auto"/>
                    <w:left w:val="none" w:sz="0" w:space="0" w:color="auto"/>
                    <w:bottom w:val="none" w:sz="0" w:space="0" w:color="auto"/>
                    <w:right w:val="none" w:sz="0" w:space="0" w:color="auto"/>
                  </w:divBdr>
                </w:div>
                <w:div w:id="1531720637">
                  <w:marLeft w:val="640"/>
                  <w:marRight w:val="0"/>
                  <w:marTop w:val="0"/>
                  <w:marBottom w:val="0"/>
                  <w:divBdr>
                    <w:top w:val="none" w:sz="0" w:space="0" w:color="auto"/>
                    <w:left w:val="none" w:sz="0" w:space="0" w:color="auto"/>
                    <w:bottom w:val="none" w:sz="0" w:space="0" w:color="auto"/>
                    <w:right w:val="none" w:sz="0" w:space="0" w:color="auto"/>
                  </w:divBdr>
                </w:div>
                <w:div w:id="246693054">
                  <w:marLeft w:val="640"/>
                  <w:marRight w:val="0"/>
                  <w:marTop w:val="0"/>
                  <w:marBottom w:val="0"/>
                  <w:divBdr>
                    <w:top w:val="none" w:sz="0" w:space="0" w:color="auto"/>
                    <w:left w:val="none" w:sz="0" w:space="0" w:color="auto"/>
                    <w:bottom w:val="none" w:sz="0" w:space="0" w:color="auto"/>
                    <w:right w:val="none" w:sz="0" w:space="0" w:color="auto"/>
                  </w:divBdr>
                </w:div>
                <w:div w:id="2021003987">
                  <w:marLeft w:val="640"/>
                  <w:marRight w:val="0"/>
                  <w:marTop w:val="0"/>
                  <w:marBottom w:val="0"/>
                  <w:divBdr>
                    <w:top w:val="none" w:sz="0" w:space="0" w:color="auto"/>
                    <w:left w:val="none" w:sz="0" w:space="0" w:color="auto"/>
                    <w:bottom w:val="none" w:sz="0" w:space="0" w:color="auto"/>
                    <w:right w:val="none" w:sz="0" w:space="0" w:color="auto"/>
                  </w:divBdr>
                </w:div>
                <w:div w:id="766541723">
                  <w:marLeft w:val="640"/>
                  <w:marRight w:val="0"/>
                  <w:marTop w:val="0"/>
                  <w:marBottom w:val="0"/>
                  <w:divBdr>
                    <w:top w:val="none" w:sz="0" w:space="0" w:color="auto"/>
                    <w:left w:val="none" w:sz="0" w:space="0" w:color="auto"/>
                    <w:bottom w:val="none" w:sz="0" w:space="0" w:color="auto"/>
                    <w:right w:val="none" w:sz="0" w:space="0" w:color="auto"/>
                  </w:divBdr>
                </w:div>
                <w:div w:id="1402947289">
                  <w:marLeft w:val="640"/>
                  <w:marRight w:val="0"/>
                  <w:marTop w:val="0"/>
                  <w:marBottom w:val="0"/>
                  <w:divBdr>
                    <w:top w:val="none" w:sz="0" w:space="0" w:color="auto"/>
                    <w:left w:val="none" w:sz="0" w:space="0" w:color="auto"/>
                    <w:bottom w:val="none" w:sz="0" w:space="0" w:color="auto"/>
                    <w:right w:val="none" w:sz="0" w:space="0" w:color="auto"/>
                  </w:divBdr>
                </w:div>
                <w:div w:id="689575395">
                  <w:marLeft w:val="640"/>
                  <w:marRight w:val="0"/>
                  <w:marTop w:val="0"/>
                  <w:marBottom w:val="0"/>
                  <w:divBdr>
                    <w:top w:val="none" w:sz="0" w:space="0" w:color="auto"/>
                    <w:left w:val="none" w:sz="0" w:space="0" w:color="auto"/>
                    <w:bottom w:val="none" w:sz="0" w:space="0" w:color="auto"/>
                    <w:right w:val="none" w:sz="0" w:space="0" w:color="auto"/>
                  </w:divBdr>
                </w:div>
                <w:div w:id="1374576843">
                  <w:marLeft w:val="640"/>
                  <w:marRight w:val="0"/>
                  <w:marTop w:val="0"/>
                  <w:marBottom w:val="0"/>
                  <w:divBdr>
                    <w:top w:val="none" w:sz="0" w:space="0" w:color="auto"/>
                    <w:left w:val="none" w:sz="0" w:space="0" w:color="auto"/>
                    <w:bottom w:val="none" w:sz="0" w:space="0" w:color="auto"/>
                    <w:right w:val="none" w:sz="0" w:space="0" w:color="auto"/>
                  </w:divBdr>
                </w:div>
                <w:div w:id="1299414742">
                  <w:marLeft w:val="640"/>
                  <w:marRight w:val="0"/>
                  <w:marTop w:val="0"/>
                  <w:marBottom w:val="0"/>
                  <w:divBdr>
                    <w:top w:val="none" w:sz="0" w:space="0" w:color="auto"/>
                    <w:left w:val="none" w:sz="0" w:space="0" w:color="auto"/>
                    <w:bottom w:val="none" w:sz="0" w:space="0" w:color="auto"/>
                    <w:right w:val="none" w:sz="0" w:space="0" w:color="auto"/>
                  </w:divBdr>
                </w:div>
                <w:div w:id="728501608">
                  <w:marLeft w:val="640"/>
                  <w:marRight w:val="0"/>
                  <w:marTop w:val="0"/>
                  <w:marBottom w:val="0"/>
                  <w:divBdr>
                    <w:top w:val="none" w:sz="0" w:space="0" w:color="auto"/>
                    <w:left w:val="none" w:sz="0" w:space="0" w:color="auto"/>
                    <w:bottom w:val="none" w:sz="0" w:space="0" w:color="auto"/>
                    <w:right w:val="none" w:sz="0" w:space="0" w:color="auto"/>
                  </w:divBdr>
                </w:div>
                <w:div w:id="2145846247">
                  <w:marLeft w:val="640"/>
                  <w:marRight w:val="0"/>
                  <w:marTop w:val="0"/>
                  <w:marBottom w:val="0"/>
                  <w:divBdr>
                    <w:top w:val="none" w:sz="0" w:space="0" w:color="auto"/>
                    <w:left w:val="none" w:sz="0" w:space="0" w:color="auto"/>
                    <w:bottom w:val="none" w:sz="0" w:space="0" w:color="auto"/>
                    <w:right w:val="none" w:sz="0" w:space="0" w:color="auto"/>
                  </w:divBdr>
                </w:div>
                <w:div w:id="197746620">
                  <w:marLeft w:val="640"/>
                  <w:marRight w:val="0"/>
                  <w:marTop w:val="0"/>
                  <w:marBottom w:val="0"/>
                  <w:divBdr>
                    <w:top w:val="none" w:sz="0" w:space="0" w:color="auto"/>
                    <w:left w:val="none" w:sz="0" w:space="0" w:color="auto"/>
                    <w:bottom w:val="none" w:sz="0" w:space="0" w:color="auto"/>
                    <w:right w:val="none" w:sz="0" w:space="0" w:color="auto"/>
                  </w:divBdr>
                </w:div>
                <w:div w:id="378633607">
                  <w:marLeft w:val="640"/>
                  <w:marRight w:val="0"/>
                  <w:marTop w:val="0"/>
                  <w:marBottom w:val="0"/>
                  <w:divBdr>
                    <w:top w:val="none" w:sz="0" w:space="0" w:color="auto"/>
                    <w:left w:val="none" w:sz="0" w:space="0" w:color="auto"/>
                    <w:bottom w:val="none" w:sz="0" w:space="0" w:color="auto"/>
                    <w:right w:val="none" w:sz="0" w:space="0" w:color="auto"/>
                  </w:divBdr>
                </w:div>
                <w:div w:id="461309434">
                  <w:marLeft w:val="640"/>
                  <w:marRight w:val="0"/>
                  <w:marTop w:val="0"/>
                  <w:marBottom w:val="0"/>
                  <w:divBdr>
                    <w:top w:val="none" w:sz="0" w:space="0" w:color="auto"/>
                    <w:left w:val="none" w:sz="0" w:space="0" w:color="auto"/>
                    <w:bottom w:val="none" w:sz="0" w:space="0" w:color="auto"/>
                    <w:right w:val="none" w:sz="0" w:space="0" w:color="auto"/>
                  </w:divBdr>
                </w:div>
                <w:div w:id="650868364">
                  <w:marLeft w:val="640"/>
                  <w:marRight w:val="0"/>
                  <w:marTop w:val="0"/>
                  <w:marBottom w:val="0"/>
                  <w:divBdr>
                    <w:top w:val="none" w:sz="0" w:space="0" w:color="auto"/>
                    <w:left w:val="none" w:sz="0" w:space="0" w:color="auto"/>
                    <w:bottom w:val="none" w:sz="0" w:space="0" w:color="auto"/>
                    <w:right w:val="none" w:sz="0" w:space="0" w:color="auto"/>
                  </w:divBdr>
                </w:div>
                <w:div w:id="1926915477">
                  <w:marLeft w:val="640"/>
                  <w:marRight w:val="0"/>
                  <w:marTop w:val="0"/>
                  <w:marBottom w:val="0"/>
                  <w:divBdr>
                    <w:top w:val="none" w:sz="0" w:space="0" w:color="auto"/>
                    <w:left w:val="none" w:sz="0" w:space="0" w:color="auto"/>
                    <w:bottom w:val="none" w:sz="0" w:space="0" w:color="auto"/>
                    <w:right w:val="none" w:sz="0" w:space="0" w:color="auto"/>
                  </w:divBdr>
                </w:div>
                <w:div w:id="79570024">
                  <w:marLeft w:val="640"/>
                  <w:marRight w:val="0"/>
                  <w:marTop w:val="0"/>
                  <w:marBottom w:val="0"/>
                  <w:divBdr>
                    <w:top w:val="none" w:sz="0" w:space="0" w:color="auto"/>
                    <w:left w:val="none" w:sz="0" w:space="0" w:color="auto"/>
                    <w:bottom w:val="none" w:sz="0" w:space="0" w:color="auto"/>
                    <w:right w:val="none" w:sz="0" w:space="0" w:color="auto"/>
                  </w:divBdr>
                </w:div>
                <w:div w:id="1289896909">
                  <w:marLeft w:val="640"/>
                  <w:marRight w:val="0"/>
                  <w:marTop w:val="0"/>
                  <w:marBottom w:val="0"/>
                  <w:divBdr>
                    <w:top w:val="none" w:sz="0" w:space="0" w:color="auto"/>
                    <w:left w:val="none" w:sz="0" w:space="0" w:color="auto"/>
                    <w:bottom w:val="none" w:sz="0" w:space="0" w:color="auto"/>
                    <w:right w:val="none" w:sz="0" w:space="0" w:color="auto"/>
                  </w:divBdr>
                </w:div>
                <w:div w:id="1977686962">
                  <w:marLeft w:val="640"/>
                  <w:marRight w:val="0"/>
                  <w:marTop w:val="0"/>
                  <w:marBottom w:val="0"/>
                  <w:divBdr>
                    <w:top w:val="none" w:sz="0" w:space="0" w:color="auto"/>
                    <w:left w:val="none" w:sz="0" w:space="0" w:color="auto"/>
                    <w:bottom w:val="none" w:sz="0" w:space="0" w:color="auto"/>
                    <w:right w:val="none" w:sz="0" w:space="0" w:color="auto"/>
                  </w:divBdr>
                </w:div>
                <w:div w:id="2136412326">
                  <w:marLeft w:val="640"/>
                  <w:marRight w:val="0"/>
                  <w:marTop w:val="0"/>
                  <w:marBottom w:val="0"/>
                  <w:divBdr>
                    <w:top w:val="none" w:sz="0" w:space="0" w:color="auto"/>
                    <w:left w:val="none" w:sz="0" w:space="0" w:color="auto"/>
                    <w:bottom w:val="none" w:sz="0" w:space="0" w:color="auto"/>
                    <w:right w:val="none" w:sz="0" w:space="0" w:color="auto"/>
                  </w:divBdr>
                </w:div>
                <w:div w:id="1098404506">
                  <w:marLeft w:val="640"/>
                  <w:marRight w:val="0"/>
                  <w:marTop w:val="0"/>
                  <w:marBottom w:val="0"/>
                  <w:divBdr>
                    <w:top w:val="none" w:sz="0" w:space="0" w:color="auto"/>
                    <w:left w:val="none" w:sz="0" w:space="0" w:color="auto"/>
                    <w:bottom w:val="none" w:sz="0" w:space="0" w:color="auto"/>
                    <w:right w:val="none" w:sz="0" w:space="0" w:color="auto"/>
                  </w:divBdr>
                </w:div>
                <w:div w:id="1079329620">
                  <w:marLeft w:val="640"/>
                  <w:marRight w:val="0"/>
                  <w:marTop w:val="0"/>
                  <w:marBottom w:val="0"/>
                  <w:divBdr>
                    <w:top w:val="none" w:sz="0" w:space="0" w:color="auto"/>
                    <w:left w:val="none" w:sz="0" w:space="0" w:color="auto"/>
                    <w:bottom w:val="none" w:sz="0" w:space="0" w:color="auto"/>
                    <w:right w:val="none" w:sz="0" w:space="0" w:color="auto"/>
                  </w:divBdr>
                </w:div>
                <w:div w:id="461851873">
                  <w:marLeft w:val="640"/>
                  <w:marRight w:val="0"/>
                  <w:marTop w:val="0"/>
                  <w:marBottom w:val="0"/>
                  <w:divBdr>
                    <w:top w:val="none" w:sz="0" w:space="0" w:color="auto"/>
                    <w:left w:val="none" w:sz="0" w:space="0" w:color="auto"/>
                    <w:bottom w:val="none" w:sz="0" w:space="0" w:color="auto"/>
                    <w:right w:val="none" w:sz="0" w:space="0" w:color="auto"/>
                  </w:divBdr>
                </w:div>
                <w:div w:id="1166046924">
                  <w:marLeft w:val="640"/>
                  <w:marRight w:val="0"/>
                  <w:marTop w:val="0"/>
                  <w:marBottom w:val="0"/>
                  <w:divBdr>
                    <w:top w:val="none" w:sz="0" w:space="0" w:color="auto"/>
                    <w:left w:val="none" w:sz="0" w:space="0" w:color="auto"/>
                    <w:bottom w:val="none" w:sz="0" w:space="0" w:color="auto"/>
                    <w:right w:val="none" w:sz="0" w:space="0" w:color="auto"/>
                  </w:divBdr>
                </w:div>
                <w:div w:id="554898112">
                  <w:marLeft w:val="640"/>
                  <w:marRight w:val="0"/>
                  <w:marTop w:val="0"/>
                  <w:marBottom w:val="0"/>
                  <w:divBdr>
                    <w:top w:val="none" w:sz="0" w:space="0" w:color="auto"/>
                    <w:left w:val="none" w:sz="0" w:space="0" w:color="auto"/>
                    <w:bottom w:val="none" w:sz="0" w:space="0" w:color="auto"/>
                    <w:right w:val="none" w:sz="0" w:space="0" w:color="auto"/>
                  </w:divBdr>
                </w:div>
                <w:div w:id="1032652861">
                  <w:marLeft w:val="640"/>
                  <w:marRight w:val="0"/>
                  <w:marTop w:val="0"/>
                  <w:marBottom w:val="0"/>
                  <w:divBdr>
                    <w:top w:val="none" w:sz="0" w:space="0" w:color="auto"/>
                    <w:left w:val="none" w:sz="0" w:space="0" w:color="auto"/>
                    <w:bottom w:val="none" w:sz="0" w:space="0" w:color="auto"/>
                    <w:right w:val="none" w:sz="0" w:space="0" w:color="auto"/>
                  </w:divBdr>
                </w:div>
                <w:div w:id="394931298">
                  <w:marLeft w:val="640"/>
                  <w:marRight w:val="0"/>
                  <w:marTop w:val="0"/>
                  <w:marBottom w:val="0"/>
                  <w:divBdr>
                    <w:top w:val="none" w:sz="0" w:space="0" w:color="auto"/>
                    <w:left w:val="none" w:sz="0" w:space="0" w:color="auto"/>
                    <w:bottom w:val="none" w:sz="0" w:space="0" w:color="auto"/>
                    <w:right w:val="none" w:sz="0" w:space="0" w:color="auto"/>
                  </w:divBdr>
                </w:div>
                <w:div w:id="1381125374">
                  <w:marLeft w:val="640"/>
                  <w:marRight w:val="0"/>
                  <w:marTop w:val="0"/>
                  <w:marBottom w:val="0"/>
                  <w:divBdr>
                    <w:top w:val="none" w:sz="0" w:space="0" w:color="auto"/>
                    <w:left w:val="none" w:sz="0" w:space="0" w:color="auto"/>
                    <w:bottom w:val="none" w:sz="0" w:space="0" w:color="auto"/>
                    <w:right w:val="none" w:sz="0" w:space="0" w:color="auto"/>
                  </w:divBdr>
                </w:div>
                <w:div w:id="1052191122">
                  <w:marLeft w:val="640"/>
                  <w:marRight w:val="0"/>
                  <w:marTop w:val="0"/>
                  <w:marBottom w:val="0"/>
                  <w:divBdr>
                    <w:top w:val="none" w:sz="0" w:space="0" w:color="auto"/>
                    <w:left w:val="none" w:sz="0" w:space="0" w:color="auto"/>
                    <w:bottom w:val="none" w:sz="0" w:space="0" w:color="auto"/>
                    <w:right w:val="none" w:sz="0" w:space="0" w:color="auto"/>
                  </w:divBdr>
                </w:div>
                <w:div w:id="779223317">
                  <w:marLeft w:val="640"/>
                  <w:marRight w:val="0"/>
                  <w:marTop w:val="0"/>
                  <w:marBottom w:val="0"/>
                  <w:divBdr>
                    <w:top w:val="none" w:sz="0" w:space="0" w:color="auto"/>
                    <w:left w:val="none" w:sz="0" w:space="0" w:color="auto"/>
                    <w:bottom w:val="none" w:sz="0" w:space="0" w:color="auto"/>
                    <w:right w:val="none" w:sz="0" w:space="0" w:color="auto"/>
                  </w:divBdr>
                </w:div>
                <w:div w:id="1387531772">
                  <w:marLeft w:val="640"/>
                  <w:marRight w:val="0"/>
                  <w:marTop w:val="0"/>
                  <w:marBottom w:val="0"/>
                  <w:divBdr>
                    <w:top w:val="none" w:sz="0" w:space="0" w:color="auto"/>
                    <w:left w:val="none" w:sz="0" w:space="0" w:color="auto"/>
                    <w:bottom w:val="none" w:sz="0" w:space="0" w:color="auto"/>
                    <w:right w:val="none" w:sz="0" w:space="0" w:color="auto"/>
                  </w:divBdr>
                </w:div>
                <w:div w:id="1086801684">
                  <w:marLeft w:val="640"/>
                  <w:marRight w:val="0"/>
                  <w:marTop w:val="0"/>
                  <w:marBottom w:val="0"/>
                  <w:divBdr>
                    <w:top w:val="none" w:sz="0" w:space="0" w:color="auto"/>
                    <w:left w:val="none" w:sz="0" w:space="0" w:color="auto"/>
                    <w:bottom w:val="none" w:sz="0" w:space="0" w:color="auto"/>
                    <w:right w:val="none" w:sz="0" w:space="0" w:color="auto"/>
                  </w:divBdr>
                </w:div>
                <w:div w:id="1999966054">
                  <w:marLeft w:val="640"/>
                  <w:marRight w:val="0"/>
                  <w:marTop w:val="0"/>
                  <w:marBottom w:val="0"/>
                  <w:divBdr>
                    <w:top w:val="none" w:sz="0" w:space="0" w:color="auto"/>
                    <w:left w:val="none" w:sz="0" w:space="0" w:color="auto"/>
                    <w:bottom w:val="none" w:sz="0" w:space="0" w:color="auto"/>
                    <w:right w:val="none" w:sz="0" w:space="0" w:color="auto"/>
                  </w:divBdr>
                </w:div>
                <w:div w:id="2048066906">
                  <w:marLeft w:val="640"/>
                  <w:marRight w:val="0"/>
                  <w:marTop w:val="0"/>
                  <w:marBottom w:val="0"/>
                  <w:divBdr>
                    <w:top w:val="none" w:sz="0" w:space="0" w:color="auto"/>
                    <w:left w:val="none" w:sz="0" w:space="0" w:color="auto"/>
                    <w:bottom w:val="none" w:sz="0" w:space="0" w:color="auto"/>
                    <w:right w:val="none" w:sz="0" w:space="0" w:color="auto"/>
                  </w:divBdr>
                </w:div>
                <w:div w:id="930234758">
                  <w:marLeft w:val="640"/>
                  <w:marRight w:val="0"/>
                  <w:marTop w:val="0"/>
                  <w:marBottom w:val="0"/>
                  <w:divBdr>
                    <w:top w:val="none" w:sz="0" w:space="0" w:color="auto"/>
                    <w:left w:val="none" w:sz="0" w:space="0" w:color="auto"/>
                    <w:bottom w:val="none" w:sz="0" w:space="0" w:color="auto"/>
                    <w:right w:val="none" w:sz="0" w:space="0" w:color="auto"/>
                  </w:divBdr>
                </w:div>
                <w:div w:id="168109248">
                  <w:marLeft w:val="640"/>
                  <w:marRight w:val="0"/>
                  <w:marTop w:val="0"/>
                  <w:marBottom w:val="0"/>
                  <w:divBdr>
                    <w:top w:val="none" w:sz="0" w:space="0" w:color="auto"/>
                    <w:left w:val="none" w:sz="0" w:space="0" w:color="auto"/>
                    <w:bottom w:val="none" w:sz="0" w:space="0" w:color="auto"/>
                    <w:right w:val="none" w:sz="0" w:space="0" w:color="auto"/>
                  </w:divBdr>
                </w:div>
                <w:div w:id="1461457741">
                  <w:marLeft w:val="640"/>
                  <w:marRight w:val="0"/>
                  <w:marTop w:val="0"/>
                  <w:marBottom w:val="0"/>
                  <w:divBdr>
                    <w:top w:val="none" w:sz="0" w:space="0" w:color="auto"/>
                    <w:left w:val="none" w:sz="0" w:space="0" w:color="auto"/>
                    <w:bottom w:val="none" w:sz="0" w:space="0" w:color="auto"/>
                    <w:right w:val="none" w:sz="0" w:space="0" w:color="auto"/>
                  </w:divBdr>
                </w:div>
                <w:div w:id="327905566">
                  <w:marLeft w:val="640"/>
                  <w:marRight w:val="0"/>
                  <w:marTop w:val="0"/>
                  <w:marBottom w:val="0"/>
                  <w:divBdr>
                    <w:top w:val="none" w:sz="0" w:space="0" w:color="auto"/>
                    <w:left w:val="none" w:sz="0" w:space="0" w:color="auto"/>
                    <w:bottom w:val="none" w:sz="0" w:space="0" w:color="auto"/>
                    <w:right w:val="none" w:sz="0" w:space="0" w:color="auto"/>
                  </w:divBdr>
                </w:div>
                <w:div w:id="1710178946">
                  <w:marLeft w:val="640"/>
                  <w:marRight w:val="0"/>
                  <w:marTop w:val="0"/>
                  <w:marBottom w:val="0"/>
                  <w:divBdr>
                    <w:top w:val="none" w:sz="0" w:space="0" w:color="auto"/>
                    <w:left w:val="none" w:sz="0" w:space="0" w:color="auto"/>
                    <w:bottom w:val="none" w:sz="0" w:space="0" w:color="auto"/>
                    <w:right w:val="none" w:sz="0" w:space="0" w:color="auto"/>
                  </w:divBdr>
                </w:div>
                <w:div w:id="1108937095">
                  <w:marLeft w:val="640"/>
                  <w:marRight w:val="0"/>
                  <w:marTop w:val="0"/>
                  <w:marBottom w:val="0"/>
                  <w:divBdr>
                    <w:top w:val="none" w:sz="0" w:space="0" w:color="auto"/>
                    <w:left w:val="none" w:sz="0" w:space="0" w:color="auto"/>
                    <w:bottom w:val="none" w:sz="0" w:space="0" w:color="auto"/>
                    <w:right w:val="none" w:sz="0" w:space="0" w:color="auto"/>
                  </w:divBdr>
                </w:div>
                <w:div w:id="1191532916">
                  <w:marLeft w:val="640"/>
                  <w:marRight w:val="0"/>
                  <w:marTop w:val="0"/>
                  <w:marBottom w:val="0"/>
                  <w:divBdr>
                    <w:top w:val="none" w:sz="0" w:space="0" w:color="auto"/>
                    <w:left w:val="none" w:sz="0" w:space="0" w:color="auto"/>
                    <w:bottom w:val="none" w:sz="0" w:space="0" w:color="auto"/>
                    <w:right w:val="none" w:sz="0" w:space="0" w:color="auto"/>
                  </w:divBdr>
                </w:div>
                <w:div w:id="1741907895">
                  <w:marLeft w:val="640"/>
                  <w:marRight w:val="0"/>
                  <w:marTop w:val="0"/>
                  <w:marBottom w:val="0"/>
                  <w:divBdr>
                    <w:top w:val="none" w:sz="0" w:space="0" w:color="auto"/>
                    <w:left w:val="none" w:sz="0" w:space="0" w:color="auto"/>
                    <w:bottom w:val="none" w:sz="0" w:space="0" w:color="auto"/>
                    <w:right w:val="none" w:sz="0" w:space="0" w:color="auto"/>
                  </w:divBdr>
                </w:div>
                <w:div w:id="64495934">
                  <w:marLeft w:val="640"/>
                  <w:marRight w:val="0"/>
                  <w:marTop w:val="0"/>
                  <w:marBottom w:val="0"/>
                  <w:divBdr>
                    <w:top w:val="none" w:sz="0" w:space="0" w:color="auto"/>
                    <w:left w:val="none" w:sz="0" w:space="0" w:color="auto"/>
                    <w:bottom w:val="none" w:sz="0" w:space="0" w:color="auto"/>
                    <w:right w:val="none" w:sz="0" w:space="0" w:color="auto"/>
                  </w:divBdr>
                </w:div>
                <w:div w:id="2012103451">
                  <w:marLeft w:val="640"/>
                  <w:marRight w:val="0"/>
                  <w:marTop w:val="0"/>
                  <w:marBottom w:val="0"/>
                  <w:divBdr>
                    <w:top w:val="none" w:sz="0" w:space="0" w:color="auto"/>
                    <w:left w:val="none" w:sz="0" w:space="0" w:color="auto"/>
                    <w:bottom w:val="none" w:sz="0" w:space="0" w:color="auto"/>
                    <w:right w:val="none" w:sz="0" w:space="0" w:color="auto"/>
                  </w:divBdr>
                </w:div>
                <w:div w:id="1625966766">
                  <w:marLeft w:val="640"/>
                  <w:marRight w:val="0"/>
                  <w:marTop w:val="0"/>
                  <w:marBottom w:val="0"/>
                  <w:divBdr>
                    <w:top w:val="none" w:sz="0" w:space="0" w:color="auto"/>
                    <w:left w:val="none" w:sz="0" w:space="0" w:color="auto"/>
                    <w:bottom w:val="none" w:sz="0" w:space="0" w:color="auto"/>
                    <w:right w:val="none" w:sz="0" w:space="0" w:color="auto"/>
                  </w:divBdr>
                </w:div>
                <w:div w:id="881206844">
                  <w:marLeft w:val="640"/>
                  <w:marRight w:val="0"/>
                  <w:marTop w:val="0"/>
                  <w:marBottom w:val="0"/>
                  <w:divBdr>
                    <w:top w:val="none" w:sz="0" w:space="0" w:color="auto"/>
                    <w:left w:val="none" w:sz="0" w:space="0" w:color="auto"/>
                    <w:bottom w:val="none" w:sz="0" w:space="0" w:color="auto"/>
                    <w:right w:val="none" w:sz="0" w:space="0" w:color="auto"/>
                  </w:divBdr>
                </w:div>
                <w:div w:id="1642226591">
                  <w:marLeft w:val="640"/>
                  <w:marRight w:val="0"/>
                  <w:marTop w:val="0"/>
                  <w:marBottom w:val="0"/>
                  <w:divBdr>
                    <w:top w:val="none" w:sz="0" w:space="0" w:color="auto"/>
                    <w:left w:val="none" w:sz="0" w:space="0" w:color="auto"/>
                    <w:bottom w:val="none" w:sz="0" w:space="0" w:color="auto"/>
                    <w:right w:val="none" w:sz="0" w:space="0" w:color="auto"/>
                  </w:divBdr>
                </w:div>
                <w:div w:id="508909057">
                  <w:marLeft w:val="640"/>
                  <w:marRight w:val="0"/>
                  <w:marTop w:val="0"/>
                  <w:marBottom w:val="0"/>
                  <w:divBdr>
                    <w:top w:val="none" w:sz="0" w:space="0" w:color="auto"/>
                    <w:left w:val="none" w:sz="0" w:space="0" w:color="auto"/>
                    <w:bottom w:val="none" w:sz="0" w:space="0" w:color="auto"/>
                    <w:right w:val="none" w:sz="0" w:space="0" w:color="auto"/>
                  </w:divBdr>
                </w:div>
                <w:div w:id="68626653">
                  <w:marLeft w:val="640"/>
                  <w:marRight w:val="0"/>
                  <w:marTop w:val="0"/>
                  <w:marBottom w:val="0"/>
                  <w:divBdr>
                    <w:top w:val="none" w:sz="0" w:space="0" w:color="auto"/>
                    <w:left w:val="none" w:sz="0" w:space="0" w:color="auto"/>
                    <w:bottom w:val="none" w:sz="0" w:space="0" w:color="auto"/>
                    <w:right w:val="none" w:sz="0" w:space="0" w:color="auto"/>
                  </w:divBdr>
                </w:div>
                <w:div w:id="528221169">
                  <w:marLeft w:val="640"/>
                  <w:marRight w:val="0"/>
                  <w:marTop w:val="0"/>
                  <w:marBottom w:val="0"/>
                  <w:divBdr>
                    <w:top w:val="none" w:sz="0" w:space="0" w:color="auto"/>
                    <w:left w:val="none" w:sz="0" w:space="0" w:color="auto"/>
                    <w:bottom w:val="none" w:sz="0" w:space="0" w:color="auto"/>
                    <w:right w:val="none" w:sz="0" w:space="0" w:color="auto"/>
                  </w:divBdr>
                </w:div>
                <w:div w:id="1024094868">
                  <w:marLeft w:val="640"/>
                  <w:marRight w:val="0"/>
                  <w:marTop w:val="0"/>
                  <w:marBottom w:val="0"/>
                  <w:divBdr>
                    <w:top w:val="none" w:sz="0" w:space="0" w:color="auto"/>
                    <w:left w:val="none" w:sz="0" w:space="0" w:color="auto"/>
                    <w:bottom w:val="none" w:sz="0" w:space="0" w:color="auto"/>
                    <w:right w:val="none" w:sz="0" w:space="0" w:color="auto"/>
                  </w:divBdr>
                </w:div>
                <w:div w:id="1703751960">
                  <w:marLeft w:val="640"/>
                  <w:marRight w:val="0"/>
                  <w:marTop w:val="0"/>
                  <w:marBottom w:val="0"/>
                  <w:divBdr>
                    <w:top w:val="none" w:sz="0" w:space="0" w:color="auto"/>
                    <w:left w:val="none" w:sz="0" w:space="0" w:color="auto"/>
                    <w:bottom w:val="none" w:sz="0" w:space="0" w:color="auto"/>
                    <w:right w:val="none" w:sz="0" w:space="0" w:color="auto"/>
                  </w:divBdr>
                </w:div>
                <w:div w:id="30690128">
                  <w:marLeft w:val="640"/>
                  <w:marRight w:val="0"/>
                  <w:marTop w:val="0"/>
                  <w:marBottom w:val="0"/>
                  <w:divBdr>
                    <w:top w:val="none" w:sz="0" w:space="0" w:color="auto"/>
                    <w:left w:val="none" w:sz="0" w:space="0" w:color="auto"/>
                    <w:bottom w:val="none" w:sz="0" w:space="0" w:color="auto"/>
                    <w:right w:val="none" w:sz="0" w:space="0" w:color="auto"/>
                  </w:divBdr>
                </w:div>
                <w:div w:id="237446344">
                  <w:marLeft w:val="640"/>
                  <w:marRight w:val="0"/>
                  <w:marTop w:val="0"/>
                  <w:marBottom w:val="0"/>
                  <w:divBdr>
                    <w:top w:val="none" w:sz="0" w:space="0" w:color="auto"/>
                    <w:left w:val="none" w:sz="0" w:space="0" w:color="auto"/>
                    <w:bottom w:val="none" w:sz="0" w:space="0" w:color="auto"/>
                    <w:right w:val="none" w:sz="0" w:space="0" w:color="auto"/>
                  </w:divBdr>
                </w:div>
                <w:div w:id="1125387458">
                  <w:marLeft w:val="640"/>
                  <w:marRight w:val="0"/>
                  <w:marTop w:val="0"/>
                  <w:marBottom w:val="0"/>
                  <w:divBdr>
                    <w:top w:val="none" w:sz="0" w:space="0" w:color="auto"/>
                    <w:left w:val="none" w:sz="0" w:space="0" w:color="auto"/>
                    <w:bottom w:val="none" w:sz="0" w:space="0" w:color="auto"/>
                    <w:right w:val="none" w:sz="0" w:space="0" w:color="auto"/>
                  </w:divBdr>
                </w:div>
                <w:div w:id="1365062989">
                  <w:marLeft w:val="640"/>
                  <w:marRight w:val="0"/>
                  <w:marTop w:val="0"/>
                  <w:marBottom w:val="0"/>
                  <w:divBdr>
                    <w:top w:val="none" w:sz="0" w:space="0" w:color="auto"/>
                    <w:left w:val="none" w:sz="0" w:space="0" w:color="auto"/>
                    <w:bottom w:val="none" w:sz="0" w:space="0" w:color="auto"/>
                    <w:right w:val="none" w:sz="0" w:space="0" w:color="auto"/>
                  </w:divBdr>
                </w:div>
                <w:div w:id="1951542357">
                  <w:marLeft w:val="640"/>
                  <w:marRight w:val="0"/>
                  <w:marTop w:val="0"/>
                  <w:marBottom w:val="0"/>
                  <w:divBdr>
                    <w:top w:val="none" w:sz="0" w:space="0" w:color="auto"/>
                    <w:left w:val="none" w:sz="0" w:space="0" w:color="auto"/>
                    <w:bottom w:val="none" w:sz="0" w:space="0" w:color="auto"/>
                    <w:right w:val="none" w:sz="0" w:space="0" w:color="auto"/>
                  </w:divBdr>
                </w:div>
                <w:div w:id="655915787">
                  <w:marLeft w:val="640"/>
                  <w:marRight w:val="0"/>
                  <w:marTop w:val="0"/>
                  <w:marBottom w:val="0"/>
                  <w:divBdr>
                    <w:top w:val="none" w:sz="0" w:space="0" w:color="auto"/>
                    <w:left w:val="none" w:sz="0" w:space="0" w:color="auto"/>
                    <w:bottom w:val="none" w:sz="0" w:space="0" w:color="auto"/>
                    <w:right w:val="none" w:sz="0" w:space="0" w:color="auto"/>
                  </w:divBdr>
                </w:div>
                <w:div w:id="1280840978">
                  <w:marLeft w:val="640"/>
                  <w:marRight w:val="0"/>
                  <w:marTop w:val="0"/>
                  <w:marBottom w:val="0"/>
                  <w:divBdr>
                    <w:top w:val="none" w:sz="0" w:space="0" w:color="auto"/>
                    <w:left w:val="none" w:sz="0" w:space="0" w:color="auto"/>
                    <w:bottom w:val="none" w:sz="0" w:space="0" w:color="auto"/>
                    <w:right w:val="none" w:sz="0" w:space="0" w:color="auto"/>
                  </w:divBdr>
                </w:div>
                <w:div w:id="976035324">
                  <w:marLeft w:val="640"/>
                  <w:marRight w:val="0"/>
                  <w:marTop w:val="0"/>
                  <w:marBottom w:val="0"/>
                  <w:divBdr>
                    <w:top w:val="none" w:sz="0" w:space="0" w:color="auto"/>
                    <w:left w:val="none" w:sz="0" w:space="0" w:color="auto"/>
                    <w:bottom w:val="none" w:sz="0" w:space="0" w:color="auto"/>
                    <w:right w:val="none" w:sz="0" w:space="0" w:color="auto"/>
                  </w:divBdr>
                </w:div>
                <w:div w:id="176817996">
                  <w:marLeft w:val="640"/>
                  <w:marRight w:val="0"/>
                  <w:marTop w:val="0"/>
                  <w:marBottom w:val="0"/>
                  <w:divBdr>
                    <w:top w:val="none" w:sz="0" w:space="0" w:color="auto"/>
                    <w:left w:val="none" w:sz="0" w:space="0" w:color="auto"/>
                    <w:bottom w:val="none" w:sz="0" w:space="0" w:color="auto"/>
                    <w:right w:val="none" w:sz="0" w:space="0" w:color="auto"/>
                  </w:divBdr>
                </w:div>
                <w:div w:id="806976015">
                  <w:marLeft w:val="640"/>
                  <w:marRight w:val="0"/>
                  <w:marTop w:val="0"/>
                  <w:marBottom w:val="0"/>
                  <w:divBdr>
                    <w:top w:val="none" w:sz="0" w:space="0" w:color="auto"/>
                    <w:left w:val="none" w:sz="0" w:space="0" w:color="auto"/>
                    <w:bottom w:val="none" w:sz="0" w:space="0" w:color="auto"/>
                    <w:right w:val="none" w:sz="0" w:space="0" w:color="auto"/>
                  </w:divBdr>
                </w:div>
                <w:div w:id="1785230277">
                  <w:marLeft w:val="640"/>
                  <w:marRight w:val="0"/>
                  <w:marTop w:val="0"/>
                  <w:marBottom w:val="0"/>
                  <w:divBdr>
                    <w:top w:val="none" w:sz="0" w:space="0" w:color="auto"/>
                    <w:left w:val="none" w:sz="0" w:space="0" w:color="auto"/>
                    <w:bottom w:val="none" w:sz="0" w:space="0" w:color="auto"/>
                    <w:right w:val="none" w:sz="0" w:space="0" w:color="auto"/>
                  </w:divBdr>
                </w:div>
                <w:div w:id="399062677">
                  <w:marLeft w:val="640"/>
                  <w:marRight w:val="0"/>
                  <w:marTop w:val="0"/>
                  <w:marBottom w:val="0"/>
                  <w:divBdr>
                    <w:top w:val="none" w:sz="0" w:space="0" w:color="auto"/>
                    <w:left w:val="none" w:sz="0" w:space="0" w:color="auto"/>
                    <w:bottom w:val="none" w:sz="0" w:space="0" w:color="auto"/>
                    <w:right w:val="none" w:sz="0" w:space="0" w:color="auto"/>
                  </w:divBdr>
                </w:div>
                <w:div w:id="448548030">
                  <w:marLeft w:val="640"/>
                  <w:marRight w:val="0"/>
                  <w:marTop w:val="0"/>
                  <w:marBottom w:val="0"/>
                  <w:divBdr>
                    <w:top w:val="none" w:sz="0" w:space="0" w:color="auto"/>
                    <w:left w:val="none" w:sz="0" w:space="0" w:color="auto"/>
                    <w:bottom w:val="none" w:sz="0" w:space="0" w:color="auto"/>
                    <w:right w:val="none" w:sz="0" w:space="0" w:color="auto"/>
                  </w:divBdr>
                </w:div>
                <w:div w:id="258757440">
                  <w:marLeft w:val="640"/>
                  <w:marRight w:val="0"/>
                  <w:marTop w:val="0"/>
                  <w:marBottom w:val="0"/>
                  <w:divBdr>
                    <w:top w:val="none" w:sz="0" w:space="0" w:color="auto"/>
                    <w:left w:val="none" w:sz="0" w:space="0" w:color="auto"/>
                    <w:bottom w:val="none" w:sz="0" w:space="0" w:color="auto"/>
                    <w:right w:val="none" w:sz="0" w:space="0" w:color="auto"/>
                  </w:divBdr>
                </w:div>
                <w:div w:id="1616062903">
                  <w:marLeft w:val="640"/>
                  <w:marRight w:val="0"/>
                  <w:marTop w:val="0"/>
                  <w:marBottom w:val="0"/>
                  <w:divBdr>
                    <w:top w:val="none" w:sz="0" w:space="0" w:color="auto"/>
                    <w:left w:val="none" w:sz="0" w:space="0" w:color="auto"/>
                    <w:bottom w:val="none" w:sz="0" w:space="0" w:color="auto"/>
                    <w:right w:val="none" w:sz="0" w:space="0" w:color="auto"/>
                  </w:divBdr>
                </w:div>
              </w:divsChild>
            </w:div>
            <w:div w:id="1267884697">
              <w:marLeft w:val="0"/>
              <w:marRight w:val="0"/>
              <w:marTop w:val="0"/>
              <w:marBottom w:val="0"/>
              <w:divBdr>
                <w:top w:val="none" w:sz="0" w:space="0" w:color="auto"/>
                <w:left w:val="none" w:sz="0" w:space="0" w:color="auto"/>
                <w:bottom w:val="none" w:sz="0" w:space="0" w:color="auto"/>
                <w:right w:val="none" w:sz="0" w:space="0" w:color="auto"/>
              </w:divBdr>
              <w:divsChild>
                <w:div w:id="450707209">
                  <w:marLeft w:val="640"/>
                  <w:marRight w:val="0"/>
                  <w:marTop w:val="0"/>
                  <w:marBottom w:val="0"/>
                  <w:divBdr>
                    <w:top w:val="none" w:sz="0" w:space="0" w:color="auto"/>
                    <w:left w:val="none" w:sz="0" w:space="0" w:color="auto"/>
                    <w:bottom w:val="none" w:sz="0" w:space="0" w:color="auto"/>
                    <w:right w:val="none" w:sz="0" w:space="0" w:color="auto"/>
                  </w:divBdr>
                </w:div>
                <w:div w:id="1774129877">
                  <w:marLeft w:val="640"/>
                  <w:marRight w:val="0"/>
                  <w:marTop w:val="0"/>
                  <w:marBottom w:val="0"/>
                  <w:divBdr>
                    <w:top w:val="none" w:sz="0" w:space="0" w:color="auto"/>
                    <w:left w:val="none" w:sz="0" w:space="0" w:color="auto"/>
                    <w:bottom w:val="none" w:sz="0" w:space="0" w:color="auto"/>
                    <w:right w:val="none" w:sz="0" w:space="0" w:color="auto"/>
                  </w:divBdr>
                </w:div>
                <w:div w:id="1325088099">
                  <w:marLeft w:val="640"/>
                  <w:marRight w:val="0"/>
                  <w:marTop w:val="0"/>
                  <w:marBottom w:val="0"/>
                  <w:divBdr>
                    <w:top w:val="none" w:sz="0" w:space="0" w:color="auto"/>
                    <w:left w:val="none" w:sz="0" w:space="0" w:color="auto"/>
                    <w:bottom w:val="none" w:sz="0" w:space="0" w:color="auto"/>
                    <w:right w:val="none" w:sz="0" w:space="0" w:color="auto"/>
                  </w:divBdr>
                </w:div>
                <w:div w:id="1296369512">
                  <w:marLeft w:val="640"/>
                  <w:marRight w:val="0"/>
                  <w:marTop w:val="0"/>
                  <w:marBottom w:val="0"/>
                  <w:divBdr>
                    <w:top w:val="none" w:sz="0" w:space="0" w:color="auto"/>
                    <w:left w:val="none" w:sz="0" w:space="0" w:color="auto"/>
                    <w:bottom w:val="none" w:sz="0" w:space="0" w:color="auto"/>
                    <w:right w:val="none" w:sz="0" w:space="0" w:color="auto"/>
                  </w:divBdr>
                </w:div>
                <w:div w:id="1901163338">
                  <w:marLeft w:val="640"/>
                  <w:marRight w:val="0"/>
                  <w:marTop w:val="0"/>
                  <w:marBottom w:val="0"/>
                  <w:divBdr>
                    <w:top w:val="none" w:sz="0" w:space="0" w:color="auto"/>
                    <w:left w:val="none" w:sz="0" w:space="0" w:color="auto"/>
                    <w:bottom w:val="none" w:sz="0" w:space="0" w:color="auto"/>
                    <w:right w:val="none" w:sz="0" w:space="0" w:color="auto"/>
                  </w:divBdr>
                </w:div>
                <w:div w:id="1670795103">
                  <w:marLeft w:val="640"/>
                  <w:marRight w:val="0"/>
                  <w:marTop w:val="0"/>
                  <w:marBottom w:val="0"/>
                  <w:divBdr>
                    <w:top w:val="none" w:sz="0" w:space="0" w:color="auto"/>
                    <w:left w:val="none" w:sz="0" w:space="0" w:color="auto"/>
                    <w:bottom w:val="none" w:sz="0" w:space="0" w:color="auto"/>
                    <w:right w:val="none" w:sz="0" w:space="0" w:color="auto"/>
                  </w:divBdr>
                </w:div>
                <w:div w:id="2126463734">
                  <w:marLeft w:val="640"/>
                  <w:marRight w:val="0"/>
                  <w:marTop w:val="0"/>
                  <w:marBottom w:val="0"/>
                  <w:divBdr>
                    <w:top w:val="none" w:sz="0" w:space="0" w:color="auto"/>
                    <w:left w:val="none" w:sz="0" w:space="0" w:color="auto"/>
                    <w:bottom w:val="none" w:sz="0" w:space="0" w:color="auto"/>
                    <w:right w:val="none" w:sz="0" w:space="0" w:color="auto"/>
                  </w:divBdr>
                </w:div>
                <w:div w:id="1922837308">
                  <w:marLeft w:val="640"/>
                  <w:marRight w:val="0"/>
                  <w:marTop w:val="0"/>
                  <w:marBottom w:val="0"/>
                  <w:divBdr>
                    <w:top w:val="none" w:sz="0" w:space="0" w:color="auto"/>
                    <w:left w:val="none" w:sz="0" w:space="0" w:color="auto"/>
                    <w:bottom w:val="none" w:sz="0" w:space="0" w:color="auto"/>
                    <w:right w:val="none" w:sz="0" w:space="0" w:color="auto"/>
                  </w:divBdr>
                </w:div>
                <w:div w:id="2006585880">
                  <w:marLeft w:val="640"/>
                  <w:marRight w:val="0"/>
                  <w:marTop w:val="0"/>
                  <w:marBottom w:val="0"/>
                  <w:divBdr>
                    <w:top w:val="none" w:sz="0" w:space="0" w:color="auto"/>
                    <w:left w:val="none" w:sz="0" w:space="0" w:color="auto"/>
                    <w:bottom w:val="none" w:sz="0" w:space="0" w:color="auto"/>
                    <w:right w:val="none" w:sz="0" w:space="0" w:color="auto"/>
                  </w:divBdr>
                </w:div>
                <w:div w:id="213782439">
                  <w:marLeft w:val="640"/>
                  <w:marRight w:val="0"/>
                  <w:marTop w:val="0"/>
                  <w:marBottom w:val="0"/>
                  <w:divBdr>
                    <w:top w:val="none" w:sz="0" w:space="0" w:color="auto"/>
                    <w:left w:val="none" w:sz="0" w:space="0" w:color="auto"/>
                    <w:bottom w:val="none" w:sz="0" w:space="0" w:color="auto"/>
                    <w:right w:val="none" w:sz="0" w:space="0" w:color="auto"/>
                  </w:divBdr>
                </w:div>
                <w:div w:id="1274942601">
                  <w:marLeft w:val="640"/>
                  <w:marRight w:val="0"/>
                  <w:marTop w:val="0"/>
                  <w:marBottom w:val="0"/>
                  <w:divBdr>
                    <w:top w:val="none" w:sz="0" w:space="0" w:color="auto"/>
                    <w:left w:val="none" w:sz="0" w:space="0" w:color="auto"/>
                    <w:bottom w:val="none" w:sz="0" w:space="0" w:color="auto"/>
                    <w:right w:val="none" w:sz="0" w:space="0" w:color="auto"/>
                  </w:divBdr>
                </w:div>
                <w:div w:id="330528939">
                  <w:marLeft w:val="640"/>
                  <w:marRight w:val="0"/>
                  <w:marTop w:val="0"/>
                  <w:marBottom w:val="0"/>
                  <w:divBdr>
                    <w:top w:val="none" w:sz="0" w:space="0" w:color="auto"/>
                    <w:left w:val="none" w:sz="0" w:space="0" w:color="auto"/>
                    <w:bottom w:val="none" w:sz="0" w:space="0" w:color="auto"/>
                    <w:right w:val="none" w:sz="0" w:space="0" w:color="auto"/>
                  </w:divBdr>
                </w:div>
                <w:div w:id="1510289339">
                  <w:marLeft w:val="640"/>
                  <w:marRight w:val="0"/>
                  <w:marTop w:val="0"/>
                  <w:marBottom w:val="0"/>
                  <w:divBdr>
                    <w:top w:val="none" w:sz="0" w:space="0" w:color="auto"/>
                    <w:left w:val="none" w:sz="0" w:space="0" w:color="auto"/>
                    <w:bottom w:val="none" w:sz="0" w:space="0" w:color="auto"/>
                    <w:right w:val="none" w:sz="0" w:space="0" w:color="auto"/>
                  </w:divBdr>
                </w:div>
                <w:div w:id="2129615225">
                  <w:marLeft w:val="640"/>
                  <w:marRight w:val="0"/>
                  <w:marTop w:val="0"/>
                  <w:marBottom w:val="0"/>
                  <w:divBdr>
                    <w:top w:val="none" w:sz="0" w:space="0" w:color="auto"/>
                    <w:left w:val="none" w:sz="0" w:space="0" w:color="auto"/>
                    <w:bottom w:val="none" w:sz="0" w:space="0" w:color="auto"/>
                    <w:right w:val="none" w:sz="0" w:space="0" w:color="auto"/>
                  </w:divBdr>
                </w:div>
                <w:div w:id="923492516">
                  <w:marLeft w:val="640"/>
                  <w:marRight w:val="0"/>
                  <w:marTop w:val="0"/>
                  <w:marBottom w:val="0"/>
                  <w:divBdr>
                    <w:top w:val="none" w:sz="0" w:space="0" w:color="auto"/>
                    <w:left w:val="none" w:sz="0" w:space="0" w:color="auto"/>
                    <w:bottom w:val="none" w:sz="0" w:space="0" w:color="auto"/>
                    <w:right w:val="none" w:sz="0" w:space="0" w:color="auto"/>
                  </w:divBdr>
                </w:div>
                <w:div w:id="1271162731">
                  <w:marLeft w:val="640"/>
                  <w:marRight w:val="0"/>
                  <w:marTop w:val="0"/>
                  <w:marBottom w:val="0"/>
                  <w:divBdr>
                    <w:top w:val="none" w:sz="0" w:space="0" w:color="auto"/>
                    <w:left w:val="none" w:sz="0" w:space="0" w:color="auto"/>
                    <w:bottom w:val="none" w:sz="0" w:space="0" w:color="auto"/>
                    <w:right w:val="none" w:sz="0" w:space="0" w:color="auto"/>
                  </w:divBdr>
                </w:div>
                <w:div w:id="1028406645">
                  <w:marLeft w:val="640"/>
                  <w:marRight w:val="0"/>
                  <w:marTop w:val="0"/>
                  <w:marBottom w:val="0"/>
                  <w:divBdr>
                    <w:top w:val="none" w:sz="0" w:space="0" w:color="auto"/>
                    <w:left w:val="none" w:sz="0" w:space="0" w:color="auto"/>
                    <w:bottom w:val="none" w:sz="0" w:space="0" w:color="auto"/>
                    <w:right w:val="none" w:sz="0" w:space="0" w:color="auto"/>
                  </w:divBdr>
                </w:div>
                <w:div w:id="790057900">
                  <w:marLeft w:val="640"/>
                  <w:marRight w:val="0"/>
                  <w:marTop w:val="0"/>
                  <w:marBottom w:val="0"/>
                  <w:divBdr>
                    <w:top w:val="none" w:sz="0" w:space="0" w:color="auto"/>
                    <w:left w:val="none" w:sz="0" w:space="0" w:color="auto"/>
                    <w:bottom w:val="none" w:sz="0" w:space="0" w:color="auto"/>
                    <w:right w:val="none" w:sz="0" w:space="0" w:color="auto"/>
                  </w:divBdr>
                </w:div>
                <w:div w:id="645399564">
                  <w:marLeft w:val="640"/>
                  <w:marRight w:val="0"/>
                  <w:marTop w:val="0"/>
                  <w:marBottom w:val="0"/>
                  <w:divBdr>
                    <w:top w:val="none" w:sz="0" w:space="0" w:color="auto"/>
                    <w:left w:val="none" w:sz="0" w:space="0" w:color="auto"/>
                    <w:bottom w:val="none" w:sz="0" w:space="0" w:color="auto"/>
                    <w:right w:val="none" w:sz="0" w:space="0" w:color="auto"/>
                  </w:divBdr>
                </w:div>
                <w:div w:id="576017262">
                  <w:marLeft w:val="640"/>
                  <w:marRight w:val="0"/>
                  <w:marTop w:val="0"/>
                  <w:marBottom w:val="0"/>
                  <w:divBdr>
                    <w:top w:val="none" w:sz="0" w:space="0" w:color="auto"/>
                    <w:left w:val="none" w:sz="0" w:space="0" w:color="auto"/>
                    <w:bottom w:val="none" w:sz="0" w:space="0" w:color="auto"/>
                    <w:right w:val="none" w:sz="0" w:space="0" w:color="auto"/>
                  </w:divBdr>
                </w:div>
                <w:div w:id="1733701165">
                  <w:marLeft w:val="640"/>
                  <w:marRight w:val="0"/>
                  <w:marTop w:val="0"/>
                  <w:marBottom w:val="0"/>
                  <w:divBdr>
                    <w:top w:val="none" w:sz="0" w:space="0" w:color="auto"/>
                    <w:left w:val="none" w:sz="0" w:space="0" w:color="auto"/>
                    <w:bottom w:val="none" w:sz="0" w:space="0" w:color="auto"/>
                    <w:right w:val="none" w:sz="0" w:space="0" w:color="auto"/>
                  </w:divBdr>
                </w:div>
                <w:div w:id="1462261487">
                  <w:marLeft w:val="640"/>
                  <w:marRight w:val="0"/>
                  <w:marTop w:val="0"/>
                  <w:marBottom w:val="0"/>
                  <w:divBdr>
                    <w:top w:val="none" w:sz="0" w:space="0" w:color="auto"/>
                    <w:left w:val="none" w:sz="0" w:space="0" w:color="auto"/>
                    <w:bottom w:val="none" w:sz="0" w:space="0" w:color="auto"/>
                    <w:right w:val="none" w:sz="0" w:space="0" w:color="auto"/>
                  </w:divBdr>
                </w:div>
                <w:div w:id="1093210677">
                  <w:marLeft w:val="640"/>
                  <w:marRight w:val="0"/>
                  <w:marTop w:val="0"/>
                  <w:marBottom w:val="0"/>
                  <w:divBdr>
                    <w:top w:val="none" w:sz="0" w:space="0" w:color="auto"/>
                    <w:left w:val="none" w:sz="0" w:space="0" w:color="auto"/>
                    <w:bottom w:val="none" w:sz="0" w:space="0" w:color="auto"/>
                    <w:right w:val="none" w:sz="0" w:space="0" w:color="auto"/>
                  </w:divBdr>
                </w:div>
                <w:div w:id="1241914437">
                  <w:marLeft w:val="640"/>
                  <w:marRight w:val="0"/>
                  <w:marTop w:val="0"/>
                  <w:marBottom w:val="0"/>
                  <w:divBdr>
                    <w:top w:val="none" w:sz="0" w:space="0" w:color="auto"/>
                    <w:left w:val="none" w:sz="0" w:space="0" w:color="auto"/>
                    <w:bottom w:val="none" w:sz="0" w:space="0" w:color="auto"/>
                    <w:right w:val="none" w:sz="0" w:space="0" w:color="auto"/>
                  </w:divBdr>
                </w:div>
                <w:div w:id="1806702761">
                  <w:marLeft w:val="640"/>
                  <w:marRight w:val="0"/>
                  <w:marTop w:val="0"/>
                  <w:marBottom w:val="0"/>
                  <w:divBdr>
                    <w:top w:val="none" w:sz="0" w:space="0" w:color="auto"/>
                    <w:left w:val="none" w:sz="0" w:space="0" w:color="auto"/>
                    <w:bottom w:val="none" w:sz="0" w:space="0" w:color="auto"/>
                    <w:right w:val="none" w:sz="0" w:space="0" w:color="auto"/>
                  </w:divBdr>
                </w:div>
                <w:div w:id="1236209947">
                  <w:marLeft w:val="640"/>
                  <w:marRight w:val="0"/>
                  <w:marTop w:val="0"/>
                  <w:marBottom w:val="0"/>
                  <w:divBdr>
                    <w:top w:val="none" w:sz="0" w:space="0" w:color="auto"/>
                    <w:left w:val="none" w:sz="0" w:space="0" w:color="auto"/>
                    <w:bottom w:val="none" w:sz="0" w:space="0" w:color="auto"/>
                    <w:right w:val="none" w:sz="0" w:space="0" w:color="auto"/>
                  </w:divBdr>
                </w:div>
                <w:div w:id="204945852">
                  <w:marLeft w:val="640"/>
                  <w:marRight w:val="0"/>
                  <w:marTop w:val="0"/>
                  <w:marBottom w:val="0"/>
                  <w:divBdr>
                    <w:top w:val="none" w:sz="0" w:space="0" w:color="auto"/>
                    <w:left w:val="none" w:sz="0" w:space="0" w:color="auto"/>
                    <w:bottom w:val="none" w:sz="0" w:space="0" w:color="auto"/>
                    <w:right w:val="none" w:sz="0" w:space="0" w:color="auto"/>
                  </w:divBdr>
                </w:div>
                <w:div w:id="1091897937">
                  <w:marLeft w:val="640"/>
                  <w:marRight w:val="0"/>
                  <w:marTop w:val="0"/>
                  <w:marBottom w:val="0"/>
                  <w:divBdr>
                    <w:top w:val="none" w:sz="0" w:space="0" w:color="auto"/>
                    <w:left w:val="none" w:sz="0" w:space="0" w:color="auto"/>
                    <w:bottom w:val="none" w:sz="0" w:space="0" w:color="auto"/>
                    <w:right w:val="none" w:sz="0" w:space="0" w:color="auto"/>
                  </w:divBdr>
                </w:div>
                <w:div w:id="1109352903">
                  <w:marLeft w:val="640"/>
                  <w:marRight w:val="0"/>
                  <w:marTop w:val="0"/>
                  <w:marBottom w:val="0"/>
                  <w:divBdr>
                    <w:top w:val="none" w:sz="0" w:space="0" w:color="auto"/>
                    <w:left w:val="none" w:sz="0" w:space="0" w:color="auto"/>
                    <w:bottom w:val="none" w:sz="0" w:space="0" w:color="auto"/>
                    <w:right w:val="none" w:sz="0" w:space="0" w:color="auto"/>
                  </w:divBdr>
                </w:div>
                <w:div w:id="396710586">
                  <w:marLeft w:val="640"/>
                  <w:marRight w:val="0"/>
                  <w:marTop w:val="0"/>
                  <w:marBottom w:val="0"/>
                  <w:divBdr>
                    <w:top w:val="none" w:sz="0" w:space="0" w:color="auto"/>
                    <w:left w:val="none" w:sz="0" w:space="0" w:color="auto"/>
                    <w:bottom w:val="none" w:sz="0" w:space="0" w:color="auto"/>
                    <w:right w:val="none" w:sz="0" w:space="0" w:color="auto"/>
                  </w:divBdr>
                </w:div>
                <w:div w:id="252324298">
                  <w:marLeft w:val="640"/>
                  <w:marRight w:val="0"/>
                  <w:marTop w:val="0"/>
                  <w:marBottom w:val="0"/>
                  <w:divBdr>
                    <w:top w:val="none" w:sz="0" w:space="0" w:color="auto"/>
                    <w:left w:val="none" w:sz="0" w:space="0" w:color="auto"/>
                    <w:bottom w:val="none" w:sz="0" w:space="0" w:color="auto"/>
                    <w:right w:val="none" w:sz="0" w:space="0" w:color="auto"/>
                  </w:divBdr>
                </w:div>
                <w:div w:id="465588713">
                  <w:marLeft w:val="640"/>
                  <w:marRight w:val="0"/>
                  <w:marTop w:val="0"/>
                  <w:marBottom w:val="0"/>
                  <w:divBdr>
                    <w:top w:val="none" w:sz="0" w:space="0" w:color="auto"/>
                    <w:left w:val="none" w:sz="0" w:space="0" w:color="auto"/>
                    <w:bottom w:val="none" w:sz="0" w:space="0" w:color="auto"/>
                    <w:right w:val="none" w:sz="0" w:space="0" w:color="auto"/>
                  </w:divBdr>
                </w:div>
                <w:div w:id="575747372">
                  <w:marLeft w:val="640"/>
                  <w:marRight w:val="0"/>
                  <w:marTop w:val="0"/>
                  <w:marBottom w:val="0"/>
                  <w:divBdr>
                    <w:top w:val="none" w:sz="0" w:space="0" w:color="auto"/>
                    <w:left w:val="none" w:sz="0" w:space="0" w:color="auto"/>
                    <w:bottom w:val="none" w:sz="0" w:space="0" w:color="auto"/>
                    <w:right w:val="none" w:sz="0" w:space="0" w:color="auto"/>
                  </w:divBdr>
                </w:div>
                <w:div w:id="40060226">
                  <w:marLeft w:val="640"/>
                  <w:marRight w:val="0"/>
                  <w:marTop w:val="0"/>
                  <w:marBottom w:val="0"/>
                  <w:divBdr>
                    <w:top w:val="none" w:sz="0" w:space="0" w:color="auto"/>
                    <w:left w:val="none" w:sz="0" w:space="0" w:color="auto"/>
                    <w:bottom w:val="none" w:sz="0" w:space="0" w:color="auto"/>
                    <w:right w:val="none" w:sz="0" w:space="0" w:color="auto"/>
                  </w:divBdr>
                </w:div>
                <w:div w:id="285744869">
                  <w:marLeft w:val="640"/>
                  <w:marRight w:val="0"/>
                  <w:marTop w:val="0"/>
                  <w:marBottom w:val="0"/>
                  <w:divBdr>
                    <w:top w:val="none" w:sz="0" w:space="0" w:color="auto"/>
                    <w:left w:val="none" w:sz="0" w:space="0" w:color="auto"/>
                    <w:bottom w:val="none" w:sz="0" w:space="0" w:color="auto"/>
                    <w:right w:val="none" w:sz="0" w:space="0" w:color="auto"/>
                  </w:divBdr>
                </w:div>
                <w:div w:id="1503355386">
                  <w:marLeft w:val="640"/>
                  <w:marRight w:val="0"/>
                  <w:marTop w:val="0"/>
                  <w:marBottom w:val="0"/>
                  <w:divBdr>
                    <w:top w:val="none" w:sz="0" w:space="0" w:color="auto"/>
                    <w:left w:val="none" w:sz="0" w:space="0" w:color="auto"/>
                    <w:bottom w:val="none" w:sz="0" w:space="0" w:color="auto"/>
                    <w:right w:val="none" w:sz="0" w:space="0" w:color="auto"/>
                  </w:divBdr>
                </w:div>
                <w:div w:id="492837998">
                  <w:marLeft w:val="640"/>
                  <w:marRight w:val="0"/>
                  <w:marTop w:val="0"/>
                  <w:marBottom w:val="0"/>
                  <w:divBdr>
                    <w:top w:val="none" w:sz="0" w:space="0" w:color="auto"/>
                    <w:left w:val="none" w:sz="0" w:space="0" w:color="auto"/>
                    <w:bottom w:val="none" w:sz="0" w:space="0" w:color="auto"/>
                    <w:right w:val="none" w:sz="0" w:space="0" w:color="auto"/>
                  </w:divBdr>
                </w:div>
                <w:div w:id="1197424484">
                  <w:marLeft w:val="640"/>
                  <w:marRight w:val="0"/>
                  <w:marTop w:val="0"/>
                  <w:marBottom w:val="0"/>
                  <w:divBdr>
                    <w:top w:val="none" w:sz="0" w:space="0" w:color="auto"/>
                    <w:left w:val="none" w:sz="0" w:space="0" w:color="auto"/>
                    <w:bottom w:val="none" w:sz="0" w:space="0" w:color="auto"/>
                    <w:right w:val="none" w:sz="0" w:space="0" w:color="auto"/>
                  </w:divBdr>
                </w:div>
                <w:div w:id="1532112787">
                  <w:marLeft w:val="640"/>
                  <w:marRight w:val="0"/>
                  <w:marTop w:val="0"/>
                  <w:marBottom w:val="0"/>
                  <w:divBdr>
                    <w:top w:val="none" w:sz="0" w:space="0" w:color="auto"/>
                    <w:left w:val="none" w:sz="0" w:space="0" w:color="auto"/>
                    <w:bottom w:val="none" w:sz="0" w:space="0" w:color="auto"/>
                    <w:right w:val="none" w:sz="0" w:space="0" w:color="auto"/>
                  </w:divBdr>
                </w:div>
                <w:div w:id="1765148917">
                  <w:marLeft w:val="640"/>
                  <w:marRight w:val="0"/>
                  <w:marTop w:val="0"/>
                  <w:marBottom w:val="0"/>
                  <w:divBdr>
                    <w:top w:val="none" w:sz="0" w:space="0" w:color="auto"/>
                    <w:left w:val="none" w:sz="0" w:space="0" w:color="auto"/>
                    <w:bottom w:val="none" w:sz="0" w:space="0" w:color="auto"/>
                    <w:right w:val="none" w:sz="0" w:space="0" w:color="auto"/>
                  </w:divBdr>
                </w:div>
                <w:div w:id="2063481348">
                  <w:marLeft w:val="640"/>
                  <w:marRight w:val="0"/>
                  <w:marTop w:val="0"/>
                  <w:marBottom w:val="0"/>
                  <w:divBdr>
                    <w:top w:val="none" w:sz="0" w:space="0" w:color="auto"/>
                    <w:left w:val="none" w:sz="0" w:space="0" w:color="auto"/>
                    <w:bottom w:val="none" w:sz="0" w:space="0" w:color="auto"/>
                    <w:right w:val="none" w:sz="0" w:space="0" w:color="auto"/>
                  </w:divBdr>
                </w:div>
                <w:div w:id="1890989092">
                  <w:marLeft w:val="640"/>
                  <w:marRight w:val="0"/>
                  <w:marTop w:val="0"/>
                  <w:marBottom w:val="0"/>
                  <w:divBdr>
                    <w:top w:val="none" w:sz="0" w:space="0" w:color="auto"/>
                    <w:left w:val="none" w:sz="0" w:space="0" w:color="auto"/>
                    <w:bottom w:val="none" w:sz="0" w:space="0" w:color="auto"/>
                    <w:right w:val="none" w:sz="0" w:space="0" w:color="auto"/>
                  </w:divBdr>
                </w:div>
                <w:div w:id="1898660475">
                  <w:marLeft w:val="640"/>
                  <w:marRight w:val="0"/>
                  <w:marTop w:val="0"/>
                  <w:marBottom w:val="0"/>
                  <w:divBdr>
                    <w:top w:val="none" w:sz="0" w:space="0" w:color="auto"/>
                    <w:left w:val="none" w:sz="0" w:space="0" w:color="auto"/>
                    <w:bottom w:val="none" w:sz="0" w:space="0" w:color="auto"/>
                    <w:right w:val="none" w:sz="0" w:space="0" w:color="auto"/>
                  </w:divBdr>
                </w:div>
                <w:div w:id="1102870936">
                  <w:marLeft w:val="640"/>
                  <w:marRight w:val="0"/>
                  <w:marTop w:val="0"/>
                  <w:marBottom w:val="0"/>
                  <w:divBdr>
                    <w:top w:val="none" w:sz="0" w:space="0" w:color="auto"/>
                    <w:left w:val="none" w:sz="0" w:space="0" w:color="auto"/>
                    <w:bottom w:val="none" w:sz="0" w:space="0" w:color="auto"/>
                    <w:right w:val="none" w:sz="0" w:space="0" w:color="auto"/>
                  </w:divBdr>
                </w:div>
                <w:div w:id="1059671376">
                  <w:marLeft w:val="640"/>
                  <w:marRight w:val="0"/>
                  <w:marTop w:val="0"/>
                  <w:marBottom w:val="0"/>
                  <w:divBdr>
                    <w:top w:val="none" w:sz="0" w:space="0" w:color="auto"/>
                    <w:left w:val="none" w:sz="0" w:space="0" w:color="auto"/>
                    <w:bottom w:val="none" w:sz="0" w:space="0" w:color="auto"/>
                    <w:right w:val="none" w:sz="0" w:space="0" w:color="auto"/>
                  </w:divBdr>
                </w:div>
                <w:div w:id="307053982">
                  <w:marLeft w:val="640"/>
                  <w:marRight w:val="0"/>
                  <w:marTop w:val="0"/>
                  <w:marBottom w:val="0"/>
                  <w:divBdr>
                    <w:top w:val="none" w:sz="0" w:space="0" w:color="auto"/>
                    <w:left w:val="none" w:sz="0" w:space="0" w:color="auto"/>
                    <w:bottom w:val="none" w:sz="0" w:space="0" w:color="auto"/>
                    <w:right w:val="none" w:sz="0" w:space="0" w:color="auto"/>
                  </w:divBdr>
                </w:div>
                <w:div w:id="1711026209">
                  <w:marLeft w:val="640"/>
                  <w:marRight w:val="0"/>
                  <w:marTop w:val="0"/>
                  <w:marBottom w:val="0"/>
                  <w:divBdr>
                    <w:top w:val="none" w:sz="0" w:space="0" w:color="auto"/>
                    <w:left w:val="none" w:sz="0" w:space="0" w:color="auto"/>
                    <w:bottom w:val="none" w:sz="0" w:space="0" w:color="auto"/>
                    <w:right w:val="none" w:sz="0" w:space="0" w:color="auto"/>
                  </w:divBdr>
                </w:div>
                <w:div w:id="1363750841">
                  <w:marLeft w:val="640"/>
                  <w:marRight w:val="0"/>
                  <w:marTop w:val="0"/>
                  <w:marBottom w:val="0"/>
                  <w:divBdr>
                    <w:top w:val="none" w:sz="0" w:space="0" w:color="auto"/>
                    <w:left w:val="none" w:sz="0" w:space="0" w:color="auto"/>
                    <w:bottom w:val="none" w:sz="0" w:space="0" w:color="auto"/>
                    <w:right w:val="none" w:sz="0" w:space="0" w:color="auto"/>
                  </w:divBdr>
                </w:div>
                <w:div w:id="1572697558">
                  <w:marLeft w:val="640"/>
                  <w:marRight w:val="0"/>
                  <w:marTop w:val="0"/>
                  <w:marBottom w:val="0"/>
                  <w:divBdr>
                    <w:top w:val="none" w:sz="0" w:space="0" w:color="auto"/>
                    <w:left w:val="none" w:sz="0" w:space="0" w:color="auto"/>
                    <w:bottom w:val="none" w:sz="0" w:space="0" w:color="auto"/>
                    <w:right w:val="none" w:sz="0" w:space="0" w:color="auto"/>
                  </w:divBdr>
                </w:div>
                <w:div w:id="1536500029">
                  <w:marLeft w:val="640"/>
                  <w:marRight w:val="0"/>
                  <w:marTop w:val="0"/>
                  <w:marBottom w:val="0"/>
                  <w:divBdr>
                    <w:top w:val="none" w:sz="0" w:space="0" w:color="auto"/>
                    <w:left w:val="none" w:sz="0" w:space="0" w:color="auto"/>
                    <w:bottom w:val="none" w:sz="0" w:space="0" w:color="auto"/>
                    <w:right w:val="none" w:sz="0" w:space="0" w:color="auto"/>
                  </w:divBdr>
                </w:div>
                <w:div w:id="1344940795">
                  <w:marLeft w:val="640"/>
                  <w:marRight w:val="0"/>
                  <w:marTop w:val="0"/>
                  <w:marBottom w:val="0"/>
                  <w:divBdr>
                    <w:top w:val="none" w:sz="0" w:space="0" w:color="auto"/>
                    <w:left w:val="none" w:sz="0" w:space="0" w:color="auto"/>
                    <w:bottom w:val="none" w:sz="0" w:space="0" w:color="auto"/>
                    <w:right w:val="none" w:sz="0" w:space="0" w:color="auto"/>
                  </w:divBdr>
                </w:div>
                <w:div w:id="1690986277">
                  <w:marLeft w:val="640"/>
                  <w:marRight w:val="0"/>
                  <w:marTop w:val="0"/>
                  <w:marBottom w:val="0"/>
                  <w:divBdr>
                    <w:top w:val="none" w:sz="0" w:space="0" w:color="auto"/>
                    <w:left w:val="none" w:sz="0" w:space="0" w:color="auto"/>
                    <w:bottom w:val="none" w:sz="0" w:space="0" w:color="auto"/>
                    <w:right w:val="none" w:sz="0" w:space="0" w:color="auto"/>
                  </w:divBdr>
                </w:div>
                <w:div w:id="1418553744">
                  <w:marLeft w:val="640"/>
                  <w:marRight w:val="0"/>
                  <w:marTop w:val="0"/>
                  <w:marBottom w:val="0"/>
                  <w:divBdr>
                    <w:top w:val="none" w:sz="0" w:space="0" w:color="auto"/>
                    <w:left w:val="none" w:sz="0" w:space="0" w:color="auto"/>
                    <w:bottom w:val="none" w:sz="0" w:space="0" w:color="auto"/>
                    <w:right w:val="none" w:sz="0" w:space="0" w:color="auto"/>
                  </w:divBdr>
                </w:div>
                <w:div w:id="1671716143">
                  <w:marLeft w:val="640"/>
                  <w:marRight w:val="0"/>
                  <w:marTop w:val="0"/>
                  <w:marBottom w:val="0"/>
                  <w:divBdr>
                    <w:top w:val="none" w:sz="0" w:space="0" w:color="auto"/>
                    <w:left w:val="none" w:sz="0" w:space="0" w:color="auto"/>
                    <w:bottom w:val="none" w:sz="0" w:space="0" w:color="auto"/>
                    <w:right w:val="none" w:sz="0" w:space="0" w:color="auto"/>
                  </w:divBdr>
                </w:div>
                <w:div w:id="872420585">
                  <w:marLeft w:val="640"/>
                  <w:marRight w:val="0"/>
                  <w:marTop w:val="0"/>
                  <w:marBottom w:val="0"/>
                  <w:divBdr>
                    <w:top w:val="none" w:sz="0" w:space="0" w:color="auto"/>
                    <w:left w:val="none" w:sz="0" w:space="0" w:color="auto"/>
                    <w:bottom w:val="none" w:sz="0" w:space="0" w:color="auto"/>
                    <w:right w:val="none" w:sz="0" w:space="0" w:color="auto"/>
                  </w:divBdr>
                </w:div>
                <w:div w:id="1574192576">
                  <w:marLeft w:val="640"/>
                  <w:marRight w:val="0"/>
                  <w:marTop w:val="0"/>
                  <w:marBottom w:val="0"/>
                  <w:divBdr>
                    <w:top w:val="none" w:sz="0" w:space="0" w:color="auto"/>
                    <w:left w:val="none" w:sz="0" w:space="0" w:color="auto"/>
                    <w:bottom w:val="none" w:sz="0" w:space="0" w:color="auto"/>
                    <w:right w:val="none" w:sz="0" w:space="0" w:color="auto"/>
                  </w:divBdr>
                </w:div>
                <w:div w:id="1117289967">
                  <w:marLeft w:val="640"/>
                  <w:marRight w:val="0"/>
                  <w:marTop w:val="0"/>
                  <w:marBottom w:val="0"/>
                  <w:divBdr>
                    <w:top w:val="none" w:sz="0" w:space="0" w:color="auto"/>
                    <w:left w:val="none" w:sz="0" w:space="0" w:color="auto"/>
                    <w:bottom w:val="none" w:sz="0" w:space="0" w:color="auto"/>
                    <w:right w:val="none" w:sz="0" w:space="0" w:color="auto"/>
                  </w:divBdr>
                </w:div>
                <w:div w:id="1226455751">
                  <w:marLeft w:val="640"/>
                  <w:marRight w:val="0"/>
                  <w:marTop w:val="0"/>
                  <w:marBottom w:val="0"/>
                  <w:divBdr>
                    <w:top w:val="none" w:sz="0" w:space="0" w:color="auto"/>
                    <w:left w:val="none" w:sz="0" w:space="0" w:color="auto"/>
                    <w:bottom w:val="none" w:sz="0" w:space="0" w:color="auto"/>
                    <w:right w:val="none" w:sz="0" w:space="0" w:color="auto"/>
                  </w:divBdr>
                </w:div>
                <w:div w:id="1973241577">
                  <w:marLeft w:val="640"/>
                  <w:marRight w:val="0"/>
                  <w:marTop w:val="0"/>
                  <w:marBottom w:val="0"/>
                  <w:divBdr>
                    <w:top w:val="none" w:sz="0" w:space="0" w:color="auto"/>
                    <w:left w:val="none" w:sz="0" w:space="0" w:color="auto"/>
                    <w:bottom w:val="none" w:sz="0" w:space="0" w:color="auto"/>
                    <w:right w:val="none" w:sz="0" w:space="0" w:color="auto"/>
                  </w:divBdr>
                </w:div>
                <w:div w:id="1588877531">
                  <w:marLeft w:val="640"/>
                  <w:marRight w:val="0"/>
                  <w:marTop w:val="0"/>
                  <w:marBottom w:val="0"/>
                  <w:divBdr>
                    <w:top w:val="none" w:sz="0" w:space="0" w:color="auto"/>
                    <w:left w:val="none" w:sz="0" w:space="0" w:color="auto"/>
                    <w:bottom w:val="none" w:sz="0" w:space="0" w:color="auto"/>
                    <w:right w:val="none" w:sz="0" w:space="0" w:color="auto"/>
                  </w:divBdr>
                </w:div>
                <w:div w:id="58020524">
                  <w:marLeft w:val="640"/>
                  <w:marRight w:val="0"/>
                  <w:marTop w:val="0"/>
                  <w:marBottom w:val="0"/>
                  <w:divBdr>
                    <w:top w:val="none" w:sz="0" w:space="0" w:color="auto"/>
                    <w:left w:val="none" w:sz="0" w:space="0" w:color="auto"/>
                    <w:bottom w:val="none" w:sz="0" w:space="0" w:color="auto"/>
                    <w:right w:val="none" w:sz="0" w:space="0" w:color="auto"/>
                  </w:divBdr>
                </w:div>
                <w:div w:id="1263105235">
                  <w:marLeft w:val="640"/>
                  <w:marRight w:val="0"/>
                  <w:marTop w:val="0"/>
                  <w:marBottom w:val="0"/>
                  <w:divBdr>
                    <w:top w:val="none" w:sz="0" w:space="0" w:color="auto"/>
                    <w:left w:val="none" w:sz="0" w:space="0" w:color="auto"/>
                    <w:bottom w:val="none" w:sz="0" w:space="0" w:color="auto"/>
                    <w:right w:val="none" w:sz="0" w:space="0" w:color="auto"/>
                  </w:divBdr>
                </w:div>
                <w:div w:id="741097175">
                  <w:marLeft w:val="640"/>
                  <w:marRight w:val="0"/>
                  <w:marTop w:val="0"/>
                  <w:marBottom w:val="0"/>
                  <w:divBdr>
                    <w:top w:val="none" w:sz="0" w:space="0" w:color="auto"/>
                    <w:left w:val="none" w:sz="0" w:space="0" w:color="auto"/>
                    <w:bottom w:val="none" w:sz="0" w:space="0" w:color="auto"/>
                    <w:right w:val="none" w:sz="0" w:space="0" w:color="auto"/>
                  </w:divBdr>
                </w:div>
                <w:div w:id="510418287">
                  <w:marLeft w:val="640"/>
                  <w:marRight w:val="0"/>
                  <w:marTop w:val="0"/>
                  <w:marBottom w:val="0"/>
                  <w:divBdr>
                    <w:top w:val="none" w:sz="0" w:space="0" w:color="auto"/>
                    <w:left w:val="none" w:sz="0" w:space="0" w:color="auto"/>
                    <w:bottom w:val="none" w:sz="0" w:space="0" w:color="auto"/>
                    <w:right w:val="none" w:sz="0" w:space="0" w:color="auto"/>
                  </w:divBdr>
                </w:div>
                <w:div w:id="445077362">
                  <w:marLeft w:val="640"/>
                  <w:marRight w:val="0"/>
                  <w:marTop w:val="0"/>
                  <w:marBottom w:val="0"/>
                  <w:divBdr>
                    <w:top w:val="none" w:sz="0" w:space="0" w:color="auto"/>
                    <w:left w:val="none" w:sz="0" w:space="0" w:color="auto"/>
                    <w:bottom w:val="none" w:sz="0" w:space="0" w:color="auto"/>
                    <w:right w:val="none" w:sz="0" w:space="0" w:color="auto"/>
                  </w:divBdr>
                </w:div>
                <w:div w:id="1887450237">
                  <w:marLeft w:val="640"/>
                  <w:marRight w:val="0"/>
                  <w:marTop w:val="0"/>
                  <w:marBottom w:val="0"/>
                  <w:divBdr>
                    <w:top w:val="none" w:sz="0" w:space="0" w:color="auto"/>
                    <w:left w:val="none" w:sz="0" w:space="0" w:color="auto"/>
                    <w:bottom w:val="none" w:sz="0" w:space="0" w:color="auto"/>
                    <w:right w:val="none" w:sz="0" w:space="0" w:color="auto"/>
                  </w:divBdr>
                </w:div>
                <w:div w:id="1152671403">
                  <w:marLeft w:val="640"/>
                  <w:marRight w:val="0"/>
                  <w:marTop w:val="0"/>
                  <w:marBottom w:val="0"/>
                  <w:divBdr>
                    <w:top w:val="none" w:sz="0" w:space="0" w:color="auto"/>
                    <w:left w:val="none" w:sz="0" w:space="0" w:color="auto"/>
                    <w:bottom w:val="none" w:sz="0" w:space="0" w:color="auto"/>
                    <w:right w:val="none" w:sz="0" w:space="0" w:color="auto"/>
                  </w:divBdr>
                </w:div>
                <w:div w:id="831263152">
                  <w:marLeft w:val="640"/>
                  <w:marRight w:val="0"/>
                  <w:marTop w:val="0"/>
                  <w:marBottom w:val="0"/>
                  <w:divBdr>
                    <w:top w:val="none" w:sz="0" w:space="0" w:color="auto"/>
                    <w:left w:val="none" w:sz="0" w:space="0" w:color="auto"/>
                    <w:bottom w:val="none" w:sz="0" w:space="0" w:color="auto"/>
                    <w:right w:val="none" w:sz="0" w:space="0" w:color="auto"/>
                  </w:divBdr>
                </w:div>
                <w:div w:id="1969506879">
                  <w:marLeft w:val="640"/>
                  <w:marRight w:val="0"/>
                  <w:marTop w:val="0"/>
                  <w:marBottom w:val="0"/>
                  <w:divBdr>
                    <w:top w:val="none" w:sz="0" w:space="0" w:color="auto"/>
                    <w:left w:val="none" w:sz="0" w:space="0" w:color="auto"/>
                    <w:bottom w:val="none" w:sz="0" w:space="0" w:color="auto"/>
                    <w:right w:val="none" w:sz="0" w:space="0" w:color="auto"/>
                  </w:divBdr>
                </w:div>
                <w:div w:id="1479764037">
                  <w:marLeft w:val="640"/>
                  <w:marRight w:val="0"/>
                  <w:marTop w:val="0"/>
                  <w:marBottom w:val="0"/>
                  <w:divBdr>
                    <w:top w:val="none" w:sz="0" w:space="0" w:color="auto"/>
                    <w:left w:val="none" w:sz="0" w:space="0" w:color="auto"/>
                    <w:bottom w:val="none" w:sz="0" w:space="0" w:color="auto"/>
                    <w:right w:val="none" w:sz="0" w:space="0" w:color="auto"/>
                  </w:divBdr>
                </w:div>
                <w:div w:id="531648801">
                  <w:marLeft w:val="640"/>
                  <w:marRight w:val="0"/>
                  <w:marTop w:val="0"/>
                  <w:marBottom w:val="0"/>
                  <w:divBdr>
                    <w:top w:val="none" w:sz="0" w:space="0" w:color="auto"/>
                    <w:left w:val="none" w:sz="0" w:space="0" w:color="auto"/>
                    <w:bottom w:val="none" w:sz="0" w:space="0" w:color="auto"/>
                    <w:right w:val="none" w:sz="0" w:space="0" w:color="auto"/>
                  </w:divBdr>
                </w:div>
                <w:div w:id="292518568">
                  <w:marLeft w:val="640"/>
                  <w:marRight w:val="0"/>
                  <w:marTop w:val="0"/>
                  <w:marBottom w:val="0"/>
                  <w:divBdr>
                    <w:top w:val="none" w:sz="0" w:space="0" w:color="auto"/>
                    <w:left w:val="none" w:sz="0" w:space="0" w:color="auto"/>
                    <w:bottom w:val="none" w:sz="0" w:space="0" w:color="auto"/>
                    <w:right w:val="none" w:sz="0" w:space="0" w:color="auto"/>
                  </w:divBdr>
                </w:div>
                <w:div w:id="72822858">
                  <w:marLeft w:val="640"/>
                  <w:marRight w:val="0"/>
                  <w:marTop w:val="0"/>
                  <w:marBottom w:val="0"/>
                  <w:divBdr>
                    <w:top w:val="none" w:sz="0" w:space="0" w:color="auto"/>
                    <w:left w:val="none" w:sz="0" w:space="0" w:color="auto"/>
                    <w:bottom w:val="none" w:sz="0" w:space="0" w:color="auto"/>
                    <w:right w:val="none" w:sz="0" w:space="0" w:color="auto"/>
                  </w:divBdr>
                </w:div>
                <w:div w:id="1287615112">
                  <w:marLeft w:val="640"/>
                  <w:marRight w:val="0"/>
                  <w:marTop w:val="0"/>
                  <w:marBottom w:val="0"/>
                  <w:divBdr>
                    <w:top w:val="none" w:sz="0" w:space="0" w:color="auto"/>
                    <w:left w:val="none" w:sz="0" w:space="0" w:color="auto"/>
                    <w:bottom w:val="none" w:sz="0" w:space="0" w:color="auto"/>
                    <w:right w:val="none" w:sz="0" w:space="0" w:color="auto"/>
                  </w:divBdr>
                </w:div>
                <w:div w:id="694768537">
                  <w:marLeft w:val="640"/>
                  <w:marRight w:val="0"/>
                  <w:marTop w:val="0"/>
                  <w:marBottom w:val="0"/>
                  <w:divBdr>
                    <w:top w:val="none" w:sz="0" w:space="0" w:color="auto"/>
                    <w:left w:val="none" w:sz="0" w:space="0" w:color="auto"/>
                    <w:bottom w:val="none" w:sz="0" w:space="0" w:color="auto"/>
                    <w:right w:val="none" w:sz="0" w:space="0" w:color="auto"/>
                  </w:divBdr>
                </w:div>
                <w:div w:id="1452699498">
                  <w:marLeft w:val="640"/>
                  <w:marRight w:val="0"/>
                  <w:marTop w:val="0"/>
                  <w:marBottom w:val="0"/>
                  <w:divBdr>
                    <w:top w:val="none" w:sz="0" w:space="0" w:color="auto"/>
                    <w:left w:val="none" w:sz="0" w:space="0" w:color="auto"/>
                    <w:bottom w:val="none" w:sz="0" w:space="0" w:color="auto"/>
                    <w:right w:val="none" w:sz="0" w:space="0" w:color="auto"/>
                  </w:divBdr>
                </w:div>
                <w:div w:id="1484271344">
                  <w:marLeft w:val="640"/>
                  <w:marRight w:val="0"/>
                  <w:marTop w:val="0"/>
                  <w:marBottom w:val="0"/>
                  <w:divBdr>
                    <w:top w:val="none" w:sz="0" w:space="0" w:color="auto"/>
                    <w:left w:val="none" w:sz="0" w:space="0" w:color="auto"/>
                    <w:bottom w:val="none" w:sz="0" w:space="0" w:color="auto"/>
                    <w:right w:val="none" w:sz="0" w:space="0" w:color="auto"/>
                  </w:divBdr>
                </w:div>
                <w:div w:id="208037547">
                  <w:marLeft w:val="640"/>
                  <w:marRight w:val="0"/>
                  <w:marTop w:val="0"/>
                  <w:marBottom w:val="0"/>
                  <w:divBdr>
                    <w:top w:val="none" w:sz="0" w:space="0" w:color="auto"/>
                    <w:left w:val="none" w:sz="0" w:space="0" w:color="auto"/>
                    <w:bottom w:val="none" w:sz="0" w:space="0" w:color="auto"/>
                    <w:right w:val="none" w:sz="0" w:space="0" w:color="auto"/>
                  </w:divBdr>
                </w:div>
                <w:div w:id="2013528794">
                  <w:marLeft w:val="640"/>
                  <w:marRight w:val="0"/>
                  <w:marTop w:val="0"/>
                  <w:marBottom w:val="0"/>
                  <w:divBdr>
                    <w:top w:val="none" w:sz="0" w:space="0" w:color="auto"/>
                    <w:left w:val="none" w:sz="0" w:space="0" w:color="auto"/>
                    <w:bottom w:val="none" w:sz="0" w:space="0" w:color="auto"/>
                    <w:right w:val="none" w:sz="0" w:space="0" w:color="auto"/>
                  </w:divBdr>
                </w:div>
                <w:div w:id="664674741">
                  <w:marLeft w:val="640"/>
                  <w:marRight w:val="0"/>
                  <w:marTop w:val="0"/>
                  <w:marBottom w:val="0"/>
                  <w:divBdr>
                    <w:top w:val="none" w:sz="0" w:space="0" w:color="auto"/>
                    <w:left w:val="none" w:sz="0" w:space="0" w:color="auto"/>
                    <w:bottom w:val="none" w:sz="0" w:space="0" w:color="auto"/>
                    <w:right w:val="none" w:sz="0" w:space="0" w:color="auto"/>
                  </w:divBdr>
                </w:div>
                <w:div w:id="2135823720">
                  <w:marLeft w:val="640"/>
                  <w:marRight w:val="0"/>
                  <w:marTop w:val="0"/>
                  <w:marBottom w:val="0"/>
                  <w:divBdr>
                    <w:top w:val="none" w:sz="0" w:space="0" w:color="auto"/>
                    <w:left w:val="none" w:sz="0" w:space="0" w:color="auto"/>
                    <w:bottom w:val="none" w:sz="0" w:space="0" w:color="auto"/>
                    <w:right w:val="none" w:sz="0" w:space="0" w:color="auto"/>
                  </w:divBdr>
                </w:div>
                <w:div w:id="1546061281">
                  <w:marLeft w:val="640"/>
                  <w:marRight w:val="0"/>
                  <w:marTop w:val="0"/>
                  <w:marBottom w:val="0"/>
                  <w:divBdr>
                    <w:top w:val="none" w:sz="0" w:space="0" w:color="auto"/>
                    <w:left w:val="none" w:sz="0" w:space="0" w:color="auto"/>
                    <w:bottom w:val="none" w:sz="0" w:space="0" w:color="auto"/>
                    <w:right w:val="none" w:sz="0" w:space="0" w:color="auto"/>
                  </w:divBdr>
                </w:div>
                <w:div w:id="983700026">
                  <w:marLeft w:val="640"/>
                  <w:marRight w:val="0"/>
                  <w:marTop w:val="0"/>
                  <w:marBottom w:val="0"/>
                  <w:divBdr>
                    <w:top w:val="none" w:sz="0" w:space="0" w:color="auto"/>
                    <w:left w:val="none" w:sz="0" w:space="0" w:color="auto"/>
                    <w:bottom w:val="none" w:sz="0" w:space="0" w:color="auto"/>
                    <w:right w:val="none" w:sz="0" w:space="0" w:color="auto"/>
                  </w:divBdr>
                </w:div>
                <w:div w:id="275067441">
                  <w:marLeft w:val="640"/>
                  <w:marRight w:val="0"/>
                  <w:marTop w:val="0"/>
                  <w:marBottom w:val="0"/>
                  <w:divBdr>
                    <w:top w:val="none" w:sz="0" w:space="0" w:color="auto"/>
                    <w:left w:val="none" w:sz="0" w:space="0" w:color="auto"/>
                    <w:bottom w:val="none" w:sz="0" w:space="0" w:color="auto"/>
                    <w:right w:val="none" w:sz="0" w:space="0" w:color="auto"/>
                  </w:divBdr>
                </w:div>
                <w:div w:id="473184000">
                  <w:marLeft w:val="640"/>
                  <w:marRight w:val="0"/>
                  <w:marTop w:val="0"/>
                  <w:marBottom w:val="0"/>
                  <w:divBdr>
                    <w:top w:val="none" w:sz="0" w:space="0" w:color="auto"/>
                    <w:left w:val="none" w:sz="0" w:space="0" w:color="auto"/>
                    <w:bottom w:val="none" w:sz="0" w:space="0" w:color="auto"/>
                    <w:right w:val="none" w:sz="0" w:space="0" w:color="auto"/>
                  </w:divBdr>
                </w:div>
                <w:div w:id="1796170555">
                  <w:marLeft w:val="640"/>
                  <w:marRight w:val="0"/>
                  <w:marTop w:val="0"/>
                  <w:marBottom w:val="0"/>
                  <w:divBdr>
                    <w:top w:val="none" w:sz="0" w:space="0" w:color="auto"/>
                    <w:left w:val="none" w:sz="0" w:space="0" w:color="auto"/>
                    <w:bottom w:val="none" w:sz="0" w:space="0" w:color="auto"/>
                    <w:right w:val="none" w:sz="0" w:space="0" w:color="auto"/>
                  </w:divBdr>
                </w:div>
                <w:div w:id="1059665526">
                  <w:marLeft w:val="640"/>
                  <w:marRight w:val="0"/>
                  <w:marTop w:val="0"/>
                  <w:marBottom w:val="0"/>
                  <w:divBdr>
                    <w:top w:val="none" w:sz="0" w:space="0" w:color="auto"/>
                    <w:left w:val="none" w:sz="0" w:space="0" w:color="auto"/>
                    <w:bottom w:val="none" w:sz="0" w:space="0" w:color="auto"/>
                    <w:right w:val="none" w:sz="0" w:space="0" w:color="auto"/>
                  </w:divBdr>
                </w:div>
                <w:div w:id="1575434043">
                  <w:marLeft w:val="640"/>
                  <w:marRight w:val="0"/>
                  <w:marTop w:val="0"/>
                  <w:marBottom w:val="0"/>
                  <w:divBdr>
                    <w:top w:val="none" w:sz="0" w:space="0" w:color="auto"/>
                    <w:left w:val="none" w:sz="0" w:space="0" w:color="auto"/>
                    <w:bottom w:val="none" w:sz="0" w:space="0" w:color="auto"/>
                    <w:right w:val="none" w:sz="0" w:space="0" w:color="auto"/>
                  </w:divBdr>
                </w:div>
                <w:div w:id="937827972">
                  <w:marLeft w:val="640"/>
                  <w:marRight w:val="0"/>
                  <w:marTop w:val="0"/>
                  <w:marBottom w:val="0"/>
                  <w:divBdr>
                    <w:top w:val="none" w:sz="0" w:space="0" w:color="auto"/>
                    <w:left w:val="none" w:sz="0" w:space="0" w:color="auto"/>
                    <w:bottom w:val="none" w:sz="0" w:space="0" w:color="auto"/>
                    <w:right w:val="none" w:sz="0" w:space="0" w:color="auto"/>
                  </w:divBdr>
                </w:div>
                <w:div w:id="597955577">
                  <w:marLeft w:val="640"/>
                  <w:marRight w:val="0"/>
                  <w:marTop w:val="0"/>
                  <w:marBottom w:val="0"/>
                  <w:divBdr>
                    <w:top w:val="none" w:sz="0" w:space="0" w:color="auto"/>
                    <w:left w:val="none" w:sz="0" w:space="0" w:color="auto"/>
                    <w:bottom w:val="none" w:sz="0" w:space="0" w:color="auto"/>
                    <w:right w:val="none" w:sz="0" w:space="0" w:color="auto"/>
                  </w:divBdr>
                </w:div>
                <w:div w:id="617764379">
                  <w:marLeft w:val="640"/>
                  <w:marRight w:val="0"/>
                  <w:marTop w:val="0"/>
                  <w:marBottom w:val="0"/>
                  <w:divBdr>
                    <w:top w:val="none" w:sz="0" w:space="0" w:color="auto"/>
                    <w:left w:val="none" w:sz="0" w:space="0" w:color="auto"/>
                    <w:bottom w:val="none" w:sz="0" w:space="0" w:color="auto"/>
                    <w:right w:val="none" w:sz="0" w:space="0" w:color="auto"/>
                  </w:divBdr>
                </w:div>
                <w:div w:id="349796232">
                  <w:marLeft w:val="640"/>
                  <w:marRight w:val="0"/>
                  <w:marTop w:val="0"/>
                  <w:marBottom w:val="0"/>
                  <w:divBdr>
                    <w:top w:val="none" w:sz="0" w:space="0" w:color="auto"/>
                    <w:left w:val="none" w:sz="0" w:space="0" w:color="auto"/>
                    <w:bottom w:val="none" w:sz="0" w:space="0" w:color="auto"/>
                    <w:right w:val="none" w:sz="0" w:space="0" w:color="auto"/>
                  </w:divBdr>
                </w:div>
                <w:div w:id="465585371">
                  <w:marLeft w:val="640"/>
                  <w:marRight w:val="0"/>
                  <w:marTop w:val="0"/>
                  <w:marBottom w:val="0"/>
                  <w:divBdr>
                    <w:top w:val="none" w:sz="0" w:space="0" w:color="auto"/>
                    <w:left w:val="none" w:sz="0" w:space="0" w:color="auto"/>
                    <w:bottom w:val="none" w:sz="0" w:space="0" w:color="auto"/>
                    <w:right w:val="none" w:sz="0" w:space="0" w:color="auto"/>
                  </w:divBdr>
                </w:div>
                <w:div w:id="2077391071">
                  <w:marLeft w:val="640"/>
                  <w:marRight w:val="0"/>
                  <w:marTop w:val="0"/>
                  <w:marBottom w:val="0"/>
                  <w:divBdr>
                    <w:top w:val="none" w:sz="0" w:space="0" w:color="auto"/>
                    <w:left w:val="none" w:sz="0" w:space="0" w:color="auto"/>
                    <w:bottom w:val="none" w:sz="0" w:space="0" w:color="auto"/>
                    <w:right w:val="none" w:sz="0" w:space="0" w:color="auto"/>
                  </w:divBdr>
                </w:div>
                <w:div w:id="1178497313">
                  <w:marLeft w:val="640"/>
                  <w:marRight w:val="0"/>
                  <w:marTop w:val="0"/>
                  <w:marBottom w:val="0"/>
                  <w:divBdr>
                    <w:top w:val="none" w:sz="0" w:space="0" w:color="auto"/>
                    <w:left w:val="none" w:sz="0" w:space="0" w:color="auto"/>
                    <w:bottom w:val="none" w:sz="0" w:space="0" w:color="auto"/>
                    <w:right w:val="none" w:sz="0" w:space="0" w:color="auto"/>
                  </w:divBdr>
                </w:div>
                <w:div w:id="1589193360">
                  <w:marLeft w:val="640"/>
                  <w:marRight w:val="0"/>
                  <w:marTop w:val="0"/>
                  <w:marBottom w:val="0"/>
                  <w:divBdr>
                    <w:top w:val="none" w:sz="0" w:space="0" w:color="auto"/>
                    <w:left w:val="none" w:sz="0" w:space="0" w:color="auto"/>
                    <w:bottom w:val="none" w:sz="0" w:space="0" w:color="auto"/>
                    <w:right w:val="none" w:sz="0" w:space="0" w:color="auto"/>
                  </w:divBdr>
                </w:div>
                <w:div w:id="2078673905">
                  <w:marLeft w:val="640"/>
                  <w:marRight w:val="0"/>
                  <w:marTop w:val="0"/>
                  <w:marBottom w:val="0"/>
                  <w:divBdr>
                    <w:top w:val="none" w:sz="0" w:space="0" w:color="auto"/>
                    <w:left w:val="none" w:sz="0" w:space="0" w:color="auto"/>
                    <w:bottom w:val="none" w:sz="0" w:space="0" w:color="auto"/>
                    <w:right w:val="none" w:sz="0" w:space="0" w:color="auto"/>
                  </w:divBdr>
                </w:div>
                <w:div w:id="1762607575">
                  <w:marLeft w:val="640"/>
                  <w:marRight w:val="0"/>
                  <w:marTop w:val="0"/>
                  <w:marBottom w:val="0"/>
                  <w:divBdr>
                    <w:top w:val="none" w:sz="0" w:space="0" w:color="auto"/>
                    <w:left w:val="none" w:sz="0" w:space="0" w:color="auto"/>
                    <w:bottom w:val="none" w:sz="0" w:space="0" w:color="auto"/>
                    <w:right w:val="none" w:sz="0" w:space="0" w:color="auto"/>
                  </w:divBdr>
                </w:div>
                <w:div w:id="751706428">
                  <w:marLeft w:val="640"/>
                  <w:marRight w:val="0"/>
                  <w:marTop w:val="0"/>
                  <w:marBottom w:val="0"/>
                  <w:divBdr>
                    <w:top w:val="none" w:sz="0" w:space="0" w:color="auto"/>
                    <w:left w:val="none" w:sz="0" w:space="0" w:color="auto"/>
                    <w:bottom w:val="none" w:sz="0" w:space="0" w:color="auto"/>
                    <w:right w:val="none" w:sz="0" w:space="0" w:color="auto"/>
                  </w:divBdr>
                </w:div>
              </w:divsChild>
            </w:div>
            <w:div w:id="432358231">
              <w:marLeft w:val="0"/>
              <w:marRight w:val="0"/>
              <w:marTop w:val="0"/>
              <w:marBottom w:val="0"/>
              <w:divBdr>
                <w:top w:val="none" w:sz="0" w:space="0" w:color="auto"/>
                <w:left w:val="none" w:sz="0" w:space="0" w:color="auto"/>
                <w:bottom w:val="none" w:sz="0" w:space="0" w:color="auto"/>
                <w:right w:val="none" w:sz="0" w:space="0" w:color="auto"/>
              </w:divBdr>
              <w:divsChild>
                <w:div w:id="2045520350">
                  <w:marLeft w:val="640"/>
                  <w:marRight w:val="0"/>
                  <w:marTop w:val="0"/>
                  <w:marBottom w:val="0"/>
                  <w:divBdr>
                    <w:top w:val="none" w:sz="0" w:space="0" w:color="auto"/>
                    <w:left w:val="none" w:sz="0" w:space="0" w:color="auto"/>
                    <w:bottom w:val="none" w:sz="0" w:space="0" w:color="auto"/>
                    <w:right w:val="none" w:sz="0" w:space="0" w:color="auto"/>
                  </w:divBdr>
                </w:div>
                <w:div w:id="1964800483">
                  <w:marLeft w:val="640"/>
                  <w:marRight w:val="0"/>
                  <w:marTop w:val="0"/>
                  <w:marBottom w:val="0"/>
                  <w:divBdr>
                    <w:top w:val="none" w:sz="0" w:space="0" w:color="auto"/>
                    <w:left w:val="none" w:sz="0" w:space="0" w:color="auto"/>
                    <w:bottom w:val="none" w:sz="0" w:space="0" w:color="auto"/>
                    <w:right w:val="none" w:sz="0" w:space="0" w:color="auto"/>
                  </w:divBdr>
                </w:div>
                <w:div w:id="1438138979">
                  <w:marLeft w:val="640"/>
                  <w:marRight w:val="0"/>
                  <w:marTop w:val="0"/>
                  <w:marBottom w:val="0"/>
                  <w:divBdr>
                    <w:top w:val="none" w:sz="0" w:space="0" w:color="auto"/>
                    <w:left w:val="none" w:sz="0" w:space="0" w:color="auto"/>
                    <w:bottom w:val="none" w:sz="0" w:space="0" w:color="auto"/>
                    <w:right w:val="none" w:sz="0" w:space="0" w:color="auto"/>
                  </w:divBdr>
                </w:div>
                <w:div w:id="559902469">
                  <w:marLeft w:val="640"/>
                  <w:marRight w:val="0"/>
                  <w:marTop w:val="0"/>
                  <w:marBottom w:val="0"/>
                  <w:divBdr>
                    <w:top w:val="none" w:sz="0" w:space="0" w:color="auto"/>
                    <w:left w:val="none" w:sz="0" w:space="0" w:color="auto"/>
                    <w:bottom w:val="none" w:sz="0" w:space="0" w:color="auto"/>
                    <w:right w:val="none" w:sz="0" w:space="0" w:color="auto"/>
                  </w:divBdr>
                </w:div>
                <w:div w:id="920067070">
                  <w:marLeft w:val="640"/>
                  <w:marRight w:val="0"/>
                  <w:marTop w:val="0"/>
                  <w:marBottom w:val="0"/>
                  <w:divBdr>
                    <w:top w:val="none" w:sz="0" w:space="0" w:color="auto"/>
                    <w:left w:val="none" w:sz="0" w:space="0" w:color="auto"/>
                    <w:bottom w:val="none" w:sz="0" w:space="0" w:color="auto"/>
                    <w:right w:val="none" w:sz="0" w:space="0" w:color="auto"/>
                  </w:divBdr>
                </w:div>
                <w:div w:id="485053106">
                  <w:marLeft w:val="640"/>
                  <w:marRight w:val="0"/>
                  <w:marTop w:val="0"/>
                  <w:marBottom w:val="0"/>
                  <w:divBdr>
                    <w:top w:val="none" w:sz="0" w:space="0" w:color="auto"/>
                    <w:left w:val="none" w:sz="0" w:space="0" w:color="auto"/>
                    <w:bottom w:val="none" w:sz="0" w:space="0" w:color="auto"/>
                    <w:right w:val="none" w:sz="0" w:space="0" w:color="auto"/>
                  </w:divBdr>
                </w:div>
                <w:div w:id="1594892968">
                  <w:marLeft w:val="640"/>
                  <w:marRight w:val="0"/>
                  <w:marTop w:val="0"/>
                  <w:marBottom w:val="0"/>
                  <w:divBdr>
                    <w:top w:val="none" w:sz="0" w:space="0" w:color="auto"/>
                    <w:left w:val="none" w:sz="0" w:space="0" w:color="auto"/>
                    <w:bottom w:val="none" w:sz="0" w:space="0" w:color="auto"/>
                    <w:right w:val="none" w:sz="0" w:space="0" w:color="auto"/>
                  </w:divBdr>
                </w:div>
                <w:div w:id="1571381049">
                  <w:marLeft w:val="640"/>
                  <w:marRight w:val="0"/>
                  <w:marTop w:val="0"/>
                  <w:marBottom w:val="0"/>
                  <w:divBdr>
                    <w:top w:val="none" w:sz="0" w:space="0" w:color="auto"/>
                    <w:left w:val="none" w:sz="0" w:space="0" w:color="auto"/>
                    <w:bottom w:val="none" w:sz="0" w:space="0" w:color="auto"/>
                    <w:right w:val="none" w:sz="0" w:space="0" w:color="auto"/>
                  </w:divBdr>
                </w:div>
                <w:div w:id="1748769740">
                  <w:marLeft w:val="640"/>
                  <w:marRight w:val="0"/>
                  <w:marTop w:val="0"/>
                  <w:marBottom w:val="0"/>
                  <w:divBdr>
                    <w:top w:val="none" w:sz="0" w:space="0" w:color="auto"/>
                    <w:left w:val="none" w:sz="0" w:space="0" w:color="auto"/>
                    <w:bottom w:val="none" w:sz="0" w:space="0" w:color="auto"/>
                    <w:right w:val="none" w:sz="0" w:space="0" w:color="auto"/>
                  </w:divBdr>
                </w:div>
                <w:div w:id="1750541125">
                  <w:marLeft w:val="640"/>
                  <w:marRight w:val="0"/>
                  <w:marTop w:val="0"/>
                  <w:marBottom w:val="0"/>
                  <w:divBdr>
                    <w:top w:val="none" w:sz="0" w:space="0" w:color="auto"/>
                    <w:left w:val="none" w:sz="0" w:space="0" w:color="auto"/>
                    <w:bottom w:val="none" w:sz="0" w:space="0" w:color="auto"/>
                    <w:right w:val="none" w:sz="0" w:space="0" w:color="auto"/>
                  </w:divBdr>
                </w:div>
                <w:div w:id="991450676">
                  <w:marLeft w:val="640"/>
                  <w:marRight w:val="0"/>
                  <w:marTop w:val="0"/>
                  <w:marBottom w:val="0"/>
                  <w:divBdr>
                    <w:top w:val="none" w:sz="0" w:space="0" w:color="auto"/>
                    <w:left w:val="none" w:sz="0" w:space="0" w:color="auto"/>
                    <w:bottom w:val="none" w:sz="0" w:space="0" w:color="auto"/>
                    <w:right w:val="none" w:sz="0" w:space="0" w:color="auto"/>
                  </w:divBdr>
                </w:div>
                <w:div w:id="999507659">
                  <w:marLeft w:val="640"/>
                  <w:marRight w:val="0"/>
                  <w:marTop w:val="0"/>
                  <w:marBottom w:val="0"/>
                  <w:divBdr>
                    <w:top w:val="none" w:sz="0" w:space="0" w:color="auto"/>
                    <w:left w:val="none" w:sz="0" w:space="0" w:color="auto"/>
                    <w:bottom w:val="none" w:sz="0" w:space="0" w:color="auto"/>
                    <w:right w:val="none" w:sz="0" w:space="0" w:color="auto"/>
                  </w:divBdr>
                </w:div>
                <w:div w:id="129057925">
                  <w:marLeft w:val="640"/>
                  <w:marRight w:val="0"/>
                  <w:marTop w:val="0"/>
                  <w:marBottom w:val="0"/>
                  <w:divBdr>
                    <w:top w:val="none" w:sz="0" w:space="0" w:color="auto"/>
                    <w:left w:val="none" w:sz="0" w:space="0" w:color="auto"/>
                    <w:bottom w:val="none" w:sz="0" w:space="0" w:color="auto"/>
                    <w:right w:val="none" w:sz="0" w:space="0" w:color="auto"/>
                  </w:divBdr>
                </w:div>
                <w:div w:id="24449324">
                  <w:marLeft w:val="640"/>
                  <w:marRight w:val="0"/>
                  <w:marTop w:val="0"/>
                  <w:marBottom w:val="0"/>
                  <w:divBdr>
                    <w:top w:val="none" w:sz="0" w:space="0" w:color="auto"/>
                    <w:left w:val="none" w:sz="0" w:space="0" w:color="auto"/>
                    <w:bottom w:val="none" w:sz="0" w:space="0" w:color="auto"/>
                    <w:right w:val="none" w:sz="0" w:space="0" w:color="auto"/>
                  </w:divBdr>
                </w:div>
                <w:div w:id="1510874675">
                  <w:marLeft w:val="640"/>
                  <w:marRight w:val="0"/>
                  <w:marTop w:val="0"/>
                  <w:marBottom w:val="0"/>
                  <w:divBdr>
                    <w:top w:val="none" w:sz="0" w:space="0" w:color="auto"/>
                    <w:left w:val="none" w:sz="0" w:space="0" w:color="auto"/>
                    <w:bottom w:val="none" w:sz="0" w:space="0" w:color="auto"/>
                    <w:right w:val="none" w:sz="0" w:space="0" w:color="auto"/>
                  </w:divBdr>
                </w:div>
                <w:div w:id="1790657600">
                  <w:marLeft w:val="640"/>
                  <w:marRight w:val="0"/>
                  <w:marTop w:val="0"/>
                  <w:marBottom w:val="0"/>
                  <w:divBdr>
                    <w:top w:val="none" w:sz="0" w:space="0" w:color="auto"/>
                    <w:left w:val="none" w:sz="0" w:space="0" w:color="auto"/>
                    <w:bottom w:val="none" w:sz="0" w:space="0" w:color="auto"/>
                    <w:right w:val="none" w:sz="0" w:space="0" w:color="auto"/>
                  </w:divBdr>
                </w:div>
                <w:div w:id="1893540366">
                  <w:marLeft w:val="640"/>
                  <w:marRight w:val="0"/>
                  <w:marTop w:val="0"/>
                  <w:marBottom w:val="0"/>
                  <w:divBdr>
                    <w:top w:val="none" w:sz="0" w:space="0" w:color="auto"/>
                    <w:left w:val="none" w:sz="0" w:space="0" w:color="auto"/>
                    <w:bottom w:val="none" w:sz="0" w:space="0" w:color="auto"/>
                    <w:right w:val="none" w:sz="0" w:space="0" w:color="auto"/>
                  </w:divBdr>
                </w:div>
                <w:div w:id="221446795">
                  <w:marLeft w:val="640"/>
                  <w:marRight w:val="0"/>
                  <w:marTop w:val="0"/>
                  <w:marBottom w:val="0"/>
                  <w:divBdr>
                    <w:top w:val="none" w:sz="0" w:space="0" w:color="auto"/>
                    <w:left w:val="none" w:sz="0" w:space="0" w:color="auto"/>
                    <w:bottom w:val="none" w:sz="0" w:space="0" w:color="auto"/>
                    <w:right w:val="none" w:sz="0" w:space="0" w:color="auto"/>
                  </w:divBdr>
                </w:div>
                <w:div w:id="1125779035">
                  <w:marLeft w:val="640"/>
                  <w:marRight w:val="0"/>
                  <w:marTop w:val="0"/>
                  <w:marBottom w:val="0"/>
                  <w:divBdr>
                    <w:top w:val="none" w:sz="0" w:space="0" w:color="auto"/>
                    <w:left w:val="none" w:sz="0" w:space="0" w:color="auto"/>
                    <w:bottom w:val="none" w:sz="0" w:space="0" w:color="auto"/>
                    <w:right w:val="none" w:sz="0" w:space="0" w:color="auto"/>
                  </w:divBdr>
                </w:div>
                <w:div w:id="1160538273">
                  <w:marLeft w:val="640"/>
                  <w:marRight w:val="0"/>
                  <w:marTop w:val="0"/>
                  <w:marBottom w:val="0"/>
                  <w:divBdr>
                    <w:top w:val="none" w:sz="0" w:space="0" w:color="auto"/>
                    <w:left w:val="none" w:sz="0" w:space="0" w:color="auto"/>
                    <w:bottom w:val="none" w:sz="0" w:space="0" w:color="auto"/>
                    <w:right w:val="none" w:sz="0" w:space="0" w:color="auto"/>
                  </w:divBdr>
                </w:div>
                <w:div w:id="1687903747">
                  <w:marLeft w:val="640"/>
                  <w:marRight w:val="0"/>
                  <w:marTop w:val="0"/>
                  <w:marBottom w:val="0"/>
                  <w:divBdr>
                    <w:top w:val="none" w:sz="0" w:space="0" w:color="auto"/>
                    <w:left w:val="none" w:sz="0" w:space="0" w:color="auto"/>
                    <w:bottom w:val="none" w:sz="0" w:space="0" w:color="auto"/>
                    <w:right w:val="none" w:sz="0" w:space="0" w:color="auto"/>
                  </w:divBdr>
                </w:div>
                <w:div w:id="1514490280">
                  <w:marLeft w:val="640"/>
                  <w:marRight w:val="0"/>
                  <w:marTop w:val="0"/>
                  <w:marBottom w:val="0"/>
                  <w:divBdr>
                    <w:top w:val="none" w:sz="0" w:space="0" w:color="auto"/>
                    <w:left w:val="none" w:sz="0" w:space="0" w:color="auto"/>
                    <w:bottom w:val="none" w:sz="0" w:space="0" w:color="auto"/>
                    <w:right w:val="none" w:sz="0" w:space="0" w:color="auto"/>
                  </w:divBdr>
                </w:div>
                <w:div w:id="398864149">
                  <w:marLeft w:val="640"/>
                  <w:marRight w:val="0"/>
                  <w:marTop w:val="0"/>
                  <w:marBottom w:val="0"/>
                  <w:divBdr>
                    <w:top w:val="none" w:sz="0" w:space="0" w:color="auto"/>
                    <w:left w:val="none" w:sz="0" w:space="0" w:color="auto"/>
                    <w:bottom w:val="none" w:sz="0" w:space="0" w:color="auto"/>
                    <w:right w:val="none" w:sz="0" w:space="0" w:color="auto"/>
                  </w:divBdr>
                </w:div>
                <w:div w:id="202794319">
                  <w:marLeft w:val="640"/>
                  <w:marRight w:val="0"/>
                  <w:marTop w:val="0"/>
                  <w:marBottom w:val="0"/>
                  <w:divBdr>
                    <w:top w:val="none" w:sz="0" w:space="0" w:color="auto"/>
                    <w:left w:val="none" w:sz="0" w:space="0" w:color="auto"/>
                    <w:bottom w:val="none" w:sz="0" w:space="0" w:color="auto"/>
                    <w:right w:val="none" w:sz="0" w:space="0" w:color="auto"/>
                  </w:divBdr>
                </w:div>
                <w:div w:id="631832620">
                  <w:marLeft w:val="640"/>
                  <w:marRight w:val="0"/>
                  <w:marTop w:val="0"/>
                  <w:marBottom w:val="0"/>
                  <w:divBdr>
                    <w:top w:val="none" w:sz="0" w:space="0" w:color="auto"/>
                    <w:left w:val="none" w:sz="0" w:space="0" w:color="auto"/>
                    <w:bottom w:val="none" w:sz="0" w:space="0" w:color="auto"/>
                    <w:right w:val="none" w:sz="0" w:space="0" w:color="auto"/>
                  </w:divBdr>
                </w:div>
                <w:div w:id="1273586040">
                  <w:marLeft w:val="640"/>
                  <w:marRight w:val="0"/>
                  <w:marTop w:val="0"/>
                  <w:marBottom w:val="0"/>
                  <w:divBdr>
                    <w:top w:val="none" w:sz="0" w:space="0" w:color="auto"/>
                    <w:left w:val="none" w:sz="0" w:space="0" w:color="auto"/>
                    <w:bottom w:val="none" w:sz="0" w:space="0" w:color="auto"/>
                    <w:right w:val="none" w:sz="0" w:space="0" w:color="auto"/>
                  </w:divBdr>
                </w:div>
                <w:div w:id="669211359">
                  <w:marLeft w:val="640"/>
                  <w:marRight w:val="0"/>
                  <w:marTop w:val="0"/>
                  <w:marBottom w:val="0"/>
                  <w:divBdr>
                    <w:top w:val="none" w:sz="0" w:space="0" w:color="auto"/>
                    <w:left w:val="none" w:sz="0" w:space="0" w:color="auto"/>
                    <w:bottom w:val="none" w:sz="0" w:space="0" w:color="auto"/>
                    <w:right w:val="none" w:sz="0" w:space="0" w:color="auto"/>
                  </w:divBdr>
                </w:div>
                <w:div w:id="966089627">
                  <w:marLeft w:val="640"/>
                  <w:marRight w:val="0"/>
                  <w:marTop w:val="0"/>
                  <w:marBottom w:val="0"/>
                  <w:divBdr>
                    <w:top w:val="none" w:sz="0" w:space="0" w:color="auto"/>
                    <w:left w:val="none" w:sz="0" w:space="0" w:color="auto"/>
                    <w:bottom w:val="none" w:sz="0" w:space="0" w:color="auto"/>
                    <w:right w:val="none" w:sz="0" w:space="0" w:color="auto"/>
                  </w:divBdr>
                </w:div>
                <w:div w:id="353073735">
                  <w:marLeft w:val="640"/>
                  <w:marRight w:val="0"/>
                  <w:marTop w:val="0"/>
                  <w:marBottom w:val="0"/>
                  <w:divBdr>
                    <w:top w:val="none" w:sz="0" w:space="0" w:color="auto"/>
                    <w:left w:val="none" w:sz="0" w:space="0" w:color="auto"/>
                    <w:bottom w:val="none" w:sz="0" w:space="0" w:color="auto"/>
                    <w:right w:val="none" w:sz="0" w:space="0" w:color="auto"/>
                  </w:divBdr>
                </w:div>
                <w:div w:id="1103646635">
                  <w:marLeft w:val="640"/>
                  <w:marRight w:val="0"/>
                  <w:marTop w:val="0"/>
                  <w:marBottom w:val="0"/>
                  <w:divBdr>
                    <w:top w:val="none" w:sz="0" w:space="0" w:color="auto"/>
                    <w:left w:val="none" w:sz="0" w:space="0" w:color="auto"/>
                    <w:bottom w:val="none" w:sz="0" w:space="0" w:color="auto"/>
                    <w:right w:val="none" w:sz="0" w:space="0" w:color="auto"/>
                  </w:divBdr>
                </w:div>
                <w:div w:id="1599172062">
                  <w:marLeft w:val="640"/>
                  <w:marRight w:val="0"/>
                  <w:marTop w:val="0"/>
                  <w:marBottom w:val="0"/>
                  <w:divBdr>
                    <w:top w:val="none" w:sz="0" w:space="0" w:color="auto"/>
                    <w:left w:val="none" w:sz="0" w:space="0" w:color="auto"/>
                    <w:bottom w:val="none" w:sz="0" w:space="0" w:color="auto"/>
                    <w:right w:val="none" w:sz="0" w:space="0" w:color="auto"/>
                  </w:divBdr>
                </w:div>
                <w:div w:id="719790482">
                  <w:marLeft w:val="640"/>
                  <w:marRight w:val="0"/>
                  <w:marTop w:val="0"/>
                  <w:marBottom w:val="0"/>
                  <w:divBdr>
                    <w:top w:val="none" w:sz="0" w:space="0" w:color="auto"/>
                    <w:left w:val="none" w:sz="0" w:space="0" w:color="auto"/>
                    <w:bottom w:val="none" w:sz="0" w:space="0" w:color="auto"/>
                    <w:right w:val="none" w:sz="0" w:space="0" w:color="auto"/>
                  </w:divBdr>
                </w:div>
                <w:div w:id="1311053926">
                  <w:marLeft w:val="640"/>
                  <w:marRight w:val="0"/>
                  <w:marTop w:val="0"/>
                  <w:marBottom w:val="0"/>
                  <w:divBdr>
                    <w:top w:val="none" w:sz="0" w:space="0" w:color="auto"/>
                    <w:left w:val="none" w:sz="0" w:space="0" w:color="auto"/>
                    <w:bottom w:val="none" w:sz="0" w:space="0" w:color="auto"/>
                    <w:right w:val="none" w:sz="0" w:space="0" w:color="auto"/>
                  </w:divBdr>
                </w:div>
                <w:div w:id="712270532">
                  <w:marLeft w:val="640"/>
                  <w:marRight w:val="0"/>
                  <w:marTop w:val="0"/>
                  <w:marBottom w:val="0"/>
                  <w:divBdr>
                    <w:top w:val="none" w:sz="0" w:space="0" w:color="auto"/>
                    <w:left w:val="none" w:sz="0" w:space="0" w:color="auto"/>
                    <w:bottom w:val="none" w:sz="0" w:space="0" w:color="auto"/>
                    <w:right w:val="none" w:sz="0" w:space="0" w:color="auto"/>
                  </w:divBdr>
                </w:div>
                <w:div w:id="247034823">
                  <w:marLeft w:val="640"/>
                  <w:marRight w:val="0"/>
                  <w:marTop w:val="0"/>
                  <w:marBottom w:val="0"/>
                  <w:divBdr>
                    <w:top w:val="none" w:sz="0" w:space="0" w:color="auto"/>
                    <w:left w:val="none" w:sz="0" w:space="0" w:color="auto"/>
                    <w:bottom w:val="none" w:sz="0" w:space="0" w:color="auto"/>
                    <w:right w:val="none" w:sz="0" w:space="0" w:color="auto"/>
                  </w:divBdr>
                </w:div>
                <w:div w:id="1037659518">
                  <w:marLeft w:val="640"/>
                  <w:marRight w:val="0"/>
                  <w:marTop w:val="0"/>
                  <w:marBottom w:val="0"/>
                  <w:divBdr>
                    <w:top w:val="none" w:sz="0" w:space="0" w:color="auto"/>
                    <w:left w:val="none" w:sz="0" w:space="0" w:color="auto"/>
                    <w:bottom w:val="none" w:sz="0" w:space="0" w:color="auto"/>
                    <w:right w:val="none" w:sz="0" w:space="0" w:color="auto"/>
                  </w:divBdr>
                </w:div>
                <w:div w:id="2087796779">
                  <w:marLeft w:val="640"/>
                  <w:marRight w:val="0"/>
                  <w:marTop w:val="0"/>
                  <w:marBottom w:val="0"/>
                  <w:divBdr>
                    <w:top w:val="none" w:sz="0" w:space="0" w:color="auto"/>
                    <w:left w:val="none" w:sz="0" w:space="0" w:color="auto"/>
                    <w:bottom w:val="none" w:sz="0" w:space="0" w:color="auto"/>
                    <w:right w:val="none" w:sz="0" w:space="0" w:color="auto"/>
                  </w:divBdr>
                </w:div>
                <w:div w:id="585194442">
                  <w:marLeft w:val="640"/>
                  <w:marRight w:val="0"/>
                  <w:marTop w:val="0"/>
                  <w:marBottom w:val="0"/>
                  <w:divBdr>
                    <w:top w:val="none" w:sz="0" w:space="0" w:color="auto"/>
                    <w:left w:val="none" w:sz="0" w:space="0" w:color="auto"/>
                    <w:bottom w:val="none" w:sz="0" w:space="0" w:color="auto"/>
                    <w:right w:val="none" w:sz="0" w:space="0" w:color="auto"/>
                  </w:divBdr>
                </w:div>
                <w:div w:id="1406949595">
                  <w:marLeft w:val="640"/>
                  <w:marRight w:val="0"/>
                  <w:marTop w:val="0"/>
                  <w:marBottom w:val="0"/>
                  <w:divBdr>
                    <w:top w:val="none" w:sz="0" w:space="0" w:color="auto"/>
                    <w:left w:val="none" w:sz="0" w:space="0" w:color="auto"/>
                    <w:bottom w:val="none" w:sz="0" w:space="0" w:color="auto"/>
                    <w:right w:val="none" w:sz="0" w:space="0" w:color="auto"/>
                  </w:divBdr>
                </w:div>
                <w:div w:id="1914391460">
                  <w:marLeft w:val="640"/>
                  <w:marRight w:val="0"/>
                  <w:marTop w:val="0"/>
                  <w:marBottom w:val="0"/>
                  <w:divBdr>
                    <w:top w:val="none" w:sz="0" w:space="0" w:color="auto"/>
                    <w:left w:val="none" w:sz="0" w:space="0" w:color="auto"/>
                    <w:bottom w:val="none" w:sz="0" w:space="0" w:color="auto"/>
                    <w:right w:val="none" w:sz="0" w:space="0" w:color="auto"/>
                  </w:divBdr>
                </w:div>
                <w:div w:id="1962884626">
                  <w:marLeft w:val="640"/>
                  <w:marRight w:val="0"/>
                  <w:marTop w:val="0"/>
                  <w:marBottom w:val="0"/>
                  <w:divBdr>
                    <w:top w:val="none" w:sz="0" w:space="0" w:color="auto"/>
                    <w:left w:val="none" w:sz="0" w:space="0" w:color="auto"/>
                    <w:bottom w:val="none" w:sz="0" w:space="0" w:color="auto"/>
                    <w:right w:val="none" w:sz="0" w:space="0" w:color="auto"/>
                  </w:divBdr>
                </w:div>
                <w:div w:id="1810630064">
                  <w:marLeft w:val="640"/>
                  <w:marRight w:val="0"/>
                  <w:marTop w:val="0"/>
                  <w:marBottom w:val="0"/>
                  <w:divBdr>
                    <w:top w:val="none" w:sz="0" w:space="0" w:color="auto"/>
                    <w:left w:val="none" w:sz="0" w:space="0" w:color="auto"/>
                    <w:bottom w:val="none" w:sz="0" w:space="0" w:color="auto"/>
                    <w:right w:val="none" w:sz="0" w:space="0" w:color="auto"/>
                  </w:divBdr>
                </w:div>
                <w:div w:id="302085025">
                  <w:marLeft w:val="640"/>
                  <w:marRight w:val="0"/>
                  <w:marTop w:val="0"/>
                  <w:marBottom w:val="0"/>
                  <w:divBdr>
                    <w:top w:val="none" w:sz="0" w:space="0" w:color="auto"/>
                    <w:left w:val="none" w:sz="0" w:space="0" w:color="auto"/>
                    <w:bottom w:val="none" w:sz="0" w:space="0" w:color="auto"/>
                    <w:right w:val="none" w:sz="0" w:space="0" w:color="auto"/>
                  </w:divBdr>
                </w:div>
                <w:div w:id="252785467">
                  <w:marLeft w:val="640"/>
                  <w:marRight w:val="0"/>
                  <w:marTop w:val="0"/>
                  <w:marBottom w:val="0"/>
                  <w:divBdr>
                    <w:top w:val="none" w:sz="0" w:space="0" w:color="auto"/>
                    <w:left w:val="none" w:sz="0" w:space="0" w:color="auto"/>
                    <w:bottom w:val="none" w:sz="0" w:space="0" w:color="auto"/>
                    <w:right w:val="none" w:sz="0" w:space="0" w:color="auto"/>
                  </w:divBdr>
                </w:div>
                <w:div w:id="1662391308">
                  <w:marLeft w:val="640"/>
                  <w:marRight w:val="0"/>
                  <w:marTop w:val="0"/>
                  <w:marBottom w:val="0"/>
                  <w:divBdr>
                    <w:top w:val="none" w:sz="0" w:space="0" w:color="auto"/>
                    <w:left w:val="none" w:sz="0" w:space="0" w:color="auto"/>
                    <w:bottom w:val="none" w:sz="0" w:space="0" w:color="auto"/>
                    <w:right w:val="none" w:sz="0" w:space="0" w:color="auto"/>
                  </w:divBdr>
                </w:div>
                <w:div w:id="1266885571">
                  <w:marLeft w:val="640"/>
                  <w:marRight w:val="0"/>
                  <w:marTop w:val="0"/>
                  <w:marBottom w:val="0"/>
                  <w:divBdr>
                    <w:top w:val="none" w:sz="0" w:space="0" w:color="auto"/>
                    <w:left w:val="none" w:sz="0" w:space="0" w:color="auto"/>
                    <w:bottom w:val="none" w:sz="0" w:space="0" w:color="auto"/>
                    <w:right w:val="none" w:sz="0" w:space="0" w:color="auto"/>
                  </w:divBdr>
                </w:div>
                <w:div w:id="1198392985">
                  <w:marLeft w:val="640"/>
                  <w:marRight w:val="0"/>
                  <w:marTop w:val="0"/>
                  <w:marBottom w:val="0"/>
                  <w:divBdr>
                    <w:top w:val="none" w:sz="0" w:space="0" w:color="auto"/>
                    <w:left w:val="none" w:sz="0" w:space="0" w:color="auto"/>
                    <w:bottom w:val="none" w:sz="0" w:space="0" w:color="auto"/>
                    <w:right w:val="none" w:sz="0" w:space="0" w:color="auto"/>
                  </w:divBdr>
                </w:div>
                <w:div w:id="724648410">
                  <w:marLeft w:val="640"/>
                  <w:marRight w:val="0"/>
                  <w:marTop w:val="0"/>
                  <w:marBottom w:val="0"/>
                  <w:divBdr>
                    <w:top w:val="none" w:sz="0" w:space="0" w:color="auto"/>
                    <w:left w:val="none" w:sz="0" w:space="0" w:color="auto"/>
                    <w:bottom w:val="none" w:sz="0" w:space="0" w:color="auto"/>
                    <w:right w:val="none" w:sz="0" w:space="0" w:color="auto"/>
                  </w:divBdr>
                </w:div>
                <w:div w:id="2062555840">
                  <w:marLeft w:val="640"/>
                  <w:marRight w:val="0"/>
                  <w:marTop w:val="0"/>
                  <w:marBottom w:val="0"/>
                  <w:divBdr>
                    <w:top w:val="none" w:sz="0" w:space="0" w:color="auto"/>
                    <w:left w:val="none" w:sz="0" w:space="0" w:color="auto"/>
                    <w:bottom w:val="none" w:sz="0" w:space="0" w:color="auto"/>
                    <w:right w:val="none" w:sz="0" w:space="0" w:color="auto"/>
                  </w:divBdr>
                </w:div>
                <w:div w:id="621811453">
                  <w:marLeft w:val="640"/>
                  <w:marRight w:val="0"/>
                  <w:marTop w:val="0"/>
                  <w:marBottom w:val="0"/>
                  <w:divBdr>
                    <w:top w:val="none" w:sz="0" w:space="0" w:color="auto"/>
                    <w:left w:val="none" w:sz="0" w:space="0" w:color="auto"/>
                    <w:bottom w:val="none" w:sz="0" w:space="0" w:color="auto"/>
                    <w:right w:val="none" w:sz="0" w:space="0" w:color="auto"/>
                  </w:divBdr>
                </w:div>
                <w:div w:id="1688484496">
                  <w:marLeft w:val="640"/>
                  <w:marRight w:val="0"/>
                  <w:marTop w:val="0"/>
                  <w:marBottom w:val="0"/>
                  <w:divBdr>
                    <w:top w:val="none" w:sz="0" w:space="0" w:color="auto"/>
                    <w:left w:val="none" w:sz="0" w:space="0" w:color="auto"/>
                    <w:bottom w:val="none" w:sz="0" w:space="0" w:color="auto"/>
                    <w:right w:val="none" w:sz="0" w:space="0" w:color="auto"/>
                  </w:divBdr>
                </w:div>
                <w:div w:id="1966690823">
                  <w:marLeft w:val="640"/>
                  <w:marRight w:val="0"/>
                  <w:marTop w:val="0"/>
                  <w:marBottom w:val="0"/>
                  <w:divBdr>
                    <w:top w:val="none" w:sz="0" w:space="0" w:color="auto"/>
                    <w:left w:val="none" w:sz="0" w:space="0" w:color="auto"/>
                    <w:bottom w:val="none" w:sz="0" w:space="0" w:color="auto"/>
                    <w:right w:val="none" w:sz="0" w:space="0" w:color="auto"/>
                  </w:divBdr>
                </w:div>
                <w:div w:id="96483559">
                  <w:marLeft w:val="640"/>
                  <w:marRight w:val="0"/>
                  <w:marTop w:val="0"/>
                  <w:marBottom w:val="0"/>
                  <w:divBdr>
                    <w:top w:val="none" w:sz="0" w:space="0" w:color="auto"/>
                    <w:left w:val="none" w:sz="0" w:space="0" w:color="auto"/>
                    <w:bottom w:val="none" w:sz="0" w:space="0" w:color="auto"/>
                    <w:right w:val="none" w:sz="0" w:space="0" w:color="auto"/>
                  </w:divBdr>
                </w:div>
                <w:div w:id="1465467386">
                  <w:marLeft w:val="640"/>
                  <w:marRight w:val="0"/>
                  <w:marTop w:val="0"/>
                  <w:marBottom w:val="0"/>
                  <w:divBdr>
                    <w:top w:val="none" w:sz="0" w:space="0" w:color="auto"/>
                    <w:left w:val="none" w:sz="0" w:space="0" w:color="auto"/>
                    <w:bottom w:val="none" w:sz="0" w:space="0" w:color="auto"/>
                    <w:right w:val="none" w:sz="0" w:space="0" w:color="auto"/>
                  </w:divBdr>
                </w:div>
                <w:div w:id="2048219724">
                  <w:marLeft w:val="640"/>
                  <w:marRight w:val="0"/>
                  <w:marTop w:val="0"/>
                  <w:marBottom w:val="0"/>
                  <w:divBdr>
                    <w:top w:val="none" w:sz="0" w:space="0" w:color="auto"/>
                    <w:left w:val="none" w:sz="0" w:space="0" w:color="auto"/>
                    <w:bottom w:val="none" w:sz="0" w:space="0" w:color="auto"/>
                    <w:right w:val="none" w:sz="0" w:space="0" w:color="auto"/>
                  </w:divBdr>
                </w:div>
                <w:div w:id="780564379">
                  <w:marLeft w:val="640"/>
                  <w:marRight w:val="0"/>
                  <w:marTop w:val="0"/>
                  <w:marBottom w:val="0"/>
                  <w:divBdr>
                    <w:top w:val="none" w:sz="0" w:space="0" w:color="auto"/>
                    <w:left w:val="none" w:sz="0" w:space="0" w:color="auto"/>
                    <w:bottom w:val="none" w:sz="0" w:space="0" w:color="auto"/>
                    <w:right w:val="none" w:sz="0" w:space="0" w:color="auto"/>
                  </w:divBdr>
                </w:div>
                <w:div w:id="1248199341">
                  <w:marLeft w:val="640"/>
                  <w:marRight w:val="0"/>
                  <w:marTop w:val="0"/>
                  <w:marBottom w:val="0"/>
                  <w:divBdr>
                    <w:top w:val="none" w:sz="0" w:space="0" w:color="auto"/>
                    <w:left w:val="none" w:sz="0" w:space="0" w:color="auto"/>
                    <w:bottom w:val="none" w:sz="0" w:space="0" w:color="auto"/>
                    <w:right w:val="none" w:sz="0" w:space="0" w:color="auto"/>
                  </w:divBdr>
                </w:div>
                <w:div w:id="835728934">
                  <w:marLeft w:val="640"/>
                  <w:marRight w:val="0"/>
                  <w:marTop w:val="0"/>
                  <w:marBottom w:val="0"/>
                  <w:divBdr>
                    <w:top w:val="none" w:sz="0" w:space="0" w:color="auto"/>
                    <w:left w:val="none" w:sz="0" w:space="0" w:color="auto"/>
                    <w:bottom w:val="none" w:sz="0" w:space="0" w:color="auto"/>
                    <w:right w:val="none" w:sz="0" w:space="0" w:color="auto"/>
                  </w:divBdr>
                </w:div>
                <w:div w:id="93941162">
                  <w:marLeft w:val="640"/>
                  <w:marRight w:val="0"/>
                  <w:marTop w:val="0"/>
                  <w:marBottom w:val="0"/>
                  <w:divBdr>
                    <w:top w:val="none" w:sz="0" w:space="0" w:color="auto"/>
                    <w:left w:val="none" w:sz="0" w:space="0" w:color="auto"/>
                    <w:bottom w:val="none" w:sz="0" w:space="0" w:color="auto"/>
                    <w:right w:val="none" w:sz="0" w:space="0" w:color="auto"/>
                  </w:divBdr>
                </w:div>
                <w:div w:id="1873348625">
                  <w:marLeft w:val="640"/>
                  <w:marRight w:val="0"/>
                  <w:marTop w:val="0"/>
                  <w:marBottom w:val="0"/>
                  <w:divBdr>
                    <w:top w:val="none" w:sz="0" w:space="0" w:color="auto"/>
                    <w:left w:val="none" w:sz="0" w:space="0" w:color="auto"/>
                    <w:bottom w:val="none" w:sz="0" w:space="0" w:color="auto"/>
                    <w:right w:val="none" w:sz="0" w:space="0" w:color="auto"/>
                  </w:divBdr>
                </w:div>
                <w:div w:id="449520473">
                  <w:marLeft w:val="640"/>
                  <w:marRight w:val="0"/>
                  <w:marTop w:val="0"/>
                  <w:marBottom w:val="0"/>
                  <w:divBdr>
                    <w:top w:val="none" w:sz="0" w:space="0" w:color="auto"/>
                    <w:left w:val="none" w:sz="0" w:space="0" w:color="auto"/>
                    <w:bottom w:val="none" w:sz="0" w:space="0" w:color="auto"/>
                    <w:right w:val="none" w:sz="0" w:space="0" w:color="auto"/>
                  </w:divBdr>
                </w:div>
                <w:div w:id="401223470">
                  <w:marLeft w:val="640"/>
                  <w:marRight w:val="0"/>
                  <w:marTop w:val="0"/>
                  <w:marBottom w:val="0"/>
                  <w:divBdr>
                    <w:top w:val="none" w:sz="0" w:space="0" w:color="auto"/>
                    <w:left w:val="none" w:sz="0" w:space="0" w:color="auto"/>
                    <w:bottom w:val="none" w:sz="0" w:space="0" w:color="auto"/>
                    <w:right w:val="none" w:sz="0" w:space="0" w:color="auto"/>
                  </w:divBdr>
                </w:div>
                <w:div w:id="893198963">
                  <w:marLeft w:val="640"/>
                  <w:marRight w:val="0"/>
                  <w:marTop w:val="0"/>
                  <w:marBottom w:val="0"/>
                  <w:divBdr>
                    <w:top w:val="none" w:sz="0" w:space="0" w:color="auto"/>
                    <w:left w:val="none" w:sz="0" w:space="0" w:color="auto"/>
                    <w:bottom w:val="none" w:sz="0" w:space="0" w:color="auto"/>
                    <w:right w:val="none" w:sz="0" w:space="0" w:color="auto"/>
                  </w:divBdr>
                </w:div>
                <w:div w:id="366688679">
                  <w:marLeft w:val="640"/>
                  <w:marRight w:val="0"/>
                  <w:marTop w:val="0"/>
                  <w:marBottom w:val="0"/>
                  <w:divBdr>
                    <w:top w:val="none" w:sz="0" w:space="0" w:color="auto"/>
                    <w:left w:val="none" w:sz="0" w:space="0" w:color="auto"/>
                    <w:bottom w:val="none" w:sz="0" w:space="0" w:color="auto"/>
                    <w:right w:val="none" w:sz="0" w:space="0" w:color="auto"/>
                  </w:divBdr>
                </w:div>
                <w:div w:id="320238670">
                  <w:marLeft w:val="640"/>
                  <w:marRight w:val="0"/>
                  <w:marTop w:val="0"/>
                  <w:marBottom w:val="0"/>
                  <w:divBdr>
                    <w:top w:val="none" w:sz="0" w:space="0" w:color="auto"/>
                    <w:left w:val="none" w:sz="0" w:space="0" w:color="auto"/>
                    <w:bottom w:val="none" w:sz="0" w:space="0" w:color="auto"/>
                    <w:right w:val="none" w:sz="0" w:space="0" w:color="auto"/>
                  </w:divBdr>
                </w:div>
                <w:div w:id="634019018">
                  <w:marLeft w:val="640"/>
                  <w:marRight w:val="0"/>
                  <w:marTop w:val="0"/>
                  <w:marBottom w:val="0"/>
                  <w:divBdr>
                    <w:top w:val="none" w:sz="0" w:space="0" w:color="auto"/>
                    <w:left w:val="none" w:sz="0" w:space="0" w:color="auto"/>
                    <w:bottom w:val="none" w:sz="0" w:space="0" w:color="auto"/>
                    <w:right w:val="none" w:sz="0" w:space="0" w:color="auto"/>
                  </w:divBdr>
                </w:div>
                <w:div w:id="54361010">
                  <w:marLeft w:val="640"/>
                  <w:marRight w:val="0"/>
                  <w:marTop w:val="0"/>
                  <w:marBottom w:val="0"/>
                  <w:divBdr>
                    <w:top w:val="none" w:sz="0" w:space="0" w:color="auto"/>
                    <w:left w:val="none" w:sz="0" w:space="0" w:color="auto"/>
                    <w:bottom w:val="none" w:sz="0" w:space="0" w:color="auto"/>
                    <w:right w:val="none" w:sz="0" w:space="0" w:color="auto"/>
                  </w:divBdr>
                </w:div>
                <w:div w:id="1707291170">
                  <w:marLeft w:val="640"/>
                  <w:marRight w:val="0"/>
                  <w:marTop w:val="0"/>
                  <w:marBottom w:val="0"/>
                  <w:divBdr>
                    <w:top w:val="none" w:sz="0" w:space="0" w:color="auto"/>
                    <w:left w:val="none" w:sz="0" w:space="0" w:color="auto"/>
                    <w:bottom w:val="none" w:sz="0" w:space="0" w:color="auto"/>
                    <w:right w:val="none" w:sz="0" w:space="0" w:color="auto"/>
                  </w:divBdr>
                </w:div>
                <w:div w:id="1912621744">
                  <w:marLeft w:val="640"/>
                  <w:marRight w:val="0"/>
                  <w:marTop w:val="0"/>
                  <w:marBottom w:val="0"/>
                  <w:divBdr>
                    <w:top w:val="none" w:sz="0" w:space="0" w:color="auto"/>
                    <w:left w:val="none" w:sz="0" w:space="0" w:color="auto"/>
                    <w:bottom w:val="none" w:sz="0" w:space="0" w:color="auto"/>
                    <w:right w:val="none" w:sz="0" w:space="0" w:color="auto"/>
                  </w:divBdr>
                </w:div>
                <w:div w:id="1997492820">
                  <w:marLeft w:val="640"/>
                  <w:marRight w:val="0"/>
                  <w:marTop w:val="0"/>
                  <w:marBottom w:val="0"/>
                  <w:divBdr>
                    <w:top w:val="none" w:sz="0" w:space="0" w:color="auto"/>
                    <w:left w:val="none" w:sz="0" w:space="0" w:color="auto"/>
                    <w:bottom w:val="none" w:sz="0" w:space="0" w:color="auto"/>
                    <w:right w:val="none" w:sz="0" w:space="0" w:color="auto"/>
                  </w:divBdr>
                </w:div>
                <w:div w:id="1490708688">
                  <w:marLeft w:val="640"/>
                  <w:marRight w:val="0"/>
                  <w:marTop w:val="0"/>
                  <w:marBottom w:val="0"/>
                  <w:divBdr>
                    <w:top w:val="none" w:sz="0" w:space="0" w:color="auto"/>
                    <w:left w:val="none" w:sz="0" w:space="0" w:color="auto"/>
                    <w:bottom w:val="none" w:sz="0" w:space="0" w:color="auto"/>
                    <w:right w:val="none" w:sz="0" w:space="0" w:color="auto"/>
                  </w:divBdr>
                </w:div>
                <w:div w:id="1224485172">
                  <w:marLeft w:val="640"/>
                  <w:marRight w:val="0"/>
                  <w:marTop w:val="0"/>
                  <w:marBottom w:val="0"/>
                  <w:divBdr>
                    <w:top w:val="none" w:sz="0" w:space="0" w:color="auto"/>
                    <w:left w:val="none" w:sz="0" w:space="0" w:color="auto"/>
                    <w:bottom w:val="none" w:sz="0" w:space="0" w:color="auto"/>
                    <w:right w:val="none" w:sz="0" w:space="0" w:color="auto"/>
                  </w:divBdr>
                </w:div>
                <w:div w:id="1178496682">
                  <w:marLeft w:val="640"/>
                  <w:marRight w:val="0"/>
                  <w:marTop w:val="0"/>
                  <w:marBottom w:val="0"/>
                  <w:divBdr>
                    <w:top w:val="none" w:sz="0" w:space="0" w:color="auto"/>
                    <w:left w:val="none" w:sz="0" w:space="0" w:color="auto"/>
                    <w:bottom w:val="none" w:sz="0" w:space="0" w:color="auto"/>
                    <w:right w:val="none" w:sz="0" w:space="0" w:color="auto"/>
                  </w:divBdr>
                </w:div>
                <w:div w:id="1987081722">
                  <w:marLeft w:val="640"/>
                  <w:marRight w:val="0"/>
                  <w:marTop w:val="0"/>
                  <w:marBottom w:val="0"/>
                  <w:divBdr>
                    <w:top w:val="none" w:sz="0" w:space="0" w:color="auto"/>
                    <w:left w:val="none" w:sz="0" w:space="0" w:color="auto"/>
                    <w:bottom w:val="none" w:sz="0" w:space="0" w:color="auto"/>
                    <w:right w:val="none" w:sz="0" w:space="0" w:color="auto"/>
                  </w:divBdr>
                </w:div>
                <w:div w:id="634871008">
                  <w:marLeft w:val="640"/>
                  <w:marRight w:val="0"/>
                  <w:marTop w:val="0"/>
                  <w:marBottom w:val="0"/>
                  <w:divBdr>
                    <w:top w:val="none" w:sz="0" w:space="0" w:color="auto"/>
                    <w:left w:val="none" w:sz="0" w:space="0" w:color="auto"/>
                    <w:bottom w:val="none" w:sz="0" w:space="0" w:color="auto"/>
                    <w:right w:val="none" w:sz="0" w:space="0" w:color="auto"/>
                  </w:divBdr>
                </w:div>
                <w:div w:id="59719138">
                  <w:marLeft w:val="640"/>
                  <w:marRight w:val="0"/>
                  <w:marTop w:val="0"/>
                  <w:marBottom w:val="0"/>
                  <w:divBdr>
                    <w:top w:val="none" w:sz="0" w:space="0" w:color="auto"/>
                    <w:left w:val="none" w:sz="0" w:space="0" w:color="auto"/>
                    <w:bottom w:val="none" w:sz="0" w:space="0" w:color="auto"/>
                    <w:right w:val="none" w:sz="0" w:space="0" w:color="auto"/>
                  </w:divBdr>
                </w:div>
                <w:div w:id="1639335217">
                  <w:marLeft w:val="640"/>
                  <w:marRight w:val="0"/>
                  <w:marTop w:val="0"/>
                  <w:marBottom w:val="0"/>
                  <w:divBdr>
                    <w:top w:val="none" w:sz="0" w:space="0" w:color="auto"/>
                    <w:left w:val="none" w:sz="0" w:space="0" w:color="auto"/>
                    <w:bottom w:val="none" w:sz="0" w:space="0" w:color="auto"/>
                    <w:right w:val="none" w:sz="0" w:space="0" w:color="auto"/>
                  </w:divBdr>
                </w:div>
                <w:div w:id="1480921900">
                  <w:marLeft w:val="640"/>
                  <w:marRight w:val="0"/>
                  <w:marTop w:val="0"/>
                  <w:marBottom w:val="0"/>
                  <w:divBdr>
                    <w:top w:val="none" w:sz="0" w:space="0" w:color="auto"/>
                    <w:left w:val="none" w:sz="0" w:space="0" w:color="auto"/>
                    <w:bottom w:val="none" w:sz="0" w:space="0" w:color="auto"/>
                    <w:right w:val="none" w:sz="0" w:space="0" w:color="auto"/>
                  </w:divBdr>
                </w:div>
                <w:div w:id="1344895277">
                  <w:marLeft w:val="640"/>
                  <w:marRight w:val="0"/>
                  <w:marTop w:val="0"/>
                  <w:marBottom w:val="0"/>
                  <w:divBdr>
                    <w:top w:val="none" w:sz="0" w:space="0" w:color="auto"/>
                    <w:left w:val="none" w:sz="0" w:space="0" w:color="auto"/>
                    <w:bottom w:val="none" w:sz="0" w:space="0" w:color="auto"/>
                    <w:right w:val="none" w:sz="0" w:space="0" w:color="auto"/>
                  </w:divBdr>
                </w:div>
                <w:div w:id="748385504">
                  <w:marLeft w:val="640"/>
                  <w:marRight w:val="0"/>
                  <w:marTop w:val="0"/>
                  <w:marBottom w:val="0"/>
                  <w:divBdr>
                    <w:top w:val="none" w:sz="0" w:space="0" w:color="auto"/>
                    <w:left w:val="none" w:sz="0" w:space="0" w:color="auto"/>
                    <w:bottom w:val="none" w:sz="0" w:space="0" w:color="auto"/>
                    <w:right w:val="none" w:sz="0" w:space="0" w:color="auto"/>
                  </w:divBdr>
                </w:div>
                <w:div w:id="1633945516">
                  <w:marLeft w:val="640"/>
                  <w:marRight w:val="0"/>
                  <w:marTop w:val="0"/>
                  <w:marBottom w:val="0"/>
                  <w:divBdr>
                    <w:top w:val="none" w:sz="0" w:space="0" w:color="auto"/>
                    <w:left w:val="none" w:sz="0" w:space="0" w:color="auto"/>
                    <w:bottom w:val="none" w:sz="0" w:space="0" w:color="auto"/>
                    <w:right w:val="none" w:sz="0" w:space="0" w:color="auto"/>
                  </w:divBdr>
                </w:div>
                <w:div w:id="190454894">
                  <w:marLeft w:val="640"/>
                  <w:marRight w:val="0"/>
                  <w:marTop w:val="0"/>
                  <w:marBottom w:val="0"/>
                  <w:divBdr>
                    <w:top w:val="none" w:sz="0" w:space="0" w:color="auto"/>
                    <w:left w:val="none" w:sz="0" w:space="0" w:color="auto"/>
                    <w:bottom w:val="none" w:sz="0" w:space="0" w:color="auto"/>
                    <w:right w:val="none" w:sz="0" w:space="0" w:color="auto"/>
                  </w:divBdr>
                </w:div>
                <w:div w:id="1572688955">
                  <w:marLeft w:val="640"/>
                  <w:marRight w:val="0"/>
                  <w:marTop w:val="0"/>
                  <w:marBottom w:val="0"/>
                  <w:divBdr>
                    <w:top w:val="none" w:sz="0" w:space="0" w:color="auto"/>
                    <w:left w:val="none" w:sz="0" w:space="0" w:color="auto"/>
                    <w:bottom w:val="none" w:sz="0" w:space="0" w:color="auto"/>
                    <w:right w:val="none" w:sz="0" w:space="0" w:color="auto"/>
                  </w:divBdr>
                </w:div>
                <w:div w:id="906107513">
                  <w:marLeft w:val="640"/>
                  <w:marRight w:val="0"/>
                  <w:marTop w:val="0"/>
                  <w:marBottom w:val="0"/>
                  <w:divBdr>
                    <w:top w:val="none" w:sz="0" w:space="0" w:color="auto"/>
                    <w:left w:val="none" w:sz="0" w:space="0" w:color="auto"/>
                    <w:bottom w:val="none" w:sz="0" w:space="0" w:color="auto"/>
                    <w:right w:val="none" w:sz="0" w:space="0" w:color="auto"/>
                  </w:divBdr>
                </w:div>
                <w:div w:id="1144397997">
                  <w:marLeft w:val="640"/>
                  <w:marRight w:val="0"/>
                  <w:marTop w:val="0"/>
                  <w:marBottom w:val="0"/>
                  <w:divBdr>
                    <w:top w:val="none" w:sz="0" w:space="0" w:color="auto"/>
                    <w:left w:val="none" w:sz="0" w:space="0" w:color="auto"/>
                    <w:bottom w:val="none" w:sz="0" w:space="0" w:color="auto"/>
                    <w:right w:val="none" w:sz="0" w:space="0" w:color="auto"/>
                  </w:divBdr>
                </w:div>
                <w:div w:id="1649744514">
                  <w:marLeft w:val="640"/>
                  <w:marRight w:val="0"/>
                  <w:marTop w:val="0"/>
                  <w:marBottom w:val="0"/>
                  <w:divBdr>
                    <w:top w:val="none" w:sz="0" w:space="0" w:color="auto"/>
                    <w:left w:val="none" w:sz="0" w:space="0" w:color="auto"/>
                    <w:bottom w:val="none" w:sz="0" w:space="0" w:color="auto"/>
                    <w:right w:val="none" w:sz="0" w:space="0" w:color="auto"/>
                  </w:divBdr>
                </w:div>
                <w:div w:id="1035546057">
                  <w:marLeft w:val="640"/>
                  <w:marRight w:val="0"/>
                  <w:marTop w:val="0"/>
                  <w:marBottom w:val="0"/>
                  <w:divBdr>
                    <w:top w:val="none" w:sz="0" w:space="0" w:color="auto"/>
                    <w:left w:val="none" w:sz="0" w:space="0" w:color="auto"/>
                    <w:bottom w:val="none" w:sz="0" w:space="0" w:color="auto"/>
                    <w:right w:val="none" w:sz="0" w:space="0" w:color="auto"/>
                  </w:divBdr>
                </w:div>
                <w:div w:id="1291588607">
                  <w:marLeft w:val="640"/>
                  <w:marRight w:val="0"/>
                  <w:marTop w:val="0"/>
                  <w:marBottom w:val="0"/>
                  <w:divBdr>
                    <w:top w:val="none" w:sz="0" w:space="0" w:color="auto"/>
                    <w:left w:val="none" w:sz="0" w:space="0" w:color="auto"/>
                    <w:bottom w:val="none" w:sz="0" w:space="0" w:color="auto"/>
                    <w:right w:val="none" w:sz="0" w:space="0" w:color="auto"/>
                  </w:divBdr>
                </w:div>
                <w:div w:id="811482971">
                  <w:marLeft w:val="640"/>
                  <w:marRight w:val="0"/>
                  <w:marTop w:val="0"/>
                  <w:marBottom w:val="0"/>
                  <w:divBdr>
                    <w:top w:val="none" w:sz="0" w:space="0" w:color="auto"/>
                    <w:left w:val="none" w:sz="0" w:space="0" w:color="auto"/>
                    <w:bottom w:val="none" w:sz="0" w:space="0" w:color="auto"/>
                    <w:right w:val="none" w:sz="0" w:space="0" w:color="auto"/>
                  </w:divBdr>
                </w:div>
                <w:div w:id="656343885">
                  <w:marLeft w:val="640"/>
                  <w:marRight w:val="0"/>
                  <w:marTop w:val="0"/>
                  <w:marBottom w:val="0"/>
                  <w:divBdr>
                    <w:top w:val="none" w:sz="0" w:space="0" w:color="auto"/>
                    <w:left w:val="none" w:sz="0" w:space="0" w:color="auto"/>
                    <w:bottom w:val="none" w:sz="0" w:space="0" w:color="auto"/>
                    <w:right w:val="none" w:sz="0" w:space="0" w:color="auto"/>
                  </w:divBdr>
                </w:div>
                <w:div w:id="2038962186">
                  <w:marLeft w:val="640"/>
                  <w:marRight w:val="0"/>
                  <w:marTop w:val="0"/>
                  <w:marBottom w:val="0"/>
                  <w:divBdr>
                    <w:top w:val="none" w:sz="0" w:space="0" w:color="auto"/>
                    <w:left w:val="none" w:sz="0" w:space="0" w:color="auto"/>
                    <w:bottom w:val="none" w:sz="0" w:space="0" w:color="auto"/>
                    <w:right w:val="none" w:sz="0" w:space="0" w:color="auto"/>
                  </w:divBdr>
                </w:div>
                <w:div w:id="1018775993">
                  <w:marLeft w:val="640"/>
                  <w:marRight w:val="0"/>
                  <w:marTop w:val="0"/>
                  <w:marBottom w:val="0"/>
                  <w:divBdr>
                    <w:top w:val="none" w:sz="0" w:space="0" w:color="auto"/>
                    <w:left w:val="none" w:sz="0" w:space="0" w:color="auto"/>
                    <w:bottom w:val="none" w:sz="0" w:space="0" w:color="auto"/>
                    <w:right w:val="none" w:sz="0" w:space="0" w:color="auto"/>
                  </w:divBdr>
                </w:div>
                <w:div w:id="1625233150">
                  <w:marLeft w:val="640"/>
                  <w:marRight w:val="0"/>
                  <w:marTop w:val="0"/>
                  <w:marBottom w:val="0"/>
                  <w:divBdr>
                    <w:top w:val="none" w:sz="0" w:space="0" w:color="auto"/>
                    <w:left w:val="none" w:sz="0" w:space="0" w:color="auto"/>
                    <w:bottom w:val="none" w:sz="0" w:space="0" w:color="auto"/>
                    <w:right w:val="none" w:sz="0" w:space="0" w:color="auto"/>
                  </w:divBdr>
                </w:div>
                <w:div w:id="1509178603">
                  <w:marLeft w:val="640"/>
                  <w:marRight w:val="0"/>
                  <w:marTop w:val="0"/>
                  <w:marBottom w:val="0"/>
                  <w:divBdr>
                    <w:top w:val="none" w:sz="0" w:space="0" w:color="auto"/>
                    <w:left w:val="none" w:sz="0" w:space="0" w:color="auto"/>
                    <w:bottom w:val="none" w:sz="0" w:space="0" w:color="auto"/>
                    <w:right w:val="none" w:sz="0" w:space="0" w:color="auto"/>
                  </w:divBdr>
                </w:div>
                <w:div w:id="1779596247">
                  <w:marLeft w:val="640"/>
                  <w:marRight w:val="0"/>
                  <w:marTop w:val="0"/>
                  <w:marBottom w:val="0"/>
                  <w:divBdr>
                    <w:top w:val="none" w:sz="0" w:space="0" w:color="auto"/>
                    <w:left w:val="none" w:sz="0" w:space="0" w:color="auto"/>
                    <w:bottom w:val="none" w:sz="0" w:space="0" w:color="auto"/>
                    <w:right w:val="none" w:sz="0" w:space="0" w:color="auto"/>
                  </w:divBdr>
                </w:div>
                <w:div w:id="328677952">
                  <w:marLeft w:val="640"/>
                  <w:marRight w:val="0"/>
                  <w:marTop w:val="0"/>
                  <w:marBottom w:val="0"/>
                  <w:divBdr>
                    <w:top w:val="none" w:sz="0" w:space="0" w:color="auto"/>
                    <w:left w:val="none" w:sz="0" w:space="0" w:color="auto"/>
                    <w:bottom w:val="none" w:sz="0" w:space="0" w:color="auto"/>
                    <w:right w:val="none" w:sz="0" w:space="0" w:color="auto"/>
                  </w:divBdr>
                </w:div>
                <w:div w:id="97986984">
                  <w:marLeft w:val="640"/>
                  <w:marRight w:val="0"/>
                  <w:marTop w:val="0"/>
                  <w:marBottom w:val="0"/>
                  <w:divBdr>
                    <w:top w:val="none" w:sz="0" w:space="0" w:color="auto"/>
                    <w:left w:val="none" w:sz="0" w:space="0" w:color="auto"/>
                    <w:bottom w:val="none" w:sz="0" w:space="0" w:color="auto"/>
                    <w:right w:val="none" w:sz="0" w:space="0" w:color="auto"/>
                  </w:divBdr>
                </w:div>
                <w:div w:id="437454600">
                  <w:marLeft w:val="640"/>
                  <w:marRight w:val="0"/>
                  <w:marTop w:val="0"/>
                  <w:marBottom w:val="0"/>
                  <w:divBdr>
                    <w:top w:val="none" w:sz="0" w:space="0" w:color="auto"/>
                    <w:left w:val="none" w:sz="0" w:space="0" w:color="auto"/>
                    <w:bottom w:val="none" w:sz="0" w:space="0" w:color="auto"/>
                    <w:right w:val="none" w:sz="0" w:space="0" w:color="auto"/>
                  </w:divBdr>
                </w:div>
                <w:div w:id="954868295">
                  <w:marLeft w:val="640"/>
                  <w:marRight w:val="0"/>
                  <w:marTop w:val="0"/>
                  <w:marBottom w:val="0"/>
                  <w:divBdr>
                    <w:top w:val="none" w:sz="0" w:space="0" w:color="auto"/>
                    <w:left w:val="none" w:sz="0" w:space="0" w:color="auto"/>
                    <w:bottom w:val="none" w:sz="0" w:space="0" w:color="auto"/>
                    <w:right w:val="none" w:sz="0" w:space="0" w:color="auto"/>
                  </w:divBdr>
                </w:div>
              </w:divsChild>
            </w:div>
            <w:div w:id="157230698">
              <w:marLeft w:val="0"/>
              <w:marRight w:val="0"/>
              <w:marTop w:val="0"/>
              <w:marBottom w:val="0"/>
              <w:divBdr>
                <w:top w:val="none" w:sz="0" w:space="0" w:color="auto"/>
                <w:left w:val="none" w:sz="0" w:space="0" w:color="auto"/>
                <w:bottom w:val="none" w:sz="0" w:space="0" w:color="auto"/>
                <w:right w:val="none" w:sz="0" w:space="0" w:color="auto"/>
              </w:divBdr>
              <w:divsChild>
                <w:div w:id="634675556">
                  <w:marLeft w:val="640"/>
                  <w:marRight w:val="0"/>
                  <w:marTop w:val="0"/>
                  <w:marBottom w:val="0"/>
                  <w:divBdr>
                    <w:top w:val="none" w:sz="0" w:space="0" w:color="auto"/>
                    <w:left w:val="none" w:sz="0" w:space="0" w:color="auto"/>
                    <w:bottom w:val="none" w:sz="0" w:space="0" w:color="auto"/>
                    <w:right w:val="none" w:sz="0" w:space="0" w:color="auto"/>
                  </w:divBdr>
                </w:div>
                <w:div w:id="713236228">
                  <w:marLeft w:val="640"/>
                  <w:marRight w:val="0"/>
                  <w:marTop w:val="0"/>
                  <w:marBottom w:val="0"/>
                  <w:divBdr>
                    <w:top w:val="none" w:sz="0" w:space="0" w:color="auto"/>
                    <w:left w:val="none" w:sz="0" w:space="0" w:color="auto"/>
                    <w:bottom w:val="none" w:sz="0" w:space="0" w:color="auto"/>
                    <w:right w:val="none" w:sz="0" w:space="0" w:color="auto"/>
                  </w:divBdr>
                </w:div>
                <w:div w:id="925303140">
                  <w:marLeft w:val="640"/>
                  <w:marRight w:val="0"/>
                  <w:marTop w:val="0"/>
                  <w:marBottom w:val="0"/>
                  <w:divBdr>
                    <w:top w:val="none" w:sz="0" w:space="0" w:color="auto"/>
                    <w:left w:val="none" w:sz="0" w:space="0" w:color="auto"/>
                    <w:bottom w:val="none" w:sz="0" w:space="0" w:color="auto"/>
                    <w:right w:val="none" w:sz="0" w:space="0" w:color="auto"/>
                  </w:divBdr>
                </w:div>
                <w:div w:id="1180118698">
                  <w:marLeft w:val="640"/>
                  <w:marRight w:val="0"/>
                  <w:marTop w:val="0"/>
                  <w:marBottom w:val="0"/>
                  <w:divBdr>
                    <w:top w:val="none" w:sz="0" w:space="0" w:color="auto"/>
                    <w:left w:val="none" w:sz="0" w:space="0" w:color="auto"/>
                    <w:bottom w:val="none" w:sz="0" w:space="0" w:color="auto"/>
                    <w:right w:val="none" w:sz="0" w:space="0" w:color="auto"/>
                  </w:divBdr>
                </w:div>
                <w:div w:id="613171192">
                  <w:marLeft w:val="640"/>
                  <w:marRight w:val="0"/>
                  <w:marTop w:val="0"/>
                  <w:marBottom w:val="0"/>
                  <w:divBdr>
                    <w:top w:val="none" w:sz="0" w:space="0" w:color="auto"/>
                    <w:left w:val="none" w:sz="0" w:space="0" w:color="auto"/>
                    <w:bottom w:val="none" w:sz="0" w:space="0" w:color="auto"/>
                    <w:right w:val="none" w:sz="0" w:space="0" w:color="auto"/>
                  </w:divBdr>
                </w:div>
                <w:div w:id="395903334">
                  <w:marLeft w:val="640"/>
                  <w:marRight w:val="0"/>
                  <w:marTop w:val="0"/>
                  <w:marBottom w:val="0"/>
                  <w:divBdr>
                    <w:top w:val="none" w:sz="0" w:space="0" w:color="auto"/>
                    <w:left w:val="none" w:sz="0" w:space="0" w:color="auto"/>
                    <w:bottom w:val="none" w:sz="0" w:space="0" w:color="auto"/>
                    <w:right w:val="none" w:sz="0" w:space="0" w:color="auto"/>
                  </w:divBdr>
                </w:div>
                <w:div w:id="1642884142">
                  <w:marLeft w:val="640"/>
                  <w:marRight w:val="0"/>
                  <w:marTop w:val="0"/>
                  <w:marBottom w:val="0"/>
                  <w:divBdr>
                    <w:top w:val="none" w:sz="0" w:space="0" w:color="auto"/>
                    <w:left w:val="none" w:sz="0" w:space="0" w:color="auto"/>
                    <w:bottom w:val="none" w:sz="0" w:space="0" w:color="auto"/>
                    <w:right w:val="none" w:sz="0" w:space="0" w:color="auto"/>
                  </w:divBdr>
                </w:div>
                <w:div w:id="2036466694">
                  <w:marLeft w:val="640"/>
                  <w:marRight w:val="0"/>
                  <w:marTop w:val="0"/>
                  <w:marBottom w:val="0"/>
                  <w:divBdr>
                    <w:top w:val="none" w:sz="0" w:space="0" w:color="auto"/>
                    <w:left w:val="none" w:sz="0" w:space="0" w:color="auto"/>
                    <w:bottom w:val="none" w:sz="0" w:space="0" w:color="auto"/>
                    <w:right w:val="none" w:sz="0" w:space="0" w:color="auto"/>
                  </w:divBdr>
                </w:div>
                <w:div w:id="275452918">
                  <w:marLeft w:val="640"/>
                  <w:marRight w:val="0"/>
                  <w:marTop w:val="0"/>
                  <w:marBottom w:val="0"/>
                  <w:divBdr>
                    <w:top w:val="none" w:sz="0" w:space="0" w:color="auto"/>
                    <w:left w:val="none" w:sz="0" w:space="0" w:color="auto"/>
                    <w:bottom w:val="none" w:sz="0" w:space="0" w:color="auto"/>
                    <w:right w:val="none" w:sz="0" w:space="0" w:color="auto"/>
                  </w:divBdr>
                </w:div>
                <w:div w:id="352852428">
                  <w:marLeft w:val="640"/>
                  <w:marRight w:val="0"/>
                  <w:marTop w:val="0"/>
                  <w:marBottom w:val="0"/>
                  <w:divBdr>
                    <w:top w:val="none" w:sz="0" w:space="0" w:color="auto"/>
                    <w:left w:val="none" w:sz="0" w:space="0" w:color="auto"/>
                    <w:bottom w:val="none" w:sz="0" w:space="0" w:color="auto"/>
                    <w:right w:val="none" w:sz="0" w:space="0" w:color="auto"/>
                  </w:divBdr>
                </w:div>
                <w:div w:id="1959407899">
                  <w:marLeft w:val="640"/>
                  <w:marRight w:val="0"/>
                  <w:marTop w:val="0"/>
                  <w:marBottom w:val="0"/>
                  <w:divBdr>
                    <w:top w:val="none" w:sz="0" w:space="0" w:color="auto"/>
                    <w:left w:val="none" w:sz="0" w:space="0" w:color="auto"/>
                    <w:bottom w:val="none" w:sz="0" w:space="0" w:color="auto"/>
                    <w:right w:val="none" w:sz="0" w:space="0" w:color="auto"/>
                  </w:divBdr>
                </w:div>
                <w:div w:id="138109169">
                  <w:marLeft w:val="640"/>
                  <w:marRight w:val="0"/>
                  <w:marTop w:val="0"/>
                  <w:marBottom w:val="0"/>
                  <w:divBdr>
                    <w:top w:val="none" w:sz="0" w:space="0" w:color="auto"/>
                    <w:left w:val="none" w:sz="0" w:space="0" w:color="auto"/>
                    <w:bottom w:val="none" w:sz="0" w:space="0" w:color="auto"/>
                    <w:right w:val="none" w:sz="0" w:space="0" w:color="auto"/>
                  </w:divBdr>
                </w:div>
                <w:div w:id="789322735">
                  <w:marLeft w:val="640"/>
                  <w:marRight w:val="0"/>
                  <w:marTop w:val="0"/>
                  <w:marBottom w:val="0"/>
                  <w:divBdr>
                    <w:top w:val="none" w:sz="0" w:space="0" w:color="auto"/>
                    <w:left w:val="none" w:sz="0" w:space="0" w:color="auto"/>
                    <w:bottom w:val="none" w:sz="0" w:space="0" w:color="auto"/>
                    <w:right w:val="none" w:sz="0" w:space="0" w:color="auto"/>
                  </w:divBdr>
                </w:div>
                <w:div w:id="2077237807">
                  <w:marLeft w:val="640"/>
                  <w:marRight w:val="0"/>
                  <w:marTop w:val="0"/>
                  <w:marBottom w:val="0"/>
                  <w:divBdr>
                    <w:top w:val="none" w:sz="0" w:space="0" w:color="auto"/>
                    <w:left w:val="none" w:sz="0" w:space="0" w:color="auto"/>
                    <w:bottom w:val="none" w:sz="0" w:space="0" w:color="auto"/>
                    <w:right w:val="none" w:sz="0" w:space="0" w:color="auto"/>
                  </w:divBdr>
                </w:div>
                <w:div w:id="1397048623">
                  <w:marLeft w:val="640"/>
                  <w:marRight w:val="0"/>
                  <w:marTop w:val="0"/>
                  <w:marBottom w:val="0"/>
                  <w:divBdr>
                    <w:top w:val="none" w:sz="0" w:space="0" w:color="auto"/>
                    <w:left w:val="none" w:sz="0" w:space="0" w:color="auto"/>
                    <w:bottom w:val="none" w:sz="0" w:space="0" w:color="auto"/>
                    <w:right w:val="none" w:sz="0" w:space="0" w:color="auto"/>
                  </w:divBdr>
                </w:div>
                <w:div w:id="1644701876">
                  <w:marLeft w:val="640"/>
                  <w:marRight w:val="0"/>
                  <w:marTop w:val="0"/>
                  <w:marBottom w:val="0"/>
                  <w:divBdr>
                    <w:top w:val="none" w:sz="0" w:space="0" w:color="auto"/>
                    <w:left w:val="none" w:sz="0" w:space="0" w:color="auto"/>
                    <w:bottom w:val="none" w:sz="0" w:space="0" w:color="auto"/>
                    <w:right w:val="none" w:sz="0" w:space="0" w:color="auto"/>
                  </w:divBdr>
                </w:div>
                <w:div w:id="1891769429">
                  <w:marLeft w:val="640"/>
                  <w:marRight w:val="0"/>
                  <w:marTop w:val="0"/>
                  <w:marBottom w:val="0"/>
                  <w:divBdr>
                    <w:top w:val="none" w:sz="0" w:space="0" w:color="auto"/>
                    <w:left w:val="none" w:sz="0" w:space="0" w:color="auto"/>
                    <w:bottom w:val="none" w:sz="0" w:space="0" w:color="auto"/>
                    <w:right w:val="none" w:sz="0" w:space="0" w:color="auto"/>
                  </w:divBdr>
                </w:div>
                <w:div w:id="179442277">
                  <w:marLeft w:val="640"/>
                  <w:marRight w:val="0"/>
                  <w:marTop w:val="0"/>
                  <w:marBottom w:val="0"/>
                  <w:divBdr>
                    <w:top w:val="none" w:sz="0" w:space="0" w:color="auto"/>
                    <w:left w:val="none" w:sz="0" w:space="0" w:color="auto"/>
                    <w:bottom w:val="none" w:sz="0" w:space="0" w:color="auto"/>
                    <w:right w:val="none" w:sz="0" w:space="0" w:color="auto"/>
                  </w:divBdr>
                </w:div>
                <w:div w:id="1384939518">
                  <w:marLeft w:val="640"/>
                  <w:marRight w:val="0"/>
                  <w:marTop w:val="0"/>
                  <w:marBottom w:val="0"/>
                  <w:divBdr>
                    <w:top w:val="none" w:sz="0" w:space="0" w:color="auto"/>
                    <w:left w:val="none" w:sz="0" w:space="0" w:color="auto"/>
                    <w:bottom w:val="none" w:sz="0" w:space="0" w:color="auto"/>
                    <w:right w:val="none" w:sz="0" w:space="0" w:color="auto"/>
                  </w:divBdr>
                </w:div>
                <w:div w:id="1635016730">
                  <w:marLeft w:val="640"/>
                  <w:marRight w:val="0"/>
                  <w:marTop w:val="0"/>
                  <w:marBottom w:val="0"/>
                  <w:divBdr>
                    <w:top w:val="none" w:sz="0" w:space="0" w:color="auto"/>
                    <w:left w:val="none" w:sz="0" w:space="0" w:color="auto"/>
                    <w:bottom w:val="none" w:sz="0" w:space="0" w:color="auto"/>
                    <w:right w:val="none" w:sz="0" w:space="0" w:color="auto"/>
                  </w:divBdr>
                </w:div>
                <w:div w:id="158693890">
                  <w:marLeft w:val="640"/>
                  <w:marRight w:val="0"/>
                  <w:marTop w:val="0"/>
                  <w:marBottom w:val="0"/>
                  <w:divBdr>
                    <w:top w:val="none" w:sz="0" w:space="0" w:color="auto"/>
                    <w:left w:val="none" w:sz="0" w:space="0" w:color="auto"/>
                    <w:bottom w:val="none" w:sz="0" w:space="0" w:color="auto"/>
                    <w:right w:val="none" w:sz="0" w:space="0" w:color="auto"/>
                  </w:divBdr>
                </w:div>
                <w:div w:id="1623876559">
                  <w:marLeft w:val="640"/>
                  <w:marRight w:val="0"/>
                  <w:marTop w:val="0"/>
                  <w:marBottom w:val="0"/>
                  <w:divBdr>
                    <w:top w:val="none" w:sz="0" w:space="0" w:color="auto"/>
                    <w:left w:val="none" w:sz="0" w:space="0" w:color="auto"/>
                    <w:bottom w:val="none" w:sz="0" w:space="0" w:color="auto"/>
                    <w:right w:val="none" w:sz="0" w:space="0" w:color="auto"/>
                  </w:divBdr>
                </w:div>
                <w:div w:id="1516649899">
                  <w:marLeft w:val="640"/>
                  <w:marRight w:val="0"/>
                  <w:marTop w:val="0"/>
                  <w:marBottom w:val="0"/>
                  <w:divBdr>
                    <w:top w:val="none" w:sz="0" w:space="0" w:color="auto"/>
                    <w:left w:val="none" w:sz="0" w:space="0" w:color="auto"/>
                    <w:bottom w:val="none" w:sz="0" w:space="0" w:color="auto"/>
                    <w:right w:val="none" w:sz="0" w:space="0" w:color="auto"/>
                  </w:divBdr>
                </w:div>
                <w:div w:id="1527329886">
                  <w:marLeft w:val="640"/>
                  <w:marRight w:val="0"/>
                  <w:marTop w:val="0"/>
                  <w:marBottom w:val="0"/>
                  <w:divBdr>
                    <w:top w:val="none" w:sz="0" w:space="0" w:color="auto"/>
                    <w:left w:val="none" w:sz="0" w:space="0" w:color="auto"/>
                    <w:bottom w:val="none" w:sz="0" w:space="0" w:color="auto"/>
                    <w:right w:val="none" w:sz="0" w:space="0" w:color="auto"/>
                  </w:divBdr>
                </w:div>
                <w:div w:id="98649503">
                  <w:marLeft w:val="640"/>
                  <w:marRight w:val="0"/>
                  <w:marTop w:val="0"/>
                  <w:marBottom w:val="0"/>
                  <w:divBdr>
                    <w:top w:val="none" w:sz="0" w:space="0" w:color="auto"/>
                    <w:left w:val="none" w:sz="0" w:space="0" w:color="auto"/>
                    <w:bottom w:val="none" w:sz="0" w:space="0" w:color="auto"/>
                    <w:right w:val="none" w:sz="0" w:space="0" w:color="auto"/>
                  </w:divBdr>
                </w:div>
                <w:div w:id="157889743">
                  <w:marLeft w:val="640"/>
                  <w:marRight w:val="0"/>
                  <w:marTop w:val="0"/>
                  <w:marBottom w:val="0"/>
                  <w:divBdr>
                    <w:top w:val="none" w:sz="0" w:space="0" w:color="auto"/>
                    <w:left w:val="none" w:sz="0" w:space="0" w:color="auto"/>
                    <w:bottom w:val="none" w:sz="0" w:space="0" w:color="auto"/>
                    <w:right w:val="none" w:sz="0" w:space="0" w:color="auto"/>
                  </w:divBdr>
                </w:div>
                <w:div w:id="509027109">
                  <w:marLeft w:val="640"/>
                  <w:marRight w:val="0"/>
                  <w:marTop w:val="0"/>
                  <w:marBottom w:val="0"/>
                  <w:divBdr>
                    <w:top w:val="none" w:sz="0" w:space="0" w:color="auto"/>
                    <w:left w:val="none" w:sz="0" w:space="0" w:color="auto"/>
                    <w:bottom w:val="none" w:sz="0" w:space="0" w:color="auto"/>
                    <w:right w:val="none" w:sz="0" w:space="0" w:color="auto"/>
                  </w:divBdr>
                </w:div>
                <w:div w:id="1005480384">
                  <w:marLeft w:val="640"/>
                  <w:marRight w:val="0"/>
                  <w:marTop w:val="0"/>
                  <w:marBottom w:val="0"/>
                  <w:divBdr>
                    <w:top w:val="none" w:sz="0" w:space="0" w:color="auto"/>
                    <w:left w:val="none" w:sz="0" w:space="0" w:color="auto"/>
                    <w:bottom w:val="none" w:sz="0" w:space="0" w:color="auto"/>
                    <w:right w:val="none" w:sz="0" w:space="0" w:color="auto"/>
                  </w:divBdr>
                </w:div>
                <w:div w:id="608002413">
                  <w:marLeft w:val="640"/>
                  <w:marRight w:val="0"/>
                  <w:marTop w:val="0"/>
                  <w:marBottom w:val="0"/>
                  <w:divBdr>
                    <w:top w:val="none" w:sz="0" w:space="0" w:color="auto"/>
                    <w:left w:val="none" w:sz="0" w:space="0" w:color="auto"/>
                    <w:bottom w:val="none" w:sz="0" w:space="0" w:color="auto"/>
                    <w:right w:val="none" w:sz="0" w:space="0" w:color="auto"/>
                  </w:divBdr>
                </w:div>
                <w:div w:id="1806122387">
                  <w:marLeft w:val="640"/>
                  <w:marRight w:val="0"/>
                  <w:marTop w:val="0"/>
                  <w:marBottom w:val="0"/>
                  <w:divBdr>
                    <w:top w:val="none" w:sz="0" w:space="0" w:color="auto"/>
                    <w:left w:val="none" w:sz="0" w:space="0" w:color="auto"/>
                    <w:bottom w:val="none" w:sz="0" w:space="0" w:color="auto"/>
                    <w:right w:val="none" w:sz="0" w:space="0" w:color="auto"/>
                  </w:divBdr>
                </w:div>
                <w:div w:id="492070750">
                  <w:marLeft w:val="640"/>
                  <w:marRight w:val="0"/>
                  <w:marTop w:val="0"/>
                  <w:marBottom w:val="0"/>
                  <w:divBdr>
                    <w:top w:val="none" w:sz="0" w:space="0" w:color="auto"/>
                    <w:left w:val="none" w:sz="0" w:space="0" w:color="auto"/>
                    <w:bottom w:val="none" w:sz="0" w:space="0" w:color="auto"/>
                    <w:right w:val="none" w:sz="0" w:space="0" w:color="auto"/>
                  </w:divBdr>
                </w:div>
                <w:div w:id="664742588">
                  <w:marLeft w:val="640"/>
                  <w:marRight w:val="0"/>
                  <w:marTop w:val="0"/>
                  <w:marBottom w:val="0"/>
                  <w:divBdr>
                    <w:top w:val="none" w:sz="0" w:space="0" w:color="auto"/>
                    <w:left w:val="none" w:sz="0" w:space="0" w:color="auto"/>
                    <w:bottom w:val="none" w:sz="0" w:space="0" w:color="auto"/>
                    <w:right w:val="none" w:sz="0" w:space="0" w:color="auto"/>
                  </w:divBdr>
                </w:div>
                <w:div w:id="1825774902">
                  <w:marLeft w:val="640"/>
                  <w:marRight w:val="0"/>
                  <w:marTop w:val="0"/>
                  <w:marBottom w:val="0"/>
                  <w:divBdr>
                    <w:top w:val="none" w:sz="0" w:space="0" w:color="auto"/>
                    <w:left w:val="none" w:sz="0" w:space="0" w:color="auto"/>
                    <w:bottom w:val="none" w:sz="0" w:space="0" w:color="auto"/>
                    <w:right w:val="none" w:sz="0" w:space="0" w:color="auto"/>
                  </w:divBdr>
                </w:div>
                <w:div w:id="953287231">
                  <w:marLeft w:val="640"/>
                  <w:marRight w:val="0"/>
                  <w:marTop w:val="0"/>
                  <w:marBottom w:val="0"/>
                  <w:divBdr>
                    <w:top w:val="none" w:sz="0" w:space="0" w:color="auto"/>
                    <w:left w:val="none" w:sz="0" w:space="0" w:color="auto"/>
                    <w:bottom w:val="none" w:sz="0" w:space="0" w:color="auto"/>
                    <w:right w:val="none" w:sz="0" w:space="0" w:color="auto"/>
                  </w:divBdr>
                </w:div>
                <w:div w:id="43674475">
                  <w:marLeft w:val="640"/>
                  <w:marRight w:val="0"/>
                  <w:marTop w:val="0"/>
                  <w:marBottom w:val="0"/>
                  <w:divBdr>
                    <w:top w:val="none" w:sz="0" w:space="0" w:color="auto"/>
                    <w:left w:val="none" w:sz="0" w:space="0" w:color="auto"/>
                    <w:bottom w:val="none" w:sz="0" w:space="0" w:color="auto"/>
                    <w:right w:val="none" w:sz="0" w:space="0" w:color="auto"/>
                  </w:divBdr>
                </w:div>
                <w:div w:id="210657776">
                  <w:marLeft w:val="640"/>
                  <w:marRight w:val="0"/>
                  <w:marTop w:val="0"/>
                  <w:marBottom w:val="0"/>
                  <w:divBdr>
                    <w:top w:val="none" w:sz="0" w:space="0" w:color="auto"/>
                    <w:left w:val="none" w:sz="0" w:space="0" w:color="auto"/>
                    <w:bottom w:val="none" w:sz="0" w:space="0" w:color="auto"/>
                    <w:right w:val="none" w:sz="0" w:space="0" w:color="auto"/>
                  </w:divBdr>
                </w:div>
                <w:div w:id="1410226499">
                  <w:marLeft w:val="640"/>
                  <w:marRight w:val="0"/>
                  <w:marTop w:val="0"/>
                  <w:marBottom w:val="0"/>
                  <w:divBdr>
                    <w:top w:val="none" w:sz="0" w:space="0" w:color="auto"/>
                    <w:left w:val="none" w:sz="0" w:space="0" w:color="auto"/>
                    <w:bottom w:val="none" w:sz="0" w:space="0" w:color="auto"/>
                    <w:right w:val="none" w:sz="0" w:space="0" w:color="auto"/>
                  </w:divBdr>
                </w:div>
                <w:div w:id="790590251">
                  <w:marLeft w:val="640"/>
                  <w:marRight w:val="0"/>
                  <w:marTop w:val="0"/>
                  <w:marBottom w:val="0"/>
                  <w:divBdr>
                    <w:top w:val="none" w:sz="0" w:space="0" w:color="auto"/>
                    <w:left w:val="none" w:sz="0" w:space="0" w:color="auto"/>
                    <w:bottom w:val="none" w:sz="0" w:space="0" w:color="auto"/>
                    <w:right w:val="none" w:sz="0" w:space="0" w:color="auto"/>
                  </w:divBdr>
                </w:div>
                <w:div w:id="149836590">
                  <w:marLeft w:val="640"/>
                  <w:marRight w:val="0"/>
                  <w:marTop w:val="0"/>
                  <w:marBottom w:val="0"/>
                  <w:divBdr>
                    <w:top w:val="none" w:sz="0" w:space="0" w:color="auto"/>
                    <w:left w:val="none" w:sz="0" w:space="0" w:color="auto"/>
                    <w:bottom w:val="none" w:sz="0" w:space="0" w:color="auto"/>
                    <w:right w:val="none" w:sz="0" w:space="0" w:color="auto"/>
                  </w:divBdr>
                </w:div>
                <w:div w:id="1471821926">
                  <w:marLeft w:val="640"/>
                  <w:marRight w:val="0"/>
                  <w:marTop w:val="0"/>
                  <w:marBottom w:val="0"/>
                  <w:divBdr>
                    <w:top w:val="none" w:sz="0" w:space="0" w:color="auto"/>
                    <w:left w:val="none" w:sz="0" w:space="0" w:color="auto"/>
                    <w:bottom w:val="none" w:sz="0" w:space="0" w:color="auto"/>
                    <w:right w:val="none" w:sz="0" w:space="0" w:color="auto"/>
                  </w:divBdr>
                </w:div>
                <w:div w:id="170142239">
                  <w:marLeft w:val="640"/>
                  <w:marRight w:val="0"/>
                  <w:marTop w:val="0"/>
                  <w:marBottom w:val="0"/>
                  <w:divBdr>
                    <w:top w:val="none" w:sz="0" w:space="0" w:color="auto"/>
                    <w:left w:val="none" w:sz="0" w:space="0" w:color="auto"/>
                    <w:bottom w:val="none" w:sz="0" w:space="0" w:color="auto"/>
                    <w:right w:val="none" w:sz="0" w:space="0" w:color="auto"/>
                  </w:divBdr>
                </w:div>
                <w:div w:id="307130823">
                  <w:marLeft w:val="640"/>
                  <w:marRight w:val="0"/>
                  <w:marTop w:val="0"/>
                  <w:marBottom w:val="0"/>
                  <w:divBdr>
                    <w:top w:val="none" w:sz="0" w:space="0" w:color="auto"/>
                    <w:left w:val="none" w:sz="0" w:space="0" w:color="auto"/>
                    <w:bottom w:val="none" w:sz="0" w:space="0" w:color="auto"/>
                    <w:right w:val="none" w:sz="0" w:space="0" w:color="auto"/>
                  </w:divBdr>
                </w:div>
                <w:div w:id="687176468">
                  <w:marLeft w:val="640"/>
                  <w:marRight w:val="0"/>
                  <w:marTop w:val="0"/>
                  <w:marBottom w:val="0"/>
                  <w:divBdr>
                    <w:top w:val="none" w:sz="0" w:space="0" w:color="auto"/>
                    <w:left w:val="none" w:sz="0" w:space="0" w:color="auto"/>
                    <w:bottom w:val="none" w:sz="0" w:space="0" w:color="auto"/>
                    <w:right w:val="none" w:sz="0" w:space="0" w:color="auto"/>
                  </w:divBdr>
                </w:div>
                <w:div w:id="1852139182">
                  <w:marLeft w:val="640"/>
                  <w:marRight w:val="0"/>
                  <w:marTop w:val="0"/>
                  <w:marBottom w:val="0"/>
                  <w:divBdr>
                    <w:top w:val="none" w:sz="0" w:space="0" w:color="auto"/>
                    <w:left w:val="none" w:sz="0" w:space="0" w:color="auto"/>
                    <w:bottom w:val="none" w:sz="0" w:space="0" w:color="auto"/>
                    <w:right w:val="none" w:sz="0" w:space="0" w:color="auto"/>
                  </w:divBdr>
                </w:div>
                <w:div w:id="197549863">
                  <w:marLeft w:val="640"/>
                  <w:marRight w:val="0"/>
                  <w:marTop w:val="0"/>
                  <w:marBottom w:val="0"/>
                  <w:divBdr>
                    <w:top w:val="none" w:sz="0" w:space="0" w:color="auto"/>
                    <w:left w:val="none" w:sz="0" w:space="0" w:color="auto"/>
                    <w:bottom w:val="none" w:sz="0" w:space="0" w:color="auto"/>
                    <w:right w:val="none" w:sz="0" w:space="0" w:color="auto"/>
                  </w:divBdr>
                </w:div>
                <w:div w:id="308442992">
                  <w:marLeft w:val="640"/>
                  <w:marRight w:val="0"/>
                  <w:marTop w:val="0"/>
                  <w:marBottom w:val="0"/>
                  <w:divBdr>
                    <w:top w:val="none" w:sz="0" w:space="0" w:color="auto"/>
                    <w:left w:val="none" w:sz="0" w:space="0" w:color="auto"/>
                    <w:bottom w:val="none" w:sz="0" w:space="0" w:color="auto"/>
                    <w:right w:val="none" w:sz="0" w:space="0" w:color="auto"/>
                  </w:divBdr>
                </w:div>
                <w:div w:id="461773664">
                  <w:marLeft w:val="640"/>
                  <w:marRight w:val="0"/>
                  <w:marTop w:val="0"/>
                  <w:marBottom w:val="0"/>
                  <w:divBdr>
                    <w:top w:val="none" w:sz="0" w:space="0" w:color="auto"/>
                    <w:left w:val="none" w:sz="0" w:space="0" w:color="auto"/>
                    <w:bottom w:val="none" w:sz="0" w:space="0" w:color="auto"/>
                    <w:right w:val="none" w:sz="0" w:space="0" w:color="auto"/>
                  </w:divBdr>
                </w:div>
                <w:div w:id="1161391514">
                  <w:marLeft w:val="640"/>
                  <w:marRight w:val="0"/>
                  <w:marTop w:val="0"/>
                  <w:marBottom w:val="0"/>
                  <w:divBdr>
                    <w:top w:val="none" w:sz="0" w:space="0" w:color="auto"/>
                    <w:left w:val="none" w:sz="0" w:space="0" w:color="auto"/>
                    <w:bottom w:val="none" w:sz="0" w:space="0" w:color="auto"/>
                    <w:right w:val="none" w:sz="0" w:space="0" w:color="auto"/>
                  </w:divBdr>
                </w:div>
                <w:div w:id="1568149649">
                  <w:marLeft w:val="640"/>
                  <w:marRight w:val="0"/>
                  <w:marTop w:val="0"/>
                  <w:marBottom w:val="0"/>
                  <w:divBdr>
                    <w:top w:val="none" w:sz="0" w:space="0" w:color="auto"/>
                    <w:left w:val="none" w:sz="0" w:space="0" w:color="auto"/>
                    <w:bottom w:val="none" w:sz="0" w:space="0" w:color="auto"/>
                    <w:right w:val="none" w:sz="0" w:space="0" w:color="auto"/>
                  </w:divBdr>
                </w:div>
                <w:div w:id="237247800">
                  <w:marLeft w:val="640"/>
                  <w:marRight w:val="0"/>
                  <w:marTop w:val="0"/>
                  <w:marBottom w:val="0"/>
                  <w:divBdr>
                    <w:top w:val="none" w:sz="0" w:space="0" w:color="auto"/>
                    <w:left w:val="none" w:sz="0" w:space="0" w:color="auto"/>
                    <w:bottom w:val="none" w:sz="0" w:space="0" w:color="auto"/>
                    <w:right w:val="none" w:sz="0" w:space="0" w:color="auto"/>
                  </w:divBdr>
                </w:div>
                <w:div w:id="996036421">
                  <w:marLeft w:val="640"/>
                  <w:marRight w:val="0"/>
                  <w:marTop w:val="0"/>
                  <w:marBottom w:val="0"/>
                  <w:divBdr>
                    <w:top w:val="none" w:sz="0" w:space="0" w:color="auto"/>
                    <w:left w:val="none" w:sz="0" w:space="0" w:color="auto"/>
                    <w:bottom w:val="none" w:sz="0" w:space="0" w:color="auto"/>
                    <w:right w:val="none" w:sz="0" w:space="0" w:color="auto"/>
                  </w:divBdr>
                </w:div>
                <w:div w:id="680591529">
                  <w:marLeft w:val="640"/>
                  <w:marRight w:val="0"/>
                  <w:marTop w:val="0"/>
                  <w:marBottom w:val="0"/>
                  <w:divBdr>
                    <w:top w:val="none" w:sz="0" w:space="0" w:color="auto"/>
                    <w:left w:val="none" w:sz="0" w:space="0" w:color="auto"/>
                    <w:bottom w:val="none" w:sz="0" w:space="0" w:color="auto"/>
                    <w:right w:val="none" w:sz="0" w:space="0" w:color="auto"/>
                  </w:divBdr>
                </w:div>
                <w:div w:id="705906272">
                  <w:marLeft w:val="640"/>
                  <w:marRight w:val="0"/>
                  <w:marTop w:val="0"/>
                  <w:marBottom w:val="0"/>
                  <w:divBdr>
                    <w:top w:val="none" w:sz="0" w:space="0" w:color="auto"/>
                    <w:left w:val="none" w:sz="0" w:space="0" w:color="auto"/>
                    <w:bottom w:val="none" w:sz="0" w:space="0" w:color="auto"/>
                    <w:right w:val="none" w:sz="0" w:space="0" w:color="auto"/>
                  </w:divBdr>
                </w:div>
                <w:div w:id="1251280044">
                  <w:marLeft w:val="640"/>
                  <w:marRight w:val="0"/>
                  <w:marTop w:val="0"/>
                  <w:marBottom w:val="0"/>
                  <w:divBdr>
                    <w:top w:val="none" w:sz="0" w:space="0" w:color="auto"/>
                    <w:left w:val="none" w:sz="0" w:space="0" w:color="auto"/>
                    <w:bottom w:val="none" w:sz="0" w:space="0" w:color="auto"/>
                    <w:right w:val="none" w:sz="0" w:space="0" w:color="auto"/>
                  </w:divBdr>
                </w:div>
                <w:div w:id="1693023032">
                  <w:marLeft w:val="640"/>
                  <w:marRight w:val="0"/>
                  <w:marTop w:val="0"/>
                  <w:marBottom w:val="0"/>
                  <w:divBdr>
                    <w:top w:val="none" w:sz="0" w:space="0" w:color="auto"/>
                    <w:left w:val="none" w:sz="0" w:space="0" w:color="auto"/>
                    <w:bottom w:val="none" w:sz="0" w:space="0" w:color="auto"/>
                    <w:right w:val="none" w:sz="0" w:space="0" w:color="auto"/>
                  </w:divBdr>
                </w:div>
                <w:div w:id="50005949">
                  <w:marLeft w:val="640"/>
                  <w:marRight w:val="0"/>
                  <w:marTop w:val="0"/>
                  <w:marBottom w:val="0"/>
                  <w:divBdr>
                    <w:top w:val="none" w:sz="0" w:space="0" w:color="auto"/>
                    <w:left w:val="none" w:sz="0" w:space="0" w:color="auto"/>
                    <w:bottom w:val="none" w:sz="0" w:space="0" w:color="auto"/>
                    <w:right w:val="none" w:sz="0" w:space="0" w:color="auto"/>
                  </w:divBdr>
                </w:div>
                <w:div w:id="1621838334">
                  <w:marLeft w:val="640"/>
                  <w:marRight w:val="0"/>
                  <w:marTop w:val="0"/>
                  <w:marBottom w:val="0"/>
                  <w:divBdr>
                    <w:top w:val="none" w:sz="0" w:space="0" w:color="auto"/>
                    <w:left w:val="none" w:sz="0" w:space="0" w:color="auto"/>
                    <w:bottom w:val="none" w:sz="0" w:space="0" w:color="auto"/>
                    <w:right w:val="none" w:sz="0" w:space="0" w:color="auto"/>
                  </w:divBdr>
                </w:div>
                <w:div w:id="1345549259">
                  <w:marLeft w:val="640"/>
                  <w:marRight w:val="0"/>
                  <w:marTop w:val="0"/>
                  <w:marBottom w:val="0"/>
                  <w:divBdr>
                    <w:top w:val="none" w:sz="0" w:space="0" w:color="auto"/>
                    <w:left w:val="none" w:sz="0" w:space="0" w:color="auto"/>
                    <w:bottom w:val="none" w:sz="0" w:space="0" w:color="auto"/>
                    <w:right w:val="none" w:sz="0" w:space="0" w:color="auto"/>
                  </w:divBdr>
                </w:div>
                <w:div w:id="335574144">
                  <w:marLeft w:val="640"/>
                  <w:marRight w:val="0"/>
                  <w:marTop w:val="0"/>
                  <w:marBottom w:val="0"/>
                  <w:divBdr>
                    <w:top w:val="none" w:sz="0" w:space="0" w:color="auto"/>
                    <w:left w:val="none" w:sz="0" w:space="0" w:color="auto"/>
                    <w:bottom w:val="none" w:sz="0" w:space="0" w:color="auto"/>
                    <w:right w:val="none" w:sz="0" w:space="0" w:color="auto"/>
                  </w:divBdr>
                </w:div>
                <w:div w:id="1489203417">
                  <w:marLeft w:val="640"/>
                  <w:marRight w:val="0"/>
                  <w:marTop w:val="0"/>
                  <w:marBottom w:val="0"/>
                  <w:divBdr>
                    <w:top w:val="none" w:sz="0" w:space="0" w:color="auto"/>
                    <w:left w:val="none" w:sz="0" w:space="0" w:color="auto"/>
                    <w:bottom w:val="none" w:sz="0" w:space="0" w:color="auto"/>
                    <w:right w:val="none" w:sz="0" w:space="0" w:color="auto"/>
                  </w:divBdr>
                </w:div>
                <w:div w:id="228270055">
                  <w:marLeft w:val="640"/>
                  <w:marRight w:val="0"/>
                  <w:marTop w:val="0"/>
                  <w:marBottom w:val="0"/>
                  <w:divBdr>
                    <w:top w:val="none" w:sz="0" w:space="0" w:color="auto"/>
                    <w:left w:val="none" w:sz="0" w:space="0" w:color="auto"/>
                    <w:bottom w:val="none" w:sz="0" w:space="0" w:color="auto"/>
                    <w:right w:val="none" w:sz="0" w:space="0" w:color="auto"/>
                  </w:divBdr>
                </w:div>
                <w:div w:id="1616670315">
                  <w:marLeft w:val="640"/>
                  <w:marRight w:val="0"/>
                  <w:marTop w:val="0"/>
                  <w:marBottom w:val="0"/>
                  <w:divBdr>
                    <w:top w:val="none" w:sz="0" w:space="0" w:color="auto"/>
                    <w:left w:val="none" w:sz="0" w:space="0" w:color="auto"/>
                    <w:bottom w:val="none" w:sz="0" w:space="0" w:color="auto"/>
                    <w:right w:val="none" w:sz="0" w:space="0" w:color="auto"/>
                  </w:divBdr>
                </w:div>
                <w:div w:id="389427598">
                  <w:marLeft w:val="640"/>
                  <w:marRight w:val="0"/>
                  <w:marTop w:val="0"/>
                  <w:marBottom w:val="0"/>
                  <w:divBdr>
                    <w:top w:val="none" w:sz="0" w:space="0" w:color="auto"/>
                    <w:left w:val="none" w:sz="0" w:space="0" w:color="auto"/>
                    <w:bottom w:val="none" w:sz="0" w:space="0" w:color="auto"/>
                    <w:right w:val="none" w:sz="0" w:space="0" w:color="auto"/>
                  </w:divBdr>
                </w:div>
                <w:div w:id="1797483501">
                  <w:marLeft w:val="640"/>
                  <w:marRight w:val="0"/>
                  <w:marTop w:val="0"/>
                  <w:marBottom w:val="0"/>
                  <w:divBdr>
                    <w:top w:val="none" w:sz="0" w:space="0" w:color="auto"/>
                    <w:left w:val="none" w:sz="0" w:space="0" w:color="auto"/>
                    <w:bottom w:val="none" w:sz="0" w:space="0" w:color="auto"/>
                    <w:right w:val="none" w:sz="0" w:space="0" w:color="auto"/>
                  </w:divBdr>
                </w:div>
                <w:div w:id="809441593">
                  <w:marLeft w:val="640"/>
                  <w:marRight w:val="0"/>
                  <w:marTop w:val="0"/>
                  <w:marBottom w:val="0"/>
                  <w:divBdr>
                    <w:top w:val="none" w:sz="0" w:space="0" w:color="auto"/>
                    <w:left w:val="none" w:sz="0" w:space="0" w:color="auto"/>
                    <w:bottom w:val="none" w:sz="0" w:space="0" w:color="auto"/>
                    <w:right w:val="none" w:sz="0" w:space="0" w:color="auto"/>
                  </w:divBdr>
                </w:div>
                <w:div w:id="103352734">
                  <w:marLeft w:val="640"/>
                  <w:marRight w:val="0"/>
                  <w:marTop w:val="0"/>
                  <w:marBottom w:val="0"/>
                  <w:divBdr>
                    <w:top w:val="none" w:sz="0" w:space="0" w:color="auto"/>
                    <w:left w:val="none" w:sz="0" w:space="0" w:color="auto"/>
                    <w:bottom w:val="none" w:sz="0" w:space="0" w:color="auto"/>
                    <w:right w:val="none" w:sz="0" w:space="0" w:color="auto"/>
                  </w:divBdr>
                </w:div>
                <w:div w:id="1491602714">
                  <w:marLeft w:val="640"/>
                  <w:marRight w:val="0"/>
                  <w:marTop w:val="0"/>
                  <w:marBottom w:val="0"/>
                  <w:divBdr>
                    <w:top w:val="none" w:sz="0" w:space="0" w:color="auto"/>
                    <w:left w:val="none" w:sz="0" w:space="0" w:color="auto"/>
                    <w:bottom w:val="none" w:sz="0" w:space="0" w:color="auto"/>
                    <w:right w:val="none" w:sz="0" w:space="0" w:color="auto"/>
                  </w:divBdr>
                </w:div>
                <w:div w:id="768544552">
                  <w:marLeft w:val="640"/>
                  <w:marRight w:val="0"/>
                  <w:marTop w:val="0"/>
                  <w:marBottom w:val="0"/>
                  <w:divBdr>
                    <w:top w:val="none" w:sz="0" w:space="0" w:color="auto"/>
                    <w:left w:val="none" w:sz="0" w:space="0" w:color="auto"/>
                    <w:bottom w:val="none" w:sz="0" w:space="0" w:color="auto"/>
                    <w:right w:val="none" w:sz="0" w:space="0" w:color="auto"/>
                  </w:divBdr>
                </w:div>
                <w:div w:id="395973137">
                  <w:marLeft w:val="640"/>
                  <w:marRight w:val="0"/>
                  <w:marTop w:val="0"/>
                  <w:marBottom w:val="0"/>
                  <w:divBdr>
                    <w:top w:val="none" w:sz="0" w:space="0" w:color="auto"/>
                    <w:left w:val="none" w:sz="0" w:space="0" w:color="auto"/>
                    <w:bottom w:val="none" w:sz="0" w:space="0" w:color="auto"/>
                    <w:right w:val="none" w:sz="0" w:space="0" w:color="auto"/>
                  </w:divBdr>
                </w:div>
                <w:div w:id="889655838">
                  <w:marLeft w:val="640"/>
                  <w:marRight w:val="0"/>
                  <w:marTop w:val="0"/>
                  <w:marBottom w:val="0"/>
                  <w:divBdr>
                    <w:top w:val="none" w:sz="0" w:space="0" w:color="auto"/>
                    <w:left w:val="none" w:sz="0" w:space="0" w:color="auto"/>
                    <w:bottom w:val="none" w:sz="0" w:space="0" w:color="auto"/>
                    <w:right w:val="none" w:sz="0" w:space="0" w:color="auto"/>
                  </w:divBdr>
                </w:div>
                <w:div w:id="2123305523">
                  <w:marLeft w:val="640"/>
                  <w:marRight w:val="0"/>
                  <w:marTop w:val="0"/>
                  <w:marBottom w:val="0"/>
                  <w:divBdr>
                    <w:top w:val="none" w:sz="0" w:space="0" w:color="auto"/>
                    <w:left w:val="none" w:sz="0" w:space="0" w:color="auto"/>
                    <w:bottom w:val="none" w:sz="0" w:space="0" w:color="auto"/>
                    <w:right w:val="none" w:sz="0" w:space="0" w:color="auto"/>
                  </w:divBdr>
                </w:div>
                <w:div w:id="1438787713">
                  <w:marLeft w:val="640"/>
                  <w:marRight w:val="0"/>
                  <w:marTop w:val="0"/>
                  <w:marBottom w:val="0"/>
                  <w:divBdr>
                    <w:top w:val="none" w:sz="0" w:space="0" w:color="auto"/>
                    <w:left w:val="none" w:sz="0" w:space="0" w:color="auto"/>
                    <w:bottom w:val="none" w:sz="0" w:space="0" w:color="auto"/>
                    <w:right w:val="none" w:sz="0" w:space="0" w:color="auto"/>
                  </w:divBdr>
                </w:div>
                <w:div w:id="2032297913">
                  <w:marLeft w:val="640"/>
                  <w:marRight w:val="0"/>
                  <w:marTop w:val="0"/>
                  <w:marBottom w:val="0"/>
                  <w:divBdr>
                    <w:top w:val="none" w:sz="0" w:space="0" w:color="auto"/>
                    <w:left w:val="none" w:sz="0" w:space="0" w:color="auto"/>
                    <w:bottom w:val="none" w:sz="0" w:space="0" w:color="auto"/>
                    <w:right w:val="none" w:sz="0" w:space="0" w:color="auto"/>
                  </w:divBdr>
                </w:div>
                <w:div w:id="1166703813">
                  <w:marLeft w:val="640"/>
                  <w:marRight w:val="0"/>
                  <w:marTop w:val="0"/>
                  <w:marBottom w:val="0"/>
                  <w:divBdr>
                    <w:top w:val="none" w:sz="0" w:space="0" w:color="auto"/>
                    <w:left w:val="none" w:sz="0" w:space="0" w:color="auto"/>
                    <w:bottom w:val="none" w:sz="0" w:space="0" w:color="auto"/>
                    <w:right w:val="none" w:sz="0" w:space="0" w:color="auto"/>
                  </w:divBdr>
                </w:div>
                <w:div w:id="1041318089">
                  <w:marLeft w:val="640"/>
                  <w:marRight w:val="0"/>
                  <w:marTop w:val="0"/>
                  <w:marBottom w:val="0"/>
                  <w:divBdr>
                    <w:top w:val="none" w:sz="0" w:space="0" w:color="auto"/>
                    <w:left w:val="none" w:sz="0" w:space="0" w:color="auto"/>
                    <w:bottom w:val="none" w:sz="0" w:space="0" w:color="auto"/>
                    <w:right w:val="none" w:sz="0" w:space="0" w:color="auto"/>
                  </w:divBdr>
                </w:div>
                <w:div w:id="938296159">
                  <w:marLeft w:val="640"/>
                  <w:marRight w:val="0"/>
                  <w:marTop w:val="0"/>
                  <w:marBottom w:val="0"/>
                  <w:divBdr>
                    <w:top w:val="none" w:sz="0" w:space="0" w:color="auto"/>
                    <w:left w:val="none" w:sz="0" w:space="0" w:color="auto"/>
                    <w:bottom w:val="none" w:sz="0" w:space="0" w:color="auto"/>
                    <w:right w:val="none" w:sz="0" w:space="0" w:color="auto"/>
                  </w:divBdr>
                </w:div>
                <w:div w:id="1149371393">
                  <w:marLeft w:val="640"/>
                  <w:marRight w:val="0"/>
                  <w:marTop w:val="0"/>
                  <w:marBottom w:val="0"/>
                  <w:divBdr>
                    <w:top w:val="none" w:sz="0" w:space="0" w:color="auto"/>
                    <w:left w:val="none" w:sz="0" w:space="0" w:color="auto"/>
                    <w:bottom w:val="none" w:sz="0" w:space="0" w:color="auto"/>
                    <w:right w:val="none" w:sz="0" w:space="0" w:color="auto"/>
                  </w:divBdr>
                </w:div>
                <w:div w:id="1346666114">
                  <w:marLeft w:val="640"/>
                  <w:marRight w:val="0"/>
                  <w:marTop w:val="0"/>
                  <w:marBottom w:val="0"/>
                  <w:divBdr>
                    <w:top w:val="none" w:sz="0" w:space="0" w:color="auto"/>
                    <w:left w:val="none" w:sz="0" w:space="0" w:color="auto"/>
                    <w:bottom w:val="none" w:sz="0" w:space="0" w:color="auto"/>
                    <w:right w:val="none" w:sz="0" w:space="0" w:color="auto"/>
                  </w:divBdr>
                </w:div>
                <w:div w:id="91052308">
                  <w:marLeft w:val="640"/>
                  <w:marRight w:val="0"/>
                  <w:marTop w:val="0"/>
                  <w:marBottom w:val="0"/>
                  <w:divBdr>
                    <w:top w:val="none" w:sz="0" w:space="0" w:color="auto"/>
                    <w:left w:val="none" w:sz="0" w:space="0" w:color="auto"/>
                    <w:bottom w:val="none" w:sz="0" w:space="0" w:color="auto"/>
                    <w:right w:val="none" w:sz="0" w:space="0" w:color="auto"/>
                  </w:divBdr>
                </w:div>
                <w:div w:id="1830435467">
                  <w:marLeft w:val="640"/>
                  <w:marRight w:val="0"/>
                  <w:marTop w:val="0"/>
                  <w:marBottom w:val="0"/>
                  <w:divBdr>
                    <w:top w:val="none" w:sz="0" w:space="0" w:color="auto"/>
                    <w:left w:val="none" w:sz="0" w:space="0" w:color="auto"/>
                    <w:bottom w:val="none" w:sz="0" w:space="0" w:color="auto"/>
                    <w:right w:val="none" w:sz="0" w:space="0" w:color="auto"/>
                  </w:divBdr>
                </w:div>
                <w:div w:id="1292982593">
                  <w:marLeft w:val="640"/>
                  <w:marRight w:val="0"/>
                  <w:marTop w:val="0"/>
                  <w:marBottom w:val="0"/>
                  <w:divBdr>
                    <w:top w:val="none" w:sz="0" w:space="0" w:color="auto"/>
                    <w:left w:val="none" w:sz="0" w:space="0" w:color="auto"/>
                    <w:bottom w:val="none" w:sz="0" w:space="0" w:color="auto"/>
                    <w:right w:val="none" w:sz="0" w:space="0" w:color="auto"/>
                  </w:divBdr>
                </w:div>
                <w:div w:id="509443194">
                  <w:marLeft w:val="640"/>
                  <w:marRight w:val="0"/>
                  <w:marTop w:val="0"/>
                  <w:marBottom w:val="0"/>
                  <w:divBdr>
                    <w:top w:val="none" w:sz="0" w:space="0" w:color="auto"/>
                    <w:left w:val="none" w:sz="0" w:space="0" w:color="auto"/>
                    <w:bottom w:val="none" w:sz="0" w:space="0" w:color="auto"/>
                    <w:right w:val="none" w:sz="0" w:space="0" w:color="auto"/>
                  </w:divBdr>
                </w:div>
                <w:div w:id="1319655363">
                  <w:marLeft w:val="640"/>
                  <w:marRight w:val="0"/>
                  <w:marTop w:val="0"/>
                  <w:marBottom w:val="0"/>
                  <w:divBdr>
                    <w:top w:val="none" w:sz="0" w:space="0" w:color="auto"/>
                    <w:left w:val="none" w:sz="0" w:space="0" w:color="auto"/>
                    <w:bottom w:val="none" w:sz="0" w:space="0" w:color="auto"/>
                    <w:right w:val="none" w:sz="0" w:space="0" w:color="auto"/>
                  </w:divBdr>
                </w:div>
                <w:div w:id="12072688">
                  <w:marLeft w:val="640"/>
                  <w:marRight w:val="0"/>
                  <w:marTop w:val="0"/>
                  <w:marBottom w:val="0"/>
                  <w:divBdr>
                    <w:top w:val="none" w:sz="0" w:space="0" w:color="auto"/>
                    <w:left w:val="none" w:sz="0" w:space="0" w:color="auto"/>
                    <w:bottom w:val="none" w:sz="0" w:space="0" w:color="auto"/>
                    <w:right w:val="none" w:sz="0" w:space="0" w:color="auto"/>
                  </w:divBdr>
                </w:div>
                <w:div w:id="1860699605">
                  <w:marLeft w:val="640"/>
                  <w:marRight w:val="0"/>
                  <w:marTop w:val="0"/>
                  <w:marBottom w:val="0"/>
                  <w:divBdr>
                    <w:top w:val="none" w:sz="0" w:space="0" w:color="auto"/>
                    <w:left w:val="none" w:sz="0" w:space="0" w:color="auto"/>
                    <w:bottom w:val="none" w:sz="0" w:space="0" w:color="auto"/>
                    <w:right w:val="none" w:sz="0" w:space="0" w:color="auto"/>
                  </w:divBdr>
                </w:div>
                <w:div w:id="596717985">
                  <w:marLeft w:val="640"/>
                  <w:marRight w:val="0"/>
                  <w:marTop w:val="0"/>
                  <w:marBottom w:val="0"/>
                  <w:divBdr>
                    <w:top w:val="none" w:sz="0" w:space="0" w:color="auto"/>
                    <w:left w:val="none" w:sz="0" w:space="0" w:color="auto"/>
                    <w:bottom w:val="none" w:sz="0" w:space="0" w:color="auto"/>
                    <w:right w:val="none" w:sz="0" w:space="0" w:color="auto"/>
                  </w:divBdr>
                </w:div>
                <w:div w:id="1665356387">
                  <w:marLeft w:val="640"/>
                  <w:marRight w:val="0"/>
                  <w:marTop w:val="0"/>
                  <w:marBottom w:val="0"/>
                  <w:divBdr>
                    <w:top w:val="none" w:sz="0" w:space="0" w:color="auto"/>
                    <w:left w:val="none" w:sz="0" w:space="0" w:color="auto"/>
                    <w:bottom w:val="none" w:sz="0" w:space="0" w:color="auto"/>
                    <w:right w:val="none" w:sz="0" w:space="0" w:color="auto"/>
                  </w:divBdr>
                </w:div>
                <w:div w:id="2071029910">
                  <w:marLeft w:val="640"/>
                  <w:marRight w:val="0"/>
                  <w:marTop w:val="0"/>
                  <w:marBottom w:val="0"/>
                  <w:divBdr>
                    <w:top w:val="none" w:sz="0" w:space="0" w:color="auto"/>
                    <w:left w:val="none" w:sz="0" w:space="0" w:color="auto"/>
                    <w:bottom w:val="none" w:sz="0" w:space="0" w:color="auto"/>
                    <w:right w:val="none" w:sz="0" w:space="0" w:color="auto"/>
                  </w:divBdr>
                </w:div>
                <w:div w:id="1813593497">
                  <w:marLeft w:val="640"/>
                  <w:marRight w:val="0"/>
                  <w:marTop w:val="0"/>
                  <w:marBottom w:val="0"/>
                  <w:divBdr>
                    <w:top w:val="none" w:sz="0" w:space="0" w:color="auto"/>
                    <w:left w:val="none" w:sz="0" w:space="0" w:color="auto"/>
                    <w:bottom w:val="none" w:sz="0" w:space="0" w:color="auto"/>
                    <w:right w:val="none" w:sz="0" w:space="0" w:color="auto"/>
                  </w:divBdr>
                </w:div>
                <w:div w:id="560943401">
                  <w:marLeft w:val="640"/>
                  <w:marRight w:val="0"/>
                  <w:marTop w:val="0"/>
                  <w:marBottom w:val="0"/>
                  <w:divBdr>
                    <w:top w:val="none" w:sz="0" w:space="0" w:color="auto"/>
                    <w:left w:val="none" w:sz="0" w:space="0" w:color="auto"/>
                    <w:bottom w:val="none" w:sz="0" w:space="0" w:color="auto"/>
                    <w:right w:val="none" w:sz="0" w:space="0" w:color="auto"/>
                  </w:divBdr>
                </w:div>
                <w:div w:id="146361286">
                  <w:marLeft w:val="640"/>
                  <w:marRight w:val="0"/>
                  <w:marTop w:val="0"/>
                  <w:marBottom w:val="0"/>
                  <w:divBdr>
                    <w:top w:val="none" w:sz="0" w:space="0" w:color="auto"/>
                    <w:left w:val="none" w:sz="0" w:space="0" w:color="auto"/>
                    <w:bottom w:val="none" w:sz="0" w:space="0" w:color="auto"/>
                    <w:right w:val="none" w:sz="0" w:space="0" w:color="auto"/>
                  </w:divBdr>
                </w:div>
                <w:div w:id="1147011328">
                  <w:marLeft w:val="640"/>
                  <w:marRight w:val="0"/>
                  <w:marTop w:val="0"/>
                  <w:marBottom w:val="0"/>
                  <w:divBdr>
                    <w:top w:val="none" w:sz="0" w:space="0" w:color="auto"/>
                    <w:left w:val="none" w:sz="0" w:space="0" w:color="auto"/>
                    <w:bottom w:val="none" w:sz="0" w:space="0" w:color="auto"/>
                    <w:right w:val="none" w:sz="0" w:space="0" w:color="auto"/>
                  </w:divBdr>
                </w:div>
                <w:div w:id="460002559">
                  <w:marLeft w:val="640"/>
                  <w:marRight w:val="0"/>
                  <w:marTop w:val="0"/>
                  <w:marBottom w:val="0"/>
                  <w:divBdr>
                    <w:top w:val="none" w:sz="0" w:space="0" w:color="auto"/>
                    <w:left w:val="none" w:sz="0" w:space="0" w:color="auto"/>
                    <w:bottom w:val="none" w:sz="0" w:space="0" w:color="auto"/>
                    <w:right w:val="none" w:sz="0" w:space="0" w:color="auto"/>
                  </w:divBdr>
                </w:div>
                <w:div w:id="694812887">
                  <w:marLeft w:val="640"/>
                  <w:marRight w:val="0"/>
                  <w:marTop w:val="0"/>
                  <w:marBottom w:val="0"/>
                  <w:divBdr>
                    <w:top w:val="none" w:sz="0" w:space="0" w:color="auto"/>
                    <w:left w:val="none" w:sz="0" w:space="0" w:color="auto"/>
                    <w:bottom w:val="none" w:sz="0" w:space="0" w:color="auto"/>
                    <w:right w:val="none" w:sz="0" w:space="0" w:color="auto"/>
                  </w:divBdr>
                </w:div>
                <w:div w:id="1659264221">
                  <w:marLeft w:val="640"/>
                  <w:marRight w:val="0"/>
                  <w:marTop w:val="0"/>
                  <w:marBottom w:val="0"/>
                  <w:divBdr>
                    <w:top w:val="none" w:sz="0" w:space="0" w:color="auto"/>
                    <w:left w:val="none" w:sz="0" w:space="0" w:color="auto"/>
                    <w:bottom w:val="none" w:sz="0" w:space="0" w:color="auto"/>
                    <w:right w:val="none" w:sz="0" w:space="0" w:color="auto"/>
                  </w:divBdr>
                </w:div>
                <w:div w:id="1049837836">
                  <w:marLeft w:val="640"/>
                  <w:marRight w:val="0"/>
                  <w:marTop w:val="0"/>
                  <w:marBottom w:val="0"/>
                  <w:divBdr>
                    <w:top w:val="none" w:sz="0" w:space="0" w:color="auto"/>
                    <w:left w:val="none" w:sz="0" w:space="0" w:color="auto"/>
                    <w:bottom w:val="none" w:sz="0" w:space="0" w:color="auto"/>
                    <w:right w:val="none" w:sz="0" w:space="0" w:color="auto"/>
                  </w:divBdr>
                </w:div>
                <w:div w:id="1565145249">
                  <w:marLeft w:val="640"/>
                  <w:marRight w:val="0"/>
                  <w:marTop w:val="0"/>
                  <w:marBottom w:val="0"/>
                  <w:divBdr>
                    <w:top w:val="none" w:sz="0" w:space="0" w:color="auto"/>
                    <w:left w:val="none" w:sz="0" w:space="0" w:color="auto"/>
                    <w:bottom w:val="none" w:sz="0" w:space="0" w:color="auto"/>
                    <w:right w:val="none" w:sz="0" w:space="0" w:color="auto"/>
                  </w:divBdr>
                </w:div>
                <w:div w:id="1853760329">
                  <w:marLeft w:val="640"/>
                  <w:marRight w:val="0"/>
                  <w:marTop w:val="0"/>
                  <w:marBottom w:val="0"/>
                  <w:divBdr>
                    <w:top w:val="none" w:sz="0" w:space="0" w:color="auto"/>
                    <w:left w:val="none" w:sz="0" w:space="0" w:color="auto"/>
                    <w:bottom w:val="none" w:sz="0" w:space="0" w:color="auto"/>
                    <w:right w:val="none" w:sz="0" w:space="0" w:color="auto"/>
                  </w:divBdr>
                </w:div>
                <w:div w:id="590167650">
                  <w:marLeft w:val="640"/>
                  <w:marRight w:val="0"/>
                  <w:marTop w:val="0"/>
                  <w:marBottom w:val="0"/>
                  <w:divBdr>
                    <w:top w:val="none" w:sz="0" w:space="0" w:color="auto"/>
                    <w:left w:val="none" w:sz="0" w:space="0" w:color="auto"/>
                    <w:bottom w:val="none" w:sz="0" w:space="0" w:color="auto"/>
                    <w:right w:val="none" w:sz="0" w:space="0" w:color="auto"/>
                  </w:divBdr>
                </w:div>
                <w:div w:id="1286690151">
                  <w:marLeft w:val="640"/>
                  <w:marRight w:val="0"/>
                  <w:marTop w:val="0"/>
                  <w:marBottom w:val="0"/>
                  <w:divBdr>
                    <w:top w:val="none" w:sz="0" w:space="0" w:color="auto"/>
                    <w:left w:val="none" w:sz="0" w:space="0" w:color="auto"/>
                    <w:bottom w:val="none" w:sz="0" w:space="0" w:color="auto"/>
                    <w:right w:val="none" w:sz="0" w:space="0" w:color="auto"/>
                  </w:divBdr>
                </w:div>
              </w:divsChild>
            </w:div>
            <w:div w:id="1744372280">
              <w:marLeft w:val="0"/>
              <w:marRight w:val="0"/>
              <w:marTop w:val="0"/>
              <w:marBottom w:val="0"/>
              <w:divBdr>
                <w:top w:val="none" w:sz="0" w:space="0" w:color="auto"/>
                <w:left w:val="none" w:sz="0" w:space="0" w:color="auto"/>
                <w:bottom w:val="none" w:sz="0" w:space="0" w:color="auto"/>
                <w:right w:val="none" w:sz="0" w:space="0" w:color="auto"/>
              </w:divBdr>
              <w:divsChild>
                <w:div w:id="2080008254">
                  <w:marLeft w:val="640"/>
                  <w:marRight w:val="0"/>
                  <w:marTop w:val="0"/>
                  <w:marBottom w:val="0"/>
                  <w:divBdr>
                    <w:top w:val="none" w:sz="0" w:space="0" w:color="auto"/>
                    <w:left w:val="none" w:sz="0" w:space="0" w:color="auto"/>
                    <w:bottom w:val="none" w:sz="0" w:space="0" w:color="auto"/>
                    <w:right w:val="none" w:sz="0" w:space="0" w:color="auto"/>
                  </w:divBdr>
                </w:div>
                <w:div w:id="2064792228">
                  <w:marLeft w:val="640"/>
                  <w:marRight w:val="0"/>
                  <w:marTop w:val="0"/>
                  <w:marBottom w:val="0"/>
                  <w:divBdr>
                    <w:top w:val="none" w:sz="0" w:space="0" w:color="auto"/>
                    <w:left w:val="none" w:sz="0" w:space="0" w:color="auto"/>
                    <w:bottom w:val="none" w:sz="0" w:space="0" w:color="auto"/>
                    <w:right w:val="none" w:sz="0" w:space="0" w:color="auto"/>
                  </w:divBdr>
                </w:div>
                <w:div w:id="1172380917">
                  <w:marLeft w:val="640"/>
                  <w:marRight w:val="0"/>
                  <w:marTop w:val="0"/>
                  <w:marBottom w:val="0"/>
                  <w:divBdr>
                    <w:top w:val="none" w:sz="0" w:space="0" w:color="auto"/>
                    <w:left w:val="none" w:sz="0" w:space="0" w:color="auto"/>
                    <w:bottom w:val="none" w:sz="0" w:space="0" w:color="auto"/>
                    <w:right w:val="none" w:sz="0" w:space="0" w:color="auto"/>
                  </w:divBdr>
                </w:div>
                <w:div w:id="345405066">
                  <w:marLeft w:val="640"/>
                  <w:marRight w:val="0"/>
                  <w:marTop w:val="0"/>
                  <w:marBottom w:val="0"/>
                  <w:divBdr>
                    <w:top w:val="none" w:sz="0" w:space="0" w:color="auto"/>
                    <w:left w:val="none" w:sz="0" w:space="0" w:color="auto"/>
                    <w:bottom w:val="none" w:sz="0" w:space="0" w:color="auto"/>
                    <w:right w:val="none" w:sz="0" w:space="0" w:color="auto"/>
                  </w:divBdr>
                </w:div>
                <w:div w:id="1391345891">
                  <w:marLeft w:val="640"/>
                  <w:marRight w:val="0"/>
                  <w:marTop w:val="0"/>
                  <w:marBottom w:val="0"/>
                  <w:divBdr>
                    <w:top w:val="none" w:sz="0" w:space="0" w:color="auto"/>
                    <w:left w:val="none" w:sz="0" w:space="0" w:color="auto"/>
                    <w:bottom w:val="none" w:sz="0" w:space="0" w:color="auto"/>
                    <w:right w:val="none" w:sz="0" w:space="0" w:color="auto"/>
                  </w:divBdr>
                </w:div>
                <w:div w:id="413091683">
                  <w:marLeft w:val="640"/>
                  <w:marRight w:val="0"/>
                  <w:marTop w:val="0"/>
                  <w:marBottom w:val="0"/>
                  <w:divBdr>
                    <w:top w:val="none" w:sz="0" w:space="0" w:color="auto"/>
                    <w:left w:val="none" w:sz="0" w:space="0" w:color="auto"/>
                    <w:bottom w:val="none" w:sz="0" w:space="0" w:color="auto"/>
                    <w:right w:val="none" w:sz="0" w:space="0" w:color="auto"/>
                  </w:divBdr>
                </w:div>
                <w:div w:id="1466268316">
                  <w:marLeft w:val="640"/>
                  <w:marRight w:val="0"/>
                  <w:marTop w:val="0"/>
                  <w:marBottom w:val="0"/>
                  <w:divBdr>
                    <w:top w:val="none" w:sz="0" w:space="0" w:color="auto"/>
                    <w:left w:val="none" w:sz="0" w:space="0" w:color="auto"/>
                    <w:bottom w:val="none" w:sz="0" w:space="0" w:color="auto"/>
                    <w:right w:val="none" w:sz="0" w:space="0" w:color="auto"/>
                  </w:divBdr>
                </w:div>
                <w:div w:id="1263490617">
                  <w:marLeft w:val="640"/>
                  <w:marRight w:val="0"/>
                  <w:marTop w:val="0"/>
                  <w:marBottom w:val="0"/>
                  <w:divBdr>
                    <w:top w:val="none" w:sz="0" w:space="0" w:color="auto"/>
                    <w:left w:val="none" w:sz="0" w:space="0" w:color="auto"/>
                    <w:bottom w:val="none" w:sz="0" w:space="0" w:color="auto"/>
                    <w:right w:val="none" w:sz="0" w:space="0" w:color="auto"/>
                  </w:divBdr>
                </w:div>
                <w:div w:id="1268731301">
                  <w:marLeft w:val="640"/>
                  <w:marRight w:val="0"/>
                  <w:marTop w:val="0"/>
                  <w:marBottom w:val="0"/>
                  <w:divBdr>
                    <w:top w:val="none" w:sz="0" w:space="0" w:color="auto"/>
                    <w:left w:val="none" w:sz="0" w:space="0" w:color="auto"/>
                    <w:bottom w:val="none" w:sz="0" w:space="0" w:color="auto"/>
                    <w:right w:val="none" w:sz="0" w:space="0" w:color="auto"/>
                  </w:divBdr>
                </w:div>
                <w:div w:id="1035234156">
                  <w:marLeft w:val="640"/>
                  <w:marRight w:val="0"/>
                  <w:marTop w:val="0"/>
                  <w:marBottom w:val="0"/>
                  <w:divBdr>
                    <w:top w:val="none" w:sz="0" w:space="0" w:color="auto"/>
                    <w:left w:val="none" w:sz="0" w:space="0" w:color="auto"/>
                    <w:bottom w:val="none" w:sz="0" w:space="0" w:color="auto"/>
                    <w:right w:val="none" w:sz="0" w:space="0" w:color="auto"/>
                  </w:divBdr>
                </w:div>
                <w:div w:id="656153783">
                  <w:marLeft w:val="640"/>
                  <w:marRight w:val="0"/>
                  <w:marTop w:val="0"/>
                  <w:marBottom w:val="0"/>
                  <w:divBdr>
                    <w:top w:val="none" w:sz="0" w:space="0" w:color="auto"/>
                    <w:left w:val="none" w:sz="0" w:space="0" w:color="auto"/>
                    <w:bottom w:val="none" w:sz="0" w:space="0" w:color="auto"/>
                    <w:right w:val="none" w:sz="0" w:space="0" w:color="auto"/>
                  </w:divBdr>
                </w:div>
                <w:div w:id="1920750483">
                  <w:marLeft w:val="640"/>
                  <w:marRight w:val="0"/>
                  <w:marTop w:val="0"/>
                  <w:marBottom w:val="0"/>
                  <w:divBdr>
                    <w:top w:val="none" w:sz="0" w:space="0" w:color="auto"/>
                    <w:left w:val="none" w:sz="0" w:space="0" w:color="auto"/>
                    <w:bottom w:val="none" w:sz="0" w:space="0" w:color="auto"/>
                    <w:right w:val="none" w:sz="0" w:space="0" w:color="auto"/>
                  </w:divBdr>
                </w:div>
                <w:div w:id="1172062247">
                  <w:marLeft w:val="640"/>
                  <w:marRight w:val="0"/>
                  <w:marTop w:val="0"/>
                  <w:marBottom w:val="0"/>
                  <w:divBdr>
                    <w:top w:val="none" w:sz="0" w:space="0" w:color="auto"/>
                    <w:left w:val="none" w:sz="0" w:space="0" w:color="auto"/>
                    <w:bottom w:val="none" w:sz="0" w:space="0" w:color="auto"/>
                    <w:right w:val="none" w:sz="0" w:space="0" w:color="auto"/>
                  </w:divBdr>
                </w:div>
                <w:div w:id="729378232">
                  <w:marLeft w:val="640"/>
                  <w:marRight w:val="0"/>
                  <w:marTop w:val="0"/>
                  <w:marBottom w:val="0"/>
                  <w:divBdr>
                    <w:top w:val="none" w:sz="0" w:space="0" w:color="auto"/>
                    <w:left w:val="none" w:sz="0" w:space="0" w:color="auto"/>
                    <w:bottom w:val="none" w:sz="0" w:space="0" w:color="auto"/>
                    <w:right w:val="none" w:sz="0" w:space="0" w:color="auto"/>
                  </w:divBdr>
                </w:div>
                <w:div w:id="2013995604">
                  <w:marLeft w:val="640"/>
                  <w:marRight w:val="0"/>
                  <w:marTop w:val="0"/>
                  <w:marBottom w:val="0"/>
                  <w:divBdr>
                    <w:top w:val="none" w:sz="0" w:space="0" w:color="auto"/>
                    <w:left w:val="none" w:sz="0" w:space="0" w:color="auto"/>
                    <w:bottom w:val="none" w:sz="0" w:space="0" w:color="auto"/>
                    <w:right w:val="none" w:sz="0" w:space="0" w:color="auto"/>
                  </w:divBdr>
                </w:div>
                <w:div w:id="16084357">
                  <w:marLeft w:val="640"/>
                  <w:marRight w:val="0"/>
                  <w:marTop w:val="0"/>
                  <w:marBottom w:val="0"/>
                  <w:divBdr>
                    <w:top w:val="none" w:sz="0" w:space="0" w:color="auto"/>
                    <w:left w:val="none" w:sz="0" w:space="0" w:color="auto"/>
                    <w:bottom w:val="none" w:sz="0" w:space="0" w:color="auto"/>
                    <w:right w:val="none" w:sz="0" w:space="0" w:color="auto"/>
                  </w:divBdr>
                </w:div>
                <w:div w:id="271326897">
                  <w:marLeft w:val="640"/>
                  <w:marRight w:val="0"/>
                  <w:marTop w:val="0"/>
                  <w:marBottom w:val="0"/>
                  <w:divBdr>
                    <w:top w:val="none" w:sz="0" w:space="0" w:color="auto"/>
                    <w:left w:val="none" w:sz="0" w:space="0" w:color="auto"/>
                    <w:bottom w:val="none" w:sz="0" w:space="0" w:color="auto"/>
                    <w:right w:val="none" w:sz="0" w:space="0" w:color="auto"/>
                  </w:divBdr>
                </w:div>
                <w:div w:id="743726834">
                  <w:marLeft w:val="640"/>
                  <w:marRight w:val="0"/>
                  <w:marTop w:val="0"/>
                  <w:marBottom w:val="0"/>
                  <w:divBdr>
                    <w:top w:val="none" w:sz="0" w:space="0" w:color="auto"/>
                    <w:left w:val="none" w:sz="0" w:space="0" w:color="auto"/>
                    <w:bottom w:val="none" w:sz="0" w:space="0" w:color="auto"/>
                    <w:right w:val="none" w:sz="0" w:space="0" w:color="auto"/>
                  </w:divBdr>
                </w:div>
                <w:div w:id="1340893027">
                  <w:marLeft w:val="640"/>
                  <w:marRight w:val="0"/>
                  <w:marTop w:val="0"/>
                  <w:marBottom w:val="0"/>
                  <w:divBdr>
                    <w:top w:val="none" w:sz="0" w:space="0" w:color="auto"/>
                    <w:left w:val="none" w:sz="0" w:space="0" w:color="auto"/>
                    <w:bottom w:val="none" w:sz="0" w:space="0" w:color="auto"/>
                    <w:right w:val="none" w:sz="0" w:space="0" w:color="auto"/>
                  </w:divBdr>
                </w:div>
                <w:div w:id="396241724">
                  <w:marLeft w:val="640"/>
                  <w:marRight w:val="0"/>
                  <w:marTop w:val="0"/>
                  <w:marBottom w:val="0"/>
                  <w:divBdr>
                    <w:top w:val="none" w:sz="0" w:space="0" w:color="auto"/>
                    <w:left w:val="none" w:sz="0" w:space="0" w:color="auto"/>
                    <w:bottom w:val="none" w:sz="0" w:space="0" w:color="auto"/>
                    <w:right w:val="none" w:sz="0" w:space="0" w:color="auto"/>
                  </w:divBdr>
                </w:div>
                <w:div w:id="157693368">
                  <w:marLeft w:val="640"/>
                  <w:marRight w:val="0"/>
                  <w:marTop w:val="0"/>
                  <w:marBottom w:val="0"/>
                  <w:divBdr>
                    <w:top w:val="none" w:sz="0" w:space="0" w:color="auto"/>
                    <w:left w:val="none" w:sz="0" w:space="0" w:color="auto"/>
                    <w:bottom w:val="none" w:sz="0" w:space="0" w:color="auto"/>
                    <w:right w:val="none" w:sz="0" w:space="0" w:color="auto"/>
                  </w:divBdr>
                </w:div>
                <w:div w:id="578902642">
                  <w:marLeft w:val="640"/>
                  <w:marRight w:val="0"/>
                  <w:marTop w:val="0"/>
                  <w:marBottom w:val="0"/>
                  <w:divBdr>
                    <w:top w:val="none" w:sz="0" w:space="0" w:color="auto"/>
                    <w:left w:val="none" w:sz="0" w:space="0" w:color="auto"/>
                    <w:bottom w:val="none" w:sz="0" w:space="0" w:color="auto"/>
                    <w:right w:val="none" w:sz="0" w:space="0" w:color="auto"/>
                  </w:divBdr>
                </w:div>
                <w:div w:id="1393967241">
                  <w:marLeft w:val="640"/>
                  <w:marRight w:val="0"/>
                  <w:marTop w:val="0"/>
                  <w:marBottom w:val="0"/>
                  <w:divBdr>
                    <w:top w:val="none" w:sz="0" w:space="0" w:color="auto"/>
                    <w:left w:val="none" w:sz="0" w:space="0" w:color="auto"/>
                    <w:bottom w:val="none" w:sz="0" w:space="0" w:color="auto"/>
                    <w:right w:val="none" w:sz="0" w:space="0" w:color="auto"/>
                  </w:divBdr>
                </w:div>
                <w:div w:id="58410121">
                  <w:marLeft w:val="640"/>
                  <w:marRight w:val="0"/>
                  <w:marTop w:val="0"/>
                  <w:marBottom w:val="0"/>
                  <w:divBdr>
                    <w:top w:val="none" w:sz="0" w:space="0" w:color="auto"/>
                    <w:left w:val="none" w:sz="0" w:space="0" w:color="auto"/>
                    <w:bottom w:val="none" w:sz="0" w:space="0" w:color="auto"/>
                    <w:right w:val="none" w:sz="0" w:space="0" w:color="auto"/>
                  </w:divBdr>
                </w:div>
                <w:div w:id="1709985964">
                  <w:marLeft w:val="640"/>
                  <w:marRight w:val="0"/>
                  <w:marTop w:val="0"/>
                  <w:marBottom w:val="0"/>
                  <w:divBdr>
                    <w:top w:val="none" w:sz="0" w:space="0" w:color="auto"/>
                    <w:left w:val="none" w:sz="0" w:space="0" w:color="auto"/>
                    <w:bottom w:val="none" w:sz="0" w:space="0" w:color="auto"/>
                    <w:right w:val="none" w:sz="0" w:space="0" w:color="auto"/>
                  </w:divBdr>
                </w:div>
                <w:div w:id="1736472892">
                  <w:marLeft w:val="640"/>
                  <w:marRight w:val="0"/>
                  <w:marTop w:val="0"/>
                  <w:marBottom w:val="0"/>
                  <w:divBdr>
                    <w:top w:val="none" w:sz="0" w:space="0" w:color="auto"/>
                    <w:left w:val="none" w:sz="0" w:space="0" w:color="auto"/>
                    <w:bottom w:val="none" w:sz="0" w:space="0" w:color="auto"/>
                    <w:right w:val="none" w:sz="0" w:space="0" w:color="auto"/>
                  </w:divBdr>
                </w:div>
                <w:div w:id="1619489606">
                  <w:marLeft w:val="640"/>
                  <w:marRight w:val="0"/>
                  <w:marTop w:val="0"/>
                  <w:marBottom w:val="0"/>
                  <w:divBdr>
                    <w:top w:val="none" w:sz="0" w:space="0" w:color="auto"/>
                    <w:left w:val="none" w:sz="0" w:space="0" w:color="auto"/>
                    <w:bottom w:val="none" w:sz="0" w:space="0" w:color="auto"/>
                    <w:right w:val="none" w:sz="0" w:space="0" w:color="auto"/>
                  </w:divBdr>
                </w:div>
                <w:div w:id="1127236013">
                  <w:marLeft w:val="640"/>
                  <w:marRight w:val="0"/>
                  <w:marTop w:val="0"/>
                  <w:marBottom w:val="0"/>
                  <w:divBdr>
                    <w:top w:val="none" w:sz="0" w:space="0" w:color="auto"/>
                    <w:left w:val="none" w:sz="0" w:space="0" w:color="auto"/>
                    <w:bottom w:val="none" w:sz="0" w:space="0" w:color="auto"/>
                    <w:right w:val="none" w:sz="0" w:space="0" w:color="auto"/>
                  </w:divBdr>
                </w:div>
                <w:div w:id="1749426295">
                  <w:marLeft w:val="640"/>
                  <w:marRight w:val="0"/>
                  <w:marTop w:val="0"/>
                  <w:marBottom w:val="0"/>
                  <w:divBdr>
                    <w:top w:val="none" w:sz="0" w:space="0" w:color="auto"/>
                    <w:left w:val="none" w:sz="0" w:space="0" w:color="auto"/>
                    <w:bottom w:val="none" w:sz="0" w:space="0" w:color="auto"/>
                    <w:right w:val="none" w:sz="0" w:space="0" w:color="auto"/>
                  </w:divBdr>
                </w:div>
                <w:div w:id="538321263">
                  <w:marLeft w:val="640"/>
                  <w:marRight w:val="0"/>
                  <w:marTop w:val="0"/>
                  <w:marBottom w:val="0"/>
                  <w:divBdr>
                    <w:top w:val="none" w:sz="0" w:space="0" w:color="auto"/>
                    <w:left w:val="none" w:sz="0" w:space="0" w:color="auto"/>
                    <w:bottom w:val="none" w:sz="0" w:space="0" w:color="auto"/>
                    <w:right w:val="none" w:sz="0" w:space="0" w:color="auto"/>
                  </w:divBdr>
                </w:div>
                <w:div w:id="1313408591">
                  <w:marLeft w:val="640"/>
                  <w:marRight w:val="0"/>
                  <w:marTop w:val="0"/>
                  <w:marBottom w:val="0"/>
                  <w:divBdr>
                    <w:top w:val="none" w:sz="0" w:space="0" w:color="auto"/>
                    <w:left w:val="none" w:sz="0" w:space="0" w:color="auto"/>
                    <w:bottom w:val="none" w:sz="0" w:space="0" w:color="auto"/>
                    <w:right w:val="none" w:sz="0" w:space="0" w:color="auto"/>
                  </w:divBdr>
                </w:div>
                <w:div w:id="1020935818">
                  <w:marLeft w:val="640"/>
                  <w:marRight w:val="0"/>
                  <w:marTop w:val="0"/>
                  <w:marBottom w:val="0"/>
                  <w:divBdr>
                    <w:top w:val="none" w:sz="0" w:space="0" w:color="auto"/>
                    <w:left w:val="none" w:sz="0" w:space="0" w:color="auto"/>
                    <w:bottom w:val="none" w:sz="0" w:space="0" w:color="auto"/>
                    <w:right w:val="none" w:sz="0" w:space="0" w:color="auto"/>
                  </w:divBdr>
                </w:div>
                <w:div w:id="1630234684">
                  <w:marLeft w:val="640"/>
                  <w:marRight w:val="0"/>
                  <w:marTop w:val="0"/>
                  <w:marBottom w:val="0"/>
                  <w:divBdr>
                    <w:top w:val="none" w:sz="0" w:space="0" w:color="auto"/>
                    <w:left w:val="none" w:sz="0" w:space="0" w:color="auto"/>
                    <w:bottom w:val="none" w:sz="0" w:space="0" w:color="auto"/>
                    <w:right w:val="none" w:sz="0" w:space="0" w:color="auto"/>
                  </w:divBdr>
                </w:div>
                <w:div w:id="1459181182">
                  <w:marLeft w:val="640"/>
                  <w:marRight w:val="0"/>
                  <w:marTop w:val="0"/>
                  <w:marBottom w:val="0"/>
                  <w:divBdr>
                    <w:top w:val="none" w:sz="0" w:space="0" w:color="auto"/>
                    <w:left w:val="none" w:sz="0" w:space="0" w:color="auto"/>
                    <w:bottom w:val="none" w:sz="0" w:space="0" w:color="auto"/>
                    <w:right w:val="none" w:sz="0" w:space="0" w:color="auto"/>
                  </w:divBdr>
                </w:div>
                <w:div w:id="1469589871">
                  <w:marLeft w:val="640"/>
                  <w:marRight w:val="0"/>
                  <w:marTop w:val="0"/>
                  <w:marBottom w:val="0"/>
                  <w:divBdr>
                    <w:top w:val="none" w:sz="0" w:space="0" w:color="auto"/>
                    <w:left w:val="none" w:sz="0" w:space="0" w:color="auto"/>
                    <w:bottom w:val="none" w:sz="0" w:space="0" w:color="auto"/>
                    <w:right w:val="none" w:sz="0" w:space="0" w:color="auto"/>
                  </w:divBdr>
                </w:div>
                <w:div w:id="1880583949">
                  <w:marLeft w:val="640"/>
                  <w:marRight w:val="0"/>
                  <w:marTop w:val="0"/>
                  <w:marBottom w:val="0"/>
                  <w:divBdr>
                    <w:top w:val="none" w:sz="0" w:space="0" w:color="auto"/>
                    <w:left w:val="none" w:sz="0" w:space="0" w:color="auto"/>
                    <w:bottom w:val="none" w:sz="0" w:space="0" w:color="auto"/>
                    <w:right w:val="none" w:sz="0" w:space="0" w:color="auto"/>
                  </w:divBdr>
                </w:div>
                <w:div w:id="2079205557">
                  <w:marLeft w:val="640"/>
                  <w:marRight w:val="0"/>
                  <w:marTop w:val="0"/>
                  <w:marBottom w:val="0"/>
                  <w:divBdr>
                    <w:top w:val="none" w:sz="0" w:space="0" w:color="auto"/>
                    <w:left w:val="none" w:sz="0" w:space="0" w:color="auto"/>
                    <w:bottom w:val="none" w:sz="0" w:space="0" w:color="auto"/>
                    <w:right w:val="none" w:sz="0" w:space="0" w:color="auto"/>
                  </w:divBdr>
                </w:div>
                <w:div w:id="1910069080">
                  <w:marLeft w:val="640"/>
                  <w:marRight w:val="0"/>
                  <w:marTop w:val="0"/>
                  <w:marBottom w:val="0"/>
                  <w:divBdr>
                    <w:top w:val="none" w:sz="0" w:space="0" w:color="auto"/>
                    <w:left w:val="none" w:sz="0" w:space="0" w:color="auto"/>
                    <w:bottom w:val="none" w:sz="0" w:space="0" w:color="auto"/>
                    <w:right w:val="none" w:sz="0" w:space="0" w:color="auto"/>
                  </w:divBdr>
                </w:div>
                <w:div w:id="1712148749">
                  <w:marLeft w:val="640"/>
                  <w:marRight w:val="0"/>
                  <w:marTop w:val="0"/>
                  <w:marBottom w:val="0"/>
                  <w:divBdr>
                    <w:top w:val="none" w:sz="0" w:space="0" w:color="auto"/>
                    <w:left w:val="none" w:sz="0" w:space="0" w:color="auto"/>
                    <w:bottom w:val="none" w:sz="0" w:space="0" w:color="auto"/>
                    <w:right w:val="none" w:sz="0" w:space="0" w:color="auto"/>
                  </w:divBdr>
                </w:div>
                <w:div w:id="1866673403">
                  <w:marLeft w:val="640"/>
                  <w:marRight w:val="0"/>
                  <w:marTop w:val="0"/>
                  <w:marBottom w:val="0"/>
                  <w:divBdr>
                    <w:top w:val="none" w:sz="0" w:space="0" w:color="auto"/>
                    <w:left w:val="none" w:sz="0" w:space="0" w:color="auto"/>
                    <w:bottom w:val="none" w:sz="0" w:space="0" w:color="auto"/>
                    <w:right w:val="none" w:sz="0" w:space="0" w:color="auto"/>
                  </w:divBdr>
                </w:div>
                <w:div w:id="776487214">
                  <w:marLeft w:val="640"/>
                  <w:marRight w:val="0"/>
                  <w:marTop w:val="0"/>
                  <w:marBottom w:val="0"/>
                  <w:divBdr>
                    <w:top w:val="none" w:sz="0" w:space="0" w:color="auto"/>
                    <w:left w:val="none" w:sz="0" w:space="0" w:color="auto"/>
                    <w:bottom w:val="none" w:sz="0" w:space="0" w:color="auto"/>
                    <w:right w:val="none" w:sz="0" w:space="0" w:color="auto"/>
                  </w:divBdr>
                </w:div>
                <w:div w:id="2141653360">
                  <w:marLeft w:val="640"/>
                  <w:marRight w:val="0"/>
                  <w:marTop w:val="0"/>
                  <w:marBottom w:val="0"/>
                  <w:divBdr>
                    <w:top w:val="none" w:sz="0" w:space="0" w:color="auto"/>
                    <w:left w:val="none" w:sz="0" w:space="0" w:color="auto"/>
                    <w:bottom w:val="none" w:sz="0" w:space="0" w:color="auto"/>
                    <w:right w:val="none" w:sz="0" w:space="0" w:color="auto"/>
                  </w:divBdr>
                </w:div>
                <w:div w:id="107354596">
                  <w:marLeft w:val="640"/>
                  <w:marRight w:val="0"/>
                  <w:marTop w:val="0"/>
                  <w:marBottom w:val="0"/>
                  <w:divBdr>
                    <w:top w:val="none" w:sz="0" w:space="0" w:color="auto"/>
                    <w:left w:val="none" w:sz="0" w:space="0" w:color="auto"/>
                    <w:bottom w:val="none" w:sz="0" w:space="0" w:color="auto"/>
                    <w:right w:val="none" w:sz="0" w:space="0" w:color="auto"/>
                  </w:divBdr>
                </w:div>
                <w:div w:id="404302017">
                  <w:marLeft w:val="640"/>
                  <w:marRight w:val="0"/>
                  <w:marTop w:val="0"/>
                  <w:marBottom w:val="0"/>
                  <w:divBdr>
                    <w:top w:val="none" w:sz="0" w:space="0" w:color="auto"/>
                    <w:left w:val="none" w:sz="0" w:space="0" w:color="auto"/>
                    <w:bottom w:val="none" w:sz="0" w:space="0" w:color="auto"/>
                    <w:right w:val="none" w:sz="0" w:space="0" w:color="auto"/>
                  </w:divBdr>
                </w:div>
                <w:div w:id="1421487246">
                  <w:marLeft w:val="640"/>
                  <w:marRight w:val="0"/>
                  <w:marTop w:val="0"/>
                  <w:marBottom w:val="0"/>
                  <w:divBdr>
                    <w:top w:val="none" w:sz="0" w:space="0" w:color="auto"/>
                    <w:left w:val="none" w:sz="0" w:space="0" w:color="auto"/>
                    <w:bottom w:val="none" w:sz="0" w:space="0" w:color="auto"/>
                    <w:right w:val="none" w:sz="0" w:space="0" w:color="auto"/>
                  </w:divBdr>
                </w:div>
                <w:div w:id="1757823078">
                  <w:marLeft w:val="640"/>
                  <w:marRight w:val="0"/>
                  <w:marTop w:val="0"/>
                  <w:marBottom w:val="0"/>
                  <w:divBdr>
                    <w:top w:val="none" w:sz="0" w:space="0" w:color="auto"/>
                    <w:left w:val="none" w:sz="0" w:space="0" w:color="auto"/>
                    <w:bottom w:val="none" w:sz="0" w:space="0" w:color="auto"/>
                    <w:right w:val="none" w:sz="0" w:space="0" w:color="auto"/>
                  </w:divBdr>
                </w:div>
                <w:div w:id="1681201053">
                  <w:marLeft w:val="640"/>
                  <w:marRight w:val="0"/>
                  <w:marTop w:val="0"/>
                  <w:marBottom w:val="0"/>
                  <w:divBdr>
                    <w:top w:val="none" w:sz="0" w:space="0" w:color="auto"/>
                    <w:left w:val="none" w:sz="0" w:space="0" w:color="auto"/>
                    <w:bottom w:val="none" w:sz="0" w:space="0" w:color="auto"/>
                    <w:right w:val="none" w:sz="0" w:space="0" w:color="auto"/>
                  </w:divBdr>
                </w:div>
                <w:div w:id="1659579366">
                  <w:marLeft w:val="640"/>
                  <w:marRight w:val="0"/>
                  <w:marTop w:val="0"/>
                  <w:marBottom w:val="0"/>
                  <w:divBdr>
                    <w:top w:val="none" w:sz="0" w:space="0" w:color="auto"/>
                    <w:left w:val="none" w:sz="0" w:space="0" w:color="auto"/>
                    <w:bottom w:val="none" w:sz="0" w:space="0" w:color="auto"/>
                    <w:right w:val="none" w:sz="0" w:space="0" w:color="auto"/>
                  </w:divBdr>
                </w:div>
                <w:div w:id="449478026">
                  <w:marLeft w:val="640"/>
                  <w:marRight w:val="0"/>
                  <w:marTop w:val="0"/>
                  <w:marBottom w:val="0"/>
                  <w:divBdr>
                    <w:top w:val="none" w:sz="0" w:space="0" w:color="auto"/>
                    <w:left w:val="none" w:sz="0" w:space="0" w:color="auto"/>
                    <w:bottom w:val="none" w:sz="0" w:space="0" w:color="auto"/>
                    <w:right w:val="none" w:sz="0" w:space="0" w:color="auto"/>
                  </w:divBdr>
                </w:div>
                <w:div w:id="1718971711">
                  <w:marLeft w:val="640"/>
                  <w:marRight w:val="0"/>
                  <w:marTop w:val="0"/>
                  <w:marBottom w:val="0"/>
                  <w:divBdr>
                    <w:top w:val="none" w:sz="0" w:space="0" w:color="auto"/>
                    <w:left w:val="none" w:sz="0" w:space="0" w:color="auto"/>
                    <w:bottom w:val="none" w:sz="0" w:space="0" w:color="auto"/>
                    <w:right w:val="none" w:sz="0" w:space="0" w:color="auto"/>
                  </w:divBdr>
                </w:div>
                <w:div w:id="1005935001">
                  <w:marLeft w:val="640"/>
                  <w:marRight w:val="0"/>
                  <w:marTop w:val="0"/>
                  <w:marBottom w:val="0"/>
                  <w:divBdr>
                    <w:top w:val="none" w:sz="0" w:space="0" w:color="auto"/>
                    <w:left w:val="none" w:sz="0" w:space="0" w:color="auto"/>
                    <w:bottom w:val="none" w:sz="0" w:space="0" w:color="auto"/>
                    <w:right w:val="none" w:sz="0" w:space="0" w:color="auto"/>
                  </w:divBdr>
                </w:div>
                <w:div w:id="172961686">
                  <w:marLeft w:val="640"/>
                  <w:marRight w:val="0"/>
                  <w:marTop w:val="0"/>
                  <w:marBottom w:val="0"/>
                  <w:divBdr>
                    <w:top w:val="none" w:sz="0" w:space="0" w:color="auto"/>
                    <w:left w:val="none" w:sz="0" w:space="0" w:color="auto"/>
                    <w:bottom w:val="none" w:sz="0" w:space="0" w:color="auto"/>
                    <w:right w:val="none" w:sz="0" w:space="0" w:color="auto"/>
                  </w:divBdr>
                </w:div>
                <w:div w:id="1594390647">
                  <w:marLeft w:val="640"/>
                  <w:marRight w:val="0"/>
                  <w:marTop w:val="0"/>
                  <w:marBottom w:val="0"/>
                  <w:divBdr>
                    <w:top w:val="none" w:sz="0" w:space="0" w:color="auto"/>
                    <w:left w:val="none" w:sz="0" w:space="0" w:color="auto"/>
                    <w:bottom w:val="none" w:sz="0" w:space="0" w:color="auto"/>
                    <w:right w:val="none" w:sz="0" w:space="0" w:color="auto"/>
                  </w:divBdr>
                </w:div>
                <w:div w:id="2063167656">
                  <w:marLeft w:val="640"/>
                  <w:marRight w:val="0"/>
                  <w:marTop w:val="0"/>
                  <w:marBottom w:val="0"/>
                  <w:divBdr>
                    <w:top w:val="none" w:sz="0" w:space="0" w:color="auto"/>
                    <w:left w:val="none" w:sz="0" w:space="0" w:color="auto"/>
                    <w:bottom w:val="none" w:sz="0" w:space="0" w:color="auto"/>
                    <w:right w:val="none" w:sz="0" w:space="0" w:color="auto"/>
                  </w:divBdr>
                </w:div>
                <w:div w:id="147786489">
                  <w:marLeft w:val="640"/>
                  <w:marRight w:val="0"/>
                  <w:marTop w:val="0"/>
                  <w:marBottom w:val="0"/>
                  <w:divBdr>
                    <w:top w:val="none" w:sz="0" w:space="0" w:color="auto"/>
                    <w:left w:val="none" w:sz="0" w:space="0" w:color="auto"/>
                    <w:bottom w:val="none" w:sz="0" w:space="0" w:color="auto"/>
                    <w:right w:val="none" w:sz="0" w:space="0" w:color="auto"/>
                  </w:divBdr>
                </w:div>
                <w:div w:id="854655509">
                  <w:marLeft w:val="640"/>
                  <w:marRight w:val="0"/>
                  <w:marTop w:val="0"/>
                  <w:marBottom w:val="0"/>
                  <w:divBdr>
                    <w:top w:val="none" w:sz="0" w:space="0" w:color="auto"/>
                    <w:left w:val="none" w:sz="0" w:space="0" w:color="auto"/>
                    <w:bottom w:val="none" w:sz="0" w:space="0" w:color="auto"/>
                    <w:right w:val="none" w:sz="0" w:space="0" w:color="auto"/>
                  </w:divBdr>
                </w:div>
                <w:div w:id="884023415">
                  <w:marLeft w:val="640"/>
                  <w:marRight w:val="0"/>
                  <w:marTop w:val="0"/>
                  <w:marBottom w:val="0"/>
                  <w:divBdr>
                    <w:top w:val="none" w:sz="0" w:space="0" w:color="auto"/>
                    <w:left w:val="none" w:sz="0" w:space="0" w:color="auto"/>
                    <w:bottom w:val="none" w:sz="0" w:space="0" w:color="auto"/>
                    <w:right w:val="none" w:sz="0" w:space="0" w:color="auto"/>
                  </w:divBdr>
                </w:div>
                <w:div w:id="815295699">
                  <w:marLeft w:val="640"/>
                  <w:marRight w:val="0"/>
                  <w:marTop w:val="0"/>
                  <w:marBottom w:val="0"/>
                  <w:divBdr>
                    <w:top w:val="none" w:sz="0" w:space="0" w:color="auto"/>
                    <w:left w:val="none" w:sz="0" w:space="0" w:color="auto"/>
                    <w:bottom w:val="none" w:sz="0" w:space="0" w:color="auto"/>
                    <w:right w:val="none" w:sz="0" w:space="0" w:color="auto"/>
                  </w:divBdr>
                </w:div>
                <w:div w:id="746653885">
                  <w:marLeft w:val="640"/>
                  <w:marRight w:val="0"/>
                  <w:marTop w:val="0"/>
                  <w:marBottom w:val="0"/>
                  <w:divBdr>
                    <w:top w:val="none" w:sz="0" w:space="0" w:color="auto"/>
                    <w:left w:val="none" w:sz="0" w:space="0" w:color="auto"/>
                    <w:bottom w:val="none" w:sz="0" w:space="0" w:color="auto"/>
                    <w:right w:val="none" w:sz="0" w:space="0" w:color="auto"/>
                  </w:divBdr>
                </w:div>
                <w:div w:id="1545143206">
                  <w:marLeft w:val="640"/>
                  <w:marRight w:val="0"/>
                  <w:marTop w:val="0"/>
                  <w:marBottom w:val="0"/>
                  <w:divBdr>
                    <w:top w:val="none" w:sz="0" w:space="0" w:color="auto"/>
                    <w:left w:val="none" w:sz="0" w:space="0" w:color="auto"/>
                    <w:bottom w:val="none" w:sz="0" w:space="0" w:color="auto"/>
                    <w:right w:val="none" w:sz="0" w:space="0" w:color="auto"/>
                  </w:divBdr>
                </w:div>
                <w:div w:id="272059163">
                  <w:marLeft w:val="640"/>
                  <w:marRight w:val="0"/>
                  <w:marTop w:val="0"/>
                  <w:marBottom w:val="0"/>
                  <w:divBdr>
                    <w:top w:val="none" w:sz="0" w:space="0" w:color="auto"/>
                    <w:left w:val="none" w:sz="0" w:space="0" w:color="auto"/>
                    <w:bottom w:val="none" w:sz="0" w:space="0" w:color="auto"/>
                    <w:right w:val="none" w:sz="0" w:space="0" w:color="auto"/>
                  </w:divBdr>
                </w:div>
                <w:div w:id="730999742">
                  <w:marLeft w:val="640"/>
                  <w:marRight w:val="0"/>
                  <w:marTop w:val="0"/>
                  <w:marBottom w:val="0"/>
                  <w:divBdr>
                    <w:top w:val="none" w:sz="0" w:space="0" w:color="auto"/>
                    <w:left w:val="none" w:sz="0" w:space="0" w:color="auto"/>
                    <w:bottom w:val="none" w:sz="0" w:space="0" w:color="auto"/>
                    <w:right w:val="none" w:sz="0" w:space="0" w:color="auto"/>
                  </w:divBdr>
                </w:div>
                <w:div w:id="843980185">
                  <w:marLeft w:val="640"/>
                  <w:marRight w:val="0"/>
                  <w:marTop w:val="0"/>
                  <w:marBottom w:val="0"/>
                  <w:divBdr>
                    <w:top w:val="none" w:sz="0" w:space="0" w:color="auto"/>
                    <w:left w:val="none" w:sz="0" w:space="0" w:color="auto"/>
                    <w:bottom w:val="none" w:sz="0" w:space="0" w:color="auto"/>
                    <w:right w:val="none" w:sz="0" w:space="0" w:color="auto"/>
                  </w:divBdr>
                </w:div>
                <w:div w:id="140772586">
                  <w:marLeft w:val="640"/>
                  <w:marRight w:val="0"/>
                  <w:marTop w:val="0"/>
                  <w:marBottom w:val="0"/>
                  <w:divBdr>
                    <w:top w:val="none" w:sz="0" w:space="0" w:color="auto"/>
                    <w:left w:val="none" w:sz="0" w:space="0" w:color="auto"/>
                    <w:bottom w:val="none" w:sz="0" w:space="0" w:color="auto"/>
                    <w:right w:val="none" w:sz="0" w:space="0" w:color="auto"/>
                  </w:divBdr>
                </w:div>
                <w:div w:id="792216405">
                  <w:marLeft w:val="640"/>
                  <w:marRight w:val="0"/>
                  <w:marTop w:val="0"/>
                  <w:marBottom w:val="0"/>
                  <w:divBdr>
                    <w:top w:val="none" w:sz="0" w:space="0" w:color="auto"/>
                    <w:left w:val="none" w:sz="0" w:space="0" w:color="auto"/>
                    <w:bottom w:val="none" w:sz="0" w:space="0" w:color="auto"/>
                    <w:right w:val="none" w:sz="0" w:space="0" w:color="auto"/>
                  </w:divBdr>
                </w:div>
                <w:div w:id="1922333269">
                  <w:marLeft w:val="640"/>
                  <w:marRight w:val="0"/>
                  <w:marTop w:val="0"/>
                  <w:marBottom w:val="0"/>
                  <w:divBdr>
                    <w:top w:val="none" w:sz="0" w:space="0" w:color="auto"/>
                    <w:left w:val="none" w:sz="0" w:space="0" w:color="auto"/>
                    <w:bottom w:val="none" w:sz="0" w:space="0" w:color="auto"/>
                    <w:right w:val="none" w:sz="0" w:space="0" w:color="auto"/>
                  </w:divBdr>
                </w:div>
                <w:div w:id="743994335">
                  <w:marLeft w:val="640"/>
                  <w:marRight w:val="0"/>
                  <w:marTop w:val="0"/>
                  <w:marBottom w:val="0"/>
                  <w:divBdr>
                    <w:top w:val="none" w:sz="0" w:space="0" w:color="auto"/>
                    <w:left w:val="none" w:sz="0" w:space="0" w:color="auto"/>
                    <w:bottom w:val="none" w:sz="0" w:space="0" w:color="auto"/>
                    <w:right w:val="none" w:sz="0" w:space="0" w:color="auto"/>
                  </w:divBdr>
                </w:div>
                <w:div w:id="1372342603">
                  <w:marLeft w:val="640"/>
                  <w:marRight w:val="0"/>
                  <w:marTop w:val="0"/>
                  <w:marBottom w:val="0"/>
                  <w:divBdr>
                    <w:top w:val="none" w:sz="0" w:space="0" w:color="auto"/>
                    <w:left w:val="none" w:sz="0" w:space="0" w:color="auto"/>
                    <w:bottom w:val="none" w:sz="0" w:space="0" w:color="auto"/>
                    <w:right w:val="none" w:sz="0" w:space="0" w:color="auto"/>
                  </w:divBdr>
                </w:div>
                <w:div w:id="353463838">
                  <w:marLeft w:val="640"/>
                  <w:marRight w:val="0"/>
                  <w:marTop w:val="0"/>
                  <w:marBottom w:val="0"/>
                  <w:divBdr>
                    <w:top w:val="none" w:sz="0" w:space="0" w:color="auto"/>
                    <w:left w:val="none" w:sz="0" w:space="0" w:color="auto"/>
                    <w:bottom w:val="none" w:sz="0" w:space="0" w:color="auto"/>
                    <w:right w:val="none" w:sz="0" w:space="0" w:color="auto"/>
                  </w:divBdr>
                </w:div>
                <w:div w:id="1975715853">
                  <w:marLeft w:val="640"/>
                  <w:marRight w:val="0"/>
                  <w:marTop w:val="0"/>
                  <w:marBottom w:val="0"/>
                  <w:divBdr>
                    <w:top w:val="none" w:sz="0" w:space="0" w:color="auto"/>
                    <w:left w:val="none" w:sz="0" w:space="0" w:color="auto"/>
                    <w:bottom w:val="none" w:sz="0" w:space="0" w:color="auto"/>
                    <w:right w:val="none" w:sz="0" w:space="0" w:color="auto"/>
                  </w:divBdr>
                </w:div>
                <w:div w:id="1839077431">
                  <w:marLeft w:val="640"/>
                  <w:marRight w:val="0"/>
                  <w:marTop w:val="0"/>
                  <w:marBottom w:val="0"/>
                  <w:divBdr>
                    <w:top w:val="none" w:sz="0" w:space="0" w:color="auto"/>
                    <w:left w:val="none" w:sz="0" w:space="0" w:color="auto"/>
                    <w:bottom w:val="none" w:sz="0" w:space="0" w:color="auto"/>
                    <w:right w:val="none" w:sz="0" w:space="0" w:color="auto"/>
                  </w:divBdr>
                </w:div>
                <w:div w:id="314652679">
                  <w:marLeft w:val="640"/>
                  <w:marRight w:val="0"/>
                  <w:marTop w:val="0"/>
                  <w:marBottom w:val="0"/>
                  <w:divBdr>
                    <w:top w:val="none" w:sz="0" w:space="0" w:color="auto"/>
                    <w:left w:val="none" w:sz="0" w:space="0" w:color="auto"/>
                    <w:bottom w:val="none" w:sz="0" w:space="0" w:color="auto"/>
                    <w:right w:val="none" w:sz="0" w:space="0" w:color="auto"/>
                  </w:divBdr>
                </w:div>
                <w:div w:id="605230182">
                  <w:marLeft w:val="640"/>
                  <w:marRight w:val="0"/>
                  <w:marTop w:val="0"/>
                  <w:marBottom w:val="0"/>
                  <w:divBdr>
                    <w:top w:val="none" w:sz="0" w:space="0" w:color="auto"/>
                    <w:left w:val="none" w:sz="0" w:space="0" w:color="auto"/>
                    <w:bottom w:val="none" w:sz="0" w:space="0" w:color="auto"/>
                    <w:right w:val="none" w:sz="0" w:space="0" w:color="auto"/>
                  </w:divBdr>
                </w:div>
                <w:div w:id="918170738">
                  <w:marLeft w:val="640"/>
                  <w:marRight w:val="0"/>
                  <w:marTop w:val="0"/>
                  <w:marBottom w:val="0"/>
                  <w:divBdr>
                    <w:top w:val="none" w:sz="0" w:space="0" w:color="auto"/>
                    <w:left w:val="none" w:sz="0" w:space="0" w:color="auto"/>
                    <w:bottom w:val="none" w:sz="0" w:space="0" w:color="auto"/>
                    <w:right w:val="none" w:sz="0" w:space="0" w:color="auto"/>
                  </w:divBdr>
                </w:div>
                <w:div w:id="1541891823">
                  <w:marLeft w:val="640"/>
                  <w:marRight w:val="0"/>
                  <w:marTop w:val="0"/>
                  <w:marBottom w:val="0"/>
                  <w:divBdr>
                    <w:top w:val="none" w:sz="0" w:space="0" w:color="auto"/>
                    <w:left w:val="none" w:sz="0" w:space="0" w:color="auto"/>
                    <w:bottom w:val="none" w:sz="0" w:space="0" w:color="auto"/>
                    <w:right w:val="none" w:sz="0" w:space="0" w:color="auto"/>
                  </w:divBdr>
                </w:div>
                <w:div w:id="646202560">
                  <w:marLeft w:val="640"/>
                  <w:marRight w:val="0"/>
                  <w:marTop w:val="0"/>
                  <w:marBottom w:val="0"/>
                  <w:divBdr>
                    <w:top w:val="none" w:sz="0" w:space="0" w:color="auto"/>
                    <w:left w:val="none" w:sz="0" w:space="0" w:color="auto"/>
                    <w:bottom w:val="none" w:sz="0" w:space="0" w:color="auto"/>
                    <w:right w:val="none" w:sz="0" w:space="0" w:color="auto"/>
                  </w:divBdr>
                </w:div>
                <w:div w:id="838815478">
                  <w:marLeft w:val="640"/>
                  <w:marRight w:val="0"/>
                  <w:marTop w:val="0"/>
                  <w:marBottom w:val="0"/>
                  <w:divBdr>
                    <w:top w:val="none" w:sz="0" w:space="0" w:color="auto"/>
                    <w:left w:val="none" w:sz="0" w:space="0" w:color="auto"/>
                    <w:bottom w:val="none" w:sz="0" w:space="0" w:color="auto"/>
                    <w:right w:val="none" w:sz="0" w:space="0" w:color="auto"/>
                  </w:divBdr>
                </w:div>
                <w:div w:id="1269586303">
                  <w:marLeft w:val="640"/>
                  <w:marRight w:val="0"/>
                  <w:marTop w:val="0"/>
                  <w:marBottom w:val="0"/>
                  <w:divBdr>
                    <w:top w:val="none" w:sz="0" w:space="0" w:color="auto"/>
                    <w:left w:val="none" w:sz="0" w:space="0" w:color="auto"/>
                    <w:bottom w:val="none" w:sz="0" w:space="0" w:color="auto"/>
                    <w:right w:val="none" w:sz="0" w:space="0" w:color="auto"/>
                  </w:divBdr>
                </w:div>
                <w:div w:id="1717385578">
                  <w:marLeft w:val="640"/>
                  <w:marRight w:val="0"/>
                  <w:marTop w:val="0"/>
                  <w:marBottom w:val="0"/>
                  <w:divBdr>
                    <w:top w:val="none" w:sz="0" w:space="0" w:color="auto"/>
                    <w:left w:val="none" w:sz="0" w:space="0" w:color="auto"/>
                    <w:bottom w:val="none" w:sz="0" w:space="0" w:color="auto"/>
                    <w:right w:val="none" w:sz="0" w:space="0" w:color="auto"/>
                  </w:divBdr>
                </w:div>
                <w:div w:id="1793398807">
                  <w:marLeft w:val="640"/>
                  <w:marRight w:val="0"/>
                  <w:marTop w:val="0"/>
                  <w:marBottom w:val="0"/>
                  <w:divBdr>
                    <w:top w:val="none" w:sz="0" w:space="0" w:color="auto"/>
                    <w:left w:val="none" w:sz="0" w:space="0" w:color="auto"/>
                    <w:bottom w:val="none" w:sz="0" w:space="0" w:color="auto"/>
                    <w:right w:val="none" w:sz="0" w:space="0" w:color="auto"/>
                  </w:divBdr>
                </w:div>
                <w:div w:id="862279050">
                  <w:marLeft w:val="640"/>
                  <w:marRight w:val="0"/>
                  <w:marTop w:val="0"/>
                  <w:marBottom w:val="0"/>
                  <w:divBdr>
                    <w:top w:val="none" w:sz="0" w:space="0" w:color="auto"/>
                    <w:left w:val="none" w:sz="0" w:space="0" w:color="auto"/>
                    <w:bottom w:val="none" w:sz="0" w:space="0" w:color="auto"/>
                    <w:right w:val="none" w:sz="0" w:space="0" w:color="auto"/>
                  </w:divBdr>
                </w:div>
                <w:div w:id="2134054070">
                  <w:marLeft w:val="640"/>
                  <w:marRight w:val="0"/>
                  <w:marTop w:val="0"/>
                  <w:marBottom w:val="0"/>
                  <w:divBdr>
                    <w:top w:val="none" w:sz="0" w:space="0" w:color="auto"/>
                    <w:left w:val="none" w:sz="0" w:space="0" w:color="auto"/>
                    <w:bottom w:val="none" w:sz="0" w:space="0" w:color="auto"/>
                    <w:right w:val="none" w:sz="0" w:space="0" w:color="auto"/>
                  </w:divBdr>
                </w:div>
                <w:div w:id="1107387429">
                  <w:marLeft w:val="640"/>
                  <w:marRight w:val="0"/>
                  <w:marTop w:val="0"/>
                  <w:marBottom w:val="0"/>
                  <w:divBdr>
                    <w:top w:val="none" w:sz="0" w:space="0" w:color="auto"/>
                    <w:left w:val="none" w:sz="0" w:space="0" w:color="auto"/>
                    <w:bottom w:val="none" w:sz="0" w:space="0" w:color="auto"/>
                    <w:right w:val="none" w:sz="0" w:space="0" w:color="auto"/>
                  </w:divBdr>
                </w:div>
                <w:div w:id="578636264">
                  <w:marLeft w:val="640"/>
                  <w:marRight w:val="0"/>
                  <w:marTop w:val="0"/>
                  <w:marBottom w:val="0"/>
                  <w:divBdr>
                    <w:top w:val="none" w:sz="0" w:space="0" w:color="auto"/>
                    <w:left w:val="none" w:sz="0" w:space="0" w:color="auto"/>
                    <w:bottom w:val="none" w:sz="0" w:space="0" w:color="auto"/>
                    <w:right w:val="none" w:sz="0" w:space="0" w:color="auto"/>
                  </w:divBdr>
                </w:div>
                <w:div w:id="1692993849">
                  <w:marLeft w:val="640"/>
                  <w:marRight w:val="0"/>
                  <w:marTop w:val="0"/>
                  <w:marBottom w:val="0"/>
                  <w:divBdr>
                    <w:top w:val="none" w:sz="0" w:space="0" w:color="auto"/>
                    <w:left w:val="none" w:sz="0" w:space="0" w:color="auto"/>
                    <w:bottom w:val="none" w:sz="0" w:space="0" w:color="auto"/>
                    <w:right w:val="none" w:sz="0" w:space="0" w:color="auto"/>
                  </w:divBdr>
                </w:div>
                <w:div w:id="1350059636">
                  <w:marLeft w:val="640"/>
                  <w:marRight w:val="0"/>
                  <w:marTop w:val="0"/>
                  <w:marBottom w:val="0"/>
                  <w:divBdr>
                    <w:top w:val="none" w:sz="0" w:space="0" w:color="auto"/>
                    <w:left w:val="none" w:sz="0" w:space="0" w:color="auto"/>
                    <w:bottom w:val="none" w:sz="0" w:space="0" w:color="auto"/>
                    <w:right w:val="none" w:sz="0" w:space="0" w:color="auto"/>
                  </w:divBdr>
                </w:div>
                <w:div w:id="1266032834">
                  <w:marLeft w:val="640"/>
                  <w:marRight w:val="0"/>
                  <w:marTop w:val="0"/>
                  <w:marBottom w:val="0"/>
                  <w:divBdr>
                    <w:top w:val="none" w:sz="0" w:space="0" w:color="auto"/>
                    <w:left w:val="none" w:sz="0" w:space="0" w:color="auto"/>
                    <w:bottom w:val="none" w:sz="0" w:space="0" w:color="auto"/>
                    <w:right w:val="none" w:sz="0" w:space="0" w:color="auto"/>
                  </w:divBdr>
                </w:div>
                <w:div w:id="397099412">
                  <w:marLeft w:val="640"/>
                  <w:marRight w:val="0"/>
                  <w:marTop w:val="0"/>
                  <w:marBottom w:val="0"/>
                  <w:divBdr>
                    <w:top w:val="none" w:sz="0" w:space="0" w:color="auto"/>
                    <w:left w:val="none" w:sz="0" w:space="0" w:color="auto"/>
                    <w:bottom w:val="none" w:sz="0" w:space="0" w:color="auto"/>
                    <w:right w:val="none" w:sz="0" w:space="0" w:color="auto"/>
                  </w:divBdr>
                </w:div>
                <w:div w:id="905185799">
                  <w:marLeft w:val="640"/>
                  <w:marRight w:val="0"/>
                  <w:marTop w:val="0"/>
                  <w:marBottom w:val="0"/>
                  <w:divBdr>
                    <w:top w:val="none" w:sz="0" w:space="0" w:color="auto"/>
                    <w:left w:val="none" w:sz="0" w:space="0" w:color="auto"/>
                    <w:bottom w:val="none" w:sz="0" w:space="0" w:color="auto"/>
                    <w:right w:val="none" w:sz="0" w:space="0" w:color="auto"/>
                  </w:divBdr>
                </w:div>
                <w:div w:id="1801222064">
                  <w:marLeft w:val="640"/>
                  <w:marRight w:val="0"/>
                  <w:marTop w:val="0"/>
                  <w:marBottom w:val="0"/>
                  <w:divBdr>
                    <w:top w:val="none" w:sz="0" w:space="0" w:color="auto"/>
                    <w:left w:val="none" w:sz="0" w:space="0" w:color="auto"/>
                    <w:bottom w:val="none" w:sz="0" w:space="0" w:color="auto"/>
                    <w:right w:val="none" w:sz="0" w:space="0" w:color="auto"/>
                  </w:divBdr>
                </w:div>
                <w:div w:id="1812600986">
                  <w:marLeft w:val="640"/>
                  <w:marRight w:val="0"/>
                  <w:marTop w:val="0"/>
                  <w:marBottom w:val="0"/>
                  <w:divBdr>
                    <w:top w:val="none" w:sz="0" w:space="0" w:color="auto"/>
                    <w:left w:val="none" w:sz="0" w:space="0" w:color="auto"/>
                    <w:bottom w:val="none" w:sz="0" w:space="0" w:color="auto"/>
                    <w:right w:val="none" w:sz="0" w:space="0" w:color="auto"/>
                  </w:divBdr>
                </w:div>
                <w:div w:id="799153568">
                  <w:marLeft w:val="640"/>
                  <w:marRight w:val="0"/>
                  <w:marTop w:val="0"/>
                  <w:marBottom w:val="0"/>
                  <w:divBdr>
                    <w:top w:val="none" w:sz="0" w:space="0" w:color="auto"/>
                    <w:left w:val="none" w:sz="0" w:space="0" w:color="auto"/>
                    <w:bottom w:val="none" w:sz="0" w:space="0" w:color="auto"/>
                    <w:right w:val="none" w:sz="0" w:space="0" w:color="auto"/>
                  </w:divBdr>
                </w:div>
                <w:div w:id="11735428">
                  <w:marLeft w:val="640"/>
                  <w:marRight w:val="0"/>
                  <w:marTop w:val="0"/>
                  <w:marBottom w:val="0"/>
                  <w:divBdr>
                    <w:top w:val="none" w:sz="0" w:space="0" w:color="auto"/>
                    <w:left w:val="none" w:sz="0" w:space="0" w:color="auto"/>
                    <w:bottom w:val="none" w:sz="0" w:space="0" w:color="auto"/>
                    <w:right w:val="none" w:sz="0" w:space="0" w:color="auto"/>
                  </w:divBdr>
                </w:div>
                <w:div w:id="844435733">
                  <w:marLeft w:val="640"/>
                  <w:marRight w:val="0"/>
                  <w:marTop w:val="0"/>
                  <w:marBottom w:val="0"/>
                  <w:divBdr>
                    <w:top w:val="none" w:sz="0" w:space="0" w:color="auto"/>
                    <w:left w:val="none" w:sz="0" w:space="0" w:color="auto"/>
                    <w:bottom w:val="none" w:sz="0" w:space="0" w:color="auto"/>
                    <w:right w:val="none" w:sz="0" w:space="0" w:color="auto"/>
                  </w:divBdr>
                </w:div>
                <w:div w:id="1313947247">
                  <w:marLeft w:val="640"/>
                  <w:marRight w:val="0"/>
                  <w:marTop w:val="0"/>
                  <w:marBottom w:val="0"/>
                  <w:divBdr>
                    <w:top w:val="none" w:sz="0" w:space="0" w:color="auto"/>
                    <w:left w:val="none" w:sz="0" w:space="0" w:color="auto"/>
                    <w:bottom w:val="none" w:sz="0" w:space="0" w:color="auto"/>
                    <w:right w:val="none" w:sz="0" w:space="0" w:color="auto"/>
                  </w:divBdr>
                </w:div>
                <w:div w:id="371460631">
                  <w:marLeft w:val="640"/>
                  <w:marRight w:val="0"/>
                  <w:marTop w:val="0"/>
                  <w:marBottom w:val="0"/>
                  <w:divBdr>
                    <w:top w:val="none" w:sz="0" w:space="0" w:color="auto"/>
                    <w:left w:val="none" w:sz="0" w:space="0" w:color="auto"/>
                    <w:bottom w:val="none" w:sz="0" w:space="0" w:color="auto"/>
                    <w:right w:val="none" w:sz="0" w:space="0" w:color="auto"/>
                  </w:divBdr>
                </w:div>
                <w:div w:id="1251886848">
                  <w:marLeft w:val="640"/>
                  <w:marRight w:val="0"/>
                  <w:marTop w:val="0"/>
                  <w:marBottom w:val="0"/>
                  <w:divBdr>
                    <w:top w:val="none" w:sz="0" w:space="0" w:color="auto"/>
                    <w:left w:val="none" w:sz="0" w:space="0" w:color="auto"/>
                    <w:bottom w:val="none" w:sz="0" w:space="0" w:color="auto"/>
                    <w:right w:val="none" w:sz="0" w:space="0" w:color="auto"/>
                  </w:divBdr>
                </w:div>
                <w:div w:id="213472955">
                  <w:marLeft w:val="640"/>
                  <w:marRight w:val="0"/>
                  <w:marTop w:val="0"/>
                  <w:marBottom w:val="0"/>
                  <w:divBdr>
                    <w:top w:val="none" w:sz="0" w:space="0" w:color="auto"/>
                    <w:left w:val="none" w:sz="0" w:space="0" w:color="auto"/>
                    <w:bottom w:val="none" w:sz="0" w:space="0" w:color="auto"/>
                    <w:right w:val="none" w:sz="0" w:space="0" w:color="auto"/>
                  </w:divBdr>
                </w:div>
                <w:div w:id="1023358007">
                  <w:marLeft w:val="640"/>
                  <w:marRight w:val="0"/>
                  <w:marTop w:val="0"/>
                  <w:marBottom w:val="0"/>
                  <w:divBdr>
                    <w:top w:val="none" w:sz="0" w:space="0" w:color="auto"/>
                    <w:left w:val="none" w:sz="0" w:space="0" w:color="auto"/>
                    <w:bottom w:val="none" w:sz="0" w:space="0" w:color="auto"/>
                    <w:right w:val="none" w:sz="0" w:space="0" w:color="auto"/>
                  </w:divBdr>
                </w:div>
                <w:div w:id="229311563">
                  <w:marLeft w:val="640"/>
                  <w:marRight w:val="0"/>
                  <w:marTop w:val="0"/>
                  <w:marBottom w:val="0"/>
                  <w:divBdr>
                    <w:top w:val="none" w:sz="0" w:space="0" w:color="auto"/>
                    <w:left w:val="none" w:sz="0" w:space="0" w:color="auto"/>
                    <w:bottom w:val="none" w:sz="0" w:space="0" w:color="auto"/>
                    <w:right w:val="none" w:sz="0" w:space="0" w:color="auto"/>
                  </w:divBdr>
                </w:div>
                <w:div w:id="1346664017">
                  <w:marLeft w:val="640"/>
                  <w:marRight w:val="0"/>
                  <w:marTop w:val="0"/>
                  <w:marBottom w:val="0"/>
                  <w:divBdr>
                    <w:top w:val="none" w:sz="0" w:space="0" w:color="auto"/>
                    <w:left w:val="none" w:sz="0" w:space="0" w:color="auto"/>
                    <w:bottom w:val="none" w:sz="0" w:space="0" w:color="auto"/>
                    <w:right w:val="none" w:sz="0" w:space="0" w:color="auto"/>
                  </w:divBdr>
                </w:div>
              </w:divsChild>
            </w:div>
            <w:div w:id="543368473">
              <w:marLeft w:val="0"/>
              <w:marRight w:val="0"/>
              <w:marTop w:val="0"/>
              <w:marBottom w:val="0"/>
              <w:divBdr>
                <w:top w:val="none" w:sz="0" w:space="0" w:color="auto"/>
                <w:left w:val="none" w:sz="0" w:space="0" w:color="auto"/>
                <w:bottom w:val="none" w:sz="0" w:space="0" w:color="auto"/>
                <w:right w:val="none" w:sz="0" w:space="0" w:color="auto"/>
              </w:divBdr>
              <w:divsChild>
                <w:div w:id="955982963">
                  <w:marLeft w:val="640"/>
                  <w:marRight w:val="0"/>
                  <w:marTop w:val="0"/>
                  <w:marBottom w:val="0"/>
                  <w:divBdr>
                    <w:top w:val="none" w:sz="0" w:space="0" w:color="auto"/>
                    <w:left w:val="none" w:sz="0" w:space="0" w:color="auto"/>
                    <w:bottom w:val="none" w:sz="0" w:space="0" w:color="auto"/>
                    <w:right w:val="none" w:sz="0" w:space="0" w:color="auto"/>
                  </w:divBdr>
                </w:div>
                <w:div w:id="125971669">
                  <w:marLeft w:val="640"/>
                  <w:marRight w:val="0"/>
                  <w:marTop w:val="0"/>
                  <w:marBottom w:val="0"/>
                  <w:divBdr>
                    <w:top w:val="none" w:sz="0" w:space="0" w:color="auto"/>
                    <w:left w:val="none" w:sz="0" w:space="0" w:color="auto"/>
                    <w:bottom w:val="none" w:sz="0" w:space="0" w:color="auto"/>
                    <w:right w:val="none" w:sz="0" w:space="0" w:color="auto"/>
                  </w:divBdr>
                </w:div>
                <w:div w:id="1876774871">
                  <w:marLeft w:val="640"/>
                  <w:marRight w:val="0"/>
                  <w:marTop w:val="0"/>
                  <w:marBottom w:val="0"/>
                  <w:divBdr>
                    <w:top w:val="none" w:sz="0" w:space="0" w:color="auto"/>
                    <w:left w:val="none" w:sz="0" w:space="0" w:color="auto"/>
                    <w:bottom w:val="none" w:sz="0" w:space="0" w:color="auto"/>
                    <w:right w:val="none" w:sz="0" w:space="0" w:color="auto"/>
                  </w:divBdr>
                </w:div>
                <w:div w:id="1431928722">
                  <w:marLeft w:val="640"/>
                  <w:marRight w:val="0"/>
                  <w:marTop w:val="0"/>
                  <w:marBottom w:val="0"/>
                  <w:divBdr>
                    <w:top w:val="none" w:sz="0" w:space="0" w:color="auto"/>
                    <w:left w:val="none" w:sz="0" w:space="0" w:color="auto"/>
                    <w:bottom w:val="none" w:sz="0" w:space="0" w:color="auto"/>
                    <w:right w:val="none" w:sz="0" w:space="0" w:color="auto"/>
                  </w:divBdr>
                </w:div>
                <w:div w:id="709375368">
                  <w:marLeft w:val="640"/>
                  <w:marRight w:val="0"/>
                  <w:marTop w:val="0"/>
                  <w:marBottom w:val="0"/>
                  <w:divBdr>
                    <w:top w:val="none" w:sz="0" w:space="0" w:color="auto"/>
                    <w:left w:val="none" w:sz="0" w:space="0" w:color="auto"/>
                    <w:bottom w:val="none" w:sz="0" w:space="0" w:color="auto"/>
                    <w:right w:val="none" w:sz="0" w:space="0" w:color="auto"/>
                  </w:divBdr>
                </w:div>
                <w:div w:id="405033068">
                  <w:marLeft w:val="640"/>
                  <w:marRight w:val="0"/>
                  <w:marTop w:val="0"/>
                  <w:marBottom w:val="0"/>
                  <w:divBdr>
                    <w:top w:val="none" w:sz="0" w:space="0" w:color="auto"/>
                    <w:left w:val="none" w:sz="0" w:space="0" w:color="auto"/>
                    <w:bottom w:val="none" w:sz="0" w:space="0" w:color="auto"/>
                    <w:right w:val="none" w:sz="0" w:space="0" w:color="auto"/>
                  </w:divBdr>
                </w:div>
                <w:div w:id="1528715280">
                  <w:marLeft w:val="640"/>
                  <w:marRight w:val="0"/>
                  <w:marTop w:val="0"/>
                  <w:marBottom w:val="0"/>
                  <w:divBdr>
                    <w:top w:val="none" w:sz="0" w:space="0" w:color="auto"/>
                    <w:left w:val="none" w:sz="0" w:space="0" w:color="auto"/>
                    <w:bottom w:val="none" w:sz="0" w:space="0" w:color="auto"/>
                    <w:right w:val="none" w:sz="0" w:space="0" w:color="auto"/>
                  </w:divBdr>
                </w:div>
                <w:div w:id="1334644143">
                  <w:marLeft w:val="640"/>
                  <w:marRight w:val="0"/>
                  <w:marTop w:val="0"/>
                  <w:marBottom w:val="0"/>
                  <w:divBdr>
                    <w:top w:val="none" w:sz="0" w:space="0" w:color="auto"/>
                    <w:left w:val="none" w:sz="0" w:space="0" w:color="auto"/>
                    <w:bottom w:val="none" w:sz="0" w:space="0" w:color="auto"/>
                    <w:right w:val="none" w:sz="0" w:space="0" w:color="auto"/>
                  </w:divBdr>
                </w:div>
                <w:div w:id="513306492">
                  <w:marLeft w:val="640"/>
                  <w:marRight w:val="0"/>
                  <w:marTop w:val="0"/>
                  <w:marBottom w:val="0"/>
                  <w:divBdr>
                    <w:top w:val="none" w:sz="0" w:space="0" w:color="auto"/>
                    <w:left w:val="none" w:sz="0" w:space="0" w:color="auto"/>
                    <w:bottom w:val="none" w:sz="0" w:space="0" w:color="auto"/>
                    <w:right w:val="none" w:sz="0" w:space="0" w:color="auto"/>
                  </w:divBdr>
                </w:div>
                <w:div w:id="737090834">
                  <w:marLeft w:val="640"/>
                  <w:marRight w:val="0"/>
                  <w:marTop w:val="0"/>
                  <w:marBottom w:val="0"/>
                  <w:divBdr>
                    <w:top w:val="none" w:sz="0" w:space="0" w:color="auto"/>
                    <w:left w:val="none" w:sz="0" w:space="0" w:color="auto"/>
                    <w:bottom w:val="none" w:sz="0" w:space="0" w:color="auto"/>
                    <w:right w:val="none" w:sz="0" w:space="0" w:color="auto"/>
                  </w:divBdr>
                </w:div>
                <w:div w:id="742605206">
                  <w:marLeft w:val="640"/>
                  <w:marRight w:val="0"/>
                  <w:marTop w:val="0"/>
                  <w:marBottom w:val="0"/>
                  <w:divBdr>
                    <w:top w:val="none" w:sz="0" w:space="0" w:color="auto"/>
                    <w:left w:val="none" w:sz="0" w:space="0" w:color="auto"/>
                    <w:bottom w:val="none" w:sz="0" w:space="0" w:color="auto"/>
                    <w:right w:val="none" w:sz="0" w:space="0" w:color="auto"/>
                  </w:divBdr>
                </w:div>
                <w:div w:id="1128815557">
                  <w:marLeft w:val="640"/>
                  <w:marRight w:val="0"/>
                  <w:marTop w:val="0"/>
                  <w:marBottom w:val="0"/>
                  <w:divBdr>
                    <w:top w:val="none" w:sz="0" w:space="0" w:color="auto"/>
                    <w:left w:val="none" w:sz="0" w:space="0" w:color="auto"/>
                    <w:bottom w:val="none" w:sz="0" w:space="0" w:color="auto"/>
                    <w:right w:val="none" w:sz="0" w:space="0" w:color="auto"/>
                  </w:divBdr>
                </w:div>
                <w:div w:id="2047899621">
                  <w:marLeft w:val="640"/>
                  <w:marRight w:val="0"/>
                  <w:marTop w:val="0"/>
                  <w:marBottom w:val="0"/>
                  <w:divBdr>
                    <w:top w:val="none" w:sz="0" w:space="0" w:color="auto"/>
                    <w:left w:val="none" w:sz="0" w:space="0" w:color="auto"/>
                    <w:bottom w:val="none" w:sz="0" w:space="0" w:color="auto"/>
                    <w:right w:val="none" w:sz="0" w:space="0" w:color="auto"/>
                  </w:divBdr>
                </w:div>
                <w:div w:id="1697735619">
                  <w:marLeft w:val="640"/>
                  <w:marRight w:val="0"/>
                  <w:marTop w:val="0"/>
                  <w:marBottom w:val="0"/>
                  <w:divBdr>
                    <w:top w:val="none" w:sz="0" w:space="0" w:color="auto"/>
                    <w:left w:val="none" w:sz="0" w:space="0" w:color="auto"/>
                    <w:bottom w:val="none" w:sz="0" w:space="0" w:color="auto"/>
                    <w:right w:val="none" w:sz="0" w:space="0" w:color="auto"/>
                  </w:divBdr>
                </w:div>
                <w:div w:id="156649958">
                  <w:marLeft w:val="640"/>
                  <w:marRight w:val="0"/>
                  <w:marTop w:val="0"/>
                  <w:marBottom w:val="0"/>
                  <w:divBdr>
                    <w:top w:val="none" w:sz="0" w:space="0" w:color="auto"/>
                    <w:left w:val="none" w:sz="0" w:space="0" w:color="auto"/>
                    <w:bottom w:val="none" w:sz="0" w:space="0" w:color="auto"/>
                    <w:right w:val="none" w:sz="0" w:space="0" w:color="auto"/>
                  </w:divBdr>
                </w:div>
                <w:div w:id="1127351663">
                  <w:marLeft w:val="640"/>
                  <w:marRight w:val="0"/>
                  <w:marTop w:val="0"/>
                  <w:marBottom w:val="0"/>
                  <w:divBdr>
                    <w:top w:val="none" w:sz="0" w:space="0" w:color="auto"/>
                    <w:left w:val="none" w:sz="0" w:space="0" w:color="auto"/>
                    <w:bottom w:val="none" w:sz="0" w:space="0" w:color="auto"/>
                    <w:right w:val="none" w:sz="0" w:space="0" w:color="auto"/>
                  </w:divBdr>
                </w:div>
                <w:div w:id="674528436">
                  <w:marLeft w:val="640"/>
                  <w:marRight w:val="0"/>
                  <w:marTop w:val="0"/>
                  <w:marBottom w:val="0"/>
                  <w:divBdr>
                    <w:top w:val="none" w:sz="0" w:space="0" w:color="auto"/>
                    <w:left w:val="none" w:sz="0" w:space="0" w:color="auto"/>
                    <w:bottom w:val="none" w:sz="0" w:space="0" w:color="auto"/>
                    <w:right w:val="none" w:sz="0" w:space="0" w:color="auto"/>
                  </w:divBdr>
                </w:div>
                <w:div w:id="1988123438">
                  <w:marLeft w:val="640"/>
                  <w:marRight w:val="0"/>
                  <w:marTop w:val="0"/>
                  <w:marBottom w:val="0"/>
                  <w:divBdr>
                    <w:top w:val="none" w:sz="0" w:space="0" w:color="auto"/>
                    <w:left w:val="none" w:sz="0" w:space="0" w:color="auto"/>
                    <w:bottom w:val="none" w:sz="0" w:space="0" w:color="auto"/>
                    <w:right w:val="none" w:sz="0" w:space="0" w:color="auto"/>
                  </w:divBdr>
                </w:div>
                <w:div w:id="1483155949">
                  <w:marLeft w:val="640"/>
                  <w:marRight w:val="0"/>
                  <w:marTop w:val="0"/>
                  <w:marBottom w:val="0"/>
                  <w:divBdr>
                    <w:top w:val="none" w:sz="0" w:space="0" w:color="auto"/>
                    <w:left w:val="none" w:sz="0" w:space="0" w:color="auto"/>
                    <w:bottom w:val="none" w:sz="0" w:space="0" w:color="auto"/>
                    <w:right w:val="none" w:sz="0" w:space="0" w:color="auto"/>
                  </w:divBdr>
                </w:div>
                <w:div w:id="296298787">
                  <w:marLeft w:val="640"/>
                  <w:marRight w:val="0"/>
                  <w:marTop w:val="0"/>
                  <w:marBottom w:val="0"/>
                  <w:divBdr>
                    <w:top w:val="none" w:sz="0" w:space="0" w:color="auto"/>
                    <w:left w:val="none" w:sz="0" w:space="0" w:color="auto"/>
                    <w:bottom w:val="none" w:sz="0" w:space="0" w:color="auto"/>
                    <w:right w:val="none" w:sz="0" w:space="0" w:color="auto"/>
                  </w:divBdr>
                </w:div>
                <w:div w:id="1538395096">
                  <w:marLeft w:val="640"/>
                  <w:marRight w:val="0"/>
                  <w:marTop w:val="0"/>
                  <w:marBottom w:val="0"/>
                  <w:divBdr>
                    <w:top w:val="none" w:sz="0" w:space="0" w:color="auto"/>
                    <w:left w:val="none" w:sz="0" w:space="0" w:color="auto"/>
                    <w:bottom w:val="none" w:sz="0" w:space="0" w:color="auto"/>
                    <w:right w:val="none" w:sz="0" w:space="0" w:color="auto"/>
                  </w:divBdr>
                </w:div>
                <w:div w:id="1534420705">
                  <w:marLeft w:val="640"/>
                  <w:marRight w:val="0"/>
                  <w:marTop w:val="0"/>
                  <w:marBottom w:val="0"/>
                  <w:divBdr>
                    <w:top w:val="none" w:sz="0" w:space="0" w:color="auto"/>
                    <w:left w:val="none" w:sz="0" w:space="0" w:color="auto"/>
                    <w:bottom w:val="none" w:sz="0" w:space="0" w:color="auto"/>
                    <w:right w:val="none" w:sz="0" w:space="0" w:color="auto"/>
                  </w:divBdr>
                </w:div>
                <w:div w:id="1702121063">
                  <w:marLeft w:val="640"/>
                  <w:marRight w:val="0"/>
                  <w:marTop w:val="0"/>
                  <w:marBottom w:val="0"/>
                  <w:divBdr>
                    <w:top w:val="none" w:sz="0" w:space="0" w:color="auto"/>
                    <w:left w:val="none" w:sz="0" w:space="0" w:color="auto"/>
                    <w:bottom w:val="none" w:sz="0" w:space="0" w:color="auto"/>
                    <w:right w:val="none" w:sz="0" w:space="0" w:color="auto"/>
                  </w:divBdr>
                </w:div>
                <w:div w:id="736515480">
                  <w:marLeft w:val="640"/>
                  <w:marRight w:val="0"/>
                  <w:marTop w:val="0"/>
                  <w:marBottom w:val="0"/>
                  <w:divBdr>
                    <w:top w:val="none" w:sz="0" w:space="0" w:color="auto"/>
                    <w:left w:val="none" w:sz="0" w:space="0" w:color="auto"/>
                    <w:bottom w:val="none" w:sz="0" w:space="0" w:color="auto"/>
                    <w:right w:val="none" w:sz="0" w:space="0" w:color="auto"/>
                  </w:divBdr>
                </w:div>
                <w:div w:id="978458847">
                  <w:marLeft w:val="640"/>
                  <w:marRight w:val="0"/>
                  <w:marTop w:val="0"/>
                  <w:marBottom w:val="0"/>
                  <w:divBdr>
                    <w:top w:val="none" w:sz="0" w:space="0" w:color="auto"/>
                    <w:left w:val="none" w:sz="0" w:space="0" w:color="auto"/>
                    <w:bottom w:val="none" w:sz="0" w:space="0" w:color="auto"/>
                    <w:right w:val="none" w:sz="0" w:space="0" w:color="auto"/>
                  </w:divBdr>
                </w:div>
                <w:div w:id="746999386">
                  <w:marLeft w:val="640"/>
                  <w:marRight w:val="0"/>
                  <w:marTop w:val="0"/>
                  <w:marBottom w:val="0"/>
                  <w:divBdr>
                    <w:top w:val="none" w:sz="0" w:space="0" w:color="auto"/>
                    <w:left w:val="none" w:sz="0" w:space="0" w:color="auto"/>
                    <w:bottom w:val="none" w:sz="0" w:space="0" w:color="auto"/>
                    <w:right w:val="none" w:sz="0" w:space="0" w:color="auto"/>
                  </w:divBdr>
                </w:div>
                <w:div w:id="722021352">
                  <w:marLeft w:val="640"/>
                  <w:marRight w:val="0"/>
                  <w:marTop w:val="0"/>
                  <w:marBottom w:val="0"/>
                  <w:divBdr>
                    <w:top w:val="none" w:sz="0" w:space="0" w:color="auto"/>
                    <w:left w:val="none" w:sz="0" w:space="0" w:color="auto"/>
                    <w:bottom w:val="none" w:sz="0" w:space="0" w:color="auto"/>
                    <w:right w:val="none" w:sz="0" w:space="0" w:color="auto"/>
                  </w:divBdr>
                </w:div>
                <w:div w:id="555312411">
                  <w:marLeft w:val="640"/>
                  <w:marRight w:val="0"/>
                  <w:marTop w:val="0"/>
                  <w:marBottom w:val="0"/>
                  <w:divBdr>
                    <w:top w:val="none" w:sz="0" w:space="0" w:color="auto"/>
                    <w:left w:val="none" w:sz="0" w:space="0" w:color="auto"/>
                    <w:bottom w:val="none" w:sz="0" w:space="0" w:color="auto"/>
                    <w:right w:val="none" w:sz="0" w:space="0" w:color="auto"/>
                  </w:divBdr>
                </w:div>
                <w:div w:id="573129480">
                  <w:marLeft w:val="640"/>
                  <w:marRight w:val="0"/>
                  <w:marTop w:val="0"/>
                  <w:marBottom w:val="0"/>
                  <w:divBdr>
                    <w:top w:val="none" w:sz="0" w:space="0" w:color="auto"/>
                    <w:left w:val="none" w:sz="0" w:space="0" w:color="auto"/>
                    <w:bottom w:val="none" w:sz="0" w:space="0" w:color="auto"/>
                    <w:right w:val="none" w:sz="0" w:space="0" w:color="auto"/>
                  </w:divBdr>
                </w:div>
                <w:div w:id="1705592704">
                  <w:marLeft w:val="640"/>
                  <w:marRight w:val="0"/>
                  <w:marTop w:val="0"/>
                  <w:marBottom w:val="0"/>
                  <w:divBdr>
                    <w:top w:val="none" w:sz="0" w:space="0" w:color="auto"/>
                    <w:left w:val="none" w:sz="0" w:space="0" w:color="auto"/>
                    <w:bottom w:val="none" w:sz="0" w:space="0" w:color="auto"/>
                    <w:right w:val="none" w:sz="0" w:space="0" w:color="auto"/>
                  </w:divBdr>
                </w:div>
                <w:div w:id="2032490535">
                  <w:marLeft w:val="640"/>
                  <w:marRight w:val="0"/>
                  <w:marTop w:val="0"/>
                  <w:marBottom w:val="0"/>
                  <w:divBdr>
                    <w:top w:val="none" w:sz="0" w:space="0" w:color="auto"/>
                    <w:left w:val="none" w:sz="0" w:space="0" w:color="auto"/>
                    <w:bottom w:val="none" w:sz="0" w:space="0" w:color="auto"/>
                    <w:right w:val="none" w:sz="0" w:space="0" w:color="auto"/>
                  </w:divBdr>
                </w:div>
                <w:div w:id="1891260043">
                  <w:marLeft w:val="640"/>
                  <w:marRight w:val="0"/>
                  <w:marTop w:val="0"/>
                  <w:marBottom w:val="0"/>
                  <w:divBdr>
                    <w:top w:val="none" w:sz="0" w:space="0" w:color="auto"/>
                    <w:left w:val="none" w:sz="0" w:space="0" w:color="auto"/>
                    <w:bottom w:val="none" w:sz="0" w:space="0" w:color="auto"/>
                    <w:right w:val="none" w:sz="0" w:space="0" w:color="auto"/>
                  </w:divBdr>
                </w:div>
                <w:div w:id="114448308">
                  <w:marLeft w:val="640"/>
                  <w:marRight w:val="0"/>
                  <w:marTop w:val="0"/>
                  <w:marBottom w:val="0"/>
                  <w:divBdr>
                    <w:top w:val="none" w:sz="0" w:space="0" w:color="auto"/>
                    <w:left w:val="none" w:sz="0" w:space="0" w:color="auto"/>
                    <w:bottom w:val="none" w:sz="0" w:space="0" w:color="auto"/>
                    <w:right w:val="none" w:sz="0" w:space="0" w:color="auto"/>
                  </w:divBdr>
                </w:div>
                <w:div w:id="1154878283">
                  <w:marLeft w:val="640"/>
                  <w:marRight w:val="0"/>
                  <w:marTop w:val="0"/>
                  <w:marBottom w:val="0"/>
                  <w:divBdr>
                    <w:top w:val="none" w:sz="0" w:space="0" w:color="auto"/>
                    <w:left w:val="none" w:sz="0" w:space="0" w:color="auto"/>
                    <w:bottom w:val="none" w:sz="0" w:space="0" w:color="auto"/>
                    <w:right w:val="none" w:sz="0" w:space="0" w:color="auto"/>
                  </w:divBdr>
                </w:div>
                <w:div w:id="492724830">
                  <w:marLeft w:val="640"/>
                  <w:marRight w:val="0"/>
                  <w:marTop w:val="0"/>
                  <w:marBottom w:val="0"/>
                  <w:divBdr>
                    <w:top w:val="none" w:sz="0" w:space="0" w:color="auto"/>
                    <w:left w:val="none" w:sz="0" w:space="0" w:color="auto"/>
                    <w:bottom w:val="none" w:sz="0" w:space="0" w:color="auto"/>
                    <w:right w:val="none" w:sz="0" w:space="0" w:color="auto"/>
                  </w:divBdr>
                </w:div>
                <w:div w:id="1723361164">
                  <w:marLeft w:val="640"/>
                  <w:marRight w:val="0"/>
                  <w:marTop w:val="0"/>
                  <w:marBottom w:val="0"/>
                  <w:divBdr>
                    <w:top w:val="none" w:sz="0" w:space="0" w:color="auto"/>
                    <w:left w:val="none" w:sz="0" w:space="0" w:color="auto"/>
                    <w:bottom w:val="none" w:sz="0" w:space="0" w:color="auto"/>
                    <w:right w:val="none" w:sz="0" w:space="0" w:color="auto"/>
                  </w:divBdr>
                </w:div>
                <w:div w:id="1629508781">
                  <w:marLeft w:val="640"/>
                  <w:marRight w:val="0"/>
                  <w:marTop w:val="0"/>
                  <w:marBottom w:val="0"/>
                  <w:divBdr>
                    <w:top w:val="none" w:sz="0" w:space="0" w:color="auto"/>
                    <w:left w:val="none" w:sz="0" w:space="0" w:color="auto"/>
                    <w:bottom w:val="none" w:sz="0" w:space="0" w:color="auto"/>
                    <w:right w:val="none" w:sz="0" w:space="0" w:color="auto"/>
                  </w:divBdr>
                </w:div>
                <w:div w:id="1151482387">
                  <w:marLeft w:val="640"/>
                  <w:marRight w:val="0"/>
                  <w:marTop w:val="0"/>
                  <w:marBottom w:val="0"/>
                  <w:divBdr>
                    <w:top w:val="none" w:sz="0" w:space="0" w:color="auto"/>
                    <w:left w:val="none" w:sz="0" w:space="0" w:color="auto"/>
                    <w:bottom w:val="none" w:sz="0" w:space="0" w:color="auto"/>
                    <w:right w:val="none" w:sz="0" w:space="0" w:color="auto"/>
                  </w:divBdr>
                </w:div>
                <w:div w:id="771172769">
                  <w:marLeft w:val="640"/>
                  <w:marRight w:val="0"/>
                  <w:marTop w:val="0"/>
                  <w:marBottom w:val="0"/>
                  <w:divBdr>
                    <w:top w:val="none" w:sz="0" w:space="0" w:color="auto"/>
                    <w:left w:val="none" w:sz="0" w:space="0" w:color="auto"/>
                    <w:bottom w:val="none" w:sz="0" w:space="0" w:color="auto"/>
                    <w:right w:val="none" w:sz="0" w:space="0" w:color="auto"/>
                  </w:divBdr>
                </w:div>
                <w:div w:id="455829537">
                  <w:marLeft w:val="640"/>
                  <w:marRight w:val="0"/>
                  <w:marTop w:val="0"/>
                  <w:marBottom w:val="0"/>
                  <w:divBdr>
                    <w:top w:val="none" w:sz="0" w:space="0" w:color="auto"/>
                    <w:left w:val="none" w:sz="0" w:space="0" w:color="auto"/>
                    <w:bottom w:val="none" w:sz="0" w:space="0" w:color="auto"/>
                    <w:right w:val="none" w:sz="0" w:space="0" w:color="auto"/>
                  </w:divBdr>
                </w:div>
                <w:div w:id="1906794670">
                  <w:marLeft w:val="640"/>
                  <w:marRight w:val="0"/>
                  <w:marTop w:val="0"/>
                  <w:marBottom w:val="0"/>
                  <w:divBdr>
                    <w:top w:val="none" w:sz="0" w:space="0" w:color="auto"/>
                    <w:left w:val="none" w:sz="0" w:space="0" w:color="auto"/>
                    <w:bottom w:val="none" w:sz="0" w:space="0" w:color="auto"/>
                    <w:right w:val="none" w:sz="0" w:space="0" w:color="auto"/>
                  </w:divBdr>
                </w:div>
                <w:div w:id="1054701098">
                  <w:marLeft w:val="640"/>
                  <w:marRight w:val="0"/>
                  <w:marTop w:val="0"/>
                  <w:marBottom w:val="0"/>
                  <w:divBdr>
                    <w:top w:val="none" w:sz="0" w:space="0" w:color="auto"/>
                    <w:left w:val="none" w:sz="0" w:space="0" w:color="auto"/>
                    <w:bottom w:val="none" w:sz="0" w:space="0" w:color="auto"/>
                    <w:right w:val="none" w:sz="0" w:space="0" w:color="auto"/>
                  </w:divBdr>
                </w:div>
                <w:div w:id="1852603845">
                  <w:marLeft w:val="640"/>
                  <w:marRight w:val="0"/>
                  <w:marTop w:val="0"/>
                  <w:marBottom w:val="0"/>
                  <w:divBdr>
                    <w:top w:val="none" w:sz="0" w:space="0" w:color="auto"/>
                    <w:left w:val="none" w:sz="0" w:space="0" w:color="auto"/>
                    <w:bottom w:val="none" w:sz="0" w:space="0" w:color="auto"/>
                    <w:right w:val="none" w:sz="0" w:space="0" w:color="auto"/>
                  </w:divBdr>
                </w:div>
                <w:div w:id="1150366488">
                  <w:marLeft w:val="640"/>
                  <w:marRight w:val="0"/>
                  <w:marTop w:val="0"/>
                  <w:marBottom w:val="0"/>
                  <w:divBdr>
                    <w:top w:val="none" w:sz="0" w:space="0" w:color="auto"/>
                    <w:left w:val="none" w:sz="0" w:space="0" w:color="auto"/>
                    <w:bottom w:val="none" w:sz="0" w:space="0" w:color="auto"/>
                    <w:right w:val="none" w:sz="0" w:space="0" w:color="auto"/>
                  </w:divBdr>
                </w:div>
                <w:div w:id="374738091">
                  <w:marLeft w:val="640"/>
                  <w:marRight w:val="0"/>
                  <w:marTop w:val="0"/>
                  <w:marBottom w:val="0"/>
                  <w:divBdr>
                    <w:top w:val="none" w:sz="0" w:space="0" w:color="auto"/>
                    <w:left w:val="none" w:sz="0" w:space="0" w:color="auto"/>
                    <w:bottom w:val="none" w:sz="0" w:space="0" w:color="auto"/>
                    <w:right w:val="none" w:sz="0" w:space="0" w:color="auto"/>
                  </w:divBdr>
                </w:div>
                <w:div w:id="665598255">
                  <w:marLeft w:val="640"/>
                  <w:marRight w:val="0"/>
                  <w:marTop w:val="0"/>
                  <w:marBottom w:val="0"/>
                  <w:divBdr>
                    <w:top w:val="none" w:sz="0" w:space="0" w:color="auto"/>
                    <w:left w:val="none" w:sz="0" w:space="0" w:color="auto"/>
                    <w:bottom w:val="none" w:sz="0" w:space="0" w:color="auto"/>
                    <w:right w:val="none" w:sz="0" w:space="0" w:color="auto"/>
                  </w:divBdr>
                </w:div>
                <w:div w:id="2122802566">
                  <w:marLeft w:val="640"/>
                  <w:marRight w:val="0"/>
                  <w:marTop w:val="0"/>
                  <w:marBottom w:val="0"/>
                  <w:divBdr>
                    <w:top w:val="none" w:sz="0" w:space="0" w:color="auto"/>
                    <w:left w:val="none" w:sz="0" w:space="0" w:color="auto"/>
                    <w:bottom w:val="none" w:sz="0" w:space="0" w:color="auto"/>
                    <w:right w:val="none" w:sz="0" w:space="0" w:color="auto"/>
                  </w:divBdr>
                </w:div>
                <w:div w:id="448813856">
                  <w:marLeft w:val="640"/>
                  <w:marRight w:val="0"/>
                  <w:marTop w:val="0"/>
                  <w:marBottom w:val="0"/>
                  <w:divBdr>
                    <w:top w:val="none" w:sz="0" w:space="0" w:color="auto"/>
                    <w:left w:val="none" w:sz="0" w:space="0" w:color="auto"/>
                    <w:bottom w:val="none" w:sz="0" w:space="0" w:color="auto"/>
                    <w:right w:val="none" w:sz="0" w:space="0" w:color="auto"/>
                  </w:divBdr>
                </w:div>
                <w:div w:id="1003437583">
                  <w:marLeft w:val="640"/>
                  <w:marRight w:val="0"/>
                  <w:marTop w:val="0"/>
                  <w:marBottom w:val="0"/>
                  <w:divBdr>
                    <w:top w:val="none" w:sz="0" w:space="0" w:color="auto"/>
                    <w:left w:val="none" w:sz="0" w:space="0" w:color="auto"/>
                    <w:bottom w:val="none" w:sz="0" w:space="0" w:color="auto"/>
                    <w:right w:val="none" w:sz="0" w:space="0" w:color="auto"/>
                  </w:divBdr>
                </w:div>
                <w:div w:id="1077633567">
                  <w:marLeft w:val="640"/>
                  <w:marRight w:val="0"/>
                  <w:marTop w:val="0"/>
                  <w:marBottom w:val="0"/>
                  <w:divBdr>
                    <w:top w:val="none" w:sz="0" w:space="0" w:color="auto"/>
                    <w:left w:val="none" w:sz="0" w:space="0" w:color="auto"/>
                    <w:bottom w:val="none" w:sz="0" w:space="0" w:color="auto"/>
                    <w:right w:val="none" w:sz="0" w:space="0" w:color="auto"/>
                  </w:divBdr>
                </w:div>
                <w:div w:id="1335693003">
                  <w:marLeft w:val="640"/>
                  <w:marRight w:val="0"/>
                  <w:marTop w:val="0"/>
                  <w:marBottom w:val="0"/>
                  <w:divBdr>
                    <w:top w:val="none" w:sz="0" w:space="0" w:color="auto"/>
                    <w:left w:val="none" w:sz="0" w:space="0" w:color="auto"/>
                    <w:bottom w:val="none" w:sz="0" w:space="0" w:color="auto"/>
                    <w:right w:val="none" w:sz="0" w:space="0" w:color="auto"/>
                  </w:divBdr>
                </w:div>
                <w:div w:id="175193968">
                  <w:marLeft w:val="640"/>
                  <w:marRight w:val="0"/>
                  <w:marTop w:val="0"/>
                  <w:marBottom w:val="0"/>
                  <w:divBdr>
                    <w:top w:val="none" w:sz="0" w:space="0" w:color="auto"/>
                    <w:left w:val="none" w:sz="0" w:space="0" w:color="auto"/>
                    <w:bottom w:val="none" w:sz="0" w:space="0" w:color="auto"/>
                    <w:right w:val="none" w:sz="0" w:space="0" w:color="auto"/>
                  </w:divBdr>
                </w:div>
                <w:div w:id="1457792278">
                  <w:marLeft w:val="640"/>
                  <w:marRight w:val="0"/>
                  <w:marTop w:val="0"/>
                  <w:marBottom w:val="0"/>
                  <w:divBdr>
                    <w:top w:val="none" w:sz="0" w:space="0" w:color="auto"/>
                    <w:left w:val="none" w:sz="0" w:space="0" w:color="auto"/>
                    <w:bottom w:val="none" w:sz="0" w:space="0" w:color="auto"/>
                    <w:right w:val="none" w:sz="0" w:space="0" w:color="auto"/>
                  </w:divBdr>
                </w:div>
                <w:div w:id="569122428">
                  <w:marLeft w:val="640"/>
                  <w:marRight w:val="0"/>
                  <w:marTop w:val="0"/>
                  <w:marBottom w:val="0"/>
                  <w:divBdr>
                    <w:top w:val="none" w:sz="0" w:space="0" w:color="auto"/>
                    <w:left w:val="none" w:sz="0" w:space="0" w:color="auto"/>
                    <w:bottom w:val="none" w:sz="0" w:space="0" w:color="auto"/>
                    <w:right w:val="none" w:sz="0" w:space="0" w:color="auto"/>
                  </w:divBdr>
                </w:div>
                <w:div w:id="2072846657">
                  <w:marLeft w:val="640"/>
                  <w:marRight w:val="0"/>
                  <w:marTop w:val="0"/>
                  <w:marBottom w:val="0"/>
                  <w:divBdr>
                    <w:top w:val="none" w:sz="0" w:space="0" w:color="auto"/>
                    <w:left w:val="none" w:sz="0" w:space="0" w:color="auto"/>
                    <w:bottom w:val="none" w:sz="0" w:space="0" w:color="auto"/>
                    <w:right w:val="none" w:sz="0" w:space="0" w:color="auto"/>
                  </w:divBdr>
                </w:div>
                <w:div w:id="1232499049">
                  <w:marLeft w:val="640"/>
                  <w:marRight w:val="0"/>
                  <w:marTop w:val="0"/>
                  <w:marBottom w:val="0"/>
                  <w:divBdr>
                    <w:top w:val="none" w:sz="0" w:space="0" w:color="auto"/>
                    <w:left w:val="none" w:sz="0" w:space="0" w:color="auto"/>
                    <w:bottom w:val="none" w:sz="0" w:space="0" w:color="auto"/>
                    <w:right w:val="none" w:sz="0" w:space="0" w:color="auto"/>
                  </w:divBdr>
                </w:div>
                <w:div w:id="2034458253">
                  <w:marLeft w:val="640"/>
                  <w:marRight w:val="0"/>
                  <w:marTop w:val="0"/>
                  <w:marBottom w:val="0"/>
                  <w:divBdr>
                    <w:top w:val="none" w:sz="0" w:space="0" w:color="auto"/>
                    <w:left w:val="none" w:sz="0" w:space="0" w:color="auto"/>
                    <w:bottom w:val="none" w:sz="0" w:space="0" w:color="auto"/>
                    <w:right w:val="none" w:sz="0" w:space="0" w:color="auto"/>
                  </w:divBdr>
                </w:div>
                <w:div w:id="1489244205">
                  <w:marLeft w:val="640"/>
                  <w:marRight w:val="0"/>
                  <w:marTop w:val="0"/>
                  <w:marBottom w:val="0"/>
                  <w:divBdr>
                    <w:top w:val="none" w:sz="0" w:space="0" w:color="auto"/>
                    <w:left w:val="none" w:sz="0" w:space="0" w:color="auto"/>
                    <w:bottom w:val="none" w:sz="0" w:space="0" w:color="auto"/>
                    <w:right w:val="none" w:sz="0" w:space="0" w:color="auto"/>
                  </w:divBdr>
                </w:div>
                <w:div w:id="1757818907">
                  <w:marLeft w:val="640"/>
                  <w:marRight w:val="0"/>
                  <w:marTop w:val="0"/>
                  <w:marBottom w:val="0"/>
                  <w:divBdr>
                    <w:top w:val="none" w:sz="0" w:space="0" w:color="auto"/>
                    <w:left w:val="none" w:sz="0" w:space="0" w:color="auto"/>
                    <w:bottom w:val="none" w:sz="0" w:space="0" w:color="auto"/>
                    <w:right w:val="none" w:sz="0" w:space="0" w:color="auto"/>
                  </w:divBdr>
                </w:div>
                <w:div w:id="1705398416">
                  <w:marLeft w:val="640"/>
                  <w:marRight w:val="0"/>
                  <w:marTop w:val="0"/>
                  <w:marBottom w:val="0"/>
                  <w:divBdr>
                    <w:top w:val="none" w:sz="0" w:space="0" w:color="auto"/>
                    <w:left w:val="none" w:sz="0" w:space="0" w:color="auto"/>
                    <w:bottom w:val="none" w:sz="0" w:space="0" w:color="auto"/>
                    <w:right w:val="none" w:sz="0" w:space="0" w:color="auto"/>
                  </w:divBdr>
                </w:div>
                <w:div w:id="1382097080">
                  <w:marLeft w:val="640"/>
                  <w:marRight w:val="0"/>
                  <w:marTop w:val="0"/>
                  <w:marBottom w:val="0"/>
                  <w:divBdr>
                    <w:top w:val="none" w:sz="0" w:space="0" w:color="auto"/>
                    <w:left w:val="none" w:sz="0" w:space="0" w:color="auto"/>
                    <w:bottom w:val="none" w:sz="0" w:space="0" w:color="auto"/>
                    <w:right w:val="none" w:sz="0" w:space="0" w:color="auto"/>
                  </w:divBdr>
                </w:div>
                <w:div w:id="1643001967">
                  <w:marLeft w:val="640"/>
                  <w:marRight w:val="0"/>
                  <w:marTop w:val="0"/>
                  <w:marBottom w:val="0"/>
                  <w:divBdr>
                    <w:top w:val="none" w:sz="0" w:space="0" w:color="auto"/>
                    <w:left w:val="none" w:sz="0" w:space="0" w:color="auto"/>
                    <w:bottom w:val="none" w:sz="0" w:space="0" w:color="auto"/>
                    <w:right w:val="none" w:sz="0" w:space="0" w:color="auto"/>
                  </w:divBdr>
                </w:div>
                <w:div w:id="1076702727">
                  <w:marLeft w:val="640"/>
                  <w:marRight w:val="0"/>
                  <w:marTop w:val="0"/>
                  <w:marBottom w:val="0"/>
                  <w:divBdr>
                    <w:top w:val="none" w:sz="0" w:space="0" w:color="auto"/>
                    <w:left w:val="none" w:sz="0" w:space="0" w:color="auto"/>
                    <w:bottom w:val="none" w:sz="0" w:space="0" w:color="auto"/>
                    <w:right w:val="none" w:sz="0" w:space="0" w:color="auto"/>
                  </w:divBdr>
                </w:div>
                <w:div w:id="2052069459">
                  <w:marLeft w:val="640"/>
                  <w:marRight w:val="0"/>
                  <w:marTop w:val="0"/>
                  <w:marBottom w:val="0"/>
                  <w:divBdr>
                    <w:top w:val="none" w:sz="0" w:space="0" w:color="auto"/>
                    <w:left w:val="none" w:sz="0" w:space="0" w:color="auto"/>
                    <w:bottom w:val="none" w:sz="0" w:space="0" w:color="auto"/>
                    <w:right w:val="none" w:sz="0" w:space="0" w:color="auto"/>
                  </w:divBdr>
                </w:div>
                <w:div w:id="1168865587">
                  <w:marLeft w:val="640"/>
                  <w:marRight w:val="0"/>
                  <w:marTop w:val="0"/>
                  <w:marBottom w:val="0"/>
                  <w:divBdr>
                    <w:top w:val="none" w:sz="0" w:space="0" w:color="auto"/>
                    <w:left w:val="none" w:sz="0" w:space="0" w:color="auto"/>
                    <w:bottom w:val="none" w:sz="0" w:space="0" w:color="auto"/>
                    <w:right w:val="none" w:sz="0" w:space="0" w:color="auto"/>
                  </w:divBdr>
                </w:div>
                <w:div w:id="1203783020">
                  <w:marLeft w:val="640"/>
                  <w:marRight w:val="0"/>
                  <w:marTop w:val="0"/>
                  <w:marBottom w:val="0"/>
                  <w:divBdr>
                    <w:top w:val="none" w:sz="0" w:space="0" w:color="auto"/>
                    <w:left w:val="none" w:sz="0" w:space="0" w:color="auto"/>
                    <w:bottom w:val="none" w:sz="0" w:space="0" w:color="auto"/>
                    <w:right w:val="none" w:sz="0" w:space="0" w:color="auto"/>
                  </w:divBdr>
                </w:div>
                <w:div w:id="1974017955">
                  <w:marLeft w:val="640"/>
                  <w:marRight w:val="0"/>
                  <w:marTop w:val="0"/>
                  <w:marBottom w:val="0"/>
                  <w:divBdr>
                    <w:top w:val="none" w:sz="0" w:space="0" w:color="auto"/>
                    <w:left w:val="none" w:sz="0" w:space="0" w:color="auto"/>
                    <w:bottom w:val="none" w:sz="0" w:space="0" w:color="auto"/>
                    <w:right w:val="none" w:sz="0" w:space="0" w:color="auto"/>
                  </w:divBdr>
                </w:div>
                <w:div w:id="712771573">
                  <w:marLeft w:val="640"/>
                  <w:marRight w:val="0"/>
                  <w:marTop w:val="0"/>
                  <w:marBottom w:val="0"/>
                  <w:divBdr>
                    <w:top w:val="none" w:sz="0" w:space="0" w:color="auto"/>
                    <w:left w:val="none" w:sz="0" w:space="0" w:color="auto"/>
                    <w:bottom w:val="none" w:sz="0" w:space="0" w:color="auto"/>
                    <w:right w:val="none" w:sz="0" w:space="0" w:color="auto"/>
                  </w:divBdr>
                </w:div>
                <w:div w:id="657686135">
                  <w:marLeft w:val="640"/>
                  <w:marRight w:val="0"/>
                  <w:marTop w:val="0"/>
                  <w:marBottom w:val="0"/>
                  <w:divBdr>
                    <w:top w:val="none" w:sz="0" w:space="0" w:color="auto"/>
                    <w:left w:val="none" w:sz="0" w:space="0" w:color="auto"/>
                    <w:bottom w:val="none" w:sz="0" w:space="0" w:color="auto"/>
                    <w:right w:val="none" w:sz="0" w:space="0" w:color="auto"/>
                  </w:divBdr>
                </w:div>
                <w:div w:id="818614583">
                  <w:marLeft w:val="640"/>
                  <w:marRight w:val="0"/>
                  <w:marTop w:val="0"/>
                  <w:marBottom w:val="0"/>
                  <w:divBdr>
                    <w:top w:val="none" w:sz="0" w:space="0" w:color="auto"/>
                    <w:left w:val="none" w:sz="0" w:space="0" w:color="auto"/>
                    <w:bottom w:val="none" w:sz="0" w:space="0" w:color="auto"/>
                    <w:right w:val="none" w:sz="0" w:space="0" w:color="auto"/>
                  </w:divBdr>
                </w:div>
                <w:div w:id="1209609566">
                  <w:marLeft w:val="640"/>
                  <w:marRight w:val="0"/>
                  <w:marTop w:val="0"/>
                  <w:marBottom w:val="0"/>
                  <w:divBdr>
                    <w:top w:val="none" w:sz="0" w:space="0" w:color="auto"/>
                    <w:left w:val="none" w:sz="0" w:space="0" w:color="auto"/>
                    <w:bottom w:val="none" w:sz="0" w:space="0" w:color="auto"/>
                    <w:right w:val="none" w:sz="0" w:space="0" w:color="auto"/>
                  </w:divBdr>
                </w:div>
                <w:div w:id="1689402263">
                  <w:marLeft w:val="640"/>
                  <w:marRight w:val="0"/>
                  <w:marTop w:val="0"/>
                  <w:marBottom w:val="0"/>
                  <w:divBdr>
                    <w:top w:val="none" w:sz="0" w:space="0" w:color="auto"/>
                    <w:left w:val="none" w:sz="0" w:space="0" w:color="auto"/>
                    <w:bottom w:val="none" w:sz="0" w:space="0" w:color="auto"/>
                    <w:right w:val="none" w:sz="0" w:space="0" w:color="auto"/>
                  </w:divBdr>
                </w:div>
                <w:div w:id="334504311">
                  <w:marLeft w:val="640"/>
                  <w:marRight w:val="0"/>
                  <w:marTop w:val="0"/>
                  <w:marBottom w:val="0"/>
                  <w:divBdr>
                    <w:top w:val="none" w:sz="0" w:space="0" w:color="auto"/>
                    <w:left w:val="none" w:sz="0" w:space="0" w:color="auto"/>
                    <w:bottom w:val="none" w:sz="0" w:space="0" w:color="auto"/>
                    <w:right w:val="none" w:sz="0" w:space="0" w:color="auto"/>
                  </w:divBdr>
                </w:div>
                <w:div w:id="984167344">
                  <w:marLeft w:val="640"/>
                  <w:marRight w:val="0"/>
                  <w:marTop w:val="0"/>
                  <w:marBottom w:val="0"/>
                  <w:divBdr>
                    <w:top w:val="none" w:sz="0" w:space="0" w:color="auto"/>
                    <w:left w:val="none" w:sz="0" w:space="0" w:color="auto"/>
                    <w:bottom w:val="none" w:sz="0" w:space="0" w:color="auto"/>
                    <w:right w:val="none" w:sz="0" w:space="0" w:color="auto"/>
                  </w:divBdr>
                </w:div>
                <w:div w:id="160851843">
                  <w:marLeft w:val="640"/>
                  <w:marRight w:val="0"/>
                  <w:marTop w:val="0"/>
                  <w:marBottom w:val="0"/>
                  <w:divBdr>
                    <w:top w:val="none" w:sz="0" w:space="0" w:color="auto"/>
                    <w:left w:val="none" w:sz="0" w:space="0" w:color="auto"/>
                    <w:bottom w:val="none" w:sz="0" w:space="0" w:color="auto"/>
                    <w:right w:val="none" w:sz="0" w:space="0" w:color="auto"/>
                  </w:divBdr>
                </w:div>
                <w:div w:id="1699158376">
                  <w:marLeft w:val="640"/>
                  <w:marRight w:val="0"/>
                  <w:marTop w:val="0"/>
                  <w:marBottom w:val="0"/>
                  <w:divBdr>
                    <w:top w:val="none" w:sz="0" w:space="0" w:color="auto"/>
                    <w:left w:val="none" w:sz="0" w:space="0" w:color="auto"/>
                    <w:bottom w:val="none" w:sz="0" w:space="0" w:color="auto"/>
                    <w:right w:val="none" w:sz="0" w:space="0" w:color="auto"/>
                  </w:divBdr>
                </w:div>
                <w:div w:id="1386446154">
                  <w:marLeft w:val="640"/>
                  <w:marRight w:val="0"/>
                  <w:marTop w:val="0"/>
                  <w:marBottom w:val="0"/>
                  <w:divBdr>
                    <w:top w:val="none" w:sz="0" w:space="0" w:color="auto"/>
                    <w:left w:val="none" w:sz="0" w:space="0" w:color="auto"/>
                    <w:bottom w:val="none" w:sz="0" w:space="0" w:color="auto"/>
                    <w:right w:val="none" w:sz="0" w:space="0" w:color="auto"/>
                  </w:divBdr>
                </w:div>
                <w:div w:id="461197668">
                  <w:marLeft w:val="640"/>
                  <w:marRight w:val="0"/>
                  <w:marTop w:val="0"/>
                  <w:marBottom w:val="0"/>
                  <w:divBdr>
                    <w:top w:val="none" w:sz="0" w:space="0" w:color="auto"/>
                    <w:left w:val="none" w:sz="0" w:space="0" w:color="auto"/>
                    <w:bottom w:val="none" w:sz="0" w:space="0" w:color="auto"/>
                    <w:right w:val="none" w:sz="0" w:space="0" w:color="auto"/>
                  </w:divBdr>
                </w:div>
                <w:div w:id="1848328676">
                  <w:marLeft w:val="640"/>
                  <w:marRight w:val="0"/>
                  <w:marTop w:val="0"/>
                  <w:marBottom w:val="0"/>
                  <w:divBdr>
                    <w:top w:val="none" w:sz="0" w:space="0" w:color="auto"/>
                    <w:left w:val="none" w:sz="0" w:space="0" w:color="auto"/>
                    <w:bottom w:val="none" w:sz="0" w:space="0" w:color="auto"/>
                    <w:right w:val="none" w:sz="0" w:space="0" w:color="auto"/>
                  </w:divBdr>
                </w:div>
                <w:div w:id="400714218">
                  <w:marLeft w:val="640"/>
                  <w:marRight w:val="0"/>
                  <w:marTop w:val="0"/>
                  <w:marBottom w:val="0"/>
                  <w:divBdr>
                    <w:top w:val="none" w:sz="0" w:space="0" w:color="auto"/>
                    <w:left w:val="none" w:sz="0" w:space="0" w:color="auto"/>
                    <w:bottom w:val="none" w:sz="0" w:space="0" w:color="auto"/>
                    <w:right w:val="none" w:sz="0" w:space="0" w:color="auto"/>
                  </w:divBdr>
                </w:div>
                <w:div w:id="923227382">
                  <w:marLeft w:val="640"/>
                  <w:marRight w:val="0"/>
                  <w:marTop w:val="0"/>
                  <w:marBottom w:val="0"/>
                  <w:divBdr>
                    <w:top w:val="none" w:sz="0" w:space="0" w:color="auto"/>
                    <w:left w:val="none" w:sz="0" w:space="0" w:color="auto"/>
                    <w:bottom w:val="none" w:sz="0" w:space="0" w:color="auto"/>
                    <w:right w:val="none" w:sz="0" w:space="0" w:color="auto"/>
                  </w:divBdr>
                </w:div>
                <w:div w:id="1888491141">
                  <w:marLeft w:val="640"/>
                  <w:marRight w:val="0"/>
                  <w:marTop w:val="0"/>
                  <w:marBottom w:val="0"/>
                  <w:divBdr>
                    <w:top w:val="none" w:sz="0" w:space="0" w:color="auto"/>
                    <w:left w:val="none" w:sz="0" w:space="0" w:color="auto"/>
                    <w:bottom w:val="none" w:sz="0" w:space="0" w:color="auto"/>
                    <w:right w:val="none" w:sz="0" w:space="0" w:color="auto"/>
                  </w:divBdr>
                </w:div>
                <w:div w:id="1038160212">
                  <w:marLeft w:val="640"/>
                  <w:marRight w:val="0"/>
                  <w:marTop w:val="0"/>
                  <w:marBottom w:val="0"/>
                  <w:divBdr>
                    <w:top w:val="none" w:sz="0" w:space="0" w:color="auto"/>
                    <w:left w:val="none" w:sz="0" w:space="0" w:color="auto"/>
                    <w:bottom w:val="none" w:sz="0" w:space="0" w:color="auto"/>
                    <w:right w:val="none" w:sz="0" w:space="0" w:color="auto"/>
                  </w:divBdr>
                </w:div>
                <w:div w:id="172300643">
                  <w:marLeft w:val="640"/>
                  <w:marRight w:val="0"/>
                  <w:marTop w:val="0"/>
                  <w:marBottom w:val="0"/>
                  <w:divBdr>
                    <w:top w:val="none" w:sz="0" w:space="0" w:color="auto"/>
                    <w:left w:val="none" w:sz="0" w:space="0" w:color="auto"/>
                    <w:bottom w:val="none" w:sz="0" w:space="0" w:color="auto"/>
                    <w:right w:val="none" w:sz="0" w:space="0" w:color="auto"/>
                  </w:divBdr>
                </w:div>
                <w:div w:id="2084064952">
                  <w:marLeft w:val="640"/>
                  <w:marRight w:val="0"/>
                  <w:marTop w:val="0"/>
                  <w:marBottom w:val="0"/>
                  <w:divBdr>
                    <w:top w:val="none" w:sz="0" w:space="0" w:color="auto"/>
                    <w:left w:val="none" w:sz="0" w:space="0" w:color="auto"/>
                    <w:bottom w:val="none" w:sz="0" w:space="0" w:color="auto"/>
                    <w:right w:val="none" w:sz="0" w:space="0" w:color="auto"/>
                  </w:divBdr>
                </w:div>
                <w:div w:id="439179428">
                  <w:marLeft w:val="640"/>
                  <w:marRight w:val="0"/>
                  <w:marTop w:val="0"/>
                  <w:marBottom w:val="0"/>
                  <w:divBdr>
                    <w:top w:val="none" w:sz="0" w:space="0" w:color="auto"/>
                    <w:left w:val="none" w:sz="0" w:space="0" w:color="auto"/>
                    <w:bottom w:val="none" w:sz="0" w:space="0" w:color="auto"/>
                    <w:right w:val="none" w:sz="0" w:space="0" w:color="auto"/>
                  </w:divBdr>
                </w:div>
                <w:div w:id="613830794">
                  <w:marLeft w:val="640"/>
                  <w:marRight w:val="0"/>
                  <w:marTop w:val="0"/>
                  <w:marBottom w:val="0"/>
                  <w:divBdr>
                    <w:top w:val="none" w:sz="0" w:space="0" w:color="auto"/>
                    <w:left w:val="none" w:sz="0" w:space="0" w:color="auto"/>
                    <w:bottom w:val="none" w:sz="0" w:space="0" w:color="auto"/>
                    <w:right w:val="none" w:sz="0" w:space="0" w:color="auto"/>
                  </w:divBdr>
                </w:div>
                <w:div w:id="550845712">
                  <w:marLeft w:val="640"/>
                  <w:marRight w:val="0"/>
                  <w:marTop w:val="0"/>
                  <w:marBottom w:val="0"/>
                  <w:divBdr>
                    <w:top w:val="none" w:sz="0" w:space="0" w:color="auto"/>
                    <w:left w:val="none" w:sz="0" w:space="0" w:color="auto"/>
                    <w:bottom w:val="none" w:sz="0" w:space="0" w:color="auto"/>
                    <w:right w:val="none" w:sz="0" w:space="0" w:color="auto"/>
                  </w:divBdr>
                </w:div>
                <w:div w:id="727650784">
                  <w:marLeft w:val="640"/>
                  <w:marRight w:val="0"/>
                  <w:marTop w:val="0"/>
                  <w:marBottom w:val="0"/>
                  <w:divBdr>
                    <w:top w:val="none" w:sz="0" w:space="0" w:color="auto"/>
                    <w:left w:val="none" w:sz="0" w:space="0" w:color="auto"/>
                    <w:bottom w:val="none" w:sz="0" w:space="0" w:color="auto"/>
                    <w:right w:val="none" w:sz="0" w:space="0" w:color="auto"/>
                  </w:divBdr>
                </w:div>
                <w:div w:id="1371882360">
                  <w:marLeft w:val="640"/>
                  <w:marRight w:val="0"/>
                  <w:marTop w:val="0"/>
                  <w:marBottom w:val="0"/>
                  <w:divBdr>
                    <w:top w:val="none" w:sz="0" w:space="0" w:color="auto"/>
                    <w:left w:val="none" w:sz="0" w:space="0" w:color="auto"/>
                    <w:bottom w:val="none" w:sz="0" w:space="0" w:color="auto"/>
                    <w:right w:val="none" w:sz="0" w:space="0" w:color="auto"/>
                  </w:divBdr>
                </w:div>
                <w:div w:id="204562576">
                  <w:marLeft w:val="640"/>
                  <w:marRight w:val="0"/>
                  <w:marTop w:val="0"/>
                  <w:marBottom w:val="0"/>
                  <w:divBdr>
                    <w:top w:val="none" w:sz="0" w:space="0" w:color="auto"/>
                    <w:left w:val="none" w:sz="0" w:space="0" w:color="auto"/>
                    <w:bottom w:val="none" w:sz="0" w:space="0" w:color="auto"/>
                    <w:right w:val="none" w:sz="0" w:space="0" w:color="auto"/>
                  </w:divBdr>
                </w:div>
                <w:div w:id="275913959">
                  <w:marLeft w:val="640"/>
                  <w:marRight w:val="0"/>
                  <w:marTop w:val="0"/>
                  <w:marBottom w:val="0"/>
                  <w:divBdr>
                    <w:top w:val="none" w:sz="0" w:space="0" w:color="auto"/>
                    <w:left w:val="none" w:sz="0" w:space="0" w:color="auto"/>
                    <w:bottom w:val="none" w:sz="0" w:space="0" w:color="auto"/>
                    <w:right w:val="none" w:sz="0" w:space="0" w:color="auto"/>
                  </w:divBdr>
                </w:div>
                <w:div w:id="1705322251">
                  <w:marLeft w:val="640"/>
                  <w:marRight w:val="0"/>
                  <w:marTop w:val="0"/>
                  <w:marBottom w:val="0"/>
                  <w:divBdr>
                    <w:top w:val="none" w:sz="0" w:space="0" w:color="auto"/>
                    <w:left w:val="none" w:sz="0" w:space="0" w:color="auto"/>
                    <w:bottom w:val="none" w:sz="0" w:space="0" w:color="auto"/>
                    <w:right w:val="none" w:sz="0" w:space="0" w:color="auto"/>
                  </w:divBdr>
                </w:div>
                <w:div w:id="1240486803">
                  <w:marLeft w:val="640"/>
                  <w:marRight w:val="0"/>
                  <w:marTop w:val="0"/>
                  <w:marBottom w:val="0"/>
                  <w:divBdr>
                    <w:top w:val="none" w:sz="0" w:space="0" w:color="auto"/>
                    <w:left w:val="none" w:sz="0" w:space="0" w:color="auto"/>
                    <w:bottom w:val="none" w:sz="0" w:space="0" w:color="auto"/>
                    <w:right w:val="none" w:sz="0" w:space="0" w:color="auto"/>
                  </w:divBdr>
                </w:div>
                <w:div w:id="133842222">
                  <w:marLeft w:val="640"/>
                  <w:marRight w:val="0"/>
                  <w:marTop w:val="0"/>
                  <w:marBottom w:val="0"/>
                  <w:divBdr>
                    <w:top w:val="none" w:sz="0" w:space="0" w:color="auto"/>
                    <w:left w:val="none" w:sz="0" w:space="0" w:color="auto"/>
                    <w:bottom w:val="none" w:sz="0" w:space="0" w:color="auto"/>
                    <w:right w:val="none" w:sz="0" w:space="0" w:color="auto"/>
                  </w:divBdr>
                </w:div>
                <w:div w:id="471679603">
                  <w:marLeft w:val="640"/>
                  <w:marRight w:val="0"/>
                  <w:marTop w:val="0"/>
                  <w:marBottom w:val="0"/>
                  <w:divBdr>
                    <w:top w:val="none" w:sz="0" w:space="0" w:color="auto"/>
                    <w:left w:val="none" w:sz="0" w:space="0" w:color="auto"/>
                    <w:bottom w:val="none" w:sz="0" w:space="0" w:color="auto"/>
                    <w:right w:val="none" w:sz="0" w:space="0" w:color="auto"/>
                  </w:divBdr>
                </w:div>
                <w:div w:id="554463339">
                  <w:marLeft w:val="640"/>
                  <w:marRight w:val="0"/>
                  <w:marTop w:val="0"/>
                  <w:marBottom w:val="0"/>
                  <w:divBdr>
                    <w:top w:val="none" w:sz="0" w:space="0" w:color="auto"/>
                    <w:left w:val="none" w:sz="0" w:space="0" w:color="auto"/>
                    <w:bottom w:val="none" w:sz="0" w:space="0" w:color="auto"/>
                    <w:right w:val="none" w:sz="0" w:space="0" w:color="auto"/>
                  </w:divBdr>
                </w:div>
                <w:div w:id="385373418">
                  <w:marLeft w:val="640"/>
                  <w:marRight w:val="0"/>
                  <w:marTop w:val="0"/>
                  <w:marBottom w:val="0"/>
                  <w:divBdr>
                    <w:top w:val="none" w:sz="0" w:space="0" w:color="auto"/>
                    <w:left w:val="none" w:sz="0" w:space="0" w:color="auto"/>
                    <w:bottom w:val="none" w:sz="0" w:space="0" w:color="auto"/>
                    <w:right w:val="none" w:sz="0" w:space="0" w:color="auto"/>
                  </w:divBdr>
                </w:div>
                <w:div w:id="1074426177">
                  <w:marLeft w:val="640"/>
                  <w:marRight w:val="0"/>
                  <w:marTop w:val="0"/>
                  <w:marBottom w:val="0"/>
                  <w:divBdr>
                    <w:top w:val="none" w:sz="0" w:space="0" w:color="auto"/>
                    <w:left w:val="none" w:sz="0" w:space="0" w:color="auto"/>
                    <w:bottom w:val="none" w:sz="0" w:space="0" w:color="auto"/>
                    <w:right w:val="none" w:sz="0" w:space="0" w:color="auto"/>
                  </w:divBdr>
                </w:div>
                <w:div w:id="346713145">
                  <w:marLeft w:val="640"/>
                  <w:marRight w:val="0"/>
                  <w:marTop w:val="0"/>
                  <w:marBottom w:val="0"/>
                  <w:divBdr>
                    <w:top w:val="none" w:sz="0" w:space="0" w:color="auto"/>
                    <w:left w:val="none" w:sz="0" w:space="0" w:color="auto"/>
                    <w:bottom w:val="none" w:sz="0" w:space="0" w:color="auto"/>
                    <w:right w:val="none" w:sz="0" w:space="0" w:color="auto"/>
                  </w:divBdr>
                </w:div>
                <w:div w:id="381752300">
                  <w:marLeft w:val="640"/>
                  <w:marRight w:val="0"/>
                  <w:marTop w:val="0"/>
                  <w:marBottom w:val="0"/>
                  <w:divBdr>
                    <w:top w:val="none" w:sz="0" w:space="0" w:color="auto"/>
                    <w:left w:val="none" w:sz="0" w:space="0" w:color="auto"/>
                    <w:bottom w:val="none" w:sz="0" w:space="0" w:color="auto"/>
                    <w:right w:val="none" w:sz="0" w:space="0" w:color="auto"/>
                  </w:divBdr>
                </w:div>
                <w:div w:id="538862118">
                  <w:marLeft w:val="640"/>
                  <w:marRight w:val="0"/>
                  <w:marTop w:val="0"/>
                  <w:marBottom w:val="0"/>
                  <w:divBdr>
                    <w:top w:val="none" w:sz="0" w:space="0" w:color="auto"/>
                    <w:left w:val="none" w:sz="0" w:space="0" w:color="auto"/>
                    <w:bottom w:val="none" w:sz="0" w:space="0" w:color="auto"/>
                    <w:right w:val="none" w:sz="0" w:space="0" w:color="auto"/>
                  </w:divBdr>
                </w:div>
              </w:divsChild>
            </w:div>
            <w:div w:id="1543901997">
              <w:marLeft w:val="0"/>
              <w:marRight w:val="0"/>
              <w:marTop w:val="0"/>
              <w:marBottom w:val="0"/>
              <w:divBdr>
                <w:top w:val="none" w:sz="0" w:space="0" w:color="auto"/>
                <w:left w:val="none" w:sz="0" w:space="0" w:color="auto"/>
                <w:bottom w:val="none" w:sz="0" w:space="0" w:color="auto"/>
                <w:right w:val="none" w:sz="0" w:space="0" w:color="auto"/>
              </w:divBdr>
              <w:divsChild>
                <w:div w:id="978997165">
                  <w:marLeft w:val="640"/>
                  <w:marRight w:val="0"/>
                  <w:marTop w:val="0"/>
                  <w:marBottom w:val="0"/>
                  <w:divBdr>
                    <w:top w:val="none" w:sz="0" w:space="0" w:color="auto"/>
                    <w:left w:val="none" w:sz="0" w:space="0" w:color="auto"/>
                    <w:bottom w:val="none" w:sz="0" w:space="0" w:color="auto"/>
                    <w:right w:val="none" w:sz="0" w:space="0" w:color="auto"/>
                  </w:divBdr>
                </w:div>
                <w:div w:id="356933361">
                  <w:marLeft w:val="640"/>
                  <w:marRight w:val="0"/>
                  <w:marTop w:val="0"/>
                  <w:marBottom w:val="0"/>
                  <w:divBdr>
                    <w:top w:val="none" w:sz="0" w:space="0" w:color="auto"/>
                    <w:left w:val="none" w:sz="0" w:space="0" w:color="auto"/>
                    <w:bottom w:val="none" w:sz="0" w:space="0" w:color="auto"/>
                    <w:right w:val="none" w:sz="0" w:space="0" w:color="auto"/>
                  </w:divBdr>
                </w:div>
                <w:div w:id="1151677790">
                  <w:marLeft w:val="640"/>
                  <w:marRight w:val="0"/>
                  <w:marTop w:val="0"/>
                  <w:marBottom w:val="0"/>
                  <w:divBdr>
                    <w:top w:val="none" w:sz="0" w:space="0" w:color="auto"/>
                    <w:left w:val="none" w:sz="0" w:space="0" w:color="auto"/>
                    <w:bottom w:val="none" w:sz="0" w:space="0" w:color="auto"/>
                    <w:right w:val="none" w:sz="0" w:space="0" w:color="auto"/>
                  </w:divBdr>
                </w:div>
                <w:div w:id="1221287568">
                  <w:marLeft w:val="640"/>
                  <w:marRight w:val="0"/>
                  <w:marTop w:val="0"/>
                  <w:marBottom w:val="0"/>
                  <w:divBdr>
                    <w:top w:val="none" w:sz="0" w:space="0" w:color="auto"/>
                    <w:left w:val="none" w:sz="0" w:space="0" w:color="auto"/>
                    <w:bottom w:val="none" w:sz="0" w:space="0" w:color="auto"/>
                    <w:right w:val="none" w:sz="0" w:space="0" w:color="auto"/>
                  </w:divBdr>
                </w:div>
                <w:div w:id="1720392995">
                  <w:marLeft w:val="640"/>
                  <w:marRight w:val="0"/>
                  <w:marTop w:val="0"/>
                  <w:marBottom w:val="0"/>
                  <w:divBdr>
                    <w:top w:val="none" w:sz="0" w:space="0" w:color="auto"/>
                    <w:left w:val="none" w:sz="0" w:space="0" w:color="auto"/>
                    <w:bottom w:val="none" w:sz="0" w:space="0" w:color="auto"/>
                    <w:right w:val="none" w:sz="0" w:space="0" w:color="auto"/>
                  </w:divBdr>
                </w:div>
                <w:div w:id="605619555">
                  <w:marLeft w:val="640"/>
                  <w:marRight w:val="0"/>
                  <w:marTop w:val="0"/>
                  <w:marBottom w:val="0"/>
                  <w:divBdr>
                    <w:top w:val="none" w:sz="0" w:space="0" w:color="auto"/>
                    <w:left w:val="none" w:sz="0" w:space="0" w:color="auto"/>
                    <w:bottom w:val="none" w:sz="0" w:space="0" w:color="auto"/>
                    <w:right w:val="none" w:sz="0" w:space="0" w:color="auto"/>
                  </w:divBdr>
                </w:div>
                <w:div w:id="200098998">
                  <w:marLeft w:val="640"/>
                  <w:marRight w:val="0"/>
                  <w:marTop w:val="0"/>
                  <w:marBottom w:val="0"/>
                  <w:divBdr>
                    <w:top w:val="none" w:sz="0" w:space="0" w:color="auto"/>
                    <w:left w:val="none" w:sz="0" w:space="0" w:color="auto"/>
                    <w:bottom w:val="none" w:sz="0" w:space="0" w:color="auto"/>
                    <w:right w:val="none" w:sz="0" w:space="0" w:color="auto"/>
                  </w:divBdr>
                </w:div>
                <w:div w:id="1312292938">
                  <w:marLeft w:val="640"/>
                  <w:marRight w:val="0"/>
                  <w:marTop w:val="0"/>
                  <w:marBottom w:val="0"/>
                  <w:divBdr>
                    <w:top w:val="none" w:sz="0" w:space="0" w:color="auto"/>
                    <w:left w:val="none" w:sz="0" w:space="0" w:color="auto"/>
                    <w:bottom w:val="none" w:sz="0" w:space="0" w:color="auto"/>
                    <w:right w:val="none" w:sz="0" w:space="0" w:color="auto"/>
                  </w:divBdr>
                </w:div>
                <w:div w:id="1151412016">
                  <w:marLeft w:val="640"/>
                  <w:marRight w:val="0"/>
                  <w:marTop w:val="0"/>
                  <w:marBottom w:val="0"/>
                  <w:divBdr>
                    <w:top w:val="none" w:sz="0" w:space="0" w:color="auto"/>
                    <w:left w:val="none" w:sz="0" w:space="0" w:color="auto"/>
                    <w:bottom w:val="none" w:sz="0" w:space="0" w:color="auto"/>
                    <w:right w:val="none" w:sz="0" w:space="0" w:color="auto"/>
                  </w:divBdr>
                </w:div>
                <w:div w:id="273709319">
                  <w:marLeft w:val="640"/>
                  <w:marRight w:val="0"/>
                  <w:marTop w:val="0"/>
                  <w:marBottom w:val="0"/>
                  <w:divBdr>
                    <w:top w:val="none" w:sz="0" w:space="0" w:color="auto"/>
                    <w:left w:val="none" w:sz="0" w:space="0" w:color="auto"/>
                    <w:bottom w:val="none" w:sz="0" w:space="0" w:color="auto"/>
                    <w:right w:val="none" w:sz="0" w:space="0" w:color="auto"/>
                  </w:divBdr>
                </w:div>
                <w:div w:id="1124695968">
                  <w:marLeft w:val="640"/>
                  <w:marRight w:val="0"/>
                  <w:marTop w:val="0"/>
                  <w:marBottom w:val="0"/>
                  <w:divBdr>
                    <w:top w:val="none" w:sz="0" w:space="0" w:color="auto"/>
                    <w:left w:val="none" w:sz="0" w:space="0" w:color="auto"/>
                    <w:bottom w:val="none" w:sz="0" w:space="0" w:color="auto"/>
                    <w:right w:val="none" w:sz="0" w:space="0" w:color="auto"/>
                  </w:divBdr>
                </w:div>
                <w:div w:id="917981091">
                  <w:marLeft w:val="640"/>
                  <w:marRight w:val="0"/>
                  <w:marTop w:val="0"/>
                  <w:marBottom w:val="0"/>
                  <w:divBdr>
                    <w:top w:val="none" w:sz="0" w:space="0" w:color="auto"/>
                    <w:left w:val="none" w:sz="0" w:space="0" w:color="auto"/>
                    <w:bottom w:val="none" w:sz="0" w:space="0" w:color="auto"/>
                    <w:right w:val="none" w:sz="0" w:space="0" w:color="auto"/>
                  </w:divBdr>
                </w:div>
                <w:div w:id="1147818040">
                  <w:marLeft w:val="640"/>
                  <w:marRight w:val="0"/>
                  <w:marTop w:val="0"/>
                  <w:marBottom w:val="0"/>
                  <w:divBdr>
                    <w:top w:val="none" w:sz="0" w:space="0" w:color="auto"/>
                    <w:left w:val="none" w:sz="0" w:space="0" w:color="auto"/>
                    <w:bottom w:val="none" w:sz="0" w:space="0" w:color="auto"/>
                    <w:right w:val="none" w:sz="0" w:space="0" w:color="auto"/>
                  </w:divBdr>
                </w:div>
                <w:div w:id="863984847">
                  <w:marLeft w:val="640"/>
                  <w:marRight w:val="0"/>
                  <w:marTop w:val="0"/>
                  <w:marBottom w:val="0"/>
                  <w:divBdr>
                    <w:top w:val="none" w:sz="0" w:space="0" w:color="auto"/>
                    <w:left w:val="none" w:sz="0" w:space="0" w:color="auto"/>
                    <w:bottom w:val="none" w:sz="0" w:space="0" w:color="auto"/>
                    <w:right w:val="none" w:sz="0" w:space="0" w:color="auto"/>
                  </w:divBdr>
                </w:div>
                <w:div w:id="988361281">
                  <w:marLeft w:val="640"/>
                  <w:marRight w:val="0"/>
                  <w:marTop w:val="0"/>
                  <w:marBottom w:val="0"/>
                  <w:divBdr>
                    <w:top w:val="none" w:sz="0" w:space="0" w:color="auto"/>
                    <w:left w:val="none" w:sz="0" w:space="0" w:color="auto"/>
                    <w:bottom w:val="none" w:sz="0" w:space="0" w:color="auto"/>
                    <w:right w:val="none" w:sz="0" w:space="0" w:color="auto"/>
                  </w:divBdr>
                </w:div>
                <w:div w:id="520895497">
                  <w:marLeft w:val="640"/>
                  <w:marRight w:val="0"/>
                  <w:marTop w:val="0"/>
                  <w:marBottom w:val="0"/>
                  <w:divBdr>
                    <w:top w:val="none" w:sz="0" w:space="0" w:color="auto"/>
                    <w:left w:val="none" w:sz="0" w:space="0" w:color="auto"/>
                    <w:bottom w:val="none" w:sz="0" w:space="0" w:color="auto"/>
                    <w:right w:val="none" w:sz="0" w:space="0" w:color="auto"/>
                  </w:divBdr>
                </w:div>
                <w:div w:id="348993362">
                  <w:marLeft w:val="640"/>
                  <w:marRight w:val="0"/>
                  <w:marTop w:val="0"/>
                  <w:marBottom w:val="0"/>
                  <w:divBdr>
                    <w:top w:val="none" w:sz="0" w:space="0" w:color="auto"/>
                    <w:left w:val="none" w:sz="0" w:space="0" w:color="auto"/>
                    <w:bottom w:val="none" w:sz="0" w:space="0" w:color="auto"/>
                    <w:right w:val="none" w:sz="0" w:space="0" w:color="auto"/>
                  </w:divBdr>
                </w:div>
                <w:div w:id="609093595">
                  <w:marLeft w:val="640"/>
                  <w:marRight w:val="0"/>
                  <w:marTop w:val="0"/>
                  <w:marBottom w:val="0"/>
                  <w:divBdr>
                    <w:top w:val="none" w:sz="0" w:space="0" w:color="auto"/>
                    <w:left w:val="none" w:sz="0" w:space="0" w:color="auto"/>
                    <w:bottom w:val="none" w:sz="0" w:space="0" w:color="auto"/>
                    <w:right w:val="none" w:sz="0" w:space="0" w:color="auto"/>
                  </w:divBdr>
                </w:div>
                <w:div w:id="1002469149">
                  <w:marLeft w:val="640"/>
                  <w:marRight w:val="0"/>
                  <w:marTop w:val="0"/>
                  <w:marBottom w:val="0"/>
                  <w:divBdr>
                    <w:top w:val="none" w:sz="0" w:space="0" w:color="auto"/>
                    <w:left w:val="none" w:sz="0" w:space="0" w:color="auto"/>
                    <w:bottom w:val="none" w:sz="0" w:space="0" w:color="auto"/>
                    <w:right w:val="none" w:sz="0" w:space="0" w:color="auto"/>
                  </w:divBdr>
                </w:div>
                <w:div w:id="1836022045">
                  <w:marLeft w:val="640"/>
                  <w:marRight w:val="0"/>
                  <w:marTop w:val="0"/>
                  <w:marBottom w:val="0"/>
                  <w:divBdr>
                    <w:top w:val="none" w:sz="0" w:space="0" w:color="auto"/>
                    <w:left w:val="none" w:sz="0" w:space="0" w:color="auto"/>
                    <w:bottom w:val="none" w:sz="0" w:space="0" w:color="auto"/>
                    <w:right w:val="none" w:sz="0" w:space="0" w:color="auto"/>
                  </w:divBdr>
                </w:div>
                <w:div w:id="1705129504">
                  <w:marLeft w:val="640"/>
                  <w:marRight w:val="0"/>
                  <w:marTop w:val="0"/>
                  <w:marBottom w:val="0"/>
                  <w:divBdr>
                    <w:top w:val="none" w:sz="0" w:space="0" w:color="auto"/>
                    <w:left w:val="none" w:sz="0" w:space="0" w:color="auto"/>
                    <w:bottom w:val="none" w:sz="0" w:space="0" w:color="auto"/>
                    <w:right w:val="none" w:sz="0" w:space="0" w:color="auto"/>
                  </w:divBdr>
                </w:div>
                <w:div w:id="1831629009">
                  <w:marLeft w:val="640"/>
                  <w:marRight w:val="0"/>
                  <w:marTop w:val="0"/>
                  <w:marBottom w:val="0"/>
                  <w:divBdr>
                    <w:top w:val="none" w:sz="0" w:space="0" w:color="auto"/>
                    <w:left w:val="none" w:sz="0" w:space="0" w:color="auto"/>
                    <w:bottom w:val="none" w:sz="0" w:space="0" w:color="auto"/>
                    <w:right w:val="none" w:sz="0" w:space="0" w:color="auto"/>
                  </w:divBdr>
                </w:div>
                <w:div w:id="1932740966">
                  <w:marLeft w:val="640"/>
                  <w:marRight w:val="0"/>
                  <w:marTop w:val="0"/>
                  <w:marBottom w:val="0"/>
                  <w:divBdr>
                    <w:top w:val="none" w:sz="0" w:space="0" w:color="auto"/>
                    <w:left w:val="none" w:sz="0" w:space="0" w:color="auto"/>
                    <w:bottom w:val="none" w:sz="0" w:space="0" w:color="auto"/>
                    <w:right w:val="none" w:sz="0" w:space="0" w:color="auto"/>
                  </w:divBdr>
                </w:div>
                <w:div w:id="1764912856">
                  <w:marLeft w:val="640"/>
                  <w:marRight w:val="0"/>
                  <w:marTop w:val="0"/>
                  <w:marBottom w:val="0"/>
                  <w:divBdr>
                    <w:top w:val="none" w:sz="0" w:space="0" w:color="auto"/>
                    <w:left w:val="none" w:sz="0" w:space="0" w:color="auto"/>
                    <w:bottom w:val="none" w:sz="0" w:space="0" w:color="auto"/>
                    <w:right w:val="none" w:sz="0" w:space="0" w:color="auto"/>
                  </w:divBdr>
                </w:div>
                <w:div w:id="1535196746">
                  <w:marLeft w:val="640"/>
                  <w:marRight w:val="0"/>
                  <w:marTop w:val="0"/>
                  <w:marBottom w:val="0"/>
                  <w:divBdr>
                    <w:top w:val="none" w:sz="0" w:space="0" w:color="auto"/>
                    <w:left w:val="none" w:sz="0" w:space="0" w:color="auto"/>
                    <w:bottom w:val="none" w:sz="0" w:space="0" w:color="auto"/>
                    <w:right w:val="none" w:sz="0" w:space="0" w:color="auto"/>
                  </w:divBdr>
                </w:div>
                <w:div w:id="433019953">
                  <w:marLeft w:val="640"/>
                  <w:marRight w:val="0"/>
                  <w:marTop w:val="0"/>
                  <w:marBottom w:val="0"/>
                  <w:divBdr>
                    <w:top w:val="none" w:sz="0" w:space="0" w:color="auto"/>
                    <w:left w:val="none" w:sz="0" w:space="0" w:color="auto"/>
                    <w:bottom w:val="none" w:sz="0" w:space="0" w:color="auto"/>
                    <w:right w:val="none" w:sz="0" w:space="0" w:color="auto"/>
                  </w:divBdr>
                </w:div>
                <w:div w:id="1126972075">
                  <w:marLeft w:val="640"/>
                  <w:marRight w:val="0"/>
                  <w:marTop w:val="0"/>
                  <w:marBottom w:val="0"/>
                  <w:divBdr>
                    <w:top w:val="none" w:sz="0" w:space="0" w:color="auto"/>
                    <w:left w:val="none" w:sz="0" w:space="0" w:color="auto"/>
                    <w:bottom w:val="none" w:sz="0" w:space="0" w:color="auto"/>
                    <w:right w:val="none" w:sz="0" w:space="0" w:color="auto"/>
                  </w:divBdr>
                </w:div>
                <w:div w:id="1655061498">
                  <w:marLeft w:val="640"/>
                  <w:marRight w:val="0"/>
                  <w:marTop w:val="0"/>
                  <w:marBottom w:val="0"/>
                  <w:divBdr>
                    <w:top w:val="none" w:sz="0" w:space="0" w:color="auto"/>
                    <w:left w:val="none" w:sz="0" w:space="0" w:color="auto"/>
                    <w:bottom w:val="none" w:sz="0" w:space="0" w:color="auto"/>
                    <w:right w:val="none" w:sz="0" w:space="0" w:color="auto"/>
                  </w:divBdr>
                </w:div>
                <w:div w:id="620061">
                  <w:marLeft w:val="640"/>
                  <w:marRight w:val="0"/>
                  <w:marTop w:val="0"/>
                  <w:marBottom w:val="0"/>
                  <w:divBdr>
                    <w:top w:val="none" w:sz="0" w:space="0" w:color="auto"/>
                    <w:left w:val="none" w:sz="0" w:space="0" w:color="auto"/>
                    <w:bottom w:val="none" w:sz="0" w:space="0" w:color="auto"/>
                    <w:right w:val="none" w:sz="0" w:space="0" w:color="auto"/>
                  </w:divBdr>
                </w:div>
                <w:div w:id="1826969955">
                  <w:marLeft w:val="640"/>
                  <w:marRight w:val="0"/>
                  <w:marTop w:val="0"/>
                  <w:marBottom w:val="0"/>
                  <w:divBdr>
                    <w:top w:val="none" w:sz="0" w:space="0" w:color="auto"/>
                    <w:left w:val="none" w:sz="0" w:space="0" w:color="auto"/>
                    <w:bottom w:val="none" w:sz="0" w:space="0" w:color="auto"/>
                    <w:right w:val="none" w:sz="0" w:space="0" w:color="auto"/>
                  </w:divBdr>
                </w:div>
                <w:div w:id="28916046">
                  <w:marLeft w:val="640"/>
                  <w:marRight w:val="0"/>
                  <w:marTop w:val="0"/>
                  <w:marBottom w:val="0"/>
                  <w:divBdr>
                    <w:top w:val="none" w:sz="0" w:space="0" w:color="auto"/>
                    <w:left w:val="none" w:sz="0" w:space="0" w:color="auto"/>
                    <w:bottom w:val="none" w:sz="0" w:space="0" w:color="auto"/>
                    <w:right w:val="none" w:sz="0" w:space="0" w:color="auto"/>
                  </w:divBdr>
                </w:div>
                <w:div w:id="2132674910">
                  <w:marLeft w:val="640"/>
                  <w:marRight w:val="0"/>
                  <w:marTop w:val="0"/>
                  <w:marBottom w:val="0"/>
                  <w:divBdr>
                    <w:top w:val="none" w:sz="0" w:space="0" w:color="auto"/>
                    <w:left w:val="none" w:sz="0" w:space="0" w:color="auto"/>
                    <w:bottom w:val="none" w:sz="0" w:space="0" w:color="auto"/>
                    <w:right w:val="none" w:sz="0" w:space="0" w:color="auto"/>
                  </w:divBdr>
                </w:div>
                <w:div w:id="1855800533">
                  <w:marLeft w:val="640"/>
                  <w:marRight w:val="0"/>
                  <w:marTop w:val="0"/>
                  <w:marBottom w:val="0"/>
                  <w:divBdr>
                    <w:top w:val="none" w:sz="0" w:space="0" w:color="auto"/>
                    <w:left w:val="none" w:sz="0" w:space="0" w:color="auto"/>
                    <w:bottom w:val="none" w:sz="0" w:space="0" w:color="auto"/>
                    <w:right w:val="none" w:sz="0" w:space="0" w:color="auto"/>
                  </w:divBdr>
                </w:div>
                <w:div w:id="64031735">
                  <w:marLeft w:val="640"/>
                  <w:marRight w:val="0"/>
                  <w:marTop w:val="0"/>
                  <w:marBottom w:val="0"/>
                  <w:divBdr>
                    <w:top w:val="none" w:sz="0" w:space="0" w:color="auto"/>
                    <w:left w:val="none" w:sz="0" w:space="0" w:color="auto"/>
                    <w:bottom w:val="none" w:sz="0" w:space="0" w:color="auto"/>
                    <w:right w:val="none" w:sz="0" w:space="0" w:color="auto"/>
                  </w:divBdr>
                </w:div>
                <w:div w:id="1430464048">
                  <w:marLeft w:val="640"/>
                  <w:marRight w:val="0"/>
                  <w:marTop w:val="0"/>
                  <w:marBottom w:val="0"/>
                  <w:divBdr>
                    <w:top w:val="none" w:sz="0" w:space="0" w:color="auto"/>
                    <w:left w:val="none" w:sz="0" w:space="0" w:color="auto"/>
                    <w:bottom w:val="none" w:sz="0" w:space="0" w:color="auto"/>
                    <w:right w:val="none" w:sz="0" w:space="0" w:color="auto"/>
                  </w:divBdr>
                </w:div>
                <w:div w:id="351491580">
                  <w:marLeft w:val="640"/>
                  <w:marRight w:val="0"/>
                  <w:marTop w:val="0"/>
                  <w:marBottom w:val="0"/>
                  <w:divBdr>
                    <w:top w:val="none" w:sz="0" w:space="0" w:color="auto"/>
                    <w:left w:val="none" w:sz="0" w:space="0" w:color="auto"/>
                    <w:bottom w:val="none" w:sz="0" w:space="0" w:color="auto"/>
                    <w:right w:val="none" w:sz="0" w:space="0" w:color="auto"/>
                  </w:divBdr>
                </w:div>
                <w:div w:id="354698788">
                  <w:marLeft w:val="640"/>
                  <w:marRight w:val="0"/>
                  <w:marTop w:val="0"/>
                  <w:marBottom w:val="0"/>
                  <w:divBdr>
                    <w:top w:val="none" w:sz="0" w:space="0" w:color="auto"/>
                    <w:left w:val="none" w:sz="0" w:space="0" w:color="auto"/>
                    <w:bottom w:val="none" w:sz="0" w:space="0" w:color="auto"/>
                    <w:right w:val="none" w:sz="0" w:space="0" w:color="auto"/>
                  </w:divBdr>
                </w:div>
                <w:div w:id="2063942899">
                  <w:marLeft w:val="640"/>
                  <w:marRight w:val="0"/>
                  <w:marTop w:val="0"/>
                  <w:marBottom w:val="0"/>
                  <w:divBdr>
                    <w:top w:val="none" w:sz="0" w:space="0" w:color="auto"/>
                    <w:left w:val="none" w:sz="0" w:space="0" w:color="auto"/>
                    <w:bottom w:val="none" w:sz="0" w:space="0" w:color="auto"/>
                    <w:right w:val="none" w:sz="0" w:space="0" w:color="auto"/>
                  </w:divBdr>
                </w:div>
                <w:div w:id="790321490">
                  <w:marLeft w:val="640"/>
                  <w:marRight w:val="0"/>
                  <w:marTop w:val="0"/>
                  <w:marBottom w:val="0"/>
                  <w:divBdr>
                    <w:top w:val="none" w:sz="0" w:space="0" w:color="auto"/>
                    <w:left w:val="none" w:sz="0" w:space="0" w:color="auto"/>
                    <w:bottom w:val="none" w:sz="0" w:space="0" w:color="auto"/>
                    <w:right w:val="none" w:sz="0" w:space="0" w:color="auto"/>
                  </w:divBdr>
                </w:div>
                <w:div w:id="1238394518">
                  <w:marLeft w:val="640"/>
                  <w:marRight w:val="0"/>
                  <w:marTop w:val="0"/>
                  <w:marBottom w:val="0"/>
                  <w:divBdr>
                    <w:top w:val="none" w:sz="0" w:space="0" w:color="auto"/>
                    <w:left w:val="none" w:sz="0" w:space="0" w:color="auto"/>
                    <w:bottom w:val="none" w:sz="0" w:space="0" w:color="auto"/>
                    <w:right w:val="none" w:sz="0" w:space="0" w:color="auto"/>
                  </w:divBdr>
                </w:div>
                <w:div w:id="8335636">
                  <w:marLeft w:val="640"/>
                  <w:marRight w:val="0"/>
                  <w:marTop w:val="0"/>
                  <w:marBottom w:val="0"/>
                  <w:divBdr>
                    <w:top w:val="none" w:sz="0" w:space="0" w:color="auto"/>
                    <w:left w:val="none" w:sz="0" w:space="0" w:color="auto"/>
                    <w:bottom w:val="none" w:sz="0" w:space="0" w:color="auto"/>
                    <w:right w:val="none" w:sz="0" w:space="0" w:color="auto"/>
                  </w:divBdr>
                </w:div>
                <w:div w:id="201555559">
                  <w:marLeft w:val="640"/>
                  <w:marRight w:val="0"/>
                  <w:marTop w:val="0"/>
                  <w:marBottom w:val="0"/>
                  <w:divBdr>
                    <w:top w:val="none" w:sz="0" w:space="0" w:color="auto"/>
                    <w:left w:val="none" w:sz="0" w:space="0" w:color="auto"/>
                    <w:bottom w:val="none" w:sz="0" w:space="0" w:color="auto"/>
                    <w:right w:val="none" w:sz="0" w:space="0" w:color="auto"/>
                  </w:divBdr>
                </w:div>
                <w:div w:id="1021513054">
                  <w:marLeft w:val="640"/>
                  <w:marRight w:val="0"/>
                  <w:marTop w:val="0"/>
                  <w:marBottom w:val="0"/>
                  <w:divBdr>
                    <w:top w:val="none" w:sz="0" w:space="0" w:color="auto"/>
                    <w:left w:val="none" w:sz="0" w:space="0" w:color="auto"/>
                    <w:bottom w:val="none" w:sz="0" w:space="0" w:color="auto"/>
                    <w:right w:val="none" w:sz="0" w:space="0" w:color="auto"/>
                  </w:divBdr>
                </w:div>
                <w:div w:id="608008500">
                  <w:marLeft w:val="640"/>
                  <w:marRight w:val="0"/>
                  <w:marTop w:val="0"/>
                  <w:marBottom w:val="0"/>
                  <w:divBdr>
                    <w:top w:val="none" w:sz="0" w:space="0" w:color="auto"/>
                    <w:left w:val="none" w:sz="0" w:space="0" w:color="auto"/>
                    <w:bottom w:val="none" w:sz="0" w:space="0" w:color="auto"/>
                    <w:right w:val="none" w:sz="0" w:space="0" w:color="auto"/>
                  </w:divBdr>
                </w:div>
                <w:div w:id="1475827631">
                  <w:marLeft w:val="640"/>
                  <w:marRight w:val="0"/>
                  <w:marTop w:val="0"/>
                  <w:marBottom w:val="0"/>
                  <w:divBdr>
                    <w:top w:val="none" w:sz="0" w:space="0" w:color="auto"/>
                    <w:left w:val="none" w:sz="0" w:space="0" w:color="auto"/>
                    <w:bottom w:val="none" w:sz="0" w:space="0" w:color="auto"/>
                    <w:right w:val="none" w:sz="0" w:space="0" w:color="auto"/>
                  </w:divBdr>
                </w:div>
                <w:div w:id="749430702">
                  <w:marLeft w:val="640"/>
                  <w:marRight w:val="0"/>
                  <w:marTop w:val="0"/>
                  <w:marBottom w:val="0"/>
                  <w:divBdr>
                    <w:top w:val="none" w:sz="0" w:space="0" w:color="auto"/>
                    <w:left w:val="none" w:sz="0" w:space="0" w:color="auto"/>
                    <w:bottom w:val="none" w:sz="0" w:space="0" w:color="auto"/>
                    <w:right w:val="none" w:sz="0" w:space="0" w:color="auto"/>
                  </w:divBdr>
                </w:div>
                <w:div w:id="1153065834">
                  <w:marLeft w:val="640"/>
                  <w:marRight w:val="0"/>
                  <w:marTop w:val="0"/>
                  <w:marBottom w:val="0"/>
                  <w:divBdr>
                    <w:top w:val="none" w:sz="0" w:space="0" w:color="auto"/>
                    <w:left w:val="none" w:sz="0" w:space="0" w:color="auto"/>
                    <w:bottom w:val="none" w:sz="0" w:space="0" w:color="auto"/>
                    <w:right w:val="none" w:sz="0" w:space="0" w:color="auto"/>
                  </w:divBdr>
                </w:div>
                <w:div w:id="1481462761">
                  <w:marLeft w:val="640"/>
                  <w:marRight w:val="0"/>
                  <w:marTop w:val="0"/>
                  <w:marBottom w:val="0"/>
                  <w:divBdr>
                    <w:top w:val="none" w:sz="0" w:space="0" w:color="auto"/>
                    <w:left w:val="none" w:sz="0" w:space="0" w:color="auto"/>
                    <w:bottom w:val="none" w:sz="0" w:space="0" w:color="auto"/>
                    <w:right w:val="none" w:sz="0" w:space="0" w:color="auto"/>
                  </w:divBdr>
                </w:div>
                <w:div w:id="435759433">
                  <w:marLeft w:val="640"/>
                  <w:marRight w:val="0"/>
                  <w:marTop w:val="0"/>
                  <w:marBottom w:val="0"/>
                  <w:divBdr>
                    <w:top w:val="none" w:sz="0" w:space="0" w:color="auto"/>
                    <w:left w:val="none" w:sz="0" w:space="0" w:color="auto"/>
                    <w:bottom w:val="none" w:sz="0" w:space="0" w:color="auto"/>
                    <w:right w:val="none" w:sz="0" w:space="0" w:color="auto"/>
                  </w:divBdr>
                </w:div>
                <w:div w:id="604004236">
                  <w:marLeft w:val="640"/>
                  <w:marRight w:val="0"/>
                  <w:marTop w:val="0"/>
                  <w:marBottom w:val="0"/>
                  <w:divBdr>
                    <w:top w:val="none" w:sz="0" w:space="0" w:color="auto"/>
                    <w:left w:val="none" w:sz="0" w:space="0" w:color="auto"/>
                    <w:bottom w:val="none" w:sz="0" w:space="0" w:color="auto"/>
                    <w:right w:val="none" w:sz="0" w:space="0" w:color="auto"/>
                  </w:divBdr>
                </w:div>
                <w:div w:id="316342586">
                  <w:marLeft w:val="640"/>
                  <w:marRight w:val="0"/>
                  <w:marTop w:val="0"/>
                  <w:marBottom w:val="0"/>
                  <w:divBdr>
                    <w:top w:val="none" w:sz="0" w:space="0" w:color="auto"/>
                    <w:left w:val="none" w:sz="0" w:space="0" w:color="auto"/>
                    <w:bottom w:val="none" w:sz="0" w:space="0" w:color="auto"/>
                    <w:right w:val="none" w:sz="0" w:space="0" w:color="auto"/>
                  </w:divBdr>
                </w:div>
                <w:div w:id="480731699">
                  <w:marLeft w:val="640"/>
                  <w:marRight w:val="0"/>
                  <w:marTop w:val="0"/>
                  <w:marBottom w:val="0"/>
                  <w:divBdr>
                    <w:top w:val="none" w:sz="0" w:space="0" w:color="auto"/>
                    <w:left w:val="none" w:sz="0" w:space="0" w:color="auto"/>
                    <w:bottom w:val="none" w:sz="0" w:space="0" w:color="auto"/>
                    <w:right w:val="none" w:sz="0" w:space="0" w:color="auto"/>
                  </w:divBdr>
                </w:div>
                <w:div w:id="1206061620">
                  <w:marLeft w:val="640"/>
                  <w:marRight w:val="0"/>
                  <w:marTop w:val="0"/>
                  <w:marBottom w:val="0"/>
                  <w:divBdr>
                    <w:top w:val="none" w:sz="0" w:space="0" w:color="auto"/>
                    <w:left w:val="none" w:sz="0" w:space="0" w:color="auto"/>
                    <w:bottom w:val="none" w:sz="0" w:space="0" w:color="auto"/>
                    <w:right w:val="none" w:sz="0" w:space="0" w:color="auto"/>
                  </w:divBdr>
                </w:div>
                <w:div w:id="1137260187">
                  <w:marLeft w:val="640"/>
                  <w:marRight w:val="0"/>
                  <w:marTop w:val="0"/>
                  <w:marBottom w:val="0"/>
                  <w:divBdr>
                    <w:top w:val="none" w:sz="0" w:space="0" w:color="auto"/>
                    <w:left w:val="none" w:sz="0" w:space="0" w:color="auto"/>
                    <w:bottom w:val="none" w:sz="0" w:space="0" w:color="auto"/>
                    <w:right w:val="none" w:sz="0" w:space="0" w:color="auto"/>
                  </w:divBdr>
                </w:div>
                <w:div w:id="1940988889">
                  <w:marLeft w:val="640"/>
                  <w:marRight w:val="0"/>
                  <w:marTop w:val="0"/>
                  <w:marBottom w:val="0"/>
                  <w:divBdr>
                    <w:top w:val="none" w:sz="0" w:space="0" w:color="auto"/>
                    <w:left w:val="none" w:sz="0" w:space="0" w:color="auto"/>
                    <w:bottom w:val="none" w:sz="0" w:space="0" w:color="auto"/>
                    <w:right w:val="none" w:sz="0" w:space="0" w:color="auto"/>
                  </w:divBdr>
                </w:div>
                <w:div w:id="137961395">
                  <w:marLeft w:val="640"/>
                  <w:marRight w:val="0"/>
                  <w:marTop w:val="0"/>
                  <w:marBottom w:val="0"/>
                  <w:divBdr>
                    <w:top w:val="none" w:sz="0" w:space="0" w:color="auto"/>
                    <w:left w:val="none" w:sz="0" w:space="0" w:color="auto"/>
                    <w:bottom w:val="none" w:sz="0" w:space="0" w:color="auto"/>
                    <w:right w:val="none" w:sz="0" w:space="0" w:color="auto"/>
                  </w:divBdr>
                </w:div>
                <w:div w:id="40371391">
                  <w:marLeft w:val="640"/>
                  <w:marRight w:val="0"/>
                  <w:marTop w:val="0"/>
                  <w:marBottom w:val="0"/>
                  <w:divBdr>
                    <w:top w:val="none" w:sz="0" w:space="0" w:color="auto"/>
                    <w:left w:val="none" w:sz="0" w:space="0" w:color="auto"/>
                    <w:bottom w:val="none" w:sz="0" w:space="0" w:color="auto"/>
                    <w:right w:val="none" w:sz="0" w:space="0" w:color="auto"/>
                  </w:divBdr>
                </w:div>
                <w:div w:id="480926620">
                  <w:marLeft w:val="640"/>
                  <w:marRight w:val="0"/>
                  <w:marTop w:val="0"/>
                  <w:marBottom w:val="0"/>
                  <w:divBdr>
                    <w:top w:val="none" w:sz="0" w:space="0" w:color="auto"/>
                    <w:left w:val="none" w:sz="0" w:space="0" w:color="auto"/>
                    <w:bottom w:val="none" w:sz="0" w:space="0" w:color="auto"/>
                    <w:right w:val="none" w:sz="0" w:space="0" w:color="auto"/>
                  </w:divBdr>
                </w:div>
                <w:div w:id="26757989">
                  <w:marLeft w:val="640"/>
                  <w:marRight w:val="0"/>
                  <w:marTop w:val="0"/>
                  <w:marBottom w:val="0"/>
                  <w:divBdr>
                    <w:top w:val="none" w:sz="0" w:space="0" w:color="auto"/>
                    <w:left w:val="none" w:sz="0" w:space="0" w:color="auto"/>
                    <w:bottom w:val="none" w:sz="0" w:space="0" w:color="auto"/>
                    <w:right w:val="none" w:sz="0" w:space="0" w:color="auto"/>
                  </w:divBdr>
                </w:div>
                <w:div w:id="772945676">
                  <w:marLeft w:val="640"/>
                  <w:marRight w:val="0"/>
                  <w:marTop w:val="0"/>
                  <w:marBottom w:val="0"/>
                  <w:divBdr>
                    <w:top w:val="none" w:sz="0" w:space="0" w:color="auto"/>
                    <w:left w:val="none" w:sz="0" w:space="0" w:color="auto"/>
                    <w:bottom w:val="none" w:sz="0" w:space="0" w:color="auto"/>
                    <w:right w:val="none" w:sz="0" w:space="0" w:color="auto"/>
                  </w:divBdr>
                </w:div>
                <w:div w:id="963729538">
                  <w:marLeft w:val="640"/>
                  <w:marRight w:val="0"/>
                  <w:marTop w:val="0"/>
                  <w:marBottom w:val="0"/>
                  <w:divBdr>
                    <w:top w:val="none" w:sz="0" w:space="0" w:color="auto"/>
                    <w:left w:val="none" w:sz="0" w:space="0" w:color="auto"/>
                    <w:bottom w:val="none" w:sz="0" w:space="0" w:color="auto"/>
                    <w:right w:val="none" w:sz="0" w:space="0" w:color="auto"/>
                  </w:divBdr>
                </w:div>
                <w:div w:id="294875864">
                  <w:marLeft w:val="640"/>
                  <w:marRight w:val="0"/>
                  <w:marTop w:val="0"/>
                  <w:marBottom w:val="0"/>
                  <w:divBdr>
                    <w:top w:val="none" w:sz="0" w:space="0" w:color="auto"/>
                    <w:left w:val="none" w:sz="0" w:space="0" w:color="auto"/>
                    <w:bottom w:val="none" w:sz="0" w:space="0" w:color="auto"/>
                    <w:right w:val="none" w:sz="0" w:space="0" w:color="auto"/>
                  </w:divBdr>
                </w:div>
                <w:div w:id="1525440389">
                  <w:marLeft w:val="640"/>
                  <w:marRight w:val="0"/>
                  <w:marTop w:val="0"/>
                  <w:marBottom w:val="0"/>
                  <w:divBdr>
                    <w:top w:val="none" w:sz="0" w:space="0" w:color="auto"/>
                    <w:left w:val="none" w:sz="0" w:space="0" w:color="auto"/>
                    <w:bottom w:val="none" w:sz="0" w:space="0" w:color="auto"/>
                    <w:right w:val="none" w:sz="0" w:space="0" w:color="auto"/>
                  </w:divBdr>
                </w:div>
                <w:div w:id="1348562792">
                  <w:marLeft w:val="640"/>
                  <w:marRight w:val="0"/>
                  <w:marTop w:val="0"/>
                  <w:marBottom w:val="0"/>
                  <w:divBdr>
                    <w:top w:val="none" w:sz="0" w:space="0" w:color="auto"/>
                    <w:left w:val="none" w:sz="0" w:space="0" w:color="auto"/>
                    <w:bottom w:val="none" w:sz="0" w:space="0" w:color="auto"/>
                    <w:right w:val="none" w:sz="0" w:space="0" w:color="auto"/>
                  </w:divBdr>
                </w:div>
                <w:div w:id="544828492">
                  <w:marLeft w:val="640"/>
                  <w:marRight w:val="0"/>
                  <w:marTop w:val="0"/>
                  <w:marBottom w:val="0"/>
                  <w:divBdr>
                    <w:top w:val="none" w:sz="0" w:space="0" w:color="auto"/>
                    <w:left w:val="none" w:sz="0" w:space="0" w:color="auto"/>
                    <w:bottom w:val="none" w:sz="0" w:space="0" w:color="auto"/>
                    <w:right w:val="none" w:sz="0" w:space="0" w:color="auto"/>
                  </w:divBdr>
                </w:div>
                <w:div w:id="1592084206">
                  <w:marLeft w:val="640"/>
                  <w:marRight w:val="0"/>
                  <w:marTop w:val="0"/>
                  <w:marBottom w:val="0"/>
                  <w:divBdr>
                    <w:top w:val="none" w:sz="0" w:space="0" w:color="auto"/>
                    <w:left w:val="none" w:sz="0" w:space="0" w:color="auto"/>
                    <w:bottom w:val="none" w:sz="0" w:space="0" w:color="auto"/>
                    <w:right w:val="none" w:sz="0" w:space="0" w:color="auto"/>
                  </w:divBdr>
                </w:div>
                <w:div w:id="1573194540">
                  <w:marLeft w:val="640"/>
                  <w:marRight w:val="0"/>
                  <w:marTop w:val="0"/>
                  <w:marBottom w:val="0"/>
                  <w:divBdr>
                    <w:top w:val="none" w:sz="0" w:space="0" w:color="auto"/>
                    <w:left w:val="none" w:sz="0" w:space="0" w:color="auto"/>
                    <w:bottom w:val="none" w:sz="0" w:space="0" w:color="auto"/>
                    <w:right w:val="none" w:sz="0" w:space="0" w:color="auto"/>
                  </w:divBdr>
                </w:div>
                <w:div w:id="341201465">
                  <w:marLeft w:val="640"/>
                  <w:marRight w:val="0"/>
                  <w:marTop w:val="0"/>
                  <w:marBottom w:val="0"/>
                  <w:divBdr>
                    <w:top w:val="none" w:sz="0" w:space="0" w:color="auto"/>
                    <w:left w:val="none" w:sz="0" w:space="0" w:color="auto"/>
                    <w:bottom w:val="none" w:sz="0" w:space="0" w:color="auto"/>
                    <w:right w:val="none" w:sz="0" w:space="0" w:color="auto"/>
                  </w:divBdr>
                </w:div>
                <w:div w:id="330986951">
                  <w:marLeft w:val="640"/>
                  <w:marRight w:val="0"/>
                  <w:marTop w:val="0"/>
                  <w:marBottom w:val="0"/>
                  <w:divBdr>
                    <w:top w:val="none" w:sz="0" w:space="0" w:color="auto"/>
                    <w:left w:val="none" w:sz="0" w:space="0" w:color="auto"/>
                    <w:bottom w:val="none" w:sz="0" w:space="0" w:color="auto"/>
                    <w:right w:val="none" w:sz="0" w:space="0" w:color="auto"/>
                  </w:divBdr>
                </w:div>
                <w:div w:id="1226375318">
                  <w:marLeft w:val="640"/>
                  <w:marRight w:val="0"/>
                  <w:marTop w:val="0"/>
                  <w:marBottom w:val="0"/>
                  <w:divBdr>
                    <w:top w:val="none" w:sz="0" w:space="0" w:color="auto"/>
                    <w:left w:val="none" w:sz="0" w:space="0" w:color="auto"/>
                    <w:bottom w:val="none" w:sz="0" w:space="0" w:color="auto"/>
                    <w:right w:val="none" w:sz="0" w:space="0" w:color="auto"/>
                  </w:divBdr>
                </w:div>
                <w:div w:id="392043552">
                  <w:marLeft w:val="640"/>
                  <w:marRight w:val="0"/>
                  <w:marTop w:val="0"/>
                  <w:marBottom w:val="0"/>
                  <w:divBdr>
                    <w:top w:val="none" w:sz="0" w:space="0" w:color="auto"/>
                    <w:left w:val="none" w:sz="0" w:space="0" w:color="auto"/>
                    <w:bottom w:val="none" w:sz="0" w:space="0" w:color="auto"/>
                    <w:right w:val="none" w:sz="0" w:space="0" w:color="auto"/>
                  </w:divBdr>
                </w:div>
                <w:div w:id="298921168">
                  <w:marLeft w:val="640"/>
                  <w:marRight w:val="0"/>
                  <w:marTop w:val="0"/>
                  <w:marBottom w:val="0"/>
                  <w:divBdr>
                    <w:top w:val="none" w:sz="0" w:space="0" w:color="auto"/>
                    <w:left w:val="none" w:sz="0" w:space="0" w:color="auto"/>
                    <w:bottom w:val="none" w:sz="0" w:space="0" w:color="auto"/>
                    <w:right w:val="none" w:sz="0" w:space="0" w:color="auto"/>
                  </w:divBdr>
                </w:div>
                <w:div w:id="901523156">
                  <w:marLeft w:val="640"/>
                  <w:marRight w:val="0"/>
                  <w:marTop w:val="0"/>
                  <w:marBottom w:val="0"/>
                  <w:divBdr>
                    <w:top w:val="none" w:sz="0" w:space="0" w:color="auto"/>
                    <w:left w:val="none" w:sz="0" w:space="0" w:color="auto"/>
                    <w:bottom w:val="none" w:sz="0" w:space="0" w:color="auto"/>
                    <w:right w:val="none" w:sz="0" w:space="0" w:color="auto"/>
                  </w:divBdr>
                </w:div>
                <w:div w:id="1897617047">
                  <w:marLeft w:val="640"/>
                  <w:marRight w:val="0"/>
                  <w:marTop w:val="0"/>
                  <w:marBottom w:val="0"/>
                  <w:divBdr>
                    <w:top w:val="none" w:sz="0" w:space="0" w:color="auto"/>
                    <w:left w:val="none" w:sz="0" w:space="0" w:color="auto"/>
                    <w:bottom w:val="none" w:sz="0" w:space="0" w:color="auto"/>
                    <w:right w:val="none" w:sz="0" w:space="0" w:color="auto"/>
                  </w:divBdr>
                </w:div>
                <w:div w:id="355279694">
                  <w:marLeft w:val="640"/>
                  <w:marRight w:val="0"/>
                  <w:marTop w:val="0"/>
                  <w:marBottom w:val="0"/>
                  <w:divBdr>
                    <w:top w:val="none" w:sz="0" w:space="0" w:color="auto"/>
                    <w:left w:val="none" w:sz="0" w:space="0" w:color="auto"/>
                    <w:bottom w:val="none" w:sz="0" w:space="0" w:color="auto"/>
                    <w:right w:val="none" w:sz="0" w:space="0" w:color="auto"/>
                  </w:divBdr>
                </w:div>
                <w:div w:id="2135244983">
                  <w:marLeft w:val="640"/>
                  <w:marRight w:val="0"/>
                  <w:marTop w:val="0"/>
                  <w:marBottom w:val="0"/>
                  <w:divBdr>
                    <w:top w:val="none" w:sz="0" w:space="0" w:color="auto"/>
                    <w:left w:val="none" w:sz="0" w:space="0" w:color="auto"/>
                    <w:bottom w:val="none" w:sz="0" w:space="0" w:color="auto"/>
                    <w:right w:val="none" w:sz="0" w:space="0" w:color="auto"/>
                  </w:divBdr>
                </w:div>
                <w:div w:id="1926957021">
                  <w:marLeft w:val="640"/>
                  <w:marRight w:val="0"/>
                  <w:marTop w:val="0"/>
                  <w:marBottom w:val="0"/>
                  <w:divBdr>
                    <w:top w:val="none" w:sz="0" w:space="0" w:color="auto"/>
                    <w:left w:val="none" w:sz="0" w:space="0" w:color="auto"/>
                    <w:bottom w:val="none" w:sz="0" w:space="0" w:color="auto"/>
                    <w:right w:val="none" w:sz="0" w:space="0" w:color="auto"/>
                  </w:divBdr>
                </w:div>
                <w:div w:id="827088182">
                  <w:marLeft w:val="640"/>
                  <w:marRight w:val="0"/>
                  <w:marTop w:val="0"/>
                  <w:marBottom w:val="0"/>
                  <w:divBdr>
                    <w:top w:val="none" w:sz="0" w:space="0" w:color="auto"/>
                    <w:left w:val="none" w:sz="0" w:space="0" w:color="auto"/>
                    <w:bottom w:val="none" w:sz="0" w:space="0" w:color="auto"/>
                    <w:right w:val="none" w:sz="0" w:space="0" w:color="auto"/>
                  </w:divBdr>
                </w:div>
                <w:div w:id="35811648">
                  <w:marLeft w:val="640"/>
                  <w:marRight w:val="0"/>
                  <w:marTop w:val="0"/>
                  <w:marBottom w:val="0"/>
                  <w:divBdr>
                    <w:top w:val="none" w:sz="0" w:space="0" w:color="auto"/>
                    <w:left w:val="none" w:sz="0" w:space="0" w:color="auto"/>
                    <w:bottom w:val="none" w:sz="0" w:space="0" w:color="auto"/>
                    <w:right w:val="none" w:sz="0" w:space="0" w:color="auto"/>
                  </w:divBdr>
                </w:div>
                <w:div w:id="1943760218">
                  <w:marLeft w:val="640"/>
                  <w:marRight w:val="0"/>
                  <w:marTop w:val="0"/>
                  <w:marBottom w:val="0"/>
                  <w:divBdr>
                    <w:top w:val="none" w:sz="0" w:space="0" w:color="auto"/>
                    <w:left w:val="none" w:sz="0" w:space="0" w:color="auto"/>
                    <w:bottom w:val="none" w:sz="0" w:space="0" w:color="auto"/>
                    <w:right w:val="none" w:sz="0" w:space="0" w:color="auto"/>
                  </w:divBdr>
                </w:div>
                <w:div w:id="1527408383">
                  <w:marLeft w:val="640"/>
                  <w:marRight w:val="0"/>
                  <w:marTop w:val="0"/>
                  <w:marBottom w:val="0"/>
                  <w:divBdr>
                    <w:top w:val="none" w:sz="0" w:space="0" w:color="auto"/>
                    <w:left w:val="none" w:sz="0" w:space="0" w:color="auto"/>
                    <w:bottom w:val="none" w:sz="0" w:space="0" w:color="auto"/>
                    <w:right w:val="none" w:sz="0" w:space="0" w:color="auto"/>
                  </w:divBdr>
                </w:div>
                <w:div w:id="2036081237">
                  <w:marLeft w:val="640"/>
                  <w:marRight w:val="0"/>
                  <w:marTop w:val="0"/>
                  <w:marBottom w:val="0"/>
                  <w:divBdr>
                    <w:top w:val="none" w:sz="0" w:space="0" w:color="auto"/>
                    <w:left w:val="none" w:sz="0" w:space="0" w:color="auto"/>
                    <w:bottom w:val="none" w:sz="0" w:space="0" w:color="auto"/>
                    <w:right w:val="none" w:sz="0" w:space="0" w:color="auto"/>
                  </w:divBdr>
                </w:div>
                <w:div w:id="309094033">
                  <w:marLeft w:val="640"/>
                  <w:marRight w:val="0"/>
                  <w:marTop w:val="0"/>
                  <w:marBottom w:val="0"/>
                  <w:divBdr>
                    <w:top w:val="none" w:sz="0" w:space="0" w:color="auto"/>
                    <w:left w:val="none" w:sz="0" w:space="0" w:color="auto"/>
                    <w:bottom w:val="none" w:sz="0" w:space="0" w:color="auto"/>
                    <w:right w:val="none" w:sz="0" w:space="0" w:color="auto"/>
                  </w:divBdr>
                </w:div>
                <w:div w:id="100761015">
                  <w:marLeft w:val="640"/>
                  <w:marRight w:val="0"/>
                  <w:marTop w:val="0"/>
                  <w:marBottom w:val="0"/>
                  <w:divBdr>
                    <w:top w:val="none" w:sz="0" w:space="0" w:color="auto"/>
                    <w:left w:val="none" w:sz="0" w:space="0" w:color="auto"/>
                    <w:bottom w:val="none" w:sz="0" w:space="0" w:color="auto"/>
                    <w:right w:val="none" w:sz="0" w:space="0" w:color="auto"/>
                  </w:divBdr>
                </w:div>
                <w:div w:id="1809350115">
                  <w:marLeft w:val="640"/>
                  <w:marRight w:val="0"/>
                  <w:marTop w:val="0"/>
                  <w:marBottom w:val="0"/>
                  <w:divBdr>
                    <w:top w:val="none" w:sz="0" w:space="0" w:color="auto"/>
                    <w:left w:val="none" w:sz="0" w:space="0" w:color="auto"/>
                    <w:bottom w:val="none" w:sz="0" w:space="0" w:color="auto"/>
                    <w:right w:val="none" w:sz="0" w:space="0" w:color="auto"/>
                  </w:divBdr>
                </w:div>
                <w:div w:id="419765022">
                  <w:marLeft w:val="640"/>
                  <w:marRight w:val="0"/>
                  <w:marTop w:val="0"/>
                  <w:marBottom w:val="0"/>
                  <w:divBdr>
                    <w:top w:val="none" w:sz="0" w:space="0" w:color="auto"/>
                    <w:left w:val="none" w:sz="0" w:space="0" w:color="auto"/>
                    <w:bottom w:val="none" w:sz="0" w:space="0" w:color="auto"/>
                    <w:right w:val="none" w:sz="0" w:space="0" w:color="auto"/>
                  </w:divBdr>
                </w:div>
                <w:div w:id="1883781150">
                  <w:marLeft w:val="640"/>
                  <w:marRight w:val="0"/>
                  <w:marTop w:val="0"/>
                  <w:marBottom w:val="0"/>
                  <w:divBdr>
                    <w:top w:val="none" w:sz="0" w:space="0" w:color="auto"/>
                    <w:left w:val="none" w:sz="0" w:space="0" w:color="auto"/>
                    <w:bottom w:val="none" w:sz="0" w:space="0" w:color="auto"/>
                    <w:right w:val="none" w:sz="0" w:space="0" w:color="auto"/>
                  </w:divBdr>
                </w:div>
                <w:div w:id="758216972">
                  <w:marLeft w:val="640"/>
                  <w:marRight w:val="0"/>
                  <w:marTop w:val="0"/>
                  <w:marBottom w:val="0"/>
                  <w:divBdr>
                    <w:top w:val="none" w:sz="0" w:space="0" w:color="auto"/>
                    <w:left w:val="none" w:sz="0" w:space="0" w:color="auto"/>
                    <w:bottom w:val="none" w:sz="0" w:space="0" w:color="auto"/>
                    <w:right w:val="none" w:sz="0" w:space="0" w:color="auto"/>
                  </w:divBdr>
                </w:div>
                <w:div w:id="1307465708">
                  <w:marLeft w:val="640"/>
                  <w:marRight w:val="0"/>
                  <w:marTop w:val="0"/>
                  <w:marBottom w:val="0"/>
                  <w:divBdr>
                    <w:top w:val="none" w:sz="0" w:space="0" w:color="auto"/>
                    <w:left w:val="none" w:sz="0" w:space="0" w:color="auto"/>
                    <w:bottom w:val="none" w:sz="0" w:space="0" w:color="auto"/>
                    <w:right w:val="none" w:sz="0" w:space="0" w:color="auto"/>
                  </w:divBdr>
                </w:div>
                <w:div w:id="1851335535">
                  <w:marLeft w:val="640"/>
                  <w:marRight w:val="0"/>
                  <w:marTop w:val="0"/>
                  <w:marBottom w:val="0"/>
                  <w:divBdr>
                    <w:top w:val="none" w:sz="0" w:space="0" w:color="auto"/>
                    <w:left w:val="none" w:sz="0" w:space="0" w:color="auto"/>
                    <w:bottom w:val="none" w:sz="0" w:space="0" w:color="auto"/>
                    <w:right w:val="none" w:sz="0" w:space="0" w:color="auto"/>
                  </w:divBdr>
                </w:div>
                <w:div w:id="948051158">
                  <w:marLeft w:val="640"/>
                  <w:marRight w:val="0"/>
                  <w:marTop w:val="0"/>
                  <w:marBottom w:val="0"/>
                  <w:divBdr>
                    <w:top w:val="none" w:sz="0" w:space="0" w:color="auto"/>
                    <w:left w:val="none" w:sz="0" w:space="0" w:color="auto"/>
                    <w:bottom w:val="none" w:sz="0" w:space="0" w:color="auto"/>
                    <w:right w:val="none" w:sz="0" w:space="0" w:color="auto"/>
                  </w:divBdr>
                </w:div>
                <w:div w:id="40249672">
                  <w:marLeft w:val="640"/>
                  <w:marRight w:val="0"/>
                  <w:marTop w:val="0"/>
                  <w:marBottom w:val="0"/>
                  <w:divBdr>
                    <w:top w:val="none" w:sz="0" w:space="0" w:color="auto"/>
                    <w:left w:val="none" w:sz="0" w:space="0" w:color="auto"/>
                    <w:bottom w:val="none" w:sz="0" w:space="0" w:color="auto"/>
                    <w:right w:val="none" w:sz="0" w:space="0" w:color="auto"/>
                  </w:divBdr>
                </w:div>
                <w:div w:id="231044281">
                  <w:marLeft w:val="640"/>
                  <w:marRight w:val="0"/>
                  <w:marTop w:val="0"/>
                  <w:marBottom w:val="0"/>
                  <w:divBdr>
                    <w:top w:val="none" w:sz="0" w:space="0" w:color="auto"/>
                    <w:left w:val="none" w:sz="0" w:space="0" w:color="auto"/>
                    <w:bottom w:val="none" w:sz="0" w:space="0" w:color="auto"/>
                    <w:right w:val="none" w:sz="0" w:space="0" w:color="auto"/>
                  </w:divBdr>
                </w:div>
                <w:div w:id="172493776">
                  <w:marLeft w:val="640"/>
                  <w:marRight w:val="0"/>
                  <w:marTop w:val="0"/>
                  <w:marBottom w:val="0"/>
                  <w:divBdr>
                    <w:top w:val="none" w:sz="0" w:space="0" w:color="auto"/>
                    <w:left w:val="none" w:sz="0" w:space="0" w:color="auto"/>
                    <w:bottom w:val="none" w:sz="0" w:space="0" w:color="auto"/>
                    <w:right w:val="none" w:sz="0" w:space="0" w:color="auto"/>
                  </w:divBdr>
                </w:div>
                <w:div w:id="599222068">
                  <w:marLeft w:val="640"/>
                  <w:marRight w:val="0"/>
                  <w:marTop w:val="0"/>
                  <w:marBottom w:val="0"/>
                  <w:divBdr>
                    <w:top w:val="none" w:sz="0" w:space="0" w:color="auto"/>
                    <w:left w:val="none" w:sz="0" w:space="0" w:color="auto"/>
                    <w:bottom w:val="none" w:sz="0" w:space="0" w:color="auto"/>
                    <w:right w:val="none" w:sz="0" w:space="0" w:color="auto"/>
                  </w:divBdr>
                </w:div>
                <w:div w:id="1485077257">
                  <w:marLeft w:val="640"/>
                  <w:marRight w:val="0"/>
                  <w:marTop w:val="0"/>
                  <w:marBottom w:val="0"/>
                  <w:divBdr>
                    <w:top w:val="none" w:sz="0" w:space="0" w:color="auto"/>
                    <w:left w:val="none" w:sz="0" w:space="0" w:color="auto"/>
                    <w:bottom w:val="none" w:sz="0" w:space="0" w:color="auto"/>
                    <w:right w:val="none" w:sz="0" w:space="0" w:color="auto"/>
                  </w:divBdr>
                </w:div>
                <w:div w:id="12611853">
                  <w:marLeft w:val="640"/>
                  <w:marRight w:val="0"/>
                  <w:marTop w:val="0"/>
                  <w:marBottom w:val="0"/>
                  <w:divBdr>
                    <w:top w:val="none" w:sz="0" w:space="0" w:color="auto"/>
                    <w:left w:val="none" w:sz="0" w:space="0" w:color="auto"/>
                    <w:bottom w:val="none" w:sz="0" w:space="0" w:color="auto"/>
                    <w:right w:val="none" w:sz="0" w:space="0" w:color="auto"/>
                  </w:divBdr>
                </w:div>
                <w:div w:id="1509296922">
                  <w:marLeft w:val="640"/>
                  <w:marRight w:val="0"/>
                  <w:marTop w:val="0"/>
                  <w:marBottom w:val="0"/>
                  <w:divBdr>
                    <w:top w:val="none" w:sz="0" w:space="0" w:color="auto"/>
                    <w:left w:val="none" w:sz="0" w:space="0" w:color="auto"/>
                    <w:bottom w:val="none" w:sz="0" w:space="0" w:color="auto"/>
                    <w:right w:val="none" w:sz="0" w:space="0" w:color="auto"/>
                  </w:divBdr>
                </w:div>
                <w:div w:id="1549102479">
                  <w:marLeft w:val="640"/>
                  <w:marRight w:val="0"/>
                  <w:marTop w:val="0"/>
                  <w:marBottom w:val="0"/>
                  <w:divBdr>
                    <w:top w:val="none" w:sz="0" w:space="0" w:color="auto"/>
                    <w:left w:val="none" w:sz="0" w:space="0" w:color="auto"/>
                    <w:bottom w:val="none" w:sz="0" w:space="0" w:color="auto"/>
                    <w:right w:val="none" w:sz="0" w:space="0" w:color="auto"/>
                  </w:divBdr>
                </w:div>
                <w:div w:id="1023628253">
                  <w:marLeft w:val="640"/>
                  <w:marRight w:val="0"/>
                  <w:marTop w:val="0"/>
                  <w:marBottom w:val="0"/>
                  <w:divBdr>
                    <w:top w:val="none" w:sz="0" w:space="0" w:color="auto"/>
                    <w:left w:val="none" w:sz="0" w:space="0" w:color="auto"/>
                    <w:bottom w:val="none" w:sz="0" w:space="0" w:color="auto"/>
                    <w:right w:val="none" w:sz="0" w:space="0" w:color="auto"/>
                  </w:divBdr>
                </w:div>
                <w:div w:id="853569779">
                  <w:marLeft w:val="640"/>
                  <w:marRight w:val="0"/>
                  <w:marTop w:val="0"/>
                  <w:marBottom w:val="0"/>
                  <w:divBdr>
                    <w:top w:val="none" w:sz="0" w:space="0" w:color="auto"/>
                    <w:left w:val="none" w:sz="0" w:space="0" w:color="auto"/>
                    <w:bottom w:val="none" w:sz="0" w:space="0" w:color="auto"/>
                    <w:right w:val="none" w:sz="0" w:space="0" w:color="auto"/>
                  </w:divBdr>
                </w:div>
                <w:div w:id="833257357">
                  <w:marLeft w:val="640"/>
                  <w:marRight w:val="0"/>
                  <w:marTop w:val="0"/>
                  <w:marBottom w:val="0"/>
                  <w:divBdr>
                    <w:top w:val="none" w:sz="0" w:space="0" w:color="auto"/>
                    <w:left w:val="none" w:sz="0" w:space="0" w:color="auto"/>
                    <w:bottom w:val="none" w:sz="0" w:space="0" w:color="auto"/>
                    <w:right w:val="none" w:sz="0" w:space="0" w:color="auto"/>
                  </w:divBdr>
                </w:div>
              </w:divsChild>
            </w:div>
            <w:div w:id="80684161">
              <w:marLeft w:val="0"/>
              <w:marRight w:val="0"/>
              <w:marTop w:val="0"/>
              <w:marBottom w:val="0"/>
              <w:divBdr>
                <w:top w:val="none" w:sz="0" w:space="0" w:color="auto"/>
                <w:left w:val="none" w:sz="0" w:space="0" w:color="auto"/>
                <w:bottom w:val="none" w:sz="0" w:space="0" w:color="auto"/>
                <w:right w:val="none" w:sz="0" w:space="0" w:color="auto"/>
              </w:divBdr>
              <w:divsChild>
                <w:div w:id="1377659787">
                  <w:marLeft w:val="640"/>
                  <w:marRight w:val="0"/>
                  <w:marTop w:val="0"/>
                  <w:marBottom w:val="0"/>
                  <w:divBdr>
                    <w:top w:val="none" w:sz="0" w:space="0" w:color="auto"/>
                    <w:left w:val="none" w:sz="0" w:space="0" w:color="auto"/>
                    <w:bottom w:val="none" w:sz="0" w:space="0" w:color="auto"/>
                    <w:right w:val="none" w:sz="0" w:space="0" w:color="auto"/>
                  </w:divBdr>
                </w:div>
                <w:div w:id="1886483840">
                  <w:marLeft w:val="640"/>
                  <w:marRight w:val="0"/>
                  <w:marTop w:val="0"/>
                  <w:marBottom w:val="0"/>
                  <w:divBdr>
                    <w:top w:val="none" w:sz="0" w:space="0" w:color="auto"/>
                    <w:left w:val="none" w:sz="0" w:space="0" w:color="auto"/>
                    <w:bottom w:val="none" w:sz="0" w:space="0" w:color="auto"/>
                    <w:right w:val="none" w:sz="0" w:space="0" w:color="auto"/>
                  </w:divBdr>
                </w:div>
                <w:div w:id="1860779439">
                  <w:marLeft w:val="640"/>
                  <w:marRight w:val="0"/>
                  <w:marTop w:val="0"/>
                  <w:marBottom w:val="0"/>
                  <w:divBdr>
                    <w:top w:val="none" w:sz="0" w:space="0" w:color="auto"/>
                    <w:left w:val="none" w:sz="0" w:space="0" w:color="auto"/>
                    <w:bottom w:val="none" w:sz="0" w:space="0" w:color="auto"/>
                    <w:right w:val="none" w:sz="0" w:space="0" w:color="auto"/>
                  </w:divBdr>
                </w:div>
                <w:div w:id="1573156548">
                  <w:marLeft w:val="640"/>
                  <w:marRight w:val="0"/>
                  <w:marTop w:val="0"/>
                  <w:marBottom w:val="0"/>
                  <w:divBdr>
                    <w:top w:val="none" w:sz="0" w:space="0" w:color="auto"/>
                    <w:left w:val="none" w:sz="0" w:space="0" w:color="auto"/>
                    <w:bottom w:val="none" w:sz="0" w:space="0" w:color="auto"/>
                    <w:right w:val="none" w:sz="0" w:space="0" w:color="auto"/>
                  </w:divBdr>
                </w:div>
                <w:div w:id="1759712096">
                  <w:marLeft w:val="640"/>
                  <w:marRight w:val="0"/>
                  <w:marTop w:val="0"/>
                  <w:marBottom w:val="0"/>
                  <w:divBdr>
                    <w:top w:val="none" w:sz="0" w:space="0" w:color="auto"/>
                    <w:left w:val="none" w:sz="0" w:space="0" w:color="auto"/>
                    <w:bottom w:val="none" w:sz="0" w:space="0" w:color="auto"/>
                    <w:right w:val="none" w:sz="0" w:space="0" w:color="auto"/>
                  </w:divBdr>
                </w:div>
                <w:div w:id="809135369">
                  <w:marLeft w:val="640"/>
                  <w:marRight w:val="0"/>
                  <w:marTop w:val="0"/>
                  <w:marBottom w:val="0"/>
                  <w:divBdr>
                    <w:top w:val="none" w:sz="0" w:space="0" w:color="auto"/>
                    <w:left w:val="none" w:sz="0" w:space="0" w:color="auto"/>
                    <w:bottom w:val="none" w:sz="0" w:space="0" w:color="auto"/>
                    <w:right w:val="none" w:sz="0" w:space="0" w:color="auto"/>
                  </w:divBdr>
                </w:div>
                <w:div w:id="802501332">
                  <w:marLeft w:val="640"/>
                  <w:marRight w:val="0"/>
                  <w:marTop w:val="0"/>
                  <w:marBottom w:val="0"/>
                  <w:divBdr>
                    <w:top w:val="none" w:sz="0" w:space="0" w:color="auto"/>
                    <w:left w:val="none" w:sz="0" w:space="0" w:color="auto"/>
                    <w:bottom w:val="none" w:sz="0" w:space="0" w:color="auto"/>
                    <w:right w:val="none" w:sz="0" w:space="0" w:color="auto"/>
                  </w:divBdr>
                </w:div>
                <w:div w:id="1283994198">
                  <w:marLeft w:val="640"/>
                  <w:marRight w:val="0"/>
                  <w:marTop w:val="0"/>
                  <w:marBottom w:val="0"/>
                  <w:divBdr>
                    <w:top w:val="none" w:sz="0" w:space="0" w:color="auto"/>
                    <w:left w:val="none" w:sz="0" w:space="0" w:color="auto"/>
                    <w:bottom w:val="none" w:sz="0" w:space="0" w:color="auto"/>
                    <w:right w:val="none" w:sz="0" w:space="0" w:color="auto"/>
                  </w:divBdr>
                </w:div>
                <w:div w:id="797575691">
                  <w:marLeft w:val="640"/>
                  <w:marRight w:val="0"/>
                  <w:marTop w:val="0"/>
                  <w:marBottom w:val="0"/>
                  <w:divBdr>
                    <w:top w:val="none" w:sz="0" w:space="0" w:color="auto"/>
                    <w:left w:val="none" w:sz="0" w:space="0" w:color="auto"/>
                    <w:bottom w:val="none" w:sz="0" w:space="0" w:color="auto"/>
                    <w:right w:val="none" w:sz="0" w:space="0" w:color="auto"/>
                  </w:divBdr>
                </w:div>
                <w:div w:id="1970503529">
                  <w:marLeft w:val="640"/>
                  <w:marRight w:val="0"/>
                  <w:marTop w:val="0"/>
                  <w:marBottom w:val="0"/>
                  <w:divBdr>
                    <w:top w:val="none" w:sz="0" w:space="0" w:color="auto"/>
                    <w:left w:val="none" w:sz="0" w:space="0" w:color="auto"/>
                    <w:bottom w:val="none" w:sz="0" w:space="0" w:color="auto"/>
                    <w:right w:val="none" w:sz="0" w:space="0" w:color="auto"/>
                  </w:divBdr>
                </w:div>
                <w:div w:id="1050688737">
                  <w:marLeft w:val="640"/>
                  <w:marRight w:val="0"/>
                  <w:marTop w:val="0"/>
                  <w:marBottom w:val="0"/>
                  <w:divBdr>
                    <w:top w:val="none" w:sz="0" w:space="0" w:color="auto"/>
                    <w:left w:val="none" w:sz="0" w:space="0" w:color="auto"/>
                    <w:bottom w:val="none" w:sz="0" w:space="0" w:color="auto"/>
                    <w:right w:val="none" w:sz="0" w:space="0" w:color="auto"/>
                  </w:divBdr>
                </w:div>
                <w:div w:id="845442003">
                  <w:marLeft w:val="640"/>
                  <w:marRight w:val="0"/>
                  <w:marTop w:val="0"/>
                  <w:marBottom w:val="0"/>
                  <w:divBdr>
                    <w:top w:val="none" w:sz="0" w:space="0" w:color="auto"/>
                    <w:left w:val="none" w:sz="0" w:space="0" w:color="auto"/>
                    <w:bottom w:val="none" w:sz="0" w:space="0" w:color="auto"/>
                    <w:right w:val="none" w:sz="0" w:space="0" w:color="auto"/>
                  </w:divBdr>
                </w:div>
                <w:div w:id="596331800">
                  <w:marLeft w:val="640"/>
                  <w:marRight w:val="0"/>
                  <w:marTop w:val="0"/>
                  <w:marBottom w:val="0"/>
                  <w:divBdr>
                    <w:top w:val="none" w:sz="0" w:space="0" w:color="auto"/>
                    <w:left w:val="none" w:sz="0" w:space="0" w:color="auto"/>
                    <w:bottom w:val="none" w:sz="0" w:space="0" w:color="auto"/>
                    <w:right w:val="none" w:sz="0" w:space="0" w:color="auto"/>
                  </w:divBdr>
                </w:div>
                <w:div w:id="635255901">
                  <w:marLeft w:val="640"/>
                  <w:marRight w:val="0"/>
                  <w:marTop w:val="0"/>
                  <w:marBottom w:val="0"/>
                  <w:divBdr>
                    <w:top w:val="none" w:sz="0" w:space="0" w:color="auto"/>
                    <w:left w:val="none" w:sz="0" w:space="0" w:color="auto"/>
                    <w:bottom w:val="none" w:sz="0" w:space="0" w:color="auto"/>
                    <w:right w:val="none" w:sz="0" w:space="0" w:color="auto"/>
                  </w:divBdr>
                </w:div>
                <w:div w:id="345254970">
                  <w:marLeft w:val="640"/>
                  <w:marRight w:val="0"/>
                  <w:marTop w:val="0"/>
                  <w:marBottom w:val="0"/>
                  <w:divBdr>
                    <w:top w:val="none" w:sz="0" w:space="0" w:color="auto"/>
                    <w:left w:val="none" w:sz="0" w:space="0" w:color="auto"/>
                    <w:bottom w:val="none" w:sz="0" w:space="0" w:color="auto"/>
                    <w:right w:val="none" w:sz="0" w:space="0" w:color="auto"/>
                  </w:divBdr>
                </w:div>
                <w:div w:id="527109245">
                  <w:marLeft w:val="640"/>
                  <w:marRight w:val="0"/>
                  <w:marTop w:val="0"/>
                  <w:marBottom w:val="0"/>
                  <w:divBdr>
                    <w:top w:val="none" w:sz="0" w:space="0" w:color="auto"/>
                    <w:left w:val="none" w:sz="0" w:space="0" w:color="auto"/>
                    <w:bottom w:val="none" w:sz="0" w:space="0" w:color="auto"/>
                    <w:right w:val="none" w:sz="0" w:space="0" w:color="auto"/>
                  </w:divBdr>
                </w:div>
                <w:div w:id="255479716">
                  <w:marLeft w:val="640"/>
                  <w:marRight w:val="0"/>
                  <w:marTop w:val="0"/>
                  <w:marBottom w:val="0"/>
                  <w:divBdr>
                    <w:top w:val="none" w:sz="0" w:space="0" w:color="auto"/>
                    <w:left w:val="none" w:sz="0" w:space="0" w:color="auto"/>
                    <w:bottom w:val="none" w:sz="0" w:space="0" w:color="auto"/>
                    <w:right w:val="none" w:sz="0" w:space="0" w:color="auto"/>
                  </w:divBdr>
                </w:div>
                <w:div w:id="2049185875">
                  <w:marLeft w:val="640"/>
                  <w:marRight w:val="0"/>
                  <w:marTop w:val="0"/>
                  <w:marBottom w:val="0"/>
                  <w:divBdr>
                    <w:top w:val="none" w:sz="0" w:space="0" w:color="auto"/>
                    <w:left w:val="none" w:sz="0" w:space="0" w:color="auto"/>
                    <w:bottom w:val="none" w:sz="0" w:space="0" w:color="auto"/>
                    <w:right w:val="none" w:sz="0" w:space="0" w:color="auto"/>
                  </w:divBdr>
                </w:div>
                <w:div w:id="1924954004">
                  <w:marLeft w:val="640"/>
                  <w:marRight w:val="0"/>
                  <w:marTop w:val="0"/>
                  <w:marBottom w:val="0"/>
                  <w:divBdr>
                    <w:top w:val="none" w:sz="0" w:space="0" w:color="auto"/>
                    <w:left w:val="none" w:sz="0" w:space="0" w:color="auto"/>
                    <w:bottom w:val="none" w:sz="0" w:space="0" w:color="auto"/>
                    <w:right w:val="none" w:sz="0" w:space="0" w:color="auto"/>
                  </w:divBdr>
                </w:div>
                <w:div w:id="302977022">
                  <w:marLeft w:val="640"/>
                  <w:marRight w:val="0"/>
                  <w:marTop w:val="0"/>
                  <w:marBottom w:val="0"/>
                  <w:divBdr>
                    <w:top w:val="none" w:sz="0" w:space="0" w:color="auto"/>
                    <w:left w:val="none" w:sz="0" w:space="0" w:color="auto"/>
                    <w:bottom w:val="none" w:sz="0" w:space="0" w:color="auto"/>
                    <w:right w:val="none" w:sz="0" w:space="0" w:color="auto"/>
                  </w:divBdr>
                </w:div>
                <w:div w:id="1316110233">
                  <w:marLeft w:val="640"/>
                  <w:marRight w:val="0"/>
                  <w:marTop w:val="0"/>
                  <w:marBottom w:val="0"/>
                  <w:divBdr>
                    <w:top w:val="none" w:sz="0" w:space="0" w:color="auto"/>
                    <w:left w:val="none" w:sz="0" w:space="0" w:color="auto"/>
                    <w:bottom w:val="none" w:sz="0" w:space="0" w:color="auto"/>
                    <w:right w:val="none" w:sz="0" w:space="0" w:color="auto"/>
                  </w:divBdr>
                </w:div>
                <w:div w:id="1038050411">
                  <w:marLeft w:val="640"/>
                  <w:marRight w:val="0"/>
                  <w:marTop w:val="0"/>
                  <w:marBottom w:val="0"/>
                  <w:divBdr>
                    <w:top w:val="none" w:sz="0" w:space="0" w:color="auto"/>
                    <w:left w:val="none" w:sz="0" w:space="0" w:color="auto"/>
                    <w:bottom w:val="none" w:sz="0" w:space="0" w:color="auto"/>
                    <w:right w:val="none" w:sz="0" w:space="0" w:color="auto"/>
                  </w:divBdr>
                </w:div>
                <w:div w:id="1750686183">
                  <w:marLeft w:val="640"/>
                  <w:marRight w:val="0"/>
                  <w:marTop w:val="0"/>
                  <w:marBottom w:val="0"/>
                  <w:divBdr>
                    <w:top w:val="none" w:sz="0" w:space="0" w:color="auto"/>
                    <w:left w:val="none" w:sz="0" w:space="0" w:color="auto"/>
                    <w:bottom w:val="none" w:sz="0" w:space="0" w:color="auto"/>
                    <w:right w:val="none" w:sz="0" w:space="0" w:color="auto"/>
                  </w:divBdr>
                </w:div>
                <w:div w:id="407306636">
                  <w:marLeft w:val="640"/>
                  <w:marRight w:val="0"/>
                  <w:marTop w:val="0"/>
                  <w:marBottom w:val="0"/>
                  <w:divBdr>
                    <w:top w:val="none" w:sz="0" w:space="0" w:color="auto"/>
                    <w:left w:val="none" w:sz="0" w:space="0" w:color="auto"/>
                    <w:bottom w:val="none" w:sz="0" w:space="0" w:color="auto"/>
                    <w:right w:val="none" w:sz="0" w:space="0" w:color="auto"/>
                  </w:divBdr>
                </w:div>
                <w:div w:id="489717335">
                  <w:marLeft w:val="640"/>
                  <w:marRight w:val="0"/>
                  <w:marTop w:val="0"/>
                  <w:marBottom w:val="0"/>
                  <w:divBdr>
                    <w:top w:val="none" w:sz="0" w:space="0" w:color="auto"/>
                    <w:left w:val="none" w:sz="0" w:space="0" w:color="auto"/>
                    <w:bottom w:val="none" w:sz="0" w:space="0" w:color="auto"/>
                    <w:right w:val="none" w:sz="0" w:space="0" w:color="auto"/>
                  </w:divBdr>
                </w:div>
                <w:div w:id="472068920">
                  <w:marLeft w:val="640"/>
                  <w:marRight w:val="0"/>
                  <w:marTop w:val="0"/>
                  <w:marBottom w:val="0"/>
                  <w:divBdr>
                    <w:top w:val="none" w:sz="0" w:space="0" w:color="auto"/>
                    <w:left w:val="none" w:sz="0" w:space="0" w:color="auto"/>
                    <w:bottom w:val="none" w:sz="0" w:space="0" w:color="auto"/>
                    <w:right w:val="none" w:sz="0" w:space="0" w:color="auto"/>
                  </w:divBdr>
                </w:div>
                <w:div w:id="920990781">
                  <w:marLeft w:val="640"/>
                  <w:marRight w:val="0"/>
                  <w:marTop w:val="0"/>
                  <w:marBottom w:val="0"/>
                  <w:divBdr>
                    <w:top w:val="none" w:sz="0" w:space="0" w:color="auto"/>
                    <w:left w:val="none" w:sz="0" w:space="0" w:color="auto"/>
                    <w:bottom w:val="none" w:sz="0" w:space="0" w:color="auto"/>
                    <w:right w:val="none" w:sz="0" w:space="0" w:color="auto"/>
                  </w:divBdr>
                </w:div>
                <w:div w:id="1128354982">
                  <w:marLeft w:val="640"/>
                  <w:marRight w:val="0"/>
                  <w:marTop w:val="0"/>
                  <w:marBottom w:val="0"/>
                  <w:divBdr>
                    <w:top w:val="none" w:sz="0" w:space="0" w:color="auto"/>
                    <w:left w:val="none" w:sz="0" w:space="0" w:color="auto"/>
                    <w:bottom w:val="none" w:sz="0" w:space="0" w:color="auto"/>
                    <w:right w:val="none" w:sz="0" w:space="0" w:color="auto"/>
                  </w:divBdr>
                </w:div>
                <w:div w:id="1201671095">
                  <w:marLeft w:val="640"/>
                  <w:marRight w:val="0"/>
                  <w:marTop w:val="0"/>
                  <w:marBottom w:val="0"/>
                  <w:divBdr>
                    <w:top w:val="none" w:sz="0" w:space="0" w:color="auto"/>
                    <w:left w:val="none" w:sz="0" w:space="0" w:color="auto"/>
                    <w:bottom w:val="none" w:sz="0" w:space="0" w:color="auto"/>
                    <w:right w:val="none" w:sz="0" w:space="0" w:color="auto"/>
                  </w:divBdr>
                </w:div>
                <w:div w:id="1701513549">
                  <w:marLeft w:val="640"/>
                  <w:marRight w:val="0"/>
                  <w:marTop w:val="0"/>
                  <w:marBottom w:val="0"/>
                  <w:divBdr>
                    <w:top w:val="none" w:sz="0" w:space="0" w:color="auto"/>
                    <w:left w:val="none" w:sz="0" w:space="0" w:color="auto"/>
                    <w:bottom w:val="none" w:sz="0" w:space="0" w:color="auto"/>
                    <w:right w:val="none" w:sz="0" w:space="0" w:color="auto"/>
                  </w:divBdr>
                </w:div>
                <w:div w:id="1699161128">
                  <w:marLeft w:val="640"/>
                  <w:marRight w:val="0"/>
                  <w:marTop w:val="0"/>
                  <w:marBottom w:val="0"/>
                  <w:divBdr>
                    <w:top w:val="none" w:sz="0" w:space="0" w:color="auto"/>
                    <w:left w:val="none" w:sz="0" w:space="0" w:color="auto"/>
                    <w:bottom w:val="none" w:sz="0" w:space="0" w:color="auto"/>
                    <w:right w:val="none" w:sz="0" w:space="0" w:color="auto"/>
                  </w:divBdr>
                </w:div>
                <w:div w:id="2044208660">
                  <w:marLeft w:val="640"/>
                  <w:marRight w:val="0"/>
                  <w:marTop w:val="0"/>
                  <w:marBottom w:val="0"/>
                  <w:divBdr>
                    <w:top w:val="none" w:sz="0" w:space="0" w:color="auto"/>
                    <w:left w:val="none" w:sz="0" w:space="0" w:color="auto"/>
                    <w:bottom w:val="none" w:sz="0" w:space="0" w:color="auto"/>
                    <w:right w:val="none" w:sz="0" w:space="0" w:color="auto"/>
                  </w:divBdr>
                </w:div>
                <w:div w:id="113528139">
                  <w:marLeft w:val="640"/>
                  <w:marRight w:val="0"/>
                  <w:marTop w:val="0"/>
                  <w:marBottom w:val="0"/>
                  <w:divBdr>
                    <w:top w:val="none" w:sz="0" w:space="0" w:color="auto"/>
                    <w:left w:val="none" w:sz="0" w:space="0" w:color="auto"/>
                    <w:bottom w:val="none" w:sz="0" w:space="0" w:color="auto"/>
                    <w:right w:val="none" w:sz="0" w:space="0" w:color="auto"/>
                  </w:divBdr>
                </w:div>
                <w:div w:id="193662124">
                  <w:marLeft w:val="640"/>
                  <w:marRight w:val="0"/>
                  <w:marTop w:val="0"/>
                  <w:marBottom w:val="0"/>
                  <w:divBdr>
                    <w:top w:val="none" w:sz="0" w:space="0" w:color="auto"/>
                    <w:left w:val="none" w:sz="0" w:space="0" w:color="auto"/>
                    <w:bottom w:val="none" w:sz="0" w:space="0" w:color="auto"/>
                    <w:right w:val="none" w:sz="0" w:space="0" w:color="auto"/>
                  </w:divBdr>
                </w:div>
                <w:div w:id="928780891">
                  <w:marLeft w:val="640"/>
                  <w:marRight w:val="0"/>
                  <w:marTop w:val="0"/>
                  <w:marBottom w:val="0"/>
                  <w:divBdr>
                    <w:top w:val="none" w:sz="0" w:space="0" w:color="auto"/>
                    <w:left w:val="none" w:sz="0" w:space="0" w:color="auto"/>
                    <w:bottom w:val="none" w:sz="0" w:space="0" w:color="auto"/>
                    <w:right w:val="none" w:sz="0" w:space="0" w:color="auto"/>
                  </w:divBdr>
                </w:div>
                <w:div w:id="355814615">
                  <w:marLeft w:val="640"/>
                  <w:marRight w:val="0"/>
                  <w:marTop w:val="0"/>
                  <w:marBottom w:val="0"/>
                  <w:divBdr>
                    <w:top w:val="none" w:sz="0" w:space="0" w:color="auto"/>
                    <w:left w:val="none" w:sz="0" w:space="0" w:color="auto"/>
                    <w:bottom w:val="none" w:sz="0" w:space="0" w:color="auto"/>
                    <w:right w:val="none" w:sz="0" w:space="0" w:color="auto"/>
                  </w:divBdr>
                </w:div>
                <w:div w:id="551966017">
                  <w:marLeft w:val="640"/>
                  <w:marRight w:val="0"/>
                  <w:marTop w:val="0"/>
                  <w:marBottom w:val="0"/>
                  <w:divBdr>
                    <w:top w:val="none" w:sz="0" w:space="0" w:color="auto"/>
                    <w:left w:val="none" w:sz="0" w:space="0" w:color="auto"/>
                    <w:bottom w:val="none" w:sz="0" w:space="0" w:color="auto"/>
                    <w:right w:val="none" w:sz="0" w:space="0" w:color="auto"/>
                  </w:divBdr>
                </w:div>
                <w:div w:id="1632050915">
                  <w:marLeft w:val="640"/>
                  <w:marRight w:val="0"/>
                  <w:marTop w:val="0"/>
                  <w:marBottom w:val="0"/>
                  <w:divBdr>
                    <w:top w:val="none" w:sz="0" w:space="0" w:color="auto"/>
                    <w:left w:val="none" w:sz="0" w:space="0" w:color="auto"/>
                    <w:bottom w:val="none" w:sz="0" w:space="0" w:color="auto"/>
                    <w:right w:val="none" w:sz="0" w:space="0" w:color="auto"/>
                  </w:divBdr>
                </w:div>
                <w:div w:id="8139409">
                  <w:marLeft w:val="640"/>
                  <w:marRight w:val="0"/>
                  <w:marTop w:val="0"/>
                  <w:marBottom w:val="0"/>
                  <w:divBdr>
                    <w:top w:val="none" w:sz="0" w:space="0" w:color="auto"/>
                    <w:left w:val="none" w:sz="0" w:space="0" w:color="auto"/>
                    <w:bottom w:val="none" w:sz="0" w:space="0" w:color="auto"/>
                    <w:right w:val="none" w:sz="0" w:space="0" w:color="auto"/>
                  </w:divBdr>
                </w:div>
                <w:div w:id="88045507">
                  <w:marLeft w:val="640"/>
                  <w:marRight w:val="0"/>
                  <w:marTop w:val="0"/>
                  <w:marBottom w:val="0"/>
                  <w:divBdr>
                    <w:top w:val="none" w:sz="0" w:space="0" w:color="auto"/>
                    <w:left w:val="none" w:sz="0" w:space="0" w:color="auto"/>
                    <w:bottom w:val="none" w:sz="0" w:space="0" w:color="auto"/>
                    <w:right w:val="none" w:sz="0" w:space="0" w:color="auto"/>
                  </w:divBdr>
                </w:div>
                <w:div w:id="2094278972">
                  <w:marLeft w:val="640"/>
                  <w:marRight w:val="0"/>
                  <w:marTop w:val="0"/>
                  <w:marBottom w:val="0"/>
                  <w:divBdr>
                    <w:top w:val="none" w:sz="0" w:space="0" w:color="auto"/>
                    <w:left w:val="none" w:sz="0" w:space="0" w:color="auto"/>
                    <w:bottom w:val="none" w:sz="0" w:space="0" w:color="auto"/>
                    <w:right w:val="none" w:sz="0" w:space="0" w:color="auto"/>
                  </w:divBdr>
                </w:div>
                <w:div w:id="11111">
                  <w:marLeft w:val="640"/>
                  <w:marRight w:val="0"/>
                  <w:marTop w:val="0"/>
                  <w:marBottom w:val="0"/>
                  <w:divBdr>
                    <w:top w:val="none" w:sz="0" w:space="0" w:color="auto"/>
                    <w:left w:val="none" w:sz="0" w:space="0" w:color="auto"/>
                    <w:bottom w:val="none" w:sz="0" w:space="0" w:color="auto"/>
                    <w:right w:val="none" w:sz="0" w:space="0" w:color="auto"/>
                  </w:divBdr>
                </w:div>
                <w:div w:id="1240095860">
                  <w:marLeft w:val="640"/>
                  <w:marRight w:val="0"/>
                  <w:marTop w:val="0"/>
                  <w:marBottom w:val="0"/>
                  <w:divBdr>
                    <w:top w:val="none" w:sz="0" w:space="0" w:color="auto"/>
                    <w:left w:val="none" w:sz="0" w:space="0" w:color="auto"/>
                    <w:bottom w:val="none" w:sz="0" w:space="0" w:color="auto"/>
                    <w:right w:val="none" w:sz="0" w:space="0" w:color="auto"/>
                  </w:divBdr>
                </w:div>
                <w:div w:id="1355111978">
                  <w:marLeft w:val="640"/>
                  <w:marRight w:val="0"/>
                  <w:marTop w:val="0"/>
                  <w:marBottom w:val="0"/>
                  <w:divBdr>
                    <w:top w:val="none" w:sz="0" w:space="0" w:color="auto"/>
                    <w:left w:val="none" w:sz="0" w:space="0" w:color="auto"/>
                    <w:bottom w:val="none" w:sz="0" w:space="0" w:color="auto"/>
                    <w:right w:val="none" w:sz="0" w:space="0" w:color="auto"/>
                  </w:divBdr>
                </w:div>
                <w:div w:id="50232108">
                  <w:marLeft w:val="640"/>
                  <w:marRight w:val="0"/>
                  <w:marTop w:val="0"/>
                  <w:marBottom w:val="0"/>
                  <w:divBdr>
                    <w:top w:val="none" w:sz="0" w:space="0" w:color="auto"/>
                    <w:left w:val="none" w:sz="0" w:space="0" w:color="auto"/>
                    <w:bottom w:val="none" w:sz="0" w:space="0" w:color="auto"/>
                    <w:right w:val="none" w:sz="0" w:space="0" w:color="auto"/>
                  </w:divBdr>
                </w:div>
                <w:div w:id="1914468526">
                  <w:marLeft w:val="640"/>
                  <w:marRight w:val="0"/>
                  <w:marTop w:val="0"/>
                  <w:marBottom w:val="0"/>
                  <w:divBdr>
                    <w:top w:val="none" w:sz="0" w:space="0" w:color="auto"/>
                    <w:left w:val="none" w:sz="0" w:space="0" w:color="auto"/>
                    <w:bottom w:val="none" w:sz="0" w:space="0" w:color="auto"/>
                    <w:right w:val="none" w:sz="0" w:space="0" w:color="auto"/>
                  </w:divBdr>
                </w:div>
                <w:div w:id="580794205">
                  <w:marLeft w:val="640"/>
                  <w:marRight w:val="0"/>
                  <w:marTop w:val="0"/>
                  <w:marBottom w:val="0"/>
                  <w:divBdr>
                    <w:top w:val="none" w:sz="0" w:space="0" w:color="auto"/>
                    <w:left w:val="none" w:sz="0" w:space="0" w:color="auto"/>
                    <w:bottom w:val="none" w:sz="0" w:space="0" w:color="auto"/>
                    <w:right w:val="none" w:sz="0" w:space="0" w:color="auto"/>
                  </w:divBdr>
                </w:div>
                <w:div w:id="1391071263">
                  <w:marLeft w:val="640"/>
                  <w:marRight w:val="0"/>
                  <w:marTop w:val="0"/>
                  <w:marBottom w:val="0"/>
                  <w:divBdr>
                    <w:top w:val="none" w:sz="0" w:space="0" w:color="auto"/>
                    <w:left w:val="none" w:sz="0" w:space="0" w:color="auto"/>
                    <w:bottom w:val="none" w:sz="0" w:space="0" w:color="auto"/>
                    <w:right w:val="none" w:sz="0" w:space="0" w:color="auto"/>
                  </w:divBdr>
                </w:div>
                <w:div w:id="392702494">
                  <w:marLeft w:val="640"/>
                  <w:marRight w:val="0"/>
                  <w:marTop w:val="0"/>
                  <w:marBottom w:val="0"/>
                  <w:divBdr>
                    <w:top w:val="none" w:sz="0" w:space="0" w:color="auto"/>
                    <w:left w:val="none" w:sz="0" w:space="0" w:color="auto"/>
                    <w:bottom w:val="none" w:sz="0" w:space="0" w:color="auto"/>
                    <w:right w:val="none" w:sz="0" w:space="0" w:color="auto"/>
                  </w:divBdr>
                </w:div>
                <w:div w:id="590359325">
                  <w:marLeft w:val="640"/>
                  <w:marRight w:val="0"/>
                  <w:marTop w:val="0"/>
                  <w:marBottom w:val="0"/>
                  <w:divBdr>
                    <w:top w:val="none" w:sz="0" w:space="0" w:color="auto"/>
                    <w:left w:val="none" w:sz="0" w:space="0" w:color="auto"/>
                    <w:bottom w:val="none" w:sz="0" w:space="0" w:color="auto"/>
                    <w:right w:val="none" w:sz="0" w:space="0" w:color="auto"/>
                  </w:divBdr>
                </w:div>
                <w:div w:id="1614483906">
                  <w:marLeft w:val="640"/>
                  <w:marRight w:val="0"/>
                  <w:marTop w:val="0"/>
                  <w:marBottom w:val="0"/>
                  <w:divBdr>
                    <w:top w:val="none" w:sz="0" w:space="0" w:color="auto"/>
                    <w:left w:val="none" w:sz="0" w:space="0" w:color="auto"/>
                    <w:bottom w:val="none" w:sz="0" w:space="0" w:color="auto"/>
                    <w:right w:val="none" w:sz="0" w:space="0" w:color="auto"/>
                  </w:divBdr>
                </w:div>
                <w:div w:id="2067485670">
                  <w:marLeft w:val="640"/>
                  <w:marRight w:val="0"/>
                  <w:marTop w:val="0"/>
                  <w:marBottom w:val="0"/>
                  <w:divBdr>
                    <w:top w:val="none" w:sz="0" w:space="0" w:color="auto"/>
                    <w:left w:val="none" w:sz="0" w:space="0" w:color="auto"/>
                    <w:bottom w:val="none" w:sz="0" w:space="0" w:color="auto"/>
                    <w:right w:val="none" w:sz="0" w:space="0" w:color="auto"/>
                  </w:divBdr>
                </w:div>
                <w:div w:id="1406338006">
                  <w:marLeft w:val="640"/>
                  <w:marRight w:val="0"/>
                  <w:marTop w:val="0"/>
                  <w:marBottom w:val="0"/>
                  <w:divBdr>
                    <w:top w:val="none" w:sz="0" w:space="0" w:color="auto"/>
                    <w:left w:val="none" w:sz="0" w:space="0" w:color="auto"/>
                    <w:bottom w:val="none" w:sz="0" w:space="0" w:color="auto"/>
                    <w:right w:val="none" w:sz="0" w:space="0" w:color="auto"/>
                  </w:divBdr>
                </w:div>
                <w:div w:id="2022584312">
                  <w:marLeft w:val="640"/>
                  <w:marRight w:val="0"/>
                  <w:marTop w:val="0"/>
                  <w:marBottom w:val="0"/>
                  <w:divBdr>
                    <w:top w:val="none" w:sz="0" w:space="0" w:color="auto"/>
                    <w:left w:val="none" w:sz="0" w:space="0" w:color="auto"/>
                    <w:bottom w:val="none" w:sz="0" w:space="0" w:color="auto"/>
                    <w:right w:val="none" w:sz="0" w:space="0" w:color="auto"/>
                  </w:divBdr>
                </w:div>
                <w:div w:id="1443263368">
                  <w:marLeft w:val="640"/>
                  <w:marRight w:val="0"/>
                  <w:marTop w:val="0"/>
                  <w:marBottom w:val="0"/>
                  <w:divBdr>
                    <w:top w:val="none" w:sz="0" w:space="0" w:color="auto"/>
                    <w:left w:val="none" w:sz="0" w:space="0" w:color="auto"/>
                    <w:bottom w:val="none" w:sz="0" w:space="0" w:color="auto"/>
                    <w:right w:val="none" w:sz="0" w:space="0" w:color="auto"/>
                  </w:divBdr>
                </w:div>
                <w:div w:id="769661094">
                  <w:marLeft w:val="640"/>
                  <w:marRight w:val="0"/>
                  <w:marTop w:val="0"/>
                  <w:marBottom w:val="0"/>
                  <w:divBdr>
                    <w:top w:val="none" w:sz="0" w:space="0" w:color="auto"/>
                    <w:left w:val="none" w:sz="0" w:space="0" w:color="auto"/>
                    <w:bottom w:val="none" w:sz="0" w:space="0" w:color="auto"/>
                    <w:right w:val="none" w:sz="0" w:space="0" w:color="auto"/>
                  </w:divBdr>
                </w:div>
                <w:div w:id="1186403111">
                  <w:marLeft w:val="640"/>
                  <w:marRight w:val="0"/>
                  <w:marTop w:val="0"/>
                  <w:marBottom w:val="0"/>
                  <w:divBdr>
                    <w:top w:val="none" w:sz="0" w:space="0" w:color="auto"/>
                    <w:left w:val="none" w:sz="0" w:space="0" w:color="auto"/>
                    <w:bottom w:val="none" w:sz="0" w:space="0" w:color="auto"/>
                    <w:right w:val="none" w:sz="0" w:space="0" w:color="auto"/>
                  </w:divBdr>
                </w:div>
                <w:div w:id="1881014699">
                  <w:marLeft w:val="640"/>
                  <w:marRight w:val="0"/>
                  <w:marTop w:val="0"/>
                  <w:marBottom w:val="0"/>
                  <w:divBdr>
                    <w:top w:val="none" w:sz="0" w:space="0" w:color="auto"/>
                    <w:left w:val="none" w:sz="0" w:space="0" w:color="auto"/>
                    <w:bottom w:val="none" w:sz="0" w:space="0" w:color="auto"/>
                    <w:right w:val="none" w:sz="0" w:space="0" w:color="auto"/>
                  </w:divBdr>
                </w:div>
                <w:div w:id="6518084">
                  <w:marLeft w:val="640"/>
                  <w:marRight w:val="0"/>
                  <w:marTop w:val="0"/>
                  <w:marBottom w:val="0"/>
                  <w:divBdr>
                    <w:top w:val="none" w:sz="0" w:space="0" w:color="auto"/>
                    <w:left w:val="none" w:sz="0" w:space="0" w:color="auto"/>
                    <w:bottom w:val="none" w:sz="0" w:space="0" w:color="auto"/>
                    <w:right w:val="none" w:sz="0" w:space="0" w:color="auto"/>
                  </w:divBdr>
                </w:div>
                <w:div w:id="1832521429">
                  <w:marLeft w:val="640"/>
                  <w:marRight w:val="0"/>
                  <w:marTop w:val="0"/>
                  <w:marBottom w:val="0"/>
                  <w:divBdr>
                    <w:top w:val="none" w:sz="0" w:space="0" w:color="auto"/>
                    <w:left w:val="none" w:sz="0" w:space="0" w:color="auto"/>
                    <w:bottom w:val="none" w:sz="0" w:space="0" w:color="auto"/>
                    <w:right w:val="none" w:sz="0" w:space="0" w:color="auto"/>
                  </w:divBdr>
                </w:div>
                <w:div w:id="1008676655">
                  <w:marLeft w:val="640"/>
                  <w:marRight w:val="0"/>
                  <w:marTop w:val="0"/>
                  <w:marBottom w:val="0"/>
                  <w:divBdr>
                    <w:top w:val="none" w:sz="0" w:space="0" w:color="auto"/>
                    <w:left w:val="none" w:sz="0" w:space="0" w:color="auto"/>
                    <w:bottom w:val="none" w:sz="0" w:space="0" w:color="auto"/>
                    <w:right w:val="none" w:sz="0" w:space="0" w:color="auto"/>
                  </w:divBdr>
                </w:div>
                <w:div w:id="458956277">
                  <w:marLeft w:val="640"/>
                  <w:marRight w:val="0"/>
                  <w:marTop w:val="0"/>
                  <w:marBottom w:val="0"/>
                  <w:divBdr>
                    <w:top w:val="none" w:sz="0" w:space="0" w:color="auto"/>
                    <w:left w:val="none" w:sz="0" w:space="0" w:color="auto"/>
                    <w:bottom w:val="none" w:sz="0" w:space="0" w:color="auto"/>
                    <w:right w:val="none" w:sz="0" w:space="0" w:color="auto"/>
                  </w:divBdr>
                </w:div>
                <w:div w:id="1101486761">
                  <w:marLeft w:val="640"/>
                  <w:marRight w:val="0"/>
                  <w:marTop w:val="0"/>
                  <w:marBottom w:val="0"/>
                  <w:divBdr>
                    <w:top w:val="none" w:sz="0" w:space="0" w:color="auto"/>
                    <w:left w:val="none" w:sz="0" w:space="0" w:color="auto"/>
                    <w:bottom w:val="none" w:sz="0" w:space="0" w:color="auto"/>
                    <w:right w:val="none" w:sz="0" w:space="0" w:color="auto"/>
                  </w:divBdr>
                </w:div>
                <w:div w:id="43408210">
                  <w:marLeft w:val="640"/>
                  <w:marRight w:val="0"/>
                  <w:marTop w:val="0"/>
                  <w:marBottom w:val="0"/>
                  <w:divBdr>
                    <w:top w:val="none" w:sz="0" w:space="0" w:color="auto"/>
                    <w:left w:val="none" w:sz="0" w:space="0" w:color="auto"/>
                    <w:bottom w:val="none" w:sz="0" w:space="0" w:color="auto"/>
                    <w:right w:val="none" w:sz="0" w:space="0" w:color="auto"/>
                  </w:divBdr>
                </w:div>
                <w:div w:id="711006012">
                  <w:marLeft w:val="640"/>
                  <w:marRight w:val="0"/>
                  <w:marTop w:val="0"/>
                  <w:marBottom w:val="0"/>
                  <w:divBdr>
                    <w:top w:val="none" w:sz="0" w:space="0" w:color="auto"/>
                    <w:left w:val="none" w:sz="0" w:space="0" w:color="auto"/>
                    <w:bottom w:val="none" w:sz="0" w:space="0" w:color="auto"/>
                    <w:right w:val="none" w:sz="0" w:space="0" w:color="auto"/>
                  </w:divBdr>
                </w:div>
                <w:div w:id="856309973">
                  <w:marLeft w:val="640"/>
                  <w:marRight w:val="0"/>
                  <w:marTop w:val="0"/>
                  <w:marBottom w:val="0"/>
                  <w:divBdr>
                    <w:top w:val="none" w:sz="0" w:space="0" w:color="auto"/>
                    <w:left w:val="none" w:sz="0" w:space="0" w:color="auto"/>
                    <w:bottom w:val="none" w:sz="0" w:space="0" w:color="auto"/>
                    <w:right w:val="none" w:sz="0" w:space="0" w:color="auto"/>
                  </w:divBdr>
                </w:div>
                <w:div w:id="1143473550">
                  <w:marLeft w:val="640"/>
                  <w:marRight w:val="0"/>
                  <w:marTop w:val="0"/>
                  <w:marBottom w:val="0"/>
                  <w:divBdr>
                    <w:top w:val="none" w:sz="0" w:space="0" w:color="auto"/>
                    <w:left w:val="none" w:sz="0" w:space="0" w:color="auto"/>
                    <w:bottom w:val="none" w:sz="0" w:space="0" w:color="auto"/>
                    <w:right w:val="none" w:sz="0" w:space="0" w:color="auto"/>
                  </w:divBdr>
                </w:div>
                <w:div w:id="1832402095">
                  <w:marLeft w:val="640"/>
                  <w:marRight w:val="0"/>
                  <w:marTop w:val="0"/>
                  <w:marBottom w:val="0"/>
                  <w:divBdr>
                    <w:top w:val="none" w:sz="0" w:space="0" w:color="auto"/>
                    <w:left w:val="none" w:sz="0" w:space="0" w:color="auto"/>
                    <w:bottom w:val="none" w:sz="0" w:space="0" w:color="auto"/>
                    <w:right w:val="none" w:sz="0" w:space="0" w:color="auto"/>
                  </w:divBdr>
                </w:div>
                <w:div w:id="269704736">
                  <w:marLeft w:val="640"/>
                  <w:marRight w:val="0"/>
                  <w:marTop w:val="0"/>
                  <w:marBottom w:val="0"/>
                  <w:divBdr>
                    <w:top w:val="none" w:sz="0" w:space="0" w:color="auto"/>
                    <w:left w:val="none" w:sz="0" w:space="0" w:color="auto"/>
                    <w:bottom w:val="none" w:sz="0" w:space="0" w:color="auto"/>
                    <w:right w:val="none" w:sz="0" w:space="0" w:color="auto"/>
                  </w:divBdr>
                </w:div>
                <w:div w:id="682559512">
                  <w:marLeft w:val="640"/>
                  <w:marRight w:val="0"/>
                  <w:marTop w:val="0"/>
                  <w:marBottom w:val="0"/>
                  <w:divBdr>
                    <w:top w:val="none" w:sz="0" w:space="0" w:color="auto"/>
                    <w:left w:val="none" w:sz="0" w:space="0" w:color="auto"/>
                    <w:bottom w:val="none" w:sz="0" w:space="0" w:color="auto"/>
                    <w:right w:val="none" w:sz="0" w:space="0" w:color="auto"/>
                  </w:divBdr>
                </w:div>
                <w:div w:id="974608157">
                  <w:marLeft w:val="640"/>
                  <w:marRight w:val="0"/>
                  <w:marTop w:val="0"/>
                  <w:marBottom w:val="0"/>
                  <w:divBdr>
                    <w:top w:val="none" w:sz="0" w:space="0" w:color="auto"/>
                    <w:left w:val="none" w:sz="0" w:space="0" w:color="auto"/>
                    <w:bottom w:val="none" w:sz="0" w:space="0" w:color="auto"/>
                    <w:right w:val="none" w:sz="0" w:space="0" w:color="auto"/>
                  </w:divBdr>
                </w:div>
                <w:div w:id="157159311">
                  <w:marLeft w:val="640"/>
                  <w:marRight w:val="0"/>
                  <w:marTop w:val="0"/>
                  <w:marBottom w:val="0"/>
                  <w:divBdr>
                    <w:top w:val="none" w:sz="0" w:space="0" w:color="auto"/>
                    <w:left w:val="none" w:sz="0" w:space="0" w:color="auto"/>
                    <w:bottom w:val="none" w:sz="0" w:space="0" w:color="auto"/>
                    <w:right w:val="none" w:sz="0" w:space="0" w:color="auto"/>
                  </w:divBdr>
                </w:div>
                <w:div w:id="1097096918">
                  <w:marLeft w:val="640"/>
                  <w:marRight w:val="0"/>
                  <w:marTop w:val="0"/>
                  <w:marBottom w:val="0"/>
                  <w:divBdr>
                    <w:top w:val="none" w:sz="0" w:space="0" w:color="auto"/>
                    <w:left w:val="none" w:sz="0" w:space="0" w:color="auto"/>
                    <w:bottom w:val="none" w:sz="0" w:space="0" w:color="auto"/>
                    <w:right w:val="none" w:sz="0" w:space="0" w:color="auto"/>
                  </w:divBdr>
                </w:div>
                <w:div w:id="1640257809">
                  <w:marLeft w:val="640"/>
                  <w:marRight w:val="0"/>
                  <w:marTop w:val="0"/>
                  <w:marBottom w:val="0"/>
                  <w:divBdr>
                    <w:top w:val="none" w:sz="0" w:space="0" w:color="auto"/>
                    <w:left w:val="none" w:sz="0" w:space="0" w:color="auto"/>
                    <w:bottom w:val="none" w:sz="0" w:space="0" w:color="auto"/>
                    <w:right w:val="none" w:sz="0" w:space="0" w:color="auto"/>
                  </w:divBdr>
                </w:div>
                <w:div w:id="1165196744">
                  <w:marLeft w:val="640"/>
                  <w:marRight w:val="0"/>
                  <w:marTop w:val="0"/>
                  <w:marBottom w:val="0"/>
                  <w:divBdr>
                    <w:top w:val="none" w:sz="0" w:space="0" w:color="auto"/>
                    <w:left w:val="none" w:sz="0" w:space="0" w:color="auto"/>
                    <w:bottom w:val="none" w:sz="0" w:space="0" w:color="auto"/>
                    <w:right w:val="none" w:sz="0" w:space="0" w:color="auto"/>
                  </w:divBdr>
                </w:div>
                <w:div w:id="2133402866">
                  <w:marLeft w:val="640"/>
                  <w:marRight w:val="0"/>
                  <w:marTop w:val="0"/>
                  <w:marBottom w:val="0"/>
                  <w:divBdr>
                    <w:top w:val="none" w:sz="0" w:space="0" w:color="auto"/>
                    <w:left w:val="none" w:sz="0" w:space="0" w:color="auto"/>
                    <w:bottom w:val="none" w:sz="0" w:space="0" w:color="auto"/>
                    <w:right w:val="none" w:sz="0" w:space="0" w:color="auto"/>
                  </w:divBdr>
                </w:div>
                <w:div w:id="1587878021">
                  <w:marLeft w:val="640"/>
                  <w:marRight w:val="0"/>
                  <w:marTop w:val="0"/>
                  <w:marBottom w:val="0"/>
                  <w:divBdr>
                    <w:top w:val="none" w:sz="0" w:space="0" w:color="auto"/>
                    <w:left w:val="none" w:sz="0" w:space="0" w:color="auto"/>
                    <w:bottom w:val="none" w:sz="0" w:space="0" w:color="auto"/>
                    <w:right w:val="none" w:sz="0" w:space="0" w:color="auto"/>
                  </w:divBdr>
                </w:div>
                <w:div w:id="908227563">
                  <w:marLeft w:val="640"/>
                  <w:marRight w:val="0"/>
                  <w:marTop w:val="0"/>
                  <w:marBottom w:val="0"/>
                  <w:divBdr>
                    <w:top w:val="none" w:sz="0" w:space="0" w:color="auto"/>
                    <w:left w:val="none" w:sz="0" w:space="0" w:color="auto"/>
                    <w:bottom w:val="none" w:sz="0" w:space="0" w:color="auto"/>
                    <w:right w:val="none" w:sz="0" w:space="0" w:color="auto"/>
                  </w:divBdr>
                </w:div>
                <w:div w:id="247735886">
                  <w:marLeft w:val="640"/>
                  <w:marRight w:val="0"/>
                  <w:marTop w:val="0"/>
                  <w:marBottom w:val="0"/>
                  <w:divBdr>
                    <w:top w:val="none" w:sz="0" w:space="0" w:color="auto"/>
                    <w:left w:val="none" w:sz="0" w:space="0" w:color="auto"/>
                    <w:bottom w:val="none" w:sz="0" w:space="0" w:color="auto"/>
                    <w:right w:val="none" w:sz="0" w:space="0" w:color="auto"/>
                  </w:divBdr>
                </w:div>
                <w:div w:id="503478007">
                  <w:marLeft w:val="640"/>
                  <w:marRight w:val="0"/>
                  <w:marTop w:val="0"/>
                  <w:marBottom w:val="0"/>
                  <w:divBdr>
                    <w:top w:val="none" w:sz="0" w:space="0" w:color="auto"/>
                    <w:left w:val="none" w:sz="0" w:space="0" w:color="auto"/>
                    <w:bottom w:val="none" w:sz="0" w:space="0" w:color="auto"/>
                    <w:right w:val="none" w:sz="0" w:space="0" w:color="auto"/>
                  </w:divBdr>
                </w:div>
                <w:div w:id="831533318">
                  <w:marLeft w:val="640"/>
                  <w:marRight w:val="0"/>
                  <w:marTop w:val="0"/>
                  <w:marBottom w:val="0"/>
                  <w:divBdr>
                    <w:top w:val="none" w:sz="0" w:space="0" w:color="auto"/>
                    <w:left w:val="none" w:sz="0" w:space="0" w:color="auto"/>
                    <w:bottom w:val="none" w:sz="0" w:space="0" w:color="auto"/>
                    <w:right w:val="none" w:sz="0" w:space="0" w:color="auto"/>
                  </w:divBdr>
                </w:div>
                <w:div w:id="219175572">
                  <w:marLeft w:val="640"/>
                  <w:marRight w:val="0"/>
                  <w:marTop w:val="0"/>
                  <w:marBottom w:val="0"/>
                  <w:divBdr>
                    <w:top w:val="none" w:sz="0" w:space="0" w:color="auto"/>
                    <w:left w:val="none" w:sz="0" w:space="0" w:color="auto"/>
                    <w:bottom w:val="none" w:sz="0" w:space="0" w:color="auto"/>
                    <w:right w:val="none" w:sz="0" w:space="0" w:color="auto"/>
                  </w:divBdr>
                </w:div>
                <w:div w:id="717121128">
                  <w:marLeft w:val="640"/>
                  <w:marRight w:val="0"/>
                  <w:marTop w:val="0"/>
                  <w:marBottom w:val="0"/>
                  <w:divBdr>
                    <w:top w:val="none" w:sz="0" w:space="0" w:color="auto"/>
                    <w:left w:val="none" w:sz="0" w:space="0" w:color="auto"/>
                    <w:bottom w:val="none" w:sz="0" w:space="0" w:color="auto"/>
                    <w:right w:val="none" w:sz="0" w:space="0" w:color="auto"/>
                  </w:divBdr>
                </w:div>
                <w:div w:id="1077557413">
                  <w:marLeft w:val="640"/>
                  <w:marRight w:val="0"/>
                  <w:marTop w:val="0"/>
                  <w:marBottom w:val="0"/>
                  <w:divBdr>
                    <w:top w:val="none" w:sz="0" w:space="0" w:color="auto"/>
                    <w:left w:val="none" w:sz="0" w:space="0" w:color="auto"/>
                    <w:bottom w:val="none" w:sz="0" w:space="0" w:color="auto"/>
                    <w:right w:val="none" w:sz="0" w:space="0" w:color="auto"/>
                  </w:divBdr>
                </w:div>
                <w:div w:id="1212690836">
                  <w:marLeft w:val="640"/>
                  <w:marRight w:val="0"/>
                  <w:marTop w:val="0"/>
                  <w:marBottom w:val="0"/>
                  <w:divBdr>
                    <w:top w:val="none" w:sz="0" w:space="0" w:color="auto"/>
                    <w:left w:val="none" w:sz="0" w:space="0" w:color="auto"/>
                    <w:bottom w:val="none" w:sz="0" w:space="0" w:color="auto"/>
                    <w:right w:val="none" w:sz="0" w:space="0" w:color="auto"/>
                  </w:divBdr>
                </w:div>
                <w:div w:id="939683932">
                  <w:marLeft w:val="640"/>
                  <w:marRight w:val="0"/>
                  <w:marTop w:val="0"/>
                  <w:marBottom w:val="0"/>
                  <w:divBdr>
                    <w:top w:val="none" w:sz="0" w:space="0" w:color="auto"/>
                    <w:left w:val="none" w:sz="0" w:space="0" w:color="auto"/>
                    <w:bottom w:val="none" w:sz="0" w:space="0" w:color="auto"/>
                    <w:right w:val="none" w:sz="0" w:space="0" w:color="auto"/>
                  </w:divBdr>
                </w:div>
                <w:div w:id="932737386">
                  <w:marLeft w:val="640"/>
                  <w:marRight w:val="0"/>
                  <w:marTop w:val="0"/>
                  <w:marBottom w:val="0"/>
                  <w:divBdr>
                    <w:top w:val="none" w:sz="0" w:space="0" w:color="auto"/>
                    <w:left w:val="none" w:sz="0" w:space="0" w:color="auto"/>
                    <w:bottom w:val="none" w:sz="0" w:space="0" w:color="auto"/>
                    <w:right w:val="none" w:sz="0" w:space="0" w:color="auto"/>
                  </w:divBdr>
                </w:div>
                <w:div w:id="1027564928">
                  <w:marLeft w:val="640"/>
                  <w:marRight w:val="0"/>
                  <w:marTop w:val="0"/>
                  <w:marBottom w:val="0"/>
                  <w:divBdr>
                    <w:top w:val="none" w:sz="0" w:space="0" w:color="auto"/>
                    <w:left w:val="none" w:sz="0" w:space="0" w:color="auto"/>
                    <w:bottom w:val="none" w:sz="0" w:space="0" w:color="auto"/>
                    <w:right w:val="none" w:sz="0" w:space="0" w:color="auto"/>
                  </w:divBdr>
                </w:div>
                <w:div w:id="1087919863">
                  <w:marLeft w:val="640"/>
                  <w:marRight w:val="0"/>
                  <w:marTop w:val="0"/>
                  <w:marBottom w:val="0"/>
                  <w:divBdr>
                    <w:top w:val="none" w:sz="0" w:space="0" w:color="auto"/>
                    <w:left w:val="none" w:sz="0" w:space="0" w:color="auto"/>
                    <w:bottom w:val="none" w:sz="0" w:space="0" w:color="auto"/>
                    <w:right w:val="none" w:sz="0" w:space="0" w:color="auto"/>
                  </w:divBdr>
                </w:div>
                <w:div w:id="1441031900">
                  <w:marLeft w:val="640"/>
                  <w:marRight w:val="0"/>
                  <w:marTop w:val="0"/>
                  <w:marBottom w:val="0"/>
                  <w:divBdr>
                    <w:top w:val="none" w:sz="0" w:space="0" w:color="auto"/>
                    <w:left w:val="none" w:sz="0" w:space="0" w:color="auto"/>
                    <w:bottom w:val="none" w:sz="0" w:space="0" w:color="auto"/>
                    <w:right w:val="none" w:sz="0" w:space="0" w:color="auto"/>
                  </w:divBdr>
                </w:div>
                <w:div w:id="1799372435">
                  <w:marLeft w:val="640"/>
                  <w:marRight w:val="0"/>
                  <w:marTop w:val="0"/>
                  <w:marBottom w:val="0"/>
                  <w:divBdr>
                    <w:top w:val="none" w:sz="0" w:space="0" w:color="auto"/>
                    <w:left w:val="none" w:sz="0" w:space="0" w:color="auto"/>
                    <w:bottom w:val="none" w:sz="0" w:space="0" w:color="auto"/>
                    <w:right w:val="none" w:sz="0" w:space="0" w:color="auto"/>
                  </w:divBdr>
                </w:div>
                <w:div w:id="1058865312">
                  <w:marLeft w:val="640"/>
                  <w:marRight w:val="0"/>
                  <w:marTop w:val="0"/>
                  <w:marBottom w:val="0"/>
                  <w:divBdr>
                    <w:top w:val="none" w:sz="0" w:space="0" w:color="auto"/>
                    <w:left w:val="none" w:sz="0" w:space="0" w:color="auto"/>
                    <w:bottom w:val="none" w:sz="0" w:space="0" w:color="auto"/>
                    <w:right w:val="none" w:sz="0" w:space="0" w:color="auto"/>
                  </w:divBdr>
                </w:div>
                <w:div w:id="126122338">
                  <w:marLeft w:val="640"/>
                  <w:marRight w:val="0"/>
                  <w:marTop w:val="0"/>
                  <w:marBottom w:val="0"/>
                  <w:divBdr>
                    <w:top w:val="none" w:sz="0" w:space="0" w:color="auto"/>
                    <w:left w:val="none" w:sz="0" w:space="0" w:color="auto"/>
                    <w:bottom w:val="none" w:sz="0" w:space="0" w:color="auto"/>
                    <w:right w:val="none" w:sz="0" w:space="0" w:color="auto"/>
                  </w:divBdr>
                </w:div>
                <w:div w:id="527719856">
                  <w:marLeft w:val="640"/>
                  <w:marRight w:val="0"/>
                  <w:marTop w:val="0"/>
                  <w:marBottom w:val="0"/>
                  <w:divBdr>
                    <w:top w:val="none" w:sz="0" w:space="0" w:color="auto"/>
                    <w:left w:val="none" w:sz="0" w:space="0" w:color="auto"/>
                    <w:bottom w:val="none" w:sz="0" w:space="0" w:color="auto"/>
                    <w:right w:val="none" w:sz="0" w:space="0" w:color="auto"/>
                  </w:divBdr>
                </w:div>
                <w:div w:id="1336691572">
                  <w:marLeft w:val="640"/>
                  <w:marRight w:val="0"/>
                  <w:marTop w:val="0"/>
                  <w:marBottom w:val="0"/>
                  <w:divBdr>
                    <w:top w:val="none" w:sz="0" w:space="0" w:color="auto"/>
                    <w:left w:val="none" w:sz="0" w:space="0" w:color="auto"/>
                    <w:bottom w:val="none" w:sz="0" w:space="0" w:color="auto"/>
                    <w:right w:val="none" w:sz="0" w:space="0" w:color="auto"/>
                  </w:divBdr>
                </w:div>
                <w:div w:id="1180587124">
                  <w:marLeft w:val="640"/>
                  <w:marRight w:val="0"/>
                  <w:marTop w:val="0"/>
                  <w:marBottom w:val="0"/>
                  <w:divBdr>
                    <w:top w:val="none" w:sz="0" w:space="0" w:color="auto"/>
                    <w:left w:val="none" w:sz="0" w:space="0" w:color="auto"/>
                    <w:bottom w:val="none" w:sz="0" w:space="0" w:color="auto"/>
                    <w:right w:val="none" w:sz="0" w:space="0" w:color="auto"/>
                  </w:divBdr>
                </w:div>
                <w:div w:id="1265265822">
                  <w:marLeft w:val="640"/>
                  <w:marRight w:val="0"/>
                  <w:marTop w:val="0"/>
                  <w:marBottom w:val="0"/>
                  <w:divBdr>
                    <w:top w:val="none" w:sz="0" w:space="0" w:color="auto"/>
                    <w:left w:val="none" w:sz="0" w:space="0" w:color="auto"/>
                    <w:bottom w:val="none" w:sz="0" w:space="0" w:color="auto"/>
                    <w:right w:val="none" w:sz="0" w:space="0" w:color="auto"/>
                  </w:divBdr>
                </w:div>
                <w:div w:id="832454885">
                  <w:marLeft w:val="640"/>
                  <w:marRight w:val="0"/>
                  <w:marTop w:val="0"/>
                  <w:marBottom w:val="0"/>
                  <w:divBdr>
                    <w:top w:val="none" w:sz="0" w:space="0" w:color="auto"/>
                    <w:left w:val="none" w:sz="0" w:space="0" w:color="auto"/>
                    <w:bottom w:val="none" w:sz="0" w:space="0" w:color="auto"/>
                    <w:right w:val="none" w:sz="0" w:space="0" w:color="auto"/>
                  </w:divBdr>
                </w:div>
                <w:div w:id="1015040190">
                  <w:marLeft w:val="640"/>
                  <w:marRight w:val="0"/>
                  <w:marTop w:val="0"/>
                  <w:marBottom w:val="0"/>
                  <w:divBdr>
                    <w:top w:val="none" w:sz="0" w:space="0" w:color="auto"/>
                    <w:left w:val="none" w:sz="0" w:space="0" w:color="auto"/>
                    <w:bottom w:val="none" w:sz="0" w:space="0" w:color="auto"/>
                    <w:right w:val="none" w:sz="0" w:space="0" w:color="auto"/>
                  </w:divBdr>
                </w:div>
                <w:div w:id="524247936">
                  <w:marLeft w:val="640"/>
                  <w:marRight w:val="0"/>
                  <w:marTop w:val="0"/>
                  <w:marBottom w:val="0"/>
                  <w:divBdr>
                    <w:top w:val="none" w:sz="0" w:space="0" w:color="auto"/>
                    <w:left w:val="none" w:sz="0" w:space="0" w:color="auto"/>
                    <w:bottom w:val="none" w:sz="0" w:space="0" w:color="auto"/>
                    <w:right w:val="none" w:sz="0" w:space="0" w:color="auto"/>
                  </w:divBdr>
                </w:div>
                <w:div w:id="1605383887">
                  <w:marLeft w:val="640"/>
                  <w:marRight w:val="0"/>
                  <w:marTop w:val="0"/>
                  <w:marBottom w:val="0"/>
                  <w:divBdr>
                    <w:top w:val="none" w:sz="0" w:space="0" w:color="auto"/>
                    <w:left w:val="none" w:sz="0" w:space="0" w:color="auto"/>
                    <w:bottom w:val="none" w:sz="0" w:space="0" w:color="auto"/>
                    <w:right w:val="none" w:sz="0" w:space="0" w:color="auto"/>
                  </w:divBdr>
                </w:div>
                <w:div w:id="1224834680">
                  <w:marLeft w:val="640"/>
                  <w:marRight w:val="0"/>
                  <w:marTop w:val="0"/>
                  <w:marBottom w:val="0"/>
                  <w:divBdr>
                    <w:top w:val="none" w:sz="0" w:space="0" w:color="auto"/>
                    <w:left w:val="none" w:sz="0" w:space="0" w:color="auto"/>
                    <w:bottom w:val="none" w:sz="0" w:space="0" w:color="auto"/>
                    <w:right w:val="none" w:sz="0" w:space="0" w:color="auto"/>
                  </w:divBdr>
                </w:div>
              </w:divsChild>
            </w:div>
            <w:div w:id="1290281881">
              <w:marLeft w:val="0"/>
              <w:marRight w:val="0"/>
              <w:marTop w:val="0"/>
              <w:marBottom w:val="0"/>
              <w:divBdr>
                <w:top w:val="none" w:sz="0" w:space="0" w:color="auto"/>
                <w:left w:val="none" w:sz="0" w:space="0" w:color="auto"/>
                <w:bottom w:val="none" w:sz="0" w:space="0" w:color="auto"/>
                <w:right w:val="none" w:sz="0" w:space="0" w:color="auto"/>
              </w:divBdr>
              <w:divsChild>
                <w:div w:id="176507817">
                  <w:marLeft w:val="640"/>
                  <w:marRight w:val="0"/>
                  <w:marTop w:val="0"/>
                  <w:marBottom w:val="0"/>
                  <w:divBdr>
                    <w:top w:val="none" w:sz="0" w:space="0" w:color="auto"/>
                    <w:left w:val="none" w:sz="0" w:space="0" w:color="auto"/>
                    <w:bottom w:val="none" w:sz="0" w:space="0" w:color="auto"/>
                    <w:right w:val="none" w:sz="0" w:space="0" w:color="auto"/>
                  </w:divBdr>
                </w:div>
                <w:div w:id="2121218715">
                  <w:marLeft w:val="640"/>
                  <w:marRight w:val="0"/>
                  <w:marTop w:val="0"/>
                  <w:marBottom w:val="0"/>
                  <w:divBdr>
                    <w:top w:val="none" w:sz="0" w:space="0" w:color="auto"/>
                    <w:left w:val="none" w:sz="0" w:space="0" w:color="auto"/>
                    <w:bottom w:val="none" w:sz="0" w:space="0" w:color="auto"/>
                    <w:right w:val="none" w:sz="0" w:space="0" w:color="auto"/>
                  </w:divBdr>
                </w:div>
                <w:div w:id="622231012">
                  <w:marLeft w:val="640"/>
                  <w:marRight w:val="0"/>
                  <w:marTop w:val="0"/>
                  <w:marBottom w:val="0"/>
                  <w:divBdr>
                    <w:top w:val="none" w:sz="0" w:space="0" w:color="auto"/>
                    <w:left w:val="none" w:sz="0" w:space="0" w:color="auto"/>
                    <w:bottom w:val="none" w:sz="0" w:space="0" w:color="auto"/>
                    <w:right w:val="none" w:sz="0" w:space="0" w:color="auto"/>
                  </w:divBdr>
                </w:div>
                <w:div w:id="1024359748">
                  <w:marLeft w:val="640"/>
                  <w:marRight w:val="0"/>
                  <w:marTop w:val="0"/>
                  <w:marBottom w:val="0"/>
                  <w:divBdr>
                    <w:top w:val="none" w:sz="0" w:space="0" w:color="auto"/>
                    <w:left w:val="none" w:sz="0" w:space="0" w:color="auto"/>
                    <w:bottom w:val="none" w:sz="0" w:space="0" w:color="auto"/>
                    <w:right w:val="none" w:sz="0" w:space="0" w:color="auto"/>
                  </w:divBdr>
                </w:div>
                <w:div w:id="262343058">
                  <w:marLeft w:val="640"/>
                  <w:marRight w:val="0"/>
                  <w:marTop w:val="0"/>
                  <w:marBottom w:val="0"/>
                  <w:divBdr>
                    <w:top w:val="none" w:sz="0" w:space="0" w:color="auto"/>
                    <w:left w:val="none" w:sz="0" w:space="0" w:color="auto"/>
                    <w:bottom w:val="none" w:sz="0" w:space="0" w:color="auto"/>
                    <w:right w:val="none" w:sz="0" w:space="0" w:color="auto"/>
                  </w:divBdr>
                </w:div>
                <w:div w:id="364719008">
                  <w:marLeft w:val="640"/>
                  <w:marRight w:val="0"/>
                  <w:marTop w:val="0"/>
                  <w:marBottom w:val="0"/>
                  <w:divBdr>
                    <w:top w:val="none" w:sz="0" w:space="0" w:color="auto"/>
                    <w:left w:val="none" w:sz="0" w:space="0" w:color="auto"/>
                    <w:bottom w:val="none" w:sz="0" w:space="0" w:color="auto"/>
                    <w:right w:val="none" w:sz="0" w:space="0" w:color="auto"/>
                  </w:divBdr>
                </w:div>
                <w:div w:id="1368405729">
                  <w:marLeft w:val="640"/>
                  <w:marRight w:val="0"/>
                  <w:marTop w:val="0"/>
                  <w:marBottom w:val="0"/>
                  <w:divBdr>
                    <w:top w:val="none" w:sz="0" w:space="0" w:color="auto"/>
                    <w:left w:val="none" w:sz="0" w:space="0" w:color="auto"/>
                    <w:bottom w:val="none" w:sz="0" w:space="0" w:color="auto"/>
                    <w:right w:val="none" w:sz="0" w:space="0" w:color="auto"/>
                  </w:divBdr>
                </w:div>
                <w:div w:id="628898616">
                  <w:marLeft w:val="640"/>
                  <w:marRight w:val="0"/>
                  <w:marTop w:val="0"/>
                  <w:marBottom w:val="0"/>
                  <w:divBdr>
                    <w:top w:val="none" w:sz="0" w:space="0" w:color="auto"/>
                    <w:left w:val="none" w:sz="0" w:space="0" w:color="auto"/>
                    <w:bottom w:val="none" w:sz="0" w:space="0" w:color="auto"/>
                    <w:right w:val="none" w:sz="0" w:space="0" w:color="auto"/>
                  </w:divBdr>
                </w:div>
                <w:div w:id="583102856">
                  <w:marLeft w:val="640"/>
                  <w:marRight w:val="0"/>
                  <w:marTop w:val="0"/>
                  <w:marBottom w:val="0"/>
                  <w:divBdr>
                    <w:top w:val="none" w:sz="0" w:space="0" w:color="auto"/>
                    <w:left w:val="none" w:sz="0" w:space="0" w:color="auto"/>
                    <w:bottom w:val="none" w:sz="0" w:space="0" w:color="auto"/>
                    <w:right w:val="none" w:sz="0" w:space="0" w:color="auto"/>
                  </w:divBdr>
                </w:div>
                <w:div w:id="1606032128">
                  <w:marLeft w:val="640"/>
                  <w:marRight w:val="0"/>
                  <w:marTop w:val="0"/>
                  <w:marBottom w:val="0"/>
                  <w:divBdr>
                    <w:top w:val="none" w:sz="0" w:space="0" w:color="auto"/>
                    <w:left w:val="none" w:sz="0" w:space="0" w:color="auto"/>
                    <w:bottom w:val="none" w:sz="0" w:space="0" w:color="auto"/>
                    <w:right w:val="none" w:sz="0" w:space="0" w:color="auto"/>
                  </w:divBdr>
                </w:div>
                <w:div w:id="1742826393">
                  <w:marLeft w:val="640"/>
                  <w:marRight w:val="0"/>
                  <w:marTop w:val="0"/>
                  <w:marBottom w:val="0"/>
                  <w:divBdr>
                    <w:top w:val="none" w:sz="0" w:space="0" w:color="auto"/>
                    <w:left w:val="none" w:sz="0" w:space="0" w:color="auto"/>
                    <w:bottom w:val="none" w:sz="0" w:space="0" w:color="auto"/>
                    <w:right w:val="none" w:sz="0" w:space="0" w:color="auto"/>
                  </w:divBdr>
                </w:div>
                <w:div w:id="1548953395">
                  <w:marLeft w:val="640"/>
                  <w:marRight w:val="0"/>
                  <w:marTop w:val="0"/>
                  <w:marBottom w:val="0"/>
                  <w:divBdr>
                    <w:top w:val="none" w:sz="0" w:space="0" w:color="auto"/>
                    <w:left w:val="none" w:sz="0" w:space="0" w:color="auto"/>
                    <w:bottom w:val="none" w:sz="0" w:space="0" w:color="auto"/>
                    <w:right w:val="none" w:sz="0" w:space="0" w:color="auto"/>
                  </w:divBdr>
                </w:div>
                <w:div w:id="131026470">
                  <w:marLeft w:val="640"/>
                  <w:marRight w:val="0"/>
                  <w:marTop w:val="0"/>
                  <w:marBottom w:val="0"/>
                  <w:divBdr>
                    <w:top w:val="none" w:sz="0" w:space="0" w:color="auto"/>
                    <w:left w:val="none" w:sz="0" w:space="0" w:color="auto"/>
                    <w:bottom w:val="none" w:sz="0" w:space="0" w:color="auto"/>
                    <w:right w:val="none" w:sz="0" w:space="0" w:color="auto"/>
                  </w:divBdr>
                </w:div>
                <w:div w:id="1941180233">
                  <w:marLeft w:val="640"/>
                  <w:marRight w:val="0"/>
                  <w:marTop w:val="0"/>
                  <w:marBottom w:val="0"/>
                  <w:divBdr>
                    <w:top w:val="none" w:sz="0" w:space="0" w:color="auto"/>
                    <w:left w:val="none" w:sz="0" w:space="0" w:color="auto"/>
                    <w:bottom w:val="none" w:sz="0" w:space="0" w:color="auto"/>
                    <w:right w:val="none" w:sz="0" w:space="0" w:color="auto"/>
                  </w:divBdr>
                </w:div>
                <w:div w:id="1187056581">
                  <w:marLeft w:val="640"/>
                  <w:marRight w:val="0"/>
                  <w:marTop w:val="0"/>
                  <w:marBottom w:val="0"/>
                  <w:divBdr>
                    <w:top w:val="none" w:sz="0" w:space="0" w:color="auto"/>
                    <w:left w:val="none" w:sz="0" w:space="0" w:color="auto"/>
                    <w:bottom w:val="none" w:sz="0" w:space="0" w:color="auto"/>
                    <w:right w:val="none" w:sz="0" w:space="0" w:color="auto"/>
                  </w:divBdr>
                </w:div>
                <w:div w:id="1805612439">
                  <w:marLeft w:val="640"/>
                  <w:marRight w:val="0"/>
                  <w:marTop w:val="0"/>
                  <w:marBottom w:val="0"/>
                  <w:divBdr>
                    <w:top w:val="none" w:sz="0" w:space="0" w:color="auto"/>
                    <w:left w:val="none" w:sz="0" w:space="0" w:color="auto"/>
                    <w:bottom w:val="none" w:sz="0" w:space="0" w:color="auto"/>
                    <w:right w:val="none" w:sz="0" w:space="0" w:color="auto"/>
                  </w:divBdr>
                </w:div>
                <w:div w:id="1898975415">
                  <w:marLeft w:val="640"/>
                  <w:marRight w:val="0"/>
                  <w:marTop w:val="0"/>
                  <w:marBottom w:val="0"/>
                  <w:divBdr>
                    <w:top w:val="none" w:sz="0" w:space="0" w:color="auto"/>
                    <w:left w:val="none" w:sz="0" w:space="0" w:color="auto"/>
                    <w:bottom w:val="none" w:sz="0" w:space="0" w:color="auto"/>
                    <w:right w:val="none" w:sz="0" w:space="0" w:color="auto"/>
                  </w:divBdr>
                </w:div>
                <w:div w:id="1258101361">
                  <w:marLeft w:val="640"/>
                  <w:marRight w:val="0"/>
                  <w:marTop w:val="0"/>
                  <w:marBottom w:val="0"/>
                  <w:divBdr>
                    <w:top w:val="none" w:sz="0" w:space="0" w:color="auto"/>
                    <w:left w:val="none" w:sz="0" w:space="0" w:color="auto"/>
                    <w:bottom w:val="none" w:sz="0" w:space="0" w:color="auto"/>
                    <w:right w:val="none" w:sz="0" w:space="0" w:color="auto"/>
                  </w:divBdr>
                </w:div>
                <w:div w:id="423455948">
                  <w:marLeft w:val="640"/>
                  <w:marRight w:val="0"/>
                  <w:marTop w:val="0"/>
                  <w:marBottom w:val="0"/>
                  <w:divBdr>
                    <w:top w:val="none" w:sz="0" w:space="0" w:color="auto"/>
                    <w:left w:val="none" w:sz="0" w:space="0" w:color="auto"/>
                    <w:bottom w:val="none" w:sz="0" w:space="0" w:color="auto"/>
                    <w:right w:val="none" w:sz="0" w:space="0" w:color="auto"/>
                  </w:divBdr>
                </w:div>
                <w:div w:id="127864246">
                  <w:marLeft w:val="640"/>
                  <w:marRight w:val="0"/>
                  <w:marTop w:val="0"/>
                  <w:marBottom w:val="0"/>
                  <w:divBdr>
                    <w:top w:val="none" w:sz="0" w:space="0" w:color="auto"/>
                    <w:left w:val="none" w:sz="0" w:space="0" w:color="auto"/>
                    <w:bottom w:val="none" w:sz="0" w:space="0" w:color="auto"/>
                    <w:right w:val="none" w:sz="0" w:space="0" w:color="auto"/>
                  </w:divBdr>
                </w:div>
                <w:div w:id="1792898871">
                  <w:marLeft w:val="640"/>
                  <w:marRight w:val="0"/>
                  <w:marTop w:val="0"/>
                  <w:marBottom w:val="0"/>
                  <w:divBdr>
                    <w:top w:val="none" w:sz="0" w:space="0" w:color="auto"/>
                    <w:left w:val="none" w:sz="0" w:space="0" w:color="auto"/>
                    <w:bottom w:val="none" w:sz="0" w:space="0" w:color="auto"/>
                    <w:right w:val="none" w:sz="0" w:space="0" w:color="auto"/>
                  </w:divBdr>
                </w:div>
                <w:div w:id="194392500">
                  <w:marLeft w:val="640"/>
                  <w:marRight w:val="0"/>
                  <w:marTop w:val="0"/>
                  <w:marBottom w:val="0"/>
                  <w:divBdr>
                    <w:top w:val="none" w:sz="0" w:space="0" w:color="auto"/>
                    <w:left w:val="none" w:sz="0" w:space="0" w:color="auto"/>
                    <w:bottom w:val="none" w:sz="0" w:space="0" w:color="auto"/>
                    <w:right w:val="none" w:sz="0" w:space="0" w:color="auto"/>
                  </w:divBdr>
                </w:div>
                <w:div w:id="1704746954">
                  <w:marLeft w:val="640"/>
                  <w:marRight w:val="0"/>
                  <w:marTop w:val="0"/>
                  <w:marBottom w:val="0"/>
                  <w:divBdr>
                    <w:top w:val="none" w:sz="0" w:space="0" w:color="auto"/>
                    <w:left w:val="none" w:sz="0" w:space="0" w:color="auto"/>
                    <w:bottom w:val="none" w:sz="0" w:space="0" w:color="auto"/>
                    <w:right w:val="none" w:sz="0" w:space="0" w:color="auto"/>
                  </w:divBdr>
                </w:div>
                <w:div w:id="1030954605">
                  <w:marLeft w:val="640"/>
                  <w:marRight w:val="0"/>
                  <w:marTop w:val="0"/>
                  <w:marBottom w:val="0"/>
                  <w:divBdr>
                    <w:top w:val="none" w:sz="0" w:space="0" w:color="auto"/>
                    <w:left w:val="none" w:sz="0" w:space="0" w:color="auto"/>
                    <w:bottom w:val="none" w:sz="0" w:space="0" w:color="auto"/>
                    <w:right w:val="none" w:sz="0" w:space="0" w:color="auto"/>
                  </w:divBdr>
                </w:div>
                <w:div w:id="24261222">
                  <w:marLeft w:val="640"/>
                  <w:marRight w:val="0"/>
                  <w:marTop w:val="0"/>
                  <w:marBottom w:val="0"/>
                  <w:divBdr>
                    <w:top w:val="none" w:sz="0" w:space="0" w:color="auto"/>
                    <w:left w:val="none" w:sz="0" w:space="0" w:color="auto"/>
                    <w:bottom w:val="none" w:sz="0" w:space="0" w:color="auto"/>
                    <w:right w:val="none" w:sz="0" w:space="0" w:color="auto"/>
                  </w:divBdr>
                </w:div>
                <w:div w:id="393158975">
                  <w:marLeft w:val="640"/>
                  <w:marRight w:val="0"/>
                  <w:marTop w:val="0"/>
                  <w:marBottom w:val="0"/>
                  <w:divBdr>
                    <w:top w:val="none" w:sz="0" w:space="0" w:color="auto"/>
                    <w:left w:val="none" w:sz="0" w:space="0" w:color="auto"/>
                    <w:bottom w:val="none" w:sz="0" w:space="0" w:color="auto"/>
                    <w:right w:val="none" w:sz="0" w:space="0" w:color="auto"/>
                  </w:divBdr>
                </w:div>
                <w:div w:id="1523937406">
                  <w:marLeft w:val="640"/>
                  <w:marRight w:val="0"/>
                  <w:marTop w:val="0"/>
                  <w:marBottom w:val="0"/>
                  <w:divBdr>
                    <w:top w:val="none" w:sz="0" w:space="0" w:color="auto"/>
                    <w:left w:val="none" w:sz="0" w:space="0" w:color="auto"/>
                    <w:bottom w:val="none" w:sz="0" w:space="0" w:color="auto"/>
                    <w:right w:val="none" w:sz="0" w:space="0" w:color="auto"/>
                  </w:divBdr>
                </w:div>
                <w:div w:id="255600002">
                  <w:marLeft w:val="640"/>
                  <w:marRight w:val="0"/>
                  <w:marTop w:val="0"/>
                  <w:marBottom w:val="0"/>
                  <w:divBdr>
                    <w:top w:val="none" w:sz="0" w:space="0" w:color="auto"/>
                    <w:left w:val="none" w:sz="0" w:space="0" w:color="auto"/>
                    <w:bottom w:val="none" w:sz="0" w:space="0" w:color="auto"/>
                    <w:right w:val="none" w:sz="0" w:space="0" w:color="auto"/>
                  </w:divBdr>
                </w:div>
                <w:div w:id="1516532233">
                  <w:marLeft w:val="640"/>
                  <w:marRight w:val="0"/>
                  <w:marTop w:val="0"/>
                  <w:marBottom w:val="0"/>
                  <w:divBdr>
                    <w:top w:val="none" w:sz="0" w:space="0" w:color="auto"/>
                    <w:left w:val="none" w:sz="0" w:space="0" w:color="auto"/>
                    <w:bottom w:val="none" w:sz="0" w:space="0" w:color="auto"/>
                    <w:right w:val="none" w:sz="0" w:space="0" w:color="auto"/>
                  </w:divBdr>
                </w:div>
                <w:div w:id="1290237244">
                  <w:marLeft w:val="640"/>
                  <w:marRight w:val="0"/>
                  <w:marTop w:val="0"/>
                  <w:marBottom w:val="0"/>
                  <w:divBdr>
                    <w:top w:val="none" w:sz="0" w:space="0" w:color="auto"/>
                    <w:left w:val="none" w:sz="0" w:space="0" w:color="auto"/>
                    <w:bottom w:val="none" w:sz="0" w:space="0" w:color="auto"/>
                    <w:right w:val="none" w:sz="0" w:space="0" w:color="auto"/>
                  </w:divBdr>
                </w:div>
                <w:div w:id="2047245278">
                  <w:marLeft w:val="640"/>
                  <w:marRight w:val="0"/>
                  <w:marTop w:val="0"/>
                  <w:marBottom w:val="0"/>
                  <w:divBdr>
                    <w:top w:val="none" w:sz="0" w:space="0" w:color="auto"/>
                    <w:left w:val="none" w:sz="0" w:space="0" w:color="auto"/>
                    <w:bottom w:val="none" w:sz="0" w:space="0" w:color="auto"/>
                    <w:right w:val="none" w:sz="0" w:space="0" w:color="auto"/>
                  </w:divBdr>
                </w:div>
                <w:div w:id="1553616589">
                  <w:marLeft w:val="640"/>
                  <w:marRight w:val="0"/>
                  <w:marTop w:val="0"/>
                  <w:marBottom w:val="0"/>
                  <w:divBdr>
                    <w:top w:val="none" w:sz="0" w:space="0" w:color="auto"/>
                    <w:left w:val="none" w:sz="0" w:space="0" w:color="auto"/>
                    <w:bottom w:val="none" w:sz="0" w:space="0" w:color="auto"/>
                    <w:right w:val="none" w:sz="0" w:space="0" w:color="auto"/>
                  </w:divBdr>
                </w:div>
                <w:div w:id="913591062">
                  <w:marLeft w:val="640"/>
                  <w:marRight w:val="0"/>
                  <w:marTop w:val="0"/>
                  <w:marBottom w:val="0"/>
                  <w:divBdr>
                    <w:top w:val="none" w:sz="0" w:space="0" w:color="auto"/>
                    <w:left w:val="none" w:sz="0" w:space="0" w:color="auto"/>
                    <w:bottom w:val="none" w:sz="0" w:space="0" w:color="auto"/>
                    <w:right w:val="none" w:sz="0" w:space="0" w:color="auto"/>
                  </w:divBdr>
                </w:div>
                <w:div w:id="1373572793">
                  <w:marLeft w:val="640"/>
                  <w:marRight w:val="0"/>
                  <w:marTop w:val="0"/>
                  <w:marBottom w:val="0"/>
                  <w:divBdr>
                    <w:top w:val="none" w:sz="0" w:space="0" w:color="auto"/>
                    <w:left w:val="none" w:sz="0" w:space="0" w:color="auto"/>
                    <w:bottom w:val="none" w:sz="0" w:space="0" w:color="auto"/>
                    <w:right w:val="none" w:sz="0" w:space="0" w:color="auto"/>
                  </w:divBdr>
                </w:div>
                <w:div w:id="330257527">
                  <w:marLeft w:val="640"/>
                  <w:marRight w:val="0"/>
                  <w:marTop w:val="0"/>
                  <w:marBottom w:val="0"/>
                  <w:divBdr>
                    <w:top w:val="none" w:sz="0" w:space="0" w:color="auto"/>
                    <w:left w:val="none" w:sz="0" w:space="0" w:color="auto"/>
                    <w:bottom w:val="none" w:sz="0" w:space="0" w:color="auto"/>
                    <w:right w:val="none" w:sz="0" w:space="0" w:color="auto"/>
                  </w:divBdr>
                </w:div>
                <w:div w:id="1659916941">
                  <w:marLeft w:val="640"/>
                  <w:marRight w:val="0"/>
                  <w:marTop w:val="0"/>
                  <w:marBottom w:val="0"/>
                  <w:divBdr>
                    <w:top w:val="none" w:sz="0" w:space="0" w:color="auto"/>
                    <w:left w:val="none" w:sz="0" w:space="0" w:color="auto"/>
                    <w:bottom w:val="none" w:sz="0" w:space="0" w:color="auto"/>
                    <w:right w:val="none" w:sz="0" w:space="0" w:color="auto"/>
                  </w:divBdr>
                </w:div>
                <w:div w:id="1493452991">
                  <w:marLeft w:val="640"/>
                  <w:marRight w:val="0"/>
                  <w:marTop w:val="0"/>
                  <w:marBottom w:val="0"/>
                  <w:divBdr>
                    <w:top w:val="none" w:sz="0" w:space="0" w:color="auto"/>
                    <w:left w:val="none" w:sz="0" w:space="0" w:color="auto"/>
                    <w:bottom w:val="none" w:sz="0" w:space="0" w:color="auto"/>
                    <w:right w:val="none" w:sz="0" w:space="0" w:color="auto"/>
                  </w:divBdr>
                </w:div>
                <w:div w:id="631179052">
                  <w:marLeft w:val="640"/>
                  <w:marRight w:val="0"/>
                  <w:marTop w:val="0"/>
                  <w:marBottom w:val="0"/>
                  <w:divBdr>
                    <w:top w:val="none" w:sz="0" w:space="0" w:color="auto"/>
                    <w:left w:val="none" w:sz="0" w:space="0" w:color="auto"/>
                    <w:bottom w:val="none" w:sz="0" w:space="0" w:color="auto"/>
                    <w:right w:val="none" w:sz="0" w:space="0" w:color="auto"/>
                  </w:divBdr>
                </w:div>
                <w:div w:id="273445952">
                  <w:marLeft w:val="640"/>
                  <w:marRight w:val="0"/>
                  <w:marTop w:val="0"/>
                  <w:marBottom w:val="0"/>
                  <w:divBdr>
                    <w:top w:val="none" w:sz="0" w:space="0" w:color="auto"/>
                    <w:left w:val="none" w:sz="0" w:space="0" w:color="auto"/>
                    <w:bottom w:val="none" w:sz="0" w:space="0" w:color="auto"/>
                    <w:right w:val="none" w:sz="0" w:space="0" w:color="auto"/>
                  </w:divBdr>
                </w:div>
                <w:div w:id="1352148296">
                  <w:marLeft w:val="640"/>
                  <w:marRight w:val="0"/>
                  <w:marTop w:val="0"/>
                  <w:marBottom w:val="0"/>
                  <w:divBdr>
                    <w:top w:val="none" w:sz="0" w:space="0" w:color="auto"/>
                    <w:left w:val="none" w:sz="0" w:space="0" w:color="auto"/>
                    <w:bottom w:val="none" w:sz="0" w:space="0" w:color="auto"/>
                    <w:right w:val="none" w:sz="0" w:space="0" w:color="auto"/>
                  </w:divBdr>
                </w:div>
                <w:div w:id="912278749">
                  <w:marLeft w:val="640"/>
                  <w:marRight w:val="0"/>
                  <w:marTop w:val="0"/>
                  <w:marBottom w:val="0"/>
                  <w:divBdr>
                    <w:top w:val="none" w:sz="0" w:space="0" w:color="auto"/>
                    <w:left w:val="none" w:sz="0" w:space="0" w:color="auto"/>
                    <w:bottom w:val="none" w:sz="0" w:space="0" w:color="auto"/>
                    <w:right w:val="none" w:sz="0" w:space="0" w:color="auto"/>
                  </w:divBdr>
                </w:div>
                <w:div w:id="888225550">
                  <w:marLeft w:val="640"/>
                  <w:marRight w:val="0"/>
                  <w:marTop w:val="0"/>
                  <w:marBottom w:val="0"/>
                  <w:divBdr>
                    <w:top w:val="none" w:sz="0" w:space="0" w:color="auto"/>
                    <w:left w:val="none" w:sz="0" w:space="0" w:color="auto"/>
                    <w:bottom w:val="none" w:sz="0" w:space="0" w:color="auto"/>
                    <w:right w:val="none" w:sz="0" w:space="0" w:color="auto"/>
                  </w:divBdr>
                </w:div>
                <w:div w:id="1236669644">
                  <w:marLeft w:val="640"/>
                  <w:marRight w:val="0"/>
                  <w:marTop w:val="0"/>
                  <w:marBottom w:val="0"/>
                  <w:divBdr>
                    <w:top w:val="none" w:sz="0" w:space="0" w:color="auto"/>
                    <w:left w:val="none" w:sz="0" w:space="0" w:color="auto"/>
                    <w:bottom w:val="none" w:sz="0" w:space="0" w:color="auto"/>
                    <w:right w:val="none" w:sz="0" w:space="0" w:color="auto"/>
                  </w:divBdr>
                </w:div>
                <w:div w:id="2025399446">
                  <w:marLeft w:val="640"/>
                  <w:marRight w:val="0"/>
                  <w:marTop w:val="0"/>
                  <w:marBottom w:val="0"/>
                  <w:divBdr>
                    <w:top w:val="none" w:sz="0" w:space="0" w:color="auto"/>
                    <w:left w:val="none" w:sz="0" w:space="0" w:color="auto"/>
                    <w:bottom w:val="none" w:sz="0" w:space="0" w:color="auto"/>
                    <w:right w:val="none" w:sz="0" w:space="0" w:color="auto"/>
                  </w:divBdr>
                </w:div>
                <w:div w:id="2031101418">
                  <w:marLeft w:val="640"/>
                  <w:marRight w:val="0"/>
                  <w:marTop w:val="0"/>
                  <w:marBottom w:val="0"/>
                  <w:divBdr>
                    <w:top w:val="none" w:sz="0" w:space="0" w:color="auto"/>
                    <w:left w:val="none" w:sz="0" w:space="0" w:color="auto"/>
                    <w:bottom w:val="none" w:sz="0" w:space="0" w:color="auto"/>
                    <w:right w:val="none" w:sz="0" w:space="0" w:color="auto"/>
                  </w:divBdr>
                </w:div>
                <w:div w:id="437717723">
                  <w:marLeft w:val="640"/>
                  <w:marRight w:val="0"/>
                  <w:marTop w:val="0"/>
                  <w:marBottom w:val="0"/>
                  <w:divBdr>
                    <w:top w:val="none" w:sz="0" w:space="0" w:color="auto"/>
                    <w:left w:val="none" w:sz="0" w:space="0" w:color="auto"/>
                    <w:bottom w:val="none" w:sz="0" w:space="0" w:color="auto"/>
                    <w:right w:val="none" w:sz="0" w:space="0" w:color="auto"/>
                  </w:divBdr>
                </w:div>
                <w:div w:id="2118745954">
                  <w:marLeft w:val="640"/>
                  <w:marRight w:val="0"/>
                  <w:marTop w:val="0"/>
                  <w:marBottom w:val="0"/>
                  <w:divBdr>
                    <w:top w:val="none" w:sz="0" w:space="0" w:color="auto"/>
                    <w:left w:val="none" w:sz="0" w:space="0" w:color="auto"/>
                    <w:bottom w:val="none" w:sz="0" w:space="0" w:color="auto"/>
                    <w:right w:val="none" w:sz="0" w:space="0" w:color="auto"/>
                  </w:divBdr>
                </w:div>
                <w:div w:id="1551378563">
                  <w:marLeft w:val="640"/>
                  <w:marRight w:val="0"/>
                  <w:marTop w:val="0"/>
                  <w:marBottom w:val="0"/>
                  <w:divBdr>
                    <w:top w:val="none" w:sz="0" w:space="0" w:color="auto"/>
                    <w:left w:val="none" w:sz="0" w:space="0" w:color="auto"/>
                    <w:bottom w:val="none" w:sz="0" w:space="0" w:color="auto"/>
                    <w:right w:val="none" w:sz="0" w:space="0" w:color="auto"/>
                  </w:divBdr>
                </w:div>
                <w:div w:id="136604400">
                  <w:marLeft w:val="640"/>
                  <w:marRight w:val="0"/>
                  <w:marTop w:val="0"/>
                  <w:marBottom w:val="0"/>
                  <w:divBdr>
                    <w:top w:val="none" w:sz="0" w:space="0" w:color="auto"/>
                    <w:left w:val="none" w:sz="0" w:space="0" w:color="auto"/>
                    <w:bottom w:val="none" w:sz="0" w:space="0" w:color="auto"/>
                    <w:right w:val="none" w:sz="0" w:space="0" w:color="auto"/>
                  </w:divBdr>
                </w:div>
                <w:div w:id="2090619659">
                  <w:marLeft w:val="640"/>
                  <w:marRight w:val="0"/>
                  <w:marTop w:val="0"/>
                  <w:marBottom w:val="0"/>
                  <w:divBdr>
                    <w:top w:val="none" w:sz="0" w:space="0" w:color="auto"/>
                    <w:left w:val="none" w:sz="0" w:space="0" w:color="auto"/>
                    <w:bottom w:val="none" w:sz="0" w:space="0" w:color="auto"/>
                    <w:right w:val="none" w:sz="0" w:space="0" w:color="auto"/>
                  </w:divBdr>
                </w:div>
                <w:div w:id="1135752032">
                  <w:marLeft w:val="640"/>
                  <w:marRight w:val="0"/>
                  <w:marTop w:val="0"/>
                  <w:marBottom w:val="0"/>
                  <w:divBdr>
                    <w:top w:val="none" w:sz="0" w:space="0" w:color="auto"/>
                    <w:left w:val="none" w:sz="0" w:space="0" w:color="auto"/>
                    <w:bottom w:val="none" w:sz="0" w:space="0" w:color="auto"/>
                    <w:right w:val="none" w:sz="0" w:space="0" w:color="auto"/>
                  </w:divBdr>
                </w:div>
                <w:div w:id="106437236">
                  <w:marLeft w:val="640"/>
                  <w:marRight w:val="0"/>
                  <w:marTop w:val="0"/>
                  <w:marBottom w:val="0"/>
                  <w:divBdr>
                    <w:top w:val="none" w:sz="0" w:space="0" w:color="auto"/>
                    <w:left w:val="none" w:sz="0" w:space="0" w:color="auto"/>
                    <w:bottom w:val="none" w:sz="0" w:space="0" w:color="auto"/>
                    <w:right w:val="none" w:sz="0" w:space="0" w:color="auto"/>
                  </w:divBdr>
                </w:div>
                <w:div w:id="849761721">
                  <w:marLeft w:val="640"/>
                  <w:marRight w:val="0"/>
                  <w:marTop w:val="0"/>
                  <w:marBottom w:val="0"/>
                  <w:divBdr>
                    <w:top w:val="none" w:sz="0" w:space="0" w:color="auto"/>
                    <w:left w:val="none" w:sz="0" w:space="0" w:color="auto"/>
                    <w:bottom w:val="none" w:sz="0" w:space="0" w:color="auto"/>
                    <w:right w:val="none" w:sz="0" w:space="0" w:color="auto"/>
                  </w:divBdr>
                </w:div>
                <w:div w:id="1924223810">
                  <w:marLeft w:val="640"/>
                  <w:marRight w:val="0"/>
                  <w:marTop w:val="0"/>
                  <w:marBottom w:val="0"/>
                  <w:divBdr>
                    <w:top w:val="none" w:sz="0" w:space="0" w:color="auto"/>
                    <w:left w:val="none" w:sz="0" w:space="0" w:color="auto"/>
                    <w:bottom w:val="none" w:sz="0" w:space="0" w:color="auto"/>
                    <w:right w:val="none" w:sz="0" w:space="0" w:color="auto"/>
                  </w:divBdr>
                </w:div>
                <w:div w:id="1102846851">
                  <w:marLeft w:val="640"/>
                  <w:marRight w:val="0"/>
                  <w:marTop w:val="0"/>
                  <w:marBottom w:val="0"/>
                  <w:divBdr>
                    <w:top w:val="none" w:sz="0" w:space="0" w:color="auto"/>
                    <w:left w:val="none" w:sz="0" w:space="0" w:color="auto"/>
                    <w:bottom w:val="none" w:sz="0" w:space="0" w:color="auto"/>
                    <w:right w:val="none" w:sz="0" w:space="0" w:color="auto"/>
                  </w:divBdr>
                </w:div>
                <w:div w:id="1085492042">
                  <w:marLeft w:val="640"/>
                  <w:marRight w:val="0"/>
                  <w:marTop w:val="0"/>
                  <w:marBottom w:val="0"/>
                  <w:divBdr>
                    <w:top w:val="none" w:sz="0" w:space="0" w:color="auto"/>
                    <w:left w:val="none" w:sz="0" w:space="0" w:color="auto"/>
                    <w:bottom w:val="none" w:sz="0" w:space="0" w:color="auto"/>
                    <w:right w:val="none" w:sz="0" w:space="0" w:color="auto"/>
                  </w:divBdr>
                </w:div>
                <w:div w:id="1628656841">
                  <w:marLeft w:val="640"/>
                  <w:marRight w:val="0"/>
                  <w:marTop w:val="0"/>
                  <w:marBottom w:val="0"/>
                  <w:divBdr>
                    <w:top w:val="none" w:sz="0" w:space="0" w:color="auto"/>
                    <w:left w:val="none" w:sz="0" w:space="0" w:color="auto"/>
                    <w:bottom w:val="none" w:sz="0" w:space="0" w:color="auto"/>
                    <w:right w:val="none" w:sz="0" w:space="0" w:color="auto"/>
                  </w:divBdr>
                </w:div>
                <w:div w:id="827399535">
                  <w:marLeft w:val="640"/>
                  <w:marRight w:val="0"/>
                  <w:marTop w:val="0"/>
                  <w:marBottom w:val="0"/>
                  <w:divBdr>
                    <w:top w:val="none" w:sz="0" w:space="0" w:color="auto"/>
                    <w:left w:val="none" w:sz="0" w:space="0" w:color="auto"/>
                    <w:bottom w:val="none" w:sz="0" w:space="0" w:color="auto"/>
                    <w:right w:val="none" w:sz="0" w:space="0" w:color="auto"/>
                  </w:divBdr>
                </w:div>
                <w:div w:id="1598517988">
                  <w:marLeft w:val="640"/>
                  <w:marRight w:val="0"/>
                  <w:marTop w:val="0"/>
                  <w:marBottom w:val="0"/>
                  <w:divBdr>
                    <w:top w:val="none" w:sz="0" w:space="0" w:color="auto"/>
                    <w:left w:val="none" w:sz="0" w:space="0" w:color="auto"/>
                    <w:bottom w:val="none" w:sz="0" w:space="0" w:color="auto"/>
                    <w:right w:val="none" w:sz="0" w:space="0" w:color="auto"/>
                  </w:divBdr>
                </w:div>
                <w:div w:id="165823621">
                  <w:marLeft w:val="640"/>
                  <w:marRight w:val="0"/>
                  <w:marTop w:val="0"/>
                  <w:marBottom w:val="0"/>
                  <w:divBdr>
                    <w:top w:val="none" w:sz="0" w:space="0" w:color="auto"/>
                    <w:left w:val="none" w:sz="0" w:space="0" w:color="auto"/>
                    <w:bottom w:val="none" w:sz="0" w:space="0" w:color="auto"/>
                    <w:right w:val="none" w:sz="0" w:space="0" w:color="auto"/>
                  </w:divBdr>
                </w:div>
                <w:div w:id="1300571932">
                  <w:marLeft w:val="640"/>
                  <w:marRight w:val="0"/>
                  <w:marTop w:val="0"/>
                  <w:marBottom w:val="0"/>
                  <w:divBdr>
                    <w:top w:val="none" w:sz="0" w:space="0" w:color="auto"/>
                    <w:left w:val="none" w:sz="0" w:space="0" w:color="auto"/>
                    <w:bottom w:val="none" w:sz="0" w:space="0" w:color="auto"/>
                    <w:right w:val="none" w:sz="0" w:space="0" w:color="auto"/>
                  </w:divBdr>
                </w:div>
                <w:div w:id="654068517">
                  <w:marLeft w:val="640"/>
                  <w:marRight w:val="0"/>
                  <w:marTop w:val="0"/>
                  <w:marBottom w:val="0"/>
                  <w:divBdr>
                    <w:top w:val="none" w:sz="0" w:space="0" w:color="auto"/>
                    <w:left w:val="none" w:sz="0" w:space="0" w:color="auto"/>
                    <w:bottom w:val="none" w:sz="0" w:space="0" w:color="auto"/>
                    <w:right w:val="none" w:sz="0" w:space="0" w:color="auto"/>
                  </w:divBdr>
                </w:div>
                <w:div w:id="518591709">
                  <w:marLeft w:val="640"/>
                  <w:marRight w:val="0"/>
                  <w:marTop w:val="0"/>
                  <w:marBottom w:val="0"/>
                  <w:divBdr>
                    <w:top w:val="none" w:sz="0" w:space="0" w:color="auto"/>
                    <w:left w:val="none" w:sz="0" w:space="0" w:color="auto"/>
                    <w:bottom w:val="none" w:sz="0" w:space="0" w:color="auto"/>
                    <w:right w:val="none" w:sz="0" w:space="0" w:color="auto"/>
                  </w:divBdr>
                </w:div>
                <w:div w:id="1181160727">
                  <w:marLeft w:val="640"/>
                  <w:marRight w:val="0"/>
                  <w:marTop w:val="0"/>
                  <w:marBottom w:val="0"/>
                  <w:divBdr>
                    <w:top w:val="none" w:sz="0" w:space="0" w:color="auto"/>
                    <w:left w:val="none" w:sz="0" w:space="0" w:color="auto"/>
                    <w:bottom w:val="none" w:sz="0" w:space="0" w:color="auto"/>
                    <w:right w:val="none" w:sz="0" w:space="0" w:color="auto"/>
                  </w:divBdr>
                </w:div>
                <w:div w:id="453210282">
                  <w:marLeft w:val="640"/>
                  <w:marRight w:val="0"/>
                  <w:marTop w:val="0"/>
                  <w:marBottom w:val="0"/>
                  <w:divBdr>
                    <w:top w:val="none" w:sz="0" w:space="0" w:color="auto"/>
                    <w:left w:val="none" w:sz="0" w:space="0" w:color="auto"/>
                    <w:bottom w:val="none" w:sz="0" w:space="0" w:color="auto"/>
                    <w:right w:val="none" w:sz="0" w:space="0" w:color="auto"/>
                  </w:divBdr>
                </w:div>
                <w:div w:id="1072922180">
                  <w:marLeft w:val="640"/>
                  <w:marRight w:val="0"/>
                  <w:marTop w:val="0"/>
                  <w:marBottom w:val="0"/>
                  <w:divBdr>
                    <w:top w:val="none" w:sz="0" w:space="0" w:color="auto"/>
                    <w:left w:val="none" w:sz="0" w:space="0" w:color="auto"/>
                    <w:bottom w:val="none" w:sz="0" w:space="0" w:color="auto"/>
                    <w:right w:val="none" w:sz="0" w:space="0" w:color="auto"/>
                  </w:divBdr>
                </w:div>
                <w:div w:id="1325551738">
                  <w:marLeft w:val="640"/>
                  <w:marRight w:val="0"/>
                  <w:marTop w:val="0"/>
                  <w:marBottom w:val="0"/>
                  <w:divBdr>
                    <w:top w:val="none" w:sz="0" w:space="0" w:color="auto"/>
                    <w:left w:val="none" w:sz="0" w:space="0" w:color="auto"/>
                    <w:bottom w:val="none" w:sz="0" w:space="0" w:color="auto"/>
                    <w:right w:val="none" w:sz="0" w:space="0" w:color="auto"/>
                  </w:divBdr>
                </w:div>
                <w:div w:id="1581985737">
                  <w:marLeft w:val="640"/>
                  <w:marRight w:val="0"/>
                  <w:marTop w:val="0"/>
                  <w:marBottom w:val="0"/>
                  <w:divBdr>
                    <w:top w:val="none" w:sz="0" w:space="0" w:color="auto"/>
                    <w:left w:val="none" w:sz="0" w:space="0" w:color="auto"/>
                    <w:bottom w:val="none" w:sz="0" w:space="0" w:color="auto"/>
                    <w:right w:val="none" w:sz="0" w:space="0" w:color="auto"/>
                  </w:divBdr>
                </w:div>
                <w:div w:id="1905677583">
                  <w:marLeft w:val="640"/>
                  <w:marRight w:val="0"/>
                  <w:marTop w:val="0"/>
                  <w:marBottom w:val="0"/>
                  <w:divBdr>
                    <w:top w:val="none" w:sz="0" w:space="0" w:color="auto"/>
                    <w:left w:val="none" w:sz="0" w:space="0" w:color="auto"/>
                    <w:bottom w:val="none" w:sz="0" w:space="0" w:color="auto"/>
                    <w:right w:val="none" w:sz="0" w:space="0" w:color="auto"/>
                  </w:divBdr>
                </w:div>
                <w:div w:id="1250042188">
                  <w:marLeft w:val="640"/>
                  <w:marRight w:val="0"/>
                  <w:marTop w:val="0"/>
                  <w:marBottom w:val="0"/>
                  <w:divBdr>
                    <w:top w:val="none" w:sz="0" w:space="0" w:color="auto"/>
                    <w:left w:val="none" w:sz="0" w:space="0" w:color="auto"/>
                    <w:bottom w:val="none" w:sz="0" w:space="0" w:color="auto"/>
                    <w:right w:val="none" w:sz="0" w:space="0" w:color="auto"/>
                  </w:divBdr>
                </w:div>
                <w:div w:id="69819122">
                  <w:marLeft w:val="640"/>
                  <w:marRight w:val="0"/>
                  <w:marTop w:val="0"/>
                  <w:marBottom w:val="0"/>
                  <w:divBdr>
                    <w:top w:val="none" w:sz="0" w:space="0" w:color="auto"/>
                    <w:left w:val="none" w:sz="0" w:space="0" w:color="auto"/>
                    <w:bottom w:val="none" w:sz="0" w:space="0" w:color="auto"/>
                    <w:right w:val="none" w:sz="0" w:space="0" w:color="auto"/>
                  </w:divBdr>
                </w:div>
                <w:div w:id="239217867">
                  <w:marLeft w:val="640"/>
                  <w:marRight w:val="0"/>
                  <w:marTop w:val="0"/>
                  <w:marBottom w:val="0"/>
                  <w:divBdr>
                    <w:top w:val="none" w:sz="0" w:space="0" w:color="auto"/>
                    <w:left w:val="none" w:sz="0" w:space="0" w:color="auto"/>
                    <w:bottom w:val="none" w:sz="0" w:space="0" w:color="auto"/>
                    <w:right w:val="none" w:sz="0" w:space="0" w:color="auto"/>
                  </w:divBdr>
                </w:div>
                <w:div w:id="847211525">
                  <w:marLeft w:val="640"/>
                  <w:marRight w:val="0"/>
                  <w:marTop w:val="0"/>
                  <w:marBottom w:val="0"/>
                  <w:divBdr>
                    <w:top w:val="none" w:sz="0" w:space="0" w:color="auto"/>
                    <w:left w:val="none" w:sz="0" w:space="0" w:color="auto"/>
                    <w:bottom w:val="none" w:sz="0" w:space="0" w:color="auto"/>
                    <w:right w:val="none" w:sz="0" w:space="0" w:color="auto"/>
                  </w:divBdr>
                </w:div>
                <w:div w:id="1665352941">
                  <w:marLeft w:val="640"/>
                  <w:marRight w:val="0"/>
                  <w:marTop w:val="0"/>
                  <w:marBottom w:val="0"/>
                  <w:divBdr>
                    <w:top w:val="none" w:sz="0" w:space="0" w:color="auto"/>
                    <w:left w:val="none" w:sz="0" w:space="0" w:color="auto"/>
                    <w:bottom w:val="none" w:sz="0" w:space="0" w:color="auto"/>
                    <w:right w:val="none" w:sz="0" w:space="0" w:color="auto"/>
                  </w:divBdr>
                </w:div>
                <w:div w:id="1563440216">
                  <w:marLeft w:val="640"/>
                  <w:marRight w:val="0"/>
                  <w:marTop w:val="0"/>
                  <w:marBottom w:val="0"/>
                  <w:divBdr>
                    <w:top w:val="none" w:sz="0" w:space="0" w:color="auto"/>
                    <w:left w:val="none" w:sz="0" w:space="0" w:color="auto"/>
                    <w:bottom w:val="none" w:sz="0" w:space="0" w:color="auto"/>
                    <w:right w:val="none" w:sz="0" w:space="0" w:color="auto"/>
                  </w:divBdr>
                </w:div>
                <w:div w:id="1730029794">
                  <w:marLeft w:val="640"/>
                  <w:marRight w:val="0"/>
                  <w:marTop w:val="0"/>
                  <w:marBottom w:val="0"/>
                  <w:divBdr>
                    <w:top w:val="none" w:sz="0" w:space="0" w:color="auto"/>
                    <w:left w:val="none" w:sz="0" w:space="0" w:color="auto"/>
                    <w:bottom w:val="none" w:sz="0" w:space="0" w:color="auto"/>
                    <w:right w:val="none" w:sz="0" w:space="0" w:color="auto"/>
                  </w:divBdr>
                </w:div>
                <w:div w:id="872571590">
                  <w:marLeft w:val="640"/>
                  <w:marRight w:val="0"/>
                  <w:marTop w:val="0"/>
                  <w:marBottom w:val="0"/>
                  <w:divBdr>
                    <w:top w:val="none" w:sz="0" w:space="0" w:color="auto"/>
                    <w:left w:val="none" w:sz="0" w:space="0" w:color="auto"/>
                    <w:bottom w:val="none" w:sz="0" w:space="0" w:color="auto"/>
                    <w:right w:val="none" w:sz="0" w:space="0" w:color="auto"/>
                  </w:divBdr>
                </w:div>
                <w:div w:id="471798978">
                  <w:marLeft w:val="640"/>
                  <w:marRight w:val="0"/>
                  <w:marTop w:val="0"/>
                  <w:marBottom w:val="0"/>
                  <w:divBdr>
                    <w:top w:val="none" w:sz="0" w:space="0" w:color="auto"/>
                    <w:left w:val="none" w:sz="0" w:space="0" w:color="auto"/>
                    <w:bottom w:val="none" w:sz="0" w:space="0" w:color="auto"/>
                    <w:right w:val="none" w:sz="0" w:space="0" w:color="auto"/>
                  </w:divBdr>
                </w:div>
                <w:div w:id="627778725">
                  <w:marLeft w:val="640"/>
                  <w:marRight w:val="0"/>
                  <w:marTop w:val="0"/>
                  <w:marBottom w:val="0"/>
                  <w:divBdr>
                    <w:top w:val="none" w:sz="0" w:space="0" w:color="auto"/>
                    <w:left w:val="none" w:sz="0" w:space="0" w:color="auto"/>
                    <w:bottom w:val="none" w:sz="0" w:space="0" w:color="auto"/>
                    <w:right w:val="none" w:sz="0" w:space="0" w:color="auto"/>
                  </w:divBdr>
                </w:div>
                <w:div w:id="1602760915">
                  <w:marLeft w:val="640"/>
                  <w:marRight w:val="0"/>
                  <w:marTop w:val="0"/>
                  <w:marBottom w:val="0"/>
                  <w:divBdr>
                    <w:top w:val="none" w:sz="0" w:space="0" w:color="auto"/>
                    <w:left w:val="none" w:sz="0" w:space="0" w:color="auto"/>
                    <w:bottom w:val="none" w:sz="0" w:space="0" w:color="auto"/>
                    <w:right w:val="none" w:sz="0" w:space="0" w:color="auto"/>
                  </w:divBdr>
                </w:div>
                <w:div w:id="1943955668">
                  <w:marLeft w:val="640"/>
                  <w:marRight w:val="0"/>
                  <w:marTop w:val="0"/>
                  <w:marBottom w:val="0"/>
                  <w:divBdr>
                    <w:top w:val="none" w:sz="0" w:space="0" w:color="auto"/>
                    <w:left w:val="none" w:sz="0" w:space="0" w:color="auto"/>
                    <w:bottom w:val="none" w:sz="0" w:space="0" w:color="auto"/>
                    <w:right w:val="none" w:sz="0" w:space="0" w:color="auto"/>
                  </w:divBdr>
                </w:div>
                <w:div w:id="1598247701">
                  <w:marLeft w:val="640"/>
                  <w:marRight w:val="0"/>
                  <w:marTop w:val="0"/>
                  <w:marBottom w:val="0"/>
                  <w:divBdr>
                    <w:top w:val="none" w:sz="0" w:space="0" w:color="auto"/>
                    <w:left w:val="none" w:sz="0" w:space="0" w:color="auto"/>
                    <w:bottom w:val="none" w:sz="0" w:space="0" w:color="auto"/>
                    <w:right w:val="none" w:sz="0" w:space="0" w:color="auto"/>
                  </w:divBdr>
                </w:div>
                <w:div w:id="1335066622">
                  <w:marLeft w:val="640"/>
                  <w:marRight w:val="0"/>
                  <w:marTop w:val="0"/>
                  <w:marBottom w:val="0"/>
                  <w:divBdr>
                    <w:top w:val="none" w:sz="0" w:space="0" w:color="auto"/>
                    <w:left w:val="none" w:sz="0" w:space="0" w:color="auto"/>
                    <w:bottom w:val="none" w:sz="0" w:space="0" w:color="auto"/>
                    <w:right w:val="none" w:sz="0" w:space="0" w:color="auto"/>
                  </w:divBdr>
                </w:div>
                <w:div w:id="1254364597">
                  <w:marLeft w:val="640"/>
                  <w:marRight w:val="0"/>
                  <w:marTop w:val="0"/>
                  <w:marBottom w:val="0"/>
                  <w:divBdr>
                    <w:top w:val="none" w:sz="0" w:space="0" w:color="auto"/>
                    <w:left w:val="none" w:sz="0" w:space="0" w:color="auto"/>
                    <w:bottom w:val="none" w:sz="0" w:space="0" w:color="auto"/>
                    <w:right w:val="none" w:sz="0" w:space="0" w:color="auto"/>
                  </w:divBdr>
                </w:div>
                <w:div w:id="964654874">
                  <w:marLeft w:val="640"/>
                  <w:marRight w:val="0"/>
                  <w:marTop w:val="0"/>
                  <w:marBottom w:val="0"/>
                  <w:divBdr>
                    <w:top w:val="none" w:sz="0" w:space="0" w:color="auto"/>
                    <w:left w:val="none" w:sz="0" w:space="0" w:color="auto"/>
                    <w:bottom w:val="none" w:sz="0" w:space="0" w:color="auto"/>
                    <w:right w:val="none" w:sz="0" w:space="0" w:color="auto"/>
                  </w:divBdr>
                </w:div>
                <w:div w:id="2057314698">
                  <w:marLeft w:val="640"/>
                  <w:marRight w:val="0"/>
                  <w:marTop w:val="0"/>
                  <w:marBottom w:val="0"/>
                  <w:divBdr>
                    <w:top w:val="none" w:sz="0" w:space="0" w:color="auto"/>
                    <w:left w:val="none" w:sz="0" w:space="0" w:color="auto"/>
                    <w:bottom w:val="none" w:sz="0" w:space="0" w:color="auto"/>
                    <w:right w:val="none" w:sz="0" w:space="0" w:color="auto"/>
                  </w:divBdr>
                </w:div>
                <w:div w:id="1209758662">
                  <w:marLeft w:val="640"/>
                  <w:marRight w:val="0"/>
                  <w:marTop w:val="0"/>
                  <w:marBottom w:val="0"/>
                  <w:divBdr>
                    <w:top w:val="none" w:sz="0" w:space="0" w:color="auto"/>
                    <w:left w:val="none" w:sz="0" w:space="0" w:color="auto"/>
                    <w:bottom w:val="none" w:sz="0" w:space="0" w:color="auto"/>
                    <w:right w:val="none" w:sz="0" w:space="0" w:color="auto"/>
                  </w:divBdr>
                </w:div>
                <w:div w:id="1815367899">
                  <w:marLeft w:val="640"/>
                  <w:marRight w:val="0"/>
                  <w:marTop w:val="0"/>
                  <w:marBottom w:val="0"/>
                  <w:divBdr>
                    <w:top w:val="none" w:sz="0" w:space="0" w:color="auto"/>
                    <w:left w:val="none" w:sz="0" w:space="0" w:color="auto"/>
                    <w:bottom w:val="none" w:sz="0" w:space="0" w:color="auto"/>
                    <w:right w:val="none" w:sz="0" w:space="0" w:color="auto"/>
                  </w:divBdr>
                </w:div>
                <w:div w:id="124353532">
                  <w:marLeft w:val="640"/>
                  <w:marRight w:val="0"/>
                  <w:marTop w:val="0"/>
                  <w:marBottom w:val="0"/>
                  <w:divBdr>
                    <w:top w:val="none" w:sz="0" w:space="0" w:color="auto"/>
                    <w:left w:val="none" w:sz="0" w:space="0" w:color="auto"/>
                    <w:bottom w:val="none" w:sz="0" w:space="0" w:color="auto"/>
                    <w:right w:val="none" w:sz="0" w:space="0" w:color="auto"/>
                  </w:divBdr>
                </w:div>
                <w:div w:id="960573537">
                  <w:marLeft w:val="640"/>
                  <w:marRight w:val="0"/>
                  <w:marTop w:val="0"/>
                  <w:marBottom w:val="0"/>
                  <w:divBdr>
                    <w:top w:val="none" w:sz="0" w:space="0" w:color="auto"/>
                    <w:left w:val="none" w:sz="0" w:space="0" w:color="auto"/>
                    <w:bottom w:val="none" w:sz="0" w:space="0" w:color="auto"/>
                    <w:right w:val="none" w:sz="0" w:space="0" w:color="auto"/>
                  </w:divBdr>
                </w:div>
                <w:div w:id="1394742877">
                  <w:marLeft w:val="640"/>
                  <w:marRight w:val="0"/>
                  <w:marTop w:val="0"/>
                  <w:marBottom w:val="0"/>
                  <w:divBdr>
                    <w:top w:val="none" w:sz="0" w:space="0" w:color="auto"/>
                    <w:left w:val="none" w:sz="0" w:space="0" w:color="auto"/>
                    <w:bottom w:val="none" w:sz="0" w:space="0" w:color="auto"/>
                    <w:right w:val="none" w:sz="0" w:space="0" w:color="auto"/>
                  </w:divBdr>
                </w:div>
                <w:div w:id="1075274003">
                  <w:marLeft w:val="640"/>
                  <w:marRight w:val="0"/>
                  <w:marTop w:val="0"/>
                  <w:marBottom w:val="0"/>
                  <w:divBdr>
                    <w:top w:val="none" w:sz="0" w:space="0" w:color="auto"/>
                    <w:left w:val="none" w:sz="0" w:space="0" w:color="auto"/>
                    <w:bottom w:val="none" w:sz="0" w:space="0" w:color="auto"/>
                    <w:right w:val="none" w:sz="0" w:space="0" w:color="auto"/>
                  </w:divBdr>
                </w:div>
                <w:div w:id="1793936480">
                  <w:marLeft w:val="640"/>
                  <w:marRight w:val="0"/>
                  <w:marTop w:val="0"/>
                  <w:marBottom w:val="0"/>
                  <w:divBdr>
                    <w:top w:val="none" w:sz="0" w:space="0" w:color="auto"/>
                    <w:left w:val="none" w:sz="0" w:space="0" w:color="auto"/>
                    <w:bottom w:val="none" w:sz="0" w:space="0" w:color="auto"/>
                    <w:right w:val="none" w:sz="0" w:space="0" w:color="auto"/>
                  </w:divBdr>
                </w:div>
                <w:div w:id="1427387396">
                  <w:marLeft w:val="640"/>
                  <w:marRight w:val="0"/>
                  <w:marTop w:val="0"/>
                  <w:marBottom w:val="0"/>
                  <w:divBdr>
                    <w:top w:val="none" w:sz="0" w:space="0" w:color="auto"/>
                    <w:left w:val="none" w:sz="0" w:space="0" w:color="auto"/>
                    <w:bottom w:val="none" w:sz="0" w:space="0" w:color="auto"/>
                    <w:right w:val="none" w:sz="0" w:space="0" w:color="auto"/>
                  </w:divBdr>
                </w:div>
                <w:div w:id="647248474">
                  <w:marLeft w:val="640"/>
                  <w:marRight w:val="0"/>
                  <w:marTop w:val="0"/>
                  <w:marBottom w:val="0"/>
                  <w:divBdr>
                    <w:top w:val="none" w:sz="0" w:space="0" w:color="auto"/>
                    <w:left w:val="none" w:sz="0" w:space="0" w:color="auto"/>
                    <w:bottom w:val="none" w:sz="0" w:space="0" w:color="auto"/>
                    <w:right w:val="none" w:sz="0" w:space="0" w:color="auto"/>
                  </w:divBdr>
                </w:div>
                <w:div w:id="1764375172">
                  <w:marLeft w:val="640"/>
                  <w:marRight w:val="0"/>
                  <w:marTop w:val="0"/>
                  <w:marBottom w:val="0"/>
                  <w:divBdr>
                    <w:top w:val="none" w:sz="0" w:space="0" w:color="auto"/>
                    <w:left w:val="none" w:sz="0" w:space="0" w:color="auto"/>
                    <w:bottom w:val="none" w:sz="0" w:space="0" w:color="auto"/>
                    <w:right w:val="none" w:sz="0" w:space="0" w:color="auto"/>
                  </w:divBdr>
                </w:div>
                <w:div w:id="450520022">
                  <w:marLeft w:val="640"/>
                  <w:marRight w:val="0"/>
                  <w:marTop w:val="0"/>
                  <w:marBottom w:val="0"/>
                  <w:divBdr>
                    <w:top w:val="none" w:sz="0" w:space="0" w:color="auto"/>
                    <w:left w:val="none" w:sz="0" w:space="0" w:color="auto"/>
                    <w:bottom w:val="none" w:sz="0" w:space="0" w:color="auto"/>
                    <w:right w:val="none" w:sz="0" w:space="0" w:color="auto"/>
                  </w:divBdr>
                </w:div>
                <w:div w:id="1407218003">
                  <w:marLeft w:val="640"/>
                  <w:marRight w:val="0"/>
                  <w:marTop w:val="0"/>
                  <w:marBottom w:val="0"/>
                  <w:divBdr>
                    <w:top w:val="none" w:sz="0" w:space="0" w:color="auto"/>
                    <w:left w:val="none" w:sz="0" w:space="0" w:color="auto"/>
                    <w:bottom w:val="none" w:sz="0" w:space="0" w:color="auto"/>
                    <w:right w:val="none" w:sz="0" w:space="0" w:color="auto"/>
                  </w:divBdr>
                </w:div>
                <w:div w:id="1775445112">
                  <w:marLeft w:val="640"/>
                  <w:marRight w:val="0"/>
                  <w:marTop w:val="0"/>
                  <w:marBottom w:val="0"/>
                  <w:divBdr>
                    <w:top w:val="none" w:sz="0" w:space="0" w:color="auto"/>
                    <w:left w:val="none" w:sz="0" w:space="0" w:color="auto"/>
                    <w:bottom w:val="none" w:sz="0" w:space="0" w:color="auto"/>
                    <w:right w:val="none" w:sz="0" w:space="0" w:color="auto"/>
                  </w:divBdr>
                </w:div>
                <w:div w:id="315691561">
                  <w:marLeft w:val="640"/>
                  <w:marRight w:val="0"/>
                  <w:marTop w:val="0"/>
                  <w:marBottom w:val="0"/>
                  <w:divBdr>
                    <w:top w:val="none" w:sz="0" w:space="0" w:color="auto"/>
                    <w:left w:val="none" w:sz="0" w:space="0" w:color="auto"/>
                    <w:bottom w:val="none" w:sz="0" w:space="0" w:color="auto"/>
                    <w:right w:val="none" w:sz="0" w:space="0" w:color="auto"/>
                  </w:divBdr>
                </w:div>
                <w:div w:id="893199245">
                  <w:marLeft w:val="640"/>
                  <w:marRight w:val="0"/>
                  <w:marTop w:val="0"/>
                  <w:marBottom w:val="0"/>
                  <w:divBdr>
                    <w:top w:val="none" w:sz="0" w:space="0" w:color="auto"/>
                    <w:left w:val="none" w:sz="0" w:space="0" w:color="auto"/>
                    <w:bottom w:val="none" w:sz="0" w:space="0" w:color="auto"/>
                    <w:right w:val="none" w:sz="0" w:space="0" w:color="auto"/>
                  </w:divBdr>
                </w:div>
                <w:div w:id="397292745">
                  <w:marLeft w:val="640"/>
                  <w:marRight w:val="0"/>
                  <w:marTop w:val="0"/>
                  <w:marBottom w:val="0"/>
                  <w:divBdr>
                    <w:top w:val="none" w:sz="0" w:space="0" w:color="auto"/>
                    <w:left w:val="none" w:sz="0" w:space="0" w:color="auto"/>
                    <w:bottom w:val="none" w:sz="0" w:space="0" w:color="auto"/>
                    <w:right w:val="none" w:sz="0" w:space="0" w:color="auto"/>
                  </w:divBdr>
                </w:div>
              </w:divsChild>
            </w:div>
            <w:div w:id="15741540">
              <w:marLeft w:val="0"/>
              <w:marRight w:val="0"/>
              <w:marTop w:val="0"/>
              <w:marBottom w:val="0"/>
              <w:divBdr>
                <w:top w:val="none" w:sz="0" w:space="0" w:color="auto"/>
                <w:left w:val="none" w:sz="0" w:space="0" w:color="auto"/>
                <w:bottom w:val="none" w:sz="0" w:space="0" w:color="auto"/>
                <w:right w:val="none" w:sz="0" w:space="0" w:color="auto"/>
              </w:divBdr>
              <w:divsChild>
                <w:div w:id="217476300">
                  <w:marLeft w:val="640"/>
                  <w:marRight w:val="0"/>
                  <w:marTop w:val="0"/>
                  <w:marBottom w:val="0"/>
                  <w:divBdr>
                    <w:top w:val="none" w:sz="0" w:space="0" w:color="auto"/>
                    <w:left w:val="none" w:sz="0" w:space="0" w:color="auto"/>
                    <w:bottom w:val="none" w:sz="0" w:space="0" w:color="auto"/>
                    <w:right w:val="none" w:sz="0" w:space="0" w:color="auto"/>
                  </w:divBdr>
                </w:div>
                <w:div w:id="1347633806">
                  <w:marLeft w:val="640"/>
                  <w:marRight w:val="0"/>
                  <w:marTop w:val="0"/>
                  <w:marBottom w:val="0"/>
                  <w:divBdr>
                    <w:top w:val="none" w:sz="0" w:space="0" w:color="auto"/>
                    <w:left w:val="none" w:sz="0" w:space="0" w:color="auto"/>
                    <w:bottom w:val="none" w:sz="0" w:space="0" w:color="auto"/>
                    <w:right w:val="none" w:sz="0" w:space="0" w:color="auto"/>
                  </w:divBdr>
                </w:div>
                <w:div w:id="1268580390">
                  <w:marLeft w:val="640"/>
                  <w:marRight w:val="0"/>
                  <w:marTop w:val="0"/>
                  <w:marBottom w:val="0"/>
                  <w:divBdr>
                    <w:top w:val="none" w:sz="0" w:space="0" w:color="auto"/>
                    <w:left w:val="none" w:sz="0" w:space="0" w:color="auto"/>
                    <w:bottom w:val="none" w:sz="0" w:space="0" w:color="auto"/>
                    <w:right w:val="none" w:sz="0" w:space="0" w:color="auto"/>
                  </w:divBdr>
                </w:div>
                <w:div w:id="998582009">
                  <w:marLeft w:val="640"/>
                  <w:marRight w:val="0"/>
                  <w:marTop w:val="0"/>
                  <w:marBottom w:val="0"/>
                  <w:divBdr>
                    <w:top w:val="none" w:sz="0" w:space="0" w:color="auto"/>
                    <w:left w:val="none" w:sz="0" w:space="0" w:color="auto"/>
                    <w:bottom w:val="none" w:sz="0" w:space="0" w:color="auto"/>
                    <w:right w:val="none" w:sz="0" w:space="0" w:color="auto"/>
                  </w:divBdr>
                </w:div>
                <w:div w:id="397747553">
                  <w:marLeft w:val="640"/>
                  <w:marRight w:val="0"/>
                  <w:marTop w:val="0"/>
                  <w:marBottom w:val="0"/>
                  <w:divBdr>
                    <w:top w:val="none" w:sz="0" w:space="0" w:color="auto"/>
                    <w:left w:val="none" w:sz="0" w:space="0" w:color="auto"/>
                    <w:bottom w:val="none" w:sz="0" w:space="0" w:color="auto"/>
                    <w:right w:val="none" w:sz="0" w:space="0" w:color="auto"/>
                  </w:divBdr>
                </w:div>
                <w:div w:id="1548443810">
                  <w:marLeft w:val="640"/>
                  <w:marRight w:val="0"/>
                  <w:marTop w:val="0"/>
                  <w:marBottom w:val="0"/>
                  <w:divBdr>
                    <w:top w:val="none" w:sz="0" w:space="0" w:color="auto"/>
                    <w:left w:val="none" w:sz="0" w:space="0" w:color="auto"/>
                    <w:bottom w:val="none" w:sz="0" w:space="0" w:color="auto"/>
                    <w:right w:val="none" w:sz="0" w:space="0" w:color="auto"/>
                  </w:divBdr>
                </w:div>
                <w:div w:id="1115294512">
                  <w:marLeft w:val="640"/>
                  <w:marRight w:val="0"/>
                  <w:marTop w:val="0"/>
                  <w:marBottom w:val="0"/>
                  <w:divBdr>
                    <w:top w:val="none" w:sz="0" w:space="0" w:color="auto"/>
                    <w:left w:val="none" w:sz="0" w:space="0" w:color="auto"/>
                    <w:bottom w:val="none" w:sz="0" w:space="0" w:color="auto"/>
                    <w:right w:val="none" w:sz="0" w:space="0" w:color="auto"/>
                  </w:divBdr>
                </w:div>
                <w:div w:id="1316834094">
                  <w:marLeft w:val="640"/>
                  <w:marRight w:val="0"/>
                  <w:marTop w:val="0"/>
                  <w:marBottom w:val="0"/>
                  <w:divBdr>
                    <w:top w:val="none" w:sz="0" w:space="0" w:color="auto"/>
                    <w:left w:val="none" w:sz="0" w:space="0" w:color="auto"/>
                    <w:bottom w:val="none" w:sz="0" w:space="0" w:color="auto"/>
                    <w:right w:val="none" w:sz="0" w:space="0" w:color="auto"/>
                  </w:divBdr>
                </w:div>
                <w:div w:id="216015179">
                  <w:marLeft w:val="640"/>
                  <w:marRight w:val="0"/>
                  <w:marTop w:val="0"/>
                  <w:marBottom w:val="0"/>
                  <w:divBdr>
                    <w:top w:val="none" w:sz="0" w:space="0" w:color="auto"/>
                    <w:left w:val="none" w:sz="0" w:space="0" w:color="auto"/>
                    <w:bottom w:val="none" w:sz="0" w:space="0" w:color="auto"/>
                    <w:right w:val="none" w:sz="0" w:space="0" w:color="auto"/>
                  </w:divBdr>
                </w:div>
                <w:div w:id="553541008">
                  <w:marLeft w:val="640"/>
                  <w:marRight w:val="0"/>
                  <w:marTop w:val="0"/>
                  <w:marBottom w:val="0"/>
                  <w:divBdr>
                    <w:top w:val="none" w:sz="0" w:space="0" w:color="auto"/>
                    <w:left w:val="none" w:sz="0" w:space="0" w:color="auto"/>
                    <w:bottom w:val="none" w:sz="0" w:space="0" w:color="auto"/>
                    <w:right w:val="none" w:sz="0" w:space="0" w:color="auto"/>
                  </w:divBdr>
                </w:div>
                <w:div w:id="382946476">
                  <w:marLeft w:val="640"/>
                  <w:marRight w:val="0"/>
                  <w:marTop w:val="0"/>
                  <w:marBottom w:val="0"/>
                  <w:divBdr>
                    <w:top w:val="none" w:sz="0" w:space="0" w:color="auto"/>
                    <w:left w:val="none" w:sz="0" w:space="0" w:color="auto"/>
                    <w:bottom w:val="none" w:sz="0" w:space="0" w:color="auto"/>
                    <w:right w:val="none" w:sz="0" w:space="0" w:color="auto"/>
                  </w:divBdr>
                </w:div>
                <w:div w:id="25260040">
                  <w:marLeft w:val="640"/>
                  <w:marRight w:val="0"/>
                  <w:marTop w:val="0"/>
                  <w:marBottom w:val="0"/>
                  <w:divBdr>
                    <w:top w:val="none" w:sz="0" w:space="0" w:color="auto"/>
                    <w:left w:val="none" w:sz="0" w:space="0" w:color="auto"/>
                    <w:bottom w:val="none" w:sz="0" w:space="0" w:color="auto"/>
                    <w:right w:val="none" w:sz="0" w:space="0" w:color="auto"/>
                  </w:divBdr>
                </w:div>
                <w:div w:id="750007397">
                  <w:marLeft w:val="640"/>
                  <w:marRight w:val="0"/>
                  <w:marTop w:val="0"/>
                  <w:marBottom w:val="0"/>
                  <w:divBdr>
                    <w:top w:val="none" w:sz="0" w:space="0" w:color="auto"/>
                    <w:left w:val="none" w:sz="0" w:space="0" w:color="auto"/>
                    <w:bottom w:val="none" w:sz="0" w:space="0" w:color="auto"/>
                    <w:right w:val="none" w:sz="0" w:space="0" w:color="auto"/>
                  </w:divBdr>
                </w:div>
                <w:div w:id="1466511856">
                  <w:marLeft w:val="640"/>
                  <w:marRight w:val="0"/>
                  <w:marTop w:val="0"/>
                  <w:marBottom w:val="0"/>
                  <w:divBdr>
                    <w:top w:val="none" w:sz="0" w:space="0" w:color="auto"/>
                    <w:left w:val="none" w:sz="0" w:space="0" w:color="auto"/>
                    <w:bottom w:val="none" w:sz="0" w:space="0" w:color="auto"/>
                    <w:right w:val="none" w:sz="0" w:space="0" w:color="auto"/>
                  </w:divBdr>
                </w:div>
                <w:div w:id="850291664">
                  <w:marLeft w:val="640"/>
                  <w:marRight w:val="0"/>
                  <w:marTop w:val="0"/>
                  <w:marBottom w:val="0"/>
                  <w:divBdr>
                    <w:top w:val="none" w:sz="0" w:space="0" w:color="auto"/>
                    <w:left w:val="none" w:sz="0" w:space="0" w:color="auto"/>
                    <w:bottom w:val="none" w:sz="0" w:space="0" w:color="auto"/>
                    <w:right w:val="none" w:sz="0" w:space="0" w:color="auto"/>
                  </w:divBdr>
                </w:div>
                <w:div w:id="975837267">
                  <w:marLeft w:val="640"/>
                  <w:marRight w:val="0"/>
                  <w:marTop w:val="0"/>
                  <w:marBottom w:val="0"/>
                  <w:divBdr>
                    <w:top w:val="none" w:sz="0" w:space="0" w:color="auto"/>
                    <w:left w:val="none" w:sz="0" w:space="0" w:color="auto"/>
                    <w:bottom w:val="none" w:sz="0" w:space="0" w:color="auto"/>
                    <w:right w:val="none" w:sz="0" w:space="0" w:color="auto"/>
                  </w:divBdr>
                </w:div>
                <w:div w:id="1532919394">
                  <w:marLeft w:val="640"/>
                  <w:marRight w:val="0"/>
                  <w:marTop w:val="0"/>
                  <w:marBottom w:val="0"/>
                  <w:divBdr>
                    <w:top w:val="none" w:sz="0" w:space="0" w:color="auto"/>
                    <w:left w:val="none" w:sz="0" w:space="0" w:color="auto"/>
                    <w:bottom w:val="none" w:sz="0" w:space="0" w:color="auto"/>
                    <w:right w:val="none" w:sz="0" w:space="0" w:color="auto"/>
                  </w:divBdr>
                </w:div>
                <w:div w:id="992180420">
                  <w:marLeft w:val="640"/>
                  <w:marRight w:val="0"/>
                  <w:marTop w:val="0"/>
                  <w:marBottom w:val="0"/>
                  <w:divBdr>
                    <w:top w:val="none" w:sz="0" w:space="0" w:color="auto"/>
                    <w:left w:val="none" w:sz="0" w:space="0" w:color="auto"/>
                    <w:bottom w:val="none" w:sz="0" w:space="0" w:color="auto"/>
                    <w:right w:val="none" w:sz="0" w:space="0" w:color="auto"/>
                  </w:divBdr>
                </w:div>
                <w:div w:id="1653407875">
                  <w:marLeft w:val="640"/>
                  <w:marRight w:val="0"/>
                  <w:marTop w:val="0"/>
                  <w:marBottom w:val="0"/>
                  <w:divBdr>
                    <w:top w:val="none" w:sz="0" w:space="0" w:color="auto"/>
                    <w:left w:val="none" w:sz="0" w:space="0" w:color="auto"/>
                    <w:bottom w:val="none" w:sz="0" w:space="0" w:color="auto"/>
                    <w:right w:val="none" w:sz="0" w:space="0" w:color="auto"/>
                  </w:divBdr>
                </w:div>
                <w:div w:id="787116434">
                  <w:marLeft w:val="640"/>
                  <w:marRight w:val="0"/>
                  <w:marTop w:val="0"/>
                  <w:marBottom w:val="0"/>
                  <w:divBdr>
                    <w:top w:val="none" w:sz="0" w:space="0" w:color="auto"/>
                    <w:left w:val="none" w:sz="0" w:space="0" w:color="auto"/>
                    <w:bottom w:val="none" w:sz="0" w:space="0" w:color="auto"/>
                    <w:right w:val="none" w:sz="0" w:space="0" w:color="auto"/>
                  </w:divBdr>
                </w:div>
                <w:div w:id="580020939">
                  <w:marLeft w:val="640"/>
                  <w:marRight w:val="0"/>
                  <w:marTop w:val="0"/>
                  <w:marBottom w:val="0"/>
                  <w:divBdr>
                    <w:top w:val="none" w:sz="0" w:space="0" w:color="auto"/>
                    <w:left w:val="none" w:sz="0" w:space="0" w:color="auto"/>
                    <w:bottom w:val="none" w:sz="0" w:space="0" w:color="auto"/>
                    <w:right w:val="none" w:sz="0" w:space="0" w:color="auto"/>
                  </w:divBdr>
                </w:div>
                <w:div w:id="375356643">
                  <w:marLeft w:val="640"/>
                  <w:marRight w:val="0"/>
                  <w:marTop w:val="0"/>
                  <w:marBottom w:val="0"/>
                  <w:divBdr>
                    <w:top w:val="none" w:sz="0" w:space="0" w:color="auto"/>
                    <w:left w:val="none" w:sz="0" w:space="0" w:color="auto"/>
                    <w:bottom w:val="none" w:sz="0" w:space="0" w:color="auto"/>
                    <w:right w:val="none" w:sz="0" w:space="0" w:color="auto"/>
                  </w:divBdr>
                </w:div>
                <w:div w:id="2135323285">
                  <w:marLeft w:val="640"/>
                  <w:marRight w:val="0"/>
                  <w:marTop w:val="0"/>
                  <w:marBottom w:val="0"/>
                  <w:divBdr>
                    <w:top w:val="none" w:sz="0" w:space="0" w:color="auto"/>
                    <w:left w:val="none" w:sz="0" w:space="0" w:color="auto"/>
                    <w:bottom w:val="none" w:sz="0" w:space="0" w:color="auto"/>
                    <w:right w:val="none" w:sz="0" w:space="0" w:color="auto"/>
                  </w:divBdr>
                </w:div>
                <w:div w:id="776678086">
                  <w:marLeft w:val="640"/>
                  <w:marRight w:val="0"/>
                  <w:marTop w:val="0"/>
                  <w:marBottom w:val="0"/>
                  <w:divBdr>
                    <w:top w:val="none" w:sz="0" w:space="0" w:color="auto"/>
                    <w:left w:val="none" w:sz="0" w:space="0" w:color="auto"/>
                    <w:bottom w:val="none" w:sz="0" w:space="0" w:color="auto"/>
                    <w:right w:val="none" w:sz="0" w:space="0" w:color="auto"/>
                  </w:divBdr>
                </w:div>
                <w:div w:id="425543984">
                  <w:marLeft w:val="640"/>
                  <w:marRight w:val="0"/>
                  <w:marTop w:val="0"/>
                  <w:marBottom w:val="0"/>
                  <w:divBdr>
                    <w:top w:val="none" w:sz="0" w:space="0" w:color="auto"/>
                    <w:left w:val="none" w:sz="0" w:space="0" w:color="auto"/>
                    <w:bottom w:val="none" w:sz="0" w:space="0" w:color="auto"/>
                    <w:right w:val="none" w:sz="0" w:space="0" w:color="auto"/>
                  </w:divBdr>
                </w:div>
                <w:div w:id="2136168002">
                  <w:marLeft w:val="640"/>
                  <w:marRight w:val="0"/>
                  <w:marTop w:val="0"/>
                  <w:marBottom w:val="0"/>
                  <w:divBdr>
                    <w:top w:val="none" w:sz="0" w:space="0" w:color="auto"/>
                    <w:left w:val="none" w:sz="0" w:space="0" w:color="auto"/>
                    <w:bottom w:val="none" w:sz="0" w:space="0" w:color="auto"/>
                    <w:right w:val="none" w:sz="0" w:space="0" w:color="auto"/>
                  </w:divBdr>
                </w:div>
                <w:div w:id="1912159860">
                  <w:marLeft w:val="640"/>
                  <w:marRight w:val="0"/>
                  <w:marTop w:val="0"/>
                  <w:marBottom w:val="0"/>
                  <w:divBdr>
                    <w:top w:val="none" w:sz="0" w:space="0" w:color="auto"/>
                    <w:left w:val="none" w:sz="0" w:space="0" w:color="auto"/>
                    <w:bottom w:val="none" w:sz="0" w:space="0" w:color="auto"/>
                    <w:right w:val="none" w:sz="0" w:space="0" w:color="auto"/>
                  </w:divBdr>
                </w:div>
                <w:div w:id="2069263282">
                  <w:marLeft w:val="640"/>
                  <w:marRight w:val="0"/>
                  <w:marTop w:val="0"/>
                  <w:marBottom w:val="0"/>
                  <w:divBdr>
                    <w:top w:val="none" w:sz="0" w:space="0" w:color="auto"/>
                    <w:left w:val="none" w:sz="0" w:space="0" w:color="auto"/>
                    <w:bottom w:val="none" w:sz="0" w:space="0" w:color="auto"/>
                    <w:right w:val="none" w:sz="0" w:space="0" w:color="auto"/>
                  </w:divBdr>
                </w:div>
                <w:div w:id="428351545">
                  <w:marLeft w:val="640"/>
                  <w:marRight w:val="0"/>
                  <w:marTop w:val="0"/>
                  <w:marBottom w:val="0"/>
                  <w:divBdr>
                    <w:top w:val="none" w:sz="0" w:space="0" w:color="auto"/>
                    <w:left w:val="none" w:sz="0" w:space="0" w:color="auto"/>
                    <w:bottom w:val="none" w:sz="0" w:space="0" w:color="auto"/>
                    <w:right w:val="none" w:sz="0" w:space="0" w:color="auto"/>
                  </w:divBdr>
                </w:div>
                <w:div w:id="373310135">
                  <w:marLeft w:val="640"/>
                  <w:marRight w:val="0"/>
                  <w:marTop w:val="0"/>
                  <w:marBottom w:val="0"/>
                  <w:divBdr>
                    <w:top w:val="none" w:sz="0" w:space="0" w:color="auto"/>
                    <w:left w:val="none" w:sz="0" w:space="0" w:color="auto"/>
                    <w:bottom w:val="none" w:sz="0" w:space="0" w:color="auto"/>
                    <w:right w:val="none" w:sz="0" w:space="0" w:color="auto"/>
                  </w:divBdr>
                </w:div>
                <w:div w:id="1517386741">
                  <w:marLeft w:val="640"/>
                  <w:marRight w:val="0"/>
                  <w:marTop w:val="0"/>
                  <w:marBottom w:val="0"/>
                  <w:divBdr>
                    <w:top w:val="none" w:sz="0" w:space="0" w:color="auto"/>
                    <w:left w:val="none" w:sz="0" w:space="0" w:color="auto"/>
                    <w:bottom w:val="none" w:sz="0" w:space="0" w:color="auto"/>
                    <w:right w:val="none" w:sz="0" w:space="0" w:color="auto"/>
                  </w:divBdr>
                </w:div>
                <w:div w:id="2108888148">
                  <w:marLeft w:val="640"/>
                  <w:marRight w:val="0"/>
                  <w:marTop w:val="0"/>
                  <w:marBottom w:val="0"/>
                  <w:divBdr>
                    <w:top w:val="none" w:sz="0" w:space="0" w:color="auto"/>
                    <w:left w:val="none" w:sz="0" w:space="0" w:color="auto"/>
                    <w:bottom w:val="none" w:sz="0" w:space="0" w:color="auto"/>
                    <w:right w:val="none" w:sz="0" w:space="0" w:color="auto"/>
                  </w:divBdr>
                </w:div>
                <w:div w:id="1596553108">
                  <w:marLeft w:val="640"/>
                  <w:marRight w:val="0"/>
                  <w:marTop w:val="0"/>
                  <w:marBottom w:val="0"/>
                  <w:divBdr>
                    <w:top w:val="none" w:sz="0" w:space="0" w:color="auto"/>
                    <w:left w:val="none" w:sz="0" w:space="0" w:color="auto"/>
                    <w:bottom w:val="none" w:sz="0" w:space="0" w:color="auto"/>
                    <w:right w:val="none" w:sz="0" w:space="0" w:color="auto"/>
                  </w:divBdr>
                </w:div>
                <w:div w:id="2060666034">
                  <w:marLeft w:val="640"/>
                  <w:marRight w:val="0"/>
                  <w:marTop w:val="0"/>
                  <w:marBottom w:val="0"/>
                  <w:divBdr>
                    <w:top w:val="none" w:sz="0" w:space="0" w:color="auto"/>
                    <w:left w:val="none" w:sz="0" w:space="0" w:color="auto"/>
                    <w:bottom w:val="none" w:sz="0" w:space="0" w:color="auto"/>
                    <w:right w:val="none" w:sz="0" w:space="0" w:color="auto"/>
                  </w:divBdr>
                </w:div>
                <w:div w:id="1482118240">
                  <w:marLeft w:val="640"/>
                  <w:marRight w:val="0"/>
                  <w:marTop w:val="0"/>
                  <w:marBottom w:val="0"/>
                  <w:divBdr>
                    <w:top w:val="none" w:sz="0" w:space="0" w:color="auto"/>
                    <w:left w:val="none" w:sz="0" w:space="0" w:color="auto"/>
                    <w:bottom w:val="none" w:sz="0" w:space="0" w:color="auto"/>
                    <w:right w:val="none" w:sz="0" w:space="0" w:color="auto"/>
                  </w:divBdr>
                </w:div>
                <w:div w:id="1261796012">
                  <w:marLeft w:val="640"/>
                  <w:marRight w:val="0"/>
                  <w:marTop w:val="0"/>
                  <w:marBottom w:val="0"/>
                  <w:divBdr>
                    <w:top w:val="none" w:sz="0" w:space="0" w:color="auto"/>
                    <w:left w:val="none" w:sz="0" w:space="0" w:color="auto"/>
                    <w:bottom w:val="none" w:sz="0" w:space="0" w:color="auto"/>
                    <w:right w:val="none" w:sz="0" w:space="0" w:color="auto"/>
                  </w:divBdr>
                </w:div>
                <w:div w:id="587735420">
                  <w:marLeft w:val="640"/>
                  <w:marRight w:val="0"/>
                  <w:marTop w:val="0"/>
                  <w:marBottom w:val="0"/>
                  <w:divBdr>
                    <w:top w:val="none" w:sz="0" w:space="0" w:color="auto"/>
                    <w:left w:val="none" w:sz="0" w:space="0" w:color="auto"/>
                    <w:bottom w:val="none" w:sz="0" w:space="0" w:color="auto"/>
                    <w:right w:val="none" w:sz="0" w:space="0" w:color="auto"/>
                  </w:divBdr>
                </w:div>
                <w:div w:id="1713724567">
                  <w:marLeft w:val="640"/>
                  <w:marRight w:val="0"/>
                  <w:marTop w:val="0"/>
                  <w:marBottom w:val="0"/>
                  <w:divBdr>
                    <w:top w:val="none" w:sz="0" w:space="0" w:color="auto"/>
                    <w:left w:val="none" w:sz="0" w:space="0" w:color="auto"/>
                    <w:bottom w:val="none" w:sz="0" w:space="0" w:color="auto"/>
                    <w:right w:val="none" w:sz="0" w:space="0" w:color="auto"/>
                  </w:divBdr>
                </w:div>
                <w:div w:id="144900884">
                  <w:marLeft w:val="640"/>
                  <w:marRight w:val="0"/>
                  <w:marTop w:val="0"/>
                  <w:marBottom w:val="0"/>
                  <w:divBdr>
                    <w:top w:val="none" w:sz="0" w:space="0" w:color="auto"/>
                    <w:left w:val="none" w:sz="0" w:space="0" w:color="auto"/>
                    <w:bottom w:val="none" w:sz="0" w:space="0" w:color="auto"/>
                    <w:right w:val="none" w:sz="0" w:space="0" w:color="auto"/>
                  </w:divBdr>
                </w:div>
                <w:div w:id="293144507">
                  <w:marLeft w:val="640"/>
                  <w:marRight w:val="0"/>
                  <w:marTop w:val="0"/>
                  <w:marBottom w:val="0"/>
                  <w:divBdr>
                    <w:top w:val="none" w:sz="0" w:space="0" w:color="auto"/>
                    <w:left w:val="none" w:sz="0" w:space="0" w:color="auto"/>
                    <w:bottom w:val="none" w:sz="0" w:space="0" w:color="auto"/>
                    <w:right w:val="none" w:sz="0" w:space="0" w:color="auto"/>
                  </w:divBdr>
                </w:div>
                <w:div w:id="408428888">
                  <w:marLeft w:val="640"/>
                  <w:marRight w:val="0"/>
                  <w:marTop w:val="0"/>
                  <w:marBottom w:val="0"/>
                  <w:divBdr>
                    <w:top w:val="none" w:sz="0" w:space="0" w:color="auto"/>
                    <w:left w:val="none" w:sz="0" w:space="0" w:color="auto"/>
                    <w:bottom w:val="none" w:sz="0" w:space="0" w:color="auto"/>
                    <w:right w:val="none" w:sz="0" w:space="0" w:color="auto"/>
                  </w:divBdr>
                </w:div>
                <w:div w:id="1841770142">
                  <w:marLeft w:val="640"/>
                  <w:marRight w:val="0"/>
                  <w:marTop w:val="0"/>
                  <w:marBottom w:val="0"/>
                  <w:divBdr>
                    <w:top w:val="none" w:sz="0" w:space="0" w:color="auto"/>
                    <w:left w:val="none" w:sz="0" w:space="0" w:color="auto"/>
                    <w:bottom w:val="none" w:sz="0" w:space="0" w:color="auto"/>
                    <w:right w:val="none" w:sz="0" w:space="0" w:color="auto"/>
                  </w:divBdr>
                </w:div>
                <w:div w:id="1962804078">
                  <w:marLeft w:val="640"/>
                  <w:marRight w:val="0"/>
                  <w:marTop w:val="0"/>
                  <w:marBottom w:val="0"/>
                  <w:divBdr>
                    <w:top w:val="none" w:sz="0" w:space="0" w:color="auto"/>
                    <w:left w:val="none" w:sz="0" w:space="0" w:color="auto"/>
                    <w:bottom w:val="none" w:sz="0" w:space="0" w:color="auto"/>
                    <w:right w:val="none" w:sz="0" w:space="0" w:color="auto"/>
                  </w:divBdr>
                </w:div>
                <w:div w:id="1468160244">
                  <w:marLeft w:val="640"/>
                  <w:marRight w:val="0"/>
                  <w:marTop w:val="0"/>
                  <w:marBottom w:val="0"/>
                  <w:divBdr>
                    <w:top w:val="none" w:sz="0" w:space="0" w:color="auto"/>
                    <w:left w:val="none" w:sz="0" w:space="0" w:color="auto"/>
                    <w:bottom w:val="none" w:sz="0" w:space="0" w:color="auto"/>
                    <w:right w:val="none" w:sz="0" w:space="0" w:color="auto"/>
                  </w:divBdr>
                </w:div>
                <w:div w:id="604272368">
                  <w:marLeft w:val="640"/>
                  <w:marRight w:val="0"/>
                  <w:marTop w:val="0"/>
                  <w:marBottom w:val="0"/>
                  <w:divBdr>
                    <w:top w:val="none" w:sz="0" w:space="0" w:color="auto"/>
                    <w:left w:val="none" w:sz="0" w:space="0" w:color="auto"/>
                    <w:bottom w:val="none" w:sz="0" w:space="0" w:color="auto"/>
                    <w:right w:val="none" w:sz="0" w:space="0" w:color="auto"/>
                  </w:divBdr>
                </w:div>
                <w:div w:id="84739284">
                  <w:marLeft w:val="640"/>
                  <w:marRight w:val="0"/>
                  <w:marTop w:val="0"/>
                  <w:marBottom w:val="0"/>
                  <w:divBdr>
                    <w:top w:val="none" w:sz="0" w:space="0" w:color="auto"/>
                    <w:left w:val="none" w:sz="0" w:space="0" w:color="auto"/>
                    <w:bottom w:val="none" w:sz="0" w:space="0" w:color="auto"/>
                    <w:right w:val="none" w:sz="0" w:space="0" w:color="auto"/>
                  </w:divBdr>
                </w:div>
                <w:div w:id="534732126">
                  <w:marLeft w:val="640"/>
                  <w:marRight w:val="0"/>
                  <w:marTop w:val="0"/>
                  <w:marBottom w:val="0"/>
                  <w:divBdr>
                    <w:top w:val="none" w:sz="0" w:space="0" w:color="auto"/>
                    <w:left w:val="none" w:sz="0" w:space="0" w:color="auto"/>
                    <w:bottom w:val="none" w:sz="0" w:space="0" w:color="auto"/>
                    <w:right w:val="none" w:sz="0" w:space="0" w:color="auto"/>
                  </w:divBdr>
                </w:div>
                <w:div w:id="1290088044">
                  <w:marLeft w:val="640"/>
                  <w:marRight w:val="0"/>
                  <w:marTop w:val="0"/>
                  <w:marBottom w:val="0"/>
                  <w:divBdr>
                    <w:top w:val="none" w:sz="0" w:space="0" w:color="auto"/>
                    <w:left w:val="none" w:sz="0" w:space="0" w:color="auto"/>
                    <w:bottom w:val="none" w:sz="0" w:space="0" w:color="auto"/>
                    <w:right w:val="none" w:sz="0" w:space="0" w:color="auto"/>
                  </w:divBdr>
                </w:div>
                <w:div w:id="1633558240">
                  <w:marLeft w:val="640"/>
                  <w:marRight w:val="0"/>
                  <w:marTop w:val="0"/>
                  <w:marBottom w:val="0"/>
                  <w:divBdr>
                    <w:top w:val="none" w:sz="0" w:space="0" w:color="auto"/>
                    <w:left w:val="none" w:sz="0" w:space="0" w:color="auto"/>
                    <w:bottom w:val="none" w:sz="0" w:space="0" w:color="auto"/>
                    <w:right w:val="none" w:sz="0" w:space="0" w:color="auto"/>
                  </w:divBdr>
                </w:div>
                <w:div w:id="2006743580">
                  <w:marLeft w:val="640"/>
                  <w:marRight w:val="0"/>
                  <w:marTop w:val="0"/>
                  <w:marBottom w:val="0"/>
                  <w:divBdr>
                    <w:top w:val="none" w:sz="0" w:space="0" w:color="auto"/>
                    <w:left w:val="none" w:sz="0" w:space="0" w:color="auto"/>
                    <w:bottom w:val="none" w:sz="0" w:space="0" w:color="auto"/>
                    <w:right w:val="none" w:sz="0" w:space="0" w:color="auto"/>
                  </w:divBdr>
                </w:div>
                <w:div w:id="753622662">
                  <w:marLeft w:val="640"/>
                  <w:marRight w:val="0"/>
                  <w:marTop w:val="0"/>
                  <w:marBottom w:val="0"/>
                  <w:divBdr>
                    <w:top w:val="none" w:sz="0" w:space="0" w:color="auto"/>
                    <w:left w:val="none" w:sz="0" w:space="0" w:color="auto"/>
                    <w:bottom w:val="none" w:sz="0" w:space="0" w:color="auto"/>
                    <w:right w:val="none" w:sz="0" w:space="0" w:color="auto"/>
                  </w:divBdr>
                </w:div>
                <w:div w:id="453905821">
                  <w:marLeft w:val="640"/>
                  <w:marRight w:val="0"/>
                  <w:marTop w:val="0"/>
                  <w:marBottom w:val="0"/>
                  <w:divBdr>
                    <w:top w:val="none" w:sz="0" w:space="0" w:color="auto"/>
                    <w:left w:val="none" w:sz="0" w:space="0" w:color="auto"/>
                    <w:bottom w:val="none" w:sz="0" w:space="0" w:color="auto"/>
                    <w:right w:val="none" w:sz="0" w:space="0" w:color="auto"/>
                  </w:divBdr>
                </w:div>
                <w:div w:id="1795294769">
                  <w:marLeft w:val="640"/>
                  <w:marRight w:val="0"/>
                  <w:marTop w:val="0"/>
                  <w:marBottom w:val="0"/>
                  <w:divBdr>
                    <w:top w:val="none" w:sz="0" w:space="0" w:color="auto"/>
                    <w:left w:val="none" w:sz="0" w:space="0" w:color="auto"/>
                    <w:bottom w:val="none" w:sz="0" w:space="0" w:color="auto"/>
                    <w:right w:val="none" w:sz="0" w:space="0" w:color="auto"/>
                  </w:divBdr>
                </w:div>
                <w:div w:id="1120300598">
                  <w:marLeft w:val="640"/>
                  <w:marRight w:val="0"/>
                  <w:marTop w:val="0"/>
                  <w:marBottom w:val="0"/>
                  <w:divBdr>
                    <w:top w:val="none" w:sz="0" w:space="0" w:color="auto"/>
                    <w:left w:val="none" w:sz="0" w:space="0" w:color="auto"/>
                    <w:bottom w:val="none" w:sz="0" w:space="0" w:color="auto"/>
                    <w:right w:val="none" w:sz="0" w:space="0" w:color="auto"/>
                  </w:divBdr>
                </w:div>
                <w:div w:id="1176848569">
                  <w:marLeft w:val="640"/>
                  <w:marRight w:val="0"/>
                  <w:marTop w:val="0"/>
                  <w:marBottom w:val="0"/>
                  <w:divBdr>
                    <w:top w:val="none" w:sz="0" w:space="0" w:color="auto"/>
                    <w:left w:val="none" w:sz="0" w:space="0" w:color="auto"/>
                    <w:bottom w:val="none" w:sz="0" w:space="0" w:color="auto"/>
                    <w:right w:val="none" w:sz="0" w:space="0" w:color="auto"/>
                  </w:divBdr>
                </w:div>
                <w:div w:id="1488939059">
                  <w:marLeft w:val="640"/>
                  <w:marRight w:val="0"/>
                  <w:marTop w:val="0"/>
                  <w:marBottom w:val="0"/>
                  <w:divBdr>
                    <w:top w:val="none" w:sz="0" w:space="0" w:color="auto"/>
                    <w:left w:val="none" w:sz="0" w:space="0" w:color="auto"/>
                    <w:bottom w:val="none" w:sz="0" w:space="0" w:color="auto"/>
                    <w:right w:val="none" w:sz="0" w:space="0" w:color="auto"/>
                  </w:divBdr>
                </w:div>
                <w:div w:id="2050260701">
                  <w:marLeft w:val="640"/>
                  <w:marRight w:val="0"/>
                  <w:marTop w:val="0"/>
                  <w:marBottom w:val="0"/>
                  <w:divBdr>
                    <w:top w:val="none" w:sz="0" w:space="0" w:color="auto"/>
                    <w:left w:val="none" w:sz="0" w:space="0" w:color="auto"/>
                    <w:bottom w:val="none" w:sz="0" w:space="0" w:color="auto"/>
                    <w:right w:val="none" w:sz="0" w:space="0" w:color="auto"/>
                  </w:divBdr>
                </w:div>
                <w:div w:id="1379478227">
                  <w:marLeft w:val="640"/>
                  <w:marRight w:val="0"/>
                  <w:marTop w:val="0"/>
                  <w:marBottom w:val="0"/>
                  <w:divBdr>
                    <w:top w:val="none" w:sz="0" w:space="0" w:color="auto"/>
                    <w:left w:val="none" w:sz="0" w:space="0" w:color="auto"/>
                    <w:bottom w:val="none" w:sz="0" w:space="0" w:color="auto"/>
                    <w:right w:val="none" w:sz="0" w:space="0" w:color="auto"/>
                  </w:divBdr>
                </w:div>
                <w:div w:id="812333925">
                  <w:marLeft w:val="640"/>
                  <w:marRight w:val="0"/>
                  <w:marTop w:val="0"/>
                  <w:marBottom w:val="0"/>
                  <w:divBdr>
                    <w:top w:val="none" w:sz="0" w:space="0" w:color="auto"/>
                    <w:left w:val="none" w:sz="0" w:space="0" w:color="auto"/>
                    <w:bottom w:val="none" w:sz="0" w:space="0" w:color="auto"/>
                    <w:right w:val="none" w:sz="0" w:space="0" w:color="auto"/>
                  </w:divBdr>
                </w:div>
                <w:div w:id="419108691">
                  <w:marLeft w:val="640"/>
                  <w:marRight w:val="0"/>
                  <w:marTop w:val="0"/>
                  <w:marBottom w:val="0"/>
                  <w:divBdr>
                    <w:top w:val="none" w:sz="0" w:space="0" w:color="auto"/>
                    <w:left w:val="none" w:sz="0" w:space="0" w:color="auto"/>
                    <w:bottom w:val="none" w:sz="0" w:space="0" w:color="auto"/>
                    <w:right w:val="none" w:sz="0" w:space="0" w:color="auto"/>
                  </w:divBdr>
                </w:div>
                <w:div w:id="1266572750">
                  <w:marLeft w:val="640"/>
                  <w:marRight w:val="0"/>
                  <w:marTop w:val="0"/>
                  <w:marBottom w:val="0"/>
                  <w:divBdr>
                    <w:top w:val="none" w:sz="0" w:space="0" w:color="auto"/>
                    <w:left w:val="none" w:sz="0" w:space="0" w:color="auto"/>
                    <w:bottom w:val="none" w:sz="0" w:space="0" w:color="auto"/>
                    <w:right w:val="none" w:sz="0" w:space="0" w:color="auto"/>
                  </w:divBdr>
                </w:div>
                <w:div w:id="1048727103">
                  <w:marLeft w:val="640"/>
                  <w:marRight w:val="0"/>
                  <w:marTop w:val="0"/>
                  <w:marBottom w:val="0"/>
                  <w:divBdr>
                    <w:top w:val="none" w:sz="0" w:space="0" w:color="auto"/>
                    <w:left w:val="none" w:sz="0" w:space="0" w:color="auto"/>
                    <w:bottom w:val="none" w:sz="0" w:space="0" w:color="auto"/>
                    <w:right w:val="none" w:sz="0" w:space="0" w:color="auto"/>
                  </w:divBdr>
                </w:div>
                <w:div w:id="1260992346">
                  <w:marLeft w:val="640"/>
                  <w:marRight w:val="0"/>
                  <w:marTop w:val="0"/>
                  <w:marBottom w:val="0"/>
                  <w:divBdr>
                    <w:top w:val="none" w:sz="0" w:space="0" w:color="auto"/>
                    <w:left w:val="none" w:sz="0" w:space="0" w:color="auto"/>
                    <w:bottom w:val="none" w:sz="0" w:space="0" w:color="auto"/>
                    <w:right w:val="none" w:sz="0" w:space="0" w:color="auto"/>
                  </w:divBdr>
                </w:div>
                <w:div w:id="579215094">
                  <w:marLeft w:val="640"/>
                  <w:marRight w:val="0"/>
                  <w:marTop w:val="0"/>
                  <w:marBottom w:val="0"/>
                  <w:divBdr>
                    <w:top w:val="none" w:sz="0" w:space="0" w:color="auto"/>
                    <w:left w:val="none" w:sz="0" w:space="0" w:color="auto"/>
                    <w:bottom w:val="none" w:sz="0" w:space="0" w:color="auto"/>
                    <w:right w:val="none" w:sz="0" w:space="0" w:color="auto"/>
                  </w:divBdr>
                </w:div>
                <w:div w:id="2049253297">
                  <w:marLeft w:val="640"/>
                  <w:marRight w:val="0"/>
                  <w:marTop w:val="0"/>
                  <w:marBottom w:val="0"/>
                  <w:divBdr>
                    <w:top w:val="none" w:sz="0" w:space="0" w:color="auto"/>
                    <w:left w:val="none" w:sz="0" w:space="0" w:color="auto"/>
                    <w:bottom w:val="none" w:sz="0" w:space="0" w:color="auto"/>
                    <w:right w:val="none" w:sz="0" w:space="0" w:color="auto"/>
                  </w:divBdr>
                </w:div>
                <w:div w:id="658768779">
                  <w:marLeft w:val="640"/>
                  <w:marRight w:val="0"/>
                  <w:marTop w:val="0"/>
                  <w:marBottom w:val="0"/>
                  <w:divBdr>
                    <w:top w:val="none" w:sz="0" w:space="0" w:color="auto"/>
                    <w:left w:val="none" w:sz="0" w:space="0" w:color="auto"/>
                    <w:bottom w:val="none" w:sz="0" w:space="0" w:color="auto"/>
                    <w:right w:val="none" w:sz="0" w:space="0" w:color="auto"/>
                  </w:divBdr>
                </w:div>
                <w:div w:id="618996303">
                  <w:marLeft w:val="640"/>
                  <w:marRight w:val="0"/>
                  <w:marTop w:val="0"/>
                  <w:marBottom w:val="0"/>
                  <w:divBdr>
                    <w:top w:val="none" w:sz="0" w:space="0" w:color="auto"/>
                    <w:left w:val="none" w:sz="0" w:space="0" w:color="auto"/>
                    <w:bottom w:val="none" w:sz="0" w:space="0" w:color="auto"/>
                    <w:right w:val="none" w:sz="0" w:space="0" w:color="auto"/>
                  </w:divBdr>
                </w:div>
                <w:div w:id="1621496283">
                  <w:marLeft w:val="640"/>
                  <w:marRight w:val="0"/>
                  <w:marTop w:val="0"/>
                  <w:marBottom w:val="0"/>
                  <w:divBdr>
                    <w:top w:val="none" w:sz="0" w:space="0" w:color="auto"/>
                    <w:left w:val="none" w:sz="0" w:space="0" w:color="auto"/>
                    <w:bottom w:val="none" w:sz="0" w:space="0" w:color="auto"/>
                    <w:right w:val="none" w:sz="0" w:space="0" w:color="auto"/>
                  </w:divBdr>
                </w:div>
                <w:div w:id="864827737">
                  <w:marLeft w:val="640"/>
                  <w:marRight w:val="0"/>
                  <w:marTop w:val="0"/>
                  <w:marBottom w:val="0"/>
                  <w:divBdr>
                    <w:top w:val="none" w:sz="0" w:space="0" w:color="auto"/>
                    <w:left w:val="none" w:sz="0" w:space="0" w:color="auto"/>
                    <w:bottom w:val="none" w:sz="0" w:space="0" w:color="auto"/>
                    <w:right w:val="none" w:sz="0" w:space="0" w:color="auto"/>
                  </w:divBdr>
                </w:div>
                <w:div w:id="118767271">
                  <w:marLeft w:val="640"/>
                  <w:marRight w:val="0"/>
                  <w:marTop w:val="0"/>
                  <w:marBottom w:val="0"/>
                  <w:divBdr>
                    <w:top w:val="none" w:sz="0" w:space="0" w:color="auto"/>
                    <w:left w:val="none" w:sz="0" w:space="0" w:color="auto"/>
                    <w:bottom w:val="none" w:sz="0" w:space="0" w:color="auto"/>
                    <w:right w:val="none" w:sz="0" w:space="0" w:color="auto"/>
                  </w:divBdr>
                </w:div>
                <w:div w:id="1104613134">
                  <w:marLeft w:val="640"/>
                  <w:marRight w:val="0"/>
                  <w:marTop w:val="0"/>
                  <w:marBottom w:val="0"/>
                  <w:divBdr>
                    <w:top w:val="none" w:sz="0" w:space="0" w:color="auto"/>
                    <w:left w:val="none" w:sz="0" w:space="0" w:color="auto"/>
                    <w:bottom w:val="none" w:sz="0" w:space="0" w:color="auto"/>
                    <w:right w:val="none" w:sz="0" w:space="0" w:color="auto"/>
                  </w:divBdr>
                </w:div>
                <w:div w:id="1401370811">
                  <w:marLeft w:val="640"/>
                  <w:marRight w:val="0"/>
                  <w:marTop w:val="0"/>
                  <w:marBottom w:val="0"/>
                  <w:divBdr>
                    <w:top w:val="none" w:sz="0" w:space="0" w:color="auto"/>
                    <w:left w:val="none" w:sz="0" w:space="0" w:color="auto"/>
                    <w:bottom w:val="none" w:sz="0" w:space="0" w:color="auto"/>
                    <w:right w:val="none" w:sz="0" w:space="0" w:color="auto"/>
                  </w:divBdr>
                </w:div>
                <w:div w:id="2094622209">
                  <w:marLeft w:val="640"/>
                  <w:marRight w:val="0"/>
                  <w:marTop w:val="0"/>
                  <w:marBottom w:val="0"/>
                  <w:divBdr>
                    <w:top w:val="none" w:sz="0" w:space="0" w:color="auto"/>
                    <w:left w:val="none" w:sz="0" w:space="0" w:color="auto"/>
                    <w:bottom w:val="none" w:sz="0" w:space="0" w:color="auto"/>
                    <w:right w:val="none" w:sz="0" w:space="0" w:color="auto"/>
                  </w:divBdr>
                </w:div>
                <w:div w:id="1190220251">
                  <w:marLeft w:val="640"/>
                  <w:marRight w:val="0"/>
                  <w:marTop w:val="0"/>
                  <w:marBottom w:val="0"/>
                  <w:divBdr>
                    <w:top w:val="none" w:sz="0" w:space="0" w:color="auto"/>
                    <w:left w:val="none" w:sz="0" w:space="0" w:color="auto"/>
                    <w:bottom w:val="none" w:sz="0" w:space="0" w:color="auto"/>
                    <w:right w:val="none" w:sz="0" w:space="0" w:color="auto"/>
                  </w:divBdr>
                </w:div>
                <w:div w:id="308440645">
                  <w:marLeft w:val="640"/>
                  <w:marRight w:val="0"/>
                  <w:marTop w:val="0"/>
                  <w:marBottom w:val="0"/>
                  <w:divBdr>
                    <w:top w:val="none" w:sz="0" w:space="0" w:color="auto"/>
                    <w:left w:val="none" w:sz="0" w:space="0" w:color="auto"/>
                    <w:bottom w:val="none" w:sz="0" w:space="0" w:color="auto"/>
                    <w:right w:val="none" w:sz="0" w:space="0" w:color="auto"/>
                  </w:divBdr>
                </w:div>
                <w:div w:id="1066730977">
                  <w:marLeft w:val="640"/>
                  <w:marRight w:val="0"/>
                  <w:marTop w:val="0"/>
                  <w:marBottom w:val="0"/>
                  <w:divBdr>
                    <w:top w:val="none" w:sz="0" w:space="0" w:color="auto"/>
                    <w:left w:val="none" w:sz="0" w:space="0" w:color="auto"/>
                    <w:bottom w:val="none" w:sz="0" w:space="0" w:color="auto"/>
                    <w:right w:val="none" w:sz="0" w:space="0" w:color="auto"/>
                  </w:divBdr>
                </w:div>
                <w:div w:id="883374820">
                  <w:marLeft w:val="640"/>
                  <w:marRight w:val="0"/>
                  <w:marTop w:val="0"/>
                  <w:marBottom w:val="0"/>
                  <w:divBdr>
                    <w:top w:val="none" w:sz="0" w:space="0" w:color="auto"/>
                    <w:left w:val="none" w:sz="0" w:space="0" w:color="auto"/>
                    <w:bottom w:val="none" w:sz="0" w:space="0" w:color="auto"/>
                    <w:right w:val="none" w:sz="0" w:space="0" w:color="auto"/>
                  </w:divBdr>
                </w:div>
                <w:div w:id="667489646">
                  <w:marLeft w:val="640"/>
                  <w:marRight w:val="0"/>
                  <w:marTop w:val="0"/>
                  <w:marBottom w:val="0"/>
                  <w:divBdr>
                    <w:top w:val="none" w:sz="0" w:space="0" w:color="auto"/>
                    <w:left w:val="none" w:sz="0" w:space="0" w:color="auto"/>
                    <w:bottom w:val="none" w:sz="0" w:space="0" w:color="auto"/>
                    <w:right w:val="none" w:sz="0" w:space="0" w:color="auto"/>
                  </w:divBdr>
                </w:div>
                <w:div w:id="1284842049">
                  <w:marLeft w:val="640"/>
                  <w:marRight w:val="0"/>
                  <w:marTop w:val="0"/>
                  <w:marBottom w:val="0"/>
                  <w:divBdr>
                    <w:top w:val="none" w:sz="0" w:space="0" w:color="auto"/>
                    <w:left w:val="none" w:sz="0" w:space="0" w:color="auto"/>
                    <w:bottom w:val="none" w:sz="0" w:space="0" w:color="auto"/>
                    <w:right w:val="none" w:sz="0" w:space="0" w:color="auto"/>
                  </w:divBdr>
                </w:div>
                <w:div w:id="1239170505">
                  <w:marLeft w:val="640"/>
                  <w:marRight w:val="0"/>
                  <w:marTop w:val="0"/>
                  <w:marBottom w:val="0"/>
                  <w:divBdr>
                    <w:top w:val="none" w:sz="0" w:space="0" w:color="auto"/>
                    <w:left w:val="none" w:sz="0" w:space="0" w:color="auto"/>
                    <w:bottom w:val="none" w:sz="0" w:space="0" w:color="auto"/>
                    <w:right w:val="none" w:sz="0" w:space="0" w:color="auto"/>
                  </w:divBdr>
                </w:div>
                <w:div w:id="722558031">
                  <w:marLeft w:val="640"/>
                  <w:marRight w:val="0"/>
                  <w:marTop w:val="0"/>
                  <w:marBottom w:val="0"/>
                  <w:divBdr>
                    <w:top w:val="none" w:sz="0" w:space="0" w:color="auto"/>
                    <w:left w:val="none" w:sz="0" w:space="0" w:color="auto"/>
                    <w:bottom w:val="none" w:sz="0" w:space="0" w:color="auto"/>
                    <w:right w:val="none" w:sz="0" w:space="0" w:color="auto"/>
                  </w:divBdr>
                </w:div>
                <w:div w:id="2105834437">
                  <w:marLeft w:val="640"/>
                  <w:marRight w:val="0"/>
                  <w:marTop w:val="0"/>
                  <w:marBottom w:val="0"/>
                  <w:divBdr>
                    <w:top w:val="none" w:sz="0" w:space="0" w:color="auto"/>
                    <w:left w:val="none" w:sz="0" w:space="0" w:color="auto"/>
                    <w:bottom w:val="none" w:sz="0" w:space="0" w:color="auto"/>
                    <w:right w:val="none" w:sz="0" w:space="0" w:color="auto"/>
                  </w:divBdr>
                </w:div>
                <w:div w:id="1545144049">
                  <w:marLeft w:val="640"/>
                  <w:marRight w:val="0"/>
                  <w:marTop w:val="0"/>
                  <w:marBottom w:val="0"/>
                  <w:divBdr>
                    <w:top w:val="none" w:sz="0" w:space="0" w:color="auto"/>
                    <w:left w:val="none" w:sz="0" w:space="0" w:color="auto"/>
                    <w:bottom w:val="none" w:sz="0" w:space="0" w:color="auto"/>
                    <w:right w:val="none" w:sz="0" w:space="0" w:color="auto"/>
                  </w:divBdr>
                </w:div>
                <w:div w:id="543249170">
                  <w:marLeft w:val="640"/>
                  <w:marRight w:val="0"/>
                  <w:marTop w:val="0"/>
                  <w:marBottom w:val="0"/>
                  <w:divBdr>
                    <w:top w:val="none" w:sz="0" w:space="0" w:color="auto"/>
                    <w:left w:val="none" w:sz="0" w:space="0" w:color="auto"/>
                    <w:bottom w:val="none" w:sz="0" w:space="0" w:color="auto"/>
                    <w:right w:val="none" w:sz="0" w:space="0" w:color="auto"/>
                  </w:divBdr>
                </w:div>
                <w:div w:id="95490977">
                  <w:marLeft w:val="640"/>
                  <w:marRight w:val="0"/>
                  <w:marTop w:val="0"/>
                  <w:marBottom w:val="0"/>
                  <w:divBdr>
                    <w:top w:val="none" w:sz="0" w:space="0" w:color="auto"/>
                    <w:left w:val="none" w:sz="0" w:space="0" w:color="auto"/>
                    <w:bottom w:val="none" w:sz="0" w:space="0" w:color="auto"/>
                    <w:right w:val="none" w:sz="0" w:space="0" w:color="auto"/>
                  </w:divBdr>
                </w:div>
                <w:div w:id="896355703">
                  <w:marLeft w:val="640"/>
                  <w:marRight w:val="0"/>
                  <w:marTop w:val="0"/>
                  <w:marBottom w:val="0"/>
                  <w:divBdr>
                    <w:top w:val="none" w:sz="0" w:space="0" w:color="auto"/>
                    <w:left w:val="none" w:sz="0" w:space="0" w:color="auto"/>
                    <w:bottom w:val="none" w:sz="0" w:space="0" w:color="auto"/>
                    <w:right w:val="none" w:sz="0" w:space="0" w:color="auto"/>
                  </w:divBdr>
                </w:div>
                <w:div w:id="1517621869">
                  <w:marLeft w:val="640"/>
                  <w:marRight w:val="0"/>
                  <w:marTop w:val="0"/>
                  <w:marBottom w:val="0"/>
                  <w:divBdr>
                    <w:top w:val="none" w:sz="0" w:space="0" w:color="auto"/>
                    <w:left w:val="none" w:sz="0" w:space="0" w:color="auto"/>
                    <w:bottom w:val="none" w:sz="0" w:space="0" w:color="auto"/>
                    <w:right w:val="none" w:sz="0" w:space="0" w:color="auto"/>
                  </w:divBdr>
                </w:div>
                <w:div w:id="2139108157">
                  <w:marLeft w:val="640"/>
                  <w:marRight w:val="0"/>
                  <w:marTop w:val="0"/>
                  <w:marBottom w:val="0"/>
                  <w:divBdr>
                    <w:top w:val="none" w:sz="0" w:space="0" w:color="auto"/>
                    <w:left w:val="none" w:sz="0" w:space="0" w:color="auto"/>
                    <w:bottom w:val="none" w:sz="0" w:space="0" w:color="auto"/>
                    <w:right w:val="none" w:sz="0" w:space="0" w:color="auto"/>
                  </w:divBdr>
                </w:div>
                <w:div w:id="1288967654">
                  <w:marLeft w:val="640"/>
                  <w:marRight w:val="0"/>
                  <w:marTop w:val="0"/>
                  <w:marBottom w:val="0"/>
                  <w:divBdr>
                    <w:top w:val="none" w:sz="0" w:space="0" w:color="auto"/>
                    <w:left w:val="none" w:sz="0" w:space="0" w:color="auto"/>
                    <w:bottom w:val="none" w:sz="0" w:space="0" w:color="auto"/>
                    <w:right w:val="none" w:sz="0" w:space="0" w:color="auto"/>
                  </w:divBdr>
                </w:div>
                <w:div w:id="1186595820">
                  <w:marLeft w:val="640"/>
                  <w:marRight w:val="0"/>
                  <w:marTop w:val="0"/>
                  <w:marBottom w:val="0"/>
                  <w:divBdr>
                    <w:top w:val="none" w:sz="0" w:space="0" w:color="auto"/>
                    <w:left w:val="none" w:sz="0" w:space="0" w:color="auto"/>
                    <w:bottom w:val="none" w:sz="0" w:space="0" w:color="auto"/>
                    <w:right w:val="none" w:sz="0" w:space="0" w:color="auto"/>
                  </w:divBdr>
                </w:div>
                <w:div w:id="1522427325">
                  <w:marLeft w:val="640"/>
                  <w:marRight w:val="0"/>
                  <w:marTop w:val="0"/>
                  <w:marBottom w:val="0"/>
                  <w:divBdr>
                    <w:top w:val="none" w:sz="0" w:space="0" w:color="auto"/>
                    <w:left w:val="none" w:sz="0" w:space="0" w:color="auto"/>
                    <w:bottom w:val="none" w:sz="0" w:space="0" w:color="auto"/>
                    <w:right w:val="none" w:sz="0" w:space="0" w:color="auto"/>
                  </w:divBdr>
                </w:div>
                <w:div w:id="1467431676">
                  <w:marLeft w:val="640"/>
                  <w:marRight w:val="0"/>
                  <w:marTop w:val="0"/>
                  <w:marBottom w:val="0"/>
                  <w:divBdr>
                    <w:top w:val="none" w:sz="0" w:space="0" w:color="auto"/>
                    <w:left w:val="none" w:sz="0" w:space="0" w:color="auto"/>
                    <w:bottom w:val="none" w:sz="0" w:space="0" w:color="auto"/>
                    <w:right w:val="none" w:sz="0" w:space="0" w:color="auto"/>
                  </w:divBdr>
                </w:div>
                <w:div w:id="1088888065">
                  <w:marLeft w:val="640"/>
                  <w:marRight w:val="0"/>
                  <w:marTop w:val="0"/>
                  <w:marBottom w:val="0"/>
                  <w:divBdr>
                    <w:top w:val="none" w:sz="0" w:space="0" w:color="auto"/>
                    <w:left w:val="none" w:sz="0" w:space="0" w:color="auto"/>
                    <w:bottom w:val="none" w:sz="0" w:space="0" w:color="auto"/>
                    <w:right w:val="none" w:sz="0" w:space="0" w:color="auto"/>
                  </w:divBdr>
                </w:div>
                <w:div w:id="830633732">
                  <w:marLeft w:val="640"/>
                  <w:marRight w:val="0"/>
                  <w:marTop w:val="0"/>
                  <w:marBottom w:val="0"/>
                  <w:divBdr>
                    <w:top w:val="none" w:sz="0" w:space="0" w:color="auto"/>
                    <w:left w:val="none" w:sz="0" w:space="0" w:color="auto"/>
                    <w:bottom w:val="none" w:sz="0" w:space="0" w:color="auto"/>
                    <w:right w:val="none" w:sz="0" w:space="0" w:color="auto"/>
                  </w:divBdr>
                </w:div>
                <w:div w:id="2013988252">
                  <w:marLeft w:val="640"/>
                  <w:marRight w:val="0"/>
                  <w:marTop w:val="0"/>
                  <w:marBottom w:val="0"/>
                  <w:divBdr>
                    <w:top w:val="none" w:sz="0" w:space="0" w:color="auto"/>
                    <w:left w:val="none" w:sz="0" w:space="0" w:color="auto"/>
                    <w:bottom w:val="none" w:sz="0" w:space="0" w:color="auto"/>
                    <w:right w:val="none" w:sz="0" w:space="0" w:color="auto"/>
                  </w:divBdr>
                </w:div>
                <w:div w:id="1359283635">
                  <w:marLeft w:val="640"/>
                  <w:marRight w:val="0"/>
                  <w:marTop w:val="0"/>
                  <w:marBottom w:val="0"/>
                  <w:divBdr>
                    <w:top w:val="none" w:sz="0" w:space="0" w:color="auto"/>
                    <w:left w:val="none" w:sz="0" w:space="0" w:color="auto"/>
                    <w:bottom w:val="none" w:sz="0" w:space="0" w:color="auto"/>
                    <w:right w:val="none" w:sz="0" w:space="0" w:color="auto"/>
                  </w:divBdr>
                </w:div>
                <w:div w:id="609052393">
                  <w:marLeft w:val="640"/>
                  <w:marRight w:val="0"/>
                  <w:marTop w:val="0"/>
                  <w:marBottom w:val="0"/>
                  <w:divBdr>
                    <w:top w:val="none" w:sz="0" w:space="0" w:color="auto"/>
                    <w:left w:val="none" w:sz="0" w:space="0" w:color="auto"/>
                    <w:bottom w:val="none" w:sz="0" w:space="0" w:color="auto"/>
                    <w:right w:val="none" w:sz="0" w:space="0" w:color="auto"/>
                  </w:divBdr>
                </w:div>
                <w:div w:id="771778331">
                  <w:marLeft w:val="640"/>
                  <w:marRight w:val="0"/>
                  <w:marTop w:val="0"/>
                  <w:marBottom w:val="0"/>
                  <w:divBdr>
                    <w:top w:val="none" w:sz="0" w:space="0" w:color="auto"/>
                    <w:left w:val="none" w:sz="0" w:space="0" w:color="auto"/>
                    <w:bottom w:val="none" w:sz="0" w:space="0" w:color="auto"/>
                    <w:right w:val="none" w:sz="0" w:space="0" w:color="auto"/>
                  </w:divBdr>
                </w:div>
                <w:div w:id="891304130">
                  <w:marLeft w:val="640"/>
                  <w:marRight w:val="0"/>
                  <w:marTop w:val="0"/>
                  <w:marBottom w:val="0"/>
                  <w:divBdr>
                    <w:top w:val="none" w:sz="0" w:space="0" w:color="auto"/>
                    <w:left w:val="none" w:sz="0" w:space="0" w:color="auto"/>
                    <w:bottom w:val="none" w:sz="0" w:space="0" w:color="auto"/>
                    <w:right w:val="none" w:sz="0" w:space="0" w:color="auto"/>
                  </w:divBdr>
                </w:div>
                <w:div w:id="1410620008">
                  <w:marLeft w:val="640"/>
                  <w:marRight w:val="0"/>
                  <w:marTop w:val="0"/>
                  <w:marBottom w:val="0"/>
                  <w:divBdr>
                    <w:top w:val="none" w:sz="0" w:space="0" w:color="auto"/>
                    <w:left w:val="none" w:sz="0" w:space="0" w:color="auto"/>
                    <w:bottom w:val="none" w:sz="0" w:space="0" w:color="auto"/>
                    <w:right w:val="none" w:sz="0" w:space="0" w:color="auto"/>
                  </w:divBdr>
                </w:div>
                <w:div w:id="377507583">
                  <w:marLeft w:val="640"/>
                  <w:marRight w:val="0"/>
                  <w:marTop w:val="0"/>
                  <w:marBottom w:val="0"/>
                  <w:divBdr>
                    <w:top w:val="none" w:sz="0" w:space="0" w:color="auto"/>
                    <w:left w:val="none" w:sz="0" w:space="0" w:color="auto"/>
                    <w:bottom w:val="none" w:sz="0" w:space="0" w:color="auto"/>
                    <w:right w:val="none" w:sz="0" w:space="0" w:color="auto"/>
                  </w:divBdr>
                </w:div>
                <w:div w:id="1471627613">
                  <w:marLeft w:val="640"/>
                  <w:marRight w:val="0"/>
                  <w:marTop w:val="0"/>
                  <w:marBottom w:val="0"/>
                  <w:divBdr>
                    <w:top w:val="none" w:sz="0" w:space="0" w:color="auto"/>
                    <w:left w:val="none" w:sz="0" w:space="0" w:color="auto"/>
                    <w:bottom w:val="none" w:sz="0" w:space="0" w:color="auto"/>
                    <w:right w:val="none" w:sz="0" w:space="0" w:color="auto"/>
                  </w:divBdr>
                </w:div>
                <w:div w:id="1694768040">
                  <w:marLeft w:val="640"/>
                  <w:marRight w:val="0"/>
                  <w:marTop w:val="0"/>
                  <w:marBottom w:val="0"/>
                  <w:divBdr>
                    <w:top w:val="none" w:sz="0" w:space="0" w:color="auto"/>
                    <w:left w:val="none" w:sz="0" w:space="0" w:color="auto"/>
                    <w:bottom w:val="none" w:sz="0" w:space="0" w:color="auto"/>
                    <w:right w:val="none" w:sz="0" w:space="0" w:color="auto"/>
                  </w:divBdr>
                </w:div>
              </w:divsChild>
            </w:div>
            <w:div w:id="1070615162">
              <w:marLeft w:val="0"/>
              <w:marRight w:val="0"/>
              <w:marTop w:val="0"/>
              <w:marBottom w:val="0"/>
              <w:divBdr>
                <w:top w:val="none" w:sz="0" w:space="0" w:color="auto"/>
                <w:left w:val="none" w:sz="0" w:space="0" w:color="auto"/>
                <w:bottom w:val="none" w:sz="0" w:space="0" w:color="auto"/>
                <w:right w:val="none" w:sz="0" w:space="0" w:color="auto"/>
              </w:divBdr>
              <w:divsChild>
                <w:div w:id="239484317">
                  <w:marLeft w:val="640"/>
                  <w:marRight w:val="0"/>
                  <w:marTop w:val="0"/>
                  <w:marBottom w:val="0"/>
                  <w:divBdr>
                    <w:top w:val="none" w:sz="0" w:space="0" w:color="auto"/>
                    <w:left w:val="none" w:sz="0" w:space="0" w:color="auto"/>
                    <w:bottom w:val="none" w:sz="0" w:space="0" w:color="auto"/>
                    <w:right w:val="none" w:sz="0" w:space="0" w:color="auto"/>
                  </w:divBdr>
                </w:div>
                <w:div w:id="1825662984">
                  <w:marLeft w:val="640"/>
                  <w:marRight w:val="0"/>
                  <w:marTop w:val="0"/>
                  <w:marBottom w:val="0"/>
                  <w:divBdr>
                    <w:top w:val="none" w:sz="0" w:space="0" w:color="auto"/>
                    <w:left w:val="none" w:sz="0" w:space="0" w:color="auto"/>
                    <w:bottom w:val="none" w:sz="0" w:space="0" w:color="auto"/>
                    <w:right w:val="none" w:sz="0" w:space="0" w:color="auto"/>
                  </w:divBdr>
                </w:div>
                <w:div w:id="249000503">
                  <w:marLeft w:val="640"/>
                  <w:marRight w:val="0"/>
                  <w:marTop w:val="0"/>
                  <w:marBottom w:val="0"/>
                  <w:divBdr>
                    <w:top w:val="none" w:sz="0" w:space="0" w:color="auto"/>
                    <w:left w:val="none" w:sz="0" w:space="0" w:color="auto"/>
                    <w:bottom w:val="none" w:sz="0" w:space="0" w:color="auto"/>
                    <w:right w:val="none" w:sz="0" w:space="0" w:color="auto"/>
                  </w:divBdr>
                </w:div>
                <w:div w:id="763764274">
                  <w:marLeft w:val="640"/>
                  <w:marRight w:val="0"/>
                  <w:marTop w:val="0"/>
                  <w:marBottom w:val="0"/>
                  <w:divBdr>
                    <w:top w:val="none" w:sz="0" w:space="0" w:color="auto"/>
                    <w:left w:val="none" w:sz="0" w:space="0" w:color="auto"/>
                    <w:bottom w:val="none" w:sz="0" w:space="0" w:color="auto"/>
                    <w:right w:val="none" w:sz="0" w:space="0" w:color="auto"/>
                  </w:divBdr>
                </w:div>
                <w:div w:id="680012168">
                  <w:marLeft w:val="640"/>
                  <w:marRight w:val="0"/>
                  <w:marTop w:val="0"/>
                  <w:marBottom w:val="0"/>
                  <w:divBdr>
                    <w:top w:val="none" w:sz="0" w:space="0" w:color="auto"/>
                    <w:left w:val="none" w:sz="0" w:space="0" w:color="auto"/>
                    <w:bottom w:val="none" w:sz="0" w:space="0" w:color="auto"/>
                    <w:right w:val="none" w:sz="0" w:space="0" w:color="auto"/>
                  </w:divBdr>
                </w:div>
                <w:div w:id="1631982372">
                  <w:marLeft w:val="640"/>
                  <w:marRight w:val="0"/>
                  <w:marTop w:val="0"/>
                  <w:marBottom w:val="0"/>
                  <w:divBdr>
                    <w:top w:val="none" w:sz="0" w:space="0" w:color="auto"/>
                    <w:left w:val="none" w:sz="0" w:space="0" w:color="auto"/>
                    <w:bottom w:val="none" w:sz="0" w:space="0" w:color="auto"/>
                    <w:right w:val="none" w:sz="0" w:space="0" w:color="auto"/>
                  </w:divBdr>
                </w:div>
                <w:div w:id="616565070">
                  <w:marLeft w:val="640"/>
                  <w:marRight w:val="0"/>
                  <w:marTop w:val="0"/>
                  <w:marBottom w:val="0"/>
                  <w:divBdr>
                    <w:top w:val="none" w:sz="0" w:space="0" w:color="auto"/>
                    <w:left w:val="none" w:sz="0" w:space="0" w:color="auto"/>
                    <w:bottom w:val="none" w:sz="0" w:space="0" w:color="auto"/>
                    <w:right w:val="none" w:sz="0" w:space="0" w:color="auto"/>
                  </w:divBdr>
                </w:div>
                <w:div w:id="1804762772">
                  <w:marLeft w:val="640"/>
                  <w:marRight w:val="0"/>
                  <w:marTop w:val="0"/>
                  <w:marBottom w:val="0"/>
                  <w:divBdr>
                    <w:top w:val="none" w:sz="0" w:space="0" w:color="auto"/>
                    <w:left w:val="none" w:sz="0" w:space="0" w:color="auto"/>
                    <w:bottom w:val="none" w:sz="0" w:space="0" w:color="auto"/>
                    <w:right w:val="none" w:sz="0" w:space="0" w:color="auto"/>
                  </w:divBdr>
                </w:div>
                <w:div w:id="1526753908">
                  <w:marLeft w:val="640"/>
                  <w:marRight w:val="0"/>
                  <w:marTop w:val="0"/>
                  <w:marBottom w:val="0"/>
                  <w:divBdr>
                    <w:top w:val="none" w:sz="0" w:space="0" w:color="auto"/>
                    <w:left w:val="none" w:sz="0" w:space="0" w:color="auto"/>
                    <w:bottom w:val="none" w:sz="0" w:space="0" w:color="auto"/>
                    <w:right w:val="none" w:sz="0" w:space="0" w:color="auto"/>
                  </w:divBdr>
                </w:div>
                <w:div w:id="1945111622">
                  <w:marLeft w:val="640"/>
                  <w:marRight w:val="0"/>
                  <w:marTop w:val="0"/>
                  <w:marBottom w:val="0"/>
                  <w:divBdr>
                    <w:top w:val="none" w:sz="0" w:space="0" w:color="auto"/>
                    <w:left w:val="none" w:sz="0" w:space="0" w:color="auto"/>
                    <w:bottom w:val="none" w:sz="0" w:space="0" w:color="auto"/>
                    <w:right w:val="none" w:sz="0" w:space="0" w:color="auto"/>
                  </w:divBdr>
                </w:div>
                <w:div w:id="913271808">
                  <w:marLeft w:val="640"/>
                  <w:marRight w:val="0"/>
                  <w:marTop w:val="0"/>
                  <w:marBottom w:val="0"/>
                  <w:divBdr>
                    <w:top w:val="none" w:sz="0" w:space="0" w:color="auto"/>
                    <w:left w:val="none" w:sz="0" w:space="0" w:color="auto"/>
                    <w:bottom w:val="none" w:sz="0" w:space="0" w:color="auto"/>
                    <w:right w:val="none" w:sz="0" w:space="0" w:color="auto"/>
                  </w:divBdr>
                </w:div>
                <w:div w:id="898050732">
                  <w:marLeft w:val="640"/>
                  <w:marRight w:val="0"/>
                  <w:marTop w:val="0"/>
                  <w:marBottom w:val="0"/>
                  <w:divBdr>
                    <w:top w:val="none" w:sz="0" w:space="0" w:color="auto"/>
                    <w:left w:val="none" w:sz="0" w:space="0" w:color="auto"/>
                    <w:bottom w:val="none" w:sz="0" w:space="0" w:color="auto"/>
                    <w:right w:val="none" w:sz="0" w:space="0" w:color="auto"/>
                  </w:divBdr>
                </w:div>
                <w:div w:id="1934632803">
                  <w:marLeft w:val="640"/>
                  <w:marRight w:val="0"/>
                  <w:marTop w:val="0"/>
                  <w:marBottom w:val="0"/>
                  <w:divBdr>
                    <w:top w:val="none" w:sz="0" w:space="0" w:color="auto"/>
                    <w:left w:val="none" w:sz="0" w:space="0" w:color="auto"/>
                    <w:bottom w:val="none" w:sz="0" w:space="0" w:color="auto"/>
                    <w:right w:val="none" w:sz="0" w:space="0" w:color="auto"/>
                  </w:divBdr>
                </w:div>
                <w:div w:id="195503789">
                  <w:marLeft w:val="640"/>
                  <w:marRight w:val="0"/>
                  <w:marTop w:val="0"/>
                  <w:marBottom w:val="0"/>
                  <w:divBdr>
                    <w:top w:val="none" w:sz="0" w:space="0" w:color="auto"/>
                    <w:left w:val="none" w:sz="0" w:space="0" w:color="auto"/>
                    <w:bottom w:val="none" w:sz="0" w:space="0" w:color="auto"/>
                    <w:right w:val="none" w:sz="0" w:space="0" w:color="auto"/>
                  </w:divBdr>
                </w:div>
                <w:div w:id="288048494">
                  <w:marLeft w:val="640"/>
                  <w:marRight w:val="0"/>
                  <w:marTop w:val="0"/>
                  <w:marBottom w:val="0"/>
                  <w:divBdr>
                    <w:top w:val="none" w:sz="0" w:space="0" w:color="auto"/>
                    <w:left w:val="none" w:sz="0" w:space="0" w:color="auto"/>
                    <w:bottom w:val="none" w:sz="0" w:space="0" w:color="auto"/>
                    <w:right w:val="none" w:sz="0" w:space="0" w:color="auto"/>
                  </w:divBdr>
                </w:div>
                <w:div w:id="625043562">
                  <w:marLeft w:val="640"/>
                  <w:marRight w:val="0"/>
                  <w:marTop w:val="0"/>
                  <w:marBottom w:val="0"/>
                  <w:divBdr>
                    <w:top w:val="none" w:sz="0" w:space="0" w:color="auto"/>
                    <w:left w:val="none" w:sz="0" w:space="0" w:color="auto"/>
                    <w:bottom w:val="none" w:sz="0" w:space="0" w:color="auto"/>
                    <w:right w:val="none" w:sz="0" w:space="0" w:color="auto"/>
                  </w:divBdr>
                </w:div>
                <w:div w:id="1908373960">
                  <w:marLeft w:val="640"/>
                  <w:marRight w:val="0"/>
                  <w:marTop w:val="0"/>
                  <w:marBottom w:val="0"/>
                  <w:divBdr>
                    <w:top w:val="none" w:sz="0" w:space="0" w:color="auto"/>
                    <w:left w:val="none" w:sz="0" w:space="0" w:color="auto"/>
                    <w:bottom w:val="none" w:sz="0" w:space="0" w:color="auto"/>
                    <w:right w:val="none" w:sz="0" w:space="0" w:color="auto"/>
                  </w:divBdr>
                </w:div>
                <w:div w:id="1028482746">
                  <w:marLeft w:val="640"/>
                  <w:marRight w:val="0"/>
                  <w:marTop w:val="0"/>
                  <w:marBottom w:val="0"/>
                  <w:divBdr>
                    <w:top w:val="none" w:sz="0" w:space="0" w:color="auto"/>
                    <w:left w:val="none" w:sz="0" w:space="0" w:color="auto"/>
                    <w:bottom w:val="none" w:sz="0" w:space="0" w:color="auto"/>
                    <w:right w:val="none" w:sz="0" w:space="0" w:color="auto"/>
                  </w:divBdr>
                </w:div>
                <w:div w:id="1456829892">
                  <w:marLeft w:val="640"/>
                  <w:marRight w:val="0"/>
                  <w:marTop w:val="0"/>
                  <w:marBottom w:val="0"/>
                  <w:divBdr>
                    <w:top w:val="none" w:sz="0" w:space="0" w:color="auto"/>
                    <w:left w:val="none" w:sz="0" w:space="0" w:color="auto"/>
                    <w:bottom w:val="none" w:sz="0" w:space="0" w:color="auto"/>
                    <w:right w:val="none" w:sz="0" w:space="0" w:color="auto"/>
                  </w:divBdr>
                </w:div>
                <w:div w:id="8071733">
                  <w:marLeft w:val="640"/>
                  <w:marRight w:val="0"/>
                  <w:marTop w:val="0"/>
                  <w:marBottom w:val="0"/>
                  <w:divBdr>
                    <w:top w:val="none" w:sz="0" w:space="0" w:color="auto"/>
                    <w:left w:val="none" w:sz="0" w:space="0" w:color="auto"/>
                    <w:bottom w:val="none" w:sz="0" w:space="0" w:color="auto"/>
                    <w:right w:val="none" w:sz="0" w:space="0" w:color="auto"/>
                  </w:divBdr>
                </w:div>
                <w:div w:id="191842902">
                  <w:marLeft w:val="640"/>
                  <w:marRight w:val="0"/>
                  <w:marTop w:val="0"/>
                  <w:marBottom w:val="0"/>
                  <w:divBdr>
                    <w:top w:val="none" w:sz="0" w:space="0" w:color="auto"/>
                    <w:left w:val="none" w:sz="0" w:space="0" w:color="auto"/>
                    <w:bottom w:val="none" w:sz="0" w:space="0" w:color="auto"/>
                    <w:right w:val="none" w:sz="0" w:space="0" w:color="auto"/>
                  </w:divBdr>
                </w:div>
                <w:div w:id="1911193142">
                  <w:marLeft w:val="640"/>
                  <w:marRight w:val="0"/>
                  <w:marTop w:val="0"/>
                  <w:marBottom w:val="0"/>
                  <w:divBdr>
                    <w:top w:val="none" w:sz="0" w:space="0" w:color="auto"/>
                    <w:left w:val="none" w:sz="0" w:space="0" w:color="auto"/>
                    <w:bottom w:val="none" w:sz="0" w:space="0" w:color="auto"/>
                    <w:right w:val="none" w:sz="0" w:space="0" w:color="auto"/>
                  </w:divBdr>
                </w:div>
                <w:div w:id="391463148">
                  <w:marLeft w:val="640"/>
                  <w:marRight w:val="0"/>
                  <w:marTop w:val="0"/>
                  <w:marBottom w:val="0"/>
                  <w:divBdr>
                    <w:top w:val="none" w:sz="0" w:space="0" w:color="auto"/>
                    <w:left w:val="none" w:sz="0" w:space="0" w:color="auto"/>
                    <w:bottom w:val="none" w:sz="0" w:space="0" w:color="auto"/>
                    <w:right w:val="none" w:sz="0" w:space="0" w:color="auto"/>
                  </w:divBdr>
                </w:div>
                <w:div w:id="1415862913">
                  <w:marLeft w:val="640"/>
                  <w:marRight w:val="0"/>
                  <w:marTop w:val="0"/>
                  <w:marBottom w:val="0"/>
                  <w:divBdr>
                    <w:top w:val="none" w:sz="0" w:space="0" w:color="auto"/>
                    <w:left w:val="none" w:sz="0" w:space="0" w:color="auto"/>
                    <w:bottom w:val="none" w:sz="0" w:space="0" w:color="auto"/>
                    <w:right w:val="none" w:sz="0" w:space="0" w:color="auto"/>
                  </w:divBdr>
                </w:div>
                <w:div w:id="87506180">
                  <w:marLeft w:val="640"/>
                  <w:marRight w:val="0"/>
                  <w:marTop w:val="0"/>
                  <w:marBottom w:val="0"/>
                  <w:divBdr>
                    <w:top w:val="none" w:sz="0" w:space="0" w:color="auto"/>
                    <w:left w:val="none" w:sz="0" w:space="0" w:color="auto"/>
                    <w:bottom w:val="none" w:sz="0" w:space="0" w:color="auto"/>
                    <w:right w:val="none" w:sz="0" w:space="0" w:color="auto"/>
                  </w:divBdr>
                </w:div>
                <w:div w:id="1225219415">
                  <w:marLeft w:val="640"/>
                  <w:marRight w:val="0"/>
                  <w:marTop w:val="0"/>
                  <w:marBottom w:val="0"/>
                  <w:divBdr>
                    <w:top w:val="none" w:sz="0" w:space="0" w:color="auto"/>
                    <w:left w:val="none" w:sz="0" w:space="0" w:color="auto"/>
                    <w:bottom w:val="none" w:sz="0" w:space="0" w:color="auto"/>
                    <w:right w:val="none" w:sz="0" w:space="0" w:color="auto"/>
                  </w:divBdr>
                </w:div>
                <w:div w:id="660307609">
                  <w:marLeft w:val="640"/>
                  <w:marRight w:val="0"/>
                  <w:marTop w:val="0"/>
                  <w:marBottom w:val="0"/>
                  <w:divBdr>
                    <w:top w:val="none" w:sz="0" w:space="0" w:color="auto"/>
                    <w:left w:val="none" w:sz="0" w:space="0" w:color="auto"/>
                    <w:bottom w:val="none" w:sz="0" w:space="0" w:color="auto"/>
                    <w:right w:val="none" w:sz="0" w:space="0" w:color="auto"/>
                  </w:divBdr>
                </w:div>
                <w:div w:id="622155211">
                  <w:marLeft w:val="640"/>
                  <w:marRight w:val="0"/>
                  <w:marTop w:val="0"/>
                  <w:marBottom w:val="0"/>
                  <w:divBdr>
                    <w:top w:val="none" w:sz="0" w:space="0" w:color="auto"/>
                    <w:left w:val="none" w:sz="0" w:space="0" w:color="auto"/>
                    <w:bottom w:val="none" w:sz="0" w:space="0" w:color="auto"/>
                    <w:right w:val="none" w:sz="0" w:space="0" w:color="auto"/>
                  </w:divBdr>
                </w:div>
                <w:div w:id="930158851">
                  <w:marLeft w:val="640"/>
                  <w:marRight w:val="0"/>
                  <w:marTop w:val="0"/>
                  <w:marBottom w:val="0"/>
                  <w:divBdr>
                    <w:top w:val="none" w:sz="0" w:space="0" w:color="auto"/>
                    <w:left w:val="none" w:sz="0" w:space="0" w:color="auto"/>
                    <w:bottom w:val="none" w:sz="0" w:space="0" w:color="auto"/>
                    <w:right w:val="none" w:sz="0" w:space="0" w:color="auto"/>
                  </w:divBdr>
                </w:div>
                <w:div w:id="253977597">
                  <w:marLeft w:val="640"/>
                  <w:marRight w:val="0"/>
                  <w:marTop w:val="0"/>
                  <w:marBottom w:val="0"/>
                  <w:divBdr>
                    <w:top w:val="none" w:sz="0" w:space="0" w:color="auto"/>
                    <w:left w:val="none" w:sz="0" w:space="0" w:color="auto"/>
                    <w:bottom w:val="none" w:sz="0" w:space="0" w:color="auto"/>
                    <w:right w:val="none" w:sz="0" w:space="0" w:color="auto"/>
                  </w:divBdr>
                </w:div>
                <w:div w:id="954211408">
                  <w:marLeft w:val="640"/>
                  <w:marRight w:val="0"/>
                  <w:marTop w:val="0"/>
                  <w:marBottom w:val="0"/>
                  <w:divBdr>
                    <w:top w:val="none" w:sz="0" w:space="0" w:color="auto"/>
                    <w:left w:val="none" w:sz="0" w:space="0" w:color="auto"/>
                    <w:bottom w:val="none" w:sz="0" w:space="0" w:color="auto"/>
                    <w:right w:val="none" w:sz="0" w:space="0" w:color="auto"/>
                  </w:divBdr>
                </w:div>
                <w:div w:id="1830093823">
                  <w:marLeft w:val="640"/>
                  <w:marRight w:val="0"/>
                  <w:marTop w:val="0"/>
                  <w:marBottom w:val="0"/>
                  <w:divBdr>
                    <w:top w:val="none" w:sz="0" w:space="0" w:color="auto"/>
                    <w:left w:val="none" w:sz="0" w:space="0" w:color="auto"/>
                    <w:bottom w:val="none" w:sz="0" w:space="0" w:color="auto"/>
                    <w:right w:val="none" w:sz="0" w:space="0" w:color="auto"/>
                  </w:divBdr>
                </w:div>
                <w:div w:id="1662386317">
                  <w:marLeft w:val="640"/>
                  <w:marRight w:val="0"/>
                  <w:marTop w:val="0"/>
                  <w:marBottom w:val="0"/>
                  <w:divBdr>
                    <w:top w:val="none" w:sz="0" w:space="0" w:color="auto"/>
                    <w:left w:val="none" w:sz="0" w:space="0" w:color="auto"/>
                    <w:bottom w:val="none" w:sz="0" w:space="0" w:color="auto"/>
                    <w:right w:val="none" w:sz="0" w:space="0" w:color="auto"/>
                  </w:divBdr>
                </w:div>
                <w:div w:id="998537915">
                  <w:marLeft w:val="640"/>
                  <w:marRight w:val="0"/>
                  <w:marTop w:val="0"/>
                  <w:marBottom w:val="0"/>
                  <w:divBdr>
                    <w:top w:val="none" w:sz="0" w:space="0" w:color="auto"/>
                    <w:left w:val="none" w:sz="0" w:space="0" w:color="auto"/>
                    <w:bottom w:val="none" w:sz="0" w:space="0" w:color="auto"/>
                    <w:right w:val="none" w:sz="0" w:space="0" w:color="auto"/>
                  </w:divBdr>
                </w:div>
                <w:div w:id="55203579">
                  <w:marLeft w:val="640"/>
                  <w:marRight w:val="0"/>
                  <w:marTop w:val="0"/>
                  <w:marBottom w:val="0"/>
                  <w:divBdr>
                    <w:top w:val="none" w:sz="0" w:space="0" w:color="auto"/>
                    <w:left w:val="none" w:sz="0" w:space="0" w:color="auto"/>
                    <w:bottom w:val="none" w:sz="0" w:space="0" w:color="auto"/>
                    <w:right w:val="none" w:sz="0" w:space="0" w:color="auto"/>
                  </w:divBdr>
                </w:div>
                <w:div w:id="1355810142">
                  <w:marLeft w:val="640"/>
                  <w:marRight w:val="0"/>
                  <w:marTop w:val="0"/>
                  <w:marBottom w:val="0"/>
                  <w:divBdr>
                    <w:top w:val="none" w:sz="0" w:space="0" w:color="auto"/>
                    <w:left w:val="none" w:sz="0" w:space="0" w:color="auto"/>
                    <w:bottom w:val="none" w:sz="0" w:space="0" w:color="auto"/>
                    <w:right w:val="none" w:sz="0" w:space="0" w:color="auto"/>
                  </w:divBdr>
                </w:div>
                <w:div w:id="380248069">
                  <w:marLeft w:val="640"/>
                  <w:marRight w:val="0"/>
                  <w:marTop w:val="0"/>
                  <w:marBottom w:val="0"/>
                  <w:divBdr>
                    <w:top w:val="none" w:sz="0" w:space="0" w:color="auto"/>
                    <w:left w:val="none" w:sz="0" w:space="0" w:color="auto"/>
                    <w:bottom w:val="none" w:sz="0" w:space="0" w:color="auto"/>
                    <w:right w:val="none" w:sz="0" w:space="0" w:color="auto"/>
                  </w:divBdr>
                </w:div>
                <w:div w:id="1109349084">
                  <w:marLeft w:val="640"/>
                  <w:marRight w:val="0"/>
                  <w:marTop w:val="0"/>
                  <w:marBottom w:val="0"/>
                  <w:divBdr>
                    <w:top w:val="none" w:sz="0" w:space="0" w:color="auto"/>
                    <w:left w:val="none" w:sz="0" w:space="0" w:color="auto"/>
                    <w:bottom w:val="none" w:sz="0" w:space="0" w:color="auto"/>
                    <w:right w:val="none" w:sz="0" w:space="0" w:color="auto"/>
                  </w:divBdr>
                </w:div>
                <w:div w:id="1743987518">
                  <w:marLeft w:val="640"/>
                  <w:marRight w:val="0"/>
                  <w:marTop w:val="0"/>
                  <w:marBottom w:val="0"/>
                  <w:divBdr>
                    <w:top w:val="none" w:sz="0" w:space="0" w:color="auto"/>
                    <w:left w:val="none" w:sz="0" w:space="0" w:color="auto"/>
                    <w:bottom w:val="none" w:sz="0" w:space="0" w:color="auto"/>
                    <w:right w:val="none" w:sz="0" w:space="0" w:color="auto"/>
                  </w:divBdr>
                </w:div>
                <w:div w:id="673848836">
                  <w:marLeft w:val="640"/>
                  <w:marRight w:val="0"/>
                  <w:marTop w:val="0"/>
                  <w:marBottom w:val="0"/>
                  <w:divBdr>
                    <w:top w:val="none" w:sz="0" w:space="0" w:color="auto"/>
                    <w:left w:val="none" w:sz="0" w:space="0" w:color="auto"/>
                    <w:bottom w:val="none" w:sz="0" w:space="0" w:color="auto"/>
                    <w:right w:val="none" w:sz="0" w:space="0" w:color="auto"/>
                  </w:divBdr>
                </w:div>
                <w:div w:id="1404988340">
                  <w:marLeft w:val="640"/>
                  <w:marRight w:val="0"/>
                  <w:marTop w:val="0"/>
                  <w:marBottom w:val="0"/>
                  <w:divBdr>
                    <w:top w:val="none" w:sz="0" w:space="0" w:color="auto"/>
                    <w:left w:val="none" w:sz="0" w:space="0" w:color="auto"/>
                    <w:bottom w:val="none" w:sz="0" w:space="0" w:color="auto"/>
                    <w:right w:val="none" w:sz="0" w:space="0" w:color="auto"/>
                  </w:divBdr>
                </w:div>
                <w:div w:id="936133425">
                  <w:marLeft w:val="640"/>
                  <w:marRight w:val="0"/>
                  <w:marTop w:val="0"/>
                  <w:marBottom w:val="0"/>
                  <w:divBdr>
                    <w:top w:val="none" w:sz="0" w:space="0" w:color="auto"/>
                    <w:left w:val="none" w:sz="0" w:space="0" w:color="auto"/>
                    <w:bottom w:val="none" w:sz="0" w:space="0" w:color="auto"/>
                    <w:right w:val="none" w:sz="0" w:space="0" w:color="auto"/>
                  </w:divBdr>
                </w:div>
                <w:div w:id="1257639074">
                  <w:marLeft w:val="640"/>
                  <w:marRight w:val="0"/>
                  <w:marTop w:val="0"/>
                  <w:marBottom w:val="0"/>
                  <w:divBdr>
                    <w:top w:val="none" w:sz="0" w:space="0" w:color="auto"/>
                    <w:left w:val="none" w:sz="0" w:space="0" w:color="auto"/>
                    <w:bottom w:val="none" w:sz="0" w:space="0" w:color="auto"/>
                    <w:right w:val="none" w:sz="0" w:space="0" w:color="auto"/>
                  </w:divBdr>
                </w:div>
                <w:div w:id="2145807643">
                  <w:marLeft w:val="640"/>
                  <w:marRight w:val="0"/>
                  <w:marTop w:val="0"/>
                  <w:marBottom w:val="0"/>
                  <w:divBdr>
                    <w:top w:val="none" w:sz="0" w:space="0" w:color="auto"/>
                    <w:left w:val="none" w:sz="0" w:space="0" w:color="auto"/>
                    <w:bottom w:val="none" w:sz="0" w:space="0" w:color="auto"/>
                    <w:right w:val="none" w:sz="0" w:space="0" w:color="auto"/>
                  </w:divBdr>
                </w:div>
                <w:div w:id="1127312951">
                  <w:marLeft w:val="640"/>
                  <w:marRight w:val="0"/>
                  <w:marTop w:val="0"/>
                  <w:marBottom w:val="0"/>
                  <w:divBdr>
                    <w:top w:val="none" w:sz="0" w:space="0" w:color="auto"/>
                    <w:left w:val="none" w:sz="0" w:space="0" w:color="auto"/>
                    <w:bottom w:val="none" w:sz="0" w:space="0" w:color="auto"/>
                    <w:right w:val="none" w:sz="0" w:space="0" w:color="auto"/>
                  </w:divBdr>
                </w:div>
                <w:div w:id="1429348690">
                  <w:marLeft w:val="640"/>
                  <w:marRight w:val="0"/>
                  <w:marTop w:val="0"/>
                  <w:marBottom w:val="0"/>
                  <w:divBdr>
                    <w:top w:val="none" w:sz="0" w:space="0" w:color="auto"/>
                    <w:left w:val="none" w:sz="0" w:space="0" w:color="auto"/>
                    <w:bottom w:val="none" w:sz="0" w:space="0" w:color="auto"/>
                    <w:right w:val="none" w:sz="0" w:space="0" w:color="auto"/>
                  </w:divBdr>
                </w:div>
                <w:div w:id="246351175">
                  <w:marLeft w:val="640"/>
                  <w:marRight w:val="0"/>
                  <w:marTop w:val="0"/>
                  <w:marBottom w:val="0"/>
                  <w:divBdr>
                    <w:top w:val="none" w:sz="0" w:space="0" w:color="auto"/>
                    <w:left w:val="none" w:sz="0" w:space="0" w:color="auto"/>
                    <w:bottom w:val="none" w:sz="0" w:space="0" w:color="auto"/>
                    <w:right w:val="none" w:sz="0" w:space="0" w:color="auto"/>
                  </w:divBdr>
                </w:div>
                <w:div w:id="1380134348">
                  <w:marLeft w:val="640"/>
                  <w:marRight w:val="0"/>
                  <w:marTop w:val="0"/>
                  <w:marBottom w:val="0"/>
                  <w:divBdr>
                    <w:top w:val="none" w:sz="0" w:space="0" w:color="auto"/>
                    <w:left w:val="none" w:sz="0" w:space="0" w:color="auto"/>
                    <w:bottom w:val="none" w:sz="0" w:space="0" w:color="auto"/>
                    <w:right w:val="none" w:sz="0" w:space="0" w:color="auto"/>
                  </w:divBdr>
                </w:div>
                <w:div w:id="1424885087">
                  <w:marLeft w:val="640"/>
                  <w:marRight w:val="0"/>
                  <w:marTop w:val="0"/>
                  <w:marBottom w:val="0"/>
                  <w:divBdr>
                    <w:top w:val="none" w:sz="0" w:space="0" w:color="auto"/>
                    <w:left w:val="none" w:sz="0" w:space="0" w:color="auto"/>
                    <w:bottom w:val="none" w:sz="0" w:space="0" w:color="auto"/>
                    <w:right w:val="none" w:sz="0" w:space="0" w:color="auto"/>
                  </w:divBdr>
                </w:div>
                <w:div w:id="764693620">
                  <w:marLeft w:val="640"/>
                  <w:marRight w:val="0"/>
                  <w:marTop w:val="0"/>
                  <w:marBottom w:val="0"/>
                  <w:divBdr>
                    <w:top w:val="none" w:sz="0" w:space="0" w:color="auto"/>
                    <w:left w:val="none" w:sz="0" w:space="0" w:color="auto"/>
                    <w:bottom w:val="none" w:sz="0" w:space="0" w:color="auto"/>
                    <w:right w:val="none" w:sz="0" w:space="0" w:color="auto"/>
                  </w:divBdr>
                </w:div>
                <w:div w:id="1739282821">
                  <w:marLeft w:val="640"/>
                  <w:marRight w:val="0"/>
                  <w:marTop w:val="0"/>
                  <w:marBottom w:val="0"/>
                  <w:divBdr>
                    <w:top w:val="none" w:sz="0" w:space="0" w:color="auto"/>
                    <w:left w:val="none" w:sz="0" w:space="0" w:color="auto"/>
                    <w:bottom w:val="none" w:sz="0" w:space="0" w:color="auto"/>
                    <w:right w:val="none" w:sz="0" w:space="0" w:color="auto"/>
                  </w:divBdr>
                </w:div>
                <w:div w:id="1239755004">
                  <w:marLeft w:val="640"/>
                  <w:marRight w:val="0"/>
                  <w:marTop w:val="0"/>
                  <w:marBottom w:val="0"/>
                  <w:divBdr>
                    <w:top w:val="none" w:sz="0" w:space="0" w:color="auto"/>
                    <w:left w:val="none" w:sz="0" w:space="0" w:color="auto"/>
                    <w:bottom w:val="none" w:sz="0" w:space="0" w:color="auto"/>
                    <w:right w:val="none" w:sz="0" w:space="0" w:color="auto"/>
                  </w:divBdr>
                </w:div>
                <w:div w:id="345598543">
                  <w:marLeft w:val="640"/>
                  <w:marRight w:val="0"/>
                  <w:marTop w:val="0"/>
                  <w:marBottom w:val="0"/>
                  <w:divBdr>
                    <w:top w:val="none" w:sz="0" w:space="0" w:color="auto"/>
                    <w:left w:val="none" w:sz="0" w:space="0" w:color="auto"/>
                    <w:bottom w:val="none" w:sz="0" w:space="0" w:color="auto"/>
                    <w:right w:val="none" w:sz="0" w:space="0" w:color="auto"/>
                  </w:divBdr>
                </w:div>
                <w:div w:id="422185620">
                  <w:marLeft w:val="640"/>
                  <w:marRight w:val="0"/>
                  <w:marTop w:val="0"/>
                  <w:marBottom w:val="0"/>
                  <w:divBdr>
                    <w:top w:val="none" w:sz="0" w:space="0" w:color="auto"/>
                    <w:left w:val="none" w:sz="0" w:space="0" w:color="auto"/>
                    <w:bottom w:val="none" w:sz="0" w:space="0" w:color="auto"/>
                    <w:right w:val="none" w:sz="0" w:space="0" w:color="auto"/>
                  </w:divBdr>
                </w:div>
                <w:div w:id="1123773353">
                  <w:marLeft w:val="640"/>
                  <w:marRight w:val="0"/>
                  <w:marTop w:val="0"/>
                  <w:marBottom w:val="0"/>
                  <w:divBdr>
                    <w:top w:val="none" w:sz="0" w:space="0" w:color="auto"/>
                    <w:left w:val="none" w:sz="0" w:space="0" w:color="auto"/>
                    <w:bottom w:val="none" w:sz="0" w:space="0" w:color="auto"/>
                    <w:right w:val="none" w:sz="0" w:space="0" w:color="auto"/>
                  </w:divBdr>
                </w:div>
                <w:div w:id="761100166">
                  <w:marLeft w:val="640"/>
                  <w:marRight w:val="0"/>
                  <w:marTop w:val="0"/>
                  <w:marBottom w:val="0"/>
                  <w:divBdr>
                    <w:top w:val="none" w:sz="0" w:space="0" w:color="auto"/>
                    <w:left w:val="none" w:sz="0" w:space="0" w:color="auto"/>
                    <w:bottom w:val="none" w:sz="0" w:space="0" w:color="auto"/>
                    <w:right w:val="none" w:sz="0" w:space="0" w:color="auto"/>
                  </w:divBdr>
                </w:div>
                <w:div w:id="838229340">
                  <w:marLeft w:val="640"/>
                  <w:marRight w:val="0"/>
                  <w:marTop w:val="0"/>
                  <w:marBottom w:val="0"/>
                  <w:divBdr>
                    <w:top w:val="none" w:sz="0" w:space="0" w:color="auto"/>
                    <w:left w:val="none" w:sz="0" w:space="0" w:color="auto"/>
                    <w:bottom w:val="none" w:sz="0" w:space="0" w:color="auto"/>
                    <w:right w:val="none" w:sz="0" w:space="0" w:color="auto"/>
                  </w:divBdr>
                </w:div>
                <w:div w:id="1485271114">
                  <w:marLeft w:val="640"/>
                  <w:marRight w:val="0"/>
                  <w:marTop w:val="0"/>
                  <w:marBottom w:val="0"/>
                  <w:divBdr>
                    <w:top w:val="none" w:sz="0" w:space="0" w:color="auto"/>
                    <w:left w:val="none" w:sz="0" w:space="0" w:color="auto"/>
                    <w:bottom w:val="none" w:sz="0" w:space="0" w:color="auto"/>
                    <w:right w:val="none" w:sz="0" w:space="0" w:color="auto"/>
                  </w:divBdr>
                </w:div>
                <w:div w:id="901408291">
                  <w:marLeft w:val="640"/>
                  <w:marRight w:val="0"/>
                  <w:marTop w:val="0"/>
                  <w:marBottom w:val="0"/>
                  <w:divBdr>
                    <w:top w:val="none" w:sz="0" w:space="0" w:color="auto"/>
                    <w:left w:val="none" w:sz="0" w:space="0" w:color="auto"/>
                    <w:bottom w:val="none" w:sz="0" w:space="0" w:color="auto"/>
                    <w:right w:val="none" w:sz="0" w:space="0" w:color="auto"/>
                  </w:divBdr>
                </w:div>
                <w:div w:id="147987549">
                  <w:marLeft w:val="640"/>
                  <w:marRight w:val="0"/>
                  <w:marTop w:val="0"/>
                  <w:marBottom w:val="0"/>
                  <w:divBdr>
                    <w:top w:val="none" w:sz="0" w:space="0" w:color="auto"/>
                    <w:left w:val="none" w:sz="0" w:space="0" w:color="auto"/>
                    <w:bottom w:val="none" w:sz="0" w:space="0" w:color="auto"/>
                    <w:right w:val="none" w:sz="0" w:space="0" w:color="auto"/>
                  </w:divBdr>
                </w:div>
                <w:div w:id="1030957043">
                  <w:marLeft w:val="640"/>
                  <w:marRight w:val="0"/>
                  <w:marTop w:val="0"/>
                  <w:marBottom w:val="0"/>
                  <w:divBdr>
                    <w:top w:val="none" w:sz="0" w:space="0" w:color="auto"/>
                    <w:left w:val="none" w:sz="0" w:space="0" w:color="auto"/>
                    <w:bottom w:val="none" w:sz="0" w:space="0" w:color="auto"/>
                    <w:right w:val="none" w:sz="0" w:space="0" w:color="auto"/>
                  </w:divBdr>
                </w:div>
                <w:div w:id="1550989826">
                  <w:marLeft w:val="640"/>
                  <w:marRight w:val="0"/>
                  <w:marTop w:val="0"/>
                  <w:marBottom w:val="0"/>
                  <w:divBdr>
                    <w:top w:val="none" w:sz="0" w:space="0" w:color="auto"/>
                    <w:left w:val="none" w:sz="0" w:space="0" w:color="auto"/>
                    <w:bottom w:val="none" w:sz="0" w:space="0" w:color="auto"/>
                    <w:right w:val="none" w:sz="0" w:space="0" w:color="auto"/>
                  </w:divBdr>
                </w:div>
                <w:div w:id="598298213">
                  <w:marLeft w:val="640"/>
                  <w:marRight w:val="0"/>
                  <w:marTop w:val="0"/>
                  <w:marBottom w:val="0"/>
                  <w:divBdr>
                    <w:top w:val="none" w:sz="0" w:space="0" w:color="auto"/>
                    <w:left w:val="none" w:sz="0" w:space="0" w:color="auto"/>
                    <w:bottom w:val="none" w:sz="0" w:space="0" w:color="auto"/>
                    <w:right w:val="none" w:sz="0" w:space="0" w:color="auto"/>
                  </w:divBdr>
                </w:div>
                <w:div w:id="1183127054">
                  <w:marLeft w:val="640"/>
                  <w:marRight w:val="0"/>
                  <w:marTop w:val="0"/>
                  <w:marBottom w:val="0"/>
                  <w:divBdr>
                    <w:top w:val="none" w:sz="0" w:space="0" w:color="auto"/>
                    <w:left w:val="none" w:sz="0" w:space="0" w:color="auto"/>
                    <w:bottom w:val="none" w:sz="0" w:space="0" w:color="auto"/>
                    <w:right w:val="none" w:sz="0" w:space="0" w:color="auto"/>
                  </w:divBdr>
                </w:div>
                <w:div w:id="857348378">
                  <w:marLeft w:val="640"/>
                  <w:marRight w:val="0"/>
                  <w:marTop w:val="0"/>
                  <w:marBottom w:val="0"/>
                  <w:divBdr>
                    <w:top w:val="none" w:sz="0" w:space="0" w:color="auto"/>
                    <w:left w:val="none" w:sz="0" w:space="0" w:color="auto"/>
                    <w:bottom w:val="none" w:sz="0" w:space="0" w:color="auto"/>
                    <w:right w:val="none" w:sz="0" w:space="0" w:color="auto"/>
                  </w:divBdr>
                </w:div>
                <w:div w:id="1252543274">
                  <w:marLeft w:val="640"/>
                  <w:marRight w:val="0"/>
                  <w:marTop w:val="0"/>
                  <w:marBottom w:val="0"/>
                  <w:divBdr>
                    <w:top w:val="none" w:sz="0" w:space="0" w:color="auto"/>
                    <w:left w:val="none" w:sz="0" w:space="0" w:color="auto"/>
                    <w:bottom w:val="none" w:sz="0" w:space="0" w:color="auto"/>
                    <w:right w:val="none" w:sz="0" w:space="0" w:color="auto"/>
                  </w:divBdr>
                </w:div>
                <w:div w:id="130295042">
                  <w:marLeft w:val="640"/>
                  <w:marRight w:val="0"/>
                  <w:marTop w:val="0"/>
                  <w:marBottom w:val="0"/>
                  <w:divBdr>
                    <w:top w:val="none" w:sz="0" w:space="0" w:color="auto"/>
                    <w:left w:val="none" w:sz="0" w:space="0" w:color="auto"/>
                    <w:bottom w:val="none" w:sz="0" w:space="0" w:color="auto"/>
                    <w:right w:val="none" w:sz="0" w:space="0" w:color="auto"/>
                  </w:divBdr>
                </w:div>
                <w:div w:id="171456155">
                  <w:marLeft w:val="640"/>
                  <w:marRight w:val="0"/>
                  <w:marTop w:val="0"/>
                  <w:marBottom w:val="0"/>
                  <w:divBdr>
                    <w:top w:val="none" w:sz="0" w:space="0" w:color="auto"/>
                    <w:left w:val="none" w:sz="0" w:space="0" w:color="auto"/>
                    <w:bottom w:val="none" w:sz="0" w:space="0" w:color="auto"/>
                    <w:right w:val="none" w:sz="0" w:space="0" w:color="auto"/>
                  </w:divBdr>
                </w:div>
                <w:div w:id="1956474127">
                  <w:marLeft w:val="640"/>
                  <w:marRight w:val="0"/>
                  <w:marTop w:val="0"/>
                  <w:marBottom w:val="0"/>
                  <w:divBdr>
                    <w:top w:val="none" w:sz="0" w:space="0" w:color="auto"/>
                    <w:left w:val="none" w:sz="0" w:space="0" w:color="auto"/>
                    <w:bottom w:val="none" w:sz="0" w:space="0" w:color="auto"/>
                    <w:right w:val="none" w:sz="0" w:space="0" w:color="auto"/>
                  </w:divBdr>
                </w:div>
                <w:div w:id="1507935111">
                  <w:marLeft w:val="640"/>
                  <w:marRight w:val="0"/>
                  <w:marTop w:val="0"/>
                  <w:marBottom w:val="0"/>
                  <w:divBdr>
                    <w:top w:val="none" w:sz="0" w:space="0" w:color="auto"/>
                    <w:left w:val="none" w:sz="0" w:space="0" w:color="auto"/>
                    <w:bottom w:val="none" w:sz="0" w:space="0" w:color="auto"/>
                    <w:right w:val="none" w:sz="0" w:space="0" w:color="auto"/>
                  </w:divBdr>
                </w:div>
                <w:div w:id="688718216">
                  <w:marLeft w:val="640"/>
                  <w:marRight w:val="0"/>
                  <w:marTop w:val="0"/>
                  <w:marBottom w:val="0"/>
                  <w:divBdr>
                    <w:top w:val="none" w:sz="0" w:space="0" w:color="auto"/>
                    <w:left w:val="none" w:sz="0" w:space="0" w:color="auto"/>
                    <w:bottom w:val="none" w:sz="0" w:space="0" w:color="auto"/>
                    <w:right w:val="none" w:sz="0" w:space="0" w:color="auto"/>
                  </w:divBdr>
                </w:div>
                <w:div w:id="782728647">
                  <w:marLeft w:val="640"/>
                  <w:marRight w:val="0"/>
                  <w:marTop w:val="0"/>
                  <w:marBottom w:val="0"/>
                  <w:divBdr>
                    <w:top w:val="none" w:sz="0" w:space="0" w:color="auto"/>
                    <w:left w:val="none" w:sz="0" w:space="0" w:color="auto"/>
                    <w:bottom w:val="none" w:sz="0" w:space="0" w:color="auto"/>
                    <w:right w:val="none" w:sz="0" w:space="0" w:color="auto"/>
                  </w:divBdr>
                </w:div>
                <w:div w:id="945582681">
                  <w:marLeft w:val="640"/>
                  <w:marRight w:val="0"/>
                  <w:marTop w:val="0"/>
                  <w:marBottom w:val="0"/>
                  <w:divBdr>
                    <w:top w:val="none" w:sz="0" w:space="0" w:color="auto"/>
                    <w:left w:val="none" w:sz="0" w:space="0" w:color="auto"/>
                    <w:bottom w:val="none" w:sz="0" w:space="0" w:color="auto"/>
                    <w:right w:val="none" w:sz="0" w:space="0" w:color="auto"/>
                  </w:divBdr>
                </w:div>
                <w:div w:id="1038507895">
                  <w:marLeft w:val="640"/>
                  <w:marRight w:val="0"/>
                  <w:marTop w:val="0"/>
                  <w:marBottom w:val="0"/>
                  <w:divBdr>
                    <w:top w:val="none" w:sz="0" w:space="0" w:color="auto"/>
                    <w:left w:val="none" w:sz="0" w:space="0" w:color="auto"/>
                    <w:bottom w:val="none" w:sz="0" w:space="0" w:color="auto"/>
                    <w:right w:val="none" w:sz="0" w:space="0" w:color="auto"/>
                  </w:divBdr>
                </w:div>
                <w:div w:id="1415321816">
                  <w:marLeft w:val="640"/>
                  <w:marRight w:val="0"/>
                  <w:marTop w:val="0"/>
                  <w:marBottom w:val="0"/>
                  <w:divBdr>
                    <w:top w:val="none" w:sz="0" w:space="0" w:color="auto"/>
                    <w:left w:val="none" w:sz="0" w:space="0" w:color="auto"/>
                    <w:bottom w:val="none" w:sz="0" w:space="0" w:color="auto"/>
                    <w:right w:val="none" w:sz="0" w:space="0" w:color="auto"/>
                  </w:divBdr>
                </w:div>
                <w:div w:id="400831928">
                  <w:marLeft w:val="640"/>
                  <w:marRight w:val="0"/>
                  <w:marTop w:val="0"/>
                  <w:marBottom w:val="0"/>
                  <w:divBdr>
                    <w:top w:val="none" w:sz="0" w:space="0" w:color="auto"/>
                    <w:left w:val="none" w:sz="0" w:space="0" w:color="auto"/>
                    <w:bottom w:val="none" w:sz="0" w:space="0" w:color="auto"/>
                    <w:right w:val="none" w:sz="0" w:space="0" w:color="auto"/>
                  </w:divBdr>
                </w:div>
                <w:div w:id="2088645830">
                  <w:marLeft w:val="640"/>
                  <w:marRight w:val="0"/>
                  <w:marTop w:val="0"/>
                  <w:marBottom w:val="0"/>
                  <w:divBdr>
                    <w:top w:val="none" w:sz="0" w:space="0" w:color="auto"/>
                    <w:left w:val="none" w:sz="0" w:space="0" w:color="auto"/>
                    <w:bottom w:val="none" w:sz="0" w:space="0" w:color="auto"/>
                    <w:right w:val="none" w:sz="0" w:space="0" w:color="auto"/>
                  </w:divBdr>
                </w:div>
                <w:div w:id="1294168089">
                  <w:marLeft w:val="640"/>
                  <w:marRight w:val="0"/>
                  <w:marTop w:val="0"/>
                  <w:marBottom w:val="0"/>
                  <w:divBdr>
                    <w:top w:val="none" w:sz="0" w:space="0" w:color="auto"/>
                    <w:left w:val="none" w:sz="0" w:space="0" w:color="auto"/>
                    <w:bottom w:val="none" w:sz="0" w:space="0" w:color="auto"/>
                    <w:right w:val="none" w:sz="0" w:space="0" w:color="auto"/>
                  </w:divBdr>
                </w:div>
                <w:div w:id="2105220869">
                  <w:marLeft w:val="640"/>
                  <w:marRight w:val="0"/>
                  <w:marTop w:val="0"/>
                  <w:marBottom w:val="0"/>
                  <w:divBdr>
                    <w:top w:val="none" w:sz="0" w:space="0" w:color="auto"/>
                    <w:left w:val="none" w:sz="0" w:space="0" w:color="auto"/>
                    <w:bottom w:val="none" w:sz="0" w:space="0" w:color="auto"/>
                    <w:right w:val="none" w:sz="0" w:space="0" w:color="auto"/>
                  </w:divBdr>
                </w:div>
                <w:div w:id="58285044">
                  <w:marLeft w:val="640"/>
                  <w:marRight w:val="0"/>
                  <w:marTop w:val="0"/>
                  <w:marBottom w:val="0"/>
                  <w:divBdr>
                    <w:top w:val="none" w:sz="0" w:space="0" w:color="auto"/>
                    <w:left w:val="none" w:sz="0" w:space="0" w:color="auto"/>
                    <w:bottom w:val="none" w:sz="0" w:space="0" w:color="auto"/>
                    <w:right w:val="none" w:sz="0" w:space="0" w:color="auto"/>
                  </w:divBdr>
                </w:div>
                <w:div w:id="1129468722">
                  <w:marLeft w:val="640"/>
                  <w:marRight w:val="0"/>
                  <w:marTop w:val="0"/>
                  <w:marBottom w:val="0"/>
                  <w:divBdr>
                    <w:top w:val="none" w:sz="0" w:space="0" w:color="auto"/>
                    <w:left w:val="none" w:sz="0" w:space="0" w:color="auto"/>
                    <w:bottom w:val="none" w:sz="0" w:space="0" w:color="auto"/>
                    <w:right w:val="none" w:sz="0" w:space="0" w:color="auto"/>
                  </w:divBdr>
                </w:div>
                <w:div w:id="860094604">
                  <w:marLeft w:val="640"/>
                  <w:marRight w:val="0"/>
                  <w:marTop w:val="0"/>
                  <w:marBottom w:val="0"/>
                  <w:divBdr>
                    <w:top w:val="none" w:sz="0" w:space="0" w:color="auto"/>
                    <w:left w:val="none" w:sz="0" w:space="0" w:color="auto"/>
                    <w:bottom w:val="none" w:sz="0" w:space="0" w:color="auto"/>
                    <w:right w:val="none" w:sz="0" w:space="0" w:color="auto"/>
                  </w:divBdr>
                </w:div>
                <w:div w:id="1821923445">
                  <w:marLeft w:val="640"/>
                  <w:marRight w:val="0"/>
                  <w:marTop w:val="0"/>
                  <w:marBottom w:val="0"/>
                  <w:divBdr>
                    <w:top w:val="none" w:sz="0" w:space="0" w:color="auto"/>
                    <w:left w:val="none" w:sz="0" w:space="0" w:color="auto"/>
                    <w:bottom w:val="none" w:sz="0" w:space="0" w:color="auto"/>
                    <w:right w:val="none" w:sz="0" w:space="0" w:color="auto"/>
                  </w:divBdr>
                </w:div>
                <w:div w:id="2059863466">
                  <w:marLeft w:val="640"/>
                  <w:marRight w:val="0"/>
                  <w:marTop w:val="0"/>
                  <w:marBottom w:val="0"/>
                  <w:divBdr>
                    <w:top w:val="none" w:sz="0" w:space="0" w:color="auto"/>
                    <w:left w:val="none" w:sz="0" w:space="0" w:color="auto"/>
                    <w:bottom w:val="none" w:sz="0" w:space="0" w:color="auto"/>
                    <w:right w:val="none" w:sz="0" w:space="0" w:color="auto"/>
                  </w:divBdr>
                </w:div>
                <w:div w:id="596333434">
                  <w:marLeft w:val="640"/>
                  <w:marRight w:val="0"/>
                  <w:marTop w:val="0"/>
                  <w:marBottom w:val="0"/>
                  <w:divBdr>
                    <w:top w:val="none" w:sz="0" w:space="0" w:color="auto"/>
                    <w:left w:val="none" w:sz="0" w:space="0" w:color="auto"/>
                    <w:bottom w:val="none" w:sz="0" w:space="0" w:color="auto"/>
                    <w:right w:val="none" w:sz="0" w:space="0" w:color="auto"/>
                  </w:divBdr>
                </w:div>
                <w:div w:id="2024672835">
                  <w:marLeft w:val="640"/>
                  <w:marRight w:val="0"/>
                  <w:marTop w:val="0"/>
                  <w:marBottom w:val="0"/>
                  <w:divBdr>
                    <w:top w:val="none" w:sz="0" w:space="0" w:color="auto"/>
                    <w:left w:val="none" w:sz="0" w:space="0" w:color="auto"/>
                    <w:bottom w:val="none" w:sz="0" w:space="0" w:color="auto"/>
                    <w:right w:val="none" w:sz="0" w:space="0" w:color="auto"/>
                  </w:divBdr>
                </w:div>
                <w:div w:id="1371566277">
                  <w:marLeft w:val="640"/>
                  <w:marRight w:val="0"/>
                  <w:marTop w:val="0"/>
                  <w:marBottom w:val="0"/>
                  <w:divBdr>
                    <w:top w:val="none" w:sz="0" w:space="0" w:color="auto"/>
                    <w:left w:val="none" w:sz="0" w:space="0" w:color="auto"/>
                    <w:bottom w:val="none" w:sz="0" w:space="0" w:color="auto"/>
                    <w:right w:val="none" w:sz="0" w:space="0" w:color="auto"/>
                  </w:divBdr>
                </w:div>
                <w:div w:id="367949822">
                  <w:marLeft w:val="640"/>
                  <w:marRight w:val="0"/>
                  <w:marTop w:val="0"/>
                  <w:marBottom w:val="0"/>
                  <w:divBdr>
                    <w:top w:val="none" w:sz="0" w:space="0" w:color="auto"/>
                    <w:left w:val="none" w:sz="0" w:space="0" w:color="auto"/>
                    <w:bottom w:val="none" w:sz="0" w:space="0" w:color="auto"/>
                    <w:right w:val="none" w:sz="0" w:space="0" w:color="auto"/>
                  </w:divBdr>
                </w:div>
                <w:div w:id="1954096184">
                  <w:marLeft w:val="640"/>
                  <w:marRight w:val="0"/>
                  <w:marTop w:val="0"/>
                  <w:marBottom w:val="0"/>
                  <w:divBdr>
                    <w:top w:val="none" w:sz="0" w:space="0" w:color="auto"/>
                    <w:left w:val="none" w:sz="0" w:space="0" w:color="auto"/>
                    <w:bottom w:val="none" w:sz="0" w:space="0" w:color="auto"/>
                    <w:right w:val="none" w:sz="0" w:space="0" w:color="auto"/>
                  </w:divBdr>
                </w:div>
                <w:div w:id="1396195466">
                  <w:marLeft w:val="640"/>
                  <w:marRight w:val="0"/>
                  <w:marTop w:val="0"/>
                  <w:marBottom w:val="0"/>
                  <w:divBdr>
                    <w:top w:val="none" w:sz="0" w:space="0" w:color="auto"/>
                    <w:left w:val="none" w:sz="0" w:space="0" w:color="auto"/>
                    <w:bottom w:val="none" w:sz="0" w:space="0" w:color="auto"/>
                    <w:right w:val="none" w:sz="0" w:space="0" w:color="auto"/>
                  </w:divBdr>
                </w:div>
                <w:div w:id="170529351">
                  <w:marLeft w:val="640"/>
                  <w:marRight w:val="0"/>
                  <w:marTop w:val="0"/>
                  <w:marBottom w:val="0"/>
                  <w:divBdr>
                    <w:top w:val="none" w:sz="0" w:space="0" w:color="auto"/>
                    <w:left w:val="none" w:sz="0" w:space="0" w:color="auto"/>
                    <w:bottom w:val="none" w:sz="0" w:space="0" w:color="auto"/>
                    <w:right w:val="none" w:sz="0" w:space="0" w:color="auto"/>
                  </w:divBdr>
                </w:div>
                <w:div w:id="1769960698">
                  <w:marLeft w:val="640"/>
                  <w:marRight w:val="0"/>
                  <w:marTop w:val="0"/>
                  <w:marBottom w:val="0"/>
                  <w:divBdr>
                    <w:top w:val="none" w:sz="0" w:space="0" w:color="auto"/>
                    <w:left w:val="none" w:sz="0" w:space="0" w:color="auto"/>
                    <w:bottom w:val="none" w:sz="0" w:space="0" w:color="auto"/>
                    <w:right w:val="none" w:sz="0" w:space="0" w:color="auto"/>
                  </w:divBdr>
                </w:div>
                <w:div w:id="1361396540">
                  <w:marLeft w:val="640"/>
                  <w:marRight w:val="0"/>
                  <w:marTop w:val="0"/>
                  <w:marBottom w:val="0"/>
                  <w:divBdr>
                    <w:top w:val="none" w:sz="0" w:space="0" w:color="auto"/>
                    <w:left w:val="none" w:sz="0" w:space="0" w:color="auto"/>
                    <w:bottom w:val="none" w:sz="0" w:space="0" w:color="auto"/>
                    <w:right w:val="none" w:sz="0" w:space="0" w:color="auto"/>
                  </w:divBdr>
                </w:div>
                <w:div w:id="1959144709">
                  <w:marLeft w:val="640"/>
                  <w:marRight w:val="0"/>
                  <w:marTop w:val="0"/>
                  <w:marBottom w:val="0"/>
                  <w:divBdr>
                    <w:top w:val="none" w:sz="0" w:space="0" w:color="auto"/>
                    <w:left w:val="none" w:sz="0" w:space="0" w:color="auto"/>
                    <w:bottom w:val="none" w:sz="0" w:space="0" w:color="auto"/>
                    <w:right w:val="none" w:sz="0" w:space="0" w:color="auto"/>
                  </w:divBdr>
                </w:div>
                <w:div w:id="1448043421">
                  <w:marLeft w:val="640"/>
                  <w:marRight w:val="0"/>
                  <w:marTop w:val="0"/>
                  <w:marBottom w:val="0"/>
                  <w:divBdr>
                    <w:top w:val="none" w:sz="0" w:space="0" w:color="auto"/>
                    <w:left w:val="none" w:sz="0" w:space="0" w:color="auto"/>
                    <w:bottom w:val="none" w:sz="0" w:space="0" w:color="auto"/>
                    <w:right w:val="none" w:sz="0" w:space="0" w:color="auto"/>
                  </w:divBdr>
                </w:div>
                <w:div w:id="437143366">
                  <w:marLeft w:val="640"/>
                  <w:marRight w:val="0"/>
                  <w:marTop w:val="0"/>
                  <w:marBottom w:val="0"/>
                  <w:divBdr>
                    <w:top w:val="none" w:sz="0" w:space="0" w:color="auto"/>
                    <w:left w:val="none" w:sz="0" w:space="0" w:color="auto"/>
                    <w:bottom w:val="none" w:sz="0" w:space="0" w:color="auto"/>
                    <w:right w:val="none" w:sz="0" w:space="0" w:color="auto"/>
                  </w:divBdr>
                </w:div>
                <w:div w:id="319817587">
                  <w:marLeft w:val="640"/>
                  <w:marRight w:val="0"/>
                  <w:marTop w:val="0"/>
                  <w:marBottom w:val="0"/>
                  <w:divBdr>
                    <w:top w:val="none" w:sz="0" w:space="0" w:color="auto"/>
                    <w:left w:val="none" w:sz="0" w:space="0" w:color="auto"/>
                    <w:bottom w:val="none" w:sz="0" w:space="0" w:color="auto"/>
                    <w:right w:val="none" w:sz="0" w:space="0" w:color="auto"/>
                  </w:divBdr>
                </w:div>
                <w:div w:id="591593665">
                  <w:marLeft w:val="640"/>
                  <w:marRight w:val="0"/>
                  <w:marTop w:val="0"/>
                  <w:marBottom w:val="0"/>
                  <w:divBdr>
                    <w:top w:val="none" w:sz="0" w:space="0" w:color="auto"/>
                    <w:left w:val="none" w:sz="0" w:space="0" w:color="auto"/>
                    <w:bottom w:val="none" w:sz="0" w:space="0" w:color="auto"/>
                    <w:right w:val="none" w:sz="0" w:space="0" w:color="auto"/>
                  </w:divBdr>
                </w:div>
                <w:div w:id="2077628482">
                  <w:marLeft w:val="640"/>
                  <w:marRight w:val="0"/>
                  <w:marTop w:val="0"/>
                  <w:marBottom w:val="0"/>
                  <w:divBdr>
                    <w:top w:val="none" w:sz="0" w:space="0" w:color="auto"/>
                    <w:left w:val="none" w:sz="0" w:space="0" w:color="auto"/>
                    <w:bottom w:val="none" w:sz="0" w:space="0" w:color="auto"/>
                    <w:right w:val="none" w:sz="0" w:space="0" w:color="auto"/>
                  </w:divBdr>
                </w:div>
                <w:div w:id="1572698051">
                  <w:marLeft w:val="640"/>
                  <w:marRight w:val="0"/>
                  <w:marTop w:val="0"/>
                  <w:marBottom w:val="0"/>
                  <w:divBdr>
                    <w:top w:val="none" w:sz="0" w:space="0" w:color="auto"/>
                    <w:left w:val="none" w:sz="0" w:space="0" w:color="auto"/>
                    <w:bottom w:val="none" w:sz="0" w:space="0" w:color="auto"/>
                    <w:right w:val="none" w:sz="0" w:space="0" w:color="auto"/>
                  </w:divBdr>
                </w:div>
                <w:div w:id="1643996710">
                  <w:marLeft w:val="640"/>
                  <w:marRight w:val="0"/>
                  <w:marTop w:val="0"/>
                  <w:marBottom w:val="0"/>
                  <w:divBdr>
                    <w:top w:val="none" w:sz="0" w:space="0" w:color="auto"/>
                    <w:left w:val="none" w:sz="0" w:space="0" w:color="auto"/>
                    <w:bottom w:val="none" w:sz="0" w:space="0" w:color="auto"/>
                    <w:right w:val="none" w:sz="0" w:space="0" w:color="auto"/>
                  </w:divBdr>
                </w:div>
                <w:div w:id="166789620">
                  <w:marLeft w:val="640"/>
                  <w:marRight w:val="0"/>
                  <w:marTop w:val="0"/>
                  <w:marBottom w:val="0"/>
                  <w:divBdr>
                    <w:top w:val="none" w:sz="0" w:space="0" w:color="auto"/>
                    <w:left w:val="none" w:sz="0" w:space="0" w:color="auto"/>
                    <w:bottom w:val="none" w:sz="0" w:space="0" w:color="auto"/>
                    <w:right w:val="none" w:sz="0" w:space="0" w:color="auto"/>
                  </w:divBdr>
                </w:div>
                <w:div w:id="1857957509">
                  <w:marLeft w:val="640"/>
                  <w:marRight w:val="0"/>
                  <w:marTop w:val="0"/>
                  <w:marBottom w:val="0"/>
                  <w:divBdr>
                    <w:top w:val="none" w:sz="0" w:space="0" w:color="auto"/>
                    <w:left w:val="none" w:sz="0" w:space="0" w:color="auto"/>
                    <w:bottom w:val="none" w:sz="0" w:space="0" w:color="auto"/>
                    <w:right w:val="none" w:sz="0" w:space="0" w:color="auto"/>
                  </w:divBdr>
                </w:div>
                <w:div w:id="835000047">
                  <w:marLeft w:val="640"/>
                  <w:marRight w:val="0"/>
                  <w:marTop w:val="0"/>
                  <w:marBottom w:val="0"/>
                  <w:divBdr>
                    <w:top w:val="none" w:sz="0" w:space="0" w:color="auto"/>
                    <w:left w:val="none" w:sz="0" w:space="0" w:color="auto"/>
                    <w:bottom w:val="none" w:sz="0" w:space="0" w:color="auto"/>
                    <w:right w:val="none" w:sz="0" w:space="0" w:color="auto"/>
                  </w:divBdr>
                </w:div>
                <w:div w:id="1245064047">
                  <w:marLeft w:val="640"/>
                  <w:marRight w:val="0"/>
                  <w:marTop w:val="0"/>
                  <w:marBottom w:val="0"/>
                  <w:divBdr>
                    <w:top w:val="none" w:sz="0" w:space="0" w:color="auto"/>
                    <w:left w:val="none" w:sz="0" w:space="0" w:color="auto"/>
                    <w:bottom w:val="none" w:sz="0" w:space="0" w:color="auto"/>
                    <w:right w:val="none" w:sz="0" w:space="0" w:color="auto"/>
                  </w:divBdr>
                </w:div>
              </w:divsChild>
            </w:div>
            <w:div w:id="929778014">
              <w:marLeft w:val="0"/>
              <w:marRight w:val="0"/>
              <w:marTop w:val="0"/>
              <w:marBottom w:val="0"/>
              <w:divBdr>
                <w:top w:val="none" w:sz="0" w:space="0" w:color="auto"/>
                <w:left w:val="none" w:sz="0" w:space="0" w:color="auto"/>
                <w:bottom w:val="none" w:sz="0" w:space="0" w:color="auto"/>
                <w:right w:val="none" w:sz="0" w:space="0" w:color="auto"/>
              </w:divBdr>
              <w:divsChild>
                <w:div w:id="1148129646">
                  <w:marLeft w:val="640"/>
                  <w:marRight w:val="0"/>
                  <w:marTop w:val="0"/>
                  <w:marBottom w:val="0"/>
                  <w:divBdr>
                    <w:top w:val="none" w:sz="0" w:space="0" w:color="auto"/>
                    <w:left w:val="none" w:sz="0" w:space="0" w:color="auto"/>
                    <w:bottom w:val="none" w:sz="0" w:space="0" w:color="auto"/>
                    <w:right w:val="none" w:sz="0" w:space="0" w:color="auto"/>
                  </w:divBdr>
                </w:div>
                <w:div w:id="248319187">
                  <w:marLeft w:val="640"/>
                  <w:marRight w:val="0"/>
                  <w:marTop w:val="0"/>
                  <w:marBottom w:val="0"/>
                  <w:divBdr>
                    <w:top w:val="none" w:sz="0" w:space="0" w:color="auto"/>
                    <w:left w:val="none" w:sz="0" w:space="0" w:color="auto"/>
                    <w:bottom w:val="none" w:sz="0" w:space="0" w:color="auto"/>
                    <w:right w:val="none" w:sz="0" w:space="0" w:color="auto"/>
                  </w:divBdr>
                </w:div>
                <w:div w:id="1647467368">
                  <w:marLeft w:val="640"/>
                  <w:marRight w:val="0"/>
                  <w:marTop w:val="0"/>
                  <w:marBottom w:val="0"/>
                  <w:divBdr>
                    <w:top w:val="none" w:sz="0" w:space="0" w:color="auto"/>
                    <w:left w:val="none" w:sz="0" w:space="0" w:color="auto"/>
                    <w:bottom w:val="none" w:sz="0" w:space="0" w:color="auto"/>
                    <w:right w:val="none" w:sz="0" w:space="0" w:color="auto"/>
                  </w:divBdr>
                </w:div>
                <w:div w:id="158083279">
                  <w:marLeft w:val="640"/>
                  <w:marRight w:val="0"/>
                  <w:marTop w:val="0"/>
                  <w:marBottom w:val="0"/>
                  <w:divBdr>
                    <w:top w:val="none" w:sz="0" w:space="0" w:color="auto"/>
                    <w:left w:val="none" w:sz="0" w:space="0" w:color="auto"/>
                    <w:bottom w:val="none" w:sz="0" w:space="0" w:color="auto"/>
                    <w:right w:val="none" w:sz="0" w:space="0" w:color="auto"/>
                  </w:divBdr>
                </w:div>
                <w:div w:id="1990288220">
                  <w:marLeft w:val="640"/>
                  <w:marRight w:val="0"/>
                  <w:marTop w:val="0"/>
                  <w:marBottom w:val="0"/>
                  <w:divBdr>
                    <w:top w:val="none" w:sz="0" w:space="0" w:color="auto"/>
                    <w:left w:val="none" w:sz="0" w:space="0" w:color="auto"/>
                    <w:bottom w:val="none" w:sz="0" w:space="0" w:color="auto"/>
                    <w:right w:val="none" w:sz="0" w:space="0" w:color="auto"/>
                  </w:divBdr>
                </w:div>
                <w:div w:id="2108621175">
                  <w:marLeft w:val="640"/>
                  <w:marRight w:val="0"/>
                  <w:marTop w:val="0"/>
                  <w:marBottom w:val="0"/>
                  <w:divBdr>
                    <w:top w:val="none" w:sz="0" w:space="0" w:color="auto"/>
                    <w:left w:val="none" w:sz="0" w:space="0" w:color="auto"/>
                    <w:bottom w:val="none" w:sz="0" w:space="0" w:color="auto"/>
                    <w:right w:val="none" w:sz="0" w:space="0" w:color="auto"/>
                  </w:divBdr>
                </w:div>
                <w:div w:id="554123459">
                  <w:marLeft w:val="640"/>
                  <w:marRight w:val="0"/>
                  <w:marTop w:val="0"/>
                  <w:marBottom w:val="0"/>
                  <w:divBdr>
                    <w:top w:val="none" w:sz="0" w:space="0" w:color="auto"/>
                    <w:left w:val="none" w:sz="0" w:space="0" w:color="auto"/>
                    <w:bottom w:val="none" w:sz="0" w:space="0" w:color="auto"/>
                    <w:right w:val="none" w:sz="0" w:space="0" w:color="auto"/>
                  </w:divBdr>
                </w:div>
                <w:div w:id="1260914211">
                  <w:marLeft w:val="640"/>
                  <w:marRight w:val="0"/>
                  <w:marTop w:val="0"/>
                  <w:marBottom w:val="0"/>
                  <w:divBdr>
                    <w:top w:val="none" w:sz="0" w:space="0" w:color="auto"/>
                    <w:left w:val="none" w:sz="0" w:space="0" w:color="auto"/>
                    <w:bottom w:val="none" w:sz="0" w:space="0" w:color="auto"/>
                    <w:right w:val="none" w:sz="0" w:space="0" w:color="auto"/>
                  </w:divBdr>
                </w:div>
                <w:div w:id="834758420">
                  <w:marLeft w:val="640"/>
                  <w:marRight w:val="0"/>
                  <w:marTop w:val="0"/>
                  <w:marBottom w:val="0"/>
                  <w:divBdr>
                    <w:top w:val="none" w:sz="0" w:space="0" w:color="auto"/>
                    <w:left w:val="none" w:sz="0" w:space="0" w:color="auto"/>
                    <w:bottom w:val="none" w:sz="0" w:space="0" w:color="auto"/>
                    <w:right w:val="none" w:sz="0" w:space="0" w:color="auto"/>
                  </w:divBdr>
                </w:div>
                <w:div w:id="1932591798">
                  <w:marLeft w:val="640"/>
                  <w:marRight w:val="0"/>
                  <w:marTop w:val="0"/>
                  <w:marBottom w:val="0"/>
                  <w:divBdr>
                    <w:top w:val="none" w:sz="0" w:space="0" w:color="auto"/>
                    <w:left w:val="none" w:sz="0" w:space="0" w:color="auto"/>
                    <w:bottom w:val="none" w:sz="0" w:space="0" w:color="auto"/>
                    <w:right w:val="none" w:sz="0" w:space="0" w:color="auto"/>
                  </w:divBdr>
                </w:div>
                <w:div w:id="120729552">
                  <w:marLeft w:val="640"/>
                  <w:marRight w:val="0"/>
                  <w:marTop w:val="0"/>
                  <w:marBottom w:val="0"/>
                  <w:divBdr>
                    <w:top w:val="none" w:sz="0" w:space="0" w:color="auto"/>
                    <w:left w:val="none" w:sz="0" w:space="0" w:color="auto"/>
                    <w:bottom w:val="none" w:sz="0" w:space="0" w:color="auto"/>
                    <w:right w:val="none" w:sz="0" w:space="0" w:color="auto"/>
                  </w:divBdr>
                </w:div>
                <w:div w:id="880552853">
                  <w:marLeft w:val="640"/>
                  <w:marRight w:val="0"/>
                  <w:marTop w:val="0"/>
                  <w:marBottom w:val="0"/>
                  <w:divBdr>
                    <w:top w:val="none" w:sz="0" w:space="0" w:color="auto"/>
                    <w:left w:val="none" w:sz="0" w:space="0" w:color="auto"/>
                    <w:bottom w:val="none" w:sz="0" w:space="0" w:color="auto"/>
                    <w:right w:val="none" w:sz="0" w:space="0" w:color="auto"/>
                  </w:divBdr>
                </w:div>
                <w:div w:id="1026053552">
                  <w:marLeft w:val="640"/>
                  <w:marRight w:val="0"/>
                  <w:marTop w:val="0"/>
                  <w:marBottom w:val="0"/>
                  <w:divBdr>
                    <w:top w:val="none" w:sz="0" w:space="0" w:color="auto"/>
                    <w:left w:val="none" w:sz="0" w:space="0" w:color="auto"/>
                    <w:bottom w:val="none" w:sz="0" w:space="0" w:color="auto"/>
                    <w:right w:val="none" w:sz="0" w:space="0" w:color="auto"/>
                  </w:divBdr>
                </w:div>
                <w:div w:id="1460370756">
                  <w:marLeft w:val="640"/>
                  <w:marRight w:val="0"/>
                  <w:marTop w:val="0"/>
                  <w:marBottom w:val="0"/>
                  <w:divBdr>
                    <w:top w:val="none" w:sz="0" w:space="0" w:color="auto"/>
                    <w:left w:val="none" w:sz="0" w:space="0" w:color="auto"/>
                    <w:bottom w:val="none" w:sz="0" w:space="0" w:color="auto"/>
                    <w:right w:val="none" w:sz="0" w:space="0" w:color="auto"/>
                  </w:divBdr>
                </w:div>
                <w:div w:id="523592398">
                  <w:marLeft w:val="640"/>
                  <w:marRight w:val="0"/>
                  <w:marTop w:val="0"/>
                  <w:marBottom w:val="0"/>
                  <w:divBdr>
                    <w:top w:val="none" w:sz="0" w:space="0" w:color="auto"/>
                    <w:left w:val="none" w:sz="0" w:space="0" w:color="auto"/>
                    <w:bottom w:val="none" w:sz="0" w:space="0" w:color="auto"/>
                    <w:right w:val="none" w:sz="0" w:space="0" w:color="auto"/>
                  </w:divBdr>
                </w:div>
                <w:div w:id="1280456933">
                  <w:marLeft w:val="640"/>
                  <w:marRight w:val="0"/>
                  <w:marTop w:val="0"/>
                  <w:marBottom w:val="0"/>
                  <w:divBdr>
                    <w:top w:val="none" w:sz="0" w:space="0" w:color="auto"/>
                    <w:left w:val="none" w:sz="0" w:space="0" w:color="auto"/>
                    <w:bottom w:val="none" w:sz="0" w:space="0" w:color="auto"/>
                    <w:right w:val="none" w:sz="0" w:space="0" w:color="auto"/>
                  </w:divBdr>
                </w:div>
                <w:div w:id="969164660">
                  <w:marLeft w:val="640"/>
                  <w:marRight w:val="0"/>
                  <w:marTop w:val="0"/>
                  <w:marBottom w:val="0"/>
                  <w:divBdr>
                    <w:top w:val="none" w:sz="0" w:space="0" w:color="auto"/>
                    <w:left w:val="none" w:sz="0" w:space="0" w:color="auto"/>
                    <w:bottom w:val="none" w:sz="0" w:space="0" w:color="auto"/>
                    <w:right w:val="none" w:sz="0" w:space="0" w:color="auto"/>
                  </w:divBdr>
                </w:div>
                <w:div w:id="1561475584">
                  <w:marLeft w:val="640"/>
                  <w:marRight w:val="0"/>
                  <w:marTop w:val="0"/>
                  <w:marBottom w:val="0"/>
                  <w:divBdr>
                    <w:top w:val="none" w:sz="0" w:space="0" w:color="auto"/>
                    <w:left w:val="none" w:sz="0" w:space="0" w:color="auto"/>
                    <w:bottom w:val="none" w:sz="0" w:space="0" w:color="auto"/>
                    <w:right w:val="none" w:sz="0" w:space="0" w:color="auto"/>
                  </w:divBdr>
                </w:div>
                <w:div w:id="1641764607">
                  <w:marLeft w:val="640"/>
                  <w:marRight w:val="0"/>
                  <w:marTop w:val="0"/>
                  <w:marBottom w:val="0"/>
                  <w:divBdr>
                    <w:top w:val="none" w:sz="0" w:space="0" w:color="auto"/>
                    <w:left w:val="none" w:sz="0" w:space="0" w:color="auto"/>
                    <w:bottom w:val="none" w:sz="0" w:space="0" w:color="auto"/>
                    <w:right w:val="none" w:sz="0" w:space="0" w:color="auto"/>
                  </w:divBdr>
                </w:div>
                <w:div w:id="170609682">
                  <w:marLeft w:val="640"/>
                  <w:marRight w:val="0"/>
                  <w:marTop w:val="0"/>
                  <w:marBottom w:val="0"/>
                  <w:divBdr>
                    <w:top w:val="none" w:sz="0" w:space="0" w:color="auto"/>
                    <w:left w:val="none" w:sz="0" w:space="0" w:color="auto"/>
                    <w:bottom w:val="none" w:sz="0" w:space="0" w:color="auto"/>
                    <w:right w:val="none" w:sz="0" w:space="0" w:color="auto"/>
                  </w:divBdr>
                </w:div>
                <w:div w:id="168570704">
                  <w:marLeft w:val="640"/>
                  <w:marRight w:val="0"/>
                  <w:marTop w:val="0"/>
                  <w:marBottom w:val="0"/>
                  <w:divBdr>
                    <w:top w:val="none" w:sz="0" w:space="0" w:color="auto"/>
                    <w:left w:val="none" w:sz="0" w:space="0" w:color="auto"/>
                    <w:bottom w:val="none" w:sz="0" w:space="0" w:color="auto"/>
                    <w:right w:val="none" w:sz="0" w:space="0" w:color="auto"/>
                  </w:divBdr>
                </w:div>
                <w:div w:id="1179194752">
                  <w:marLeft w:val="640"/>
                  <w:marRight w:val="0"/>
                  <w:marTop w:val="0"/>
                  <w:marBottom w:val="0"/>
                  <w:divBdr>
                    <w:top w:val="none" w:sz="0" w:space="0" w:color="auto"/>
                    <w:left w:val="none" w:sz="0" w:space="0" w:color="auto"/>
                    <w:bottom w:val="none" w:sz="0" w:space="0" w:color="auto"/>
                    <w:right w:val="none" w:sz="0" w:space="0" w:color="auto"/>
                  </w:divBdr>
                </w:div>
                <w:div w:id="2084060320">
                  <w:marLeft w:val="640"/>
                  <w:marRight w:val="0"/>
                  <w:marTop w:val="0"/>
                  <w:marBottom w:val="0"/>
                  <w:divBdr>
                    <w:top w:val="none" w:sz="0" w:space="0" w:color="auto"/>
                    <w:left w:val="none" w:sz="0" w:space="0" w:color="auto"/>
                    <w:bottom w:val="none" w:sz="0" w:space="0" w:color="auto"/>
                    <w:right w:val="none" w:sz="0" w:space="0" w:color="auto"/>
                  </w:divBdr>
                </w:div>
                <w:div w:id="1890535400">
                  <w:marLeft w:val="640"/>
                  <w:marRight w:val="0"/>
                  <w:marTop w:val="0"/>
                  <w:marBottom w:val="0"/>
                  <w:divBdr>
                    <w:top w:val="none" w:sz="0" w:space="0" w:color="auto"/>
                    <w:left w:val="none" w:sz="0" w:space="0" w:color="auto"/>
                    <w:bottom w:val="none" w:sz="0" w:space="0" w:color="auto"/>
                    <w:right w:val="none" w:sz="0" w:space="0" w:color="auto"/>
                  </w:divBdr>
                </w:div>
                <w:div w:id="1099106691">
                  <w:marLeft w:val="640"/>
                  <w:marRight w:val="0"/>
                  <w:marTop w:val="0"/>
                  <w:marBottom w:val="0"/>
                  <w:divBdr>
                    <w:top w:val="none" w:sz="0" w:space="0" w:color="auto"/>
                    <w:left w:val="none" w:sz="0" w:space="0" w:color="auto"/>
                    <w:bottom w:val="none" w:sz="0" w:space="0" w:color="auto"/>
                    <w:right w:val="none" w:sz="0" w:space="0" w:color="auto"/>
                  </w:divBdr>
                </w:div>
                <w:div w:id="1722751042">
                  <w:marLeft w:val="640"/>
                  <w:marRight w:val="0"/>
                  <w:marTop w:val="0"/>
                  <w:marBottom w:val="0"/>
                  <w:divBdr>
                    <w:top w:val="none" w:sz="0" w:space="0" w:color="auto"/>
                    <w:left w:val="none" w:sz="0" w:space="0" w:color="auto"/>
                    <w:bottom w:val="none" w:sz="0" w:space="0" w:color="auto"/>
                    <w:right w:val="none" w:sz="0" w:space="0" w:color="auto"/>
                  </w:divBdr>
                </w:div>
                <w:div w:id="1623608328">
                  <w:marLeft w:val="640"/>
                  <w:marRight w:val="0"/>
                  <w:marTop w:val="0"/>
                  <w:marBottom w:val="0"/>
                  <w:divBdr>
                    <w:top w:val="none" w:sz="0" w:space="0" w:color="auto"/>
                    <w:left w:val="none" w:sz="0" w:space="0" w:color="auto"/>
                    <w:bottom w:val="none" w:sz="0" w:space="0" w:color="auto"/>
                    <w:right w:val="none" w:sz="0" w:space="0" w:color="auto"/>
                  </w:divBdr>
                </w:div>
                <w:div w:id="1141848288">
                  <w:marLeft w:val="640"/>
                  <w:marRight w:val="0"/>
                  <w:marTop w:val="0"/>
                  <w:marBottom w:val="0"/>
                  <w:divBdr>
                    <w:top w:val="none" w:sz="0" w:space="0" w:color="auto"/>
                    <w:left w:val="none" w:sz="0" w:space="0" w:color="auto"/>
                    <w:bottom w:val="none" w:sz="0" w:space="0" w:color="auto"/>
                    <w:right w:val="none" w:sz="0" w:space="0" w:color="auto"/>
                  </w:divBdr>
                </w:div>
                <w:div w:id="1209801903">
                  <w:marLeft w:val="640"/>
                  <w:marRight w:val="0"/>
                  <w:marTop w:val="0"/>
                  <w:marBottom w:val="0"/>
                  <w:divBdr>
                    <w:top w:val="none" w:sz="0" w:space="0" w:color="auto"/>
                    <w:left w:val="none" w:sz="0" w:space="0" w:color="auto"/>
                    <w:bottom w:val="none" w:sz="0" w:space="0" w:color="auto"/>
                    <w:right w:val="none" w:sz="0" w:space="0" w:color="auto"/>
                  </w:divBdr>
                </w:div>
                <w:div w:id="2030176308">
                  <w:marLeft w:val="640"/>
                  <w:marRight w:val="0"/>
                  <w:marTop w:val="0"/>
                  <w:marBottom w:val="0"/>
                  <w:divBdr>
                    <w:top w:val="none" w:sz="0" w:space="0" w:color="auto"/>
                    <w:left w:val="none" w:sz="0" w:space="0" w:color="auto"/>
                    <w:bottom w:val="none" w:sz="0" w:space="0" w:color="auto"/>
                    <w:right w:val="none" w:sz="0" w:space="0" w:color="auto"/>
                  </w:divBdr>
                </w:div>
                <w:div w:id="1911840060">
                  <w:marLeft w:val="640"/>
                  <w:marRight w:val="0"/>
                  <w:marTop w:val="0"/>
                  <w:marBottom w:val="0"/>
                  <w:divBdr>
                    <w:top w:val="none" w:sz="0" w:space="0" w:color="auto"/>
                    <w:left w:val="none" w:sz="0" w:space="0" w:color="auto"/>
                    <w:bottom w:val="none" w:sz="0" w:space="0" w:color="auto"/>
                    <w:right w:val="none" w:sz="0" w:space="0" w:color="auto"/>
                  </w:divBdr>
                </w:div>
                <w:div w:id="1255091476">
                  <w:marLeft w:val="640"/>
                  <w:marRight w:val="0"/>
                  <w:marTop w:val="0"/>
                  <w:marBottom w:val="0"/>
                  <w:divBdr>
                    <w:top w:val="none" w:sz="0" w:space="0" w:color="auto"/>
                    <w:left w:val="none" w:sz="0" w:space="0" w:color="auto"/>
                    <w:bottom w:val="none" w:sz="0" w:space="0" w:color="auto"/>
                    <w:right w:val="none" w:sz="0" w:space="0" w:color="auto"/>
                  </w:divBdr>
                </w:div>
                <w:div w:id="471797359">
                  <w:marLeft w:val="640"/>
                  <w:marRight w:val="0"/>
                  <w:marTop w:val="0"/>
                  <w:marBottom w:val="0"/>
                  <w:divBdr>
                    <w:top w:val="none" w:sz="0" w:space="0" w:color="auto"/>
                    <w:left w:val="none" w:sz="0" w:space="0" w:color="auto"/>
                    <w:bottom w:val="none" w:sz="0" w:space="0" w:color="auto"/>
                    <w:right w:val="none" w:sz="0" w:space="0" w:color="auto"/>
                  </w:divBdr>
                </w:div>
                <w:div w:id="125314899">
                  <w:marLeft w:val="640"/>
                  <w:marRight w:val="0"/>
                  <w:marTop w:val="0"/>
                  <w:marBottom w:val="0"/>
                  <w:divBdr>
                    <w:top w:val="none" w:sz="0" w:space="0" w:color="auto"/>
                    <w:left w:val="none" w:sz="0" w:space="0" w:color="auto"/>
                    <w:bottom w:val="none" w:sz="0" w:space="0" w:color="auto"/>
                    <w:right w:val="none" w:sz="0" w:space="0" w:color="auto"/>
                  </w:divBdr>
                </w:div>
                <w:div w:id="1187789125">
                  <w:marLeft w:val="640"/>
                  <w:marRight w:val="0"/>
                  <w:marTop w:val="0"/>
                  <w:marBottom w:val="0"/>
                  <w:divBdr>
                    <w:top w:val="none" w:sz="0" w:space="0" w:color="auto"/>
                    <w:left w:val="none" w:sz="0" w:space="0" w:color="auto"/>
                    <w:bottom w:val="none" w:sz="0" w:space="0" w:color="auto"/>
                    <w:right w:val="none" w:sz="0" w:space="0" w:color="auto"/>
                  </w:divBdr>
                </w:div>
                <w:div w:id="1576622007">
                  <w:marLeft w:val="640"/>
                  <w:marRight w:val="0"/>
                  <w:marTop w:val="0"/>
                  <w:marBottom w:val="0"/>
                  <w:divBdr>
                    <w:top w:val="none" w:sz="0" w:space="0" w:color="auto"/>
                    <w:left w:val="none" w:sz="0" w:space="0" w:color="auto"/>
                    <w:bottom w:val="none" w:sz="0" w:space="0" w:color="auto"/>
                    <w:right w:val="none" w:sz="0" w:space="0" w:color="auto"/>
                  </w:divBdr>
                </w:div>
                <w:div w:id="1560435925">
                  <w:marLeft w:val="640"/>
                  <w:marRight w:val="0"/>
                  <w:marTop w:val="0"/>
                  <w:marBottom w:val="0"/>
                  <w:divBdr>
                    <w:top w:val="none" w:sz="0" w:space="0" w:color="auto"/>
                    <w:left w:val="none" w:sz="0" w:space="0" w:color="auto"/>
                    <w:bottom w:val="none" w:sz="0" w:space="0" w:color="auto"/>
                    <w:right w:val="none" w:sz="0" w:space="0" w:color="auto"/>
                  </w:divBdr>
                </w:div>
                <w:div w:id="30300334">
                  <w:marLeft w:val="640"/>
                  <w:marRight w:val="0"/>
                  <w:marTop w:val="0"/>
                  <w:marBottom w:val="0"/>
                  <w:divBdr>
                    <w:top w:val="none" w:sz="0" w:space="0" w:color="auto"/>
                    <w:left w:val="none" w:sz="0" w:space="0" w:color="auto"/>
                    <w:bottom w:val="none" w:sz="0" w:space="0" w:color="auto"/>
                    <w:right w:val="none" w:sz="0" w:space="0" w:color="auto"/>
                  </w:divBdr>
                </w:div>
                <w:div w:id="1360353013">
                  <w:marLeft w:val="640"/>
                  <w:marRight w:val="0"/>
                  <w:marTop w:val="0"/>
                  <w:marBottom w:val="0"/>
                  <w:divBdr>
                    <w:top w:val="none" w:sz="0" w:space="0" w:color="auto"/>
                    <w:left w:val="none" w:sz="0" w:space="0" w:color="auto"/>
                    <w:bottom w:val="none" w:sz="0" w:space="0" w:color="auto"/>
                    <w:right w:val="none" w:sz="0" w:space="0" w:color="auto"/>
                  </w:divBdr>
                </w:div>
                <w:div w:id="566498750">
                  <w:marLeft w:val="640"/>
                  <w:marRight w:val="0"/>
                  <w:marTop w:val="0"/>
                  <w:marBottom w:val="0"/>
                  <w:divBdr>
                    <w:top w:val="none" w:sz="0" w:space="0" w:color="auto"/>
                    <w:left w:val="none" w:sz="0" w:space="0" w:color="auto"/>
                    <w:bottom w:val="none" w:sz="0" w:space="0" w:color="auto"/>
                    <w:right w:val="none" w:sz="0" w:space="0" w:color="auto"/>
                  </w:divBdr>
                </w:div>
                <w:div w:id="279580622">
                  <w:marLeft w:val="640"/>
                  <w:marRight w:val="0"/>
                  <w:marTop w:val="0"/>
                  <w:marBottom w:val="0"/>
                  <w:divBdr>
                    <w:top w:val="none" w:sz="0" w:space="0" w:color="auto"/>
                    <w:left w:val="none" w:sz="0" w:space="0" w:color="auto"/>
                    <w:bottom w:val="none" w:sz="0" w:space="0" w:color="auto"/>
                    <w:right w:val="none" w:sz="0" w:space="0" w:color="auto"/>
                  </w:divBdr>
                </w:div>
                <w:div w:id="1527713240">
                  <w:marLeft w:val="640"/>
                  <w:marRight w:val="0"/>
                  <w:marTop w:val="0"/>
                  <w:marBottom w:val="0"/>
                  <w:divBdr>
                    <w:top w:val="none" w:sz="0" w:space="0" w:color="auto"/>
                    <w:left w:val="none" w:sz="0" w:space="0" w:color="auto"/>
                    <w:bottom w:val="none" w:sz="0" w:space="0" w:color="auto"/>
                    <w:right w:val="none" w:sz="0" w:space="0" w:color="auto"/>
                  </w:divBdr>
                </w:div>
                <w:div w:id="1821969116">
                  <w:marLeft w:val="640"/>
                  <w:marRight w:val="0"/>
                  <w:marTop w:val="0"/>
                  <w:marBottom w:val="0"/>
                  <w:divBdr>
                    <w:top w:val="none" w:sz="0" w:space="0" w:color="auto"/>
                    <w:left w:val="none" w:sz="0" w:space="0" w:color="auto"/>
                    <w:bottom w:val="none" w:sz="0" w:space="0" w:color="auto"/>
                    <w:right w:val="none" w:sz="0" w:space="0" w:color="auto"/>
                  </w:divBdr>
                </w:div>
                <w:div w:id="1582256588">
                  <w:marLeft w:val="640"/>
                  <w:marRight w:val="0"/>
                  <w:marTop w:val="0"/>
                  <w:marBottom w:val="0"/>
                  <w:divBdr>
                    <w:top w:val="none" w:sz="0" w:space="0" w:color="auto"/>
                    <w:left w:val="none" w:sz="0" w:space="0" w:color="auto"/>
                    <w:bottom w:val="none" w:sz="0" w:space="0" w:color="auto"/>
                    <w:right w:val="none" w:sz="0" w:space="0" w:color="auto"/>
                  </w:divBdr>
                </w:div>
                <w:div w:id="1713185239">
                  <w:marLeft w:val="640"/>
                  <w:marRight w:val="0"/>
                  <w:marTop w:val="0"/>
                  <w:marBottom w:val="0"/>
                  <w:divBdr>
                    <w:top w:val="none" w:sz="0" w:space="0" w:color="auto"/>
                    <w:left w:val="none" w:sz="0" w:space="0" w:color="auto"/>
                    <w:bottom w:val="none" w:sz="0" w:space="0" w:color="auto"/>
                    <w:right w:val="none" w:sz="0" w:space="0" w:color="auto"/>
                  </w:divBdr>
                </w:div>
                <w:div w:id="220605280">
                  <w:marLeft w:val="640"/>
                  <w:marRight w:val="0"/>
                  <w:marTop w:val="0"/>
                  <w:marBottom w:val="0"/>
                  <w:divBdr>
                    <w:top w:val="none" w:sz="0" w:space="0" w:color="auto"/>
                    <w:left w:val="none" w:sz="0" w:space="0" w:color="auto"/>
                    <w:bottom w:val="none" w:sz="0" w:space="0" w:color="auto"/>
                    <w:right w:val="none" w:sz="0" w:space="0" w:color="auto"/>
                  </w:divBdr>
                </w:div>
                <w:div w:id="74976366">
                  <w:marLeft w:val="640"/>
                  <w:marRight w:val="0"/>
                  <w:marTop w:val="0"/>
                  <w:marBottom w:val="0"/>
                  <w:divBdr>
                    <w:top w:val="none" w:sz="0" w:space="0" w:color="auto"/>
                    <w:left w:val="none" w:sz="0" w:space="0" w:color="auto"/>
                    <w:bottom w:val="none" w:sz="0" w:space="0" w:color="auto"/>
                    <w:right w:val="none" w:sz="0" w:space="0" w:color="auto"/>
                  </w:divBdr>
                </w:div>
                <w:div w:id="1907913287">
                  <w:marLeft w:val="640"/>
                  <w:marRight w:val="0"/>
                  <w:marTop w:val="0"/>
                  <w:marBottom w:val="0"/>
                  <w:divBdr>
                    <w:top w:val="none" w:sz="0" w:space="0" w:color="auto"/>
                    <w:left w:val="none" w:sz="0" w:space="0" w:color="auto"/>
                    <w:bottom w:val="none" w:sz="0" w:space="0" w:color="auto"/>
                    <w:right w:val="none" w:sz="0" w:space="0" w:color="auto"/>
                  </w:divBdr>
                </w:div>
                <w:div w:id="1331710722">
                  <w:marLeft w:val="640"/>
                  <w:marRight w:val="0"/>
                  <w:marTop w:val="0"/>
                  <w:marBottom w:val="0"/>
                  <w:divBdr>
                    <w:top w:val="none" w:sz="0" w:space="0" w:color="auto"/>
                    <w:left w:val="none" w:sz="0" w:space="0" w:color="auto"/>
                    <w:bottom w:val="none" w:sz="0" w:space="0" w:color="auto"/>
                    <w:right w:val="none" w:sz="0" w:space="0" w:color="auto"/>
                  </w:divBdr>
                </w:div>
                <w:div w:id="2130775650">
                  <w:marLeft w:val="640"/>
                  <w:marRight w:val="0"/>
                  <w:marTop w:val="0"/>
                  <w:marBottom w:val="0"/>
                  <w:divBdr>
                    <w:top w:val="none" w:sz="0" w:space="0" w:color="auto"/>
                    <w:left w:val="none" w:sz="0" w:space="0" w:color="auto"/>
                    <w:bottom w:val="none" w:sz="0" w:space="0" w:color="auto"/>
                    <w:right w:val="none" w:sz="0" w:space="0" w:color="auto"/>
                  </w:divBdr>
                </w:div>
                <w:div w:id="1601449779">
                  <w:marLeft w:val="640"/>
                  <w:marRight w:val="0"/>
                  <w:marTop w:val="0"/>
                  <w:marBottom w:val="0"/>
                  <w:divBdr>
                    <w:top w:val="none" w:sz="0" w:space="0" w:color="auto"/>
                    <w:left w:val="none" w:sz="0" w:space="0" w:color="auto"/>
                    <w:bottom w:val="none" w:sz="0" w:space="0" w:color="auto"/>
                    <w:right w:val="none" w:sz="0" w:space="0" w:color="auto"/>
                  </w:divBdr>
                </w:div>
                <w:div w:id="189999717">
                  <w:marLeft w:val="640"/>
                  <w:marRight w:val="0"/>
                  <w:marTop w:val="0"/>
                  <w:marBottom w:val="0"/>
                  <w:divBdr>
                    <w:top w:val="none" w:sz="0" w:space="0" w:color="auto"/>
                    <w:left w:val="none" w:sz="0" w:space="0" w:color="auto"/>
                    <w:bottom w:val="none" w:sz="0" w:space="0" w:color="auto"/>
                    <w:right w:val="none" w:sz="0" w:space="0" w:color="auto"/>
                  </w:divBdr>
                </w:div>
                <w:div w:id="1486361295">
                  <w:marLeft w:val="640"/>
                  <w:marRight w:val="0"/>
                  <w:marTop w:val="0"/>
                  <w:marBottom w:val="0"/>
                  <w:divBdr>
                    <w:top w:val="none" w:sz="0" w:space="0" w:color="auto"/>
                    <w:left w:val="none" w:sz="0" w:space="0" w:color="auto"/>
                    <w:bottom w:val="none" w:sz="0" w:space="0" w:color="auto"/>
                    <w:right w:val="none" w:sz="0" w:space="0" w:color="auto"/>
                  </w:divBdr>
                </w:div>
                <w:div w:id="1169909957">
                  <w:marLeft w:val="640"/>
                  <w:marRight w:val="0"/>
                  <w:marTop w:val="0"/>
                  <w:marBottom w:val="0"/>
                  <w:divBdr>
                    <w:top w:val="none" w:sz="0" w:space="0" w:color="auto"/>
                    <w:left w:val="none" w:sz="0" w:space="0" w:color="auto"/>
                    <w:bottom w:val="none" w:sz="0" w:space="0" w:color="auto"/>
                    <w:right w:val="none" w:sz="0" w:space="0" w:color="auto"/>
                  </w:divBdr>
                </w:div>
                <w:div w:id="535002383">
                  <w:marLeft w:val="640"/>
                  <w:marRight w:val="0"/>
                  <w:marTop w:val="0"/>
                  <w:marBottom w:val="0"/>
                  <w:divBdr>
                    <w:top w:val="none" w:sz="0" w:space="0" w:color="auto"/>
                    <w:left w:val="none" w:sz="0" w:space="0" w:color="auto"/>
                    <w:bottom w:val="none" w:sz="0" w:space="0" w:color="auto"/>
                    <w:right w:val="none" w:sz="0" w:space="0" w:color="auto"/>
                  </w:divBdr>
                </w:div>
                <w:div w:id="1688798200">
                  <w:marLeft w:val="640"/>
                  <w:marRight w:val="0"/>
                  <w:marTop w:val="0"/>
                  <w:marBottom w:val="0"/>
                  <w:divBdr>
                    <w:top w:val="none" w:sz="0" w:space="0" w:color="auto"/>
                    <w:left w:val="none" w:sz="0" w:space="0" w:color="auto"/>
                    <w:bottom w:val="none" w:sz="0" w:space="0" w:color="auto"/>
                    <w:right w:val="none" w:sz="0" w:space="0" w:color="auto"/>
                  </w:divBdr>
                </w:div>
                <w:div w:id="949628954">
                  <w:marLeft w:val="640"/>
                  <w:marRight w:val="0"/>
                  <w:marTop w:val="0"/>
                  <w:marBottom w:val="0"/>
                  <w:divBdr>
                    <w:top w:val="none" w:sz="0" w:space="0" w:color="auto"/>
                    <w:left w:val="none" w:sz="0" w:space="0" w:color="auto"/>
                    <w:bottom w:val="none" w:sz="0" w:space="0" w:color="auto"/>
                    <w:right w:val="none" w:sz="0" w:space="0" w:color="auto"/>
                  </w:divBdr>
                </w:div>
                <w:div w:id="999885516">
                  <w:marLeft w:val="640"/>
                  <w:marRight w:val="0"/>
                  <w:marTop w:val="0"/>
                  <w:marBottom w:val="0"/>
                  <w:divBdr>
                    <w:top w:val="none" w:sz="0" w:space="0" w:color="auto"/>
                    <w:left w:val="none" w:sz="0" w:space="0" w:color="auto"/>
                    <w:bottom w:val="none" w:sz="0" w:space="0" w:color="auto"/>
                    <w:right w:val="none" w:sz="0" w:space="0" w:color="auto"/>
                  </w:divBdr>
                </w:div>
                <w:div w:id="423190369">
                  <w:marLeft w:val="640"/>
                  <w:marRight w:val="0"/>
                  <w:marTop w:val="0"/>
                  <w:marBottom w:val="0"/>
                  <w:divBdr>
                    <w:top w:val="none" w:sz="0" w:space="0" w:color="auto"/>
                    <w:left w:val="none" w:sz="0" w:space="0" w:color="auto"/>
                    <w:bottom w:val="none" w:sz="0" w:space="0" w:color="auto"/>
                    <w:right w:val="none" w:sz="0" w:space="0" w:color="auto"/>
                  </w:divBdr>
                </w:div>
                <w:div w:id="79302933">
                  <w:marLeft w:val="640"/>
                  <w:marRight w:val="0"/>
                  <w:marTop w:val="0"/>
                  <w:marBottom w:val="0"/>
                  <w:divBdr>
                    <w:top w:val="none" w:sz="0" w:space="0" w:color="auto"/>
                    <w:left w:val="none" w:sz="0" w:space="0" w:color="auto"/>
                    <w:bottom w:val="none" w:sz="0" w:space="0" w:color="auto"/>
                    <w:right w:val="none" w:sz="0" w:space="0" w:color="auto"/>
                  </w:divBdr>
                </w:div>
                <w:div w:id="9455366">
                  <w:marLeft w:val="640"/>
                  <w:marRight w:val="0"/>
                  <w:marTop w:val="0"/>
                  <w:marBottom w:val="0"/>
                  <w:divBdr>
                    <w:top w:val="none" w:sz="0" w:space="0" w:color="auto"/>
                    <w:left w:val="none" w:sz="0" w:space="0" w:color="auto"/>
                    <w:bottom w:val="none" w:sz="0" w:space="0" w:color="auto"/>
                    <w:right w:val="none" w:sz="0" w:space="0" w:color="auto"/>
                  </w:divBdr>
                </w:div>
                <w:div w:id="192690185">
                  <w:marLeft w:val="640"/>
                  <w:marRight w:val="0"/>
                  <w:marTop w:val="0"/>
                  <w:marBottom w:val="0"/>
                  <w:divBdr>
                    <w:top w:val="none" w:sz="0" w:space="0" w:color="auto"/>
                    <w:left w:val="none" w:sz="0" w:space="0" w:color="auto"/>
                    <w:bottom w:val="none" w:sz="0" w:space="0" w:color="auto"/>
                    <w:right w:val="none" w:sz="0" w:space="0" w:color="auto"/>
                  </w:divBdr>
                </w:div>
                <w:div w:id="282273678">
                  <w:marLeft w:val="640"/>
                  <w:marRight w:val="0"/>
                  <w:marTop w:val="0"/>
                  <w:marBottom w:val="0"/>
                  <w:divBdr>
                    <w:top w:val="none" w:sz="0" w:space="0" w:color="auto"/>
                    <w:left w:val="none" w:sz="0" w:space="0" w:color="auto"/>
                    <w:bottom w:val="none" w:sz="0" w:space="0" w:color="auto"/>
                    <w:right w:val="none" w:sz="0" w:space="0" w:color="auto"/>
                  </w:divBdr>
                </w:div>
                <w:div w:id="914777762">
                  <w:marLeft w:val="640"/>
                  <w:marRight w:val="0"/>
                  <w:marTop w:val="0"/>
                  <w:marBottom w:val="0"/>
                  <w:divBdr>
                    <w:top w:val="none" w:sz="0" w:space="0" w:color="auto"/>
                    <w:left w:val="none" w:sz="0" w:space="0" w:color="auto"/>
                    <w:bottom w:val="none" w:sz="0" w:space="0" w:color="auto"/>
                    <w:right w:val="none" w:sz="0" w:space="0" w:color="auto"/>
                  </w:divBdr>
                </w:div>
                <w:div w:id="1216283345">
                  <w:marLeft w:val="640"/>
                  <w:marRight w:val="0"/>
                  <w:marTop w:val="0"/>
                  <w:marBottom w:val="0"/>
                  <w:divBdr>
                    <w:top w:val="none" w:sz="0" w:space="0" w:color="auto"/>
                    <w:left w:val="none" w:sz="0" w:space="0" w:color="auto"/>
                    <w:bottom w:val="none" w:sz="0" w:space="0" w:color="auto"/>
                    <w:right w:val="none" w:sz="0" w:space="0" w:color="auto"/>
                  </w:divBdr>
                </w:div>
                <w:div w:id="1308781776">
                  <w:marLeft w:val="640"/>
                  <w:marRight w:val="0"/>
                  <w:marTop w:val="0"/>
                  <w:marBottom w:val="0"/>
                  <w:divBdr>
                    <w:top w:val="none" w:sz="0" w:space="0" w:color="auto"/>
                    <w:left w:val="none" w:sz="0" w:space="0" w:color="auto"/>
                    <w:bottom w:val="none" w:sz="0" w:space="0" w:color="auto"/>
                    <w:right w:val="none" w:sz="0" w:space="0" w:color="auto"/>
                  </w:divBdr>
                </w:div>
                <w:div w:id="1243218772">
                  <w:marLeft w:val="640"/>
                  <w:marRight w:val="0"/>
                  <w:marTop w:val="0"/>
                  <w:marBottom w:val="0"/>
                  <w:divBdr>
                    <w:top w:val="none" w:sz="0" w:space="0" w:color="auto"/>
                    <w:left w:val="none" w:sz="0" w:space="0" w:color="auto"/>
                    <w:bottom w:val="none" w:sz="0" w:space="0" w:color="auto"/>
                    <w:right w:val="none" w:sz="0" w:space="0" w:color="auto"/>
                  </w:divBdr>
                </w:div>
                <w:div w:id="502014623">
                  <w:marLeft w:val="640"/>
                  <w:marRight w:val="0"/>
                  <w:marTop w:val="0"/>
                  <w:marBottom w:val="0"/>
                  <w:divBdr>
                    <w:top w:val="none" w:sz="0" w:space="0" w:color="auto"/>
                    <w:left w:val="none" w:sz="0" w:space="0" w:color="auto"/>
                    <w:bottom w:val="none" w:sz="0" w:space="0" w:color="auto"/>
                    <w:right w:val="none" w:sz="0" w:space="0" w:color="auto"/>
                  </w:divBdr>
                </w:div>
                <w:div w:id="1620723081">
                  <w:marLeft w:val="640"/>
                  <w:marRight w:val="0"/>
                  <w:marTop w:val="0"/>
                  <w:marBottom w:val="0"/>
                  <w:divBdr>
                    <w:top w:val="none" w:sz="0" w:space="0" w:color="auto"/>
                    <w:left w:val="none" w:sz="0" w:space="0" w:color="auto"/>
                    <w:bottom w:val="none" w:sz="0" w:space="0" w:color="auto"/>
                    <w:right w:val="none" w:sz="0" w:space="0" w:color="auto"/>
                  </w:divBdr>
                </w:div>
                <w:div w:id="878249201">
                  <w:marLeft w:val="640"/>
                  <w:marRight w:val="0"/>
                  <w:marTop w:val="0"/>
                  <w:marBottom w:val="0"/>
                  <w:divBdr>
                    <w:top w:val="none" w:sz="0" w:space="0" w:color="auto"/>
                    <w:left w:val="none" w:sz="0" w:space="0" w:color="auto"/>
                    <w:bottom w:val="none" w:sz="0" w:space="0" w:color="auto"/>
                    <w:right w:val="none" w:sz="0" w:space="0" w:color="auto"/>
                  </w:divBdr>
                </w:div>
                <w:div w:id="435760795">
                  <w:marLeft w:val="640"/>
                  <w:marRight w:val="0"/>
                  <w:marTop w:val="0"/>
                  <w:marBottom w:val="0"/>
                  <w:divBdr>
                    <w:top w:val="none" w:sz="0" w:space="0" w:color="auto"/>
                    <w:left w:val="none" w:sz="0" w:space="0" w:color="auto"/>
                    <w:bottom w:val="none" w:sz="0" w:space="0" w:color="auto"/>
                    <w:right w:val="none" w:sz="0" w:space="0" w:color="auto"/>
                  </w:divBdr>
                </w:div>
                <w:div w:id="1849128945">
                  <w:marLeft w:val="640"/>
                  <w:marRight w:val="0"/>
                  <w:marTop w:val="0"/>
                  <w:marBottom w:val="0"/>
                  <w:divBdr>
                    <w:top w:val="none" w:sz="0" w:space="0" w:color="auto"/>
                    <w:left w:val="none" w:sz="0" w:space="0" w:color="auto"/>
                    <w:bottom w:val="none" w:sz="0" w:space="0" w:color="auto"/>
                    <w:right w:val="none" w:sz="0" w:space="0" w:color="auto"/>
                  </w:divBdr>
                </w:div>
                <w:div w:id="278226396">
                  <w:marLeft w:val="640"/>
                  <w:marRight w:val="0"/>
                  <w:marTop w:val="0"/>
                  <w:marBottom w:val="0"/>
                  <w:divBdr>
                    <w:top w:val="none" w:sz="0" w:space="0" w:color="auto"/>
                    <w:left w:val="none" w:sz="0" w:space="0" w:color="auto"/>
                    <w:bottom w:val="none" w:sz="0" w:space="0" w:color="auto"/>
                    <w:right w:val="none" w:sz="0" w:space="0" w:color="auto"/>
                  </w:divBdr>
                </w:div>
                <w:div w:id="421033585">
                  <w:marLeft w:val="640"/>
                  <w:marRight w:val="0"/>
                  <w:marTop w:val="0"/>
                  <w:marBottom w:val="0"/>
                  <w:divBdr>
                    <w:top w:val="none" w:sz="0" w:space="0" w:color="auto"/>
                    <w:left w:val="none" w:sz="0" w:space="0" w:color="auto"/>
                    <w:bottom w:val="none" w:sz="0" w:space="0" w:color="auto"/>
                    <w:right w:val="none" w:sz="0" w:space="0" w:color="auto"/>
                  </w:divBdr>
                </w:div>
                <w:div w:id="839586366">
                  <w:marLeft w:val="640"/>
                  <w:marRight w:val="0"/>
                  <w:marTop w:val="0"/>
                  <w:marBottom w:val="0"/>
                  <w:divBdr>
                    <w:top w:val="none" w:sz="0" w:space="0" w:color="auto"/>
                    <w:left w:val="none" w:sz="0" w:space="0" w:color="auto"/>
                    <w:bottom w:val="none" w:sz="0" w:space="0" w:color="auto"/>
                    <w:right w:val="none" w:sz="0" w:space="0" w:color="auto"/>
                  </w:divBdr>
                </w:div>
                <w:div w:id="1025134686">
                  <w:marLeft w:val="640"/>
                  <w:marRight w:val="0"/>
                  <w:marTop w:val="0"/>
                  <w:marBottom w:val="0"/>
                  <w:divBdr>
                    <w:top w:val="none" w:sz="0" w:space="0" w:color="auto"/>
                    <w:left w:val="none" w:sz="0" w:space="0" w:color="auto"/>
                    <w:bottom w:val="none" w:sz="0" w:space="0" w:color="auto"/>
                    <w:right w:val="none" w:sz="0" w:space="0" w:color="auto"/>
                  </w:divBdr>
                </w:div>
                <w:div w:id="1893224983">
                  <w:marLeft w:val="640"/>
                  <w:marRight w:val="0"/>
                  <w:marTop w:val="0"/>
                  <w:marBottom w:val="0"/>
                  <w:divBdr>
                    <w:top w:val="none" w:sz="0" w:space="0" w:color="auto"/>
                    <w:left w:val="none" w:sz="0" w:space="0" w:color="auto"/>
                    <w:bottom w:val="none" w:sz="0" w:space="0" w:color="auto"/>
                    <w:right w:val="none" w:sz="0" w:space="0" w:color="auto"/>
                  </w:divBdr>
                </w:div>
                <w:div w:id="151676200">
                  <w:marLeft w:val="640"/>
                  <w:marRight w:val="0"/>
                  <w:marTop w:val="0"/>
                  <w:marBottom w:val="0"/>
                  <w:divBdr>
                    <w:top w:val="none" w:sz="0" w:space="0" w:color="auto"/>
                    <w:left w:val="none" w:sz="0" w:space="0" w:color="auto"/>
                    <w:bottom w:val="none" w:sz="0" w:space="0" w:color="auto"/>
                    <w:right w:val="none" w:sz="0" w:space="0" w:color="auto"/>
                  </w:divBdr>
                </w:div>
                <w:div w:id="1270357153">
                  <w:marLeft w:val="640"/>
                  <w:marRight w:val="0"/>
                  <w:marTop w:val="0"/>
                  <w:marBottom w:val="0"/>
                  <w:divBdr>
                    <w:top w:val="none" w:sz="0" w:space="0" w:color="auto"/>
                    <w:left w:val="none" w:sz="0" w:space="0" w:color="auto"/>
                    <w:bottom w:val="none" w:sz="0" w:space="0" w:color="auto"/>
                    <w:right w:val="none" w:sz="0" w:space="0" w:color="auto"/>
                  </w:divBdr>
                </w:div>
                <w:div w:id="882136293">
                  <w:marLeft w:val="640"/>
                  <w:marRight w:val="0"/>
                  <w:marTop w:val="0"/>
                  <w:marBottom w:val="0"/>
                  <w:divBdr>
                    <w:top w:val="none" w:sz="0" w:space="0" w:color="auto"/>
                    <w:left w:val="none" w:sz="0" w:space="0" w:color="auto"/>
                    <w:bottom w:val="none" w:sz="0" w:space="0" w:color="auto"/>
                    <w:right w:val="none" w:sz="0" w:space="0" w:color="auto"/>
                  </w:divBdr>
                </w:div>
                <w:div w:id="1777481082">
                  <w:marLeft w:val="640"/>
                  <w:marRight w:val="0"/>
                  <w:marTop w:val="0"/>
                  <w:marBottom w:val="0"/>
                  <w:divBdr>
                    <w:top w:val="none" w:sz="0" w:space="0" w:color="auto"/>
                    <w:left w:val="none" w:sz="0" w:space="0" w:color="auto"/>
                    <w:bottom w:val="none" w:sz="0" w:space="0" w:color="auto"/>
                    <w:right w:val="none" w:sz="0" w:space="0" w:color="auto"/>
                  </w:divBdr>
                </w:div>
                <w:div w:id="1075853806">
                  <w:marLeft w:val="640"/>
                  <w:marRight w:val="0"/>
                  <w:marTop w:val="0"/>
                  <w:marBottom w:val="0"/>
                  <w:divBdr>
                    <w:top w:val="none" w:sz="0" w:space="0" w:color="auto"/>
                    <w:left w:val="none" w:sz="0" w:space="0" w:color="auto"/>
                    <w:bottom w:val="none" w:sz="0" w:space="0" w:color="auto"/>
                    <w:right w:val="none" w:sz="0" w:space="0" w:color="auto"/>
                  </w:divBdr>
                </w:div>
                <w:div w:id="517234331">
                  <w:marLeft w:val="640"/>
                  <w:marRight w:val="0"/>
                  <w:marTop w:val="0"/>
                  <w:marBottom w:val="0"/>
                  <w:divBdr>
                    <w:top w:val="none" w:sz="0" w:space="0" w:color="auto"/>
                    <w:left w:val="none" w:sz="0" w:space="0" w:color="auto"/>
                    <w:bottom w:val="none" w:sz="0" w:space="0" w:color="auto"/>
                    <w:right w:val="none" w:sz="0" w:space="0" w:color="auto"/>
                  </w:divBdr>
                </w:div>
                <w:div w:id="1198203233">
                  <w:marLeft w:val="640"/>
                  <w:marRight w:val="0"/>
                  <w:marTop w:val="0"/>
                  <w:marBottom w:val="0"/>
                  <w:divBdr>
                    <w:top w:val="none" w:sz="0" w:space="0" w:color="auto"/>
                    <w:left w:val="none" w:sz="0" w:space="0" w:color="auto"/>
                    <w:bottom w:val="none" w:sz="0" w:space="0" w:color="auto"/>
                    <w:right w:val="none" w:sz="0" w:space="0" w:color="auto"/>
                  </w:divBdr>
                </w:div>
                <w:div w:id="647705402">
                  <w:marLeft w:val="640"/>
                  <w:marRight w:val="0"/>
                  <w:marTop w:val="0"/>
                  <w:marBottom w:val="0"/>
                  <w:divBdr>
                    <w:top w:val="none" w:sz="0" w:space="0" w:color="auto"/>
                    <w:left w:val="none" w:sz="0" w:space="0" w:color="auto"/>
                    <w:bottom w:val="none" w:sz="0" w:space="0" w:color="auto"/>
                    <w:right w:val="none" w:sz="0" w:space="0" w:color="auto"/>
                  </w:divBdr>
                </w:div>
                <w:div w:id="2119568582">
                  <w:marLeft w:val="640"/>
                  <w:marRight w:val="0"/>
                  <w:marTop w:val="0"/>
                  <w:marBottom w:val="0"/>
                  <w:divBdr>
                    <w:top w:val="none" w:sz="0" w:space="0" w:color="auto"/>
                    <w:left w:val="none" w:sz="0" w:space="0" w:color="auto"/>
                    <w:bottom w:val="none" w:sz="0" w:space="0" w:color="auto"/>
                    <w:right w:val="none" w:sz="0" w:space="0" w:color="auto"/>
                  </w:divBdr>
                </w:div>
                <w:div w:id="1417630374">
                  <w:marLeft w:val="640"/>
                  <w:marRight w:val="0"/>
                  <w:marTop w:val="0"/>
                  <w:marBottom w:val="0"/>
                  <w:divBdr>
                    <w:top w:val="none" w:sz="0" w:space="0" w:color="auto"/>
                    <w:left w:val="none" w:sz="0" w:space="0" w:color="auto"/>
                    <w:bottom w:val="none" w:sz="0" w:space="0" w:color="auto"/>
                    <w:right w:val="none" w:sz="0" w:space="0" w:color="auto"/>
                  </w:divBdr>
                </w:div>
                <w:div w:id="698941730">
                  <w:marLeft w:val="640"/>
                  <w:marRight w:val="0"/>
                  <w:marTop w:val="0"/>
                  <w:marBottom w:val="0"/>
                  <w:divBdr>
                    <w:top w:val="none" w:sz="0" w:space="0" w:color="auto"/>
                    <w:left w:val="none" w:sz="0" w:space="0" w:color="auto"/>
                    <w:bottom w:val="none" w:sz="0" w:space="0" w:color="auto"/>
                    <w:right w:val="none" w:sz="0" w:space="0" w:color="auto"/>
                  </w:divBdr>
                </w:div>
                <w:div w:id="1129321885">
                  <w:marLeft w:val="640"/>
                  <w:marRight w:val="0"/>
                  <w:marTop w:val="0"/>
                  <w:marBottom w:val="0"/>
                  <w:divBdr>
                    <w:top w:val="none" w:sz="0" w:space="0" w:color="auto"/>
                    <w:left w:val="none" w:sz="0" w:space="0" w:color="auto"/>
                    <w:bottom w:val="none" w:sz="0" w:space="0" w:color="auto"/>
                    <w:right w:val="none" w:sz="0" w:space="0" w:color="auto"/>
                  </w:divBdr>
                </w:div>
                <w:div w:id="830564785">
                  <w:marLeft w:val="640"/>
                  <w:marRight w:val="0"/>
                  <w:marTop w:val="0"/>
                  <w:marBottom w:val="0"/>
                  <w:divBdr>
                    <w:top w:val="none" w:sz="0" w:space="0" w:color="auto"/>
                    <w:left w:val="none" w:sz="0" w:space="0" w:color="auto"/>
                    <w:bottom w:val="none" w:sz="0" w:space="0" w:color="auto"/>
                    <w:right w:val="none" w:sz="0" w:space="0" w:color="auto"/>
                  </w:divBdr>
                </w:div>
                <w:div w:id="846408302">
                  <w:marLeft w:val="640"/>
                  <w:marRight w:val="0"/>
                  <w:marTop w:val="0"/>
                  <w:marBottom w:val="0"/>
                  <w:divBdr>
                    <w:top w:val="none" w:sz="0" w:space="0" w:color="auto"/>
                    <w:left w:val="none" w:sz="0" w:space="0" w:color="auto"/>
                    <w:bottom w:val="none" w:sz="0" w:space="0" w:color="auto"/>
                    <w:right w:val="none" w:sz="0" w:space="0" w:color="auto"/>
                  </w:divBdr>
                </w:div>
                <w:div w:id="86195036">
                  <w:marLeft w:val="640"/>
                  <w:marRight w:val="0"/>
                  <w:marTop w:val="0"/>
                  <w:marBottom w:val="0"/>
                  <w:divBdr>
                    <w:top w:val="none" w:sz="0" w:space="0" w:color="auto"/>
                    <w:left w:val="none" w:sz="0" w:space="0" w:color="auto"/>
                    <w:bottom w:val="none" w:sz="0" w:space="0" w:color="auto"/>
                    <w:right w:val="none" w:sz="0" w:space="0" w:color="auto"/>
                  </w:divBdr>
                </w:div>
                <w:div w:id="1716808768">
                  <w:marLeft w:val="640"/>
                  <w:marRight w:val="0"/>
                  <w:marTop w:val="0"/>
                  <w:marBottom w:val="0"/>
                  <w:divBdr>
                    <w:top w:val="none" w:sz="0" w:space="0" w:color="auto"/>
                    <w:left w:val="none" w:sz="0" w:space="0" w:color="auto"/>
                    <w:bottom w:val="none" w:sz="0" w:space="0" w:color="auto"/>
                    <w:right w:val="none" w:sz="0" w:space="0" w:color="auto"/>
                  </w:divBdr>
                </w:div>
                <w:div w:id="413433571">
                  <w:marLeft w:val="640"/>
                  <w:marRight w:val="0"/>
                  <w:marTop w:val="0"/>
                  <w:marBottom w:val="0"/>
                  <w:divBdr>
                    <w:top w:val="none" w:sz="0" w:space="0" w:color="auto"/>
                    <w:left w:val="none" w:sz="0" w:space="0" w:color="auto"/>
                    <w:bottom w:val="none" w:sz="0" w:space="0" w:color="auto"/>
                    <w:right w:val="none" w:sz="0" w:space="0" w:color="auto"/>
                  </w:divBdr>
                </w:div>
                <w:div w:id="710114905">
                  <w:marLeft w:val="640"/>
                  <w:marRight w:val="0"/>
                  <w:marTop w:val="0"/>
                  <w:marBottom w:val="0"/>
                  <w:divBdr>
                    <w:top w:val="none" w:sz="0" w:space="0" w:color="auto"/>
                    <w:left w:val="none" w:sz="0" w:space="0" w:color="auto"/>
                    <w:bottom w:val="none" w:sz="0" w:space="0" w:color="auto"/>
                    <w:right w:val="none" w:sz="0" w:space="0" w:color="auto"/>
                  </w:divBdr>
                </w:div>
                <w:div w:id="1104686363">
                  <w:marLeft w:val="640"/>
                  <w:marRight w:val="0"/>
                  <w:marTop w:val="0"/>
                  <w:marBottom w:val="0"/>
                  <w:divBdr>
                    <w:top w:val="none" w:sz="0" w:space="0" w:color="auto"/>
                    <w:left w:val="none" w:sz="0" w:space="0" w:color="auto"/>
                    <w:bottom w:val="none" w:sz="0" w:space="0" w:color="auto"/>
                    <w:right w:val="none" w:sz="0" w:space="0" w:color="auto"/>
                  </w:divBdr>
                </w:div>
                <w:div w:id="1570267119">
                  <w:marLeft w:val="640"/>
                  <w:marRight w:val="0"/>
                  <w:marTop w:val="0"/>
                  <w:marBottom w:val="0"/>
                  <w:divBdr>
                    <w:top w:val="none" w:sz="0" w:space="0" w:color="auto"/>
                    <w:left w:val="none" w:sz="0" w:space="0" w:color="auto"/>
                    <w:bottom w:val="none" w:sz="0" w:space="0" w:color="auto"/>
                    <w:right w:val="none" w:sz="0" w:space="0" w:color="auto"/>
                  </w:divBdr>
                </w:div>
                <w:div w:id="1257863812">
                  <w:marLeft w:val="640"/>
                  <w:marRight w:val="0"/>
                  <w:marTop w:val="0"/>
                  <w:marBottom w:val="0"/>
                  <w:divBdr>
                    <w:top w:val="none" w:sz="0" w:space="0" w:color="auto"/>
                    <w:left w:val="none" w:sz="0" w:space="0" w:color="auto"/>
                    <w:bottom w:val="none" w:sz="0" w:space="0" w:color="auto"/>
                    <w:right w:val="none" w:sz="0" w:space="0" w:color="auto"/>
                  </w:divBdr>
                </w:div>
                <w:div w:id="2109152810">
                  <w:marLeft w:val="640"/>
                  <w:marRight w:val="0"/>
                  <w:marTop w:val="0"/>
                  <w:marBottom w:val="0"/>
                  <w:divBdr>
                    <w:top w:val="none" w:sz="0" w:space="0" w:color="auto"/>
                    <w:left w:val="none" w:sz="0" w:space="0" w:color="auto"/>
                    <w:bottom w:val="none" w:sz="0" w:space="0" w:color="auto"/>
                    <w:right w:val="none" w:sz="0" w:space="0" w:color="auto"/>
                  </w:divBdr>
                </w:div>
                <w:div w:id="1694067061">
                  <w:marLeft w:val="640"/>
                  <w:marRight w:val="0"/>
                  <w:marTop w:val="0"/>
                  <w:marBottom w:val="0"/>
                  <w:divBdr>
                    <w:top w:val="none" w:sz="0" w:space="0" w:color="auto"/>
                    <w:left w:val="none" w:sz="0" w:space="0" w:color="auto"/>
                    <w:bottom w:val="none" w:sz="0" w:space="0" w:color="auto"/>
                    <w:right w:val="none" w:sz="0" w:space="0" w:color="auto"/>
                  </w:divBdr>
                </w:div>
                <w:div w:id="1874341594">
                  <w:marLeft w:val="640"/>
                  <w:marRight w:val="0"/>
                  <w:marTop w:val="0"/>
                  <w:marBottom w:val="0"/>
                  <w:divBdr>
                    <w:top w:val="none" w:sz="0" w:space="0" w:color="auto"/>
                    <w:left w:val="none" w:sz="0" w:space="0" w:color="auto"/>
                    <w:bottom w:val="none" w:sz="0" w:space="0" w:color="auto"/>
                    <w:right w:val="none" w:sz="0" w:space="0" w:color="auto"/>
                  </w:divBdr>
                </w:div>
                <w:div w:id="912466103">
                  <w:marLeft w:val="640"/>
                  <w:marRight w:val="0"/>
                  <w:marTop w:val="0"/>
                  <w:marBottom w:val="0"/>
                  <w:divBdr>
                    <w:top w:val="none" w:sz="0" w:space="0" w:color="auto"/>
                    <w:left w:val="none" w:sz="0" w:space="0" w:color="auto"/>
                    <w:bottom w:val="none" w:sz="0" w:space="0" w:color="auto"/>
                    <w:right w:val="none" w:sz="0" w:space="0" w:color="auto"/>
                  </w:divBdr>
                </w:div>
                <w:div w:id="526020000">
                  <w:marLeft w:val="640"/>
                  <w:marRight w:val="0"/>
                  <w:marTop w:val="0"/>
                  <w:marBottom w:val="0"/>
                  <w:divBdr>
                    <w:top w:val="none" w:sz="0" w:space="0" w:color="auto"/>
                    <w:left w:val="none" w:sz="0" w:space="0" w:color="auto"/>
                    <w:bottom w:val="none" w:sz="0" w:space="0" w:color="auto"/>
                    <w:right w:val="none" w:sz="0" w:space="0" w:color="auto"/>
                  </w:divBdr>
                </w:div>
                <w:div w:id="1322735205">
                  <w:marLeft w:val="640"/>
                  <w:marRight w:val="0"/>
                  <w:marTop w:val="0"/>
                  <w:marBottom w:val="0"/>
                  <w:divBdr>
                    <w:top w:val="none" w:sz="0" w:space="0" w:color="auto"/>
                    <w:left w:val="none" w:sz="0" w:space="0" w:color="auto"/>
                    <w:bottom w:val="none" w:sz="0" w:space="0" w:color="auto"/>
                    <w:right w:val="none" w:sz="0" w:space="0" w:color="auto"/>
                  </w:divBdr>
                </w:div>
                <w:div w:id="1614246263">
                  <w:marLeft w:val="640"/>
                  <w:marRight w:val="0"/>
                  <w:marTop w:val="0"/>
                  <w:marBottom w:val="0"/>
                  <w:divBdr>
                    <w:top w:val="none" w:sz="0" w:space="0" w:color="auto"/>
                    <w:left w:val="none" w:sz="0" w:space="0" w:color="auto"/>
                    <w:bottom w:val="none" w:sz="0" w:space="0" w:color="auto"/>
                    <w:right w:val="none" w:sz="0" w:space="0" w:color="auto"/>
                  </w:divBdr>
                </w:div>
                <w:div w:id="16735057">
                  <w:marLeft w:val="640"/>
                  <w:marRight w:val="0"/>
                  <w:marTop w:val="0"/>
                  <w:marBottom w:val="0"/>
                  <w:divBdr>
                    <w:top w:val="none" w:sz="0" w:space="0" w:color="auto"/>
                    <w:left w:val="none" w:sz="0" w:space="0" w:color="auto"/>
                    <w:bottom w:val="none" w:sz="0" w:space="0" w:color="auto"/>
                    <w:right w:val="none" w:sz="0" w:space="0" w:color="auto"/>
                  </w:divBdr>
                </w:div>
              </w:divsChild>
            </w:div>
            <w:div w:id="1047220852">
              <w:marLeft w:val="0"/>
              <w:marRight w:val="0"/>
              <w:marTop w:val="0"/>
              <w:marBottom w:val="0"/>
              <w:divBdr>
                <w:top w:val="none" w:sz="0" w:space="0" w:color="auto"/>
                <w:left w:val="none" w:sz="0" w:space="0" w:color="auto"/>
                <w:bottom w:val="none" w:sz="0" w:space="0" w:color="auto"/>
                <w:right w:val="none" w:sz="0" w:space="0" w:color="auto"/>
              </w:divBdr>
              <w:divsChild>
                <w:div w:id="1790515364">
                  <w:marLeft w:val="640"/>
                  <w:marRight w:val="0"/>
                  <w:marTop w:val="0"/>
                  <w:marBottom w:val="0"/>
                  <w:divBdr>
                    <w:top w:val="none" w:sz="0" w:space="0" w:color="auto"/>
                    <w:left w:val="none" w:sz="0" w:space="0" w:color="auto"/>
                    <w:bottom w:val="none" w:sz="0" w:space="0" w:color="auto"/>
                    <w:right w:val="none" w:sz="0" w:space="0" w:color="auto"/>
                  </w:divBdr>
                </w:div>
                <w:div w:id="836573053">
                  <w:marLeft w:val="640"/>
                  <w:marRight w:val="0"/>
                  <w:marTop w:val="0"/>
                  <w:marBottom w:val="0"/>
                  <w:divBdr>
                    <w:top w:val="none" w:sz="0" w:space="0" w:color="auto"/>
                    <w:left w:val="none" w:sz="0" w:space="0" w:color="auto"/>
                    <w:bottom w:val="none" w:sz="0" w:space="0" w:color="auto"/>
                    <w:right w:val="none" w:sz="0" w:space="0" w:color="auto"/>
                  </w:divBdr>
                </w:div>
                <w:div w:id="878006669">
                  <w:marLeft w:val="640"/>
                  <w:marRight w:val="0"/>
                  <w:marTop w:val="0"/>
                  <w:marBottom w:val="0"/>
                  <w:divBdr>
                    <w:top w:val="none" w:sz="0" w:space="0" w:color="auto"/>
                    <w:left w:val="none" w:sz="0" w:space="0" w:color="auto"/>
                    <w:bottom w:val="none" w:sz="0" w:space="0" w:color="auto"/>
                    <w:right w:val="none" w:sz="0" w:space="0" w:color="auto"/>
                  </w:divBdr>
                </w:div>
                <w:div w:id="82649657">
                  <w:marLeft w:val="640"/>
                  <w:marRight w:val="0"/>
                  <w:marTop w:val="0"/>
                  <w:marBottom w:val="0"/>
                  <w:divBdr>
                    <w:top w:val="none" w:sz="0" w:space="0" w:color="auto"/>
                    <w:left w:val="none" w:sz="0" w:space="0" w:color="auto"/>
                    <w:bottom w:val="none" w:sz="0" w:space="0" w:color="auto"/>
                    <w:right w:val="none" w:sz="0" w:space="0" w:color="auto"/>
                  </w:divBdr>
                </w:div>
                <w:div w:id="1257441704">
                  <w:marLeft w:val="640"/>
                  <w:marRight w:val="0"/>
                  <w:marTop w:val="0"/>
                  <w:marBottom w:val="0"/>
                  <w:divBdr>
                    <w:top w:val="none" w:sz="0" w:space="0" w:color="auto"/>
                    <w:left w:val="none" w:sz="0" w:space="0" w:color="auto"/>
                    <w:bottom w:val="none" w:sz="0" w:space="0" w:color="auto"/>
                    <w:right w:val="none" w:sz="0" w:space="0" w:color="auto"/>
                  </w:divBdr>
                </w:div>
                <w:div w:id="482232999">
                  <w:marLeft w:val="640"/>
                  <w:marRight w:val="0"/>
                  <w:marTop w:val="0"/>
                  <w:marBottom w:val="0"/>
                  <w:divBdr>
                    <w:top w:val="none" w:sz="0" w:space="0" w:color="auto"/>
                    <w:left w:val="none" w:sz="0" w:space="0" w:color="auto"/>
                    <w:bottom w:val="none" w:sz="0" w:space="0" w:color="auto"/>
                    <w:right w:val="none" w:sz="0" w:space="0" w:color="auto"/>
                  </w:divBdr>
                </w:div>
                <w:div w:id="1698309608">
                  <w:marLeft w:val="640"/>
                  <w:marRight w:val="0"/>
                  <w:marTop w:val="0"/>
                  <w:marBottom w:val="0"/>
                  <w:divBdr>
                    <w:top w:val="none" w:sz="0" w:space="0" w:color="auto"/>
                    <w:left w:val="none" w:sz="0" w:space="0" w:color="auto"/>
                    <w:bottom w:val="none" w:sz="0" w:space="0" w:color="auto"/>
                    <w:right w:val="none" w:sz="0" w:space="0" w:color="auto"/>
                  </w:divBdr>
                </w:div>
                <w:div w:id="510337685">
                  <w:marLeft w:val="640"/>
                  <w:marRight w:val="0"/>
                  <w:marTop w:val="0"/>
                  <w:marBottom w:val="0"/>
                  <w:divBdr>
                    <w:top w:val="none" w:sz="0" w:space="0" w:color="auto"/>
                    <w:left w:val="none" w:sz="0" w:space="0" w:color="auto"/>
                    <w:bottom w:val="none" w:sz="0" w:space="0" w:color="auto"/>
                    <w:right w:val="none" w:sz="0" w:space="0" w:color="auto"/>
                  </w:divBdr>
                </w:div>
                <w:div w:id="1182671836">
                  <w:marLeft w:val="640"/>
                  <w:marRight w:val="0"/>
                  <w:marTop w:val="0"/>
                  <w:marBottom w:val="0"/>
                  <w:divBdr>
                    <w:top w:val="none" w:sz="0" w:space="0" w:color="auto"/>
                    <w:left w:val="none" w:sz="0" w:space="0" w:color="auto"/>
                    <w:bottom w:val="none" w:sz="0" w:space="0" w:color="auto"/>
                    <w:right w:val="none" w:sz="0" w:space="0" w:color="auto"/>
                  </w:divBdr>
                </w:div>
                <w:div w:id="1986086678">
                  <w:marLeft w:val="640"/>
                  <w:marRight w:val="0"/>
                  <w:marTop w:val="0"/>
                  <w:marBottom w:val="0"/>
                  <w:divBdr>
                    <w:top w:val="none" w:sz="0" w:space="0" w:color="auto"/>
                    <w:left w:val="none" w:sz="0" w:space="0" w:color="auto"/>
                    <w:bottom w:val="none" w:sz="0" w:space="0" w:color="auto"/>
                    <w:right w:val="none" w:sz="0" w:space="0" w:color="auto"/>
                  </w:divBdr>
                </w:div>
                <w:div w:id="558174313">
                  <w:marLeft w:val="640"/>
                  <w:marRight w:val="0"/>
                  <w:marTop w:val="0"/>
                  <w:marBottom w:val="0"/>
                  <w:divBdr>
                    <w:top w:val="none" w:sz="0" w:space="0" w:color="auto"/>
                    <w:left w:val="none" w:sz="0" w:space="0" w:color="auto"/>
                    <w:bottom w:val="none" w:sz="0" w:space="0" w:color="auto"/>
                    <w:right w:val="none" w:sz="0" w:space="0" w:color="auto"/>
                  </w:divBdr>
                </w:div>
                <w:div w:id="1567031908">
                  <w:marLeft w:val="640"/>
                  <w:marRight w:val="0"/>
                  <w:marTop w:val="0"/>
                  <w:marBottom w:val="0"/>
                  <w:divBdr>
                    <w:top w:val="none" w:sz="0" w:space="0" w:color="auto"/>
                    <w:left w:val="none" w:sz="0" w:space="0" w:color="auto"/>
                    <w:bottom w:val="none" w:sz="0" w:space="0" w:color="auto"/>
                    <w:right w:val="none" w:sz="0" w:space="0" w:color="auto"/>
                  </w:divBdr>
                </w:div>
                <w:div w:id="608198972">
                  <w:marLeft w:val="640"/>
                  <w:marRight w:val="0"/>
                  <w:marTop w:val="0"/>
                  <w:marBottom w:val="0"/>
                  <w:divBdr>
                    <w:top w:val="none" w:sz="0" w:space="0" w:color="auto"/>
                    <w:left w:val="none" w:sz="0" w:space="0" w:color="auto"/>
                    <w:bottom w:val="none" w:sz="0" w:space="0" w:color="auto"/>
                    <w:right w:val="none" w:sz="0" w:space="0" w:color="auto"/>
                  </w:divBdr>
                </w:div>
                <w:div w:id="772164201">
                  <w:marLeft w:val="640"/>
                  <w:marRight w:val="0"/>
                  <w:marTop w:val="0"/>
                  <w:marBottom w:val="0"/>
                  <w:divBdr>
                    <w:top w:val="none" w:sz="0" w:space="0" w:color="auto"/>
                    <w:left w:val="none" w:sz="0" w:space="0" w:color="auto"/>
                    <w:bottom w:val="none" w:sz="0" w:space="0" w:color="auto"/>
                    <w:right w:val="none" w:sz="0" w:space="0" w:color="auto"/>
                  </w:divBdr>
                </w:div>
                <w:div w:id="501819232">
                  <w:marLeft w:val="640"/>
                  <w:marRight w:val="0"/>
                  <w:marTop w:val="0"/>
                  <w:marBottom w:val="0"/>
                  <w:divBdr>
                    <w:top w:val="none" w:sz="0" w:space="0" w:color="auto"/>
                    <w:left w:val="none" w:sz="0" w:space="0" w:color="auto"/>
                    <w:bottom w:val="none" w:sz="0" w:space="0" w:color="auto"/>
                    <w:right w:val="none" w:sz="0" w:space="0" w:color="auto"/>
                  </w:divBdr>
                </w:div>
                <w:div w:id="837384851">
                  <w:marLeft w:val="640"/>
                  <w:marRight w:val="0"/>
                  <w:marTop w:val="0"/>
                  <w:marBottom w:val="0"/>
                  <w:divBdr>
                    <w:top w:val="none" w:sz="0" w:space="0" w:color="auto"/>
                    <w:left w:val="none" w:sz="0" w:space="0" w:color="auto"/>
                    <w:bottom w:val="none" w:sz="0" w:space="0" w:color="auto"/>
                    <w:right w:val="none" w:sz="0" w:space="0" w:color="auto"/>
                  </w:divBdr>
                </w:div>
                <w:div w:id="439103171">
                  <w:marLeft w:val="640"/>
                  <w:marRight w:val="0"/>
                  <w:marTop w:val="0"/>
                  <w:marBottom w:val="0"/>
                  <w:divBdr>
                    <w:top w:val="none" w:sz="0" w:space="0" w:color="auto"/>
                    <w:left w:val="none" w:sz="0" w:space="0" w:color="auto"/>
                    <w:bottom w:val="none" w:sz="0" w:space="0" w:color="auto"/>
                    <w:right w:val="none" w:sz="0" w:space="0" w:color="auto"/>
                  </w:divBdr>
                </w:div>
                <w:div w:id="1724134954">
                  <w:marLeft w:val="640"/>
                  <w:marRight w:val="0"/>
                  <w:marTop w:val="0"/>
                  <w:marBottom w:val="0"/>
                  <w:divBdr>
                    <w:top w:val="none" w:sz="0" w:space="0" w:color="auto"/>
                    <w:left w:val="none" w:sz="0" w:space="0" w:color="auto"/>
                    <w:bottom w:val="none" w:sz="0" w:space="0" w:color="auto"/>
                    <w:right w:val="none" w:sz="0" w:space="0" w:color="auto"/>
                  </w:divBdr>
                </w:div>
                <w:div w:id="1460611985">
                  <w:marLeft w:val="640"/>
                  <w:marRight w:val="0"/>
                  <w:marTop w:val="0"/>
                  <w:marBottom w:val="0"/>
                  <w:divBdr>
                    <w:top w:val="none" w:sz="0" w:space="0" w:color="auto"/>
                    <w:left w:val="none" w:sz="0" w:space="0" w:color="auto"/>
                    <w:bottom w:val="none" w:sz="0" w:space="0" w:color="auto"/>
                    <w:right w:val="none" w:sz="0" w:space="0" w:color="auto"/>
                  </w:divBdr>
                </w:div>
                <w:div w:id="369764405">
                  <w:marLeft w:val="640"/>
                  <w:marRight w:val="0"/>
                  <w:marTop w:val="0"/>
                  <w:marBottom w:val="0"/>
                  <w:divBdr>
                    <w:top w:val="none" w:sz="0" w:space="0" w:color="auto"/>
                    <w:left w:val="none" w:sz="0" w:space="0" w:color="auto"/>
                    <w:bottom w:val="none" w:sz="0" w:space="0" w:color="auto"/>
                    <w:right w:val="none" w:sz="0" w:space="0" w:color="auto"/>
                  </w:divBdr>
                </w:div>
                <w:div w:id="1879004626">
                  <w:marLeft w:val="640"/>
                  <w:marRight w:val="0"/>
                  <w:marTop w:val="0"/>
                  <w:marBottom w:val="0"/>
                  <w:divBdr>
                    <w:top w:val="none" w:sz="0" w:space="0" w:color="auto"/>
                    <w:left w:val="none" w:sz="0" w:space="0" w:color="auto"/>
                    <w:bottom w:val="none" w:sz="0" w:space="0" w:color="auto"/>
                    <w:right w:val="none" w:sz="0" w:space="0" w:color="auto"/>
                  </w:divBdr>
                </w:div>
                <w:div w:id="266276211">
                  <w:marLeft w:val="640"/>
                  <w:marRight w:val="0"/>
                  <w:marTop w:val="0"/>
                  <w:marBottom w:val="0"/>
                  <w:divBdr>
                    <w:top w:val="none" w:sz="0" w:space="0" w:color="auto"/>
                    <w:left w:val="none" w:sz="0" w:space="0" w:color="auto"/>
                    <w:bottom w:val="none" w:sz="0" w:space="0" w:color="auto"/>
                    <w:right w:val="none" w:sz="0" w:space="0" w:color="auto"/>
                  </w:divBdr>
                </w:div>
                <w:div w:id="1911652211">
                  <w:marLeft w:val="640"/>
                  <w:marRight w:val="0"/>
                  <w:marTop w:val="0"/>
                  <w:marBottom w:val="0"/>
                  <w:divBdr>
                    <w:top w:val="none" w:sz="0" w:space="0" w:color="auto"/>
                    <w:left w:val="none" w:sz="0" w:space="0" w:color="auto"/>
                    <w:bottom w:val="none" w:sz="0" w:space="0" w:color="auto"/>
                    <w:right w:val="none" w:sz="0" w:space="0" w:color="auto"/>
                  </w:divBdr>
                </w:div>
                <w:div w:id="927036215">
                  <w:marLeft w:val="640"/>
                  <w:marRight w:val="0"/>
                  <w:marTop w:val="0"/>
                  <w:marBottom w:val="0"/>
                  <w:divBdr>
                    <w:top w:val="none" w:sz="0" w:space="0" w:color="auto"/>
                    <w:left w:val="none" w:sz="0" w:space="0" w:color="auto"/>
                    <w:bottom w:val="none" w:sz="0" w:space="0" w:color="auto"/>
                    <w:right w:val="none" w:sz="0" w:space="0" w:color="auto"/>
                  </w:divBdr>
                </w:div>
                <w:div w:id="152528988">
                  <w:marLeft w:val="640"/>
                  <w:marRight w:val="0"/>
                  <w:marTop w:val="0"/>
                  <w:marBottom w:val="0"/>
                  <w:divBdr>
                    <w:top w:val="none" w:sz="0" w:space="0" w:color="auto"/>
                    <w:left w:val="none" w:sz="0" w:space="0" w:color="auto"/>
                    <w:bottom w:val="none" w:sz="0" w:space="0" w:color="auto"/>
                    <w:right w:val="none" w:sz="0" w:space="0" w:color="auto"/>
                  </w:divBdr>
                </w:div>
                <w:div w:id="867986933">
                  <w:marLeft w:val="640"/>
                  <w:marRight w:val="0"/>
                  <w:marTop w:val="0"/>
                  <w:marBottom w:val="0"/>
                  <w:divBdr>
                    <w:top w:val="none" w:sz="0" w:space="0" w:color="auto"/>
                    <w:left w:val="none" w:sz="0" w:space="0" w:color="auto"/>
                    <w:bottom w:val="none" w:sz="0" w:space="0" w:color="auto"/>
                    <w:right w:val="none" w:sz="0" w:space="0" w:color="auto"/>
                  </w:divBdr>
                </w:div>
                <w:div w:id="1149177895">
                  <w:marLeft w:val="640"/>
                  <w:marRight w:val="0"/>
                  <w:marTop w:val="0"/>
                  <w:marBottom w:val="0"/>
                  <w:divBdr>
                    <w:top w:val="none" w:sz="0" w:space="0" w:color="auto"/>
                    <w:left w:val="none" w:sz="0" w:space="0" w:color="auto"/>
                    <w:bottom w:val="none" w:sz="0" w:space="0" w:color="auto"/>
                    <w:right w:val="none" w:sz="0" w:space="0" w:color="auto"/>
                  </w:divBdr>
                </w:div>
                <w:div w:id="1691450747">
                  <w:marLeft w:val="640"/>
                  <w:marRight w:val="0"/>
                  <w:marTop w:val="0"/>
                  <w:marBottom w:val="0"/>
                  <w:divBdr>
                    <w:top w:val="none" w:sz="0" w:space="0" w:color="auto"/>
                    <w:left w:val="none" w:sz="0" w:space="0" w:color="auto"/>
                    <w:bottom w:val="none" w:sz="0" w:space="0" w:color="auto"/>
                    <w:right w:val="none" w:sz="0" w:space="0" w:color="auto"/>
                  </w:divBdr>
                </w:div>
                <w:div w:id="1412503957">
                  <w:marLeft w:val="640"/>
                  <w:marRight w:val="0"/>
                  <w:marTop w:val="0"/>
                  <w:marBottom w:val="0"/>
                  <w:divBdr>
                    <w:top w:val="none" w:sz="0" w:space="0" w:color="auto"/>
                    <w:left w:val="none" w:sz="0" w:space="0" w:color="auto"/>
                    <w:bottom w:val="none" w:sz="0" w:space="0" w:color="auto"/>
                    <w:right w:val="none" w:sz="0" w:space="0" w:color="auto"/>
                  </w:divBdr>
                </w:div>
                <w:div w:id="832642648">
                  <w:marLeft w:val="640"/>
                  <w:marRight w:val="0"/>
                  <w:marTop w:val="0"/>
                  <w:marBottom w:val="0"/>
                  <w:divBdr>
                    <w:top w:val="none" w:sz="0" w:space="0" w:color="auto"/>
                    <w:left w:val="none" w:sz="0" w:space="0" w:color="auto"/>
                    <w:bottom w:val="none" w:sz="0" w:space="0" w:color="auto"/>
                    <w:right w:val="none" w:sz="0" w:space="0" w:color="auto"/>
                  </w:divBdr>
                </w:div>
                <w:div w:id="454107740">
                  <w:marLeft w:val="640"/>
                  <w:marRight w:val="0"/>
                  <w:marTop w:val="0"/>
                  <w:marBottom w:val="0"/>
                  <w:divBdr>
                    <w:top w:val="none" w:sz="0" w:space="0" w:color="auto"/>
                    <w:left w:val="none" w:sz="0" w:space="0" w:color="auto"/>
                    <w:bottom w:val="none" w:sz="0" w:space="0" w:color="auto"/>
                    <w:right w:val="none" w:sz="0" w:space="0" w:color="auto"/>
                  </w:divBdr>
                </w:div>
                <w:div w:id="1919367141">
                  <w:marLeft w:val="640"/>
                  <w:marRight w:val="0"/>
                  <w:marTop w:val="0"/>
                  <w:marBottom w:val="0"/>
                  <w:divBdr>
                    <w:top w:val="none" w:sz="0" w:space="0" w:color="auto"/>
                    <w:left w:val="none" w:sz="0" w:space="0" w:color="auto"/>
                    <w:bottom w:val="none" w:sz="0" w:space="0" w:color="auto"/>
                    <w:right w:val="none" w:sz="0" w:space="0" w:color="auto"/>
                  </w:divBdr>
                </w:div>
                <w:div w:id="139420269">
                  <w:marLeft w:val="640"/>
                  <w:marRight w:val="0"/>
                  <w:marTop w:val="0"/>
                  <w:marBottom w:val="0"/>
                  <w:divBdr>
                    <w:top w:val="none" w:sz="0" w:space="0" w:color="auto"/>
                    <w:left w:val="none" w:sz="0" w:space="0" w:color="auto"/>
                    <w:bottom w:val="none" w:sz="0" w:space="0" w:color="auto"/>
                    <w:right w:val="none" w:sz="0" w:space="0" w:color="auto"/>
                  </w:divBdr>
                </w:div>
                <w:div w:id="2027562039">
                  <w:marLeft w:val="640"/>
                  <w:marRight w:val="0"/>
                  <w:marTop w:val="0"/>
                  <w:marBottom w:val="0"/>
                  <w:divBdr>
                    <w:top w:val="none" w:sz="0" w:space="0" w:color="auto"/>
                    <w:left w:val="none" w:sz="0" w:space="0" w:color="auto"/>
                    <w:bottom w:val="none" w:sz="0" w:space="0" w:color="auto"/>
                    <w:right w:val="none" w:sz="0" w:space="0" w:color="auto"/>
                  </w:divBdr>
                </w:div>
                <w:div w:id="454367384">
                  <w:marLeft w:val="640"/>
                  <w:marRight w:val="0"/>
                  <w:marTop w:val="0"/>
                  <w:marBottom w:val="0"/>
                  <w:divBdr>
                    <w:top w:val="none" w:sz="0" w:space="0" w:color="auto"/>
                    <w:left w:val="none" w:sz="0" w:space="0" w:color="auto"/>
                    <w:bottom w:val="none" w:sz="0" w:space="0" w:color="auto"/>
                    <w:right w:val="none" w:sz="0" w:space="0" w:color="auto"/>
                  </w:divBdr>
                </w:div>
                <w:div w:id="1166941768">
                  <w:marLeft w:val="640"/>
                  <w:marRight w:val="0"/>
                  <w:marTop w:val="0"/>
                  <w:marBottom w:val="0"/>
                  <w:divBdr>
                    <w:top w:val="none" w:sz="0" w:space="0" w:color="auto"/>
                    <w:left w:val="none" w:sz="0" w:space="0" w:color="auto"/>
                    <w:bottom w:val="none" w:sz="0" w:space="0" w:color="auto"/>
                    <w:right w:val="none" w:sz="0" w:space="0" w:color="auto"/>
                  </w:divBdr>
                </w:div>
                <w:div w:id="459307190">
                  <w:marLeft w:val="640"/>
                  <w:marRight w:val="0"/>
                  <w:marTop w:val="0"/>
                  <w:marBottom w:val="0"/>
                  <w:divBdr>
                    <w:top w:val="none" w:sz="0" w:space="0" w:color="auto"/>
                    <w:left w:val="none" w:sz="0" w:space="0" w:color="auto"/>
                    <w:bottom w:val="none" w:sz="0" w:space="0" w:color="auto"/>
                    <w:right w:val="none" w:sz="0" w:space="0" w:color="auto"/>
                  </w:divBdr>
                </w:div>
                <w:div w:id="1496919513">
                  <w:marLeft w:val="640"/>
                  <w:marRight w:val="0"/>
                  <w:marTop w:val="0"/>
                  <w:marBottom w:val="0"/>
                  <w:divBdr>
                    <w:top w:val="none" w:sz="0" w:space="0" w:color="auto"/>
                    <w:left w:val="none" w:sz="0" w:space="0" w:color="auto"/>
                    <w:bottom w:val="none" w:sz="0" w:space="0" w:color="auto"/>
                    <w:right w:val="none" w:sz="0" w:space="0" w:color="auto"/>
                  </w:divBdr>
                </w:div>
                <w:div w:id="99490089">
                  <w:marLeft w:val="640"/>
                  <w:marRight w:val="0"/>
                  <w:marTop w:val="0"/>
                  <w:marBottom w:val="0"/>
                  <w:divBdr>
                    <w:top w:val="none" w:sz="0" w:space="0" w:color="auto"/>
                    <w:left w:val="none" w:sz="0" w:space="0" w:color="auto"/>
                    <w:bottom w:val="none" w:sz="0" w:space="0" w:color="auto"/>
                    <w:right w:val="none" w:sz="0" w:space="0" w:color="auto"/>
                  </w:divBdr>
                </w:div>
                <w:div w:id="527525935">
                  <w:marLeft w:val="640"/>
                  <w:marRight w:val="0"/>
                  <w:marTop w:val="0"/>
                  <w:marBottom w:val="0"/>
                  <w:divBdr>
                    <w:top w:val="none" w:sz="0" w:space="0" w:color="auto"/>
                    <w:left w:val="none" w:sz="0" w:space="0" w:color="auto"/>
                    <w:bottom w:val="none" w:sz="0" w:space="0" w:color="auto"/>
                    <w:right w:val="none" w:sz="0" w:space="0" w:color="auto"/>
                  </w:divBdr>
                </w:div>
                <w:div w:id="2048332077">
                  <w:marLeft w:val="640"/>
                  <w:marRight w:val="0"/>
                  <w:marTop w:val="0"/>
                  <w:marBottom w:val="0"/>
                  <w:divBdr>
                    <w:top w:val="none" w:sz="0" w:space="0" w:color="auto"/>
                    <w:left w:val="none" w:sz="0" w:space="0" w:color="auto"/>
                    <w:bottom w:val="none" w:sz="0" w:space="0" w:color="auto"/>
                    <w:right w:val="none" w:sz="0" w:space="0" w:color="auto"/>
                  </w:divBdr>
                </w:div>
                <w:div w:id="945160921">
                  <w:marLeft w:val="640"/>
                  <w:marRight w:val="0"/>
                  <w:marTop w:val="0"/>
                  <w:marBottom w:val="0"/>
                  <w:divBdr>
                    <w:top w:val="none" w:sz="0" w:space="0" w:color="auto"/>
                    <w:left w:val="none" w:sz="0" w:space="0" w:color="auto"/>
                    <w:bottom w:val="none" w:sz="0" w:space="0" w:color="auto"/>
                    <w:right w:val="none" w:sz="0" w:space="0" w:color="auto"/>
                  </w:divBdr>
                </w:div>
                <w:div w:id="822308083">
                  <w:marLeft w:val="640"/>
                  <w:marRight w:val="0"/>
                  <w:marTop w:val="0"/>
                  <w:marBottom w:val="0"/>
                  <w:divBdr>
                    <w:top w:val="none" w:sz="0" w:space="0" w:color="auto"/>
                    <w:left w:val="none" w:sz="0" w:space="0" w:color="auto"/>
                    <w:bottom w:val="none" w:sz="0" w:space="0" w:color="auto"/>
                    <w:right w:val="none" w:sz="0" w:space="0" w:color="auto"/>
                  </w:divBdr>
                </w:div>
                <w:div w:id="490372283">
                  <w:marLeft w:val="640"/>
                  <w:marRight w:val="0"/>
                  <w:marTop w:val="0"/>
                  <w:marBottom w:val="0"/>
                  <w:divBdr>
                    <w:top w:val="none" w:sz="0" w:space="0" w:color="auto"/>
                    <w:left w:val="none" w:sz="0" w:space="0" w:color="auto"/>
                    <w:bottom w:val="none" w:sz="0" w:space="0" w:color="auto"/>
                    <w:right w:val="none" w:sz="0" w:space="0" w:color="auto"/>
                  </w:divBdr>
                </w:div>
                <w:div w:id="1045644306">
                  <w:marLeft w:val="640"/>
                  <w:marRight w:val="0"/>
                  <w:marTop w:val="0"/>
                  <w:marBottom w:val="0"/>
                  <w:divBdr>
                    <w:top w:val="none" w:sz="0" w:space="0" w:color="auto"/>
                    <w:left w:val="none" w:sz="0" w:space="0" w:color="auto"/>
                    <w:bottom w:val="none" w:sz="0" w:space="0" w:color="auto"/>
                    <w:right w:val="none" w:sz="0" w:space="0" w:color="auto"/>
                  </w:divBdr>
                </w:div>
                <w:div w:id="1014920589">
                  <w:marLeft w:val="640"/>
                  <w:marRight w:val="0"/>
                  <w:marTop w:val="0"/>
                  <w:marBottom w:val="0"/>
                  <w:divBdr>
                    <w:top w:val="none" w:sz="0" w:space="0" w:color="auto"/>
                    <w:left w:val="none" w:sz="0" w:space="0" w:color="auto"/>
                    <w:bottom w:val="none" w:sz="0" w:space="0" w:color="auto"/>
                    <w:right w:val="none" w:sz="0" w:space="0" w:color="auto"/>
                  </w:divBdr>
                </w:div>
                <w:div w:id="1254783990">
                  <w:marLeft w:val="640"/>
                  <w:marRight w:val="0"/>
                  <w:marTop w:val="0"/>
                  <w:marBottom w:val="0"/>
                  <w:divBdr>
                    <w:top w:val="none" w:sz="0" w:space="0" w:color="auto"/>
                    <w:left w:val="none" w:sz="0" w:space="0" w:color="auto"/>
                    <w:bottom w:val="none" w:sz="0" w:space="0" w:color="auto"/>
                    <w:right w:val="none" w:sz="0" w:space="0" w:color="auto"/>
                  </w:divBdr>
                </w:div>
                <w:div w:id="599722673">
                  <w:marLeft w:val="640"/>
                  <w:marRight w:val="0"/>
                  <w:marTop w:val="0"/>
                  <w:marBottom w:val="0"/>
                  <w:divBdr>
                    <w:top w:val="none" w:sz="0" w:space="0" w:color="auto"/>
                    <w:left w:val="none" w:sz="0" w:space="0" w:color="auto"/>
                    <w:bottom w:val="none" w:sz="0" w:space="0" w:color="auto"/>
                    <w:right w:val="none" w:sz="0" w:space="0" w:color="auto"/>
                  </w:divBdr>
                </w:div>
                <w:div w:id="1670525872">
                  <w:marLeft w:val="640"/>
                  <w:marRight w:val="0"/>
                  <w:marTop w:val="0"/>
                  <w:marBottom w:val="0"/>
                  <w:divBdr>
                    <w:top w:val="none" w:sz="0" w:space="0" w:color="auto"/>
                    <w:left w:val="none" w:sz="0" w:space="0" w:color="auto"/>
                    <w:bottom w:val="none" w:sz="0" w:space="0" w:color="auto"/>
                    <w:right w:val="none" w:sz="0" w:space="0" w:color="auto"/>
                  </w:divBdr>
                </w:div>
                <w:div w:id="2087074245">
                  <w:marLeft w:val="640"/>
                  <w:marRight w:val="0"/>
                  <w:marTop w:val="0"/>
                  <w:marBottom w:val="0"/>
                  <w:divBdr>
                    <w:top w:val="none" w:sz="0" w:space="0" w:color="auto"/>
                    <w:left w:val="none" w:sz="0" w:space="0" w:color="auto"/>
                    <w:bottom w:val="none" w:sz="0" w:space="0" w:color="auto"/>
                    <w:right w:val="none" w:sz="0" w:space="0" w:color="auto"/>
                  </w:divBdr>
                </w:div>
                <w:div w:id="421224395">
                  <w:marLeft w:val="640"/>
                  <w:marRight w:val="0"/>
                  <w:marTop w:val="0"/>
                  <w:marBottom w:val="0"/>
                  <w:divBdr>
                    <w:top w:val="none" w:sz="0" w:space="0" w:color="auto"/>
                    <w:left w:val="none" w:sz="0" w:space="0" w:color="auto"/>
                    <w:bottom w:val="none" w:sz="0" w:space="0" w:color="auto"/>
                    <w:right w:val="none" w:sz="0" w:space="0" w:color="auto"/>
                  </w:divBdr>
                </w:div>
                <w:div w:id="1713991374">
                  <w:marLeft w:val="640"/>
                  <w:marRight w:val="0"/>
                  <w:marTop w:val="0"/>
                  <w:marBottom w:val="0"/>
                  <w:divBdr>
                    <w:top w:val="none" w:sz="0" w:space="0" w:color="auto"/>
                    <w:left w:val="none" w:sz="0" w:space="0" w:color="auto"/>
                    <w:bottom w:val="none" w:sz="0" w:space="0" w:color="auto"/>
                    <w:right w:val="none" w:sz="0" w:space="0" w:color="auto"/>
                  </w:divBdr>
                </w:div>
                <w:div w:id="2078278618">
                  <w:marLeft w:val="640"/>
                  <w:marRight w:val="0"/>
                  <w:marTop w:val="0"/>
                  <w:marBottom w:val="0"/>
                  <w:divBdr>
                    <w:top w:val="none" w:sz="0" w:space="0" w:color="auto"/>
                    <w:left w:val="none" w:sz="0" w:space="0" w:color="auto"/>
                    <w:bottom w:val="none" w:sz="0" w:space="0" w:color="auto"/>
                    <w:right w:val="none" w:sz="0" w:space="0" w:color="auto"/>
                  </w:divBdr>
                </w:div>
                <w:div w:id="822896407">
                  <w:marLeft w:val="640"/>
                  <w:marRight w:val="0"/>
                  <w:marTop w:val="0"/>
                  <w:marBottom w:val="0"/>
                  <w:divBdr>
                    <w:top w:val="none" w:sz="0" w:space="0" w:color="auto"/>
                    <w:left w:val="none" w:sz="0" w:space="0" w:color="auto"/>
                    <w:bottom w:val="none" w:sz="0" w:space="0" w:color="auto"/>
                    <w:right w:val="none" w:sz="0" w:space="0" w:color="auto"/>
                  </w:divBdr>
                </w:div>
                <w:div w:id="1721897405">
                  <w:marLeft w:val="640"/>
                  <w:marRight w:val="0"/>
                  <w:marTop w:val="0"/>
                  <w:marBottom w:val="0"/>
                  <w:divBdr>
                    <w:top w:val="none" w:sz="0" w:space="0" w:color="auto"/>
                    <w:left w:val="none" w:sz="0" w:space="0" w:color="auto"/>
                    <w:bottom w:val="none" w:sz="0" w:space="0" w:color="auto"/>
                    <w:right w:val="none" w:sz="0" w:space="0" w:color="auto"/>
                  </w:divBdr>
                </w:div>
                <w:div w:id="53551199">
                  <w:marLeft w:val="640"/>
                  <w:marRight w:val="0"/>
                  <w:marTop w:val="0"/>
                  <w:marBottom w:val="0"/>
                  <w:divBdr>
                    <w:top w:val="none" w:sz="0" w:space="0" w:color="auto"/>
                    <w:left w:val="none" w:sz="0" w:space="0" w:color="auto"/>
                    <w:bottom w:val="none" w:sz="0" w:space="0" w:color="auto"/>
                    <w:right w:val="none" w:sz="0" w:space="0" w:color="auto"/>
                  </w:divBdr>
                </w:div>
                <w:div w:id="142476601">
                  <w:marLeft w:val="640"/>
                  <w:marRight w:val="0"/>
                  <w:marTop w:val="0"/>
                  <w:marBottom w:val="0"/>
                  <w:divBdr>
                    <w:top w:val="none" w:sz="0" w:space="0" w:color="auto"/>
                    <w:left w:val="none" w:sz="0" w:space="0" w:color="auto"/>
                    <w:bottom w:val="none" w:sz="0" w:space="0" w:color="auto"/>
                    <w:right w:val="none" w:sz="0" w:space="0" w:color="auto"/>
                  </w:divBdr>
                </w:div>
                <w:div w:id="977565676">
                  <w:marLeft w:val="640"/>
                  <w:marRight w:val="0"/>
                  <w:marTop w:val="0"/>
                  <w:marBottom w:val="0"/>
                  <w:divBdr>
                    <w:top w:val="none" w:sz="0" w:space="0" w:color="auto"/>
                    <w:left w:val="none" w:sz="0" w:space="0" w:color="auto"/>
                    <w:bottom w:val="none" w:sz="0" w:space="0" w:color="auto"/>
                    <w:right w:val="none" w:sz="0" w:space="0" w:color="auto"/>
                  </w:divBdr>
                </w:div>
                <w:div w:id="1035623198">
                  <w:marLeft w:val="640"/>
                  <w:marRight w:val="0"/>
                  <w:marTop w:val="0"/>
                  <w:marBottom w:val="0"/>
                  <w:divBdr>
                    <w:top w:val="none" w:sz="0" w:space="0" w:color="auto"/>
                    <w:left w:val="none" w:sz="0" w:space="0" w:color="auto"/>
                    <w:bottom w:val="none" w:sz="0" w:space="0" w:color="auto"/>
                    <w:right w:val="none" w:sz="0" w:space="0" w:color="auto"/>
                  </w:divBdr>
                </w:div>
                <w:div w:id="304436159">
                  <w:marLeft w:val="640"/>
                  <w:marRight w:val="0"/>
                  <w:marTop w:val="0"/>
                  <w:marBottom w:val="0"/>
                  <w:divBdr>
                    <w:top w:val="none" w:sz="0" w:space="0" w:color="auto"/>
                    <w:left w:val="none" w:sz="0" w:space="0" w:color="auto"/>
                    <w:bottom w:val="none" w:sz="0" w:space="0" w:color="auto"/>
                    <w:right w:val="none" w:sz="0" w:space="0" w:color="auto"/>
                  </w:divBdr>
                </w:div>
                <w:div w:id="1393428982">
                  <w:marLeft w:val="640"/>
                  <w:marRight w:val="0"/>
                  <w:marTop w:val="0"/>
                  <w:marBottom w:val="0"/>
                  <w:divBdr>
                    <w:top w:val="none" w:sz="0" w:space="0" w:color="auto"/>
                    <w:left w:val="none" w:sz="0" w:space="0" w:color="auto"/>
                    <w:bottom w:val="none" w:sz="0" w:space="0" w:color="auto"/>
                    <w:right w:val="none" w:sz="0" w:space="0" w:color="auto"/>
                  </w:divBdr>
                </w:div>
                <w:div w:id="1126973177">
                  <w:marLeft w:val="640"/>
                  <w:marRight w:val="0"/>
                  <w:marTop w:val="0"/>
                  <w:marBottom w:val="0"/>
                  <w:divBdr>
                    <w:top w:val="none" w:sz="0" w:space="0" w:color="auto"/>
                    <w:left w:val="none" w:sz="0" w:space="0" w:color="auto"/>
                    <w:bottom w:val="none" w:sz="0" w:space="0" w:color="auto"/>
                    <w:right w:val="none" w:sz="0" w:space="0" w:color="auto"/>
                  </w:divBdr>
                </w:div>
                <w:div w:id="1307706332">
                  <w:marLeft w:val="640"/>
                  <w:marRight w:val="0"/>
                  <w:marTop w:val="0"/>
                  <w:marBottom w:val="0"/>
                  <w:divBdr>
                    <w:top w:val="none" w:sz="0" w:space="0" w:color="auto"/>
                    <w:left w:val="none" w:sz="0" w:space="0" w:color="auto"/>
                    <w:bottom w:val="none" w:sz="0" w:space="0" w:color="auto"/>
                    <w:right w:val="none" w:sz="0" w:space="0" w:color="auto"/>
                  </w:divBdr>
                </w:div>
                <w:div w:id="1393191793">
                  <w:marLeft w:val="640"/>
                  <w:marRight w:val="0"/>
                  <w:marTop w:val="0"/>
                  <w:marBottom w:val="0"/>
                  <w:divBdr>
                    <w:top w:val="none" w:sz="0" w:space="0" w:color="auto"/>
                    <w:left w:val="none" w:sz="0" w:space="0" w:color="auto"/>
                    <w:bottom w:val="none" w:sz="0" w:space="0" w:color="auto"/>
                    <w:right w:val="none" w:sz="0" w:space="0" w:color="auto"/>
                  </w:divBdr>
                </w:div>
                <w:div w:id="956566950">
                  <w:marLeft w:val="640"/>
                  <w:marRight w:val="0"/>
                  <w:marTop w:val="0"/>
                  <w:marBottom w:val="0"/>
                  <w:divBdr>
                    <w:top w:val="none" w:sz="0" w:space="0" w:color="auto"/>
                    <w:left w:val="none" w:sz="0" w:space="0" w:color="auto"/>
                    <w:bottom w:val="none" w:sz="0" w:space="0" w:color="auto"/>
                    <w:right w:val="none" w:sz="0" w:space="0" w:color="auto"/>
                  </w:divBdr>
                </w:div>
                <w:div w:id="375588197">
                  <w:marLeft w:val="640"/>
                  <w:marRight w:val="0"/>
                  <w:marTop w:val="0"/>
                  <w:marBottom w:val="0"/>
                  <w:divBdr>
                    <w:top w:val="none" w:sz="0" w:space="0" w:color="auto"/>
                    <w:left w:val="none" w:sz="0" w:space="0" w:color="auto"/>
                    <w:bottom w:val="none" w:sz="0" w:space="0" w:color="auto"/>
                    <w:right w:val="none" w:sz="0" w:space="0" w:color="auto"/>
                  </w:divBdr>
                </w:div>
                <w:div w:id="1839690871">
                  <w:marLeft w:val="640"/>
                  <w:marRight w:val="0"/>
                  <w:marTop w:val="0"/>
                  <w:marBottom w:val="0"/>
                  <w:divBdr>
                    <w:top w:val="none" w:sz="0" w:space="0" w:color="auto"/>
                    <w:left w:val="none" w:sz="0" w:space="0" w:color="auto"/>
                    <w:bottom w:val="none" w:sz="0" w:space="0" w:color="auto"/>
                    <w:right w:val="none" w:sz="0" w:space="0" w:color="auto"/>
                  </w:divBdr>
                </w:div>
                <w:div w:id="303855795">
                  <w:marLeft w:val="640"/>
                  <w:marRight w:val="0"/>
                  <w:marTop w:val="0"/>
                  <w:marBottom w:val="0"/>
                  <w:divBdr>
                    <w:top w:val="none" w:sz="0" w:space="0" w:color="auto"/>
                    <w:left w:val="none" w:sz="0" w:space="0" w:color="auto"/>
                    <w:bottom w:val="none" w:sz="0" w:space="0" w:color="auto"/>
                    <w:right w:val="none" w:sz="0" w:space="0" w:color="auto"/>
                  </w:divBdr>
                </w:div>
                <w:div w:id="1404373298">
                  <w:marLeft w:val="640"/>
                  <w:marRight w:val="0"/>
                  <w:marTop w:val="0"/>
                  <w:marBottom w:val="0"/>
                  <w:divBdr>
                    <w:top w:val="none" w:sz="0" w:space="0" w:color="auto"/>
                    <w:left w:val="none" w:sz="0" w:space="0" w:color="auto"/>
                    <w:bottom w:val="none" w:sz="0" w:space="0" w:color="auto"/>
                    <w:right w:val="none" w:sz="0" w:space="0" w:color="auto"/>
                  </w:divBdr>
                </w:div>
                <w:div w:id="1573345569">
                  <w:marLeft w:val="640"/>
                  <w:marRight w:val="0"/>
                  <w:marTop w:val="0"/>
                  <w:marBottom w:val="0"/>
                  <w:divBdr>
                    <w:top w:val="none" w:sz="0" w:space="0" w:color="auto"/>
                    <w:left w:val="none" w:sz="0" w:space="0" w:color="auto"/>
                    <w:bottom w:val="none" w:sz="0" w:space="0" w:color="auto"/>
                    <w:right w:val="none" w:sz="0" w:space="0" w:color="auto"/>
                  </w:divBdr>
                </w:div>
                <w:div w:id="1838350756">
                  <w:marLeft w:val="640"/>
                  <w:marRight w:val="0"/>
                  <w:marTop w:val="0"/>
                  <w:marBottom w:val="0"/>
                  <w:divBdr>
                    <w:top w:val="none" w:sz="0" w:space="0" w:color="auto"/>
                    <w:left w:val="none" w:sz="0" w:space="0" w:color="auto"/>
                    <w:bottom w:val="none" w:sz="0" w:space="0" w:color="auto"/>
                    <w:right w:val="none" w:sz="0" w:space="0" w:color="auto"/>
                  </w:divBdr>
                </w:div>
                <w:div w:id="709693979">
                  <w:marLeft w:val="640"/>
                  <w:marRight w:val="0"/>
                  <w:marTop w:val="0"/>
                  <w:marBottom w:val="0"/>
                  <w:divBdr>
                    <w:top w:val="none" w:sz="0" w:space="0" w:color="auto"/>
                    <w:left w:val="none" w:sz="0" w:space="0" w:color="auto"/>
                    <w:bottom w:val="none" w:sz="0" w:space="0" w:color="auto"/>
                    <w:right w:val="none" w:sz="0" w:space="0" w:color="auto"/>
                  </w:divBdr>
                </w:div>
                <w:div w:id="287013466">
                  <w:marLeft w:val="640"/>
                  <w:marRight w:val="0"/>
                  <w:marTop w:val="0"/>
                  <w:marBottom w:val="0"/>
                  <w:divBdr>
                    <w:top w:val="none" w:sz="0" w:space="0" w:color="auto"/>
                    <w:left w:val="none" w:sz="0" w:space="0" w:color="auto"/>
                    <w:bottom w:val="none" w:sz="0" w:space="0" w:color="auto"/>
                    <w:right w:val="none" w:sz="0" w:space="0" w:color="auto"/>
                  </w:divBdr>
                </w:div>
                <w:div w:id="1340347469">
                  <w:marLeft w:val="640"/>
                  <w:marRight w:val="0"/>
                  <w:marTop w:val="0"/>
                  <w:marBottom w:val="0"/>
                  <w:divBdr>
                    <w:top w:val="none" w:sz="0" w:space="0" w:color="auto"/>
                    <w:left w:val="none" w:sz="0" w:space="0" w:color="auto"/>
                    <w:bottom w:val="none" w:sz="0" w:space="0" w:color="auto"/>
                    <w:right w:val="none" w:sz="0" w:space="0" w:color="auto"/>
                  </w:divBdr>
                </w:div>
                <w:div w:id="1246915924">
                  <w:marLeft w:val="640"/>
                  <w:marRight w:val="0"/>
                  <w:marTop w:val="0"/>
                  <w:marBottom w:val="0"/>
                  <w:divBdr>
                    <w:top w:val="none" w:sz="0" w:space="0" w:color="auto"/>
                    <w:left w:val="none" w:sz="0" w:space="0" w:color="auto"/>
                    <w:bottom w:val="none" w:sz="0" w:space="0" w:color="auto"/>
                    <w:right w:val="none" w:sz="0" w:space="0" w:color="auto"/>
                  </w:divBdr>
                </w:div>
                <w:div w:id="1553688222">
                  <w:marLeft w:val="640"/>
                  <w:marRight w:val="0"/>
                  <w:marTop w:val="0"/>
                  <w:marBottom w:val="0"/>
                  <w:divBdr>
                    <w:top w:val="none" w:sz="0" w:space="0" w:color="auto"/>
                    <w:left w:val="none" w:sz="0" w:space="0" w:color="auto"/>
                    <w:bottom w:val="none" w:sz="0" w:space="0" w:color="auto"/>
                    <w:right w:val="none" w:sz="0" w:space="0" w:color="auto"/>
                  </w:divBdr>
                </w:div>
                <w:div w:id="1311246418">
                  <w:marLeft w:val="640"/>
                  <w:marRight w:val="0"/>
                  <w:marTop w:val="0"/>
                  <w:marBottom w:val="0"/>
                  <w:divBdr>
                    <w:top w:val="none" w:sz="0" w:space="0" w:color="auto"/>
                    <w:left w:val="none" w:sz="0" w:space="0" w:color="auto"/>
                    <w:bottom w:val="none" w:sz="0" w:space="0" w:color="auto"/>
                    <w:right w:val="none" w:sz="0" w:space="0" w:color="auto"/>
                  </w:divBdr>
                </w:div>
                <w:div w:id="506528626">
                  <w:marLeft w:val="640"/>
                  <w:marRight w:val="0"/>
                  <w:marTop w:val="0"/>
                  <w:marBottom w:val="0"/>
                  <w:divBdr>
                    <w:top w:val="none" w:sz="0" w:space="0" w:color="auto"/>
                    <w:left w:val="none" w:sz="0" w:space="0" w:color="auto"/>
                    <w:bottom w:val="none" w:sz="0" w:space="0" w:color="auto"/>
                    <w:right w:val="none" w:sz="0" w:space="0" w:color="auto"/>
                  </w:divBdr>
                </w:div>
                <w:div w:id="686910205">
                  <w:marLeft w:val="640"/>
                  <w:marRight w:val="0"/>
                  <w:marTop w:val="0"/>
                  <w:marBottom w:val="0"/>
                  <w:divBdr>
                    <w:top w:val="none" w:sz="0" w:space="0" w:color="auto"/>
                    <w:left w:val="none" w:sz="0" w:space="0" w:color="auto"/>
                    <w:bottom w:val="none" w:sz="0" w:space="0" w:color="auto"/>
                    <w:right w:val="none" w:sz="0" w:space="0" w:color="auto"/>
                  </w:divBdr>
                </w:div>
                <w:div w:id="698896354">
                  <w:marLeft w:val="640"/>
                  <w:marRight w:val="0"/>
                  <w:marTop w:val="0"/>
                  <w:marBottom w:val="0"/>
                  <w:divBdr>
                    <w:top w:val="none" w:sz="0" w:space="0" w:color="auto"/>
                    <w:left w:val="none" w:sz="0" w:space="0" w:color="auto"/>
                    <w:bottom w:val="none" w:sz="0" w:space="0" w:color="auto"/>
                    <w:right w:val="none" w:sz="0" w:space="0" w:color="auto"/>
                  </w:divBdr>
                </w:div>
                <w:div w:id="1998681820">
                  <w:marLeft w:val="640"/>
                  <w:marRight w:val="0"/>
                  <w:marTop w:val="0"/>
                  <w:marBottom w:val="0"/>
                  <w:divBdr>
                    <w:top w:val="none" w:sz="0" w:space="0" w:color="auto"/>
                    <w:left w:val="none" w:sz="0" w:space="0" w:color="auto"/>
                    <w:bottom w:val="none" w:sz="0" w:space="0" w:color="auto"/>
                    <w:right w:val="none" w:sz="0" w:space="0" w:color="auto"/>
                  </w:divBdr>
                </w:div>
                <w:div w:id="1245455274">
                  <w:marLeft w:val="640"/>
                  <w:marRight w:val="0"/>
                  <w:marTop w:val="0"/>
                  <w:marBottom w:val="0"/>
                  <w:divBdr>
                    <w:top w:val="none" w:sz="0" w:space="0" w:color="auto"/>
                    <w:left w:val="none" w:sz="0" w:space="0" w:color="auto"/>
                    <w:bottom w:val="none" w:sz="0" w:space="0" w:color="auto"/>
                    <w:right w:val="none" w:sz="0" w:space="0" w:color="auto"/>
                  </w:divBdr>
                </w:div>
                <w:div w:id="1231843526">
                  <w:marLeft w:val="640"/>
                  <w:marRight w:val="0"/>
                  <w:marTop w:val="0"/>
                  <w:marBottom w:val="0"/>
                  <w:divBdr>
                    <w:top w:val="none" w:sz="0" w:space="0" w:color="auto"/>
                    <w:left w:val="none" w:sz="0" w:space="0" w:color="auto"/>
                    <w:bottom w:val="none" w:sz="0" w:space="0" w:color="auto"/>
                    <w:right w:val="none" w:sz="0" w:space="0" w:color="auto"/>
                  </w:divBdr>
                </w:div>
                <w:div w:id="1799838151">
                  <w:marLeft w:val="640"/>
                  <w:marRight w:val="0"/>
                  <w:marTop w:val="0"/>
                  <w:marBottom w:val="0"/>
                  <w:divBdr>
                    <w:top w:val="none" w:sz="0" w:space="0" w:color="auto"/>
                    <w:left w:val="none" w:sz="0" w:space="0" w:color="auto"/>
                    <w:bottom w:val="none" w:sz="0" w:space="0" w:color="auto"/>
                    <w:right w:val="none" w:sz="0" w:space="0" w:color="auto"/>
                  </w:divBdr>
                </w:div>
                <w:div w:id="1408917391">
                  <w:marLeft w:val="640"/>
                  <w:marRight w:val="0"/>
                  <w:marTop w:val="0"/>
                  <w:marBottom w:val="0"/>
                  <w:divBdr>
                    <w:top w:val="none" w:sz="0" w:space="0" w:color="auto"/>
                    <w:left w:val="none" w:sz="0" w:space="0" w:color="auto"/>
                    <w:bottom w:val="none" w:sz="0" w:space="0" w:color="auto"/>
                    <w:right w:val="none" w:sz="0" w:space="0" w:color="auto"/>
                  </w:divBdr>
                </w:div>
                <w:div w:id="931203018">
                  <w:marLeft w:val="640"/>
                  <w:marRight w:val="0"/>
                  <w:marTop w:val="0"/>
                  <w:marBottom w:val="0"/>
                  <w:divBdr>
                    <w:top w:val="none" w:sz="0" w:space="0" w:color="auto"/>
                    <w:left w:val="none" w:sz="0" w:space="0" w:color="auto"/>
                    <w:bottom w:val="none" w:sz="0" w:space="0" w:color="auto"/>
                    <w:right w:val="none" w:sz="0" w:space="0" w:color="auto"/>
                  </w:divBdr>
                </w:div>
                <w:div w:id="290208617">
                  <w:marLeft w:val="640"/>
                  <w:marRight w:val="0"/>
                  <w:marTop w:val="0"/>
                  <w:marBottom w:val="0"/>
                  <w:divBdr>
                    <w:top w:val="none" w:sz="0" w:space="0" w:color="auto"/>
                    <w:left w:val="none" w:sz="0" w:space="0" w:color="auto"/>
                    <w:bottom w:val="none" w:sz="0" w:space="0" w:color="auto"/>
                    <w:right w:val="none" w:sz="0" w:space="0" w:color="auto"/>
                  </w:divBdr>
                </w:div>
                <w:div w:id="411240120">
                  <w:marLeft w:val="640"/>
                  <w:marRight w:val="0"/>
                  <w:marTop w:val="0"/>
                  <w:marBottom w:val="0"/>
                  <w:divBdr>
                    <w:top w:val="none" w:sz="0" w:space="0" w:color="auto"/>
                    <w:left w:val="none" w:sz="0" w:space="0" w:color="auto"/>
                    <w:bottom w:val="none" w:sz="0" w:space="0" w:color="auto"/>
                    <w:right w:val="none" w:sz="0" w:space="0" w:color="auto"/>
                  </w:divBdr>
                </w:div>
                <w:div w:id="1652369581">
                  <w:marLeft w:val="640"/>
                  <w:marRight w:val="0"/>
                  <w:marTop w:val="0"/>
                  <w:marBottom w:val="0"/>
                  <w:divBdr>
                    <w:top w:val="none" w:sz="0" w:space="0" w:color="auto"/>
                    <w:left w:val="none" w:sz="0" w:space="0" w:color="auto"/>
                    <w:bottom w:val="none" w:sz="0" w:space="0" w:color="auto"/>
                    <w:right w:val="none" w:sz="0" w:space="0" w:color="auto"/>
                  </w:divBdr>
                </w:div>
                <w:div w:id="509216898">
                  <w:marLeft w:val="640"/>
                  <w:marRight w:val="0"/>
                  <w:marTop w:val="0"/>
                  <w:marBottom w:val="0"/>
                  <w:divBdr>
                    <w:top w:val="none" w:sz="0" w:space="0" w:color="auto"/>
                    <w:left w:val="none" w:sz="0" w:space="0" w:color="auto"/>
                    <w:bottom w:val="none" w:sz="0" w:space="0" w:color="auto"/>
                    <w:right w:val="none" w:sz="0" w:space="0" w:color="auto"/>
                  </w:divBdr>
                </w:div>
                <w:div w:id="1453207850">
                  <w:marLeft w:val="640"/>
                  <w:marRight w:val="0"/>
                  <w:marTop w:val="0"/>
                  <w:marBottom w:val="0"/>
                  <w:divBdr>
                    <w:top w:val="none" w:sz="0" w:space="0" w:color="auto"/>
                    <w:left w:val="none" w:sz="0" w:space="0" w:color="auto"/>
                    <w:bottom w:val="none" w:sz="0" w:space="0" w:color="auto"/>
                    <w:right w:val="none" w:sz="0" w:space="0" w:color="auto"/>
                  </w:divBdr>
                </w:div>
                <w:div w:id="1157844275">
                  <w:marLeft w:val="640"/>
                  <w:marRight w:val="0"/>
                  <w:marTop w:val="0"/>
                  <w:marBottom w:val="0"/>
                  <w:divBdr>
                    <w:top w:val="none" w:sz="0" w:space="0" w:color="auto"/>
                    <w:left w:val="none" w:sz="0" w:space="0" w:color="auto"/>
                    <w:bottom w:val="none" w:sz="0" w:space="0" w:color="auto"/>
                    <w:right w:val="none" w:sz="0" w:space="0" w:color="auto"/>
                  </w:divBdr>
                </w:div>
                <w:div w:id="1491630480">
                  <w:marLeft w:val="640"/>
                  <w:marRight w:val="0"/>
                  <w:marTop w:val="0"/>
                  <w:marBottom w:val="0"/>
                  <w:divBdr>
                    <w:top w:val="none" w:sz="0" w:space="0" w:color="auto"/>
                    <w:left w:val="none" w:sz="0" w:space="0" w:color="auto"/>
                    <w:bottom w:val="none" w:sz="0" w:space="0" w:color="auto"/>
                    <w:right w:val="none" w:sz="0" w:space="0" w:color="auto"/>
                  </w:divBdr>
                </w:div>
                <w:div w:id="451020620">
                  <w:marLeft w:val="640"/>
                  <w:marRight w:val="0"/>
                  <w:marTop w:val="0"/>
                  <w:marBottom w:val="0"/>
                  <w:divBdr>
                    <w:top w:val="none" w:sz="0" w:space="0" w:color="auto"/>
                    <w:left w:val="none" w:sz="0" w:space="0" w:color="auto"/>
                    <w:bottom w:val="none" w:sz="0" w:space="0" w:color="auto"/>
                    <w:right w:val="none" w:sz="0" w:space="0" w:color="auto"/>
                  </w:divBdr>
                </w:div>
                <w:div w:id="2060788597">
                  <w:marLeft w:val="640"/>
                  <w:marRight w:val="0"/>
                  <w:marTop w:val="0"/>
                  <w:marBottom w:val="0"/>
                  <w:divBdr>
                    <w:top w:val="none" w:sz="0" w:space="0" w:color="auto"/>
                    <w:left w:val="none" w:sz="0" w:space="0" w:color="auto"/>
                    <w:bottom w:val="none" w:sz="0" w:space="0" w:color="auto"/>
                    <w:right w:val="none" w:sz="0" w:space="0" w:color="auto"/>
                  </w:divBdr>
                </w:div>
                <w:div w:id="359815505">
                  <w:marLeft w:val="640"/>
                  <w:marRight w:val="0"/>
                  <w:marTop w:val="0"/>
                  <w:marBottom w:val="0"/>
                  <w:divBdr>
                    <w:top w:val="none" w:sz="0" w:space="0" w:color="auto"/>
                    <w:left w:val="none" w:sz="0" w:space="0" w:color="auto"/>
                    <w:bottom w:val="none" w:sz="0" w:space="0" w:color="auto"/>
                    <w:right w:val="none" w:sz="0" w:space="0" w:color="auto"/>
                  </w:divBdr>
                </w:div>
                <w:div w:id="251741726">
                  <w:marLeft w:val="640"/>
                  <w:marRight w:val="0"/>
                  <w:marTop w:val="0"/>
                  <w:marBottom w:val="0"/>
                  <w:divBdr>
                    <w:top w:val="none" w:sz="0" w:space="0" w:color="auto"/>
                    <w:left w:val="none" w:sz="0" w:space="0" w:color="auto"/>
                    <w:bottom w:val="none" w:sz="0" w:space="0" w:color="auto"/>
                    <w:right w:val="none" w:sz="0" w:space="0" w:color="auto"/>
                  </w:divBdr>
                </w:div>
                <w:div w:id="1526558186">
                  <w:marLeft w:val="640"/>
                  <w:marRight w:val="0"/>
                  <w:marTop w:val="0"/>
                  <w:marBottom w:val="0"/>
                  <w:divBdr>
                    <w:top w:val="none" w:sz="0" w:space="0" w:color="auto"/>
                    <w:left w:val="none" w:sz="0" w:space="0" w:color="auto"/>
                    <w:bottom w:val="none" w:sz="0" w:space="0" w:color="auto"/>
                    <w:right w:val="none" w:sz="0" w:space="0" w:color="auto"/>
                  </w:divBdr>
                </w:div>
                <w:div w:id="816652228">
                  <w:marLeft w:val="640"/>
                  <w:marRight w:val="0"/>
                  <w:marTop w:val="0"/>
                  <w:marBottom w:val="0"/>
                  <w:divBdr>
                    <w:top w:val="none" w:sz="0" w:space="0" w:color="auto"/>
                    <w:left w:val="none" w:sz="0" w:space="0" w:color="auto"/>
                    <w:bottom w:val="none" w:sz="0" w:space="0" w:color="auto"/>
                    <w:right w:val="none" w:sz="0" w:space="0" w:color="auto"/>
                  </w:divBdr>
                </w:div>
                <w:div w:id="1718820270">
                  <w:marLeft w:val="640"/>
                  <w:marRight w:val="0"/>
                  <w:marTop w:val="0"/>
                  <w:marBottom w:val="0"/>
                  <w:divBdr>
                    <w:top w:val="none" w:sz="0" w:space="0" w:color="auto"/>
                    <w:left w:val="none" w:sz="0" w:space="0" w:color="auto"/>
                    <w:bottom w:val="none" w:sz="0" w:space="0" w:color="auto"/>
                    <w:right w:val="none" w:sz="0" w:space="0" w:color="auto"/>
                  </w:divBdr>
                </w:div>
                <w:div w:id="326640227">
                  <w:marLeft w:val="640"/>
                  <w:marRight w:val="0"/>
                  <w:marTop w:val="0"/>
                  <w:marBottom w:val="0"/>
                  <w:divBdr>
                    <w:top w:val="none" w:sz="0" w:space="0" w:color="auto"/>
                    <w:left w:val="none" w:sz="0" w:space="0" w:color="auto"/>
                    <w:bottom w:val="none" w:sz="0" w:space="0" w:color="auto"/>
                    <w:right w:val="none" w:sz="0" w:space="0" w:color="auto"/>
                  </w:divBdr>
                </w:div>
                <w:div w:id="1337422507">
                  <w:marLeft w:val="640"/>
                  <w:marRight w:val="0"/>
                  <w:marTop w:val="0"/>
                  <w:marBottom w:val="0"/>
                  <w:divBdr>
                    <w:top w:val="none" w:sz="0" w:space="0" w:color="auto"/>
                    <w:left w:val="none" w:sz="0" w:space="0" w:color="auto"/>
                    <w:bottom w:val="none" w:sz="0" w:space="0" w:color="auto"/>
                    <w:right w:val="none" w:sz="0" w:space="0" w:color="auto"/>
                  </w:divBdr>
                </w:div>
                <w:div w:id="154882842">
                  <w:marLeft w:val="640"/>
                  <w:marRight w:val="0"/>
                  <w:marTop w:val="0"/>
                  <w:marBottom w:val="0"/>
                  <w:divBdr>
                    <w:top w:val="none" w:sz="0" w:space="0" w:color="auto"/>
                    <w:left w:val="none" w:sz="0" w:space="0" w:color="auto"/>
                    <w:bottom w:val="none" w:sz="0" w:space="0" w:color="auto"/>
                    <w:right w:val="none" w:sz="0" w:space="0" w:color="auto"/>
                  </w:divBdr>
                </w:div>
                <w:div w:id="473378044">
                  <w:marLeft w:val="640"/>
                  <w:marRight w:val="0"/>
                  <w:marTop w:val="0"/>
                  <w:marBottom w:val="0"/>
                  <w:divBdr>
                    <w:top w:val="none" w:sz="0" w:space="0" w:color="auto"/>
                    <w:left w:val="none" w:sz="0" w:space="0" w:color="auto"/>
                    <w:bottom w:val="none" w:sz="0" w:space="0" w:color="auto"/>
                    <w:right w:val="none" w:sz="0" w:space="0" w:color="auto"/>
                  </w:divBdr>
                </w:div>
                <w:div w:id="1759600625">
                  <w:marLeft w:val="640"/>
                  <w:marRight w:val="0"/>
                  <w:marTop w:val="0"/>
                  <w:marBottom w:val="0"/>
                  <w:divBdr>
                    <w:top w:val="none" w:sz="0" w:space="0" w:color="auto"/>
                    <w:left w:val="none" w:sz="0" w:space="0" w:color="auto"/>
                    <w:bottom w:val="none" w:sz="0" w:space="0" w:color="auto"/>
                    <w:right w:val="none" w:sz="0" w:space="0" w:color="auto"/>
                  </w:divBdr>
                </w:div>
                <w:div w:id="1453327281">
                  <w:marLeft w:val="640"/>
                  <w:marRight w:val="0"/>
                  <w:marTop w:val="0"/>
                  <w:marBottom w:val="0"/>
                  <w:divBdr>
                    <w:top w:val="none" w:sz="0" w:space="0" w:color="auto"/>
                    <w:left w:val="none" w:sz="0" w:space="0" w:color="auto"/>
                    <w:bottom w:val="none" w:sz="0" w:space="0" w:color="auto"/>
                    <w:right w:val="none" w:sz="0" w:space="0" w:color="auto"/>
                  </w:divBdr>
                </w:div>
                <w:div w:id="1404638482">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887912603">
          <w:marLeft w:val="640"/>
          <w:marRight w:val="0"/>
          <w:marTop w:val="0"/>
          <w:marBottom w:val="0"/>
          <w:divBdr>
            <w:top w:val="none" w:sz="0" w:space="0" w:color="auto"/>
            <w:left w:val="none" w:sz="0" w:space="0" w:color="auto"/>
            <w:bottom w:val="none" w:sz="0" w:space="0" w:color="auto"/>
            <w:right w:val="none" w:sz="0" w:space="0" w:color="auto"/>
          </w:divBdr>
        </w:div>
        <w:div w:id="1926527069">
          <w:marLeft w:val="640"/>
          <w:marRight w:val="0"/>
          <w:marTop w:val="0"/>
          <w:marBottom w:val="0"/>
          <w:divBdr>
            <w:top w:val="none" w:sz="0" w:space="0" w:color="auto"/>
            <w:left w:val="none" w:sz="0" w:space="0" w:color="auto"/>
            <w:bottom w:val="none" w:sz="0" w:space="0" w:color="auto"/>
            <w:right w:val="none" w:sz="0" w:space="0" w:color="auto"/>
          </w:divBdr>
        </w:div>
        <w:div w:id="1934776871">
          <w:marLeft w:val="640"/>
          <w:marRight w:val="0"/>
          <w:marTop w:val="0"/>
          <w:marBottom w:val="0"/>
          <w:divBdr>
            <w:top w:val="none" w:sz="0" w:space="0" w:color="auto"/>
            <w:left w:val="none" w:sz="0" w:space="0" w:color="auto"/>
            <w:bottom w:val="none" w:sz="0" w:space="0" w:color="auto"/>
            <w:right w:val="none" w:sz="0" w:space="0" w:color="auto"/>
          </w:divBdr>
        </w:div>
        <w:div w:id="1955021109">
          <w:marLeft w:val="640"/>
          <w:marRight w:val="0"/>
          <w:marTop w:val="0"/>
          <w:marBottom w:val="0"/>
          <w:divBdr>
            <w:top w:val="none" w:sz="0" w:space="0" w:color="auto"/>
            <w:left w:val="none" w:sz="0" w:space="0" w:color="auto"/>
            <w:bottom w:val="none" w:sz="0" w:space="0" w:color="auto"/>
            <w:right w:val="none" w:sz="0" w:space="0" w:color="auto"/>
          </w:divBdr>
        </w:div>
        <w:div w:id="1982927794">
          <w:marLeft w:val="640"/>
          <w:marRight w:val="0"/>
          <w:marTop w:val="0"/>
          <w:marBottom w:val="0"/>
          <w:divBdr>
            <w:top w:val="none" w:sz="0" w:space="0" w:color="auto"/>
            <w:left w:val="none" w:sz="0" w:space="0" w:color="auto"/>
            <w:bottom w:val="none" w:sz="0" w:space="0" w:color="auto"/>
            <w:right w:val="none" w:sz="0" w:space="0" w:color="auto"/>
          </w:divBdr>
        </w:div>
        <w:div w:id="2027629071">
          <w:marLeft w:val="640"/>
          <w:marRight w:val="0"/>
          <w:marTop w:val="0"/>
          <w:marBottom w:val="0"/>
          <w:divBdr>
            <w:top w:val="none" w:sz="0" w:space="0" w:color="auto"/>
            <w:left w:val="none" w:sz="0" w:space="0" w:color="auto"/>
            <w:bottom w:val="none" w:sz="0" w:space="0" w:color="auto"/>
            <w:right w:val="none" w:sz="0" w:space="0" w:color="auto"/>
          </w:divBdr>
        </w:div>
        <w:div w:id="2054965540">
          <w:marLeft w:val="640"/>
          <w:marRight w:val="0"/>
          <w:marTop w:val="0"/>
          <w:marBottom w:val="0"/>
          <w:divBdr>
            <w:top w:val="none" w:sz="0" w:space="0" w:color="auto"/>
            <w:left w:val="none" w:sz="0" w:space="0" w:color="auto"/>
            <w:bottom w:val="none" w:sz="0" w:space="0" w:color="auto"/>
            <w:right w:val="none" w:sz="0" w:space="0" w:color="auto"/>
          </w:divBdr>
        </w:div>
        <w:div w:id="2102943375">
          <w:marLeft w:val="640"/>
          <w:marRight w:val="0"/>
          <w:marTop w:val="0"/>
          <w:marBottom w:val="0"/>
          <w:divBdr>
            <w:top w:val="none" w:sz="0" w:space="0" w:color="auto"/>
            <w:left w:val="none" w:sz="0" w:space="0" w:color="auto"/>
            <w:bottom w:val="none" w:sz="0" w:space="0" w:color="auto"/>
            <w:right w:val="none" w:sz="0" w:space="0" w:color="auto"/>
          </w:divBdr>
        </w:div>
        <w:div w:id="2122147913">
          <w:marLeft w:val="640"/>
          <w:marRight w:val="0"/>
          <w:marTop w:val="0"/>
          <w:marBottom w:val="0"/>
          <w:divBdr>
            <w:top w:val="none" w:sz="0" w:space="0" w:color="auto"/>
            <w:left w:val="none" w:sz="0" w:space="0" w:color="auto"/>
            <w:bottom w:val="none" w:sz="0" w:space="0" w:color="auto"/>
            <w:right w:val="none" w:sz="0" w:space="0" w:color="auto"/>
          </w:divBdr>
        </w:div>
        <w:div w:id="2124616659">
          <w:marLeft w:val="640"/>
          <w:marRight w:val="0"/>
          <w:marTop w:val="0"/>
          <w:marBottom w:val="0"/>
          <w:divBdr>
            <w:top w:val="none" w:sz="0" w:space="0" w:color="auto"/>
            <w:left w:val="none" w:sz="0" w:space="0" w:color="auto"/>
            <w:bottom w:val="none" w:sz="0" w:space="0" w:color="auto"/>
            <w:right w:val="none" w:sz="0" w:space="0" w:color="auto"/>
          </w:divBdr>
        </w:div>
        <w:div w:id="2127655261">
          <w:marLeft w:val="640"/>
          <w:marRight w:val="0"/>
          <w:marTop w:val="0"/>
          <w:marBottom w:val="0"/>
          <w:divBdr>
            <w:top w:val="none" w:sz="0" w:space="0" w:color="auto"/>
            <w:left w:val="none" w:sz="0" w:space="0" w:color="auto"/>
            <w:bottom w:val="none" w:sz="0" w:space="0" w:color="auto"/>
            <w:right w:val="none" w:sz="0" w:space="0" w:color="auto"/>
          </w:divBdr>
        </w:div>
      </w:divsChild>
    </w:div>
    <w:div w:id="1336689380">
      <w:bodyDiv w:val="1"/>
      <w:marLeft w:val="0"/>
      <w:marRight w:val="0"/>
      <w:marTop w:val="0"/>
      <w:marBottom w:val="0"/>
      <w:divBdr>
        <w:top w:val="none" w:sz="0" w:space="0" w:color="auto"/>
        <w:left w:val="none" w:sz="0" w:space="0" w:color="auto"/>
        <w:bottom w:val="none" w:sz="0" w:space="0" w:color="auto"/>
        <w:right w:val="none" w:sz="0" w:space="0" w:color="auto"/>
      </w:divBdr>
      <w:divsChild>
        <w:div w:id="7682477">
          <w:marLeft w:val="640"/>
          <w:marRight w:val="0"/>
          <w:marTop w:val="0"/>
          <w:marBottom w:val="0"/>
          <w:divBdr>
            <w:top w:val="none" w:sz="0" w:space="0" w:color="auto"/>
            <w:left w:val="none" w:sz="0" w:space="0" w:color="auto"/>
            <w:bottom w:val="none" w:sz="0" w:space="0" w:color="auto"/>
            <w:right w:val="none" w:sz="0" w:space="0" w:color="auto"/>
          </w:divBdr>
        </w:div>
        <w:div w:id="17200493">
          <w:marLeft w:val="640"/>
          <w:marRight w:val="0"/>
          <w:marTop w:val="0"/>
          <w:marBottom w:val="0"/>
          <w:divBdr>
            <w:top w:val="none" w:sz="0" w:space="0" w:color="auto"/>
            <w:left w:val="none" w:sz="0" w:space="0" w:color="auto"/>
            <w:bottom w:val="none" w:sz="0" w:space="0" w:color="auto"/>
            <w:right w:val="none" w:sz="0" w:space="0" w:color="auto"/>
          </w:divBdr>
        </w:div>
        <w:div w:id="38407333">
          <w:marLeft w:val="640"/>
          <w:marRight w:val="0"/>
          <w:marTop w:val="0"/>
          <w:marBottom w:val="0"/>
          <w:divBdr>
            <w:top w:val="none" w:sz="0" w:space="0" w:color="auto"/>
            <w:left w:val="none" w:sz="0" w:space="0" w:color="auto"/>
            <w:bottom w:val="none" w:sz="0" w:space="0" w:color="auto"/>
            <w:right w:val="none" w:sz="0" w:space="0" w:color="auto"/>
          </w:divBdr>
        </w:div>
        <w:div w:id="53939590">
          <w:marLeft w:val="640"/>
          <w:marRight w:val="0"/>
          <w:marTop w:val="0"/>
          <w:marBottom w:val="0"/>
          <w:divBdr>
            <w:top w:val="none" w:sz="0" w:space="0" w:color="auto"/>
            <w:left w:val="none" w:sz="0" w:space="0" w:color="auto"/>
            <w:bottom w:val="none" w:sz="0" w:space="0" w:color="auto"/>
            <w:right w:val="none" w:sz="0" w:space="0" w:color="auto"/>
          </w:divBdr>
        </w:div>
        <w:div w:id="172035670">
          <w:marLeft w:val="640"/>
          <w:marRight w:val="0"/>
          <w:marTop w:val="0"/>
          <w:marBottom w:val="0"/>
          <w:divBdr>
            <w:top w:val="none" w:sz="0" w:space="0" w:color="auto"/>
            <w:left w:val="none" w:sz="0" w:space="0" w:color="auto"/>
            <w:bottom w:val="none" w:sz="0" w:space="0" w:color="auto"/>
            <w:right w:val="none" w:sz="0" w:space="0" w:color="auto"/>
          </w:divBdr>
        </w:div>
        <w:div w:id="220673882">
          <w:marLeft w:val="640"/>
          <w:marRight w:val="0"/>
          <w:marTop w:val="0"/>
          <w:marBottom w:val="0"/>
          <w:divBdr>
            <w:top w:val="none" w:sz="0" w:space="0" w:color="auto"/>
            <w:left w:val="none" w:sz="0" w:space="0" w:color="auto"/>
            <w:bottom w:val="none" w:sz="0" w:space="0" w:color="auto"/>
            <w:right w:val="none" w:sz="0" w:space="0" w:color="auto"/>
          </w:divBdr>
        </w:div>
        <w:div w:id="263653145">
          <w:marLeft w:val="640"/>
          <w:marRight w:val="0"/>
          <w:marTop w:val="0"/>
          <w:marBottom w:val="0"/>
          <w:divBdr>
            <w:top w:val="none" w:sz="0" w:space="0" w:color="auto"/>
            <w:left w:val="none" w:sz="0" w:space="0" w:color="auto"/>
            <w:bottom w:val="none" w:sz="0" w:space="0" w:color="auto"/>
            <w:right w:val="none" w:sz="0" w:space="0" w:color="auto"/>
          </w:divBdr>
        </w:div>
        <w:div w:id="267935383">
          <w:marLeft w:val="640"/>
          <w:marRight w:val="0"/>
          <w:marTop w:val="0"/>
          <w:marBottom w:val="0"/>
          <w:divBdr>
            <w:top w:val="none" w:sz="0" w:space="0" w:color="auto"/>
            <w:left w:val="none" w:sz="0" w:space="0" w:color="auto"/>
            <w:bottom w:val="none" w:sz="0" w:space="0" w:color="auto"/>
            <w:right w:val="none" w:sz="0" w:space="0" w:color="auto"/>
          </w:divBdr>
        </w:div>
        <w:div w:id="303897027">
          <w:marLeft w:val="640"/>
          <w:marRight w:val="0"/>
          <w:marTop w:val="0"/>
          <w:marBottom w:val="0"/>
          <w:divBdr>
            <w:top w:val="none" w:sz="0" w:space="0" w:color="auto"/>
            <w:left w:val="none" w:sz="0" w:space="0" w:color="auto"/>
            <w:bottom w:val="none" w:sz="0" w:space="0" w:color="auto"/>
            <w:right w:val="none" w:sz="0" w:space="0" w:color="auto"/>
          </w:divBdr>
        </w:div>
        <w:div w:id="305936458">
          <w:marLeft w:val="640"/>
          <w:marRight w:val="0"/>
          <w:marTop w:val="0"/>
          <w:marBottom w:val="0"/>
          <w:divBdr>
            <w:top w:val="none" w:sz="0" w:space="0" w:color="auto"/>
            <w:left w:val="none" w:sz="0" w:space="0" w:color="auto"/>
            <w:bottom w:val="none" w:sz="0" w:space="0" w:color="auto"/>
            <w:right w:val="none" w:sz="0" w:space="0" w:color="auto"/>
          </w:divBdr>
        </w:div>
        <w:div w:id="316687530">
          <w:marLeft w:val="640"/>
          <w:marRight w:val="0"/>
          <w:marTop w:val="0"/>
          <w:marBottom w:val="0"/>
          <w:divBdr>
            <w:top w:val="none" w:sz="0" w:space="0" w:color="auto"/>
            <w:left w:val="none" w:sz="0" w:space="0" w:color="auto"/>
            <w:bottom w:val="none" w:sz="0" w:space="0" w:color="auto"/>
            <w:right w:val="none" w:sz="0" w:space="0" w:color="auto"/>
          </w:divBdr>
        </w:div>
        <w:div w:id="323516334">
          <w:marLeft w:val="640"/>
          <w:marRight w:val="0"/>
          <w:marTop w:val="0"/>
          <w:marBottom w:val="0"/>
          <w:divBdr>
            <w:top w:val="none" w:sz="0" w:space="0" w:color="auto"/>
            <w:left w:val="none" w:sz="0" w:space="0" w:color="auto"/>
            <w:bottom w:val="none" w:sz="0" w:space="0" w:color="auto"/>
            <w:right w:val="none" w:sz="0" w:space="0" w:color="auto"/>
          </w:divBdr>
        </w:div>
        <w:div w:id="367147610">
          <w:marLeft w:val="640"/>
          <w:marRight w:val="0"/>
          <w:marTop w:val="0"/>
          <w:marBottom w:val="0"/>
          <w:divBdr>
            <w:top w:val="none" w:sz="0" w:space="0" w:color="auto"/>
            <w:left w:val="none" w:sz="0" w:space="0" w:color="auto"/>
            <w:bottom w:val="none" w:sz="0" w:space="0" w:color="auto"/>
            <w:right w:val="none" w:sz="0" w:space="0" w:color="auto"/>
          </w:divBdr>
        </w:div>
        <w:div w:id="367799472">
          <w:marLeft w:val="640"/>
          <w:marRight w:val="0"/>
          <w:marTop w:val="0"/>
          <w:marBottom w:val="0"/>
          <w:divBdr>
            <w:top w:val="none" w:sz="0" w:space="0" w:color="auto"/>
            <w:left w:val="none" w:sz="0" w:space="0" w:color="auto"/>
            <w:bottom w:val="none" w:sz="0" w:space="0" w:color="auto"/>
            <w:right w:val="none" w:sz="0" w:space="0" w:color="auto"/>
          </w:divBdr>
        </w:div>
        <w:div w:id="368721706">
          <w:marLeft w:val="640"/>
          <w:marRight w:val="0"/>
          <w:marTop w:val="0"/>
          <w:marBottom w:val="0"/>
          <w:divBdr>
            <w:top w:val="none" w:sz="0" w:space="0" w:color="auto"/>
            <w:left w:val="none" w:sz="0" w:space="0" w:color="auto"/>
            <w:bottom w:val="none" w:sz="0" w:space="0" w:color="auto"/>
            <w:right w:val="none" w:sz="0" w:space="0" w:color="auto"/>
          </w:divBdr>
        </w:div>
        <w:div w:id="495655600">
          <w:marLeft w:val="640"/>
          <w:marRight w:val="0"/>
          <w:marTop w:val="0"/>
          <w:marBottom w:val="0"/>
          <w:divBdr>
            <w:top w:val="none" w:sz="0" w:space="0" w:color="auto"/>
            <w:left w:val="none" w:sz="0" w:space="0" w:color="auto"/>
            <w:bottom w:val="none" w:sz="0" w:space="0" w:color="auto"/>
            <w:right w:val="none" w:sz="0" w:space="0" w:color="auto"/>
          </w:divBdr>
        </w:div>
        <w:div w:id="527449121">
          <w:marLeft w:val="640"/>
          <w:marRight w:val="0"/>
          <w:marTop w:val="0"/>
          <w:marBottom w:val="0"/>
          <w:divBdr>
            <w:top w:val="none" w:sz="0" w:space="0" w:color="auto"/>
            <w:left w:val="none" w:sz="0" w:space="0" w:color="auto"/>
            <w:bottom w:val="none" w:sz="0" w:space="0" w:color="auto"/>
            <w:right w:val="none" w:sz="0" w:space="0" w:color="auto"/>
          </w:divBdr>
        </w:div>
        <w:div w:id="629287748">
          <w:marLeft w:val="640"/>
          <w:marRight w:val="0"/>
          <w:marTop w:val="0"/>
          <w:marBottom w:val="0"/>
          <w:divBdr>
            <w:top w:val="none" w:sz="0" w:space="0" w:color="auto"/>
            <w:left w:val="none" w:sz="0" w:space="0" w:color="auto"/>
            <w:bottom w:val="none" w:sz="0" w:space="0" w:color="auto"/>
            <w:right w:val="none" w:sz="0" w:space="0" w:color="auto"/>
          </w:divBdr>
        </w:div>
        <w:div w:id="717509027">
          <w:marLeft w:val="640"/>
          <w:marRight w:val="0"/>
          <w:marTop w:val="0"/>
          <w:marBottom w:val="0"/>
          <w:divBdr>
            <w:top w:val="none" w:sz="0" w:space="0" w:color="auto"/>
            <w:left w:val="none" w:sz="0" w:space="0" w:color="auto"/>
            <w:bottom w:val="none" w:sz="0" w:space="0" w:color="auto"/>
            <w:right w:val="none" w:sz="0" w:space="0" w:color="auto"/>
          </w:divBdr>
        </w:div>
        <w:div w:id="782263765">
          <w:marLeft w:val="640"/>
          <w:marRight w:val="0"/>
          <w:marTop w:val="0"/>
          <w:marBottom w:val="0"/>
          <w:divBdr>
            <w:top w:val="none" w:sz="0" w:space="0" w:color="auto"/>
            <w:left w:val="none" w:sz="0" w:space="0" w:color="auto"/>
            <w:bottom w:val="none" w:sz="0" w:space="0" w:color="auto"/>
            <w:right w:val="none" w:sz="0" w:space="0" w:color="auto"/>
          </w:divBdr>
        </w:div>
        <w:div w:id="788357062">
          <w:marLeft w:val="640"/>
          <w:marRight w:val="0"/>
          <w:marTop w:val="0"/>
          <w:marBottom w:val="0"/>
          <w:divBdr>
            <w:top w:val="none" w:sz="0" w:space="0" w:color="auto"/>
            <w:left w:val="none" w:sz="0" w:space="0" w:color="auto"/>
            <w:bottom w:val="none" w:sz="0" w:space="0" w:color="auto"/>
            <w:right w:val="none" w:sz="0" w:space="0" w:color="auto"/>
          </w:divBdr>
        </w:div>
        <w:div w:id="827744857">
          <w:marLeft w:val="640"/>
          <w:marRight w:val="0"/>
          <w:marTop w:val="0"/>
          <w:marBottom w:val="0"/>
          <w:divBdr>
            <w:top w:val="none" w:sz="0" w:space="0" w:color="auto"/>
            <w:left w:val="none" w:sz="0" w:space="0" w:color="auto"/>
            <w:bottom w:val="none" w:sz="0" w:space="0" w:color="auto"/>
            <w:right w:val="none" w:sz="0" w:space="0" w:color="auto"/>
          </w:divBdr>
        </w:div>
        <w:div w:id="851605882">
          <w:marLeft w:val="640"/>
          <w:marRight w:val="0"/>
          <w:marTop w:val="0"/>
          <w:marBottom w:val="0"/>
          <w:divBdr>
            <w:top w:val="none" w:sz="0" w:space="0" w:color="auto"/>
            <w:left w:val="none" w:sz="0" w:space="0" w:color="auto"/>
            <w:bottom w:val="none" w:sz="0" w:space="0" w:color="auto"/>
            <w:right w:val="none" w:sz="0" w:space="0" w:color="auto"/>
          </w:divBdr>
        </w:div>
        <w:div w:id="910701680">
          <w:marLeft w:val="640"/>
          <w:marRight w:val="0"/>
          <w:marTop w:val="0"/>
          <w:marBottom w:val="0"/>
          <w:divBdr>
            <w:top w:val="none" w:sz="0" w:space="0" w:color="auto"/>
            <w:left w:val="none" w:sz="0" w:space="0" w:color="auto"/>
            <w:bottom w:val="none" w:sz="0" w:space="0" w:color="auto"/>
            <w:right w:val="none" w:sz="0" w:space="0" w:color="auto"/>
          </w:divBdr>
        </w:div>
        <w:div w:id="915940263">
          <w:marLeft w:val="640"/>
          <w:marRight w:val="0"/>
          <w:marTop w:val="0"/>
          <w:marBottom w:val="0"/>
          <w:divBdr>
            <w:top w:val="none" w:sz="0" w:space="0" w:color="auto"/>
            <w:left w:val="none" w:sz="0" w:space="0" w:color="auto"/>
            <w:bottom w:val="none" w:sz="0" w:space="0" w:color="auto"/>
            <w:right w:val="none" w:sz="0" w:space="0" w:color="auto"/>
          </w:divBdr>
        </w:div>
        <w:div w:id="939685323">
          <w:marLeft w:val="640"/>
          <w:marRight w:val="0"/>
          <w:marTop w:val="0"/>
          <w:marBottom w:val="0"/>
          <w:divBdr>
            <w:top w:val="none" w:sz="0" w:space="0" w:color="auto"/>
            <w:left w:val="none" w:sz="0" w:space="0" w:color="auto"/>
            <w:bottom w:val="none" w:sz="0" w:space="0" w:color="auto"/>
            <w:right w:val="none" w:sz="0" w:space="0" w:color="auto"/>
          </w:divBdr>
        </w:div>
        <w:div w:id="953248825">
          <w:marLeft w:val="640"/>
          <w:marRight w:val="0"/>
          <w:marTop w:val="0"/>
          <w:marBottom w:val="0"/>
          <w:divBdr>
            <w:top w:val="none" w:sz="0" w:space="0" w:color="auto"/>
            <w:left w:val="none" w:sz="0" w:space="0" w:color="auto"/>
            <w:bottom w:val="none" w:sz="0" w:space="0" w:color="auto"/>
            <w:right w:val="none" w:sz="0" w:space="0" w:color="auto"/>
          </w:divBdr>
        </w:div>
        <w:div w:id="962272229">
          <w:marLeft w:val="640"/>
          <w:marRight w:val="0"/>
          <w:marTop w:val="0"/>
          <w:marBottom w:val="0"/>
          <w:divBdr>
            <w:top w:val="none" w:sz="0" w:space="0" w:color="auto"/>
            <w:left w:val="none" w:sz="0" w:space="0" w:color="auto"/>
            <w:bottom w:val="none" w:sz="0" w:space="0" w:color="auto"/>
            <w:right w:val="none" w:sz="0" w:space="0" w:color="auto"/>
          </w:divBdr>
        </w:div>
        <w:div w:id="999387412">
          <w:marLeft w:val="640"/>
          <w:marRight w:val="0"/>
          <w:marTop w:val="0"/>
          <w:marBottom w:val="0"/>
          <w:divBdr>
            <w:top w:val="none" w:sz="0" w:space="0" w:color="auto"/>
            <w:left w:val="none" w:sz="0" w:space="0" w:color="auto"/>
            <w:bottom w:val="none" w:sz="0" w:space="0" w:color="auto"/>
            <w:right w:val="none" w:sz="0" w:space="0" w:color="auto"/>
          </w:divBdr>
        </w:div>
        <w:div w:id="1000044027">
          <w:marLeft w:val="640"/>
          <w:marRight w:val="0"/>
          <w:marTop w:val="0"/>
          <w:marBottom w:val="0"/>
          <w:divBdr>
            <w:top w:val="none" w:sz="0" w:space="0" w:color="auto"/>
            <w:left w:val="none" w:sz="0" w:space="0" w:color="auto"/>
            <w:bottom w:val="none" w:sz="0" w:space="0" w:color="auto"/>
            <w:right w:val="none" w:sz="0" w:space="0" w:color="auto"/>
          </w:divBdr>
        </w:div>
        <w:div w:id="1018511059">
          <w:marLeft w:val="640"/>
          <w:marRight w:val="0"/>
          <w:marTop w:val="0"/>
          <w:marBottom w:val="0"/>
          <w:divBdr>
            <w:top w:val="none" w:sz="0" w:space="0" w:color="auto"/>
            <w:left w:val="none" w:sz="0" w:space="0" w:color="auto"/>
            <w:bottom w:val="none" w:sz="0" w:space="0" w:color="auto"/>
            <w:right w:val="none" w:sz="0" w:space="0" w:color="auto"/>
          </w:divBdr>
        </w:div>
        <w:div w:id="1068381414">
          <w:marLeft w:val="640"/>
          <w:marRight w:val="0"/>
          <w:marTop w:val="0"/>
          <w:marBottom w:val="0"/>
          <w:divBdr>
            <w:top w:val="none" w:sz="0" w:space="0" w:color="auto"/>
            <w:left w:val="none" w:sz="0" w:space="0" w:color="auto"/>
            <w:bottom w:val="none" w:sz="0" w:space="0" w:color="auto"/>
            <w:right w:val="none" w:sz="0" w:space="0" w:color="auto"/>
          </w:divBdr>
        </w:div>
        <w:div w:id="1070426545">
          <w:marLeft w:val="640"/>
          <w:marRight w:val="0"/>
          <w:marTop w:val="0"/>
          <w:marBottom w:val="0"/>
          <w:divBdr>
            <w:top w:val="none" w:sz="0" w:space="0" w:color="auto"/>
            <w:left w:val="none" w:sz="0" w:space="0" w:color="auto"/>
            <w:bottom w:val="none" w:sz="0" w:space="0" w:color="auto"/>
            <w:right w:val="none" w:sz="0" w:space="0" w:color="auto"/>
          </w:divBdr>
        </w:div>
        <w:div w:id="1074007543">
          <w:marLeft w:val="640"/>
          <w:marRight w:val="0"/>
          <w:marTop w:val="0"/>
          <w:marBottom w:val="0"/>
          <w:divBdr>
            <w:top w:val="none" w:sz="0" w:space="0" w:color="auto"/>
            <w:left w:val="none" w:sz="0" w:space="0" w:color="auto"/>
            <w:bottom w:val="none" w:sz="0" w:space="0" w:color="auto"/>
            <w:right w:val="none" w:sz="0" w:space="0" w:color="auto"/>
          </w:divBdr>
        </w:div>
        <w:div w:id="1096251792">
          <w:marLeft w:val="640"/>
          <w:marRight w:val="0"/>
          <w:marTop w:val="0"/>
          <w:marBottom w:val="0"/>
          <w:divBdr>
            <w:top w:val="none" w:sz="0" w:space="0" w:color="auto"/>
            <w:left w:val="none" w:sz="0" w:space="0" w:color="auto"/>
            <w:bottom w:val="none" w:sz="0" w:space="0" w:color="auto"/>
            <w:right w:val="none" w:sz="0" w:space="0" w:color="auto"/>
          </w:divBdr>
        </w:div>
        <w:div w:id="1125582467">
          <w:marLeft w:val="640"/>
          <w:marRight w:val="0"/>
          <w:marTop w:val="0"/>
          <w:marBottom w:val="0"/>
          <w:divBdr>
            <w:top w:val="none" w:sz="0" w:space="0" w:color="auto"/>
            <w:left w:val="none" w:sz="0" w:space="0" w:color="auto"/>
            <w:bottom w:val="none" w:sz="0" w:space="0" w:color="auto"/>
            <w:right w:val="none" w:sz="0" w:space="0" w:color="auto"/>
          </w:divBdr>
        </w:div>
        <w:div w:id="1143355135">
          <w:marLeft w:val="640"/>
          <w:marRight w:val="0"/>
          <w:marTop w:val="0"/>
          <w:marBottom w:val="0"/>
          <w:divBdr>
            <w:top w:val="none" w:sz="0" w:space="0" w:color="auto"/>
            <w:left w:val="none" w:sz="0" w:space="0" w:color="auto"/>
            <w:bottom w:val="none" w:sz="0" w:space="0" w:color="auto"/>
            <w:right w:val="none" w:sz="0" w:space="0" w:color="auto"/>
          </w:divBdr>
        </w:div>
        <w:div w:id="1171288899">
          <w:marLeft w:val="640"/>
          <w:marRight w:val="0"/>
          <w:marTop w:val="0"/>
          <w:marBottom w:val="0"/>
          <w:divBdr>
            <w:top w:val="none" w:sz="0" w:space="0" w:color="auto"/>
            <w:left w:val="none" w:sz="0" w:space="0" w:color="auto"/>
            <w:bottom w:val="none" w:sz="0" w:space="0" w:color="auto"/>
            <w:right w:val="none" w:sz="0" w:space="0" w:color="auto"/>
          </w:divBdr>
        </w:div>
        <w:div w:id="1202474417">
          <w:marLeft w:val="640"/>
          <w:marRight w:val="0"/>
          <w:marTop w:val="0"/>
          <w:marBottom w:val="0"/>
          <w:divBdr>
            <w:top w:val="none" w:sz="0" w:space="0" w:color="auto"/>
            <w:left w:val="none" w:sz="0" w:space="0" w:color="auto"/>
            <w:bottom w:val="none" w:sz="0" w:space="0" w:color="auto"/>
            <w:right w:val="none" w:sz="0" w:space="0" w:color="auto"/>
          </w:divBdr>
        </w:div>
        <w:div w:id="1214152234">
          <w:marLeft w:val="640"/>
          <w:marRight w:val="0"/>
          <w:marTop w:val="0"/>
          <w:marBottom w:val="0"/>
          <w:divBdr>
            <w:top w:val="none" w:sz="0" w:space="0" w:color="auto"/>
            <w:left w:val="none" w:sz="0" w:space="0" w:color="auto"/>
            <w:bottom w:val="none" w:sz="0" w:space="0" w:color="auto"/>
            <w:right w:val="none" w:sz="0" w:space="0" w:color="auto"/>
          </w:divBdr>
        </w:div>
        <w:div w:id="1277640278">
          <w:marLeft w:val="640"/>
          <w:marRight w:val="0"/>
          <w:marTop w:val="0"/>
          <w:marBottom w:val="0"/>
          <w:divBdr>
            <w:top w:val="none" w:sz="0" w:space="0" w:color="auto"/>
            <w:left w:val="none" w:sz="0" w:space="0" w:color="auto"/>
            <w:bottom w:val="none" w:sz="0" w:space="0" w:color="auto"/>
            <w:right w:val="none" w:sz="0" w:space="0" w:color="auto"/>
          </w:divBdr>
        </w:div>
        <w:div w:id="1359812438">
          <w:marLeft w:val="640"/>
          <w:marRight w:val="0"/>
          <w:marTop w:val="0"/>
          <w:marBottom w:val="0"/>
          <w:divBdr>
            <w:top w:val="none" w:sz="0" w:space="0" w:color="auto"/>
            <w:left w:val="none" w:sz="0" w:space="0" w:color="auto"/>
            <w:bottom w:val="none" w:sz="0" w:space="0" w:color="auto"/>
            <w:right w:val="none" w:sz="0" w:space="0" w:color="auto"/>
          </w:divBdr>
        </w:div>
        <w:div w:id="1370491514">
          <w:marLeft w:val="640"/>
          <w:marRight w:val="0"/>
          <w:marTop w:val="0"/>
          <w:marBottom w:val="0"/>
          <w:divBdr>
            <w:top w:val="none" w:sz="0" w:space="0" w:color="auto"/>
            <w:left w:val="none" w:sz="0" w:space="0" w:color="auto"/>
            <w:bottom w:val="none" w:sz="0" w:space="0" w:color="auto"/>
            <w:right w:val="none" w:sz="0" w:space="0" w:color="auto"/>
          </w:divBdr>
        </w:div>
        <w:div w:id="1380472109">
          <w:marLeft w:val="640"/>
          <w:marRight w:val="0"/>
          <w:marTop w:val="0"/>
          <w:marBottom w:val="0"/>
          <w:divBdr>
            <w:top w:val="none" w:sz="0" w:space="0" w:color="auto"/>
            <w:left w:val="none" w:sz="0" w:space="0" w:color="auto"/>
            <w:bottom w:val="none" w:sz="0" w:space="0" w:color="auto"/>
            <w:right w:val="none" w:sz="0" w:space="0" w:color="auto"/>
          </w:divBdr>
        </w:div>
        <w:div w:id="1396973798">
          <w:marLeft w:val="640"/>
          <w:marRight w:val="0"/>
          <w:marTop w:val="0"/>
          <w:marBottom w:val="0"/>
          <w:divBdr>
            <w:top w:val="none" w:sz="0" w:space="0" w:color="auto"/>
            <w:left w:val="none" w:sz="0" w:space="0" w:color="auto"/>
            <w:bottom w:val="none" w:sz="0" w:space="0" w:color="auto"/>
            <w:right w:val="none" w:sz="0" w:space="0" w:color="auto"/>
          </w:divBdr>
        </w:div>
        <w:div w:id="1411778906">
          <w:marLeft w:val="640"/>
          <w:marRight w:val="0"/>
          <w:marTop w:val="0"/>
          <w:marBottom w:val="0"/>
          <w:divBdr>
            <w:top w:val="none" w:sz="0" w:space="0" w:color="auto"/>
            <w:left w:val="none" w:sz="0" w:space="0" w:color="auto"/>
            <w:bottom w:val="none" w:sz="0" w:space="0" w:color="auto"/>
            <w:right w:val="none" w:sz="0" w:space="0" w:color="auto"/>
          </w:divBdr>
        </w:div>
        <w:div w:id="1523321132">
          <w:marLeft w:val="640"/>
          <w:marRight w:val="0"/>
          <w:marTop w:val="0"/>
          <w:marBottom w:val="0"/>
          <w:divBdr>
            <w:top w:val="none" w:sz="0" w:space="0" w:color="auto"/>
            <w:left w:val="none" w:sz="0" w:space="0" w:color="auto"/>
            <w:bottom w:val="none" w:sz="0" w:space="0" w:color="auto"/>
            <w:right w:val="none" w:sz="0" w:space="0" w:color="auto"/>
          </w:divBdr>
        </w:div>
        <w:div w:id="1531919445">
          <w:marLeft w:val="640"/>
          <w:marRight w:val="0"/>
          <w:marTop w:val="0"/>
          <w:marBottom w:val="0"/>
          <w:divBdr>
            <w:top w:val="none" w:sz="0" w:space="0" w:color="auto"/>
            <w:left w:val="none" w:sz="0" w:space="0" w:color="auto"/>
            <w:bottom w:val="none" w:sz="0" w:space="0" w:color="auto"/>
            <w:right w:val="none" w:sz="0" w:space="0" w:color="auto"/>
          </w:divBdr>
        </w:div>
        <w:div w:id="1537229879">
          <w:marLeft w:val="640"/>
          <w:marRight w:val="0"/>
          <w:marTop w:val="0"/>
          <w:marBottom w:val="0"/>
          <w:divBdr>
            <w:top w:val="none" w:sz="0" w:space="0" w:color="auto"/>
            <w:left w:val="none" w:sz="0" w:space="0" w:color="auto"/>
            <w:bottom w:val="none" w:sz="0" w:space="0" w:color="auto"/>
            <w:right w:val="none" w:sz="0" w:space="0" w:color="auto"/>
          </w:divBdr>
        </w:div>
        <w:div w:id="1552768417">
          <w:marLeft w:val="640"/>
          <w:marRight w:val="0"/>
          <w:marTop w:val="0"/>
          <w:marBottom w:val="0"/>
          <w:divBdr>
            <w:top w:val="none" w:sz="0" w:space="0" w:color="auto"/>
            <w:left w:val="none" w:sz="0" w:space="0" w:color="auto"/>
            <w:bottom w:val="none" w:sz="0" w:space="0" w:color="auto"/>
            <w:right w:val="none" w:sz="0" w:space="0" w:color="auto"/>
          </w:divBdr>
        </w:div>
        <w:div w:id="1587347753">
          <w:marLeft w:val="640"/>
          <w:marRight w:val="0"/>
          <w:marTop w:val="0"/>
          <w:marBottom w:val="0"/>
          <w:divBdr>
            <w:top w:val="none" w:sz="0" w:space="0" w:color="auto"/>
            <w:left w:val="none" w:sz="0" w:space="0" w:color="auto"/>
            <w:bottom w:val="none" w:sz="0" w:space="0" w:color="auto"/>
            <w:right w:val="none" w:sz="0" w:space="0" w:color="auto"/>
          </w:divBdr>
        </w:div>
        <w:div w:id="1679697039">
          <w:marLeft w:val="640"/>
          <w:marRight w:val="0"/>
          <w:marTop w:val="0"/>
          <w:marBottom w:val="0"/>
          <w:divBdr>
            <w:top w:val="none" w:sz="0" w:space="0" w:color="auto"/>
            <w:left w:val="none" w:sz="0" w:space="0" w:color="auto"/>
            <w:bottom w:val="none" w:sz="0" w:space="0" w:color="auto"/>
            <w:right w:val="none" w:sz="0" w:space="0" w:color="auto"/>
          </w:divBdr>
        </w:div>
        <w:div w:id="1704206855">
          <w:marLeft w:val="640"/>
          <w:marRight w:val="0"/>
          <w:marTop w:val="0"/>
          <w:marBottom w:val="0"/>
          <w:divBdr>
            <w:top w:val="none" w:sz="0" w:space="0" w:color="auto"/>
            <w:left w:val="none" w:sz="0" w:space="0" w:color="auto"/>
            <w:bottom w:val="none" w:sz="0" w:space="0" w:color="auto"/>
            <w:right w:val="none" w:sz="0" w:space="0" w:color="auto"/>
          </w:divBdr>
        </w:div>
        <w:div w:id="1725979863">
          <w:marLeft w:val="640"/>
          <w:marRight w:val="0"/>
          <w:marTop w:val="0"/>
          <w:marBottom w:val="0"/>
          <w:divBdr>
            <w:top w:val="none" w:sz="0" w:space="0" w:color="auto"/>
            <w:left w:val="none" w:sz="0" w:space="0" w:color="auto"/>
            <w:bottom w:val="none" w:sz="0" w:space="0" w:color="auto"/>
            <w:right w:val="none" w:sz="0" w:space="0" w:color="auto"/>
          </w:divBdr>
        </w:div>
        <w:div w:id="1733000282">
          <w:marLeft w:val="640"/>
          <w:marRight w:val="0"/>
          <w:marTop w:val="0"/>
          <w:marBottom w:val="0"/>
          <w:divBdr>
            <w:top w:val="none" w:sz="0" w:space="0" w:color="auto"/>
            <w:left w:val="none" w:sz="0" w:space="0" w:color="auto"/>
            <w:bottom w:val="none" w:sz="0" w:space="0" w:color="auto"/>
            <w:right w:val="none" w:sz="0" w:space="0" w:color="auto"/>
          </w:divBdr>
        </w:div>
        <w:div w:id="1805853091">
          <w:marLeft w:val="640"/>
          <w:marRight w:val="0"/>
          <w:marTop w:val="0"/>
          <w:marBottom w:val="0"/>
          <w:divBdr>
            <w:top w:val="none" w:sz="0" w:space="0" w:color="auto"/>
            <w:left w:val="none" w:sz="0" w:space="0" w:color="auto"/>
            <w:bottom w:val="none" w:sz="0" w:space="0" w:color="auto"/>
            <w:right w:val="none" w:sz="0" w:space="0" w:color="auto"/>
          </w:divBdr>
        </w:div>
        <w:div w:id="1848247552">
          <w:marLeft w:val="640"/>
          <w:marRight w:val="0"/>
          <w:marTop w:val="0"/>
          <w:marBottom w:val="0"/>
          <w:divBdr>
            <w:top w:val="none" w:sz="0" w:space="0" w:color="auto"/>
            <w:left w:val="none" w:sz="0" w:space="0" w:color="auto"/>
            <w:bottom w:val="none" w:sz="0" w:space="0" w:color="auto"/>
            <w:right w:val="none" w:sz="0" w:space="0" w:color="auto"/>
          </w:divBdr>
        </w:div>
        <w:div w:id="1860389198">
          <w:marLeft w:val="640"/>
          <w:marRight w:val="0"/>
          <w:marTop w:val="0"/>
          <w:marBottom w:val="0"/>
          <w:divBdr>
            <w:top w:val="none" w:sz="0" w:space="0" w:color="auto"/>
            <w:left w:val="none" w:sz="0" w:space="0" w:color="auto"/>
            <w:bottom w:val="none" w:sz="0" w:space="0" w:color="auto"/>
            <w:right w:val="none" w:sz="0" w:space="0" w:color="auto"/>
          </w:divBdr>
        </w:div>
        <w:div w:id="1869488688">
          <w:marLeft w:val="640"/>
          <w:marRight w:val="0"/>
          <w:marTop w:val="0"/>
          <w:marBottom w:val="0"/>
          <w:divBdr>
            <w:top w:val="none" w:sz="0" w:space="0" w:color="auto"/>
            <w:left w:val="none" w:sz="0" w:space="0" w:color="auto"/>
            <w:bottom w:val="none" w:sz="0" w:space="0" w:color="auto"/>
            <w:right w:val="none" w:sz="0" w:space="0" w:color="auto"/>
          </w:divBdr>
        </w:div>
        <w:div w:id="1934624601">
          <w:marLeft w:val="640"/>
          <w:marRight w:val="0"/>
          <w:marTop w:val="0"/>
          <w:marBottom w:val="0"/>
          <w:divBdr>
            <w:top w:val="none" w:sz="0" w:space="0" w:color="auto"/>
            <w:left w:val="none" w:sz="0" w:space="0" w:color="auto"/>
            <w:bottom w:val="none" w:sz="0" w:space="0" w:color="auto"/>
            <w:right w:val="none" w:sz="0" w:space="0" w:color="auto"/>
          </w:divBdr>
        </w:div>
        <w:div w:id="1936673351">
          <w:marLeft w:val="640"/>
          <w:marRight w:val="0"/>
          <w:marTop w:val="0"/>
          <w:marBottom w:val="0"/>
          <w:divBdr>
            <w:top w:val="none" w:sz="0" w:space="0" w:color="auto"/>
            <w:left w:val="none" w:sz="0" w:space="0" w:color="auto"/>
            <w:bottom w:val="none" w:sz="0" w:space="0" w:color="auto"/>
            <w:right w:val="none" w:sz="0" w:space="0" w:color="auto"/>
          </w:divBdr>
        </w:div>
        <w:div w:id="1938436983">
          <w:marLeft w:val="640"/>
          <w:marRight w:val="0"/>
          <w:marTop w:val="0"/>
          <w:marBottom w:val="0"/>
          <w:divBdr>
            <w:top w:val="none" w:sz="0" w:space="0" w:color="auto"/>
            <w:left w:val="none" w:sz="0" w:space="0" w:color="auto"/>
            <w:bottom w:val="none" w:sz="0" w:space="0" w:color="auto"/>
            <w:right w:val="none" w:sz="0" w:space="0" w:color="auto"/>
          </w:divBdr>
        </w:div>
        <w:div w:id="2059623668">
          <w:marLeft w:val="640"/>
          <w:marRight w:val="0"/>
          <w:marTop w:val="0"/>
          <w:marBottom w:val="0"/>
          <w:divBdr>
            <w:top w:val="none" w:sz="0" w:space="0" w:color="auto"/>
            <w:left w:val="none" w:sz="0" w:space="0" w:color="auto"/>
            <w:bottom w:val="none" w:sz="0" w:space="0" w:color="auto"/>
            <w:right w:val="none" w:sz="0" w:space="0" w:color="auto"/>
          </w:divBdr>
        </w:div>
        <w:div w:id="2078358800">
          <w:marLeft w:val="640"/>
          <w:marRight w:val="0"/>
          <w:marTop w:val="0"/>
          <w:marBottom w:val="0"/>
          <w:divBdr>
            <w:top w:val="none" w:sz="0" w:space="0" w:color="auto"/>
            <w:left w:val="none" w:sz="0" w:space="0" w:color="auto"/>
            <w:bottom w:val="none" w:sz="0" w:space="0" w:color="auto"/>
            <w:right w:val="none" w:sz="0" w:space="0" w:color="auto"/>
          </w:divBdr>
        </w:div>
        <w:div w:id="2135714554">
          <w:marLeft w:val="640"/>
          <w:marRight w:val="0"/>
          <w:marTop w:val="0"/>
          <w:marBottom w:val="0"/>
          <w:divBdr>
            <w:top w:val="none" w:sz="0" w:space="0" w:color="auto"/>
            <w:left w:val="none" w:sz="0" w:space="0" w:color="auto"/>
            <w:bottom w:val="none" w:sz="0" w:space="0" w:color="auto"/>
            <w:right w:val="none" w:sz="0" w:space="0" w:color="auto"/>
          </w:divBdr>
        </w:div>
        <w:div w:id="2139258757">
          <w:marLeft w:val="640"/>
          <w:marRight w:val="0"/>
          <w:marTop w:val="0"/>
          <w:marBottom w:val="0"/>
          <w:divBdr>
            <w:top w:val="none" w:sz="0" w:space="0" w:color="auto"/>
            <w:left w:val="none" w:sz="0" w:space="0" w:color="auto"/>
            <w:bottom w:val="none" w:sz="0" w:space="0" w:color="auto"/>
            <w:right w:val="none" w:sz="0" w:space="0" w:color="auto"/>
          </w:divBdr>
        </w:div>
      </w:divsChild>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23291207">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980958556">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12267922">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 w:id="591549725">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1536942">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700625939">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7081078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2120907769">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131138517">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733968129">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13460453">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595939513">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6224445">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453912270">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242909096">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1425299353">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sChild>
    </w:div>
    <w:div w:id="1611430331">
      <w:bodyDiv w:val="1"/>
      <w:marLeft w:val="0"/>
      <w:marRight w:val="0"/>
      <w:marTop w:val="0"/>
      <w:marBottom w:val="0"/>
      <w:divBdr>
        <w:top w:val="none" w:sz="0" w:space="0" w:color="auto"/>
        <w:left w:val="none" w:sz="0" w:space="0" w:color="auto"/>
        <w:bottom w:val="none" w:sz="0" w:space="0" w:color="auto"/>
        <w:right w:val="none" w:sz="0" w:space="0" w:color="auto"/>
      </w:divBdr>
      <w:divsChild>
        <w:div w:id="59180614">
          <w:marLeft w:val="640"/>
          <w:marRight w:val="0"/>
          <w:marTop w:val="0"/>
          <w:marBottom w:val="0"/>
          <w:divBdr>
            <w:top w:val="none" w:sz="0" w:space="0" w:color="auto"/>
            <w:left w:val="none" w:sz="0" w:space="0" w:color="auto"/>
            <w:bottom w:val="none" w:sz="0" w:space="0" w:color="auto"/>
            <w:right w:val="none" w:sz="0" w:space="0" w:color="auto"/>
          </w:divBdr>
        </w:div>
        <w:div w:id="102461118">
          <w:marLeft w:val="640"/>
          <w:marRight w:val="0"/>
          <w:marTop w:val="0"/>
          <w:marBottom w:val="0"/>
          <w:divBdr>
            <w:top w:val="none" w:sz="0" w:space="0" w:color="auto"/>
            <w:left w:val="none" w:sz="0" w:space="0" w:color="auto"/>
            <w:bottom w:val="none" w:sz="0" w:space="0" w:color="auto"/>
            <w:right w:val="none" w:sz="0" w:space="0" w:color="auto"/>
          </w:divBdr>
        </w:div>
        <w:div w:id="218782803">
          <w:marLeft w:val="640"/>
          <w:marRight w:val="0"/>
          <w:marTop w:val="0"/>
          <w:marBottom w:val="0"/>
          <w:divBdr>
            <w:top w:val="none" w:sz="0" w:space="0" w:color="auto"/>
            <w:left w:val="none" w:sz="0" w:space="0" w:color="auto"/>
            <w:bottom w:val="none" w:sz="0" w:space="0" w:color="auto"/>
            <w:right w:val="none" w:sz="0" w:space="0" w:color="auto"/>
          </w:divBdr>
        </w:div>
        <w:div w:id="267086567">
          <w:marLeft w:val="640"/>
          <w:marRight w:val="0"/>
          <w:marTop w:val="0"/>
          <w:marBottom w:val="0"/>
          <w:divBdr>
            <w:top w:val="none" w:sz="0" w:space="0" w:color="auto"/>
            <w:left w:val="none" w:sz="0" w:space="0" w:color="auto"/>
            <w:bottom w:val="none" w:sz="0" w:space="0" w:color="auto"/>
            <w:right w:val="none" w:sz="0" w:space="0" w:color="auto"/>
          </w:divBdr>
        </w:div>
        <w:div w:id="322128781">
          <w:marLeft w:val="640"/>
          <w:marRight w:val="0"/>
          <w:marTop w:val="0"/>
          <w:marBottom w:val="0"/>
          <w:divBdr>
            <w:top w:val="none" w:sz="0" w:space="0" w:color="auto"/>
            <w:left w:val="none" w:sz="0" w:space="0" w:color="auto"/>
            <w:bottom w:val="none" w:sz="0" w:space="0" w:color="auto"/>
            <w:right w:val="none" w:sz="0" w:space="0" w:color="auto"/>
          </w:divBdr>
        </w:div>
        <w:div w:id="389619946">
          <w:marLeft w:val="640"/>
          <w:marRight w:val="0"/>
          <w:marTop w:val="0"/>
          <w:marBottom w:val="0"/>
          <w:divBdr>
            <w:top w:val="none" w:sz="0" w:space="0" w:color="auto"/>
            <w:left w:val="none" w:sz="0" w:space="0" w:color="auto"/>
            <w:bottom w:val="none" w:sz="0" w:space="0" w:color="auto"/>
            <w:right w:val="none" w:sz="0" w:space="0" w:color="auto"/>
          </w:divBdr>
        </w:div>
        <w:div w:id="420881067">
          <w:marLeft w:val="640"/>
          <w:marRight w:val="0"/>
          <w:marTop w:val="0"/>
          <w:marBottom w:val="0"/>
          <w:divBdr>
            <w:top w:val="none" w:sz="0" w:space="0" w:color="auto"/>
            <w:left w:val="none" w:sz="0" w:space="0" w:color="auto"/>
            <w:bottom w:val="none" w:sz="0" w:space="0" w:color="auto"/>
            <w:right w:val="none" w:sz="0" w:space="0" w:color="auto"/>
          </w:divBdr>
        </w:div>
        <w:div w:id="421025553">
          <w:marLeft w:val="640"/>
          <w:marRight w:val="0"/>
          <w:marTop w:val="0"/>
          <w:marBottom w:val="0"/>
          <w:divBdr>
            <w:top w:val="none" w:sz="0" w:space="0" w:color="auto"/>
            <w:left w:val="none" w:sz="0" w:space="0" w:color="auto"/>
            <w:bottom w:val="none" w:sz="0" w:space="0" w:color="auto"/>
            <w:right w:val="none" w:sz="0" w:space="0" w:color="auto"/>
          </w:divBdr>
        </w:div>
        <w:div w:id="426771568">
          <w:marLeft w:val="640"/>
          <w:marRight w:val="0"/>
          <w:marTop w:val="0"/>
          <w:marBottom w:val="0"/>
          <w:divBdr>
            <w:top w:val="none" w:sz="0" w:space="0" w:color="auto"/>
            <w:left w:val="none" w:sz="0" w:space="0" w:color="auto"/>
            <w:bottom w:val="none" w:sz="0" w:space="0" w:color="auto"/>
            <w:right w:val="none" w:sz="0" w:space="0" w:color="auto"/>
          </w:divBdr>
        </w:div>
        <w:div w:id="441534238">
          <w:marLeft w:val="640"/>
          <w:marRight w:val="0"/>
          <w:marTop w:val="0"/>
          <w:marBottom w:val="0"/>
          <w:divBdr>
            <w:top w:val="none" w:sz="0" w:space="0" w:color="auto"/>
            <w:left w:val="none" w:sz="0" w:space="0" w:color="auto"/>
            <w:bottom w:val="none" w:sz="0" w:space="0" w:color="auto"/>
            <w:right w:val="none" w:sz="0" w:space="0" w:color="auto"/>
          </w:divBdr>
        </w:div>
        <w:div w:id="491869855">
          <w:marLeft w:val="640"/>
          <w:marRight w:val="0"/>
          <w:marTop w:val="0"/>
          <w:marBottom w:val="0"/>
          <w:divBdr>
            <w:top w:val="none" w:sz="0" w:space="0" w:color="auto"/>
            <w:left w:val="none" w:sz="0" w:space="0" w:color="auto"/>
            <w:bottom w:val="none" w:sz="0" w:space="0" w:color="auto"/>
            <w:right w:val="none" w:sz="0" w:space="0" w:color="auto"/>
          </w:divBdr>
        </w:div>
        <w:div w:id="533159831">
          <w:marLeft w:val="640"/>
          <w:marRight w:val="0"/>
          <w:marTop w:val="0"/>
          <w:marBottom w:val="0"/>
          <w:divBdr>
            <w:top w:val="none" w:sz="0" w:space="0" w:color="auto"/>
            <w:left w:val="none" w:sz="0" w:space="0" w:color="auto"/>
            <w:bottom w:val="none" w:sz="0" w:space="0" w:color="auto"/>
            <w:right w:val="none" w:sz="0" w:space="0" w:color="auto"/>
          </w:divBdr>
        </w:div>
        <w:div w:id="549924261">
          <w:marLeft w:val="640"/>
          <w:marRight w:val="0"/>
          <w:marTop w:val="0"/>
          <w:marBottom w:val="0"/>
          <w:divBdr>
            <w:top w:val="none" w:sz="0" w:space="0" w:color="auto"/>
            <w:left w:val="none" w:sz="0" w:space="0" w:color="auto"/>
            <w:bottom w:val="none" w:sz="0" w:space="0" w:color="auto"/>
            <w:right w:val="none" w:sz="0" w:space="0" w:color="auto"/>
          </w:divBdr>
        </w:div>
        <w:div w:id="572007587">
          <w:marLeft w:val="640"/>
          <w:marRight w:val="0"/>
          <w:marTop w:val="0"/>
          <w:marBottom w:val="0"/>
          <w:divBdr>
            <w:top w:val="none" w:sz="0" w:space="0" w:color="auto"/>
            <w:left w:val="none" w:sz="0" w:space="0" w:color="auto"/>
            <w:bottom w:val="none" w:sz="0" w:space="0" w:color="auto"/>
            <w:right w:val="none" w:sz="0" w:space="0" w:color="auto"/>
          </w:divBdr>
        </w:div>
        <w:div w:id="581916792">
          <w:marLeft w:val="640"/>
          <w:marRight w:val="0"/>
          <w:marTop w:val="0"/>
          <w:marBottom w:val="0"/>
          <w:divBdr>
            <w:top w:val="none" w:sz="0" w:space="0" w:color="auto"/>
            <w:left w:val="none" w:sz="0" w:space="0" w:color="auto"/>
            <w:bottom w:val="none" w:sz="0" w:space="0" w:color="auto"/>
            <w:right w:val="none" w:sz="0" w:space="0" w:color="auto"/>
          </w:divBdr>
        </w:div>
        <w:div w:id="625887812">
          <w:marLeft w:val="640"/>
          <w:marRight w:val="0"/>
          <w:marTop w:val="0"/>
          <w:marBottom w:val="0"/>
          <w:divBdr>
            <w:top w:val="none" w:sz="0" w:space="0" w:color="auto"/>
            <w:left w:val="none" w:sz="0" w:space="0" w:color="auto"/>
            <w:bottom w:val="none" w:sz="0" w:space="0" w:color="auto"/>
            <w:right w:val="none" w:sz="0" w:space="0" w:color="auto"/>
          </w:divBdr>
        </w:div>
        <w:div w:id="698746213">
          <w:marLeft w:val="640"/>
          <w:marRight w:val="0"/>
          <w:marTop w:val="0"/>
          <w:marBottom w:val="0"/>
          <w:divBdr>
            <w:top w:val="none" w:sz="0" w:space="0" w:color="auto"/>
            <w:left w:val="none" w:sz="0" w:space="0" w:color="auto"/>
            <w:bottom w:val="none" w:sz="0" w:space="0" w:color="auto"/>
            <w:right w:val="none" w:sz="0" w:space="0" w:color="auto"/>
          </w:divBdr>
        </w:div>
        <w:div w:id="758022027">
          <w:marLeft w:val="640"/>
          <w:marRight w:val="0"/>
          <w:marTop w:val="0"/>
          <w:marBottom w:val="0"/>
          <w:divBdr>
            <w:top w:val="none" w:sz="0" w:space="0" w:color="auto"/>
            <w:left w:val="none" w:sz="0" w:space="0" w:color="auto"/>
            <w:bottom w:val="none" w:sz="0" w:space="0" w:color="auto"/>
            <w:right w:val="none" w:sz="0" w:space="0" w:color="auto"/>
          </w:divBdr>
        </w:div>
        <w:div w:id="888960983">
          <w:marLeft w:val="640"/>
          <w:marRight w:val="0"/>
          <w:marTop w:val="0"/>
          <w:marBottom w:val="0"/>
          <w:divBdr>
            <w:top w:val="none" w:sz="0" w:space="0" w:color="auto"/>
            <w:left w:val="none" w:sz="0" w:space="0" w:color="auto"/>
            <w:bottom w:val="none" w:sz="0" w:space="0" w:color="auto"/>
            <w:right w:val="none" w:sz="0" w:space="0" w:color="auto"/>
          </w:divBdr>
        </w:div>
        <w:div w:id="943920455">
          <w:marLeft w:val="640"/>
          <w:marRight w:val="0"/>
          <w:marTop w:val="0"/>
          <w:marBottom w:val="0"/>
          <w:divBdr>
            <w:top w:val="none" w:sz="0" w:space="0" w:color="auto"/>
            <w:left w:val="none" w:sz="0" w:space="0" w:color="auto"/>
            <w:bottom w:val="none" w:sz="0" w:space="0" w:color="auto"/>
            <w:right w:val="none" w:sz="0" w:space="0" w:color="auto"/>
          </w:divBdr>
        </w:div>
        <w:div w:id="959841966">
          <w:marLeft w:val="640"/>
          <w:marRight w:val="0"/>
          <w:marTop w:val="0"/>
          <w:marBottom w:val="0"/>
          <w:divBdr>
            <w:top w:val="none" w:sz="0" w:space="0" w:color="auto"/>
            <w:left w:val="none" w:sz="0" w:space="0" w:color="auto"/>
            <w:bottom w:val="none" w:sz="0" w:space="0" w:color="auto"/>
            <w:right w:val="none" w:sz="0" w:space="0" w:color="auto"/>
          </w:divBdr>
        </w:div>
        <w:div w:id="986058972">
          <w:marLeft w:val="640"/>
          <w:marRight w:val="0"/>
          <w:marTop w:val="0"/>
          <w:marBottom w:val="0"/>
          <w:divBdr>
            <w:top w:val="none" w:sz="0" w:space="0" w:color="auto"/>
            <w:left w:val="none" w:sz="0" w:space="0" w:color="auto"/>
            <w:bottom w:val="none" w:sz="0" w:space="0" w:color="auto"/>
            <w:right w:val="none" w:sz="0" w:space="0" w:color="auto"/>
          </w:divBdr>
        </w:div>
        <w:div w:id="1026172215">
          <w:marLeft w:val="640"/>
          <w:marRight w:val="0"/>
          <w:marTop w:val="0"/>
          <w:marBottom w:val="0"/>
          <w:divBdr>
            <w:top w:val="none" w:sz="0" w:space="0" w:color="auto"/>
            <w:left w:val="none" w:sz="0" w:space="0" w:color="auto"/>
            <w:bottom w:val="none" w:sz="0" w:space="0" w:color="auto"/>
            <w:right w:val="none" w:sz="0" w:space="0" w:color="auto"/>
          </w:divBdr>
        </w:div>
        <w:div w:id="1034959809">
          <w:marLeft w:val="640"/>
          <w:marRight w:val="0"/>
          <w:marTop w:val="0"/>
          <w:marBottom w:val="0"/>
          <w:divBdr>
            <w:top w:val="none" w:sz="0" w:space="0" w:color="auto"/>
            <w:left w:val="none" w:sz="0" w:space="0" w:color="auto"/>
            <w:bottom w:val="none" w:sz="0" w:space="0" w:color="auto"/>
            <w:right w:val="none" w:sz="0" w:space="0" w:color="auto"/>
          </w:divBdr>
        </w:div>
        <w:div w:id="1070154621">
          <w:marLeft w:val="640"/>
          <w:marRight w:val="0"/>
          <w:marTop w:val="0"/>
          <w:marBottom w:val="0"/>
          <w:divBdr>
            <w:top w:val="none" w:sz="0" w:space="0" w:color="auto"/>
            <w:left w:val="none" w:sz="0" w:space="0" w:color="auto"/>
            <w:bottom w:val="none" w:sz="0" w:space="0" w:color="auto"/>
            <w:right w:val="none" w:sz="0" w:space="0" w:color="auto"/>
          </w:divBdr>
        </w:div>
        <w:div w:id="1121000996">
          <w:marLeft w:val="640"/>
          <w:marRight w:val="0"/>
          <w:marTop w:val="0"/>
          <w:marBottom w:val="0"/>
          <w:divBdr>
            <w:top w:val="none" w:sz="0" w:space="0" w:color="auto"/>
            <w:left w:val="none" w:sz="0" w:space="0" w:color="auto"/>
            <w:bottom w:val="none" w:sz="0" w:space="0" w:color="auto"/>
            <w:right w:val="none" w:sz="0" w:space="0" w:color="auto"/>
          </w:divBdr>
        </w:div>
        <w:div w:id="1132671853">
          <w:marLeft w:val="640"/>
          <w:marRight w:val="0"/>
          <w:marTop w:val="0"/>
          <w:marBottom w:val="0"/>
          <w:divBdr>
            <w:top w:val="none" w:sz="0" w:space="0" w:color="auto"/>
            <w:left w:val="none" w:sz="0" w:space="0" w:color="auto"/>
            <w:bottom w:val="none" w:sz="0" w:space="0" w:color="auto"/>
            <w:right w:val="none" w:sz="0" w:space="0" w:color="auto"/>
          </w:divBdr>
        </w:div>
        <w:div w:id="1133523489">
          <w:marLeft w:val="640"/>
          <w:marRight w:val="0"/>
          <w:marTop w:val="0"/>
          <w:marBottom w:val="0"/>
          <w:divBdr>
            <w:top w:val="none" w:sz="0" w:space="0" w:color="auto"/>
            <w:left w:val="none" w:sz="0" w:space="0" w:color="auto"/>
            <w:bottom w:val="none" w:sz="0" w:space="0" w:color="auto"/>
            <w:right w:val="none" w:sz="0" w:space="0" w:color="auto"/>
          </w:divBdr>
        </w:div>
        <w:div w:id="1140919574">
          <w:marLeft w:val="640"/>
          <w:marRight w:val="0"/>
          <w:marTop w:val="0"/>
          <w:marBottom w:val="0"/>
          <w:divBdr>
            <w:top w:val="none" w:sz="0" w:space="0" w:color="auto"/>
            <w:left w:val="none" w:sz="0" w:space="0" w:color="auto"/>
            <w:bottom w:val="none" w:sz="0" w:space="0" w:color="auto"/>
            <w:right w:val="none" w:sz="0" w:space="0" w:color="auto"/>
          </w:divBdr>
        </w:div>
        <w:div w:id="1215577348">
          <w:marLeft w:val="640"/>
          <w:marRight w:val="0"/>
          <w:marTop w:val="0"/>
          <w:marBottom w:val="0"/>
          <w:divBdr>
            <w:top w:val="none" w:sz="0" w:space="0" w:color="auto"/>
            <w:left w:val="none" w:sz="0" w:space="0" w:color="auto"/>
            <w:bottom w:val="none" w:sz="0" w:space="0" w:color="auto"/>
            <w:right w:val="none" w:sz="0" w:space="0" w:color="auto"/>
          </w:divBdr>
        </w:div>
        <w:div w:id="1236285068">
          <w:marLeft w:val="640"/>
          <w:marRight w:val="0"/>
          <w:marTop w:val="0"/>
          <w:marBottom w:val="0"/>
          <w:divBdr>
            <w:top w:val="none" w:sz="0" w:space="0" w:color="auto"/>
            <w:left w:val="none" w:sz="0" w:space="0" w:color="auto"/>
            <w:bottom w:val="none" w:sz="0" w:space="0" w:color="auto"/>
            <w:right w:val="none" w:sz="0" w:space="0" w:color="auto"/>
          </w:divBdr>
        </w:div>
        <w:div w:id="1242719592">
          <w:marLeft w:val="640"/>
          <w:marRight w:val="0"/>
          <w:marTop w:val="0"/>
          <w:marBottom w:val="0"/>
          <w:divBdr>
            <w:top w:val="none" w:sz="0" w:space="0" w:color="auto"/>
            <w:left w:val="none" w:sz="0" w:space="0" w:color="auto"/>
            <w:bottom w:val="none" w:sz="0" w:space="0" w:color="auto"/>
            <w:right w:val="none" w:sz="0" w:space="0" w:color="auto"/>
          </w:divBdr>
        </w:div>
        <w:div w:id="1309895674">
          <w:marLeft w:val="640"/>
          <w:marRight w:val="0"/>
          <w:marTop w:val="0"/>
          <w:marBottom w:val="0"/>
          <w:divBdr>
            <w:top w:val="none" w:sz="0" w:space="0" w:color="auto"/>
            <w:left w:val="none" w:sz="0" w:space="0" w:color="auto"/>
            <w:bottom w:val="none" w:sz="0" w:space="0" w:color="auto"/>
            <w:right w:val="none" w:sz="0" w:space="0" w:color="auto"/>
          </w:divBdr>
        </w:div>
        <w:div w:id="1346591328">
          <w:marLeft w:val="640"/>
          <w:marRight w:val="0"/>
          <w:marTop w:val="0"/>
          <w:marBottom w:val="0"/>
          <w:divBdr>
            <w:top w:val="none" w:sz="0" w:space="0" w:color="auto"/>
            <w:left w:val="none" w:sz="0" w:space="0" w:color="auto"/>
            <w:bottom w:val="none" w:sz="0" w:space="0" w:color="auto"/>
            <w:right w:val="none" w:sz="0" w:space="0" w:color="auto"/>
          </w:divBdr>
        </w:div>
        <w:div w:id="1370033455">
          <w:marLeft w:val="640"/>
          <w:marRight w:val="0"/>
          <w:marTop w:val="0"/>
          <w:marBottom w:val="0"/>
          <w:divBdr>
            <w:top w:val="none" w:sz="0" w:space="0" w:color="auto"/>
            <w:left w:val="none" w:sz="0" w:space="0" w:color="auto"/>
            <w:bottom w:val="none" w:sz="0" w:space="0" w:color="auto"/>
            <w:right w:val="none" w:sz="0" w:space="0" w:color="auto"/>
          </w:divBdr>
        </w:div>
        <w:div w:id="1395347239">
          <w:marLeft w:val="640"/>
          <w:marRight w:val="0"/>
          <w:marTop w:val="0"/>
          <w:marBottom w:val="0"/>
          <w:divBdr>
            <w:top w:val="none" w:sz="0" w:space="0" w:color="auto"/>
            <w:left w:val="none" w:sz="0" w:space="0" w:color="auto"/>
            <w:bottom w:val="none" w:sz="0" w:space="0" w:color="auto"/>
            <w:right w:val="none" w:sz="0" w:space="0" w:color="auto"/>
          </w:divBdr>
        </w:div>
        <w:div w:id="1398044643">
          <w:marLeft w:val="640"/>
          <w:marRight w:val="0"/>
          <w:marTop w:val="0"/>
          <w:marBottom w:val="0"/>
          <w:divBdr>
            <w:top w:val="none" w:sz="0" w:space="0" w:color="auto"/>
            <w:left w:val="none" w:sz="0" w:space="0" w:color="auto"/>
            <w:bottom w:val="none" w:sz="0" w:space="0" w:color="auto"/>
            <w:right w:val="none" w:sz="0" w:space="0" w:color="auto"/>
          </w:divBdr>
        </w:div>
        <w:div w:id="1410158822">
          <w:marLeft w:val="640"/>
          <w:marRight w:val="0"/>
          <w:marTop w:val="0"/>
          <w:marBottom w:val="0"/>
          <w:divBdr>
            <w:top w:val="none" w:sz="0" w:space="0" w:color="auto"/>
            <w:left w:val="none" w:sz="0" w:space="0" w:color="auto"/>
            <w:bottom w:val="none" w:sz="0" w:space="0" w:color="auto"/>
            <w:right w:val="none" w:sz="0" w:space="0" w:color="auto"/>
          </w:divBdr>
        </w:div>
        <w:div w:id="1435979923">
          <w:marLeft w:val="640"/>
          <w:marRight w:val="0"/>
          <w:marTop w:val="0"/>
          <w:marBottom w:val="0"/>
          <w:divBdr>
            <w:top w:val="none" w:sz="0" w:space="0" w:color="auto"/>
            <w:left w:val="none" w:sz="0" w:space="0" w:color="auto"/>
            <w:bottom w:val="none" w:sz="0" w:space="0" w:color="auto"/>
            <w:right w:val="none" w:sz="0" w:space="0" w:color="auto"/>
          </w:divBdr>
        </w:div>
        <w:div w:id="1451634098">
          <w:marLeft w:val="640"/>
          <w:marRight w:val="0"/>
          <w:marTop w:val="0"/>
          <w:marBottom w:val="0"/>
          <w:divBdr>
            <w:top w:val="none" w:sz="0" w:space="0" w:color="auto"/>
            <w:left w:val="none" w:sz="0" w:space="0" w:color="auto"/>
            <w:bottom w:val="none" w:sz="0" w:space="0" w:color="auto"/>
            <w:right w:val="none" w:sz="0" w:space="0" w:color="auto"/>
          </w:divBdr>
        </w:div>
        <w:div w:id="1473446788">
          <w:marLeft w:val="640"/>
          <w:marRight w:val="0"/>
          <w:marTop w:val="0"/>
          <w:marBottom w:val="0"/>
          <w:divBdr>
            <w:top w:val="none" w:sz="0" w:space="0" w:color="auto"/>
            <w:left w:val="none" w:sz="0" w:space="0" w:color="auto"/>
            <w:bottom w:val="none" w:sz="0" w:space="0" w:color="auto"/>
            <w:right w:val="none" w:sz="0" w:space="0" w:color="auto"/>
          </w:divBdr>
        </w:div>
        <w:div w:id="1505778908">
          <w:marLeft w:val="640"/>
          <w:marRight w:val="0"/>
          <w:marTop w:val="0"/>
          <w:marBottom w:val="0"/>
          <w:divBdr>
            <w:top w:val="none" w:sz="0" w:space="0" w:color="auto"/>
            <w:left w:val="none" w:sz="0" w:space="0" w:color="auto"/>
            <w:bottom w:val="none" w:sz="0" w:space="0" w:color="auto"/>
            <w:right w:val="none" w:sz="0" w:space="0" w:color="auto"/>
          </w:divBdr>
        </w:div>
        <w:div w:id="1509522123">
          <w:marLeft w:val="640"/>
          <w:marRight w:val="0"/>
          <w:marTop w:val="0"/>
          <w:marBottom w:val="0"/>
          <w:divBdr>
            <w:top w:val="none" w:sz="0" w:space="0" w:color="auto"/>
            <w:left w:val="none" w:sz="0" w:space="0" w:color="auto"/>
            <w:bottom w:val="none" w:sz="0" w:space="0" w:color="auto"/>
            <w:right w:val="none" w:sz="0" w:space="0" w:color="auto"/>
          </w:divBdr>
        </w:div>
        <w:div w:id="1519654525">
          <w:marLeft w:val="640"/>
          <w:marRight w:val="0"/>
          <w:marTop w:val="0"/>
          <w:marBottom w:val="0"/>
          <w:divBdr>
            <w:top w:val="none" w:sz="0" w:space="0" w:color="auto"/>
            <w:left w:val="none" w:sz="0" w:space="0" w:color="auto"/>
            <w:bottom w:val="none" w:sz="0" w:space="0" w:color="auto"/>
            <w:right w:val="none" w:sz="0" w:space="0" w:color="auto"/>
          </w:divBdr>
        </w:div>
        <w:div w:id="1570075426">
          <w:marLeft w:val="640"/>
          <w:marRight w:val="0"/>
          <w:marTop w:val="0"/>
          <w:marBottom w:val="0"/>
          <w:divBdr>
            <w:top w:val="none" w:sz="0" w:space="0" w:color="auto"/>
            <w:left w:val="none" w:sz="0" w:space="0" w:color="auto"/>
            <w:bottom w:val="none" w:sz="0" w:space="0" w:color="auto"/>
            <w:right w:val="none" w:sz="0" w:space="0" w:color="auto"/>
          </w:divBdr>
        </w:div>
        <w:div w:id="1625962126">
          <w:marLeft w:val="640"/>
          <w:marRight w:val="0"/>
          <w:marTop w:val="0"/>
          <w:marBottom w:val="0"/>
          <w:divBdr>
            <w:top w:val="none" w:sz="0" w:space="0" w:color="auto"/>
            <w:left w:val="none" w:sz="0" w:space="0" w:color="auto"/>
            <w:bottom w:val="none" w:sz="0" w:space="0" w:color="auto"/>
            <w:right w:val="none" w:sz="0" w:space="0" w:color="auto"/>
          </w:divBdr>
        </w:div>
        <w:div w:id="1626616531">
          <w:marLeft w:val="640"/>
          <w:marRight w:val="0"/>
          <w:marTop w:val="0"/>
          <w:marBottom w:val="0"/>
          <w:divBdr>
            <w:top w:val="none" w:sz="0" w:space="0" w:color="auto"/>
            <w:left w:val="none" w:sz="0" w:space="0" w:color="auto"/>
            <w:bottom w:val="none" w:sz="0" w:space="0" w:color="auto"/>
            <w:right w:val="none" w:sz="0" w:space="0" w:color="auto"/>
          </w:divBdr>
        </w:div>
        <w:div w:id="1642661169">
          <w:marLeft w:val="640"/>
          <w:marRight w:val="0"/>
          <w:marTop w:val="0"/>
          <w:marBottom w:val="0"/>
          <w:divBdr>
            <w:top w:val="none" w:sz="0" w:space="0" w:color="auto"/>
            <w:left w:val="none" w:sz="0" w:space="0" w:color="auto"/>
            <w:bottom w:val="none" w:sz="0" w:space="0" w:color="auto"/>
            <w:right w:val="none" w:sz="0" w:space="0" w:color="auto"/>
          </w:divBdr>
        </w:div>
        <w:div w:id="1650087756">
          <w:marLeft w:val="640"/>
          <w:marRight w:val="0"/>
          <w:marTop w:val="0"/>
          <w:marBottom w:val="0"/>
          <w:divBdr>
            <w:top w:val="none" w:sz="0" w:space="0" w:color="auto"/>
            <w:left w:val="none" w:sz="0" w:space="0" w:color="auto"/>
            <w:bottom w:val="none" w:sz="0" w:space="0" w:color="auto"/>
            <w:right w:val="none" w:sz="0" w:space="0" w:color="auto"/>
          </w:divBdr>
        </w:div>
        <w:div w:id="1683314542">
          <w:marLeft w:val="640"/>
          <w:marRight w:val="0"/>
          <w:marTop w:val="0"/>
          <w:marBottom w:val="0"/>
          <w:divBdr>
            <w:top w:val="none" w:sz="0" w:space="0" w:color="auto"/>
            <w:left w:val="none" w:sz="0" w:space="0" w:color="auto"/>
            <w:bottom w:val="none" w:sz="0" w:space="0" w:color="auto"/>
            <w:right w:val="none" w:sz="0" w:space="0" w:color="auto"/>
          </w:divBdr>
        </w:div>
        <w:div w:id="1701512144">
          <w:marLeft w:val="640"/>
          <w:marRight w:val="0"/>
          <w:marTop w:val="0"/>
          <w:marBottom w:val="0"/>
          <w:divBdr>
            <w:top w:val="none" w:sz="0" w:space="0" w:color="auto"/>
            <w:left w:val="none" w:sz="0" w:space="0" w:color="auto"/>
            <w:bottom w:val="none" w:sz="0" w:space="0" w:color="auto"/>
            <w:right w:val="none" w:sz="0" w:space="0" w:color="auto"/>
          </w:divBdr>
        </w:div>
        <w:div w:id="1721443919">
          <w:marLeft w:val="640"/>
          <w:marRight w:val="0"/>
          <w:marTop w:val="0"/>
          <w:marBottom w:val="0"/>
          <w:divBdr>
            <w:top w:val="none" w:sz="0" w:space="0" w:color="auto"/>
            <w:left w:val="none" w:sz="0" w:space="0" w:color="auto"/>
            <w:bottom w:val="none" w:sz="0" w:space="0" w:color="auto"/>
            <w:right w:val="none" w:sz="0" w:space="0" w:color="auto"/>
          </w:divBdr>
        </w:div>
        <w:div w:id="1726952528">
          <w:marLeft w:val="640"/>
          <w:marRight w:val="0"/>
          <w:marTop w:val="0"/>
          <w:marBottom w:val="0"/>
          <w:divBdr>
            <w:top w:val="none" w:sz="0" w:space="0" w:color="auto"/>
            <w:left w:val="none" w:sz="0" w:space="0" w:color="auto"/>
            <w:bottom w:val="none" w:sz="0" w:space="0" w:color="auto"/>
            <w:right w:val="none" w:sz="0" w:space="0" w:color="auto"/>
          </w:divBdr>
        </w:div>
        <w:div w:id="1758287319">
          <w:marLeft w:val="640"/>
          <w:marRight w:val="0"/>
          <w:marTop w:val="0"/>
          <w:marBottom w:val="0"/>
          <w:divBdr>
            <w:top w:val="none" w:sz="0" w:space="0" w:color="auto"/>
            <w:left w:val="none" w:sz="0" w:space="0" w:color="auto"/>
            <w:bottom w:val="none" w:sz="0" w:space="0" w:color="auto"/>
            <w:right w:val="none" w:sz="0" w:space="0" w:color="auto"/>
          </w:divBdr>
        </w:div>
        <w:div w:id="1810660459">
          <w:marLeft w:val="640"/>
          <w:marRight w:val="0"/>
          <w:marTop w:val="0"/>
          <w:marBottom w:val="0"/>
          <w:divBdr>
            <w:top w:val="none" w:sz="0" w:space="0" w:color="auto"/>
            <w:left w:val="none" w:sz="0" w:space="0" w:color="auto"/>
            <w:bottom w:val="none" w:sz="0" w:space="0" w:color="auto"/>
            <w:right w:val="none" w:sz="0" w:space="0" w:color="auto"/>
          </w:divBdr>
        </w:div>
        <w:div w:id="1887058488">
          <w:marLeft w:val="640"/>
          <w:marRight w:val="0"/>
          <w:marTop w:val="0"/>
          <w:marBottom w:val="0"/>
          <w:divBdr>
            <w:top w:val="none" w:sz="0" w:space="0" w:color="auto"/>
            <w:left w:val="none" w:sz="0" w:space="0" w:color="auto"/>
            <w:bottom w:val="none" w:sz="0" w:space="0" w:color="auto"/>
            <w:right w:val="none" w:sz="0" w:space="0" w:color="auto"/>
          </w:divBdr>
        </w:div>
        <w:div w:id="1985426785">
          <w:marLeft w:val="640"/>
          <w:marRight w:val="0"/>
          <w:marTop w:val="0"/>
          <w:marBottom w:val="0"/>
          <w:divBdr>
            <w:top w:val="none" w:sz="0" w:space="0" w:color="auto"/>
            <w:left w:val="none" w:sz="0" w:space="0" w:color="auto"/>
            <w:bottom w:val="none" w:sz="0" w:space="0" w:color="auto"/>
            <w:right w:val="none" w:sz="0" w:space="0" w:color="auto"/>
          </w:divBdr>
        </w:div>
        <w:div w:id="2015567892">
          <w:marLeft w:val="640"/>
          <w:marRight w:val="0"/>
          <w:marTop w:val="0"/>
          <w:marBottom w:val="0"/>
          <w:divBdr>
            <w:top w:val="none" w:sz="0" w:space="0" w:color="auto"/>
            <w:left w:val="none" w:sz="0" w:space="0" w:color="auto"/>
            <w:bottom w:val="none" w:sz="0" w:space="0" w:color="auto"/>
            <w:right w:val="none" w:sz="0" w:space="0" w:color="auto"/>
          </w:divBdr>
        </w:div>
        <w:div w:id="2037731462">
          <w:marLeft w:val="640"/>
          <w:marRight w:val="0"/>
          <w:marTop w:val="0"/>
          <w:marBottom w:val="0"/>
          <w:divBdr>
            <w:top w:val="none" w:sz="0" w:space="0" w:color="auto"/>
            <w:left w:val="none" w:sz="0" w:space="0" w:color="auto"/>
            <w:bottom w:val="none" w:sz="0" w:space="0" w:color="auto"/>
            <w:right w:val="none" w:sz="0" w:space="0" w:color="auto"/>
          </w:divBdr>
        </w:div>
        <w:div w:id="2044133498">
          <w:marLeft w:val="640"/>
          <w:marRight w:val="0"/>
          <w:marTop w:val="0"/>
          <w:marBottom w:val="0"/>
          <w:divBdr>
            <w:top w:val="none" w:sz="0" w:space="0" w:color="auto"/>
            <w:left w:val="none" w:sz="0" w:space="0" w:color="auto"/>
            <w:bottom w:val="none" w:sz="0" w:space="0" w:color="auto"/>
            <w:right w:val="none" w:sz="0" w:space="0" w:color="auto"/>
          </w:divBdr>
        </w:div>
        <w:div w:id="2068793238">
          <w:marLeft w:val="640"/>
          <w:marRight w:val="0"/>
          <w:marTop w:val="0"/>
          <w:marBottom w:val="0"/>
          <w:divBdr>
            <w:top w:val="none" w:sz="0" w:space="0" w:color="auto"/>
            <w:left w:val="none" w:sz="0" w:space="0" w:color="auto"/>
            <w:bottom w:val="none" w:sz="0" w:space="0" w:color="auto"/>
            <w:right w:val="none" w:sz="0" w:space="0" w:color="auto"/>
          </w:divBdr>
        </w:div>
        <w:div w:id="2098792772">
          <w:marLeft w:val="640"/>
          <w:marRight w:val="0"/>
          <w:marTop w:val="0"/>
          <w:marBottom w:val="0"/>
          <w:divBdr>
            <w:top w:val="none" w:sz="0" w:space="0" w:color="auto"/>
            <w:left w:val="none" w:sz="0" w:space="0" w:color="auto"/>
            <w:bottom w:val="none" w:sz="0" w:space="0" w:color="auto"/>
            <w:right w:val="none" w:sz="0" w:space="0" w:color="auto"/>
          </w:divBdr>
        </w:div>
        <w:div w:id="2103715716">
          <w:marLeft w:val="640"/>
          <w:marRight w:val="0"/>
          <w:marTop w:val="0"/>
          <w:marBottom w:val="0"/>
          <w:divBdr>
            <w:top w:val="none" w:sz="0" w:space="0" w:color="auto"/>
            <w:left w:val="none" w:sz="0" w:space="0" w:color="auto"/>
            <w:bottom w:val="none" w:sz="0" w:space="0" w:color="auto"/>
            <w:right w:val="none" w:sz="0" w:space="0" w:color="auto"/>
          </w:divBdr>
        </w:div>
        <w:div w:id="2111586002">
          <w:marLeft w:val="640"/>
          <w:marRight w:val="0"/>
          <w:marTop w:val="0"/>
          <w:marBottom w:val="0"/>
          <w:divBdr>
            <w:top w:val="none" w:sz="0" w:space="0" w:color="auto"/>
            <w:left w:val="none" w:sz="0" w:space="0" w:color="auto"/>
            <w:bottom w:val="none" w:sz="0" w:space="0" w:color="auto"/>
            <w:right w:val="none" w:sz="0" w:space="0" w:color="auto"/>
          </w:divBdr>
        </w:div>
        <w:div w:id="2117870792">
          <w:marLeft w:val="640"/>
          <w:marRight w:val="0"/>
          <w:marTop w:val="0"/>
          <w:marBottom w:val="0"/>
          <w:divBdr>
            <w:top w:val="none" w:sz="0" w:space="0" w:color="auto"/>
            <w:left w:val="none" w:sz="0" w:space="0" w:color="auto"/>
            <w:bottom w:val="none" w:sz="0" w:space="0" w:color="auto"/>
            <w:right w:val="none" w:sz="0" w:space="0" w:color="auto"/>
          </w:divBdr>
        </w:div>
        <w:div w:id="2126850803">
          <w:marLeft w:val="640"/>
          <w:marRight w:val="0"/>
          <w:marTop w:val="0"/>
          <w:marBottom w:val="0"/>
          <w:divBdr>
            <w:top w:val="none" w:sz="0" w:space="0" w:color="auto"/>
            <w:left w:val="none" w:sz="0" w:space="0" w:color="auto"/>
            <w:bottom w:val="none" w:sz="0" w:space="0" w:color="auto"/>
            <w:right w:val="none" w:sz="0" w:space="0" w:color="auto"/>
          </w:divBdr>
        </w:div>
        <w:div w:id="2146652167">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49380868">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861017952">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41566550">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174227759">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78524810">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117208456">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3678912">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271089791">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sChild>
    </w:div>
    <w:div w:id="1704789955">
      <w:bodyDiv w:val="1"/>
      <w:marLeft w:val="0"/>
      <w:marRight w:val="0"/>
      <w:marTop w:val="0"/>
      <w:marBottom w:val="0"/>
      <w:divBdr>
        <w:top w:val="none" w:sz="0" w:space="0" w:color="auto"/>
        <w:left w:val="none" w:sz="0" w:space="0" w:color="auto"/>
        <w:bottom w:val="none" w:sz="0" w:space="0" w:color="auto"/>
        <w:right w:val="none" w:sz="0" w:space="0" w:color="auto"/>
      </w:divBdr>
      <w:divsChild>
        <w:div w:id="15540754">
          <w:marLeft w:val="640"/>
          <w:marRight w:val="0"/>
          <w:marTop w:val="0"/>
          <w:marBottom w:val="0"/>
          <w:divBdr>
            <w:top w:val="none" w:sz="0" w:space="0" w:color="auto"/>
            <w:left w:val="none" w:sz="0" w:space="0" w:color="auto"/>
            <w:bottom w:val="none" w:sz="0" w:space="0" w:color="auto"/>
            <w:right w:val="none" w:sz="0" w:space="0" w:color="auto"/>
          </w:divBdr>
        </w:div>
        <w:div w:id="44723050">
          <w:marLeft w:val="640"/>
          <w:marRight w:val="0"/>
          <w:marTop w:val="0"/>
          <w:marBottom w:val="0"/>
          <w:divBdr>
            <w:top w:val="none" w:sz="0" w:space="0" w:color="auto"/>
            <w:left w:val="none" w:sz="0" w:space="0" w:color="auto"/>
            <w:bottom w:val="none" w:sz="0" w:space="0" w:color="auto"/>
            <w:right w:val="none" w:sz="0" w:space="0" w:color="auto"/>
          </w:divBdr>
        </w:div>
        <w:div w:id="110907816">
          <w:marLeft w:val="640"/>
          <w:marRight w:val="0"/>
          <w:marTop w:val="0"/>
          <w:marBottom w:val="0"/>
          <w:divBdr>
            <w:top w:val="none" w:sz="0" w:space="0" w:color="auto"/>
            <w:left w:val="none" w:sz="0" w:space="0" w:color="auto"/>
            <w:bottom w:val="none" w:sz="0" w:space="0" w:color="auto"/>
            <w:right w:val="none" w:sz="0" w:space="0" w:color="auto"/>
          </w:divBdr>
        </w:div>
        <w:div w:id="216669747">
          <w:marLeft w:val="640"/>
          <w:marRight w:val="0"/>
          <w:marTop w:val="0"/>
          <w:marBottom w:val="0"/>
          <w:divBdr>
            <w:top w:val="none" w:sz="0" w:space="0" w:color="auto"/>
            <w:left w:val="none" w:sz="0" w:space="0" w:color="auto"/>
            <w:bottom w:val="none" w:sz="0" w:space="0" w:color="auto"/>
            <w:right w:val="none" w:sz="0" w:space="0" w:color="auto"/>
          </w:divBdr>
        </w:div>
        <w:div w:id="283733857">
          <w:marLeft w:val="640"/>
          <w:marRight w:val="0"/>
          <w:marTop w:val="0"/>
          <w:marBottom w:val="0"/>
          <w:divBdr>
            <w:top w:val="none" w:sz="0" w:space="0" w:color="auto"/>
            <w:left w:val="none" w:sz="0" w:space="0" w:color="auto"/>
            <w:bottom w:val="none" w:sz="0" w:space="0" w:color="auto"/>
            <w:right w:val="none" w:sz="0" w:space="0" w:color="auto"/>
          </w:divBdr>
        </w:div>
        <w:div w:id="287316772">
          <w:marLeft w:val="640"/>
          <w:marRight w:val="0"/>
          <w:marTop w:val="0"/>
          <w:marBottom w:val="0"/>
          <w:divBdr>
            <w:top w:val="none" w:sz="0" w:space="0" w:color="auto"/>
            <w:left w:val="none" w:sz="0" w:space="0" w:color="auto"/>
            <w:bottom w:val="none" w:sz="0" w:space="0" w:color="auto"/>
            <w:right w:val="none" w:sz="0" w:space="0" w:color="auto"/>
          </w:divBdr>
        </w:div>
        <w:div w:id="312875948">
          <w:marLeft w:val="640"/>
          <w:marRight w:val="0"/>
          <w:marTop w:val="0"/>
          <w:marBottom w:val="0"/>
          <w:divBdr>
            <w:top w:val="none" w:sz="0" w:space="0" w:color="auto"/>
            <w:left w:val="none" w:sz="0" w:space="0" w:color="auto"/>
            <w:bottom w:val="none" w:sz="0" w:space="0" w:color="auto"/>
            <w:right w:val="none" w:sz="0" w:space="0" w:color="auto"/>
          </w:divBdr>
        </w:div>
        <w:div w:id="337464946">
          <w:marLeft w:val="640"/>
          <w:marRight w:val="0"/>
          <w:marTop w:val="0"/>
          <w:marBottom w:val="0"/>
          <w:divBdr>
            <w:top w:val="none" w:sz="0" w:space="0" w:color="auto"/>
            <w:left w:val="none" w:sz="0" w:space="0" w:color="auto"/>
            <w:bottom w:val="none" w:sz="0" w:space="0" w:color="auto"/>
            <w:right w:val="none" w:sz="0" w:space="0" w:color="auto"/>
          </w:divBdr>
        </w:div>
        <w:div w:id="345333337">
          <w:marLeft w:val="640"/>
          <w:marRight w:val="0"/>
          <w:marTop w:val="0"/>
          <w:marBottom w:val="0"/>
          <w:divBdr>
            <w:top w:val="none" w:sz="0" w:space="0" w:color="auto"/>
            <w:left w:val="none" w:sz="0" w:space="0" w:color="auto"/>
            <w:bottom w:val="none" w:sz="0" w:space="0" w:color="auto"/>
            <w:right w:val="none" w:sz="0" w:space="0" w:color="auto"/>
          </w:divBdr>
        </w:div>
        <w:div w:id="375202248">
          <w:marLeft w:val="640"/>
          <w:marRight w:val="0"/>
          <w:marTop w:val="0"/>
          <w:marBottom w:val="0"/>
          <w:divBdr>
            <w:top w:val="none" w:sz="0" w:space="0" w:color="auto"/>
            <w:left w:val="none" w:sz="0" w:space="0" w:color="auto"/>
            <w:bottom w:val="none" w:sz="0" w:space="0" w:color="auto"/>
            <w:right w:val="none" w:sz="0" w:space="0" w:color="auto"/>
          </w:divBdr>
        </w:div>
        <w:div w:id="386341863">
          <w:marLeft w:val="640"/>
          <w:marRight w:val="0"/>
          <w:marTop w:val="0"/>
          <w:marBottom w:val="0"/>
          <w:divBdr>
            <w:top w:val="none" w:sz="0" w:space="0" w:color="auto"/>
            <w:left w:val="none" w:sz="0" w:space="0" w:color="auto"/>
            <w:bottom w:val="none" w:sz="0" w:space="0" w:color="auto"/>
            <w:right w:val="none" w:sz="0" w:space="0" w:color="auto"/>
          </w:divBdr>
        </w:div>
        <w:div w:id="468011218">
          <w:marLeft w:val="640"/>
          <w:marRight w:val="0"/>
          <w:marTop w:val="0"/>
          <w:marBottom w:val="0"/>
          <w:divBdr>
            <w:top w:val="none" w:sz="0" w:space="0" w:color="auto"/>
            <w:left w:val="none" w:sz="0" w:space="0" w:color="auto"/>
            <w:bottom w:val="none" w:sz="0" w:space="0" w:color="auto"/>
            <w:right w:val="none" w:sz="0" w:space="0" w:color="auto"/>
          </w:divBdr>
        </w:div>
        <w:div w:id="508520086">
          <w:marLeft w:val="640"/>
          <w:marRight w:val="0"/>
          <w:marTop w:val="0"/>
          <w:marBottom w:val="0"/>
          <w:divBdr>
            <w:top w:val="none" w:sz="0" w:space="0" w:color="auto"/>
            <w:left w:val="none" w:sz="0" w:space="0" w:color="auto"/>
            <w:bottom w:val="none" w:sz="0" w:space="0" w:color="auto"/>
            <w:right w:val="none" w:sz="0" w:space="0" w:color="auto"/>
          </w:divBdr>
        </w:div>
        <w:div w:id="697586653">
          <w:marLeft w:val="640"/>
          <w:marRight w:val="0"/>
          <w:marTop w:val="0"/>
          <w:marBottom w:val="0"/>
          <w:divBdr>
            <w:top w:val="none" w:sz="0" w:space="0" w:color="auto"/>
            <w:left w:val="none" w:sz="0" w:space="0" w:color="auto"/>
            <w:bottom w:val="none" w:sz="0" w:space="0" w:color="auto"/>
            <w:right w:val="none" w:sz="0" w:space="0" w:color="auto"/>
          </w:divBdr>
        </w:div>
        <w:div w:id="708527123">
          <w:marLeft w:val="640"/>
          <w:marRight w:val="0"/>
          <w:marTop w:val="0"/>
          <w:marBottom w:val="0"/>
          <w:divBdr>
            <w:top w:val="none" w:sz="0" w:space="0" w:color="auto"/>
            <w:left w:val="none" w:sz="0" w:space="0" w:color="auto"/>
            <w:bottom w:val="none" w:sz="0" w:space="0" w:color="auto"/>
            <w:right w:val="none" w:sz="0" w:space="0" w:color="auto"/>
          </w:divBdr>
        </w:div>
        <w:div w:id="776754494">
          <w:marLeft w:val="640"/>
          <w:marRight w:val="0"/>
          <w:marTop w:val="0"/>
          <w:marBottom w:val="0"/>
          <w:divBdr>
            <w:top w:val="none" w:sz="0" w:space="0" w:color="auto"/>
            <w:left w:val="none" w:sz="0" w:space="0" w:color="auto"/>
            <w:bottom w:val="none" w:sz="0" w:space="0" w:color="auto"/>
            <w:right w:val="none" w:sz="0" w:space="0" w:color="auto"/>
          </w:divBdr>
        </w:div>
        <w:div w:id="780878452">
          <w:marLeft w:val="640"/>
          <w:marRight w:val="0"/>
          <w:marTop w:val="0"/>
          <w:marBottom w:val="0"/>
          <w:divBdr>
            <w:top w:val="none" w:sz="0" w:space="0" w:color="auto"/>
            <w:left w:val="none" w:sz="0" w:space="0" w:color="auto"/>
            <w:bottom w:val="none" w:sz="0" w:space="0" w:color="auto"/>
            <w:right w:val="none" w:sz="0" w:space="0" w:color="auto"/>
          </w:divBdr>
        </w:div>
        <w:div w:id="808087292">
          <w:marLeft w:val="640"/>
          <w:marRight w:val="0"/>
          <w:marTop w:val="0"/>
          <w:marBottom w:val="0"/>
          <w:divBdr>
            <w:top w:val="none" w:sz="0" w:space="0" w:color="auto"/>
            <w:left w:val="none" w:sz="0" w:space="0" w:color="auto"/>
            <w:bottom w:val="none" w:sz="0" w:space="0" w:color="auto"/>
            <w:right w:val="none" w:sz="0" w:space="0" w:color="auto"/>
          </w:divBdr>
        </w:div>
        <w:div w:id="870415067">
          <w:marLeft w:val="640"/>
          <w:marRight w:val="0"/>
          <w:marTop w:val="0"/>
          <w:marBottom w:val="0"/>
          <w:divBdr>
            <w:top w:val="none" w:sz="0" w:space="0" w:color="auto"/>
            <w:left w:val="none" w:sz="0" w:space="0" w:color="auto"/>
            <w:bottom w:val="none" w:sz="0" w:space="0" w:color="auto"/>
            <w:right w:val="none" w:sz="0" w:space="0" w:color="auto"/>
          </w:divBdr>
        </w:div>
        <w:div w:id="877274696">
          <w:marLeft w:val="640"/>
          <w:marRight w:val="0"/>
          <w:marTop w:val="0"/>
          <w:marBottom w:val="0"/>
          <w:divBdr>
            <w:top w:val="none" w:sz="0" w:space="0" w:color="auto"/>
            <w:left w:val="none" w:sz="0" w:space="0" w:color="auto"/>
            <w:bottom w:val="none" w:sz="0" w:space="0" w:color="auto"/>
            <w:right w:val="none" w:sz="0" w:space="0" w:color="auto"/>
          </w:divBdr>
        </w:div>
        <w:div w:id="877550680">
          <w:marLeft w:val="640"/>
          <w:marRight w:val="0"/>
          <w:marTop w:val="0"/>
          <w:marBottom w:val="0"/>
          <w:divBdr>
            <w:top w:val="none" w:sz="0" w:space="0" w:color="auto"/>
            <w:left w:val="none" w:sz="0" w:space="0" w:color="auto"/>
            <w:bottom w:val="none" w:sz="0" w:space="0" w:color="auto"/>
            <w:right w:val="none" w:sz="0" w:space="0" w:color="auto"/>
          </w:divBdr>
        </w:div>
        <w:div w:id="949582907">
          <w:marLeft w:val="640"/>
          <w:marRight w:val="0"/>
          <w:marTop w:val="0"/>
          <w:marBottom w:val="0"/>
          <w:divBdr>
            <w:top w:val="none" w:sz="0" w:space="0" w:color="auto"/>
            <w:left w:val="none" w:sz="0" w:space="0" w:color="auto"/>
            <w:bottom w:val="none" w:sz="0" w:space="0" w:color="auto"/>
            <w:right w:val="none" w:sz="0" w:space="0" w:color="auto"/>
          </w:divBdr>
        </w:div>
        <w:div w:id="957563967">
          <w:marLeft w:val="640"/>
          <w:marRight w:val="0"/>
          <w:marTop w:val="0"/>
          <w:marBottom w:val="0"/>
          <w:divBdr>
            <w:top w:val="none" w:sz="0" w:space="0" w:color="auto"/>
            <w:left w:val="none" w:sz="0" w:space="0" w:color="auto"/>
            <w:bottom w:val="none" w:sz="0" w:space="0" w:color="auto"/>
            <w:right w:val="none" w:sz="0" w:space="0" w:color="auto"/>
          </w:divBdr>
        </w:div>
        <w:div w:id="970860140">
          <w:marLeft w:val="640"/>
          <w:marRight w:val="0"/>
          <w:marTop w:val="0"/>
          <w:marBottom w:val="0"/>
          <w:divBdr>
            <w:top w:val="none" w:sz="0" w:space="0" w:color="auto"/>
            <w:left w:val="none" w:sz="0" w:space="0" w:color="auto"/>
            <w:bottom w:val="none" w:sz="0" w:space="0" w:color="auto"/>
            <w:right w:val="none" w:sz="0" w:space="0" w:color="auto"/>
          </w:divBdr>
        </w:div>
        <w:div w:id="1015613686">
          <w:marLeft w:val="640"/>
          <w:marRight w:val="0"/>
          <w:marTop w:val="0"/>
          <w:marBottom w:val="0"/>
          <w:divBdr>
            <w:top w:val="none" w:sz="0" w:space="0" w:color="auto"/>
            <w:left w:val="none" w:sz="0" w:space="0" w:color="auto"/>
            <w:bottom w:val="none" w:sz="0" w:space="0" w:color="auto"/>
            <w:right w:val="none" w:sz="0" w:space="0" w:color="auto"/>
          </w:divBdr>
        </w:div>
        <w:div w:id="1038430902">
          <w:marLeft w:val="640"/>
          <w:marRight w:val="0"/>
          <w:marTop w:val="0"/>
          <w:marBottom w:val="0"/>
          <w:divBdr>
            <w:top w:val="none" w:sz="0" w:space="0" w:color="auto"/>
            <w:left w:val="none" w:sz="0" w:space="0" w:color="auto"/>
            <w:bottom w:val="none" w:sz="0" w:space="0" w:color="auto"/>
            <w:right w:val="none" w:sz="0" w:space="0" w:color="auto"/>
          </w:divBdr>
        </w:div>
        <w:div w:id="1052775076">
          <w:marLeft w:val="640"/>
          <w:marRight w:val="0"/>
          <w:marTop w:val="0"/>
          <w:marBottom w:val="0"/>
          <w:divBdr>
            <w:top w:val="none" w:sz="0" w:space="0" w:color="auto"/>
            <w:left w:val="none" w:sz="0" w:space="0" w:color="auto"/>
            <w:bottom w:val="none" w:sz="0" w:space="0" w:color="auto"/>
            <w:right w:val="none" w:sz="0" w:space="0" w:color="auto"/>
          </w:divBdr>
        </w:div>
        <w:div w:id="1226527798">
          <w:marLeft w:val="640"/>
          <w:marRight w:val="0"/>
          <w:marTop w:val="0"/>
          <w:marBottom w:val="0"/>
          <w:divBdr>
            <w:top w:val="none" w:sz="0" w:space="0" w:color="auto"/>
            <w:left w:val="none" w:sz="0" w:space="0" w:color="auto"/>
            <w:bottom w:val="none" w:sz="0" w:space="0" w:color="auto"/>
            <w:right w:val="none" w:sz="0" w:space="0" w:color="auto"/>
          </w:divBdr>
        </w:div>
        <w:div w:id="1229224722">
          <w:marLeft w:val="640"/>
          <w:marRight w:val="0"/>
          <w:marTop w:val="0"/>
          <w:marBottom w:val="0"/>
          <w:divBdr>
            <w:top w:val="none" w:sz="0" w:space="0" w:color="auto"/>
            <w:left w:val="none" w:sz="0" w:space="0" w:color="auto"/>
            <w:bottom w:val="none" w:sz="0" w:space="0" w:color="auto"/>
            <w:right w:val="none" w:sz="0" w:space="0" w:color="auto"/>
          </w:divBdr>
        </w:div>
        <w:div w:id="1261446707">
          <w:marLeft w:val="640"/>
          <w:marRight w:val="0"/>
          <w:marTop w:val="0"/>
          <w:marBottom w:val="0"/>
          <w:divBdr>
            <w:top w:val="none" w:sz="0" w:space="0" w:color="auto"/>
            <w:left w:val="none" w:sz="0" w:space="0" w:color="auto"/>
            <w:bottom w:val="none" w:sz="0" w:space="0" w:color="auto"/>
            <w:right w:val="none" w:sz="0" w:space="0" w:color="auto"/>
          </w:divBdr>
        </w:div>
        <w:div w:id="1267812936">
          <w:marLeft w:val="640"/>
          <w:marRight w:val="0"/>
          <w:marTop w:val="0"/>
          <w:marBottom w:val="0"/>
          <w:divBdr>
            <w:top w:val="none" w:sz="0" w:space="0" w:color="auto"/>
            <w:left w:val="none" w:sz="0" w:space="0" w:color="auto"/>
            <w:bottom w:val="none" w:sz="0" w:space="0" w:color="auto"/>
            <w:right w:val="none" w:sz="0" w:space="0" w:color="auto"/>
          </w:divBdr>
        </w:div>
        <w:div w:id="1311906602">
          <w:marLeft w:val="640"/>
          <w:marRight w:val="0"/>
          <w:marTop w:val="0"/>
          <w:marBottom w:val="0"/>
          <w:divBdr>
            <w:top w:val="none" w:sz="0" w:space="0" w:color="auto"/>
            <w:left w:val="none" w:sz="0" w:space="0" w:color="auto"/>
            <w:bottom w:val="none" w:sz="0" w:space="0" w:color="auto"/>
            <w:right w:val="none" w:sz="0" w:space="0" w:color="auto"/>
          </w:divBdr>
        </w:div>
        <w:div w:id="1313871469">
          <w:marLeft w:val="640"/>
          <w:marRight w:val="0"/>
          <w:marTop w:val="0"/>
          <w:marBottom w:val="0"/>
          <w:divBdr>
            <w:top w:val="none" w:sz="0" w:space="0" w:color="auto"/>
            <w:left w:val="none" w:sz="0" w:space="0" w:color="auto"/>
            <w:bottom w:val="none" w:sz="0" w:space="0" w:color="auto"/>
            <w:right w:val="none" w:sz="0" w:space="0" w:color="auto"/>
          </w:divBdr>
        </w:div>
        <w:div w:id="1335768097">
          <w:marLeft w:val="640"/>
          <w:marRight w:val="0"/>
          <w:marTop w:val="0"/>
          <w:marBottom w:val="0"/>
          <w:divBdr>
            <w:top w:val="none" w:sz="0" w:space="0" w:color="auto"/>
            <w:left w:val="none" w:sz="0" w:space="0" w:color="auto"/>
            <w:bottom w:val="none" w:sz="0" w:space="0" w:color="auto"/>
            <w:right w:val="none" w:sz="0" w:space="0" w:color="auto"/>
          </w:divBdr>
        </w:div>
        <w:div w:id="1341007237">
          <w:marLeft w:val="640"/>
          <w:marRight w:val="0"/>
          <w:marTop w:val="0"/>
          <w:marBottom w:val="0"/>
          <w:divBdr>
            <w:top w:val="none" w:sz="0" w:space="0" w:color="auto"/>
            <w:left w:val="none" w:sz="0" w:space="0" w:color="auto"/>
            <w:bottom w:val="none" w:sz="0" w:space="0" w:color="auto"/>
            <w:right w:val="none" w:sz="0" w:space="0" w:color="auto"/>
          </w:divBdr>
        </w:div>
        <w:div w:id="1364139227">
          <w:marLeft w:val="640"/>
          <w:marRight w:val="0"/>
          <w:marTop w:val="0"/>
          <w:marBottom w:val="0"/>
          <w:divBdr>
            <w:top w:val="none" w:sz="0" w:space="0" w:color="auto"/>
            <w:left w:val="none" w:sz="0" w:space="0" w:color="auto"/>
            <w:bottom w:val="none" w:sz="0" w:space="0" w:color="auto"/>
            <w:right w:val="none" w:sz="0" w:space="0" w:color="auto"/>
          </w:divBdr>
        </w:div>
        <w:div w:id="1377663965">
          <w:marLeft w:val="640"/>
          <w:marRight w:val="0"/>
          <w:marTop w:val="0"/>
          <w:marBottom w:val="0"/>
          <w:divBdr>
            <w:top w:val="none" w:sz="0" w:space="0" w:color="auto"/>
            <w:left w:val="none" w:sz="0" w:space="0" w:color="auto"/>
            <w:bottom w:val="none" w:sz="0" w:space="0" w:color="auto"/>
            <w:right w:val="none" w:sz="0" w:space="0" w:color="auto"/>
          </w:divBdr>
        </w:div>
        <w:div w:id="1381442803">
          <w:marLeft w:val="640"/>
          <w:marRight w:val="0"/>
          <w:marTop w:val="0"/>
          <w:marBottom w:val="0"/>
          <w:divBdr>
            <w:top w:val="none" w:sz="0" w:space="0" w:color="auto"/>
            <w:left w:val="none" w:sz="0" w:space="0" w:color="auto"/>
            <w:bottom w:val="none" w:sz="0" w:space="0" w:color="auto"/>
            <w:right w:val="none" w:sz="0" w:space="0" w:color="auto"/>
          </w:divBdr>
        </w:div>
        <w:div w:id="1407219885">
          <w:marLeft w:val="640"/>
          <w:marRight w:val="0"/>
          <w:marTop w:val="0"/>
          <w:marBottom w:val="0"/>
          <w:divBdr>
            <w:top w:val="none" w:sz="0" w:space="0" w:color="auto"/>
            <w:left w:val="none" w:sz="0" w:space="0" w:color="auto"/>
            <w:bottom w:val="none" w:sz="0" w:space="0" w:color="auto"/>
            <w:right w:val="none" w:sz="0" w:space="0" w:color="auto"/>
          </w:divBdr>
        </w:div>
        <w:div w:id="1408306575">
          <w:marLeft w:val="640"/>
          <w:marRight w:val="0"/>
          <w:marTop w:val="0"/>
          <w:marBottom w:val="0"/>
          <w:divBdr>
            <w:top w:val="none" w:sz="0" w:space="0" w:color="auto"/>
            <w:left w:val="none" w:sz="0" w:space="0" w:color="auto"/>
            <w:bottom w:val="none" w:sz="0" w:space="0" w:color="auto"/>
            <w:right w:val="none" w:sz="0" w:space="0" w:color="auto"/>
          </w:divBdr>
        </w:div>
        <w:div w:id="1415083275">
          <w:marLeft w:val="640"/>
          <w:marRight w:val="0"/>
          <w:marTop w:val="0"/>
          <w:marBottom w:val="0"/>
          <w:divBdr>
            <w:top w:val="none" w:sz="0" w:space="0" w:color="auto"/>
            <w:left w:val="none" w:sz="0" w:space="0" w:color="auto"/>
            <w:bottom w:val="none" w:sz="0" w:space="0" w:color="auto"/>
            <w:right w:val="none" w:sz="0" w:space="0" w:color="auto"/>
          </w:divBdr>
        </w:div>
        <w:div w:id="1438595008">
          <w:marLeft w:val="640"/>
          <w:marRight w:val="0"/>
          <w:marTop w:val="0"/>
          <w:marBottom w:val="0"/>
          <w:divBdr>
            <w:top w:val="none" w:sz="0" w:space="0" w:color="auto"/>
            <w:left w:val="none" w:sz="0" w:space="0" w:color="auto"/>
            <w:bottom w:val="none" w:sz="0" w:space="0" w:color="auto"/>
            <w:right w:val="none" w:sz="0" w:space="0" w:color="auto"/>
          </w:divBdr>
        </w:div>
        <w:div w:id="1476415815">
          <w:marLeft w:val="640"/>
          <w:marRight w:val="0"/>
          <w:marTop w:val="0"/>
          <w:marBottom w:val="0"/>
          <w:divBdr>
            <w:top w:val="none" w:sz="0" w:space="0" w:color="auto"/>
            <w:left w:val="none" w:sz="0" w:space="0" w:color="auto"/>
            <w:bottom w:val="none" w:sz="0" w:space="0" w:color="auto"/>
            <w:right w:val="none" w:sz="0" w:space="0" w:color="auto"/>
          </w:divBdr>
        </w:div>
        <w:div w:id="1518694939">
          <w:marLeft w:val="640"/>
          <w:marRight w:val="0"/>
          <w:marTop w:val="0"/>
          <w:marBottom w:val="0"/>
          <w:divBdr>
            <w:top w:val="none" w:sz="0" w:space="0" w:color="auto"/>
            <w:left w:val="none" w:sz="0" w:space="0" w:color="auto"/>
            <w:bottom w:val="none" w:sz="0" w:space="0" w:color="auto"/>
            <w:right w:val="none" w:sz="0" w:space="0" w:color="auto"/>
          </w:divBdr>
        </w:div>
        <w:div w:id="1609894867">
          <w:marLeft w:val="640"/>
          <w:marRight w:val="0"/>
          <w:marTop w:val="0"/>
          <w:marBottom w:val="0"/>
          <w:divBdr>
            <w:top w:val="none" w:sz="0" w:space="0" w:color="auto"/>
            <w:left w:val="none" w:sz="0" w:space="0" w:color="auto"/>
            <w:bottom w:val="none" w:sz="0" w:space="0" w:color="auto"/>
            <w:right w:val="none" w:sz="0" w:space="0" w:color="auto"/>
          </w:divBdr>
        </w:div>
        <w:div w:id="1685746761">
          <w:marLeft w:val="640"/>
          <w:marRight w:val="0"/>
          <w:marTop w:val="0"/>
          <w:marBottom w:val="0"/>
          <w:divBdr>
            <w:top w:val="none" w:sz="0" w:space="0" w:color="auto"/>
            <w:left w:val="none" w:sz="0" w:space="0" w:color="auto"/>
            <w:bottom w:val="none" w:sz="0" w:space="0" w:color="auto"/>
            <w:right w:val="none" w:sz="0" w:space="0" w:color="auto"/>
          </w:divBdr>
        </w:div>
        <w:div w:id="1685790218">
          <w:marLeft w:val="640"/>
          <w:marRight w:val="0"/>
          <w:marTop w:val="0"/>
          <w:marBottom w:val="0"/>
          <w:divBdr>
            <w:top w:val="none" w:sz="0" w:space="0" w:color="auto"/>
            <w:left w:val="none" w:sz="0" w:space="0" w:color="auto"/>
            <w:bottom w:val="none" w:sz="0" w:space="0" w:color="auto"/>
            <w:right w:val="none" w:sz="0" w:space="0" w:color="auto"/>
          </w:divBdr>
        </w:div>
        <w:div w:id="1742437544">
          <w:marLeft w:val="640"/>
          <w:marRight w:val="0"/>
          <w:marTop w:val="0"/>
          <w:marBottom w:val="0"/>
          <w:divBdr>
            <w:top w:val="none" w:sz="0" w:space="0" w:color="auto"/>
            <w:left w:val="none" w:sz="0" w:space="0" w:color="auto"/>
            <w:bottom w:val="none" w:sz="0" w:space="0" w:color="auto"/>
            <w:right w:val="none" w:sz="0" w:space="0" w:color="auto"/>
          </w:divBdr>
        </w:div>
        <w:div w:id="1746368692">
          <w:marLeft w:val="640"/>
          <w:marRight w:val="0"/>
          <w:marTop w:val="0"/>
          <w:marBottom w:val="0"/>
          <w:divBdr>
            <w:top w:val="none" w:sz="0" w:space="0" w:color="auto"/>
            <w:left w:val="none" w:sz="0" w:space="0" w:color="auto"/>
            <w:bottom w:val="none" w:sz="0" w:space="0" w:color="auto"/>
            <w:right w:val="none" w:sz="0" w:space="0" w:color="auto"/>
          </w:divBdr>
        </w:div>
        <w:div w:id="1761872668">
          <w:marLeft w:val="640"/>
          <w:marRight w:val="0"/>
          <w:marTop w:val="0"/>
          <w:marBottom w:val="0"/>
          <w:divBdr>
            <w:top w:val="none" w:sz="0" w:space="0" w:color="auto"/>
            <w:left w:val="none" w:sz="0" w:space="0" w:color="auto"/>
            <w:bottom w:val="none" w:sz="0" w:space="0" w:color="auto"/>
            <w:right w:val="none" w:sz="0" w:space="0" w:color="auto"/>
          </w:divBdr>
        </w:div>
        <w:div w:id="1779524652">
          <w:marLeft w:val="640"/>
          <w:marRight w:val="0"/>
          <w:marTop w:val="0"/>
          <w:marBottom w:val="0"/>
          <w:divBdr>
            <w:top w:val="none" w:sz="0" w:space="0" w:color="auto"/>
            <w:left w:val="none" w:sz="0" w:space="0" w:color="auto"/>
            <w:bottom w:val="none" w:sz="0" w:space="0" w:color="auto"/>
            <w:right w:val="none" w:sz="0" w:space="0" w:color="auto"/>
          </w:divBdr>
        </w:div>
        <w:div w:id="1781410142">
          <w:marLeft w:val="640"/>
          <w:marRight w:val="0"/>
          <w:marTop w:val="0"/>
          <w:marBottom w:val="0"/>
          <w:divBdr>
            <w:top w:val="none" w:sz="0" w:space="0" w:color="auto"/>
            <w:left w:val="none" w:sz="0" w:space="0" w:color="auto"/>
            <w:bottom w:val="none" w:sz="0" w:space="0" w:color="auto"/>
            <w:right w:val="none" w:sz="0" w:space="0" w:color="auto"/>
          </w:divBdr>
        </w:div>
        <w:div w:id="1792627832">
          <w:marLeft w:val="640"/>
          <w:marRight w:val="0"/>
          <w:marTop w:val="0"/>
          <w:marBottom w:val="0"/>
          <w:divBdr>
            <w:top w:val="none" w:sz="0" w:space="0" w:color="auto"/>
            <w:left w:val="none" w:sz="0" w:space="0" w:color="auto"/>
            <w:bottom w:val="none" w:sz="0" w:space="0" w:color="auto"/>
            <w:right w:val="none" w:sz="0" w:space="0" w:color="auto"/>
          </w:divBdr>
        </w:div>
        <w:div w:id="1798448508">
          <w:marLeft w:val="640"/>
          <w:marRight w:val="0"/>
          <w:marTop w:val="0"/>
          <w:marBottom w:val="0"/>
          <w:divBdr>
            <w:top w:val="none" w:sz="0" w:space="0" w:color="auto"/>
            <w:left w:val="none" w:sz="0" w:space="0" w:color="auto"/>
            <w:bottom w:val="none" w:sz="0" w:space="0" w:color="auto"/>
            <w:right w:val="none" w:sz="0" w:space="0" w:color="auto"/>
          </w:divBdr>
        </w:div>
        <w:div w:id="1828204279">
          <w:marLeft w:val="640"/>
          <w:marRight w:val="0"/>
          <w:marTop w:val="0"/>
          <w:marBottom w:val="0"/>
          <w:divBdr>
            <w:top w:val="none" w:sz="0" w:space="0" w:color="auto"/>
            <w:left w:val="none" w:sz="0" w:space="0" w:color="auto"/>
            <w:bottom w:val="none" w:sz="0" w:space="0" w:color="auto"/>
            <w:right w:val="none" w:sz="0" w:space="0" w:color="auto"/>
          </w:divBdr>
        </w:div>
        <w:div w:id="1923678933">
          <w:marLeft w:val="640"/>
          <w:marRight w:val="0"/>
          <w:marTop w:val="0"/>
          <w:marBottom w:val="0"/>
          <w:divBdr>
            <w:top w:val="none" w:sz="0" w:space="0" w:color="auto"/>
            <w:left w:val="none" w:sz="0" w:space="0" w:color="auto"/>
            <w:bottom w:val="none" w:sz="0" w:space="0" w:color="auto"/>
            <w:right w:val="none" w:sz="0" w:space="0" w:color="auto"/>
          </w:divBdr>
        </w:div>
        <w:div w:id="1931308392">
          <w:marLeft w:val="640"/>
          <w:marRight w:val="0"/>
          <w:marTop w:val="0"/>
          <w:marBottom w:val="0"/>
          <w:divBdr>
            <w:top w:val="none" w:sz="0" w:space="0" w:color="auto"/>
            <w:left w:val="none" w:sz="0" w:space="0" w:color="auto"/>
            <w:bottom w:val="none" w:sz="0" w:space="0" w:color="auto"/>
            <w:right w:val="none" w:sz="0" w:space="0" w:color="auto"/>
          </w:divBdr>
        </w:div>
        <w:div w:id="1934316739">
          <w:marLeft w:val="640"/>
          <w:marRight w:val="0"/>
          <w:marTop w:val="0"/>
          <w:marBottom w:val="0"/>
          <w:divBdr>
            <w:top w:val="none" w:sz="0" w:space="0" w:color="auto"/>
            <w:left w:val="none" w:sz="0" w:space="0" w:color="auto"/>
            <w:bottom w:val="none" w:sz="0" w:space="0" w:color="auto"/>
            <w:right w:val="none" w:sz="0" w:space="0" w:color="auto"/>
          </w:divBdr>
        </w:div>
        <w:div w:id="1967226559">
          <w:marLeft w:val="640"/>
          <w:marRight w:val="0"/>
          <w:marTop w:val="0"/>
          <w:marBottom w:val="0"/>
          <w:divBdr>
            <w:top w:val="none" w:sz="0" w:space="0" w:color="auto"/>
            <w:left w:val="none" w:sz="0" w:space="0" w:color="auto"/>
            <w:bottom w:val="none" w:sz="0" w:space="0" w:color="auto"/>
            <w:right w:val="none" w:sz="0" w:space="0" w:color="auto"/>
          </w:divBdr>
        </w:div>
        <w:div w:id="1969238925">
          <w:marLeft w:val="640"/>
          <w:marRight w:val="0"/>
          <w:marTop w:val="0"/>
          <w:marBottom w:val="0"/>
          <w:divBdr>
            <w:top w:val="none" w:sz="0" w:space="0" w:color="auto"/>
            <w:left w:val="none" w:sz="0" w:space="0" w:color="auto"/>
            <w:bottom w:val="none" w:sz="0" w:space="0" w:color="auto"/>
            <w:right w:val="none" w:sz="0" w:space="0" w:color="auto"/>
          </w:divBdr>
        </w:div>
        <w:div w:id="1977754415">
          <w:marLeft w:val="640"/>
          <w:marRight w:val="0"/>
          <w:marTop w:val="0"/>
          <w:marBottom w:val="0"/>
          <w:divBdr>
            <w:top w:val="none" w:sz="0" w:space="0" w:color="auto"/>
            <w:left w:val="none" w:sz="0" w:space="0" w:color="auto"/>
            <w:bottom w:val="none" w:sz="0" w:space="0" w:color="auto"/>
            <w:right w:val="none" w:sz="0" w:space="0" w:color="auto"/>
          </w:divBdr>
        </w:div>
        <w:div w:id="2029598947">
          <w:marLeft w:val="640"/>
          <w:marRight w:val="0"/>
          <w:marTop w:val="0"/>
          <w:marBottom w:val="0"/>
          <w:divBdr>
            <w:top w:val="none" w:sz="0" w:space="0" w:color="auto"/>
            <w:left w:val="none" w:sz="0" w:space="0" w:color="auto"/>
            <w:bottom w:val="none" w:sz="0" w:space="0" w:color="auto"/>
            <w:right w:val="none" w:sz="0" w:space="0" w:color="auto"/>
          </w:divBdr>
        </w:div>
        <w:div w:id="2036609378">
          <w:marLeft w:val="640"/>
          <w:marRight w:val="0"/>
          <w:marTop w:val="0"/>
          <w:marBottom w:val="0"/>
          <w:divBdr>
            <w:top w:val="none" w:sz="0" w:space="0" w:color="auto"/>
            <w:left w:val="none" w:sz="0" w:space="0" w:color="auto"/>
            <w:bottom w:val="none" w:sz="0" w:space="0" w:color="auto"/>
            <w:right w:val="none" w:sz="0" w:space="0" w:color="auto"/>
          </w:divBdr>
        </w:div>
        <w:div w:id="2097820343">
          <w:marLeft w:val="640"/>
          <w:marRight w:val="0"/>
          <w:marTop w:val="0"/>
          <w:marBottom w:val="0"/>
          <w:divBdr>
            <w:top w:val="none" w:sz="0" w:space="0" w:color="auto"/>
            <w:left w:val="none" w:sz="0" w:space="0" w:color="auto"/>
            <w:bottom w:val="none" w:sz="0" w:space="0" w:color="auto"/>
            <w:right w:val="none" w:sz="0" w:space="0" w:color="auto"/>
          </w:divBdr>
        </w:div>
        <w:div w:id="2113082954">
          <w:marLeft w:val="640"/>
          <w:marRight w:val="0"/>
          <w:marTop w:val="0"/>
          <w:marBottom w:val="0"/>
          <w:divBdr>
            <w:top w:val="none" w:sz="0" w:space="0" w:color="auto"/>
            <w:left w:val="none" w:sz="0" w:space="0" w:color="auto"/>
            <w:bottom w:val="none" w:sz="0" w:space="0" w:color="auto"/>
            <w:right w:val="none" w:sz="0" w:space="0" w:color="auto"/>
          </w:divBdr>
        </w:div>
        <w:div w:id="2137793455">
          <w:marLeft w:val="640"/>
          <w:marRight w:val="0"/>
          <w:marTop w:val="0"/>
          <w:marBottom w:val="0"/>
          <w:divBdr>
            <w:top w:val="none" w:sz="0" w:space="0" w:color="auto"/>
            <w:left w:val="none" w:sz="0" w:space="0" w:color="auto"/>
            <w:bottom w:val="none" w:sz="0" w:space="0" w:color="auto"/>
            <w:right w:val="none" w:sz="0" w:space="0" w:color="auto"/>
          </w:divBdr>
        </w:div>
        <w:div w:id="2140955029">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20476974">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947853227">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54546555">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48451559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47918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283005416">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sChild>
    </w:div>
    <w:div w:id="1810711276">
      <w:bodyDiv w:val="1"/>
      <w:marLeft w:val="0"/>
      <w:marRight w:val="0"/>
      <w:marTop w:val="0"/>
      <w:marBottom w:val="0"/>
      <w:divBdr>
        <w:top w:val="none" w:sz="0" w:space="0" w:color="auto"/>
        <w:left w:val="none" w:sz="0" w:space="0" w:color="auto"/>
        <w:bottom w:val="none" w:sz="0" w:space="0" w:color="auto"/>
        <w:right w:val="none" w:sz="0" w:space="0" w:color="auto"/>
      </w:divBdr>
      <w:divsChild>
        <w:div w:id="157575603">
          <w:marLeft w:val="640"/>
          <w:marRight w:val="0"/>
          <w:marTop w:val="0"/>
          <w:marBottom w:val="0"/>
          <w:divBdr>
            <w:top w:val="none" w:sz="0" w:space="0" w:color="auto"/>
            <w:left w:val="none" w:sz="0" w:space="0" w:color="auto"/>
            <w:bottom w:val="none" w:sz="0" w:space="0" w:color="auto"/>
            <w:right w:val="none" w:sz="0" w:space="0" w:color="auto"/>
          </w:divBdr>
        </w:div>
        <w:div w:id="167406661">
          <w:marLeft w:val="640"/>
          <w:marRight w:val="0"/>
          <w:marTop w:val="0"/>
          <w:marBottom w:val="0"/>
          <w:divBdr>
            <w:top w:val="none" w:sz="0" w:space="0" w:color="auto"/>
            <w:left w:val="none" w:sz="0" w:space="0" w:color="auto"/>
            <w:bottom w:val="none" w:sz="0" w:space="0" w:color="auto"/>
            <w:right w:val="none" w:sz="0" w:space="0" w:color="auto"/>
          </w:divBdr>
        </w:div>
        <w:div w:id="197738348">
          <w:marLeft w:val="640"/>
          <w:marRight w:val="0"/>
          <w:marTop w:val="0"/>
          <w:marBottom w:val="0"/>
          <w:divBdr>
            <w:top w:val="none" w:sz="0" w:space="0" w:color="auto"/>
            <w:left w:val="none" w:sz="0" w:space="0" w:color="auto"/>
            <w:bottom w:val="none" w:sz="0" w:space="0" w:color="auto"/>
            <w:right w:val="none" w:sz="0" w:space="0" w:color="auto"/>
          </w:divBdr>
        </w:div>
        <w:div w:id="325865852">
          <w:marLeft w:val="640"/>
          <w:marRight w:val="0"/>
          <w:marTop w:val="0"/>
          <w:marBottom w:val="0"/>
          <w:divBdr>
            <w:top w:val="none" w:sz="0" w:space="0" w:color="auto"/>
            <w:left w:val="none" w:sz="0" w:space="0" w:color="auto"/>
            <w:bottom w:val="none" w:sz="0" w:space="0" w:color="auto"/>
            <w:right w:val="none" w:sz="0" w:space="0" w:color="auto"/>
          </w:divBdr>
        </w:div>
        <w:div w:id="340276651">
          <w:marLeft w:val="640"/>
          <w:marRight w:val="0"/>
          <w:marTop w:val="0"/>
          <w:marBottom w:val="0"/>
          <w:divBdr>
            <w:top w:val="none" w:sz="0" w:space="0" w:color="auto"/>
            <w:left w:val="none" w:sz="0" w:space="0" w:color="auto"/>
            <w:bottom w:val="none" w:sz="0" w:space="0" w:color="auto"/>
            <w:right w:val="none" w:sz="0" w:space="0" w:color="auto"/>
          </w:divBdr>
        </w:div>
        <w:div w:id="376782144">
          <w:marLeft w:val="640"/>
          <w:marRight w:val="0"/>
          <w:marTop w:val="0"/>
          <w:marBottom w:val="0"/>
          <w:divBdr>
            <w:top w:val="none" w:sz="0" w:space="0" w:color="auto"/>
            <w:left w:val="none" w:sz="0" w:space="0" w:color="auto"/>
            <w:bottom w:val="none" w:sz="0" w:space="0" w:color="auto"/>
            <w:right w:val="none" w:sz="0" w:space="0" w:color="auto"/>
          </w:divBdr>
        </w:div>
        <w:div w:id="380983991">
          <w:marLeft w:val="640"/>
          <w:marRight w:val="0"/>
          <w:marTop w:val="0"/>
          <w:marBottom w:val="0"/>
          <w:divBdr>
            <w:top w:val="none" w:sz="0" w:space="0" w:color="auto"/>
            <w:left w:val="none" w:sz="0" w:space="0" w:color="auto"/>
            <w:bottom w:val="none" w:sz="0" w:space="0" w:color="auto"/>
            <w:right w:val="none" w:sz="0" w:space="0" w:color="auto"/>
          </w:divBdr>
        </w:div>
        <w:div w:id="524515912">
          <w:marLeft w:val="640"/>
          <w:marRight w:val="0"/>
          <w:marTop w:val="0"/>
          <w:marBottom w:val="0"/>
          <w:divBdr>
            <w:top w:val="none" w:sz="0" w:space="0" w:color="auto"/>
            <w:left w:val="none" w:sz="0" w:space="0" w:color="auto"/>
            <w:bottom w:val="none" w:sz="0" w:space="0" w:color="auto"/>
            <w:right w:val="none" w:sz="0" w:space="0" w:color="auto"/>
          </w:divBdr>
        </w:div>
        <w:div w:id="573051704">
          <w:marLeft w:val="640"/>
          <w:marRight w:val="0"/>
          <w:marTop w:val="0"/>
          <w:marBottom w:val="0"/>
          <w:divBdr>
            <w:top w:val="none" w:sz="0" w:space="0" w:color="auto"/>
            <w:left w:val="none" w:sz="0" w:space="0" w:color="auto"/>
            <w:bottom w:val="none" w:sz="0" w:space="0" w:color="auto"/>
            <w:right w:val="none" w:sz="0" w:space="0" w:color="auto"/>
          </w:divBdr>
        </w:div>
        <w:div w:id="577205060">
          <w:marLeft w:val="640"/>
          <w:marRight w:val="0"/>
          <w:marTop w:val="0"/>
          <w:marBottom w:val="0"/>
          <w:divBdr>
            <w:top w:val="none" w:sz="0" w:space="0" w:color="auto"/>
            <w:left w:val="none" w:sz="0" w:space="0" w:color="auto"/>
            <w:bottom w:val="none" w:sz="0" w:space="0" w:color="auto"/>
            <w:right w:val="none" w:sz="0" w:space="0" w:color="auto"/>
          </w:divBdr>
        </w:div>
        <w:div w:id="614754229">
          <w:marLeft w:val="640"/>
          <w:marRight w:val="0"/>
          <w:marTop w:val="0"/>
          <w:marBottom w:val="0"/>
          <w:divBdr>
            <w:top w:val="none" w:sz="0" w:space="0" w:color="auto"/>
            <w:left w:val="none" w:sz="0" w:space="0" w:color="auto"/>
            <w:bottom w:val="none" w:sz="0" w:space="0" w:color="auto"/>
            <w:right w:val="none" w:sz="0" w:space="0" w:color="auto"/>
          </w:divBdr>
        </w:div>
        <w:div w:id="709844884">
          <w:marLeft w:val="640"/>
          <w:marRight w:val="0"/>
          <w:marTop w:val="0"/>
          <w:marBottom w:val="0"/>
          <w:divBdr>
            <w:top w:val="none" w:sz="0" w:space="0" w:color="auto"/>
            <w:left w:val="none" w:sz="0" w:space="0" w:color="auto"/>
            <w:bottom w:val="none" w:sz="0" w:space="0" w:color="auto"/>
            <w:right w:val="none" w:sz="0" w:space="0" w:color="auto"/>
          </w:divBdr>
        </w:div>
        <w:div w:id="746729357">
          <w:marLeft w:val="640"/>
          <w:marRight w:val="0"/>
          <w:marTop w:val="0"/>
          <w:marBottom w:val="0"/>
          <w:divBdr>
            <w:top w:val="none" w:sz="0" w:space="0" w:color="auto"/>
            <w:left w:val="none" w:sz="0" w:space="0" w:color="auto"/>
            <w:bottom w:val="none" w:sz="0" w:space="0" w:color="auto"/>
            <w:right w:val="none" w:sz="0" w:space="0" w:color="auto"/>
          </w:divBdr>
        </w:div>
        <w:div w:id="772483423">
          <w:marLeft w:val="640"/>
          <w:marRight w:val="0"/>
          <w:marTop w:val="0"/>
          <w:marBottom w:val="0"/>
          <w:divBdr>
            <w:top w:val="none" w:sz="0" w:space="0" w:color="auto"/>
            <w:left w:val="none" w:sz="0" w:space="0" w:color="auto"/>
            <w:bottom w:val="none" w:sz="0" w:space="0" w:color="auto"/>
            <w:right w:val="none" w:sz="0" w:space="0" w:color="auto"/>
          </w:divBdr>
        </w:div>
        <w:div w:id="795105938">
          <w:marLeft w:val="640"/>
          <w:marRight w:val="0"/>
          <w:marTop w:val="0"/>
          <w:marBottom w:val="0"/>
          <w:divBdr>
            <w:top w:val="none" w:sz="0" w:space="0" w:color="auto"/>
            <w:left w:val="none" w:sz="0" w:space="0" w:color="auto"/>
            <w:bottom w:val="none" w:sz="0" w:space="0" w:color="auto"/>
            <w:right w:val="none" w:sz="0" w:space="0" w:color="auto"/>
          </w:divBdr>
        </w:div>
        <w:div w:id="798842026">
          <w:marLeft w:val="640"/>
          <w:marRight w:val="0"/>
          <w:marTop w:val="0"/>
          <w:marBottom w:val="0"/>
          <w:divBdr>
            <w:top w:val="none" w:sz="0" w:space="0" w:color="auto"/>
            <w:left w:val="none" w:sz="0" w:space="0" w:color="auto"/>
            <w:bottom w:val="none" w:sz="0" w:space="0" w:color="auto"/>
            <w:right w:val="none" w:sz="0" w:space="0" w:color="auto"/>
          </w:divBdr>
        </w:div>
        <w:div w:id="807162356">
          <w:marLeft w:val="640"/>
          <w:marRight w:val="0"/>
          <w:marTop w:val="0"/>
          <w:marBottom w:val="0"/>
          <w:divBdr>
            <w:top w:val="none" w:sz="0" w:space="0" w:color="auto"/>
            <w:left w:val="none" w:sz="0" w:space="0" w:color="auto"/>
            <w:bottom w:val="none" w:sz="0" w:space="0" w:color="auto"/>
            <w:right w:val="none" w:sz="0" w:space="0" w:color="auto"/>
          </w:divBdr>
        </w:div>
        <w:div w:id="810945778">
          <w:marLeft w:val="640"/>
          <w:marRight w:val="0"/>
          <w:marTop w:val="0"/>
          <w:marBottom w:val="0"/>
          <w:divBdr>
            <w:top w:val="none" w:sz="0" w:space="0" w:color="auto"/>
            <w:left w:val="none" w:sz="0" w:space="0" w:color="auto"/>
            <w:bottom w:val="none" w:sz="0" w:space="0" w:color="auto"/>
            <w:right w:val="none" w:sz="0" w:space="0" w:color="auto"/>
          </w:divBdr>
        </w:div>
        <w:div w:id="811561280">
          <w:marLeft w:val="640"/>
          <w:marRight w:val="0"/>
          <w:marTop w:val="0"/>
          <w:marBottom w:val="0"/>
          <w:divBdr>
            <w:top w:val="none" w:sz="0" w:space="0" w:color="auto"/>
            <w:left w:val="none" w:sz="0" w:space="0" w:color="auto"/>
            <w:bottom w:val="none" w:sz="0" w:space="0" w:color="auto"/>
            <w:right w:val="none" w:sz="0" w:space="0" w:color="auto"/>
          </w:divBdr>
        </w:div>
        <w:div w:id="837378853">
          <w:marLeft w:val="640"/>
          <w:marRight w:val="0"/>
          <w:marTop w:val="0"/>
          <w:marBottom w:val="0"/>
          <w:divBdr>
            <w:top w:val="none" w:sz="0" w:space="0" w:color="auto"/>
            <w:left w:val="none" w:sz="0" w:space="0" w:color="auto"/>
            <w:bottom w:val="none" w:sz="0" w:space="0" w:color="auto"/>
            <w:right w:val="none" w:sz="0" w:space="0" w:color="auto"/>
          </w:divBdr>
        </w:div>
        <w:div w:id="878280224">
          <w:marLeft w:val="640"/>
          <w:marRight w:val="0"/>
          <w:marTop w:val="0"/>
          <w:marBottom w:val="0"/>
          <w:divBdr>
            <w:top w:val="none" w:sz="0" w:space="0" w:color="auto"/>
            <w:left w:val="none" w:sz="0" w:space="0" w:color="auto"/>
            <w:bottom w:val="none" w:sz="0" w:space="0" w:color="auto"/>
            <w:right w:val="none" w:sz="0" w:space="0" w:color="auto"/>
          </w:divBdr>
        </w:div>
        <w:div w:id="887180752">
          <w:marLeft w:val="640"/>
          <w:marRight w:val="0"/>
          <w:marTop w:val="0"/>
          <w:marBottom w:val="0"/>
          <w:divBdr>
            <w:top w:val="none" w:sz="0" w:space="0" w:color="auto"/>
            <w:left w:val="none" w:sz="0" w:space="0" w:color="auto"/>
            <w:bottom w:val="none" w:sz="0" w:space="0" w:color="auto"/>
            <w:right w:val="none" w:sz="0" w:space="0" w:color="auto"/>
          </w:divBdr>
        </w:div>
        <w:div w:id="888498201">
          <w:marLeft w:val="640"/>
          <w:marRight w:val="0"/>
          <w:marTop w:val="0"/>
          <w:marBottom w:val="0"/>
          <w:divBdr>
            <w:top w:val="none" w:sz="0" w:space="0" w:color="auto"/>
            <w:left w:val="none" w:sz="0" w:space="0" w:color="auto"/>
            <w:bottom w:val="none" w:sz="0" w:space="0" w:color="auto"/>
            <w:right w:val="none" w:sz="0" w:space="0" w:color="auto"/>
          </w:divBdr>
        </w:div>
        <w:div w:id="905261485">
          <w:marLeft w:val="640"/>
          <w:marRight w:val="0"/>
          <w:marTop w:val="0"/>
          <w:marBottom w:val="0"/>
          <w:divBdr>
            <w:top w:val="none" w:sz="0" w:space="0" w:color="auto"/>
            <w:left w:val="none" w:sz="0" w:space="0" w:color="auto"/>
            <w:bottom w:val="none" w:sz="0" w:space="0" w:color="auto"/>
            <w:right w:val="none" w:sz="0" w:space="0" w:color="auto"/>
          </w:divBdr>
        </w:div>
        <w:div w:id="914238686">
          <w:marLeft w:val="640"/>
          <w:marRight w:val="0"/>
          <w:marTop w:val="0"/>
          <w:marBottom w:val="0"/>
          <w:divBdr>
            <w:top w:val="none" w:sz="0" w:space="0" w:color="auto"/>
            <w:left w:val="none" w:sz="0" w:space="0" w:color="auto"/>
            <w:bottom w:val="none" w:sz="0" w:space="0" w:color="auto"/>
            <w:right w:val="none" w:sz="0" w:space="0" w:color="auto"/>
          </w:divBdr>
        </w:div>
        <w:div w:id="932469672">
          <w:marLeft w:val="640"/>
          <w:marRight w:val="0"/>
          <w:marTop w:val="0"/>
          <w:marBottom w:val="0"/>
          <w:divBdr>
            <w:top w:val="none" w:sz="0" w:space="0" w:color="auto"/>
            <w:left w:val="none" w:sz="0" w:space="0" w:color="auto"/>
            <w:bottom w:val="none" w:sz="0" w:space="0" w:color="auto"/>
            <w:right w:val="none" w:sz="0" w:space="0" w:color="auto"/>
          </w:divBdr>
        </w:div>
        <w:div w:id="968709150">
          <w:marLeft w:val="640"/>
          <w:marRight w:val="0"/>
          <w:marTop w:val="0"/>
          <w:marBottom w:val="0"/>
          <w:divBdr>
            <w:top w:val="none" w:sz="0" w:space="0" w:color="auto"/>
            <w:left w:val="none" w:sz="0" w:space="0" w:color="auto"/>
            <w:bottom w:val="none" w:sz="0" w:space="0" w:color="auto"/>
            <w:right w:val="none" w:sz="0" w:space="0" w:color="auto"/>
          </w:divBdr>
        </w:div>
        <w:div w:id="1017804910">
          <w:marLeft w:val="640"/>
          <w:marRight w:val="0"/>
          <w:marTop w:val="0"/>
          <w:marBottom w:val="0"/>
          <w:divBdr>
            <w:top w:val="none" w:sz="0" w:space="0" w:color="auto"/>
            <w:left w:val="none" w:sz="0" w:space="0" w:color="auto"/>
            <w:bottom w:val="none" w:sz="0" w:space="0" w:color="auto"/>
            <w:right w:val="none" w:sz="0" w:space="0" w:color="auto"/>
          </w:divBdr>
        </w:div>
        <w:div w:id="1021860250">
          <w:marLeft w:val="640"/>
          <w:marRight w:val="0"/>
          <w:marTop w:val="0"/>
          <w:marBottom w:val="0"/>
          <w:divBdr>
            <w:top w:val="none" w:sz="0" w:space="0" w:color="auto"/>
            <w:left w:val="none" w:sz="0" w:space="0" w:color="auto"/>
            <w:bottom w:val="none" w:sz="0" w:space="0" w:color="auto"/>
            <w:right w:val="none" w:sz="0" w:space="0" w:color="auto"/>
          </w:divBdr>
        </w:div>
        <w:div w:id="1033387429">
          <w:marLeft w:val="640"/>
          <w:marRight w:val="0"/>
          <w:marTop w:val="0"/>
          <w:marBottom w:val="0"/>
          <w:divBdr>
            <w:top w:val="none" w:sz="0" w:space="0" w:color="auto"/>
            <w:left w:val="none" w:sz="0" w:space="0" w:color="auto"/>
            <w:bottom w:val="none" w:sz="0" w:space="0" w:color="auto"/>
            <w:right w:val="none" w:sz="0" w:space="0" w:color="auto"/>
          </w:divBdr>
        </w:div>
        <w:div w:id="1053122438">
          <w:marLeft w:val="640"/>
          <w:marRight w:val="0"/>
          <w:marTop w:val="0"/>
          <w:marBottom w:val="0"/>
          <w:divBdr>
            <w:top w:val="none" w:sz="0" w:space="0" w:color="auto"/>
            <w:left w:val="none" w:sz="0" w:space="0" w:color="auto"/>
            <w:bottom w:val="none" w:sz="0" w:space="0" w:color="auto"/>
            <w:right w:val="none" w:sz="0" w:space="0" w:color="auto"/>
          </w:divBdr>
        </w:div>
        <w:div w:id="1093207440">
          <w:marLeft w:val="640"/>
          <w:marRight w:val="0"/>
          <w:marTop w:val="0"/>
          <w:marBottom w:val="0"/>
          <w:divBdr>
            <w:top w:val="none" w:sz="0" w:space="0" w:color="auto"/>
            <w:left w:val="none" w:sz="0" w:space="0" w:color="auto"/>
            <w:bottom w:val="none" w:sz="0" w:space="0" w:color="auto"/>
            <w:right w:val="none" w:sz="0" w:space="0" w:color="auto"/>
          </w:divBdr>
        </w:div>
        <w:div w:id="1120877814">
          <w:marLeft w:val="640"/>
          <w:marRight w:val="0"/>
          <w:marTop w:val="0"/>
          <w:marBottom w:val="0"/>
          <w:divBdr>
            <w:top w:val="none" w:sz="0" w:space="0" w:color="auto"/>
            <w:left w:val="none" w:sz="0" w:space="0" w:color="auto"/>
            <w:bottom w:val="none" w:sz="0" w:space="0" w:color="auto"/>
            <w:right w:val="none" w:sz="0" w:space="0" w:color="auto"/>
          </w:divBdr>
        </w:div>
        <w:div w:id="1173453196">
          <w:marLeft w:val="640"/>
          <w:marRight w:val="0"/>
          <w:marTop w:val="0"/>
          <w:marBottom w:val="0"/>
          <w:divBdr>
            <w:top w:val="none" w:sz="0" w:space="0" w:color="auto"/>
            <w:left w:val="none" w:sz="0" w:space="0" w:color="auto"/>
            <w:bottom w:val="none" w:sz="0" w:space="0" w:color="auto"/>
            <w:right w:val="none" w:sz="0" w:space="0" w:color="auto"/>
          </w:divBdr>
        </w:div>
        <w:div w:id="1182623558">
          <w:marLeft w:val="640"/>
          <w:marRight w:val="0"/>
          <w:marTop w:val="0"/>
          <w:marBottom w:val="0"/>
          <w:divBdr>
            <w:top w:val="none" w:sz="0" w:space="0" w:color="auto"/>
            <w:left w:val="none" w:sz="0" w:space="0" w:color="auto"/>
            <w:bottom w:val="none" w:sz="0" w:space="0" w:color="auto"/>
            <w:right w:val="none" w:sz="0" w:space="0" w:color="auto"/>
          </w:divBdr>
        </w:div>
        <w:div w:id="1200166761">
          <w:marLeft w:val="640"/>
          <w:marRight w:val="0"/>
          <w:marTop w:val="0"/>
          <w:marBottom w:val="0"/>
          <w:divBdr>
            <w:top w:val="none" w:sz="0" w:space="0" w:color="auto"/>
            <w:left w:val="none" w:sz="0" w:space="0" w:color="auto"/>
            <w:bottom w:val="none" w:sz="0" w:space="0" w:color="auto"/>
            <w:right w:val="none" w:sz="0" w:space="0" w:color="auto"/>
          </w:divBdr>
        </w:div>
        <w:div w:id="1279685034">
          <w:marLeft w:val="640"/>
          <w:marRight w:val="0"/>
          <w:marTop w:val="0"/>
          <w:marBottom w:val="0"/>
          <w:divBdr>
            <w:top w:val="none" w:sz="0" w:space="0" w:color="auto"/>
            <w:left w:val="none" w:sz="0" w:space="0" w:color="auto"/>
            <w:bottom w:val="none" w:sz="0" w:space="0" w:color="auto"/>
            <w:right w:val="none" w:sz="0" w:space="0" w:color="auto"/>
          </w:divBdr>
        </w:div>
        <w:div w:id="1393771787">
          <w:marLeft w:val="640"/>
          <w:marRight w:val="0"/>
          <w:marTop w:val="0"/>
          <w:marBottom w:val="0"/>
          <w:divBdr>
            <w:top w:val="none" w:sz="0" w:space="0" w:color="auto"/>
            <w:left w:val="none" w:sz="0" w:space="0" w:color="auto"/>
            <w:bottom w:val="none" w:sz="0" w:space="0" w:color="auto"/>
            <w:right w:val="none" w:sz="0" w:space="0" w:color="auto"/>
          </w:divBdr>
        </w:div>
        <w:div w:id="1433629076">
          <w:marLeft w:val="640"/>
          <w:marRight w:val="0"/>
          <w:marTop w:val="0"/>
          <w:marBottom w:val="0"/>
          <w:divBdr>
            <w:top w:val="none" w:sz="0" w:space="0" w:color="auto"/>
            <w:left w:val="none" w:sz="0" w:space="0" w:color="auto"/>
            <w:bottom w:val="none" w:sz="0" w:space="0" w:color="auto"/>
            <w:right w:val="none" w:sz="0" w:space="0" w:color="auto"/>
          </w:divBdr>
        </w:div>
        <w:div w:id="1465268254">
          <w:marLeft w:val="640"/>
          <w:marRight w:val="0"/>
          <w:marTop w:val="0"/>
          <w:marBottom w:val="0"/>
          <w:divBdr>
            <w:top w:val="none" w:sz="0" w:space="0" w:color="auto"/>
            <w:left w:val="none" w:sz="0" w:space="0" w:color="auto"/>
            <w:bottom w:val="none" w:sz="0" w:space="0" w:color="auto"/>
            <w:right w:val="none" w:sz="0" w:space="0" w:color="auto"/>
          </w:divBdr>
        </w:div>
        <w:div w:id="1503622883">
          <w:marLeft w:val="640"/>
          <w:marRight w:val="0"/>
          <w:marTop w:val="0"/>
          <w:marBottom w:val="0"/>
          <w:divBdr>
            <w:top w:val="none" w:sz="0" w:space="0" w:color="auto"/>
            <w:left w:val="none" w:sz="0" w:space="0" w:color="auto"/>
            <w:bottom w:val="none" w:sz="0" w:space="0" w:color="auto"/>
            <w:right w:val="none" w:sz="0" w:space="0" w:color="auto"/>
          </w:divBdr>
        </w:div>
        <w:div w:id="1522082726">
          <w:marLeft w:val="640"/>
          <w:marRight w:val="0"/>
          <w:marTop w:val="0"/>
          <w:marBottom w:val="0"/>
          <w:divBdr>
            <w:top w:val="none" w:sz="0" w:space="0" w:color="auto"/>
            <w:left w:val="none" w:sz="0" w:space="0" w:color="auto"/>
            <w:bottom w:val="none" w:sz="0" w:space="0" w:color="auto"/>
            <w:right w:val="none" w:sz="0" w:space="0" w:color="auto"/>
          </w:divBdr>
        </w:div>
        <w:div w:id="1573344217">
          <w:marLeft w:val="640"/>
          <w:marRight w:val="0"/>
          <w:marTop w:val="0"/>
          <w:marBottom w:val="0"/>
          <w:divBdr>
            <w:top w:val="none" w:sz="0" w:space="0" w:color="auto"/>
            <w:left w:val="none" w:sz="0" w:space="0" w:color="auto"/>
            <w:bottom w:val="none" w:sz="0" w:space="0" w:color="auto"/>
            <w:right w:val="none" w:sz="0" w:space="0" w:color="auto"/>
          </w:divBdr>
        </w:div>
        <w:div w:id="1598444801">
          <w:marLeft w:val="640"/>
          <w:marRight w:val="0"/>
          <w:marTop w:val="0"/>
          <w:marBottom w:val="0"/>
          <w:divBdr>
            <w:top w:val="none" w:sz="0" w:space="0" w:color="auto"/>
            <w:left w:val="none" w:sz="0" w:space="0" w:color="auto"/>
            <w:bottom w:val="none" w:sz="0" w:space="0" w:color="auto"/>
            <w:right w:val="none" w:sz="0" w:space="0" w:color="auto"/>
          </w:divBdr>
        </w:div>
        <w:div w:id="1647393046">
          <w:marLeft w:val="640"/>
          <w:marRight w:val="0"/>
          <w:marTop w:val="0"/>
          <w:marBottom w:val="0"/>
          <w:divBdr>
            <w:top w:val="none" w:sz="0" w:space="0" w:color="auto"/>
            <w:left w:val="none" w:sz="0" w:space="0" w:color="auto"/>
            <w:bottom w:val="none" w:sz="0" w:space="0" w:color="auto"/>
            <w:right w:val="none" w:sz="0" w:space="0" w:color="auto"/>
          </w:divBdr>
        </w:div>
        <w:div w:id="1694723977">
          <w:marLeft w:val="640"/>
          <w:marRight w:val="0"/>
          <w:marTop w:val="0"/>
          <w:marBottom w:val="0"/>
          <w:divBdr>
            <w:top w:val="none" w:sz="0" w:space="0" w:color="auto"/>
            <w:left w:val="none" w:sz="0" w:space="0" w:color="auto"/>
            <w:bottom w:val="none" w:sz="0" w:space="0" w:color="auto"/>
            <w:right w:val="none" w:sz="0" w:space="0" w:color="auto"/>
          </w:divBdr>
        </w:div>
        <w:div w:id="1733965684">
          <w:marLeft w:val="640"/>
          <w:marRight w:val="0"/>
          <w:marTop w:val="0"/>
          <w:marBottom w:val="0"/>
          <w:divBdr>
            <w:top w:val="none" w:sz="0" w:space="0" w:color="auto"/>
            <w:left w:val="none" w:sz="0" w:space="0" w:color="auto"/>
            <w:bottom w:val="none" w:sz="0" w:space="0" w:color="auto"/>
            <w:right w:val="none" w:sz="0" w:space="0" w:color="auto"/>
          </w:divBdr>
        </w:div>
        <w:div w:id="1736053551">
          <w:marLeft w:val="640"/>
          <w:marRight w:val="0"/>
          <w:marTop w:val="0"/>
          <w:marBottom w:val="0"/>
          <w:divBdr>
            <w:top w:val="none" w:sz="0" w:space="0" w:color="auto"/>
            <w:left w:val="none" w:sz="0" w:space="0" w:color="auto"/>
            <w:bottom w:val="none" w:sz="0" w:space="0" w:color="auto"/>
            <w:right w:val="none" w:sz="0" w:space="0" w:color="auto"/>
          </w:divBdr>
        </w:div>
        <w:div w:id="1791778508">
          <w:marLeft w:val="640"/>
          <w:marRight w:val="0"/>
          <w:marTop w:val="0"/>
          <w:marBottom w:val="0"/>
          <w:divBdr>
            <w:top w:val="none" w:sz="0" w:space="0" w:color="auto"/>
            <w:left w:val="none" w:sz="0" w:space="0" w:color="auto"/>
            <w:bottom w:val="none" w:sz="0" w:space="0" w:color="auto"/>
            <w:right w:val="none" w:sz="0" w:space="0" w:color="auto"/>
          </w:divBdr>
        </w:div>
        <w:div w:id="1876036160">
          <w:marLeft w:val="640"/>
          <w:marRight w:val="0"/>
          <w:marTop w:val="0"/>
          <w:marBottom w:val="0"/>
          <w:divBdr>
            <w:top w:val="none" w:sz="0" w:space="0" w:color="auto"/>
            <w:left w:val="none" w:sz="0" w:space="0" w:color="auto"/>
            <w:bottom w:val="none" w:sz="0" w:space="0" w:color="auto"/>
            <w:right w:val="none" w:sz="0" w:space="0" w:color="auto"/>
          </w:divBdr>
        </w:div>
        <w:div w:id="1960792258">
          <w:marLeft w:val="640"/>
          <w:marRight w:val="0"/>
          <w:marTop w:val="0"/>
          <w:marBottom w:val="0"/>
          <w:divBdr>
            <w:top w:val="none" w:sz="0" w:space="0" w:color="auto"/>
            <w:left w:val="none" w:sz="0" w:space="0" w:color="auto"/>
            <w:bottom w:val="none" w:sz="0" w:space="0" w:color="auto"/>
            <w:right w:val="none" w:sz="0" w:space="0" w:color="auto"/>
          </w:divBdr>
        </w:div>
        <w:div w:id="1964460880">
          <w:marLeft w:val="640"/>
          <w:marRight w:val="0"/>
          <w:marTop w:val="0"/>
          <w:marBottom w:val="0"/>
          <w:divBdr>
            <w:top w:val="none" w:sz="0" w:space="0" w:color="auto"/>
            <w:left w:val="none" w:sz="0" w:space="0" w:color="auto"/>
            <w:bottom w:val="none" w:sz="0" w:space="0" w:color="auto"/>
            <w:right w:val="none" w:sz="0" w:space="0" w:color="auto"/>
          </w:divBdr>
        </w:div>
        <w:div w:id="2003196957">
          <w:marLeft w:val="640"/>
          <w:marRight w:val="0"/>
          <w:marTop w:val="0"/>
          <w:marBottom w:val="0"/>
          <w:divBdr>
            <w:top w:val="none" w:sz="0" w:space="0" w:color="auto"/>
            <w:left w:val="none" w:sz="0" w:space="0" w:color="auto"/>
            <w:bottom w:val="none" w:sz="0" w:space="0" w:color="auto"/>
            <w:right w:val="none" w:sz="0" w:space="0" w:color="auto"/>
          </w:divBdr>
        </w:div>
        <w:div w:id="2010716225">
          <w:marLeft w:val="640"/>
          <w:marRight w:val="0"/>
          <w:marTop w:val="0"/>
          <w:marBottom w:val="0"/>
          <w:divBdr>
            <w:top w:val="none" w:sz="0" w:space="0" w:color="auto"/>
            <w:left w:val="none" w:sz="0" w:space="0" w:color="auto"/>
            <w:bottom w:val="none" w:sz="0" w:space="0" w:color="auto"/>
            <w:right w:val="none" w:sz="0" w:space="0" w:color="auto"/>
          </w:divBdr>
        </w:div>
        <w:div w:id="2028092829">
          <w:marLeft w:val="640"/>
          <w:marRight w:val="0"/>
          <w:marTop w:val="0"/>
          <w:marBottom w:val="0"/>
          <w:divBdr>
            <w:top w:val="none" w:sz="0" w:space="0" w:color="auto"/>
            <w:left w:val="none" w:sz="0" w:space="0" w:color="auto"/>
            <w:bottom w:val="none" w:sz="0" w:space="0" w:color="auto"/>
            <w:right w:val="none" w:sz="0" w:space="0" w:color="auto"/>
          </w:divBdr>
        </w:div>
        <w:div w:id="2051952693">
          <w:marLeft w:val="640"/>
          <w:marRight w:val="0"/>
          <w:marTop w:val="0"/>
          <w:marBottom w:val="0"/>
          <w:divBdr>
            <w:top w:val="none" w:sz="0" w:space="0" w:color="auto"/>
            <w:left w:val="none" w:sz="0" w:space="0" w:color="auto"/>
            <w:bottom w:val="none" w:sz="0" w:space="0" w:color="auto"/>
            <w:right w:val="none" w:sz="0" w:space="0" w:color="auto"/>
          </w:divBdr>
        </w:div>
        <w:div w:id="2078277982">
          <w:marLeft w:val="640"/>
          <w:marRight w:val="0"/>
          <w:marTop w:val="0"/>
          <w:marBottom w:val="0"/>
          <w:divBdr>
            <w:top w:val="none" w:sz="0" w:space="0" w:color="auto"/>
            <w:left w:val="none" w:sz="0" w:space="0" w:color="auto"/>
            <w:bottom w:val="none" w:sz="0" w:space="0" w:color="auto"/>
            <w:right w:val="none" w:sz="0" w:space="0" w:color="auto"/>
          </w:divBdr>
        </w:div>
        <w:div w:id="2084178873">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15933374">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521165457">
          <w:marLeft w:val="640"/>
          <w:marRight w:val="0"/>
          <w:marTop w:val="0"/>
          <w:marBottom w:val="0"/>
          <w:divBdr>
            <w:top w:val="none" w:sz="0" w:space="0" w:color="auto"/>
            <w:left w:val="none" w:sz="0" w:space="0" w:color="auto"/>
            <w:bottom w:val="none" w:sz="0" w:space="0" w:color="auto"/>
            <w:right w:val="none" w:sz="0" w:space="0" w:color="auto"/>
          </w:divBdr>
        </w:div>
        <w:div w:id="824711755">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01938431">
      <w:bodyDiv w:val="1"/>
      <w:marLeft w:val="0"/>
      <w:marRight w:val="0"/>
      <w:marTop w:val="0"/>
      <w:marBottom w:val="0"/>
      <w:divBdr>
        <w:top w:val="none" w:sz="0" w:space="0" w:color="auto"/>
        <w:left w:val="none" w:sz="0" w:space="0" w:color="auto"/>
        <w:bottom w:val="none" w:sz="0" w:space="0" w:color="auto"/>
        <w:right w:val="none" w:sz="0" w:space="0" w:color="auto"/>
      </w:divBdr>
      <w:divsChild>
        <w:div w:id="11341332">
          <w:marLeft w:val="640"/>
          <w:marRight w:val="0"/>
          <w:marTop w:val="0"/>
          <w:marBottom w:val="0"/>
          <w:divBdr>
            <w:top w:val="none" w:sz="0" w:space="0" w:color="auto"/>
            <w:left w:val="none" w:sz="0" w:space="0" w:color="auto"/>
            <w:bottom w:val="none" w:sz="0" w:space="0" w:color="auto"/>
            <w:right w:val="none" w:sz="0" w:space="0" w:color="auto"/>
          </w:divBdr>
        </w:div>
        <w:div w:id="52626319">
          <w:marLeft w:val="640"/>
          <w:marRight w:val="0"/>
          <w:marTop w:val="0"/>
          <w:marBottom w:val="0"/>
          <w:divBdr>
            <w:top w:val="none" w:sz="0" w:space="0" w:color="auto"/>
            <w:left w:val="none" w:sz="0" w:space="0" w:color="auto"/>
            <w:bottom w:val="none" w:sz="0" w:space="0" w:color="auto"/>
            <w:right w:val="none" w:sz="0" w:space="0" w:color="auto"/>
          </w:divBdr>
        </w:div>
        <w:div w:id="82916873">
          <w:marLeft w:val="640"/>
          <w:marRight w:val="0"/>
          <w:marTop w:val="0"/>
          <w:marBottom w:val="0"/>
          <w:divBdr>
            <w:top w:val="none" w:sz="0" w:space="0" w:color="auto"/>
            <w:left w:val="none" w:sz="0" w:space="0" w:color="auto"/>
            <w:bottom w:val="none" w:sz="0" w:space="0" w:color="auto"/>
            <w:right w:val="none" w:sz="0" w:space="0" w:color="auto"/>
          </w:divBdr>
        </w:div>
        <w:div w:id="150216254">
          <w:marLeft w:val="640"/>
          <w:marRight w:val="0"/>
          <w:marTop w:val="0"/>
          <w:marBottom w:val="0"/>
          <w:divBdr>
            <w:top w:val="none" w:sz="0" w:space="0" w:color="auto"/>
            <w:left w:val="none" w:sz="0" w:space="0" w:color="auto"/>
            <w:bottom w:val="none" w:sz="0" w:space="0" w:color="auto"/>
            <w:right w:val="none" w:sz="0" w:space="0" w:color="auto"/>
          </w:divBdr>
        </w:div>
        <w:div w:id="164246732">
          <w:marLeft w:val="640"/>
          <w:marRight w:val="0"/>
          <w:marTop w:val="0"/>
          <w:marBottom w:val="0"/>
          <w:divBdr>
            <w:top w:val="none" w:sz="0" w:space="0" w:color="auto"/>
            <w:left w:val="none" w:sz="0" w:space="0" w:color="auto"/>
            <w:bottom w:val="none" w:sz="0" w:space="0" w:color="auto"/>
            <w:right w:val="none" w:sz="0" w:space="0" w:color="auto"/>
          </w:divBdr>
        </w:div>
        <w:div w:id="207037739">
          <w:marLeft w:val="640"/>
          <w:marRight w:val="0"/>
          <w:marTop w:val="0"/>
          <w:marBottom w:val="0"/>
          <w:divBdr>
            <w:top w:val="none" w:sz="0" w:space="0" w:color="auto"/>
            <w:left w:val="none" w:sz="0" w:space="0" w:color="auto"/>
            <w:bottom w:val="none" w:sz="0" w:space="0" w:color="auto"/>
            <w:right w:val="none" w:sz="0" w:space="0" w:color="auto"/>
          </w:divBdr>
        </w:div>
        <w:div w:id="233131539">
          <w:marLeft w:val="640"/>
          <w:marRight w:val="0"/>
          <w:marTop w:val="0"/>
          <w:marBottom w:val="0"/>
          <w:divBdr>
            <w:top w:val="none" w:sz="0" w:space="0" w:color="auto"/>
            <w:left w:val="none" w:sz="0" w:space="0" w:color="auto"/>
            <w:bottom w:val="none" w:sz="0" w:space="0" w:color="auto"/>
            <w:right w:val="none" w:sz="0" w:space="0" w:color="auto"/>
          </w:divBdr>
        </w:div>
        <w:div w:id="293799131">
          <w:marLeft w:val="640"/>
          <w:marRight w:val="0"/>
          <w:marTop w:val="0"/>
          <w:marBottom w:val="0"/>
          <w:divBdr>
            <w:top w:val="none" w:sz="0" w:space="0" w:color="auto"/>
            <w:left w:val="none" w:sz="0" w:space="0" w:color="auto"/>
            <w:bottom w:val="none" w:sz="0" w:space="0" w:color="auto"/>
            <w:right w:val="none" w:sz="0" w:space="0" w:color="auto"/>
          </w:divBdr>
        </w:div>
        <w:div w:id="322900181">
          <w:marLeft w:val="640"/>
          <w:marRight w:val="0"/>
          <w:marTop w:val="0"/>
          <w:marBottom w:val="0"/>
          <w:divBdr>
            <w:top w:val="none" w:sz="0" w:space="0" w:color="auto"/>
            <w:left w:val="none" w:sz="0" w:space="0" w:color="auto"/>
            <w:bottom w:val="none" w:sz="0" w:space="0" w:color="auto"/>
            <w:right w:val="none" w:sz="0" w:space="0" w:color="auto"/>
          </w:divBdr>
        </w:div>
        <w:div w:id="517551452">
          <w:marLeft w:val="640"/>
          <w:marRight w:val="0"/>
          <w:marTop w:val="0"/>
          <w:marBottom w:val="0"/>
          <w:divBdr>
            <w:top w:val="none" w:sz="0" w:space="0" w:color="auto"/>
            <w:left w:val="none" w:sz="0" w:space="0" w:color="auto"/>
            <w:bottom w:val="none" w:sz="0" w:space="0" w:color="auto"/>
            <w:right w:val="none" w:sz="0" w:space="0" w:color="auto"/>
          </w:divBdr>
        </w:div>
        <w:div w:id="521744689">
          <w:marLeft w:val="640"/>
          <w:marRight w:val="0"/>
          <w:marTop w:val="0"/>
          <w:marBottom w:val="0"/>
          <w:divBdr>
            <w:top w:val="none" w:sz="0" w:space="0" w:color="auto"/>
            <w:left w:val="none" w:sz="0" w:space="0" w:color="auto"/>
            <w:bottom w:val="none" w:sz="0" w:space="0" w:color="auto"/>
            <w:right w:val="none" w:sz="0" w:space="0" w:color="auto"/>
          </w:divBdr>
        </w:div>
        <w:div w:id="584727109">
          <w:marLeft w:val="640"/>
          <w:marRight w:val="0"/>
          <w:marTop w:val="0"/>
          <w:marBottom w:val="0"/>
          <w:divBdr>
            <w:top w:val="none" w:sz="0" w:space="0" w:color="auto"/>
            <w:left w:val="none" w:sz="0" w:space="0" w:color="auto"/>
            <w:bottom w:val="none" w:sz="0" w:space="0" w:color="auto"/>
            <w:right w:val="none" w:sz="0" w:space="0" w:color="auto"/>
          </w:divBdr>
        </w:div>
        <w:div w:id="612707023">
          <w:marLeft w:val="640"/>
          <w:marRight w:val="0"/>
          <w:marTop w:val="0"/>
          <w:marBottom w:val="0"/>
          <w:divBdr>
            <w:top w:val="none" w:sz="0" w:space="0" w:color="auto"/>
            <w:left w:val="none" w:sz="0" w:space="0" w:color="auto"/>
            <w:bottom w:val="none" w:sz="0" w:space="0" w:color="auto"/>
            <w:right w:val="none" w:sz="0" w:space="0" w:color="auto"/>
          </w:divBdr>
        </w:div>
        <w:div w:id="665590599">
          <w:marLeft w:val="640"/>
          <w:marRight w:val="0"/>
          <w:marTop w:val="0"/>
          <w:marBottom w:val="0"/>
          <w:divBdr>
            <w:top w:val="none" w:sz="0" w:space="0" w:color="auto"/>
            <w:left w:val="none" w:sz="0" w:space="0" w:color="auto"/>
            <w:bottom w:val="none" w:sz="0" w:space="0" w:color="auto"/>
            <w:right w:val="none" w:sz="0" w:space="0" w:color="auto"/>
          </w:divBdr>
        </w:div>
        <w:div w:id="691343717">
          <w:marLeft w:val="640"/>
          <w:marRight w:val="0"/>
          <w:marTop w:val="0"/>
          <w:marBottom w:val="0"/>
          <w:divBdr>
            <w:top w:val="none" w:sz="0" w:space="0" w:color="auto"/>
            <w:left w:val="none" w:sz="0" w:space="0" w:color="auto"/>
            <w:bottom w:val="none" w:sz="0" w:space="0" w:color="auto"/>
            <w:right w:val="none" w:sz="0" w:space="0" w:color="auto"/>
          </w:divBdr>
        </w:div>
        <w:div w:id="702556413">
          <w:marLeft w:val="640"/>
          <w:marRight w:val="0"/>
          <w:marTop w:val="0"/>
          <w:marBottom w:val="0"/>
          <w:divBdr>
            <w:top w:val="none" w:sz="0" w:space="0" w:color="auto"/>
            <w:left w:val="none" w:sz="0" w:space="0" w:color="auto"/>
            <w:bottom w:val="none" w:sz="0" w:space="0" w:color="auto"/>
            <w:right w:val="none" w:sz="0" w:space="0" w:color="auto"/>
          </w:divBdr>
        </w:div>
        <w:div w:id="730037903">
          <w:marLeft w:val="640"/>
          <w:marRight w:val="0"/>
          <w:marTop w:val="0"/>
          <w:marBottom w:val="0"/>
          <w:divBdr>
            <w:top w:val="none" w:sz="0" w:space="0" w:color="auto"/>
            <w:left w:val="none" w:sz="0" w:space="0" w:color="auto"/>
            <w:bottom w:val="none" w:sz="0" w:space="0" w:color="auto"/>
            <w:right w:val="none" w:sz="0" w:space="0" w:color="auto"/>
          </w:divBdr>
        </w:div>
        <w:div w:id="782386233">
          <w:marLeft w:val="640"/>
          <w:marRight w:val="0"/>
          <w:marTop w:val="0"/>
          <w:marBottom w:val="0"/>
          <w:divBdr>
            <w:top w:val="none" w:sz="0" w:space="0" w:color="auto"/>
            <w:left w:val="none" w:sz="0" w:space="0" w:color="auto"/>
            <w:bottom w:val="none" w:sz="0" w:space="0" w:color="auto"/>
            <w:right w:val="none" w:sz="0" w:space="0" w:color="auto"/>
          </w:divBdr>
        </w:div>
        <w:div w:id="857618490">
          <w:marLeft w:val="640"/>
          <w:marRight w:val="0"/>
          <w:marTop w:val="0"/>
          <w:marBottom w:val="0"/>
          <w:divBdr>
            <w:top w:val="none" w:sz="0" w:space="0" w:color="auto"/>
            <w:left w:val="none" w:sz="0" w:space="0" w:color="auto"/>
            <w:bottom w:val="none" w:sz="0" w:space="0" w:color="auto"/>
            <w:right w:val="none" w:sz="0" w:space="0" w:color="auto"/>
          </w:divBdr>
        </w:div>
        <w:div w:id="878588895">
          <w:marLeft w:val="640"/>
          <w:marRight w:val="0"/>
          <w:marTop w:val="0"/>
          <w:marBottom w:val="0"/>
          <w:divBdr>
            <w:top w:val="none" w:sz="0" w:space="0" w:color="auto"/>
            <w:left w:val="none" w:sz="0" w:space="0" w:color="auto"/>
            <w:bottom w:val="none" w:sz="0" w:space="0" w:color="auto"/>
            <w:right w:val="none" w:sz="0" w:space="0" w:color="auto"/>
          </w:divBdr>
        </w:div>
        <w:div w:id="890338199">
          <w:marLeft w:val="640"/>
          <w:marRight w:val="0"/>
          <w:marTop w:val="0"/>
          <w:marBottom w:val="0"/>
          <w:divBdr>
            <w:top w:val="none" w:sz="0" w:space="0" w:color="auto"/>
            <w:left w:val="none" w:sz="0" w:space="0" w:color="auto"/>
            <w:bottom w:val="none" w:sz="0" w:space="0" w:color="auto"/>
            <w:right w:val="none" w:sz="0" w:space="0" w:color="auto"/>
          </w:divBdr>
        </w:div>
        <w:div w:id="902956406">
          <w:marLeft w:val="640"/>
          <w:marRight w:val="0"/>
          <w:marTop w:val="0"/>
          <w:marBottom w:val="0"/>
          <w:divBdr>
            <w:top w:val="none" w:sz="0" w:space="0" w:color="auto"/>
            <w:left w:val="none" w:sz="0" w:space="0" w:color="auto"/>
            <w:bottom w:val="none" w:sz="0" w:space="0" w:color="auto"/>
            <w:right w:val="none" w:sz="0" w:space="0" w:color="auto"/>
          </w:divBdr>
        </w:div>
        <w:div w:id="909384400">
          <w:marLeft w:val="640"/>
          <w:marRight w:val="0"/>
          <w:marTop w:val="0"/>
          <w:marBottom w:val="0"/>
          <w:divBdr>
            <w:top w:val="none" w:sz="0" w:space="0" w:color="auto"/>
            <w:left w:val="none" w:sz="0" w:space="0" w:color="auto"/>
            <w:bottom w:val="none" w:sz="0" w:space="0" w:color="auto"/>
            <w:right w:val="none" w:sz="0" w:space="0" w:color="auto"/>
          </w:divBdr>
        </w:div>
        <w:div w:id="978802301">
          <w:marLeft w:val="640"/>
          <w:marRight w:val="0"/>
          <w:marTop w:val="0"/>
          <w:marBottom w:val="0"/>
          <w:divBdr>
            <w:top w:val="none" w:sz="0" w:space="0" w:color="auto"/>
            <w:left w:val="none" w:sz="0" w:space="0" w:color="auto"/>
            <w:bottom w:val="none" w:sz="0" w:space="0" w:color="auto"/>
            <w:right w:val="none" w:sz="0" w:space="0" w:color="auto"/>
          </w:divBdr>
        </w:div>
        <w:div w:id="993026845">
          <w:marLeft w:val="640"/>
          <w:marRight w:val="0"/>
          <w:marTop w:val="0"/>
          <w:marBottom w:val="0"/>
          <w:divBdr>
            <w:top w:val="none" w:sz="0" w:space="0" w:color="auto"/>
            <w:left w:val="none" w:sz="0" w:space="0" w:color="auto"/>
            <w:bottom w:val="none" w:sz="0" w:space="0" w:color="auto"/>
            <w:right w:val="none" w:sz="0" w:space="0" w:color="auto"/>
          </w:divBdr>
        </w:div>
        <w:div w:id="1051222978">
          <w:marLeft w:val="640"/>
          <w:marRight w:val="0"/>
          <w:marTop w:val="0"/>
          <w:marBottom w:val="0"/>
          <w:divBdr>
            <w:top w:val="none" w:sz="0" w:space="0" w:color="auto"/>
            <w:left w:val="none" w:sz="0" w:space="0" w:color="auto"/>
            <w:bottom w:val="none" w:sz="0" w:space="0" w:color="auto"/>
            <w:right w:val="none" w:sz="0" w:space="0" w:color="auto"/>
          </w:divBdr>
        </w:div>
        <w:div w:id="1113137853">
          <w:marLeft w:val="640"/>
          <w:marRight w:val="0"/>
          <w:marTop w:val="0"/>
          <w:marBottom w:val="0"/>
          <w:divBdr>
            <w:top w:val="none" w:sz="0" w:space="0" w:color="auto"/>
            <w:left w:val="none" w:sz="0" w:space="0" w:color="auto"/>
            <w:bottom w:val="none" w:sz="0" w:space="0" w:color="auto"/>
            <w:right w:val="none" w:sz="0" w:space="0" w:color="auto"/>
          </w:divBdr>
        </w:div>
        <w:div w:id="1136146509">
          <w:marLeft w:val="640"/>
          <w:marRight w:val="0"/>
          <w:marTop w:val="0"/>
          <w:marBottom w:val="0"/>
          <w:divBdr>
            <w:top w:val="none" w:sz="0" w:space="0" w:color="auto"/>
            <w:left w:val="none" w:sz="0" w:space="0" w:color="auto"/>
            <w:bottom w:val="none" w:sz="0" w:space="0" w:color="auto"/>
            <w:right w:val="none" w:sz="0" w:space="0" w:color="auto"/>
          </w:divBdr>
        </w:div>
        <w:div w:id="1139495798">
          <w:marLeft w:val="640"/>
          <w:marRight w:val="0"/>
          <w:marTop w:val="0"/>
          <w:marBottom w:val="0"/>
          <w:divBdr>
            <w:top w:val="none" w:sz="0" w:space="0" w:color="auto"/>
            <w:left w:val="none" w:sz="0" w:space="0" w:color="auto"/>
            <w:bottom w:val="none" w:sz="0" w:space="0" w:color="auto"/>
            <w:right w:val="none" w:sz="0" w:space="0" w:color="auto"/>
          </w:divBdr>
        </w:div>
        <w:div w:id="1183931340">
          <w:marLeft w:val="640"/>
          <w:marRight w:val="0"/>
          <w:marTop w:val="0"/>
          <w:marBottom w:val="0"/>
          <w:divBdr>
            <w:top w:val="none" w:sz="0" w:space="0" w:color="auto"/>
            <w:left w:val="none" w:sz="0" w:space="0" w:color="auto"/>
            <w:bottom w:val="none" w:sz="0" w:space="0" w:color="auto"/>
            <w:right w:val="none" w:sz="0" w:space="0" w:color="auto"/>
          </w:divBdr>
        </w:div>
        <w:div w:id="1204367485">
          <w:marLeft w:val="640"/>
          <w:marRight w:val="0"/>
          <w:marTop w:val="0"/>
          <w:marBottom w:val="0"/>
          <w:divBdr>
            <w:top w:val="none" w:sz="0" w:space="0" w:color="auto"/>
            <w:left w:val="none" w:sz="0" w:space="0" w:color="auto"/>
            <w:bottom w:val="none" w:sz="0" w:space="0" w:color="auto"/>
            <w:right w:val="none" w:sz="0" w:space="0" w:color="auto"/>
          </w:divBdr>
        </w:div>
        <w:div w:id="1210067497">
          <w:marLeft w:val="640"/>
          <w:marRight w:val="0"/>
          <w:marTop w:val="0"/>
          <w:marBottom w:val="0"/>
          <w:divBdr>
            <w:top w:val="none" w:sz="0" w:space="0" w:color="auto"/>
            <w:left w:val="none" w:sz="0" w:space="0" w:color="auto"/>
            <w:bottom w:val="none" w:sz="0" w:space="0" w:color="auto"/>
            <w:right w:val="none" w:sz="0" w:space="0" w:color="auto"/>
          </w:divBdr>
        </w:div>
        <w:div w:id="1226336589">
          <w:marLeft w:val="640"/>
          <w:marRight w:val="0"/>
          <w:marTop w:val="0"/>
          <w:marBottom w:val="0"/>
          <w:divBdr>
            <w:top w:val="none" w:sz="0" w:space="0" w:color="auto"/>
            <w:left w:val="none" w:sz="0" w:space="0" w:color="auto"/>
            <w:bottom w:val="none" w:sz="0" w:space="0" w:color="auto"/>
            <w:right w:val="none" w:sz="0" w:space="0" w:color="auto"/>
          </w:divBdr>
        </w:div>
        <w:div w:id="1256286957">
          <w:marLeft w:val="640"/>
          <w:marRight w:val="0"/>
          <w:marTop w:val="0"/>
          <w:marBottom w:val="0"/>
          <w:divBdr>
            <w:top w:val="none" w:sz="0" w:space="0" w:color="auto"/>
            <w:left w:val="none" w:sz="0" w:space="0" w:color="auto"/>
            <w:bottom w:val="none" w:sz="0" w:space="0" w:color="auto"/>
            <w:right w:val="none" w:sz="0" w:space="0" w:color="auto"/>
          </w:divBdr>
        </w:div>
        <w:div w:id="1282765719">
          <w:marLeft w:val="640"/>
          <w:marRight w:val="0"/>
          <w:marTop w:val="0"/>
          <w:marBottom w:val="0"/>
          <w:divBdr>
            <w:top w:val="none" w:sz="0" w:space="0" w:color="auto"/>
            <w:left w:val="none" w:sz="0" w:space="0" w:color="auto"/>
            <w:bottom w:val="none" w:sz="0" w:space="0" w:color="auto"/>
            <w:right w:val="none" w:sz="0" w:space="0" w:color="auto"/>
          </w:divBdr>
        </w:div>
        <w:div w:id="1300257502">
          <w:marLeft w:val="640"/>
          <w:marRight w:val="0"/>
          <w:marTop w:val="0"/>
          <w:marBottom w:val="0"/>
          <w:divBdr>
            <w:top w:val="none" w:sz="0" w:space="0" w:color="auto"/>
            <w:left w:val="none" w:sz="0" w:space="0" w:color="auto"/>
            <w:bottom w:val="none" w:sz="0" w:space="0" w:color="auto"/>
            <w:right w:val="none" w:sz="0" w:space="0" w:color="auto"/>
          </w:divBdr>
        </w:div>
        <w:div w:id="1303999957">
          <w:marLeft w:val="640"/>
          <w:marRight w:val="0"/>
          <w:marTop w:val="0"/>
          <w:marBottom w:val="0"/>
          <w:divBdr>
            <w:top w:val="none" w:sz="0" w:space="0" w:color="auto"/>
            <w:left w:val="none" w:sz="0" w:space="0" w:color="auto"/>
            <w:bottom w:val="none" w:sz="0" w:space="0" w:color="auto"/>
            <w:right w:val="none" w:sz="0" w:space="0" w:color="auto"/>
          </w:divBdr>
        </w:div>
        <w:div w:id="1307734811">
          <w:marLeft w:val="640"/>
          <w:marRight w:val="0"/>
          <w:marTop w:val="0"/>
          <w:marBottom w:val="0"/>
          <w:divBdr>
            <w:top w:val="none" w:sz="0" w:space="0" w:color="auto"/>
            <w:left w:val="none" w:sz="0" w:space="0" w:color="auto"/>
            <w:bottom w:val="none" w:sz="0" w:space="0" w:color="auto"/>
            <w:right w:val="none" w:sz="0" w:space="0" w:color="auto"/>
          </w:divBdr>
        </w:div>
        <w:div w:id="1313414762">
          <w:marLeft w:val="640"/>
          <w:marRight w:val="0"/>
          <w:marTop w:val="0"/>
          <w:marBottom w:val="0"/>
          <w:divBdr>
            <w:top w:val="none" w:sz="0" w:space="0" w:color="auto"/>
            <w:left w:val="none" w:sz="0" w:space="0" w:color="auto"/>
            <w:bottom w:val="none" w:sz="0" w:space="0" w:color="auto"/>
            <w:right w:val="none" w:sz="0" w:space="0" w:color="auto"/>
          </w:divBdr>
        </w:div>
        <w:div w:id="1392919741">
          <w:marLeft w:val="640"/>
          <w:marRight w:val="0"/>
          <w:marTop w:val="0"/>
          <w:marBottom w:val="0"/>
          <w:divBdr>
            <w:top w:val="none" w:sz="0" w:space="0" w:color="auto"/>
            <w:left w:val="none" w:sz="0" w:space="0" w:color="auto"/>
            <w:bottom w:val="none" w:sz="0" w:space="0" w:color="auto"/>
            <w:right w:val="none" w:sz="0" w:space="0" w:color="auto"/>
          </w:divBdr>
        </w:div>
        <w:div w:id="1423918332">
          <w:marLeft w:val="640"/>
          <w:marRight w:val="0"/>
          <w:marTop w:val="0"/>
          <w:marBottom w:val="0"/>
          <w:divBdr>
            <w:top w:val="none" w:sz="0" w:space="0" w:color="auto"/>
            <w:left w:val="none" w:sz="0" w:space="0" w:color="auto"/>
            <w:bottom w:val="none" w:sz="0" w:space="0" w:color="auto"/>
            <w:right w:val="none" w:sz="0" w:space="0" w:color="auto"/>
          </w:divBdr>
        </w:div>
        <w:div w:id="1447893614">
          <w:marLeft w:val="640"/>
          <w:marRight w:val="0"/>
          <w:marTop w:val="0"/>
          <w:marBottom w:val="0"/>
          <w:divBdr>
            <w:top w:val="none" w:sz="0" w:space="0" w:color="auto"/>
            <w:left w:val="none" w:sz="0" w:space="0" w:color="auto"/>
            <w:bottom w:val="none" w:sz="0" w:space="0" w:color="auto"/>
            <w:right w:val="none" w:sz="0" w:space="0" w:color="auto"/>
          </w:divBdr>
        </w:div>
        <w:div w:id="1455639815">
          <w:marLeft w:val="640"/>
          <w:marRight w:val="0"/>
          <w:marTop w:val="0"/>
          <w:marBottom w:val="0"/>
          <w:divBdr>
            <w:top w:val="none" w:sz="0" w:space="0" w:color="auto"/>
            <w:left w:val="none" w:sz="0" w:space="0" w:color="auto"/>
            <w:bottom w:val="none" w:sz="0" w:space="0" w:color="auto"/>
            <w:right w:val="none" w:sz="0" w:space="0" w:color="auto"/>
          </w:divBdr>
        </w:div>
        <w:div w:id="1472360723">
          <w:marLeft w:val="640"/>
          <w:marRight w:val="0"/>
          <w:marTop w:val="0"/>
          <w:marBottom w:val="0"/>
          <w:divBdr>
            <w:top w:val="none" w:sz="0" w:space="0" w:color="auto"/>
            <w:left w:val="none" w:sz="0" w:space="0" w:color="auto"/>
            <w:bottom w:val="none" w:sz="0" w:space="0" w:color="auto"/>
            <w:right w:val="none" w:sz="0" w:space="0" w:color="auto"/>
          </w:divBdr>
        </w:div>
        <w:div w:id="1504397198">
          <w:marLeft w:val="640"/>
          <w:marRight w:val="0"/>
          <w:marTop w:val="0"/>
          <w:marBottom w:val="0"/>
          <w:divBdr>
            <w:top w:val="none" w:sz="0" w:space="0" w:color="auto"/>
            <w:left w:val="none" w:sz="0" w:space="0" w:color="auto"/>
            <w:bottom w:val="none" w:sz="0" w:space="0" w:color="auto"/>
            <w:right w:val="none" w:sz="0" w:space="0" w:color="auto"/>
          </w:divBdr>
        </w:div>
        <w:div w:id="1519347329">
          <w:marLeft w:val="640"/>
          <w:marRight w:val="0"/>
          <w:marTop w:val="0"/>
          <w:marBottom w:val="0"/>
          <w:divBdr>
            <w:top w:val="none" w:sz="0" w:space="0" w:color="auto"/>
            <w:left w:val="none" w:sz="0" w:space="0" w:color="auto"/>
            <w:bottom w:val="none" w:sz="0" w:space="0" w:color="auto"/>
            <w:right w:val="none" w:sz="0" w:space="0" w:color="auto"/>
          </w:divBdr>
        </w:div>
        <w:div w:id="1547260031">
          <w:marLeft w:val="640"/>
          <w:marRight w:val="0"/>
          <w:marTop w:val="0"/>
          <w:marBottom w:val="0"/>
          <w:divBdr>
            <w:top w:val="none" w:sz="0" w:space="0" w:color="auto"/>
            <w:left w:val="none" w:sz="0" w:space="0" w:color="auto"/>
            <w:bottom w:val="none" w:sz="0" w:space="0" w:color="auto"/>
            <w:right w:val="none" w:sz="0" w:space="0" w:color="auto"/>
          </w:divBdr>
        </w:div>
        <w:div w:id="1552226495">
          <w:marLeft w:val="640"/>
          <w:marRight w:val="0"/>
          <w:marTop w:val="0"/>
          <w:marBottom w:val="0"/>
          <w:divBdr>
            <w:top w:val="none" w:sz="0" w:space="0" w:color="auto"/>
            <w:left w:val="none" w:sz="0" w:space="0" w:color="auto"/>
            <w:bottom w:val="none" w:sz="0" w:space="0" w:color="auto"/>
            <w:right w:val="none" w:sz="0" w:space="0" w:color="auto"/>
          </w:divBdr>
        </w:div>
        <w:div w:id="1553468201">
          <w:marLeft w:val="640"/>
          <w:marRight w:val="0"/>
          <w:marTop w:val="0"/>
          <w:marBottom w:val="0"/>
          <w:divBdr>
            <w:top w:val="none" w:sz="0" w:space="0" w:color="auto"/>
            <w:left w:val="none" w:sz="0" w:space="0" w:color="auto"/>
            <w:bottom w:val="none" w:sz="0" w:space="0" w:color="auto"/>
            <w:right w:val="none" w:sz="0" w:space="0" w:color="auto"/>
          </w:divBdr>
        </w:div>
        <w:div w:id="1558516090">
          <w:marLeft w:val="640"/>
          <w:marRight w:val="0"/>
          <w:marTop w:val="0"/>
          <w:marBottom w:val="0"/>
          <w:divBdr>
            <w:top w:val="none" w:sz="0" w:space="0" w:color="auto"/>
            <w:left w:val="none" w:sz="0" w:space="0" w:color="auto"/>
            <w:bottom w:val="none" w:sz="0" w:space="0" w:color="auto"/>
            <w:right w:val="none" w:sz="0" w:space="0" w:color="auto"/>
          </w:divBdr>
        </w:div>
        <w:div w:id="1634672941">
          <w:marLeft w:val="640"/>
          <w:marRight w:val="0"/>
          <w:marTop w:val="0"/>
          <w:marBottom w:val="0"/>
          <w:divBdr>
            <w:top w:val="none" w:sz="0" w:space="0" w:color="auto"/>
            <w:left w:val="none" w:sz="0" w:space="0" w:color="auto"/>
            <w:bottom w:val="none" w:sz="0" w:space="0" w:color="auto"/>
            <w:right w:val="none" w:sz="0" w:space="0" w:color="auto"/>
          </w:divBdr>
        </w:div>
        <w:div w:id="1677996421">
          <w:marLeft w:val="640"/>
          <w:marRight w:val="0"/>
          <w:marTop w:val="0"/>
          <w:marBottom w:val="0"/>
          <w:divBdr>
            <w:top w:val="none" w:sz="0" w:space="0" w:color="auto"/>
            <w:left w:val="none" w:sz="0" w:space="0" w:color="auto"/>
            <w:bottom w:val="none" w:sz="0" w:space="0" w:color="auto"/>
            <w:right w:val="none" w:sz="0" w:space="0" w:color="auto"/>
          </w:divBdr>
        </w:div>
        <w:div w:id="1713383442">
          <w:marLeft w:val="640"/>
          <w:marRight w:val="0"/>
          <w:marTop w:val="0"/>
          <w:marBottom w:val="0"/>
          <w:divBdr>
            <w:top w:val="none" w:sz="0" w:space="0" w:color="auto"/>
            <w:left w:val="none" w:sz="0" w:space="0" w:color="auto"/>
            <w:bottom w:val="none" w:sz="0" w:space="0" w:color="auto"/>
            <w:right w:val="none" w:sz="0" w:space="0" w:color="auto"/>
          </w:divBdr>
        </w:div>
        <w:div w:id="1725055923">
          <w:marLeft w:val="640"/>
          <w:marRight w:val="0"/>
          <w:marTop w:val="0"/>
          <w:marBottom w:val="0"/>
          <w:divBdr>
            <w:top w:val="none" w:sz="0" w:space="0" w:color="auto"/>
            <w:left w:val="none" w:sz="0" w:space="0" w:color="auto"/>
            <w:bottom w:val="none" w:sz="0" w:space="0" w:color="auto"/>
            <w:right w:val="none" w:sz="0" w:space="0" w:color="auto"/>
          </w:divBdr>
        </w:div>
        <w:div w:id="1748455320">
          <w:marLeft w:val="640"/>
          <w:marRight w:val="0"/>
          <w:marTop w:val="0"/>
          <w:marBottom w:val="0"/>
          <w:divBdr>
            <w:top w:val="none" w:sz="0" w:space="0" w:color="auto"/>
            <w:left w:val="none" w:sz="0" w:space="0" w:color="auto"/>
            <w:bottom w:val="none" w:sz="0" w:space="0" w:color="auto"/>
            <w:right w:val="none" w:sz="0" w:space="0" w:color="auto"/>
          </w:divBdr>
        </w:div>
        <w:div w:id="1804805051">
          <w:marLeft w:val="640"/>
          <w:marRight w:val="0"/>
          <w:marTop w:val="0"/>
          <w:marBottom w:val="0"/>
          <w:divBdr>
            <w:top w:val="none" w:sz="0" w:space="0" w:color="auto"/>
            <w:left w:val="none" w:sz="0" w:space="0" w:color="auto"/>
            <w:bottom w:val="none" w:sz="0" w:space="0" w:color="auto"/>
            <w:right w:val="none" w:sz="0" w:space="0" w:color="auto"/>
          </w:divBdr>
        </w:div>
        <w:div w:id="1857307032">
          <w:marLeft w:val="640"/>
          <w:marRight w:val="0"/>
          <w:marTop w:val="0"/>
          <w:marBottom w:val="0"/>
          <w:divBdr>
            <w:top w:val="none" w:sz="0" w:space="0" w:color="auto"/>
            <w:left w:val="none" w:sz="0" w:space="0" w:color="auto"/>
            <w:bottom w:val="none" w:sz="0" w:space="0" w:color="auto"/>
            <w:right w:val="none" w:sz="0" w:space="0" w:color="auto"/>
          </w:divBdr>
        </w:div>
        <w:div w:id="1900243161">
          <w:marLeft w:val="640"/>
          <w:marRight w:val="0"/>
          <w:marTop w:val="0"/>
          <w:marBottom w:val="0"/>
          <w:divBdr>
            <w:top w:val="none" w:sz="0" w:space="0" w:color="auto"/>
            <w:left w:val="none" w:sz="0" w:space="0" w:color="auto"/>
            <w:bottom w:val="none" w:sz="0" w:space="0" w:color="auto"/>
            <w:right w:val="none" w:sz="0" w:space="0" w:color="auto"/>
          </w:divBdr>
        </w:div>
        <w:div w:id="1945720165">
          <w:marLeft w:val="640"/>
          <w:marRight w:val="0"/>
          <w:marTop w:val="0"/>
          <w:marBottom w:val="0"/>
          <w:divBdr>
            <w:top w:val="none" w:sz="0" w:space="0" w:color="auto"/>
            <w:left w:val="none" w:sz="0" w:space="0" w:color="auto"/>
            <w:bottom w:val="none" w:sz="0" w:space="0" w:color="auto"/>
            <w:right w:val="none" w:sz="0" w:space="0" w:color="auto"/>
          </w:divBdr>
        </w:div>
        <w:div w:id="1980182663">
          <w:marLeft w:val="640"/>
          <w:marRight w:val="0"/>
          <w:marTop w:val="0"/>
          <w:marBottom w:val="0"/>
          <w:divBdr>
            <w:top w:val="none" w:sz="0" w:space="0" w:color="auto"/>
            <w:left w:val="none" w:sz="0" w:space="0" w:color="auto"/>
            <w:bottom w:val="none" w:sz="0" w:space="0" w:color="auto"/>
            <w:right w:val="none" w:sz="0" w:space="0" w:color="auto"/>
          </w:divBdr>
        </w:div>
        <w:div w:id="2039040403">
          <w:marLeft w:val="640"/>
          <w:marRight w:val="0"/>
          <w:marTop w:val="0"/>
          <w:marBottom w:val="0"/>
          <w:divBdr>
            <w:top w:val="none" w:sz="0" w:space="0" w:color="auto"/>
            <w:left w:val="none" w:sz="0" w:space="0" w:color="auto"/>
            <w:bottom w:val="none" w:sz="0" w:space="0" w:color="auto"/>
            <w:right w:val="none" w:sz="0" w:space="0" w:color="auto"/>
          </w:divBdr>
        </w:div>
        <w:div w:id="2053074350">
          <w:marLeft w:val="640"/>
          <w:marRight w:val="0"/>
          <w:marTop w:val="0"/>
          <w:marBottom w:val="0"/>
          <w:divBdr>
            <w:top w:val="none" w:sz="0" w:space="0" w:color="auto"/>
            <w:left w:val="none" w:sz="0" w:space="0" w:color="auto"/>
            <w:bottom w:val="none" w:sz="0" w:space="0" w:color="auto"/>
            <w:right w:val="none" w:sz="0" w:space="0" w:color="auto"/>
          </w:divBdr>
        </w:div>
        <w:div w:id="2081902068">
          <w:marLeft w:val="640"/>
          <w:marRight w:val="0"/>
          <w:marTop w:val="0"/>
          <w:marBottom w:val="0"/>
          <w:divBdr>
            <w:top w:val="none" w:sz="0" w:space="0" w:color="auto"/>
            <w:left w:val="none" w:sz="0" w:space="0" w:color="auto"/>
            <w:bottom w:val="none" w:sz="0" w:space="0" w:color="auto"/>
            <w:right w:val="none" w:sz="0" w:space="0" w:color="auto"/>
          </w:divBdr>
        </w:div>
        <w:div w:id="2081975917">
          <w:marLeft w:val="640"/>
          <w:marRight w:val="0"/>
          <w:marTop w:val="0"/>
          <w:marBottom w:val="0"/>
          <w:divBdr>
            <w:top w:val="none" w:sz="0" w:space="0" w:color="auto"/>
            <w:left w:val="none" w:sz="0" w:space="0" w:color="auto"/>
            <w:bottom w:val="none" w:sz="0" w:space="0" w:color="auto"/>
            <w:right w:val="none" w:sz="0" w:space="0" w:color="auto"/>
          </w:divBdr>
        </w:div>
        <w:div w:id="2087528323">
          <w:marLeft w:val="640"/>
          <w:marRight w:val="0"/>
          <w:marTop w:val="0"/>
          <w:marBottom w:val="0"/>
          <w:divBdr>
            <w:top w:val="none" w:sz="0" w:space="0" w:color="auto"/>
            <w:left w:val="none" w:sz="0" w:space="0" w:color="auto"/>
            <w:bottom w:val="none" w:sz="0" w:space="0" w:color="auto"/>
            <w:right w:val="none" w:sz="0" w:space="0" w:color="auto"/>
          </w:divBdr>
        </w:div>
        <w:div w:id="2124106033">
          <w:marLeft w:val="640"/>
          <w:marRight w:val="0"/>
          <w:marTop w:val="0"/>
          <w:marBottom w:val="0"/>
          <w:divBdr>
            <w:top w:val="none" w:sz="0" w:space="0" w:color="auto"/>
            <w:left w:val="none" w:sz="0" w:space="0" w:color="auto"/>
            <w:bottom w:val="none" w:sz="0" w:space="0" w:color="auto"/>
            <w:right w:val="none" w:sz="0" w:space="0" w:color="auto"/>
          </w:divBdr>
        </w:div>
      </w:divsChild>
    </w:div>
    <w:div w:id="1919317578">
      <w:bodyDiv w:val="1"/>
      <w:marLeft w:val="0"/>
      <w:marRight w:val="0"/>
      <w:marTop w:val="0"/>
      <w:marBottom w:val="0"/>
      <w:divBdr>
        <w:top w:val="none" w:sz="0" w:space="0" w:color="auto"/>
        <w:left w:val="none" w:sz="0" w:space="0" w:color="auto"/>
        <w:bottom w:val="none" w:sz="0" w:space="0" w:color="auto"/>
        <w:right w:val="none" w:sz="0" w:space="0" w:color="auto"/>
      </w:divBdr>
      <w:divsChild>
        <w:div w:id="67266147">
          <w:marLeft w:val="640"/>
          <w:marRight w:val="0"/>
          <w:marTop w:val="0"/>
          <w:marBottom w:val="0"/>
          <w:divBdr>
            <w:top w:val="none" w:sz="0" w:space="0" w:color="auto"/>
            <w:left w:val="none" w:sz="0" w:space="0" w:color="auto"/>
            <w:bottom w:val="none" w:sz="0" w:space="0" w:color="auto"/>
            <w:right w:val="none" w:sz="0" w:space="0" w:color="auto"/>
          </w:divBdr>
        </w:div>
        <w:div w:id="117646292">
          <w:marLeft w:val="640"/>
          <w:marRight w:val="0"/>
          <w:marTop w:val="0"/>
          <w:marBottom w:val="0"/>
          <w:divBdr>
            <w:top w:val="none" w:sz="0" w:space="0" w:color="auto"/>
            <w:left w:val="none" w:sz="0" w:space="0" w:color="auto"/>
            <w:bottom w:val="none" w:sz="0" w:space="0" w:color="auto"/>
            <w:right w:val="none" w:sz="0" w:space="0" w:color="auto"/>
          </w:divBdr>
        </w:div>
        <w:div w:id="160582845">
          <w:marLeft w:val="640"/>
          <w:marRight w:val="0"/>
          <w:marTop w:val="0"/>
          <w:marBottom w:val="0"/>
          <w:divBdr>
            <w:top w:val="none" w:sz="0" w:space="0" w:color="auto"/>
            <w:left w:val="none" w:sz="0" w:space="0" w:color="auto"/>
            <w:bottom w:val="none" w:sz="0" w:space="0" w:color="auto"/>
            <w:right w:val="none" w:sz="0" w:space="0" w:color="auto"/>
          </w:divBdr>
        </w:div>
        <w:div w:id="165291006">
          <w:marLeft w:val="640"/>
          <w:marRight w:val="0"/>
          <w:marTop w:val="0"/>
          <w:marBottom w:val="0"/>
          <w:divBdr>
            <w:top w:val="none" w:sz="0" w:space="0" w:color="auto"/>
            <w:left w:val="none" w:sz="0" w:space="0" w:color="auto"/>
            <w:bottom w:val="none" w:sz="0" w:space="0" w:color="auto"/>
            <w:right w:val="none" w:sz="0" w:space="0" w:color="auto"/>
          </w:divBdr>
        </w:div>
        <w:div w:id="189490722">
          <w:marLeft w:val="640"/>
          <w:marRight w:val="0"/>
          <w:marTop w:val="0"/>
          <w:marBottom w:val="0"/>
          <w:divBdr>
            <w:top w:val="none" w:sz="0" w:space="0" w:color="auto"/>
            <w:left w:val="none" w:sz="0" w:space="0" w:color="auto"/>
            <w:bottom w:val="none" w:sz="0" w:space="0" w:color="auto"/>
            <w:right w:val="none" w:sz="0" w:space="0" w:color="auto"/>
          </w:divBdr>
        </w:div>
        <w:div w:id="237400108">
          <w:marLeft w:val="640"/>
          <w:marRight w:val="0"/>
          <w:marTop w:val="0"/>
          <w:marBottom w:val="0"/>
          <w:divBdr>
            <w:top w:val="none" w:sz="0" w:space="0" w:color="auto"/>
            <w:left w:val="none" w:sz="0" w:space="0" w:color="auto"/>
            <w:bottom w:val="none" w:sz="0" w:space="0" w:color="auto"/>
            <w:right w:val="none" w:sz="0" w:space="0" w:color="auto"/>
          </w:divBdr>
        </w:div>
        <w:div w:id="247227093">
          <w:marLeft w:val="640"/>
          <w:marRight w:val="0"/>
          <w:marTop w:val="0"/>
          <w:marBottom w:val="0"/>
          <w:divBdr>
            <w:top w:val="none" w:sz="0" w:space="0" w:color="auto"/>
            <w:left w:val="none" w:sz="0" w:space="0" w:color="auto"/>
            <w:bottom w:val="none" w:sz="0" w:space="0" w:color="auto"/>
            <w:right w:val="none" w:sz="0" w:space="0" w:color="auto"/>
          </w:divBdr>
        </w:div>
        <w:div w:id="295337134">
          <w:marLeft w:val="640"/>
          <w:marRight w:val="0"/>
          <w:marTop w:val="0"/>
          <w:marBottom w:val="0"/>
          <w:divBdr>
            <w:top w:val="none" w:sz="0" w:space="0" w:color="auto"/>
            <w:left w:val="none" w:sz="0" w:space="0" w:color="auto"/>
            <w:bottom w:val="none" w:sz="0" w:space="0" w:color="auto"/>
            <w:right w:val="none" w:sz="0" w:space="0" w:color="auto"/>
          </w:divBdr>
        </w:div>
        <w:div w:id="325669060">
          <w:marLeft w:val="640"/>
          <w:marRight w:val="0"/>
          <w:marTop w:val="0"/>
          <w:marBottom w:val="0"/>
          <w:divBdr>
            <w:top w:val="none" w:sz="0" w:space="0" w:color="auto"/>
            <w:left w:val="none" w:sz="0" w:space="0" w:color="auto"/>
            <w:bottom w:val="none" w:sz="0" w:space="0" w:color="auto"/>
            <w:right w:val="none" w:sz="0" w:space="0" w:color="auto"/>
          </w:divBdr>
        </w:div>
        <w:div w:id="404454441">
          <w:marLeft w:val="640"/>
          <w:marRight w:val="0"/>
          <w:marTop w:val="0"/>
          <w:marBottom w:val="0"/>
          <w:divBdr>
            <w:top w:val="none" w:sz="0" w:space="0" w:color="auto"/>
            <w:left w:val="none" w:sz="0" w:space="0" w:color="auto"/>
            <w:bottom w:val="none" w:sz="0" w:space="0" w:color="auto"/>
            <w:right w:val="none" w:sz="0" w:space="0" w:color="auto"/>
          </w:divBdr>
        </w:div>
        <w:div w:id="456264007">
          <w:marLeft w:val="640"/>
          <w:marRight w:val="0"/>
          <w:marTop w:val="0"/>
          <w:marBottom w:val="0"/>
          <w:divBdr>
            <w:top w:val="none" w:sz="0" w:space="0" w:color="auto"/>
            <w:left w:val="none" w:sz="0" w:space="0" w:color="auto"/>
            <w:bottom w:val="none" w:sz="0" w:space="0" w:color="auto"/>
            <w:right w:val="none" w:sz="0" w:space="0" w:color="auto"/>
          </w:divBdr>
        </w:div>
        <w:div w:id="498008883">
          <w:marLeft w:val="640"/>
          <w:marRight w:val="0"/>
          <w:marTop w:val="0"/>
          <w:marBottom w:val="0"/>
          <w:divBdr>
            <w:top w:val="none" w:sz="0" w:space="0" w:color="auto"/>
            <w:left w:val="none" w:sz="0" w:space="0" w:color="auto"/>
            <w:bottom w:val="none" w:sz="0" w:space="0" w:color="auto"/>
            <w:right w:val="none" w:sz="0" w:space="0" w:color="auto"/>
          </w:divBdr>
        </w:div>
        <w:div w:id="526017958">
          <w:marLeft w:val="640"/>
          <w:marRight w:val="0"/>
          <w:marTop w:val="0"/>
          <w:marBottom w:val="0"/>
          <w:divBdr>
            <w:top w:val="none" w:sz="0" w:space="0" w:color="auto"/>
            <w:left w:val="none" w:sz="0" w:space="0" w:color="auto"/>
            <w:bottom w:val="none" w:sz="0" w:space="0" w:color="auto"/>
            <w:right w:val="none" w:sz="0" w:space="0" w:color="auto"/>
          </w:divBdr>
        </w:div>
        <w:div w:id="528180156">
          <w:marLeft w:val="640"/>
          <w:marRight w:val="0"/>
          <w:marTop w:val="0"/>
          <w:marBottom w:val="0"/>
          <w:divBdr>
            <w:top w:val="none" w:sz="0" w:space="0" w:color="auto"/>
            <w:left w:val="none" w:sz="0" w:space="0" w:color="auto"/>
            <w:bottom w:val="none" w:sz="0" w:space="0" w:color="auto"/>
            <w:right w:val="none" w:sz="0" w:space="0" w:color="auto"/>
          </w:divBdr>
        </w:div>
        <w:div w:id="571163881">
          <w:marLeft w:val="640"/>
          <w:marRight w:val="0"/>
          <w:marTop w:val="0"/>
          <w:marBottom w:val="0"/>
          <w:divBdr>
            <w:top w:val="none" w:sz="0" w:space="0" w:color="auto"/>
            <w:left w:val="none" w:sz="0" w:space="0" w:color="auto"/>
            <w:bottom w:val="none" w:sz="0" w:space="0" w:color="auto"/>
            <w:right w:val="none" w:sz="0" w:space="0" w:color="auto"/>
          </w:divBdr>
        </w:div>
        <w:div w:id="581640422">
          <w:marLeft w:val="640"/>
          <w:marRight w:val="0"/>
          <w:marTop w:val="0"/>
          <w:marBottom w:val="0"/>
          <w:divBdr>
            <w:top w:val="none" w:sz="0" w:space="0" w:color="auto"/>
            <w:left w:val="none" w:sz="0" w:space="0" w:color="auto"/>
            <w:bottom w:val="none" w:sz="0" w:space="0" w:color="auto"/>
            <w:right w:val="none" w:sz="0" w:space="0" w:color="auto"/>
          </w:divBdr>
        </w:div>
        <w:div w:id="614870645">
          <w:marLeft w:val="640"/>
          <w:marRight w:val="0"/>
          <w:marTop w:val="0"/>
          <w:marBottom w:val="0"/>
          <w:divBdr>
            <w:top w:val="none" w:sz="0" w:space="0" w:color="auto"/>
            <w:left w:val="none" w:sz="0" w:space="0" w:color="auto"/>
            <w:bottom w:val="none" w:sz="0" w:space="0" w:color="auto"/>
            <w:right w:val="none" w:sz="0" w:space="0" w:color="auto"/>
          </w:divBdr>
        </w:div>
        <w:div w:id="705175027">
          <w:marLeft w:val="640"/>
          <w:marRight w:val="0"/>
          <w:marTop w:val="0"/>
          <w:marBottom w:val="0"/>
          <w:divBdr>
            <w:top w:val="none" w:sz="0" w:space="0" w:color="auto"/>
            <w:left w:val="none" w:sz="0" w:space="0" w:color="auto"/>
            <w:bottom w:val="none" w:sz="0" w:space="0" w:color="auto"/>
            <w:right w:val="none" w:sz="0" w:space="0" w:color="auto"/>
          </w:divBdr>
        </w:div>
        <w:div w:id="749234970">
          <w:marLeft w:val="640"/>
          <w:marRight w:val="0"/>
          <w:marTop w:val="0"/>
          <w:marBottom w:val="0"/>
          <w:divBdr>
            <w:top w:val="none" w:sz="0" w:space="0" w:color="auto"/>
            <w:left w:val="none" w:sz="0" w:space="0" w:color="auto"/>
            <w:bottom w:val="none" w:sz="0" w:space="0" w:color="auto"/>
            <w:right w:val="none" w:sz="0" w:space="0" w:color="auto"/>
          </w:divBdr>
        </w:div>
        <w:div w:id="770859908">
          <w:marLeft w:val="640"/>
          <w:marRight w:val="0"/>
          <w:marTop w:val="0"/>
          <w:marBottom w:val="0"/>
          <w:divBdr>
            <w:top w:val="none" w:sz="0" w:space="0" w:color="auto"/>
            <w:left w:val="none" w:sz="0" w:space="0" w:color="auto"/>
            <w:bottom w:val="none" w:sz="0" w:space="0" w:color="auto"/>
            <w:right w:val="none" w:sz="0" w:space="0" w:color="auto"/>
          </w:divBdr>
        </w:div>
        <w:div w:id="782454082">
          <w:marLeft w:val="640"/>
          <w:marRight w:val="0"/>
          <w:marTop w:val="0"/>
          <w:marBottom w:val="0"/>
          <w:divBdr>
            <w:top w:val="none" w:sz="0" w:space="0" w:color="auto"/>
            <w:left w:val="none" w:sz="0" w:space="0" w:color="auto"/>
            <w:bottom w:val="none" w:sz="0" w:space="0" w:color="auto"/>
            <w:right w:val="none" w:sz="0" w:space="0" w:color="auto"/>
          </w:divBdr>
        </w:div>
        <w:div w:id="818155178">
          <w:marLeft w:val="640"/>
          <w:marRight w:val="0"/>
          <w:marTop w:val="0"/>
          <w:marBottom w:val="0"/>
          <w:divBdr>
            <w:top w:val="none" w:sz="0" w:space="0" w:color="auto"/>
            <w:left w:val="none" w:sz="0" w:space="0" w:color="auto"/>
            <w:bottom w:val="none" w:sz="0" w:space="0" w:color="auto"/>
            <w:right w:val="none" w:sz="0" w:space="0" w:color="auto"/>
          </w:divBdr>
        </w:div>
        <w:div w:id="905146026">
          <w:marLeft w:val="640"/>
          <w:marRight w:val="0"/>
          <w:marTop w:val="0"/>
          <w:marBottom w:val="0"/>
          <w:divBdr>
            <w:top w:val="none" w:sz="0" w:space="0" w:color="auto"/>
            <w:left w:val="none" w:sz="0" w:space="0" w:color="auto"/>
            <w:bottom w:val="none" w:sz="0" w:space="0" w:color="auto"/>
            <w:right w:val="none" w:sz="0" w:space="0" w:color="auto"/>
          </w:divBdr>
        </w:div>
        <w:div w:id="980233484">
          <w:marLeft w:val="640"/>
          <w:marRight w:val="0"/>
          <w:marTop w:val="0"/>
          <w:marBottom w:val="0"/>
          <w:divBdr>
            <w:top w:val="none" w:sz="0" w:space="0" w:color="auto"/>
            <w:left w:val="none" w:sz="0" w:space="0" w:color="auto"/>
            <w:bottom w:val="none" w:sz="0" w:space="0" w:color="auto"/>
            <w:right w:val="none" w:sz="0" w:space="0" w:color="auto"/>
          </w:divBdr>
        </w:div>
        <w:div w:id="995106871">
          <w:marLeft w:val="640"/>
          <w:marRight w:val="0"/>
          <w:marTop w:val="0"/>
          <w:marBottom w:val="0"/>
          <w:divBdr>
            <w:top w:val="none" w:sz="0" w:space="0" w:color="auto"/>
            <w:left w:val="none" w:sz="0" w:space="0" w:color="auto"/>
            <w:bottom w:val="none" w:sz="0" w:space="0" w:color="auto"/>
            <w:right w:val="none" w:sz="0" w:space="0" w:color="auto"/>
          </w:divBdr>
        </w:div>
        <w:div w:id="1003702128">
          <w:marLeft w:val="640"/>
          <w:marRight w:val="0"/>
          <w:marTop w:val="0"/>
          <w:marBottom w:val="0"/>
          <w:divBdr>
            <w:top w:val="none" w:sz="0" w:space="0" w:color="auto"/>
            <w:left w:val="none" w:sz="0" w:space="0" w:color="auto"/>
            <w:bottom w:val="none" w:sz="0" w:space="0" w:color="auto"/>
            <w:right w:val="none" w:sz="0" w:space="0" w:color="auto"/>
          </w:divBdr>
        </w:div>
        <w:div w:id="1015155809">
          <w:marLeft w:val="640"/>
          <w:marRight w:val="0"/>
          <w:marTop w:val="0"/>
          <w:marBottom w:val="0"/>
          <w:divBdr>
            <w:top w:val="none" w:sz="0" w:space="0" w:color="auto"/>
            <w:left w:val="none" w:sz="0" w:space="0" w:color="auto"/>
            <w:bottom w:val="none" w:sz="0" w:space="0" w:color="auto"/>
            <w:right w:val="none" w:sz="0" w:space="0" w:color="auto"/>
          </w:divBdr>
        </w:div>
        <w:div w:id="1077942560">
          <w:marLeft w:val="640"/>
          <w:marRight w:val="0"/>
          <w:marTop w:val="0"/>
          <w:marBottom w:val="0"/>
          <w:divBdr>
            <w:top w:val="none" w:sz="0" w:space="0" w:color="auto"/>
            <w:left w:val="none" w:sz="0" w:space="0" w:color="auto"/>
            <w:bottom w:val="none" w:sz="0" w:space="0" w:color="auto"/>
            <w:right w:val="none" w:sz="0" w:space="0" w:color="auto"/>
          </w:divBdr>
        </w:div>
        <w:div w:id="1200780016">
          <w:marLeft w:val="640"/>
          <w:marRight w:val="0"/>
          <w:marTop w:val="0"/>
          <w:marBottom w:val="0"/>
          <w:divBdr>
            <w:top w:val="none" w:sz="0" w:space="0" w:color="auto"/>
            <w:left w:val="none" w:sz="0" w:space="0" w:color="auto"/>
            <w:bottom w:val="none" w:sz="0" w:space="0" w:color="auto"/>
            <w:right w:val="none" w:sz="0" w:space="0" w:color="auto"/>
          </w:divBdr>
        </w:div>
        <w:div w:id="1213155846">
          <w:marLeft w:val="640"/>
          <w:marRight w:val="0"/>
          <w:marTop w:val="0"/>
          <w:marBottom w:val="0"/>
          <w:divBdr>
            <w:top w:val="none" w:sz="0" w:space="0" w:color="auto"/>
            <w:left w:val="none" w:sz="0" w:space="0" w:color="auto"/>
            <w:bottom w:val="none" w:sz="0" w:space="0" w:color="auto"/>
            <w:right w:val="none" w:sz="0" w:space="0" w:color="auto"/>
          </w:divBdr>
        </w:div>
        <w:div w:id="1235312117">
          <w:marLeft w:val="640"/>
          <w:marRight w:val="0"/>
          <w:marTop w:val="0"/>
          <w:marBottom w:val="0"/>
          <w:divBdr>
            <w:top w:val="none" w:sz="0" w:space="0" w:color="auto"/>
            <w:left w:val="none" w:sz="0" w:space="0" w:color="auto"/>
            <w:bottom w:val="none" w:sz="0" w:space="0" w:color="auto"/>
            <w:right w:val="none" w:sz="0" w:space="0" w:color="auto"/>
          </w:divBdr>
        </w:div>
        <w:div w:id="1238200272">
          <w:marLeft w:val="640"/>
          <w:marRight w:val="0"/>
          <w:marTop w:val="0"/>
          <w:marBottom w:val="0"/>
          <w:divBdr>
            <w:top w:val="none" w:sz="0" w:space="0" w:color="auto"/>
            <w:left w:val="none" w:sz="0" w:space="0" w:color="auto"/>
            <w:bottom w:val="none" w:sz="0" w:space="0" w:color="auto"/>
            <w:right w:val="none" w:sz="0" w:space="0" w:color="auto"/>
          </w:divBdr>
        </w:div>
        <w:div w:id="1293712813">
          <w:marLeft w:val="640"/>
          <w:marRight w:val="0"/>
          <w:marTop w:val="0"/>
          <w:marBottom w:val="0"/>
          <w:divBdr>
            <w:top w:val="none" w:sz="0" w:space="0" w:color="auto"/>
            <w:left w:val="none" w:sz="0" w:space="0" w:color="auto"/>
            <w:bottom w:val="none" w:sz="0" w:space="0" w:color="auto"/>
            <w:right w:val="none" w:sz="0" w:space="0" w:color="auto"/>
          </w:divBdr>
        </w:div>
        <w:div w:id="1343632479">
          <w:marLeft w:val="640"/>
          <w:marRight w:val="0"/>
          <w:marTop w:val="0"/>
          <w:marBottom w:val="0"/>
          <w:divBdr>
            <w:top w:val="none" w:sz="0" w:space="0" w:color="auto"/>
            <w:left w:val="none" w:sz="0" w:space="0" w:color="auto"/>
            <w:bottom w:val="none" w:sz="0" w:space="0" w:color="auto"/>
            <w:right w:val="none" w:sz="0" w:space="0" w:color="auto"/>
          </w:divBdr>
        </w:div>
        <w:div w:id="1350330473">
          <w:marLeft w:val="640"/>
          <w:marRight w:val="0"/>
          <w:marTop w:val="0"/>
          <w:marBottom w:val="0"/>
          <w:divBdr>
            <w:top w:val="none" w:sz="0" w:space="0" w:color="auto"/>
            <w:left w:val="none" w:sz="0" w:space="0" w:color="auto"/>
            <w:bottom w:val="none" w:sz="0" w:space="0" w:color="auto"/>
            <w:right w:val="none" w:sz="0" w:space="0" w:color="auto"/>
          </w:divBdr>
        </w:div>
        <w:div w:id="1408989973">
          <w:marLeft w:val="640"/>
          <w:marRight w:val="0"/>
          <w:marTop w:val="0"/>
          <w:marBottom w:val="0"/>
          <w:divBdr>
            <w:top w:val="none" w:sz="0" w:space="0" w:color="auto"/>
            <w:left w:val="none" w:sz="0" w:space="0" w:color="auto"/>
            <w:bottom w:val="none" w:sz="0" w:space="0" w:color="auto"/>
            <w:right w:val="none" w:sz="0" w:space="0" w:color="auto"/>
          </w:divBdr>
        </w:div>
        <w:div w:id="1453204726">
          <w:marLeft w:val="640"/>
          <w:marRight w:val="0"/>
          <w:marTop w:val="0"/>
          <w:marBottom w:val="0"/>
          <w:divBdr>
            <w:top w:val="none" w:sz="0" w:space="0" w:color="auto"/>
            <w:left w:val="none" w:sz="0" w:space="0" w:color="auto"/>
            <w:bottom w:val="none" w:sz="0" w:space="0" w:color="auto"/>
            <w:right w:val="none" w:sz="0" w:space="0" w:color="auto"/>
          </w:divBdr>
        </w:div>
        <w:div w:id="1468427872">
          <w:marLeft w:val="640"/>
          <w:marRight w:val="0"/>
          <w:marTop w:val="0"/>
          <w:marBottom w:val="0"/>
          <w:divBdr>
            <w:top w:val="none" w:sz="0" w:space="0" w:color="auto"/>
            <w:left w:val="none" w:sz="0" w:space="0" w:color="auto"/>
            <w:bottom w:val="none" w:sz="0" w:space="0" w:color="auto"/>
            <w:right w:val="none" w:sz="0" w:space="0" w:color="auto"/>
          </w:divBdr>
        </w:div>
        <w:div w:id="1474980722">
          <w:marLeft w:val="640"/>
          <w:marRight w:val="0"/>
          <w:marTop w:val="0"/>
          <w:marBottom w:val="0"/>
          <w:divBdr>
            <w:top w:val="none" w:sz="0" w:space="0" w:color="auto"/>
            <w:left w:val="none" w:sz="0" w:space="0" w:color="auto"/>
            <w:bottom w:val="none" w:sz="0" w:space="0" w:color="auto"/>
            <w:right w:val="none" w:sz="0" w:space="0" w:color="auto"/>
          </w:divBdr>
        </w:div>
        <w:div w:id="1541623936">
          <w:marLeft w:val="640"/>
          <w:marRight w:val="0"/>
          <w:marTop w:val="0"/>
          <w:marBottom w:val="0"/>
          <w:divBdr>
            <w:top w:val="none" w:sz="0" w:space="0" w:color="auto"/>
            <w:left w:val="none" w:sz="0" w:space="0" w:color="auto"/>
            <w:bottom w:val="none" w:sz="0" w:space="0" w:color="auto"/>
            <w:right w:val="none" w:sz="0" w:space="0" w:color="auto"/>
          </w:divBdr>
        </w:div>
        <w:div w:id="1569000085">
          <w:marLeft w:val="640"/>
          <w:marRight w:val="0"/>
          <w:marTop w:val="0"/>
          <w:marBottom w:val="0"/>
          <w:divBdr>
            <w:top w:val="none" w:sz="0" w:space="0" w:color="auto"/>
            <w:left w:val="none" w:sz="0" w:space="0" w:color="auto"/>
            <w:bottom w:val="none" w:sz="0" w:space="0" w:color="auto"/>
            <w:right w:val="none" w:sz="0" w:space="0" w:color="auto"/>
          </w:divBdr>
        </w:div>
        <w:div w:id="1575779695">
          <w:marLeft w:val="640"/>
          <w:marRight w:val="0"/>
          <w:marTop w:val="0"/>
          <w:marBottom w:val="0"/>
          <w:divBdr>
            <w:top w:val="none" w:sz="0" w:space="0" w:color="auto"/>
            <w:left w:val="none" w:sz="0" w:space="0" w:color="auto"/>
            <w:bottom w:val="none" w:sz="0" w:space="0" w:color="auto"/>
            <w:right w:val="none" w:sz="0" w:space="0" w:color="auto"/>
          </w:divBdr>
        </w:div>
        <w:div w:id="1581401075">
          <w:marLeft w:val="640"/>
          <w:marRight w:val="0"/>
          <w:marTop w:val="0"/>
          <w:marBottom w:val="0"/>
          <w:divBdr>
            <w:top w:val="none" w:sz="0" w:space="0" w:color="auto"/>
            <w:left w:val="none" w:sz="0" w:space="0" w:color="auto"/>
            <w:bottom w:val="none" w:sz="0" w:space="0" w:color="auto"/>
            <w:right w:val="none" w:sz="0" w:space="0" w:color="auto"/>
          </w:divBdr>
        </w:div>
        <w:div w:id="1583759926">
          <w:marLeft w:val="640"/>
          <w:marRight w:val="0"/>
          <w:marTop w:val="0"/>
          <w:marBottom w:val="0"/>
          <w:divBdr>
            <w:top w:val="none" w:sz="0" w:space="0" w:color="auto"/>
            <w:left w:val="none" w:sz="0" w:space="0" w:color="auto"/>
            <w:bottom w:val="none" w:sz="0" w:space="0" w:color="auto"/>
            <w:right w:val="none" w:sz="0" w:space="0" w:color="auto"/>
          </w:divBdr>
        </w:div>
        <w:div w:id="1599409071">
          <w:marLeft w:val="640"/>
          <w:marRight w:val="0"/>
          <w:marTop w:val="0"/>
          <w:marBottom w:val="0"/>
          <w:divBdr>
            <w:top w:val="none" w:sz="0" w:space="0" w:color="auto"/>
            <w:left w:val="none" w:sz="0" w:space="0" w:color="auto"/>
            <w:bottom w:val="none" w:sz="0" w:space="0" w:color="auto"/>
            <w:right w:val="none" w:sz="0" w:space="0" w:color="auto"/>
          </w:divBdr>
        </w:div>
        <w:div w:id="1679191954">
          <w:marLeft w:val="640"/>
          <w:marRight w:val="0"/>
          <w:marTop w:val="0"/>
          <w:marBottom w:val="0"/>
          <w:divBdr>
            <w:top w:val="none" w:sz="0" w:space="0" w:color="auto"/>
            <w:left w:val="none" w:sz="0" w:space="0" w:color="auto"/>
            <w:bottom w:val="none" w:sz="0" w:space="0" w:color="auto"/>
            <w:right w:val="none" w:sz="0" w:space="0" w:color="auto"/>
          </w:divBdr>
        </w:div>
        <w:div w:id="1725177766">
          <w:marLeft w:val="640"/>
          <w:marRight w:val="0"/>
          <w:marTop w:val="0"/>
          <w:marBottom w:val="0"/>
          <w:divBdr>
            <w:top w:val="none" w:sz="0" w:space="0" w:color="auto"/>
            <w:left w:val="none" w:sz="0" w:space="0" w:color="auto"/>
            <w:bottom w:val="none" w:sz="0" w:space="0" w:color="auto"/>
            <w:right w:val="none" w:sz="0" w:space="0" w:color="auto"/>
          </w:divBdr>
        </w:div>
        <w:div w:id="1773091454">
          <w:marLeft w:val="640"/>
          <w:marRight w:val="0"/>
          <w:marTop w:val="0"/>
          <w:marBottom w:val="0"/>
          <w:divBdr>
            <w:top w:val="none" w:sz="0" w:space="0" w:color="auto"/>
            <w:left w:val="none" w:sz="0" w:space="0" w:color="auto"/>
            <w:bottom w:val="none" w:sz="0" w:space="0" w:color="auto"/>
            <w:right w:val="none" w:sz="0" w:space="0" w:color="auto"/>
          </w:divBdr>
        </w:div>
        <w:div w:id="1813401795">
          <w:marLeft w:val="640"/>
          <w:marRight w:val="0"/>
          <w:marTop w:val="0"/>
          <w:marBottom w:val="0"/>
          <w:divBdr>
            <w:top w:val="none" w:sz="0" w:space="0" w:color="auto"/>
            <w:left w:val="none" w:sz="0" w:space="0" w:color="auto"/>
            <w:bottom w:val="none" w:sz="0" w:space="0" w:color="auto"/>
            <w:right w:val="none" w:sz="0" w:space="0" w:color="auto"/>
          </w:divBdr>
        </w:div>
        <w:div w:id="1873227324">
          <w:marLeft w:val="640"/>
          <w:marRight w:val="0"/>
          <w:marTop w:val="0"/>
          <w:marBottom w:val="0"/>
          <w:divBdr>
            <w:top w:val="none" w:sz="0" w:space="0" w:color="auto"/>
            <w:left w:val="none" w:sz="0" w:space="0" w:color="auto"/>
            <w:bottom w:val="none" w:sz="0" w:space="0" w:color="auto"/>
            <w:right w:val="none" w:sz="0" w:space="0" w:color="auto"/>
          </w:divBdr>
        </w:div>
        <w:div w:id="1900510863">
          <w:marLeft w:val="640"/>
          <w:marRight w:val="0"/>
          <w:marTop w:val="0"/>
          <w:marBottom w:val="0"/>
          <w:divBdr>
            <w:top w:val="none" w:sz="0" w:space="0" w:color="auto"/>
            <w:left w:val="none" w:sz="0" w:space="0" w:color="auto"/>
            <w:bottom w:val="none" w:sz="0" w:space="0" w:color="auto"/>
            <w:right w:val="none" w:sz="0" w:space="0" w:color="auto"/>
          </w:divBdr>
        </w:div>
        <w:div w:id="1934976297">
          <w:marLeft w:val="640"/>
          <w:marRight w:val="0"/>
          <w:marTop w:val="0"/>
          <w:marBottom w:val="0"/>
          <w:divBdr>
            <w:top w:val="none" w:sz="0" w:space="0" w:color="auto"/>
            <w:left w:val="none" w:sz="0" w:space="0" w:color="auto"/>
            <w:bottom w:val="none" w:sz="0" w:space="0" w:color="auto"/>
            <w:right w:val="none" w:sz="0" w:space="0" w:color="auto"/>
          </w:divBdr>
        </w:div>
        <w:div w:id="1973093108">
          <w:marLeft w:val="640"/>
          <w:marRight w:val="0"/>
          <w:marTop w:val="0"/>
          <w:marBottom w:val="0"/>
          <w:divBdr>
            <w:top w:val="none" w:sz="0" w:space="0" w:color="auto"/>
            <w:left w:val="none" w:sz="0" w:space="0" w:color="auto"/>
            <w:bottom w:val="none" w:sz="0" w:space="0" w:color="auto"/>
            <w:right w:val="none" w:sz="0" w:space="0" w:color="auto"/>
          </w:divBdr>
        </w:div>
        <w:div w:id="2012220812">
          <w:marLeft w:val="640"/>
          <w:marRight w:val="0"/>
          <w:marTop w:val="0"/>
          <w:marBottom w:val="0"/>
          <w:divBdr>
            <w:top w:val="none" w:sz="0" w:space="0" w:color="auto"/>
            <w:left w:val="none" w:sz="0" w:space="0" w:color="auto"/>
            <w:bottom w:val="none" w:sz="0" w:space="0" w:color="auto"/>
            <w:right w:val="none" w:sz="0" w:space="0" w:color="auto"/>
          </w:divBdr>
        </w:div>
        <w:div w:id="2022119041">
          <w:marLeft w:val="640"/>
          <w:marRight w:val="0"/>
          <w:marTop w:val="0"/>
          <w:marBottom w:val="0"/>
          <w:divBdr>
            <w:top w:val="none" w:sz="0" w:space="0" w:color="auto"/>
            <w:left w:val="none" w:sz="0" w:space="0" w:color="auto"/>
            <w:bottom w:val="none" w:sz="0" w:space="0" w:color="auto"/>
            <w:right w:val="none" w:sz="0" w:space="0" w:color="auto"/>
          </w:divBdr>
        </w:div>
        <w:div w:id="2051881015">
          <w:marLeft w:val="640"/>
          <w:marRight w:val="0"/>
          <w:marTop w:val="0"/>
          <w:marBottom w:val="0"/>
          <w:divBdr>
            <w:top w:val="none" w:sz="0" w:space="0" w:color="auto"/>
            <w:left w:val="none" w:sz="0" w:space="0" w:color="auto"/>
            <w:bottom w:val="none" w:sz="0" w:space="0" w:color="auto"/>
            <w:right w:val="none" w:sz="0" w:space="0" w:color="auto"/>
          </w:divBdr>
        </w:div>
        <w:div w:id="2114936705">
          <w:marLeft w:val="640"/>
          <w:marRight w:val="0"/>
          <w:marTop w:val="0"/>
          <w:marBottom w:val="0"/>
          <w:divBdr>
            <w:top w:val="none" w:sz="0" w:space="0" w:color="auto"/>
            <w:left w:val="none" w:sz="0" w:space="0" w:color="auto"/>
            <w:bottom w:val="none" w:sz="0" w:space="0" w:color="auto"/>
            <w:right w:val="none" w:sz="0" w:space="0" w:color="auto"/>
          </w:divBdr>
        </w:div>
      </w:divsChild>
    </w:div>
    <w:div w:id="1928927016">
      <w:bodyDiv w:val="1"/>
      <w:marLeft w:val="0"/>
      <w:marRight w:val="0"/>
      <w:marTop w:val="0"/>
      <w:marBottom w:val="0"/>
      <w:divBdr>
        <w:top w:val="none" w:sz="0" w:space="0" w:color="auto"/>
        <w:left w:val="none" w:sz="0" w:space="0" w:color="auto"/>
        <w:bottom w:val="none" w:sz="0" w:space="0" w:color="auto"/>
        <w:right w:val="none" w:sz="0" w:space="0" w:color="auto"/>
      </w:divBdr>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128667251">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480195193">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70658277">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11694532">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46993294">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898596520">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92173251">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65235383">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2170405">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24244441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23597259">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055666252">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16394211">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719131951">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header" Target="header1.xml"/><Relationship Id="rId16" Type="http://schemas.microsoft.com/office/2018/08/relationships/commentsExtensible" Target="commentsExtensible.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image" Target="media/image77.png"/><Relationship Id="rId95" Type="http://schemas.microsoft.com/office/2007/relationships/hdphoto" Target="media/hdphoto1.wdp"/><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2.xml"/><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8.jpeg"/><Relationship Id="rId108" Type="http://schemas.openxmlformats.org/officeDocument/2006/relationships/image" Target="media/image93.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footer" Target="footer1.xml"/><Relationship Id="rId119" Type="http://schemas.microsoft.com/office/2011/relationships/people" Target="people.xm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github.com/s-shahpouri/DL_PET" TargetMode="External"/><Relationship Id="rId110" Type="http://schemas.openxmlformats.org/officeDocument/2006/relationships/image" Target="media/image95.png"/><Relationship Id="rId115"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microsoft.com/office/2011/relationships/commentsExtended" Target="commentsExtended.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png"/><Relationship Id="rId111" Type="http://schemas.openxmlformats.org/officeDocument/2006/relationships/image" Target="media/image96.png"/><Relationship Id="rId15" Type="http://schemas.microsoft.com/office/2016/09/relationships/commentsIds" Target="commentsIds.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D73081B6CC04448289A3757EF2937960"/>
        <w:category>
          <w:name w:val="General"/>
          <w:gallery w:val="placeholder"/>
        </w:category>
        <w:types>
          <w:type w:val="bbPlcHdr"/>
        </w:types>
        <w:behaviors>
          <w:behavior w:val="content"/>
        </w:behaviors>
        <w:guid w:val="{EC07C75F-E733-4C79-A0C6-D3EC8DBA52D9}"/>
      </w:docPartPr>
      <w:docPartBody>
        <w:p w:rsidR="0068750D" w:rsidRDefault="00D77B60" w:rsidP="00D77B60">
          <w:pPr>
            <w:pStyle w:val="D73081B6CC04448289A3757EF2937960"/>
          </w:pPr>
          <w:r w:rsidRPr="00DE6332">
            <w:rPr>
              <w:rStyle w:val="PlaceholderText"/>
            </w:rPr>
            <w:t>Click or tap here to enter text.</w:t>
          </w:r>
        </w:p>
      </w:docPartBody>
    </w:docPart>
    <w:docPart>
      <w:docPartPr>
        <w:name w:val="CAF93A38C1494F58B77E7CDE14A8CDC1"/>
        <w:category>
          <w:name w:val="General"/>
          <w:gallery w:val="placeholder"/>
        </w:category>
        <w:types>
          <w:type w:val="bbPlcHdr"/>
        </w:types>
        <w:behaviors>
          <w:behavior w:val="content"/>
        </w:behaviors>
        <w:guid w:val="{640E6FC0-767D-4F73-A047-B7F06CFCC007}"/>
      </w:docPartPr>
      <w:docPartBody>
        <w:p w:rsidR="00D97E90" w:rsidRDefault="0068750D" w:rsidP="0068750D">
          <w:pPr>
            <w:pStyle w:val="CAF93A38C1494F58B77E7CDE14A8CDC1"/>
          </w:pPr>
          <w:r w:rsidRPr="00DE6332">
            <w:rPr>
              <w:rStyle w:val="PlaceholderText"/>
            </w:rPr>
            <w:t>Click or tap here to enter text.</w:t>
          </w:r>
        </w:p>
      </w:docPartBody>
    </w:docPart>
    <w:docPart>
      <w:docPartPr>
        <w:name w:val="D965F61B52C545B682A179CBE5304B9E"/>
        <w:category>
          <w:name w:val="General"/>
          <w:gallery w:val="placeholder"/>
        </w:category>
        <w:types>
          <w:type w:val="bbPlcHdr"/>
        </w:types>
        <w:behaviors>
          <w:behavior w:val="content"/>
        </w:behaviors>
        <w:guid w:val="{CA5916AA-0FC0-4B3F-9CDB-EA2E144ACFA8}"/>
      </w:docPartPr>
      <w:docPartBody>
        <w:p w:rsidR="00D97E90" w:rsidRDefault="0068750D" w:rsidP="0068750D">
          <w:pPr>
            <w:pStyle w:val="D965F61B52C545B682A179CBE5304B9E"/>
          </w:pPr>
          <w:r w:rsidRPr="00DE6332">
            <w:rPr>
              <w:rStyle w:val="PlaceholderText"/>
            </w:rPr>
            <w:t>Click or tap here to enter text.</w:t>
          </w:r>
        </w:p>
      </w:docPartBody>
    </w:docPart>
    <w:docPart>
      <w:docPartPr>
        <w:name w:val="537F9BD9420F4FE5A4A20AB877F8DD88"/>
        <w:category>
          <w:name w:val="General"/>
          <w:gallery w:val="placeholder"/>
        </w:category>
        <w:types>
          <w:type w:val="bbPlcHdr"/>
        </w:types>
        <w:behaviors>
          <w:behavior w:val="content"/>
        </w:behaviors>
        <w:guid w:val="{4D2B4FF0-C3A4-46B7-889C-860103ABEAA4}"/>
      </w:docPartPr>
      <w:docPartBody>
        <w:p w:rsidR="00D97E90" w:rsidRDefault="0068750D" w:rsidP="0068750D">
          <w:pPr>
            <w:pStyle w:val="537F9BD9420F4FE5A4A20AB877F8DD88"/>
          </w:pPr>
          <w:r w:rsidRPr="00DE6332">
            <w:rPr>
              <w:rStyle w:val="PlaceholderText"/>
            </w:rPr>
            <w:t>Click or tap here to enter text.</w:t>
          </w:r>
        </w:p>
      </w:docPartBody>
    </w:docPart>
    <w:docPart>
      <w:docPartPr>
        <w:name w:val="4C99A982F6A44CE4986DD2D652486772"/>
        <w:category>
          <w:name w:val="General"/>
          <w:gallery w:val="placeholder"/>
        </w:category>
        <w:types>
          <w:type w:val="bbPlcHdr"/>
        </w:types>
        <w:behaviors>
          <w:behavior w:val="content"/>
        </w:behaviors>
        <w:guid w:val="{C476DECE-734F-45E6-8464-CF800B521EF4}"/>
      </w:docPartPr>
      <w:docPartBody>
        <w:p w:rsidR="00D97E90" w:rsidRDefault="0068750D" w:rsidP="0068750D">
          <w:pPr>
            <w:pStyle w:val="4C99A982F6A44CE4986DD2D652486772"/>
          </w:pPr>
          <w:r w:rsidRPr="00DE6332">
            <w:rPr>
              <w:rStyle w:val="PlaceholderText"/>
            </w:rPr>
            <w:t>Click or tap here to enter text.</w:t>
          </w:r>
        </w:p>
      </w:docPartBody>
    </w:docPart>
    <w:docPart>
      <w:docPartPr>
        <w:name w:val="C1F4545322E7423D8796A821ED5BFF7B"/>
        <w:category>
          <w:name w:val="General"/>
          <w:gallery w:val="placeholder"/>
        </w:category>
        <w:types>
          <w:type w:val="bbPlcHdr"/>
        </w:types>
        <w:behaviors>
          <w:behavior w:val="content"/>
        </w:behaviors>
        <w:guid w:val="{DB4005C3-2EA7-4658-A9B8-021C317C62D3}"/>
      </w:docPartPr>
      <w:docPartBody>
        <w:p w:rsidR="00D97E90" w:rsidRDefault="0068750D" w:rsidP="0068750D">
          <w:pPr>
            <w:pStyle w:val="C1F4545322E7423D8796A821ED5BFF7B"/>
          </w:pPr>
          <w:r w:rsidRPr="00DE6332">
            <w:rPr>
              <w:rStyle w:val="PlaceholderText"/>
            </w:rPr>
            <w:t>Click or tap here to enter text.</w:t>
          </w:r>
        </w:p>
      </w:docPartBody>
    </w:docPart>
    <w:docPart>
      <w:docPartPr>
        <w:name w:val="E08C6DF2CF9B4FF4A5070F79618CD974"/>
        <w:category>
          <w:name w:val="General"/>
          <w:gallery w:val="placeholder"/>
        </w:category>
        <w:types>
          <w:type w:val="bbPlcHdr"/>
        </w:types>
        <w:behaviors>
          <w:behavior w:val="content"/>
        </w:behaviors>
        <w:guid w:val="{F54E25CC-E7DF-4A5C-BD5E-67773B22054B}"/>
      </w:docPartPr>
      <w:docPartBody>
        <w:p w:rsidR="00D97E90" w:rsidRDefault="0068750D" w:rsidP="0068750D">
          <w:pPr>
            <w:pStyle w:val="E08C6DF2CF9B4FF4A5070F79618CD974"/>
          </w:pPr>
          <w:r w:rsidRPr="00DE6332">
            <w:rPr>
              <w:rStyle w:val="PlaceholderText"/>
            </w:rPr>
            <w:t>Click or tap here to enter text.</w:t>
          </w:r>
        </w:p>
      </w:docPartBody>
    </w:docPart>
    <w:docPart>
      <w:docPartPr>
        <w:name w:val="CCC385371196461698EECE88B76DDF58"/>
        <w:category>
          <w:name w:val="General"/>
          <w:gallery w:val="placeholder"/>
        </w:category>
        <w:types>
          <w:type w:val="bbPlcHdr"/>
        </w:types>
        <w:behaviors>
          <w:behavior w:val="content"/>
        </w:behaviors>
        <w:guid w:val="{5E05F08A-5682-4001-95A1-4B97BAA1368D}"/>
      </w:docPartPr>
      <w:docPartBody>
        <w:p w:rsidR="00C05E88" w:rsidRDefault="00C42BD3" w:rsidP="00C42BD3">
          <w:pPr>
            <w:pStyle w:val="CCC385371196461698EECE88B76DDF58"/>
          </w:pPr>
          <w:r w:rsidRPr="00DE6332">
            <w:rPr>
              <w:rStyle w:val="PlaceholderText"/>
            </w:rPr>
            <w:t>Click or tap here to enter text.</w:t>
          </w:r>
        </w:p>
      </w:docPartBody>
    </w:docPart>
    <w:docPart>
      <w:docPartPr>
        <w:name w:val="6EE9D5E7B2604431A2A8B6BD1C2CCDF5"/>
        <w:category>
          <w:name w:val="General"/>
          <w:gallery w:val="placeholder"/>
        </w:category>
        <w:types>
          <w:type w:val="bbPlcHdr"/>
        </w:types>
        <w:behaviors>
          <w:behavior w:val="content"/>
        </w:behaviors>
        <w:guid w:val="{827AD26C-D126-4A51-9CEA-452EE956016A}"/>
      </w:docPartPr>
      <w:docPartBody>
        <w:p w:rsidR="003C044E" w:rsidRDefault="003C044E" w:rsidP="003C044E">
          <w:pPr>
            <w:pStyle w:val="6EE9D5E7B2604431A2A8B6BD1C2CCDF5"/>
          </w:pPr>
          <w:r w:rsidRPr="00DE6332">
            <w:rPr>
              <w:rStyle w:val="PlaceholderText"/>
            </w:rPr>
            <w:t>Click or tap here to enter text.</w:t>
          </w:r>
        </w:p>
      </w:docPartBody>
    </w:docPart>
    <w:docPart>
      <w:docPartPr>
        <w:name w:val="D711F2BF732E4C54BC41E121A6D1EFD2"/>
        <w:category>
          <w:name w:val="General"/>
          <w:gallery w:val="placeholder"/>
        </w:category>
        <w:types>
          <w:type w:val="bbPlcHdr"/>
        </w:types>
        <w:behaviors>
          <w:behavior w:val="content"/>
        </w:behaviors>
        <w:guid w:val="{2100F5E5-A32C-4F7A-ADBC-9DCB54B624C6}"/>
      </w:docPartPr>
      <w:docPartBody>
        <w:p w:rsidR="003C044E" w:rsidRDefault="003C044E" w:rsidP="003C044E">
          <w:pPr>
            <w:pStyle w:val="D711F2BF732E4C54BC41E121A6D1EFD2"/>
          </w:pPr>
          <w:r w:rsidRPr="00DE6332">
            <w:rPr>
              <w:rStyle w:val="PlaceholderText"/>
            </w:rPr>
            <w:t>Click or tap here to enter text.</w:t>
          </w:r>
        </w:p>
      </w:docPartBody>
    </w:docPart>
    <w:docPart>
      <w:docPartPr>
        <w:name w:val="39E8C89288BB428FBDB92513923AD77E"/>
        <w:category>
          <w:name w:val="General"/>
          <w:gallery w:val="placeholder"/>
        </w:category>
        <w:types>
          <w:type w:val="bbPlcHdr"/>
        </w:types>
        <w:behaviors>
          <w:behavior w:val="content"/>
        </w:behaviors>
        <w:guid w:val="{FBE57775-99E6-4970-A772-37B169BD3271}"/>
      </w:docPartPr>
      <w:docPartBody>
        <w:p w:rsidR="00F859B4" w:rsidRDefault="00E27201" w:rsidP="00E27201">
          <w:pPr>
            <w:pStyle w:val="39E8C89288BB428FBDB92513923AD77E"/>
          </w:pPr>
          <w:r w:rsidRPr="00DE6332">
            <w:rPr>
              <w:rStyle w:val="PlaceholderText"/>
            </w:rPr>
            <w:t>Click or tap here to enter text.</w:t>
          </w:r>
        </w:p>
      </w:docPartBody>
    </w:docPart>
    <w:docPart>
      <w:docPartPr>
        <w:name w:val="93561CFF48534070B6863A4F1A00BF83"/>
        <w:category>
          <w:name w:val="General"/>
          <w:gallery w:val="placeholder"/>
        </w:category>
        <w:types>
          <w:type w:val="bbPlcHdr"/>
        </w:types>
        <w:behaviors>
          <w:behavior w:val="content"/>
        </w:behaviors>
        <w:guid w:val="{F2D68CE2-E6A9-4975-8264-45BA9582F425}"/>
      </w:docPartPr>
      <w:docPartBody>
        <w:p w:rsidR="00F859B4" w:rsidRDefault="00E27201" w:rsidP="00E27201">
          <w:pPr>
            <w:pStyle w:val="93561CFF48534070B6863A4F1A00BF83"/>
          </w:pPr>
          <w:r w:rsidRPr="00DE6332">
            <w:rPr>
              <w:rStyle w:val="PlaceholderText"/>
            </w:rPr>
            <w:t>Click or tap here to enter text.</w:t>
          </w:r>
        </w:p>
      </w:docPartBody>
    </w:docPart>
    <w:docPart>
      <w:docPartPr>
        <w:name w:val="9D47C410F21C47BD9A107BF28E254EBD"/>
        <w:category>
          <w:name w:val="General"/>
          <w:gallery w:val="placeholder"/>
        </w:category>
        <w:types>
          <w:type w:val="bbPlcHdr"/>
        </w:types>
        <w:behaviors>
          <w:behavior w:val="content"/>
        </w:behaviors>
        <w:guid w:val="{9573C561-C8B8-49C1-99EB-2C0FD1DF10C9}"/>
      </w:docPartPr>
      <w:docPartBody>
        <w:p w:rsidR="009856F6" w:rsidRDefault="00F859B4" w:rsidP="00F859B4">
          <w:pPr>
            <w:pStyle w:val="9D47C410F21C47BD9A107BF28E254EBD"/>
          </w:pPr>
          <w:r w:rsidRPr="00DE6332">
            <w:rPr>
              <w:rStyle w:val="PlaceholderText"/>
            </w:rPr>
            <w:t>Click or tap here to enter text.</w:t>
          </w:r>
        </w:p>
      </w:docPartBody>
    </w:docPart>
    <w:docPart>
      <w:docPartPr>
        <w:name w:val="EAA32CD975014E1FAEC64582D0A24F44"/>
        <w:category>
          <w:name w:val="General"/>
          <w:gallery w:val="placeholder"/>
        </w:category>
        <w:types>
          <w:type w:val="bbPlcHdr"/>
        </w:types>
        <w:behaviors>
          <w:behavior w:val="content"/>
        </w:behaviors>
        <w:guid w:val="{CE9F0F8C-0AE0-4858-BA58-AF42678C5918}"/>
      </w:docPartPr>
      <w:docPartBody>
        <w:p w:rsidR="009856F6" w:rsidRDefault="00F859B4" w:rsidP="00F859B4">
          <w:pPr>
            <w:pStyle w:val="EAA32CD975014E1FAEC64582D0A24F44"/>
          </w:pPr>
          <w:r w:rsidRPr="00DE6332">
            <w:rPr>
              <w:rStyle w:val="PlaceholderText"/>
            </w:rPr>
            <w:t>Click or tap here to enter text.</w:t>
          </w:r>
        </w:p>
      </w:docPartBody>
    </w:docPart>
    <w:docPart>
      <w:docPartPr>
        <w:name w:val="D4EAF7E103974C488A55E82C649A89C5"/>
        <w:category>
          <w:name w:val="General"/>
          <w:gallery w:val="placeholder"/>
        </w:category>
        <w:types>
          <w:type w:val="bbPlcHdr"/>
        </w:types>
        <w:behaviors>
          <w:behavior w:val="content"/>
        </w:behaviors>
        <w:guid w:val="{96B93EB8-D16C-4F9D-A9B9-DB029321A4B2}"/>
      </w:docPartPr>
      <w:docPartBody>
        <w:p w:rsidR="009856F6" w:rsidRDefault="00F859B4" w:rsidP="00F859B4">
          <w:pPr>
            <w:pStyle w:val="D4EAF7E103974C488A55E82C649A89C5"/>
          </w:pPr>
          <w:r w:rsidRPr="00DE6332">
            <w:rPr>
              <w:rStyle w:val="PlaceholderText"/>
            </w:rPr>
            <w:t>Click or tap here to enter text.</w:t>
          </w:r>
        </w:p>
      </w:docPartBody>
    </w:docPart>
    <w:docPart>
      <w:docPartPr>
        <w:name w:val="7DB3900881264CD8B1493AD4740D9948"/>
        <w:category>
          <w:name w:val="General"/>
          <w:gallery w:val="placeholder"/>
        </w:category>
        <w:types>
          <w:type w:val="bbPlcHdr"/>
        </w:types>
        <w:behaviors>
          <w:behavior w:val="content"/>
        </w:behaviors>
        <w:guid w:val="{174D0329-DE17-4A32-B16F-1EC0D5FC0A9A}"/>
      </w:docPartPr>
      <w:docPartBody>
        <w:p w:rsidR="00B36166" w:rsidRDefault="009856F6" w:rsidP="009856F6">
          <w:pPr>
            <w:pStyle w:val="7DB3900881264CD8B1493AD4740D9948"/>
          </w:pPr>
          <w:r w:rsidRPr="00DE6332">
            <w:rPr>
              <w:rStyle w:val="PlaceholderText"/>
            </w:rPr>
            <w:t>Click or tap here to enter text.</w:t>
          </w:r>
        </w:p>
      </w:docPartBody>
    </w:docPart>
    <w:docPart>
      <w:docPartPr>
        <w:name w:val="1E9AE7B8CCE944429B653227D0B71093"/>
        <w:category>
          <w:name w:val="General"/>
          <w:gallery w:val="placeholder"/>
        </w:category>
        <w:types>
          <w:type w:val="bbPlcHdr"/>
        </w:types>
        <w:behaviors>
          <w:behavior w:val="content"/>
        </w:behaviors>
        <w:guid w:val="{F5566E8A-576A-4778-BAA9-9513E7900C56}"/>
      </w:docPartPr>
      <w:docPartBody>
        <w:p w:rsidR="00B36166" w:rsidRDefault="009856F6" w:rsidP="009856F6">
          <w:pPr>
            <w:pStyle w:val="1E9AE7B8CCE944429B653227D0B71093"/>
          </w:pPr>
          <w:r w:rsidRPr="00DE6332">
            <w:rPr>
              <w:rStyle w:val="PlaceholderText"/>
            </w:rPr>
            <w:t>Click or tap here to enter text.</w:t>
          </w:r>
        </w:p>
      </w:docPartBody>
    </w:docPart>
    <w:docPart>
      <w:docPartPr>
        <w:name w:val="19E8D2DEDF4B4F94ACAF9ABC44B308E9"/>
        <w:category>
          <w:name w:val="General"/>
          <w:gallery w:val="placeholder"/>
        </w:category>
        <w:types>
          <w:type w:val="bbPlcHdr"/>
        </w:types>
        <w:behaviors>
          <w:behavior w:val="content"/>
        </w:behaviors>
        <w:guid w:val="{D72A9F18-EF86-4344-8EB0-9C02597EBC85}"/>
      </w:docPartPr>
      <w:docPartBody>
        <w:p w:rsidR="00B36166" w:rsidRDefault="009856F6" w:rsidP="009856F6">
          <w:pPr>
            <w:pStyle w:val="19E8D2DEDF4B4F94ACAF9ABC44B308E9"/>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090E4E"/>
    <w:rsid w:val="000A462B"/>
    <w:rsid w:val="00123DC0"/>
    <w:rsid w:val="00153615"/>
    <w:rsid w:val="00193A3E"/>
    <w:rsid w:val="001F1B9D"/>
    <w:rsid w:val="00202819"/>
    <w:rsid w:val="00206C5A"/>
    <w:rsid w:val="00256F86"/>
    <w:rsid w:val="0028258C"/>
    <w:rsid w:val="00287F36"/>
    <w:rsid w:val="002A40E6"/>
    <w:rsid w:val="00315D49"/>
    <w:rsid w:val="00330029"/>
    <w:rsid w:val="003C044E"/>
    <w:rsid w:val="00577BB3"/>
    <w:rsid w:val="005A0640"/>
    <w:rsid w:val="005A5BB9"/>
    <w:rsid w:val="005F6F3F"/>
    <w:rsid w:val="00680AED"/>
    <w:rsid w:val="0068750D"/>
    <w:rsid w:val="006F3753"/>
    <w:rsid w:val="00746879"/>
    <w:rsid w:val="00794F3F"/>
    <w:rsid w:val="007E18BE"/>
    <w:rsid w:val="007E1A3B"/>
    <w:rsid w:val="0086142E"/>
    <w:rsid w:val="008B76D7"/>
    <w:rsid w:val="008D1DDF"/>
    <w:rsid w:val="009856F6"/>
    <w:rsid w:val="009A36B2"/>
    <w:rsid w:val="009D4816"/>
    <w:rsid w:val="00A55772"/>
    <w:rsid w:val="00AA6996"/>
    <w:rsid w:val="00AA6EBF"/>
    <w:rsid w:val="00AA7519"/>
    <w:rsid w:val="00AB4386"/>
    <w:rsid w:val="00AE1BDD"/>
    <w:rsid w:val="00B36166"/>
    <w:rsid w:val="00B43358"/>
    <w:rsid w:val="00B6679E"/>
    <w:rsid w:val="00BA4CD2"/>
    <w:rsid w:val="00C05E88"/>
    <w:rsid w:val="00C10795"/>
    <w:rsid w:val="00C42BD3"/>
    <w:rsid w:val="00C6398F"/>
    <w:rsid w:val="00CA3EA7"/>
    <w:rsid w:val="00CB4FC5"/>
    <w:rsid w:val="00D77B60"/>
    <w:rsid w:val="00D80613"/>
    <w:rsid w:val="00D8457B"/>
    <w:rsid w:val="00D97E90"/>
    <w:rsid w:val="00E24076"/>
    <w:rsid w:val="00E27201"/>
    <w:rsid w:val="00EF60D7"/>
    <w:rsid w:val="00F02A6E"/>
    <w:rsid w:val="00F15716"/>
    <w:rsid w:val="00F859B4"/>
    <w:rsid w:val="00FA0370"/>
    <w:rsid w:val="00FB5EFF"/>
    <w:rsid w:val="00FD7FD9"/>
    <w:rsid w:val="00FE15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856F6"/>
    <w:rPr>
      <w:color w:val="666666"/>
    </w:rPr>
  </w:style>
  <w:style w:type="paragraph" w:customStyle="1" w:styleId="9B0043A122914F25BF0A8546B1F0498B">
    <w:name w:val="9B0043A122914F25BF0A8546B1F0498B"/>
    <w:rsid w:val="00315D49"/>
  </w:style>
  <w:style w:type="paragraph" w:customStyle="1" w:styleId="D73081B6CC04448289A3757EF2937960">
    <w:name w:val="D73081B6CC04448289A3757EF2937960"/>
    <w:rsid w:val="00D77B60"/>
  </w:style>
  <w:style w:type="paragraph" w:customStyle="1" w:styleId="CAF93A38C1494F58B77E7CDE14A8CDC1">
    <w:name w:val="CAF93A38C1494F58B77E7CDE14A8CDC1"/>
    <w:rsid w:val="0068750D"/>
  </w:style>
  <w:style w:type="paragraph" w:customStyle="1" w:styleId="D965F61B52C545B682A179CBE5304B9E">
    <w:name w:val="D965F61B52C545B682A179CBE5304B9E"/>
    <w:rsid w:val="0068750D"/>
  </w:style>
  <w:style w:type="paragraph" w:customStyle="1" w:styleId="537F9BD9420F4FE5A4A20AB877F8DD88">
    <w:name w:val="537F9BD9420F4FE5A4A20AB877F8DD88"/>
    <w:rsid w:val="0068750D"/>
  </w:style>
  <w:style w:type="paragraph" w:customStyle="1" w:styleId="4C99A982F6A44CE4986DD2D652486772">
    <w:name w:val="4C99A982F6A44CE4986DD2D652486772"/>
    <w:rsid w:val="0068750D"/>
  </w:style>
  <w:style w:type="paragraph" w:customStyle="1" w:styleId="C1F4545322E7423D8796A821ED5BFF7B">
    <w:name w:val="C1F4545322E7423D8796A821ED5BFF7B"/>
    <w:rsid w:val="0068750D"/>
  </w:style>
  <w:style w:type="paragraph" w:customStyle="1" w:styleId="CCC385371196461698EECE88B76DDF58">
    <w:name w:val="CCC385371196461698EECE88B76DDF58"/>
    <w:rsid w:val="00C42BD3"/>
  </w:style>
  <w:style w:type="paragraph" w:customStyle="1" w:styleId="E08C6DF2CF9B4FF4A5070F79618CD974">
    <w:name w:val="E08C6DF2CF9B4FF4A5070F79618CD974"/>
    <w:rsid w:val="0068750D"/>
  </w:style>
  <w:style w:type="paragraph" w:customStyle="1" w:styleId="6EE9D5E7B2604431A2A8B6BD1C2CCDF5">
    <w:name w:val="6EE9D5E7B2604431A2A8B6BD1C2CCDF5"/>
    <w:rsid w:val="003C044E"/>
  </w:style>
  <w:style w:type="paragraph" w:customStyle="1" w:styleId="D711F2BF732E4C54BC41E121A6D1EFD2">
    <w:name w:val="D711F2BF732E4C54BC41E121A6D1EFD2"/>
    <w:rsid w:val="003C044E"/>
  </w:style>
  <w:style w:type="paragraph" w:customStyle="1" w:styleId="39E8C89288BB428FBDB92513923AD77E">
    <w:name w:val="39E8C89288BB428FBDB92513923AD77E"/>
    <w:rsid w:val="00E27201"/>
  </w:style>
  <w:style w:type="paragraph" w:customStyle="1" w:styleId="93561CFF48534070B6863A4F1A00BF83">
    <w:name w:val="93561CFF48534070B6863A4F1A00BF83"/>
    <w:rsid w:val="00E27201"/>
  </w:style>
  <w:style w:type="paragraph" w:customStyle="1" w:styleId="7DB3900881264CD8B1493AD4740D9948">
    <w:name w:val="7DB3900881264CD8B1493AD4740D9948"/>
    <w:rsid w:val="009856F6"/>
    <w:rPr>
      <w:lang/>
    </w:rPr>
  </w:style>
  <w:style w:type="paragraph" w:customStyle="1" w:styleId="9D47C410F21C47BD9A107BF28E254EBD">
    <w:name w:val="9D47C410F21C47BD9A107BF28E254EBD"/>
    <w:rsid w:val="00F859B4"/>
  </w:style>
  <w:style w:type="paragraph" w:customStyle="1" w:styleId="EAA32CD975014E1FAEC64582D0A24F44">
    <w:name w:val="EAA32CD975014E1FAEC64582D0A24F44"/>
    <w:rsid w:val="00F859B4"/>
  </w:style>
  <w:style w:type="paragraph" w:customStyle="1" w:styleId="D4EAF7E103974C488A55E82C649A89C5">
    <w:name w:val="D4EAF7E103974C488A55E82C649A89C5"/>
    <w:rsid w:val="00F859B4"/>
  </w:style>
  <w:style w:type="paragraph" w:customStyle="1" w:styleId="1E9AE7B8CCE944429B653227D0B71093">
    <w:name w:val="1E9AE7B8CCE944429B653227D0B71093"/>
    <w:rsid w:val="009856F6"/>
    <w:rPr>
      <w:lang/>
    </w:rPr>
  </w:style>
  <w:style w:type="paragraph" w:customStyle="1" w:styleId="19E8D2DEDF4B4F94ACAF9ABC44B308E9">
    <w:name w:val="19E8D2DEDF4B4F94ACAF9ABC44B308E9"/>
    <w:rsid w:val="009856F6"/>
    <w:rPr>
      <w:lang/>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30f328b1-680e-4005-87a8-ef4c36d05cef&quot;,&quot;properties&quot;:{&quot;noteIndex&quot;:0},&quot;isEdited&quot;:false,&quot;manualOverride&quot;:{&quot;isManuallyOverridden&quot;:false,&quot;citeprocText&quot;:&quot;(4–6)&quot;,&quot;manualOverrideText&quot;:&quot;&quot;},&quot;citationTag&quot;:&quot;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4b4439b1-92c4-4724-b135-27c8c40a3714&quot;,&quot;properties&quot;:{&quot;noteIndex&quot;:0},&quot;isEdited&quot;:false,&quot;manualOverride&quot;:{&quot;isManuallyOverridden&quot;:false,&quot;citeprocText&quot;:&quot;(7–9)&quot;,&quot;manualOverrideText&quot;:&quot;&quot;},&quot;citationTag&quot;:&quot;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edcff80c-68dc-4cbe-96d7-66e689e297c5&quot;,&quot;properties&quot;:{&quot;noteIndex&quot;:0},&quot;isEdited&quot;:false,&quot;manualOverride&quot;:{&quot;isManuallyOverridden&quot;:false,&quot;citeprocText&quot;:&quot;(7)&quot;,&quot;manualOverrideText&quot;:&quot;&quot;},&quot;citationTag&quot;:&quot;MENDELEY_CITATION_v3_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suppress-author&quot;:false,&quot;composite&quot;:false,&quot;author-only&quot;:false}]},{&quot;citationID&quot;:&quot;MENDELEY_CITATION_b23157bc-a73b-4eb8-957b-5cc4c5550fce&quot;,&quot;properties&quot;:{&quot;noteIndex&quot;:0},&quot;isEdited&quot;:false,&quot;manualOverride&quot;:{&quot;isManuallyOverridden&quot;:false,&quot;citeprocText&quot;:&quot;(10)&quot;,&quot;manualOverrideText&quot;:&quot;&quot;},&quot;citationTag&quot;:&quot;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00b05bd3-76c4-4d35-9d92-084a0a8f8c1d&quot;,&quot;properties&quot;:{&quot;noteIndex&quot;:0},&quot;isEdited&quot;:false,&quot;manualOverride&quot;:{&quot;isManuallyOverridden&quot;:false,&quot;citeprocText&quot;:&quot;(7,10)&quot;,&quot;manualOverrideText&quot;:&quot;&quot;},&quot;citationTag&quot;:&quot;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3f462d65-248b-440a-a6c8-35fd822997d7&quot;,&quot;properties&quot;:{&quot;noteIndex&quot;:0},&quot;isEdited&quot;:false,&quot;manualOverride&quot;:{&quot;isManuallyOverridden&quot;:false,&quot;citeprocText&quot;:&quot;(11,12)&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e84a8691-2480-4b4e-affd-ccccafa85e8a&quot;,&quot;properties&quot;:{&quot;noteIndex&quot;:0},&quot;isEdited&quot;:false,&quot;manualOverride&quot;:{&quot;isManuallyOverridden&quot;:false,&quot;citeprocText&quot;:&quot;(13)&quot;,&quot;manualOverrideText&quot;:&quot;&quot;},&quot;citationTag&quot;:&quot;MENDELEY_CITATION_v3_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&quot;,&quot;citationItems&quot;:[{&quot;id&quot;:&quot;f6a751df-cf23-3f57-ab02-72bb054292a4&quot;,&quot;itemData&quot;:{&quot;type&quot;:&quot;paper-conference&quot;,&quot;id&quot;:&quot;f6a751df-cf23-3f57-ab02-72bb054292a4&quot;,&quot;title&quot;:&quot;Description of a simultaneous emission-transmission CT system&quot;,&quot;author&quot;:[{&quot;family&quot;:&quot;Hasegawa&quot;,&quot;given&quot;:&quot;Bruce H.&quot;,&quot;parse-names&quot;:false,&quot;dropping-particle&quot;:&quot;&quot;,&quot;non-dropping-particle&quot;:&quot;&quot;},{&quot;family&quot;:&quot;Gingold&quot;,&quot;given&quot;:&quot;Eric L.&quot;,&quot;parse-names&quot;:false,&quot;dropping-particle&quot;:&quot;&quot;,&quot;non-dropping-particle&quot;:&quot;&quot;},{&quot;family&quot;:&quot;Reilly&quot;,&quot;given&quot;:&quot;Susan M.&quot;,&quot;parse-names&quot;:false,&quot;dropping-particle&quot;:&quot;&quot;,&quot;non-dropping-particle&quot;:&quot;&quot;},{&quot;family&quot;:&quot;Liew&quot;,&quot;given&quot;:&quot;Soo-Chin&quot;,&quot;parse-names&quot;:false,&quot;dropping-particle&quot;:&quot;&quot;,&quot;non-dropping-particle&quot;:&quot;&quot;},{&quot;family&quot;:&quot;Cann&quot;,&quot;given&quot;:&quot;Christopher E.&quot;,&quot;parse-names&quot;:false,&quot;dropping-particle&quot;:&quot;&quot;,&quot;non-dropping-particle&quot;:&quot;&quot;}],&quot;container-title&quot;:&quot;Medical Imaging IV: Image Formation&quot;,&quot;DOI&quot;:&quot;10.1117/12.18783&quot;,&quot;ISSN&quot;:&quot;1996756X&quot;,&quot;issued&quot;:{&quot;date-parts&quot;:[[1990]]},&quot;abstract&quot;:&quot;We are designing an instrument which will perform correlated emission-transmission image acquisition, but which departs from previous systems by incorporating a low-power x-ray tube and generator, rather than a radionuclide source, for the transmission image. The system uses an array of high-purity germanium (HPGe) detectors and detector electronics with energy discrimination circuitry to separate x-rays (at 100 or 120 kVp) from higher energy gamma rays from the 99mTc or 123I radiopharmaceutical injected into the patient. The data acquisition electronics have time constants matching the charge collection time (50 ns) of the HPGe detectors to maximize count-rate capabilities (up to 1 million cps per detector element), while maintaining adequate energy resolution (approximately 10% FWHM). Each detector channel has two energy windows for simultaneous transmission-emission imaging or for dual-energy x-ray studies. A host computer provides system control as well as data acquisition, data correction, tomographic image reconstruction, image display, and data analysis. As a radionuclide imaging system, this instrument will function as a single-slice SPECT scanner with high-count rate capabilities and excellent energy resolution for imaging short-lived radionuclides, improved photopeak discrimination and scatter rejection, and simultaneous imaging of multiple radionuclides. The system also will generate radiographic images in either a tomographic or projection scanning mode, while dual-energy x-ray CT will provide material-specific imaging.&quot;,&quot;volume&quot;:&quot;1231&quot;,&quot;container-title-short&quot;:&quot;&quot;},&quot;isTemporary&quot;:false}]},{&quot;citationID&quot;:&quot;MENDELEY_CITATION_5884c7b5-430e-4fe2-84a5-9662b934e180&quot;,&quot;properties&quot;:{&quot;noteIndex&quot;:0},&quot;isEdited&quot;:false,&quot;manualOverride&quot;:{&quot;isManuallyOverridden&quot;:false,&quot;citeprocText&quot;:&quot;(14,15)&quot;,&quot;manualOverrideText&quot;:&quot;&quot;},&quot;citationTag&quot;:&quot;MENDELEY_CITATION_v3_eyJjaXRhdGlvbklEIjoiTUVOREVMRVlfQ0lUQVRJT05fNTg4NGM3YjUtNDMwZS00ZmUyLTg0YTUtOTY2MmI5MzRlMTgw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8d531e1f-6fd2-41ab-97ef-2654313923be&quot;,&quot;properties&quot;:{&quot;noteIndex&quot;:0},&quot;isEdited&quot;:false,&quot;manualOverride&quot;:{&quot;isManuallyOverridden&quot;:false,&quot;citeprocText&quot;:&quot;(16–18)&quot;,&quot;manualOverrideText&quot;:&quot;&quot;},&quot;citationTag&quot;:&quot;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&quot;,&quot;citationItems&quot;:[{&quot;id&quot;:&quot;b7ba5fa7-4b39-34e4-b08d-947c8b9b43af&quot;,&quot;itemData&quot;:{&quot;type&quot;:&quot;article-journal&quot;,&quot;id&quot;:&quot;b7ba5fa7-4b39-34e4-b08d-947c8b9b43af&quot;,&quot;title&quot;:&quot;A combined PET/CT scanner for clinical oncology&quot;,&quot;author&quot;:[{&quot;family&quot;:&quot;Beyer&quot;,&quot;given&quot;:&quot;T.&quot;,&quot;parse-names&quot;:false,&quot;dropping-particle&quot;:&quot;&quot;,&quot;non-dropping-particle&quot;:&quot;&quot;},{&quot;family&quot;:&quot;Townsend&quot;,&quot;given&quot;:&quot;D. W.&quot;,&quot;parse-names&quot;:false,&quot;dropping-particle&quot;:&quot;&quot;,&quot;non-dropping-particle&quot;:&quot;&quot;},{&quot;family&quot;:&quot;Brun&quot;,&quot;given&quot;:&quot;T.&quot;,&quot;parse-names&quot;:false,&quot;dropping-particle&quot;:&quot;&quot;,&quot;non-dropping-particle&quot;:&quot;&quot;},{&quot;family&quot;:&quot;Kinahan&quot;,&quot;given&quot;:&quot;P. E.&quot;,&quot;parse-names&quot;:false,&quot;dropping-particle&quot;:&quot;&quot;,&quot;non-dropping-particle&quot;:&quot;&quot;},{&quot;family&quot;:&quot;Charron&quot;,&quot;given&quot;:&quot;M.&quot;,&quot;parse-names&quot;:false,&quot;dropping-particle&quot;:&quot;&quot;,&quot;non-dropping-particle&quot;:&quot;&quot;},{&quot;family&quot;:&quot;Roddy&quot;,&quot;given&quot;:&quot;R.&quot;,&quot;parse-names&quot;:false,&quot;dropping-particle&quot;:&quot;&quot;,&quot;non-dropping-particle&quot;:&quot;&quot;},{&quot;family&quot;:&quot;Jerin&quot;,&quot;given&quot;:&quot;J.&quot;,&quot;parse-names&quot;:false,&quot;dropping-particle&quot;:&quot;&quot;,&quot;non-dropping-particle&quot;:&quot;&quot;},{&quot;family&quot;:&quot;Young&quot;,&quot;given&quot;:&quot;J.&quot;,&quot;parse-names&quot;:false,&quot;dropping-particle&quot;:&quot;&quot;,&quot;non-dropping-particle&quot;:&quot;&quot;},{&quot;family&quot;:&quot;Byars&quot;,&quot;given&quot;:&quot;L.&quot;,&quot;parse-names&quot;:false,&quot;dropping-particle&quot;:&quot;&quot;,&quot;non-dropping-particle&quot;:&quot;&quot;},{&quot;family&quot;:&quot;Nutt&quot;,&quot;given&quot;:&quot;R.&quot;,&quot;parse-names&quot;:false,&quot;dropping-particle&quot;:&quot;&quot;,&quot;non-dropping-particle&quot;:&quot;&quot;}],&quot;container-title&quot;:&quot;Journal of Nuclear Medicine&quot;,&quot;ISSN&quot;:&quot;01615505&quot;,&quot;issued&quot;:{&quot;date-parts&quot;:[[2000]]},&quot;abstract&quot;:&quot;The availability of accurately aligned, whole-body anatomical (CT) and functional (PET) images could have a significant impact on diagnosing and staging malignant disease and on identifying and localizing metastases. Computer algorithms to align CT and PET images acquired on different scanners are generally successful for the brain, whereas image alignment in other regions of the body is more problematic. Methods: A combined PET/CT tomograph with the unique capability of acquiring accurately aligned functional and anatomical images for any part of the human body has been designed and built. The PET/CT scanner was developed as a combination of a Siemens Somatom AR.SP spiral CT and a partial-ring, rotating ECAT ART PET scanner. All components are mounted on a common rotational support within a single gantry. The PET and CT components can be operated either separately, or in combined mode. In combined mode, the CT images are used to correct the PET data for scatter and attenuation. Fully quantitative whole-body images are obtained for an axial extent of 100 cm in an imaging time of less than 1 h. When operated in PET mode alone, transmission scans are acquired with dual 137Cs sources. Results: The scanner is fully operational and the combined device has been operated successfully in a clinical environment. Over 110 patients have been imaged, covering a range of different cancers, including lung, esophageal, head and neck, melanoma, lymphoma, pancreas, and renal cell. The aligned PET and CT images are used both for diagnosing and staging disease and for evaluating response to therapy. We report the first performance measurements from the scanner and present some illustrative clinical studies acquired in cancer patients. Conclusion: A combined PET and CT scanner is a practical and effective approach to acquiring co-registered anatomical and functional images in a single scanning session.&quot;,&quot;issue&quot;:&quot;8&quot;,&quot;volume&quot;:&quot;41&quot;,&quot;container-title-short&quot;:&quot;&quot;},&quot;isTemporary&quot;:false},{&quot;id&quot;:&quot;6bbe4b97-35d1-3679-9228-3d30e7c8936a&quot;,&quot;itemData&quot;:{&quot;type&quot;:&quot;article&quot;,&quot;id&quot;:&quot;6bbe4b97-35d1-3679-9228-3d30e7c8936a&quot;,&quot;title&quot;:&quot;Physical principles and technology of clinical PET imaging&quot;,&quot;author&quot;:[{&quot;family&quot;:&quot;Townsend&quot;,&quot;given&quot;:&quot;David W.&quot;,&quot;parse-names&quot;:false,&quot;dropping-particle&quot;:&quot;&quot;,&quot;non-dropping-particle&quot;:&quot;&quot;}],&quot;container-title&quot;:&quot;Annals of the Academy of Medicine Singapore&quot;,&quot;container-title-short&quot;:&quot;Ann Acad Med Singap&quot;,&quot;DOI&quot;:&quot;10.47102/annals-acadmedsg.v33n2p133&quot;,&quot;ISSN&quot;:&quot;29724066&quot;,&quot;issued&quot;:{&quot;date-parts&quot;:[[2004]]},&quot;abstract&quot;:&quot;Molecular imaging with positron-emitting radionuclides is playing an increasingly important role in the diagnosis and staging of malignant disease and in monitoring response to therapy. To meet this challenge, significant improvements in the performance of the imaging technology have been achieved in recent years. Such developments are subject to the constraints imposed by the physics of positron emission tomography (PET) and the main objectives in designing or improving PET scanners are to achieve high spatial resolution and sensitivity while maximising the true coincidence count rate relative to contributions from noise processes. Noise contributions in PET include not only statistical effects associated with photon counting but also background processes such as scatter and random coincidences. The recent developments of new, faster scintillators and electronics for PET detectors, as well as statistically-based algorithms that reconstruct fully three-dimensional (3D) PET images in minutes, have dramatically reduced clinical imaging times while improving image quality. A recent advance, the combination of functional imaging and computed tomography (CT) in the PET/CT scanner has further reduced the study duration by eliminating the lengthy PET transmission scan and providing accurate anatomical localisation of functional abnormalities. PET imaging technology has now improved to where a combined anatomical and functional clinical study can be completed in less than 10 minutes - although taking advantage of such high throughput potential will challenge patient management in diagnostic imaging departments. This paper reviews the physical principles underlying PET and summarises the recent developments in PET scanner technology, from the introduction of new PET detectors to the development of the combined PET/CT scanner.&quot;,&quot;issue&quot;:&quot;2&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citationID&quot;:&quot;MENDELEY_CITATION_91c1276a-ebb5-48fb-9faf-99daf927402c&quot;,&quot;properties&quot;:{&quot;noteIndex&quot;:0},&quot;isEdited&quot;:false,&quot;manualOverride&quot;:{&quot;isManuallyOverridden&quot;:false,&quot;citeprocText&quot;:&quot;(14,15)&quot;,&quot;manualOverrideText&quot;:&quot;&quot;},&quot;citationTag&quot;:&quot;MENDELEY_CITATION_v3_eyJjaXRhdGlvbklEIjoiTUVOREVMRVlfQ0lUQVRJT05fOTFjMTI3NmEtZWJiNS00OGZiLTlmYWYtOTlkYWY5Mjc0MDJjIiwicHJvcGVydGllcyI6eyJub3RlSW5kZXgiOjB9LCJpc0VkaXRlZCI6ZmFsc2UsIm1hbnVhbE92ZXJyaWRlIjp7ImlzTWFudWFsbHlPdmVycmlkZGVuIjpmYWxzZSwiY2l0ZXByb2NUZXh0IjoiKDE0LDE1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4e1bcd6b-d950-4452-bc63-c565d1b0dd6d&quot;,&quot;properties&quot;:{&quot;noteIndex&quot;:0},&quot;isEdited&quot;:false,&quot;manualOverride&quot;:{&quot;isManuallyOverridden&quot;:false,&quot;citeprocText&quot;:&quot;(19–24)&quot;,&quot;manualOverrideText&quot;:&quot;&quot;},&quot;citationTag&quot;:&quot;MENDELEY_CITATION_v3_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&quot;,&quot;citationItems&quot;:[{&quot;id&quot;:&quot;3a87b017-625a-31ca-94f8-e5b232089399&quot;,&quot;itemData&quot;:{&quot;type&quot;:&quot;article-journal&quot;,&quot;id&quot;:&quot;3a87b017-625a-31ca-94f8-e5b232089399&quot;,&quot;title&quot;:&quot;Quantitative PET/MR imaging of lung cancer in the presence of artifacts in the MR-based attenuation correction maps&quot;,&quot;author&quot;:[{&quot;family&quot;:&quot;Kuttner&quot;,&quot;given&quot;:&quot;Samuel&quot;,&quot;parse-names&quot;:false,&quot;dropping-particle&quot;:&quot;&quot;,&quot;non-dropping-particle&quot;:&quot;&quot;},{&quot;family&quot;:&quot;Lassen&quot;,&quot;given&quot;:&quot;Martin Lyngby&quot;,&quot;parse-names&quot;:false,&quot;dropping-particle&quot;:&quot;&quot;,&quot;non-dropping-particle&quot;:&quot;&quot;},{&quot;family&quot;:&quot;Øen&quot;,&quot;given&quot;:&quot;Silje Kjærnes&quot;,&quot;parse-names&quot;:false,&quot;dropping-particle&quot;:&quot;&quot;,&quot;non-dropping-particle&quot;:&quot;&quot;},{&quot;family&quot;:&quot;Sundset&quot;,&quot;given&quot;:&quot;Rune&quot;,&quot;parse-names&quot;:false,&quot;dropping-particle&quot;:&quot;&quot;,&quot;non-dropping-particle&quot;:&quot;&quot;},{&quot;family&quot;:&quot;Beyer&quot;,&quot;given&quot;:&quot;Thomas&quot;,&quot;parse-names&quot;:false,&quot;dropping-particle&quot;:&quot;&quot;,&quot;non-dropping-particle&quot;:&quot;&quot;},{&quot;family&quot;:&quot;Eikenes&quot;,&quot;given&quot;:&quot;Live&quot;,&quot;parse-names&quot;:false,&quot;dropping-particle&quot;:&quot;&quot;,&quot;non-dropping-particle&quot;:&quot;&quot;}],&quot;container-title&quot;:&quot;Acta Radiologica&quot;,&quot;container-title-short&quot;:&quot;Acta radiol&quot;,&quot;DOI&quot;:&quot;10.1177/0284185119848118&quot;,&quot;ISSN&quot;:&quot;16000455&quot;,&quot;issued&quot;:{&quot;date-parts&quot;:[[2020]]},&quot;abstract&quot;:&quot;Background: Positron emission tomography (PET)/magnetic resonance (MR) imaging may become increasingly important for assessing tumor therapy response. A prerequisite for quantitative PET/MR imaging is reliable and repeatable MR-based attenuation correction (AC). Purpose: To investigate the frequency and test–retest reproducibility of artifacts in MR-AC maps in a lung cancer patient cohort and to study the impact of artifact corrections on PET-based tumor quantification. Material and Methods: Twenty-five lung cancer patients underwent single-day, test–retest, 18F-fluorodeoxyglucose (FDG) PET/MR imaging. The acquired MR-AC maps were inspected for truncation, susceptibility, and tissue inversion artifacts. An anatomy-based bone template and a PET-based estimation of truncated arms were employed, while susceptibility artifacts were corrected manually. We report the frequencies of artifacts and the relative difference (RD) on standardized uptake value (SUV) based quantification in PET images reconstructed with the corrected AC maps. Results: Truncation artifacts were found in all 50 acquisitions (100%), while susceptibility and tissue inversion artifacts were observed in six (12%) and 26 (52%) of the scans, respectively. The RD in lung tumor SUV was &lt; 5% from bone and truncation corrections, while up to 20% RD was introduced after susceptibility artifact correction, with large inconsistencies between test–retest scans. Conclusion: The absence of bone and truncation artifacts have limited effect on the PET quantification of lung lesions. In contrast, susceptibility artifacts caused significant and inconsistent underestimations of the lung tumor SUVs, between test–retest scans. This may have clinical implications for patients undergoing serial imaging for tumor therapy response assessment.&quot;,&quot;issue&quot;:&quot;1&quot;,&quot;volume&quot;:&quot;61&quot;},&quot;isTemporary&quot;:false},{&quot;id&quot;:&quot;04aef900-9a6f-32d7-9631-3dc9b0625a5f&quot;,&quot;itemData&quot;:{&quot;type&quot;:&quot;article&quot;,&quot;id&quot;:&quot;04aef900-9a6f-32d7-9631-3dc9b0625a5f&quot;,&quot;title&quot;:&quot;MRI for attenuation correction in PET: Methods and challenges&quot;,&quot;author&quot;:[{&quot;family&quot;:&quot;Wagenknecht&quot;,&quot;given&quot;:&quot;Gudrun&quot;,&quot;parse-names&quot;:false,&quot;dropping-particle&quot;:&quot;&quot;,&quot;non-dropping-particle&quot;:&quot;&quot;},{&quot;family&quot;:&quot;Kaiser&quot;,&quot;given&quot;:&quot;Hans Jürgen&quot;,&quot;parse-names&quot;:false,&quot;dropping-particle&quot;:&quot;&quot;,&quot;non-dropping-particle&quot;:&quot;&quot;},{&quot;family&quot;:&quot;Mottaghy&quot;,&quot;given&quot;:&quot;Felix M.&quot;,&quot;parse-names&quot;:false,&quot;dropping-particle&quot;:&quot;&quot;,&quot;non-dropping-particle&quot;:&quot;&quot;},{&quot;family&quot;:&quot;Herzog&quot;,&quot;given&quot;:&quot;Hans&quot;,&quot;parse-names&quot;:false,&quot;dropping-particle&quot;:&quot;&quot;,&quot;non-dropping-particle&quot;:&quot;&quot;}],&quot;container-title&quot;:&quot;Magnetic Resonance Materials in Physics, Biology and Medicine&quot;,&quot;DOI&quot;:&quot;10.1007/s10334-012-0353-4&quot;,&quot;ISSN&quot;:&quot;09685243&quot;,&quot;issued&quot;:{&quot;date-parts&quot;:[[2013]]},&quot;abstract&quot;:&quot;In current combined PET/MR systems, PET attenuation correction is based on MRI, since the small bore inside MRI systems and the strong magnetic field do not permit a rotating PET transmission source or a CT device to be integrated. Unlike CT measurements in PET/CT scanners, the MR signal is not directly correlated to tissue density and thus cannot be converted by a simple transformation of intensity values. Various approaches have been developed based on templates, atlas information, direct segmentation of T1-weighted MR images, or segmentation of images from special MR sequences. The advantages and disadvantages of these approaches as well as additional challenges will be discussed in this review. © 2012 The Author(s).&quot;,&quot;issue&quot;:&quot;1&quot;,&quot;volume&quot;:&quot;26&quot;},&quot;isTemporary&quot;:false},{&quot;id&quot;:&quot;c47f6d8b-1860-3f5c-8120-2e43c97d7041&quot;,&quot;itemData&quot;:{&quot;type&quot;:&quot;article-journal&quot;,&quot;id&quot;:&quot;c47f6d8b-1860-3f5c-8120-2e43c97d7041&quot;,&quot;title&quot;:&quot;Towards quantitative PET/MRI: A review of MR-based attenuation correction techniques&quot;,&quot;author&quot;:[{&quot;family&quot;:&quot;Hofmann&quot;,&quot;given&quot;:&quot;Matthias&quot;,&quot;parse-names&quot;:false,&quot;dropping-particle&quot;:&quot;&quot;,&quot;non-dropping-particle&quot;:&quot;&quot;},{&quot;family&quot;:&quot;Pichler&quot;,&quot;given&quot;:&quot;Bernd&quot;,&quot;parse-names&quot;:false,&quot;dropping-particle&quot;:&quot;&quot;,&quot;non-dropping-particle&quot;:&quot;&quot;},{&quot;family&quot;:&quot;Schölkopf&quot;,&quot;given&quot;:&quot;Bernhard&quot;,&quot;parse-names&quot;:false,&quot;dropping-particle&quot;:&quot;&quot;,&quot;non-dropping-particle&quot;:&quot;&quot;},{&quot;family&quot;:&quot;Beyer&quot;,&quot;given&quot;:&quot;Thomas&quot;,&quot;parse-names&quot;:false,&quot;dropping-particle&quot;:&quot;&quot;,&quot;non-dropping-particle&quot;:&quot;&quot;}],&quot;container-title&quot;:&quot;European Journal of Nuclear Medicine and Molecular Imaging&quot;,&quot;container-title-short&quot;:&quot;Eur J Nucl Med Mol Imaging&quot;,&quot;DOI&quot;:&quot;10.1007/s00259-008-1007-7&quot;,&quot;ISSN&quot;:&quot;16197070&quot;,&quot;issued&quot;:{&quot;date-parts&quot;:[[2009]]},&quot;abstract&quot;:&quot;Introduction: Positron emission tomography (PET) is a fully quantitative technology for imaging metabolic pathways and dynamic processes in vivo. Attenuation correction of raw PET data is a prerequisite for quantification and is typically based on separate transmission measurements. In PET/CT attenuation correction, however, is performed routinely based on the available CT transmission data. Objective: Recently, combined PET/magnetic resonance (MR) has been proposed as a viable alternative to PET/CT. Current concepts of PET/MRI do not include CT-like transmission sources and, therefore, alternative methods of PET attenuation correction must be found. This article reviews existing approaches to MR-based attenuation correction (MR-AC). Most groups have proposed MR-AC algorithms for brain PET studies and more recently also for torso PET/MR imaging. Most MR-AC strategies require the use of complementary MR and transmission images, or morphology templates generated from transmission images. We review and discuss these algorithms and point out challenges for using MR-AC in clinical routine. Discussion: MR-AC is work-in-progress with potentially promising results from a template-based approach applicable to both brain and torso imaging. While efforts are ongoing in making clinically viable MR-AC fully automatic, further studies are required to realize the potential benefits of MR-based motion compensation and partial volume correction of the PET data. © 2008 The Author(s).&quot;,&quot;issue&quot;:&quot;SUPPL. 1&quot;,&quot;volume&quot;:&quot;36&quot;},&quot;isTemporary&quot;:false},{&quot;id&quot;:&quot;05326ff4-7613-3c76-973f-7d547bcae2b2&quot;,&quot;itemData&quot;:{&quot;type&quot;:&quot;article-journal&quot;,&quot;id&quot;:&quot;05326ff4-7613-3c76-973f-7d547bcae2b2&quot;,&quot;title&quot;:&quot;Toward implementing an MRI-based PET attenuation-correction method for neurologic studies on the MR-PET brain prototype&quot;,&quot;author&quot;:[{&quot;family&quot;:&quot;Catana&quot;,&quot;given&quot;:&quot;Ciprian&quot;,&quot;parse-names&quot;:false,&quot;dropping-particle&quot;:&quot;&quot;,&quot;non-dropping-particle&quot;:&quot;&quot;},{&quot;family&quot;:&quot;Kouwe&quot;,&quot;given&quot;:&quot;Andre&quot;,&quot;parse-names&quot;:false,&quot;dropping-particle&quot;:&quot;&quot;,&quot;non-dropping-particle&quot;:&quot;Van Der&quot;},{&quot;family&quot;:&quot;Benner&quot;,&quot;given&quot;:&quot;Thomas&quot;,&quot;parse-names&quot;:false,&quot;dropping-particle&quot;:&quot;&quot;,&quot;non-dropping-particle&quot;:&quot;&quot;},{&quot;family&quot;:&quot;Michel&quot;,&quot;given&quot;:&quot;Christian J.&quot;,&quot;parse-names&quot;:false,&quot;dropping-particle&quot;:&quot;&quot;,&quot;non-dropping-particle&quot;:&quot;&quot;},{&quot;family&quot;:&quot;Hamm&quot;,&quot;given&quot;:&quot;Michael&quot;,&quot;parse-names&quot;:false,&quot;dropping-particle&quot;:&quot;&quot;,&quot;non-dropping-particle&quot;:&quot;&quot;},{&quot;family&quot;:&quot;Fenchel&quot;,&quot;given&quot;:&quot;Matthias&quot;,&quot;parse-names&quot;:false,&quot;dropping-particle&quot;:&quot;&quot;,&quot;non-dropping-particle&quot;:&quot;&quot;},{&quot;family&quot;:&quot;Fischl&quot;,&quot;given&quot;:&quot;Bruce&quot;,&quot;parse-names&quot;:false,&quot;dropping-particle&quot;:&quot;&quot;,&quot;non-dropping-particle&quot;:&quot;&quot;},{&quot;family&quot;:&quot;Rosen&quot;,&quot;given&quot;:&quot;Bruce&quot;,&quot;parse-names&quot;:false,&quot;dropping-particle&quot;:&quot;&quot;,&quot;non-dropping-particle&quot;:&quot;&quot;},{&quot;family&quot;:&quot;Schmand&quot;,&quot;given&quot;:&quot;Matthias&quot;,&quot;parse-names&quot;:false,&quot;dropping-particle&quot;:&quot;&quot;,&quot;non-dropping-particle&quot;:&quot;&quot;},{&quot;family&quot;:&quot;Sorensen&quot;,&quot;given&quot;:&quot;A. Gregory&quot;,&quot;parse-names&quot;:false,&quot;dropping-particle&quot;:&quot;&quot;,&quot;non-dropping-particle&quot;:&quot;&quot;}],&quot;container-title&quot;:&quot;Journal of Nuclear Medicine&quot;,&quot;DOI&quot;:&quot;10.2967/jnumed.109.069112&quot;,&quot;ISSN&quot;:&quot;01615505&quot;,&quot;issued&quot;:{&quot;date-parts&quot;:[[2010]]},&quot;abstract&quot;:&quot;Several factors have to be considered for implementing an accurate attenuation-correction (AC) method in a combined MR-PET scanner. In this work, some of these challenges were investigated, and an AC method based entirely on the MRI data obtained with a single dedicated sequence was developed and used for neurologic studies performed with the MR-PET human brain scanner prototype. Methods: The focus was on the problem of bone-air segmentation, selection of the linear attenuation coefficient for bone, and positioning of the radiofrequency coil. The impact of these factors on PET data quantification was studied in simulations and experimental measurements performed on the combined MR-PET scanner. A novel dual-echo ultrashort echo time (DUTE) MRI sequence was proposed for head imaging. Simultaneous MR-PET data were acquired, and the PET images reconstructed using the proposed DUTE MRI-based AC method were compared with the PET images that had been reconstructed using a CT-based AC method. Results: Our data suggest that incorrectly accounting for the bone tissue attenuation can lead to large underestimations (&gt;20%) of the radiotracer concentration in the cortex. Assigning a linear attenuation coefficient of 0.143 or 0.151 cm -1 to bone tissue appears to give the best trade-off between bias and variability in the resulting images. Not identifying the internal air cavities introduces large overestimations (&gt;20%) in adjacent structures. On the basis of these results, the segmented CT AC method was established as the silver standard for the segmented MRI-based AC method. For an integrated MR-PET scanner, in particular, ignoring the radiofrequency coil attenuation can cause large underestimations (i.e., ≤50%) in the reconstructed images. Furthermore, the coil location in the PET field of view has to be accurately known. High-quality bone-air segmentation can be performed using the DUTE data. The PET images obtained using the DUTE MRI- and CT-based AC methods compare favorably in most of the brain structures. Conclusion: A DUTE MRI-based AC method considering all these factors was implemented. Preliminary results suggest that this method could potentially be as accurate as the segmented CT method and could be used for quantitative neurologic MR-PET studies. COPYRIGHT © 2010 by the Society of Nuclear Medicine, Inc.&quot;,&quot;issue&quot;:&quot;9&quot;,&quot;volume&quot;:&quot;51&quot;},&quot;isTemporary&quot;:false},{&quot;id&quot;:&quot;d2a1d01b-311b-3045-9f94-83f2a0b80ad6&quot;,&quot;itemData&quot;:{&quot;type&quot;:&quot;article&quot;,&quot;id&quot;:&quot;d2a1d01b-311b-3045-9f94-83f2a0b80ad6&quot;,&quot;title&quot;:&quot;Challenges and current methods for attenuation correction in PET/MR&quot;,&quot;author&quot;:[{&quot;family&quot;:&quot;Keereman&quot;,&quot;given&quot;:&quot;Vincent&quot;,&quot;parse-names&quot;:false,&quot;dropping-particle&quot;:&quot;&quot;,&quot;non-dropping-particle&quot;:&quot;&quot;},{&quot;family&quot;:&quot;Mollet&quot;,&quot;given&quot;:&quot;Pieter&quot;,&quot;parse-names&quot;:false,&quot;dropping-particle&quot;:&quot;&quot;,&quot;non-dropping-particle&quot;:&quot;&quot;},{&quot;family&quot;:&quot;Berker&quot;,&quot;given&quot;:&quot;Yannick&quot;,&quot;parse-names&quot;:false,&quot;dropping-particle&quot;:&quot;&quot;,&quot;non-dropping-particle&quot;:&quot;&quot;},{&quot;family&quot;:&quot;Schulz&quot;,&quot;given&quot;:&quot;Volkmar&quot;,&quot;parse-names&quot;:false,&quot;dropping-particle&quot;:&quot;&quot;,&quot;non-dropping-particle&quot;:&quot;&quot;},{&quot;family&quot;:&quot;Vandenberghe&quot;,&quot;given&quot;:&quot;Stefaan&quot;,&quot;parse-names&quot;:false,&quot;dropping-particle&quot;:&quot;&quot;,&quot;non-dropping-particle&quot;:&quot;&quot;}],&quot;container-title&quot;:&quot;Magnetic Resonance Materials in Physics, Biology and Medicine&quot;,&quot;DOI&quot;:&quot;10.1007/s10334-012-0334-7&quot;,&quot;ISSN&quot;:&quot;09685243&quot;,&quot;issued&quot;:{&quot;date-parts&quot;:[[2013]]},&quot;abstract&quot;:&quot;Quantitative PET imaging requires an attenuation map to correct for attenuation. In stand-alone PET or PET/CT, the attenuation map is usually derived from a transmission scan or CT image, respectively. In PET/MR, these methods will most likely not be used. Therefore, attenuation correction has long been regarded as one of the major challenges in the development of PET/MR. In the past few years, much progress has been made in this field. In this review, the challenges faced in attenuation correction for PET/MR are discussed. Different methods have been proposed to overcome these challenges. An overview of the MR-based (template-based and voxel-based), transmission-based and emission-based methods and the results that have been obtained is provided. Although several methods show promising results, no single method fulfils all of the requirements for the ideal attenuation correction method for PET/MR. Therefore, more work is still necessary in this field. To allow implementation in routine clinical practice, extensive evaluation of the proposed methods is necessary to demonstrate robustness and automation. © 2012 ESMRMB.&quot;,&quot;issue&quot;:&quot;1&quot;,&quot;volume&quot;:&quot;26&quot;},&quot;isTemporary&quot;:false},{&quot;id&quot;:&quot;30d41e39-616a-34de-b69f-5cd6644ad04f&quot;,&quot;itemData&quot;:{&quot;type&quot;:&quot;article-journal&quot;,&quot;id&quot;:&quot;30d41e39-616a-34de-b69f-5cd6644ad04f&quot;,&quot;title&quot;:&quot;Tissue classification as a potential approach for attenuation correction in whole-body PET/MRI: Evaluation with PET/CT data&quot;,&quot;author&quot;:[{&quot;family&quot;:&quot;Martinez-Moller&quot;,&quot;given&quot;:&quot;Axel&quot;,&quot;parse-names&quot;:false,&quot;dropping-particle&quot;:&quot;&quot;,&quot;non-dropping-particle&quot;:&quot;&quot;},{&quot;family&quot;:&quot;Souvatzoglou&quot;,&quot;given&quot;:&quot;Michael&quot;,&quot;parse-names&quot;:false,&quot;dropping-particle&quot;:&quot;&quot;,&quot;non-dropping-particle&quot;:&quot;&quot;},{&quot;family&quot;:&quot;Delso&quot;,&quot;given&quot;:&quot;Gaspar&quot;,&quot;parse-names&quot;:false,&quot;dropping-particle&quot;:&quot;&quot;,&quot;non-dropping-particle&quot;:&quot;&quot;},{&quot;family&quot;:&quot;Bundschuh&quot;,&quot;given&quot;:&quot;Ralph A.&quot;,&quot;parse-names&quot;:false,&quot;dropping-particle&quot;:&quot;&quot;,&quot;non-dropping-particle&quot;:&quot;&quot;},{&quot;family&quot;:&quot;Chefd'Hotel&quot;,&quot;given&quot;:&quot;Christophe&quot;,&quot;parse-names&quot;:false,&quot;dropping-particle&quot;:&quot;&quot;,&quot;non-dropping-particle&quot;:&quot;&quot;},{&quot;family&quot;:&quot;Ziegler&quot;,&quot;given&quot;:&quot;Sibylle I.&quot;,&quot;parse-names&quot;:false,&quot;dropping-particle&quot;:&quot;&quot;,&quot;non-dropping-particle&quot;:&quot;&quot;},{&quot;family&quot;:&quot;Navab&quot;,&quot;given&quot;:&quot;Nassir&quot;,&quot;parse-names&quot;:false,&quot;dropping-particle&quot;:&quot;&quot;,&quot;non-dropping-particle&quot;:&quot;&quot;},{&quot;family&quot;:&quot;Schwaiger&quot;,&quot;given&quot;:&quot;Markus&quot;,&quot;parse-names&quot;:false,&quot;dropping-particle&quot;:&quot;&quot;,&quot;non-dropping-particle&quot;:&quot;&quot;},{&quot;family&quot;:&quot;Nekolla&quot;,&quot;given&quot;:&quot;Stephan G.&quot;,&quot;parse-names&quot;:false,&quot;dropping-particle&quot;:&quot;&quot;,&quot;non-dropping-particle&quot;:&quot;&quot;}],&quot;container-title&quot;:&quot;Journal of Nuclear Medicine&quot;,&quot;DOI&quot;:&quot;10.2967/jnumed.108.054726&quot;,&quot;ISSN&quot;:&quot;01615505&quot;,&quot;issued&quot;:{&quot;date-parts&quot;:[[2009]]},&quot;abstract&quot;:&quot;Attenuation correction (AC) of whole-body PET data in combined PET/MRI tomographs is expected to be a technical challenge. In this study, a potential solution based on a segmented attenuation map is proposed and evaluated in clinical PET/CT cases. Methods: Segmentation of the attenuation map into 4 classes (background, lungs, fat, and soft tissue) was hypothesized to be sufficient for AC purposes. The segmentation was applied to CT-based attenuation maps from 18F-FDG PET/CT oncologic examinations of 35 patients with 52 18F-FDG-avid lesions in the lungs (n=15), bones (n=21), and neck (n=16). The standardized uptake values (SUVs) of the lesions were determined from PET images reconstructed with nonsegmented and segmented attenuation maps, and an experienced observer interpreted both PET images with no knowledge of the attenuation map status. The feasibility of the method was also evaluated with 2 patients who underwent both PET/CT and MRI. Results: The use of a segmented attenuation map resulted in average SUV changes of 8% ± 3% (mean ± SD) for bone lesions, 4% ± 2% for neck lesions, and 2% ± 3% for lung lesions. The largest SUV change was 13.1%, for a lesion in the pelvic bone. There were no differences in the clinical interpretations made by the experienced observer with both types of attenuation maps. Conclusion: A segmented attenuation map with 4 classes derived from CT data had only a small effect on the SUVs of 18F-FDG-avid lesions and did not change the interpretation for any patient. This approach appears to be practical and valid for MRI-based AC. Copyright. COPYRIGHT © 2009 by the Society of Nuclear Medicine, Inc.&quot;,&quot;issue&quot;:&quot;4&quot;,&quot;volume&quot;:&quot;50&quot;},&quot;isTemporary&quot;:false}]},{&quot;citationID&quot;:&quot;MENDELEY_CITATION_3b391a85-404c-4343-b403-16b1825caa28&quot;,&quot;properties&quot;:{&quot;noteIndex&quot;:0},&quot;isEdited&quot;:false,&quot;manualOverride&quot;:{&quot;isManuallyOverridden&quot;:false,&quot;citeprocText&quot;:&quot;(25–28)&quot;,&quot;manualOverrideText&quot;:&quot;&quot;},&quot;citationTag&quot;:&quot;MENDELEY_CITATION_v3_eyJjaXRhdGlvbklEIjoiTUVOREVMRVlfQ0lUQVRJT05fM2IzOTFhODUtNDA0Yy00MzQzLWI0MDMtMTZiMTgyNWNhYTI4IiwicHJvcGVydGllcyI6eyJub3RlSW5kZXgiOjB9LCJpc0VkaXRlZCI6ZmFsc2UsIm1hbnVhbE92ZXJyaWRlIjp7ImlzTWFudWFsbHlPdmVycmlkZGVuIjpmYWxzZSwiY2l0ZXByb2NUZXh0IjoiKDI14oCTMj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63e52c84-7a93-4671-a993-96721c047d2d&quot;,&quot;properties&quot;:{&quot;noteIndex&quot;:0},&quot;isEdited&quot;:false,&quot;manualOverride&quot;:{&quot;isManuallyOverridden&quot;:false,&quot;citeprocText&quot;:&quot;(25,26,29,30)&quot;,&quot;manualOverrideText&quot;:&quot;&quot;},&quot;citationTag&quot;:&quot;MENDELEY_CITATION_v3_eyJjaXRhdGlvbklEIjoiTUVOREVMRVlfQ0lUQVRJT05fNjNlNTJjODQtN2E5My00NjcxLWE5OTMtOTY3MjFjMDQ3ZDJkIiwicHJvcGVydGllcyI6eyJub3RlSW5kZXgiOjB9LCJpc0VkaXRlZCI6ZmFsc2UsIm1hbnVhbE92ZXJyaWRlIjp7ImlzTWFudWFsbHlPdmVycmlkZGVuIjpmYWxzZSwiY2l0ZXByb2NUZXh0IjoiKDI1LDI2LDI5LDM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9a611357-bcc6-4a8b-8271-e3c237e72886&quot;,&quot;properties&quot;:{&quot;noteIndex&quot;:0},&quot;isEdited&quot;:false,&quot;manualOverride&quot;:{&quot;isManuallyOverridden&quot;:false,&quot;citeprocText&quot;:&quot;(31,32)&quot;,&quot;manualOverrideText&quot;:&quot;&quot;},&quot;citationTag&quot;:&quot;MENDELEY_CITATION_v3_eyJjaXRhdGlvbklEIjoiTUVOREVMRVlfQ0lUQVRJT05fOWE2MTEzNTctYmNjNi00YThiLTgyNzEtZTNjMjM3ZTcyODg2IiwicHJvcGVydGllcyI6eyJub3RlSW5kZXgiOjB9LCJpc0VkaXRlZCI6ZmFsc2UsIm1hbnVhbE92ZXJyaWRlIjp7ImlzTWFudWFsbHlPdmVycmlkZGVuIjpmYWxzZSwiY2l0ZXByb2NUZXh0IjoiKDMxLDM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8b0915d8-db02-4dfb-9b0a-937852e3eb58&quot;,&quot;properties&quot;:{&quot;noteIndex&quot;:0},&quot;isEdited&quot;:false,&quot;manualOverride&quot;:{&quot;isManuallyOverridden&quot;:false,&quot;citeprocText&quot;:&quot;(33–37)&quot;,&quot;manualOverrideText&quot;:&quot;&quot;},&quot;citationItems&quot;:[{&quot;id&quot;:&quot;d64a1e65-453f-3d2e-99b5-7e8b6d2f6ad4&quot;,&quot;itemData&quot;:{&quot;type&quot;:&quot;article-journal&quot;,&quot;id&quot;:&quot;d64a1e65-453f-3d2e-99b5-7e8b6d2f6ad4&quot;,&quot;title&quot;:&quot;68Ga-PSMA PET/CT detects the location and extent of primary prostate cancer&quot;,&quot;author&quot;:[{&quot;family&quot;:&quot;Fendler&quot;,&quot;given&quot;:&quot;Wolfgang P.&quot;,&quot;parse-names&quot;:false,&quot;dropping-particle&quot;:&quot;&quot;,&quot;non-dropping-particle&quot;:&quot;&quot;},{&quot;family&quot;:&quot;Schmidt&quot;,&quot;given&quot;:&quot;Dorothea F.&quot;,&quot;parse-names&quot;:false,&quot;dropping-particle&quot;:&quot;&quot;,&quot;non-dropping-particle&quot;:&quot;&quot;},{&quot;family&quot;:&quot;Wenter&quot;,&quot;given&quot;:&quot;Vera&quot;,&quot;parse-names&quot;:false,&quot;dropping-particle&quot;:&quot;&quot;,&quot;non-dropping-particle&quot;:&quot;&quot;},{&quot;family&quot;:&quot;Thierfelder&quot;,&quot;given&quot;:&quot;Kolja M.&quot;,&quot;parse-names&quot;:false,&quot;dropping-particle&quot;:&quot;&quot;,&quot;non-dropping-particle&quot;:&quot;&quot;},{&quot;family&quot;:&quot;Zach&quot;,&quot;given&quot;:&quot;Christian&quot;,&quot;parse-names&quot;:false,&quot;dropping-particle&quot;:&quot;&quot;,&quot;non-dropping-particle&quot;:&quot;&quot;},{&quot;family&quot;:&quot;Stief&quot;,&quot;given&quot;:&quot;Christian&quot;,&quot;parse-names&quot;:false,&quot;dropping-particle&quot;:&quot;&quot;,&quot;non-dropping-particle&quot;:&quot;&quot;},{&quot;family&quot;:&quot;Bartenstein&quot;,&quot;given&quot;:&quot;Peter&quot;,&quot;parse-names&quot;:false,&quot;dropping-particle&quot;:&quot;&quot;,&quot;non-dropping-particle&quot;:&quot;&quot;},{&quot;family&quot;:&quot;Kirchner&quot;,&quot;given&quot;:&quot;Thomas&quot;,&quot;parse-names&quot;:false,&quot;dropping-particle&quot;:&quot;&quot;,&quot;non-dropping-particle&quot;:&quot;&quot;},{&quot;family&quot;:&quot;Gildehaus&quot;,&quot;given&quot;:&quot;Franz J.&quot;,&quot;parse-names&quot;:false,&quot;dropping-particle&quot;:&quot;&quot;,&quot;non-dropping-particle&quot;:&quot;&quot;},{&quot;family&quot;:&quot;Gratzke&quot;,&quot;given&quot;:&quot;Christian&quot;,&quot;parse-names&quot;:false,&quot;dropping-particle&quot;:&quot;&quot;,&quot;non-dropping-particle&quot;:&quot;&quot;},{&quot;family&quot;:&quot;Faber&quot;,&quot;given&quot;:&quot;Claudius&quot;,&quot;parse-names&quot;:false,&quot;dropping-particle&quot;:&quot;&quot;,&quot;non-dropping-particle&quot;:&quot;&quot;}],&quot;container-title&quot;:&quot;Journal of Nuclear Medicine&quot;,&quot;DOI&quot;:&quot;10.2967/jnumed.116.172627&quot;,&quot;ISSN&quot;:&quot;2159662X&quot;,&quot;issued&quot;:{&quot;date-parts&quot;:[[2016]]},&quot;abstract&quot;:&quot;We evaluated the accuracy of PET/CT with 68Ga-PSMA-HBED-CC-A 68Ga-conjugated ligand of human prostate-specific membrane antigen (PSMA)-To localize cancer in the prostate and surrounding tissue at initial diagnosis. Methods: Twenty-one patients with biopsy-proven prostate cancer underwent 68Ga-PSMA-HBED-CC (68Ga-PSMA) PET/CT at a median of 4 d (range, 0-47 d) before radical prostatectomy. Based on a 6-segment model, the Gleason score and proportion of tumor tissue within each segment (segmental tumor burden, or STB) as determined by histopathology (STBHP) were correlated with SUVmax and STB as determined by different SUV cutoffs for 68Ga-PSMA PET (STBPET1-6). Furthermore, the involvement of seminal vesicles and other extracapsular extension were assessed by histopathology and PET/CT. Results: Histopathology-positive segments (n 5 100 of 126; 79%) demonstrated a significantly higher mean ± SD SUVmax (11.8 ± 7.6) than histopathology-negative segments (4.9 ± 2.9; P , 0.001). Receiver-operating-characteristic analysis revealed an optimal SUVmax cutoff of 6.5 for discrimination of histopathology-positive segments from histopathology-negative segments (area under the curve, 0.84; P , 0.001), which gave 67% sensitivity, 92% specificity, a 97% positive predictive value, a 42% negative predictive value, and 72% accuracy. STBPET3 as determined by (2 × blood SUV) 1 (2 · SD) correlated best with STBHP (Pearson ρ 5 0.68; P &lt; 0.001; mean difference ± SD, 19% ± 15%). PET/CT correctly detected invasion of seminal vesicles (n = 11 of 21 patients; 52%) with 86% accuracy and tumor spread through the capsule (n = 12; 57%) with 71% accuracy. Conclusion: 68Ga-PSMA PET/CT accurately detected the location and extent of primary prostate cancer. Our preliminary findings warrant further investigation of 68Ga-PSMA PET/CT in conjunction with needle biopsy.&quot;,&quot;issue&quot;:&quot;11&quot;,&quot;volume&quot;:&quot;57&quot;,&quot;container-title-short&quot;:&quot;&quot;},&quot;isTemporary&quot;:false},{&quot;id&quot;:&quot;a11dd802-d47d-3b21-aaf6-a3f45d1d41b8&quot;,&quot;itemData&quot;:{&quot;type&quot;:&quot;article-journal&quot;,&quot;id&quot;:&quot;a11dd802-d47d-3b21-aaf6-a3f45d1d41b8&quot;,&quot;title&quot;:&quot;The theranostic PSMA ligand PSMA-617 in the diagnosis of prostate cancer by PET/CT: Biodistribution in humans, radiation dosimetry, and first evaluation of tumor lesions&quot;,&quot;author&quot;:[{&quot;family&quot;:&quot;Afshar-Oromieh&quot;,&quot;given&quot;:&quot;Ali&quot;,&quot;parse-names&quot;:false,&quot;dropping-particle&quot;:&quot;&quot;,&quot;non-dropping-particle&quot;:&quot;&quot;},{&quot;family&quot;:&quot;Hetzheim&quot;,&quot;given&quot;:&quot;Henrik&quot;,&quot;parse-names&quot;:false,&quot;dropping-particle&quot;:&quot;&quot;,&quot;non-dropping-particle&quot;:&quot;&quot;},{&quot;family&quot;:&quot;Kratochwil&quot;,&quot;given&quot;:&quot;Clemens&quot;,&quot;parse-names&quot;:false,&quot;dropping-particle&quot;:&quot;&quot;,&quot;non-dropping-particle&quot;:&quot;&quot;},{&quot;family&quot;:&quot;Benesova&quot;,&quot;given&quot;:&quot;Martina&quot;,&quot;parse-names&quot;:false,&quot;dropping-particle&quot;:&quot;&quot;,&quot;non-dropping-particle&quot;:&quot;&quot;},{&quot;family&quot;:&quot;Eder&quot;,&quot;given&quot;:&quot;Matthias&quot;,&quot;parse-names&quot;:false,&quot;dropping-particle&quot;:&quot;&quot;,&quot;non-dropping-particle&quot;:&quot;&quot;},{&quot;family&quot;:&quot;Neels&quot;,&quot;given&quot;:&quot;Oliver C.&quot;,&quot;parse-names&quot;:false,&quot;dropping-particle&quot;:&quot;&quot;,&quot;non-dropping-particle&quot;:&quot;&quot;},{&quot;family&quot;:&quot;Eisenhut&quot;,&quot;given&quot;:&quot;Michael&quot;,&quot;parse-names&quot;:false,&quot;dropping-particle&quot;:&quot;&quot;,&quot;non-dropping-particle&quot;:&quot;&quot;},{&quot;family&quot;:&quot;Kübler&quot;,&quot;given&quot;:&quot;Wolfgang&quot;,&quot;parse-names&quot;:false,&quot;dropping-particle&quot;:&quot;&quot;,&quot;non-dropping-particle&quot;:&quot;&quot;},{&quot;family&quot;:&quot;Holland-Letz&quot;,&quot;given&quot;:&quot;Tim&quot;,&quot;parse-names&quot;:false,&quot;dropping-particle&quot;:&quot;&quot;,&quot;non-dropping-particle&quot;:&quot;&quot;},{&quot;family&quot;:&quot;Giesel&quot;,&quot;given&quot;:&quot;Frederik L.&quot;,&quot;parse-names&quot;:false,&quot;dropping-particle&quot;:&quot;&quot;,&quot;non-dropping-particle&quot;:&quot;&quot;},{&quot;family&quot;:&quot;Mier&quot;,&quot;given&quot;:&quot;Walter&quot;,&quot;parse-names&quot;:false,&quot;dropping-particle&quot;:&quot;&quot;,&quot;non-dropping-particle&quot;:&quot;&quot;},{&quot;family&quot;:&quot;Kopka&quot;,&quot;given&quot;:&quot;Klaus&quot;,&quot;parse-names&quot;:false,&quot;dropping-particle&quot;:&quot;&quot;,&quot;non-dropping-particle&quot;:&quot;&quot;},{&quot;family&quot;:&quot;Haberkorn&quot;,&quot;given&quot;:&quot;Uwe&quot;,&quot;parse-names&quot;:false,&quot;dropping-particle&quot;:&quot;&quot;,&quot;non-dropping-particle&quot;:&quot;&quot;}],&quot;container-title&quot;:&quot;Journal of Nuclear Medicine&quot;,&quot;DOI&quot;:&quot;10.2967/jnumed.115.161299&quot;,&quot;ISSN&quot;:&quot;2159662X&quot;,&quot;issued&quot;:{&quot;date-parts&quot;:[[2015]]},&quot;abstract&quot;:&quot;PET imaging with the prostate-specific membrane antigen (PSMA)-targeted radioligand 68Ga-PSMA-11 is regarded as a significant step forward in the diagnosis of prostate cancer (PCa). More recently, a PSMA ligand was developed that can be labeled with 68Ga, 111In, 177Lu, and 90Y. This ligand, named PSMA-617, therefore enables both diagnosis and therapy of PCa. The aims of this evaluation were to clinically investigate the distribution of 68Ga-PSMA-617 in normal tissues and in PCa lesions as well as to evaluate the radiation exposure by the radioligand in PET imaging. Methods: Nineteen patients, most of them with recurrent PCa, were referred for 68Ga-PSMA-617 PET/CT. The quantitative assessment of tracer uptake of several organs and of 53 representative tumor lesions was performed in 15 patients at 1 and 3 h after injection. In 4 additional patients, the same procedure was conducted at 5 min, 1 h, 2 h, 3 h, 4 h, and 5 h after injection. On the basis of the data for these 4 patients (mean injected dose, 231 MBq), the radiation exposure of a 68Ga-PSMA-617 PET/CT was identified. Results: Intense tracer uptake was observed in the kidneys and salivary glands. In 14 of 19 patients (73.7%), at least 1 lesion suspected of being a tumor was detected at 3 h after injection. Of 53 representative tumor lesions selected at 3 h after injection, 47 lesions were visible at 1 h after injection. The mean tumor-to-background ratio for maximum standardized uptake value was 20.4 ± 17.3 (range, 2.3-84.0) at 1 h after injection and 38.2 ± 38.6 (range, 3.6-154.3) at 3 h after injection. The average radiation exposure (effective dose) was approximately 0.021 mSv/MBq. Conclusion: Within healthy organs, the kidneys and salivary glands showed the highest 68Ga-PSMA-617 uptake. The radiation exposure was relatively low. 68Ga-PSMA-617 shows PCa lesions with high contrast. Images obtained between 2 and 3 h after injection seem to be the best option with regard to radiotracer uptake and tumor contrast. Later images can help to clarify unclear lesions.&quot;,&quot;issue&quot;:&quot;11&quot;,&quot;volume&quot;:&quot;56&quot;,&quot;container-title-short&quot;:&quot;&quot;},&quot;isTemporary&quot;:false},{&quot;id&quot;:&quot;bfd8af6d-2afb-3da9-8ea9-ef344aa66bd1&quot;,&quot;itemData&quot;:{&quot;type&quot;:&quot;article-journal&quot;,&quot;id&quot;:&quot;bfd8af6d-2afb-3da9-8ea9-ef344aa66bd1&quot;,&quot;title&quot;:&quot;Value of 68Ga-PSMA HBED-CC PET for the assessment of lymph node metastases in prostate cancer patients with biochemical recurrence: Comparison with histopathology after salvage lymphadenectomy&quot;,&quot;author&quot;:[{&quot;family&quot;:&quot;Rauscher&quot;,&quot;given&quot;:&quot;Isabel&quot;,&quot;parse-names&quot;:false,&quot;dropping-particle&quot;:&quot;&quot;,&quot;non-dropping-particle&quot;:&quot;&quot;},{&quot;family&quot;:&quot;Maurer&quot;,&quot;given&quot;:&quot;Tobias&quot;,&quot;parse-names&quot;:false,&quot;dropping-particle&quot;:&quot;&quot;,&quot;non-dropping-particle&quot;:&quot;&quot;},{&quot;family&quot;:&quot;Beer&quot;,&quot;given&quot;:&quot;Ambros J.&quot;,&quot;parse-names&quot;:false,&quot;dropping-particle&quot;:&quot;&quot;,&quot;non-dropping-particle&quot;:&quot;&quot;},{&quot;family&quot;:&quot;Graner&quot;,&quot;given&quot;:&quot;Frank Philipp&quot;,&quot;parse-names&quot;:false,&quot;dropping-particle&quot;:&quot;&quot;,&quot;non-dropping-particle&quot;:&quot;&quot;},{&quot;family&quot;:&quot;Haller&quot;,&quot;given&quot;:&quot;Bernhard&quot;,&quot;parse-names&quot;:false,&quot;dropping-particle&quot;:&quot;&quot;,&quot;non-dropping-particle&quot;:&quot;&quot;},{&quot;family&quot;:&quot;Weirich&quot;,&quot;given&quot;:&quot;Gregor&quot;,&quot;parse-names&quot;:false,&quot;dropping-particle&quot;:&quot;&quot;,&quot;non-dropping-particle&quot;:&quot;&quot;},{&quot;family&quot;:&quot;Doherty&quot;,&quot;given&quot;:&quot;Alan&quot;,&quot;parse-names&quot;:false,&quot;dropping-particle&quot;:&quot;&quot;,&quot;non-dropping-particle&quot;:&quot;&quot;},{&quot;family&quot;:&quot;Gschwend&quot;,&quot;given&quot;:&quot;Jürgen E.&quot;,&quot;parse-names&quot;:false,&quot;dropping-particle&quot;:&quot;&quot;,&quot;non-dropping-particle&quot;:&quot;&quot;},{&quot;family&quot;:&quot;Schwaiger&quot;,&quot;given&quot;:&quot;Markus&quot;,&quot;parse-names&quot;:false,&quot;dropping-particle&quot;:&quot;&quot;,&quot;non-dropping-particle&quot;:&quot;&quot;},{&quot;family&quot;:&quot;Eiber&quot;,&quot;given&quot;:&quot;Matthias&quot;,&quot;parse-names&quot;:false,&quot;dropping-particle&quot;:&quot;&quot;,&quot;non-dropping-particle&quot;:&quot;&quot;}],&quot;container-title&quot;:&quot;Journal of Nuclear Medicine&quot;,&quot;DOI&quot;:&quot;10.2967/jnumed.116.173492&quot;,&quot;ISSN&quot;:&quot;2159662X&quot;,&quot;issued&quot;:{&quot;date-parts&quot;:[[2016]]},&quot;abstract&quot;:&quot;The purpose of this study was to evaluate the accuracy of Glu-NH-CONH- Lys-(Ahx)-[68Ga(HBED-CC)] PET compared with morphologic imaging for the assessment of lymph node metastases (LNM) in patients with recurrent prostate cancer. Methods: Forty-eight patients (median age, 71 y; interquartile range, 66-74 y) with biochemical recurrence (median prostate-specific antigen level, 1.31 ng/mL; interquartile range, 0.75-2.55 ng/mL) who underwent 68Ga-prostate-specific membrane antigen (PSMA) HBED-CC PET/CT or PET/MR and salvage lymphadenectomy were retrospectively included. Institutional review board approval and written informed consent were obtained from all patients for the purpose of anonymized evaluation and publication of their data. Standardized predefined lymph node (LN) template fields (n 5 10) were evaluated in 68Ga-PSMA HBED-CC PET and morphologic imaging for the presence of LNM using a 5-point-scale. Additionally, SUVmean/max and size of suspicious lesions were determined. Specificity of 68Ga- PSMA HBED-CC PET imaging for PET-positive LNs was defined by comparison to histopathology. The diagnostic accuracy of 68Ga-PSMA HBED-CC PET compared with morphologic imaging alone was assessed, and areas under the receiver-operating-characteristic curves are presented. Results: LNM were found histologically in 68 of 179 resected anatomic LN fields (38.0%). The specificity of 68Ga-PSMA HBED-CC PET and morphologic imaging was 97.3% and 99.1%, respectively. However, 68Ga-PSMA HBED-CC PET detected LNM in 53 of 68 histopathologically proven metastatic LN fields (77.9%) whereas morphologic imaging was positive in only 18 of 67 (26.9%). 68Ga- PSMA HBED-CC PET imaging performed significantly superior to morphologic imaging for detection of LNM (difference in the areas under the receiver-operating-characteristic curves, 0.139; 95% confidence interval, 0.063-0.214; P &lt; 0.001). In 68Ga-PSMA HBED-CC PET, the mean size of PET-positive LN measured by CT or MRI was 8.3 ± 4.3 mm (range, 4-25 mm), and LNs, which were suspicious only in CT or MRI, presented with a mean size of 13.0 ± 4.9 mm (range, 8-25 mm). Conclusion: 68Ga-PSMA HBED-CC PET imaging is a promising method for early detection of LNM in patients with biochemical recurrent prostate cancer. It is more accurate than morphologic imaging and thus might represent a valuable tool for guiding salvage lymphadenectomy.&quot;,&quot;issue&quot;:&quot;11&quot;,&quot;volume&quot;:&quot;57&quot;,&quot;container-title-short&quot;:&quot;&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citationTag&quot;:&quot;MENDELEY_CITATION_v3_eyJjaXRhdGlvbklEIjoiTUVOREVMRVlfQ0lUQVRJT05fOGIwOTE1ZDgtZGIwMi00ZGZiLTliMGEtOTM3ODUyZTNlYjU4IiwicHJvcGVydGllcyI6eyJub3RlSW5kZXgiOjB9LCJpc0VkaXRlZCI6ZmFsc2UsIm1hbnVhbE92ZXJyaWRlIjp7ImlzTWFudWFsbHlPdmVycmlkZGVuIjpmYWxzZSwiY2l0ZXByb2NUZXh0IjoiKDMz4oCTMzcpIiwibWFudWFsT3ZlcnJpZGVUZXh0IjoiIn0sImNpdGF0aW9uSXRlbXMiOlt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&quot;},{&quot;citationID&quot;:&quot;MENDELEY_CITATION_54ef1a47-0aa8-4a78-8236-102c632eea47&quot;,&quot;properties&quot;:{&quot;noteIndex&quot;:0},&quot;isEdited&quot;:false,&quot;manualOverride&quot;:{&quot;isManuallyOverridden&quot;:false,&quot;citeprocText&quot;:&quot;(33,38)&quot;,&quot;manualOverrideText&quot;:&quot;&quot;},&quot;citationTag&quot;:&quot;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&quot;,&quot;citationItems&quot;:[{&quot;id&quot;:&quot;a2811603-ac03-313a-afb2-cd76a54a08a9&quot;,&quot;itemData&quot;:{&quot;type&quot;:&quot;article-journal&quot;,&quot;id&quot;:&quot;a2811603-ac03-313a-afb2-cd76a54a08a9&quot;,&quot;title&quot;:&quot;Restaging the biochemical recurrence of prostate cancer with [68Ga]Ga-PSMA-11 PET/CT: Diagnostic performance and impact on patient disease management&quot;,&quot;author&quot;:[{&quot;family&quot;:&quot;Fourquet&quot;,&quot;given&quot;:&quot;Aloÿse&quot;,&quot;parse-names&quot;:false,&quot;dropping-particle&quot;:&quot;&quot;,&quot;non-dropping-particle&quot;:&quot;&quot;},{&quot;family&quot;:&quot;Lahmi&quot;,&quot;given&quot;:&quot;Lucien&quot;,&quot;parse-names&quot;:false,&quot;dropping-particle&quot;:&quot;&quot;,&quot;non-dropping-particle&quot;:&quot;&quot;},{&quot;family&quot;:&quot;Rusu&quot;,&quot;given&quot;:&quot;Timofei&quot;,&quot;parse-names&quot;:false,&quot;dropping-particle&quot;:&quot;&quot;,&quot;non-dropping-particle&quot;:&quot;&quot;},{&quot;family&quot;:&quot;Belkacemi&quot;,&quot;given&quot;:&quot;Yazid&quot;,&quot;parse-names&quot;:false,&quot;dropping-particle&quot;:&quot;&quot;,&quot;non-dropping-particle&quot;:&quot;&quot;},{&quot;family&quot;:&quot;Créhange&quot;,&quot;given&quot;:&quot;Gilles&quot;,&quot;parse-names&quot;:false,&quot;dropping-particle&quot;:&quot;&quot;,&quot;non-dropping-particle&quot;:&quot;&quot;},{&quot;family&quot;:&quot;la Taille&quot;,&quot;given&quot;:&quot;Alexandre&quot;,&quot;parse-names&quot;:false,&quot;dropping-particle&quot;:&quot;&quot;,&quot;non-dropping-particle&quot;:&quot;de&quot;},{&quot;family&quot;:&quot;Fournier&quot;,&quot;given&quot;:&quot;Georges&quot;,&quot;parse-names&quot;:false,&quot;dropping-particle&quot;:&quot;&quot;,&quot;non-dropping-particle&quot;:&quot;&quot;},{&quot;family&quot;:&quot;Cussenot&quot;,&quot;given&quot;:&quot;Olivier&quot;,&quot;parse-names&quot;:false,&quot;dropping-particle&quot;:&quot;&quot;,&quot;non-dropping-particle&quot;:&quot;&quot;},{&quot;family&quot;:&quot;Gauthé&quot;,&quot;given&quot;:&quot;Mathieu&quot;,&quot;parse-names&quot;:false,&quot;dropping-particle&quot;:&quot;&quot;,&quot;non-dropping-particle&quot;:&quot;&quot;}],&quot;container-title&quot;:&quot;Cancers&quot;,&quot;container-title-short&quot;:&quot;Cancers (Basel)&quot;,&quot;DOI&quot;:&quot;10.3390/cancers13071594&quot;,&quot;ISSN&quot;:&quot;20726694&quot;,&quot;issued&quot;:{&quot;date-parts&quot;:[[2021]]},&quot;abstract&quot;:&quot;Background: Detection rates of [68Ga]Ga-PSMA-11 PET/CT on the restaging of prostate cancer (PCa) patients presenting with biochemical recurrence (BCR) have been well documented, but its performance and impact on patient management have not been evaluated as extensively. Methods: Retrospective analysis of PCa patients presenting with BCR and referred for [68Ga]Ga-PSMA-11 PET/CT. Pathological foci were classified according to six anatomical sites and evaluated with a three-point scale according to the uptake intensity. The impact of [68Ga]Ga-PSMA-11 PET/CT was defined as any change in management that was triggered by [68Ga]Ga-PSMA-11 PET/CT. The existence of a PCa lesion was established according to a composite standard of truth based on all clinical data available collected during the follow-up period. Results: We included 294 patients. The detection rate was 69%. Per-patient sensitivity and specificity were both 70%. Patient disease management was changed in 68% of patients, and [68Ga]Ga-PSMA-11 PET/CT impacted this change in 86% of patients. The treatment carried out on patient was considered effective in 89% of patients when guided by [68Ga]Ga-PSMA-11 PET/CT versus 61% of patients when not guided by [68Ga]Ga-PSMA-11 PET/CT (p &lt; 0.001). Conclusions: [68Ga]Ga-PSMA-11 PET/CT demonstrated high performance in locating PCa recurrence sites and impacted therapeutic management in nearly two out of three patients.&quot;,&quot;issue&quot;:&quot;7&quot;,&quot;volume&quot;:&quot;13&quot;},&quot;isTemporary&quot;:false},{&quot;id&quot;:&quot;d64a1e65-453f-3d2e-99b5-7e8b6d2f6ad4&quot;,&quot;itemData&quot;:{&quot;type&quot;:&quot;article-journal&quot;,&quot;id&quot;:&quot;d64a1e65-453f-3d2e-99b5-7e8b6d2f6ad4&quot;,&quot;title&quot;:&quot;68Ga-PSMA PET/CT detects the location and extent of primary prostate cancer&quot;,&quot;author&quot;:[{&quot;family&quot;:&quot;Fendler&quot;,&quot;given&quot;:&quot;Wolfgang P.&quot;,&quot;parse-names&quot;:false,&quot;dropping-particle&quot;:&quot;&quot;,&quot;non-dropping-particle&quot;:&quot;&quot;},{&quot;family&quot;:&quot;Schmidt&quot;,&quot;given&quot;:&quot;Dorothea F.&quot;,&quot;parse-names&quot;:false,&quot;dropping-particle&quot;:&quot;&quot;,&quot;non-dropping-particle&quot;:&quot;&quot;},{&quot;family&quot;:&quot;Wenter&quot;,&quot;given&quot;:&quot;Vera&quot;,&quot;parse-names&quot;:false,&quot;dropping-particle&quot;:&quot;&quot;,&quot;non-dropping-particle&quot;:&quot;&quot;},{&quot;family&quot;:&quot;Thierfelder&quot;,&quot;given&quot;:&quot;Kolja M.&quot;,&quot;parse-names&quot;:false,&quot;dropping-particle&quot;:&quot;&quot;,&quot;non-dropping-particle&quot;:&quot;&quot;},{&quot;family&quot;:&quot;Zach&quot;,&quot;given&quot;:&quot;Christian&quot;,&quot;parse-names&quot;:false,&quot;dropping-particle&quot;:&quot;&quot;,&quot;non-dropping-particle&quot;:&quot;&quot;},{&quot;family&quot;:&quot;Stief&quot;,&quot;given&quot;:&quot;Christian&quot;,&quot;parse-names&quot;:false,&quot;dropping-particle&quot;:&quot;&quot;,&quot;non-dropping-particle&quot;:&quot;&quot;},{&quot;family&quot;:&quot;Bartenstein&quot;,&quot;given&quot;:&quot;Peter&quot;,&quot;parse-names&quot;:false,&quot;dropping-particle&quot;:&quot;&quot;,&quot;non-dropping-particle&quot;:&quot;&quot;},{&quot;family&quot;:&quot;Kirchner&quot;,&quot;given&quot;:&quot;Thomas&quot;,&quot;parse-names&quot;:false,&quot;dropping-particle&quot;:&quot;&quot;,&quot;non-dropping-particle&quot;:&quot;&quot;},{&quot;family&quot;:&quot;Gildehaus&quot;,&quot;given&quot;:&quot;Franz J.&quot;,&quot;parse-names&quot;:false,&quot;dropping-particle&quot;:&quot;&quot;,&quot;non-dropping-particle&quot;:&quot;&quot;},{&quot;family&quot;:&quot;Gratzke&quot;,&quot;given&quot;:&quot;Christian&quot;,&quot;parse-names&quot;:false,&quot;dropping-particle&quot;:&quot;&quot;,&quot;non-dropping-particle&quot;:&quot;&quot;},{&quot;family&quot;:&quot;Faber&quot;,&quot;given&quot;:&quot;Claudius&quot;,&quot;parse-names&quot;:false,&quot;dropping-particle&quot;:&quot;&quot;,&quot;non-dropping-particle&quot;:&quot;&quot;}],&quot;container-title&quot;:&quot;Journal of Nuclear Medicine&quot;,&quot;DOI&quot;:&quot;10.2967/jnumed.116.172627&quot;,&quot;ISSN&quot;:&quot;2159662X&quot;,&quot;issued&quot;:{&quot;date-parts&quot;:[[2016]]},&quot;abstract&quot;:&quot;We evaluated the accuracy of PET/CT with 68Ga-PSMA-HBED-CC-A 68Ga-conjugated ligand of human prostate-specific membrane antigen (PSMA)-To localize cancer in the prostate and surrounding tissue at initial diagnosis. Methods: Twenty-one patients with biopsy-proven prostate cancer underwent 68Ga-PSMA-HBED-CC (68Ga-PSMA) PET/CT at a median of 4 d (range, 0-47 d) before radical prostatectomy. Based on a 6-segment model, the Gleason score and proportion of tumor tissue within each segment (segmental tumor burden, or STB) as determined by histopathology (STBHP) were correlated with SUVmax and STB as determined by different SUV cutoffs for 68Ga-PSMA PET (STBPET1-6). Furthermore, the involvement of seminal vesicles and other extracapsular extension were assessed by histopathology and PET/CT. Results: Histopathology-positive segments (n 5 100 of 126; 79%) demonstrated a significantly higher mean ± SD SUVmax (11.8 ± 7.6) than histopathology-negative segments (4.9 ± 2.9; P , 0.001). Receiver-operating-characteristic analysis revealed an optimal SUVmax cutoff of 6.5 for discrimination of histopathology-positive segments from histopathology-negative segments (area under the curve, 0.84; P , 0.001), which gave 67% sensitivity, 92% specificity, a 97% positive predictive value, a 42% negative predictive value, and 72% accuracy. STBPET3 as determined by (2 × blood SUV) 1 (2 · SD) correlated best with STBHP (Pearson ρ 5 0.68; P &lt; 0.001; mean difference ± SD, 19% ± 15%). PET/CT correctly detected invasion of seminal vesicles (n = 11 of 21 patients; 52%) with 86% accuracy and tumor spread through the capsule (n = 12; 57%) with 71% accuracy. Conclusion: 68Ga-PSMA PET/CT accurately detected the location and extent of primary prostate cancer. Our preliminary findings warrant further investigation of 68Ga-PSMA PET/CT in conjunction with needle biopsy.&quot;,&quot;issue&quot;:&quot;11&quot;,&quot;volume&quot;:&quot;57&quot;,&quot;container-title-short&quot;:&quot;&quot;},&quot;isTemporary&quot;:false}]},{&quot;citationID&quot;:&quot;MENDELEY_CITATION_d0256daa-4e44-4fae-9c0d-d7c8d03939f9&quot;,&quot;properties&quot;:{&quot;noteIndex&quot;:0},&quot;isEdited&quot;:false,&quot;manualOverride&quot;:{&quot;isManuallyOverridden&quot;:true,&quot;citeprocText&quot;:&quot;[NO_PRINTED_FORM]&quot;,&quot;manualOverrideText&quot;:&quot;&quot;},&quot;citationItems&quot;:[],&quot;citationTag&quot;:&quot;MENDELEY_CITATION_v3_eyJjaXRhdGlvbklEIjoiTUVOREVMRVlfQ0lUQVRJT05fZDAyNTZkYWEtNGU0NC00ZmFlLTljMGQtZDdjOGQwMzkzOWY5IiwicHJvcGVydGllcyI6eyJub3RlSW5kZXgiOjB9LCJpc0VkaXRlZCI6ZmFsc2UsIm1hbnVhbE92ZXJyaWRlIjp7ImlzTWFudWFsbHlPdmVycmlkZGVuIjp0cnVlLCJjaXRlcHJvY1RleHQiOiJbTk9fUFJJTlRFRF9GT1JNXSIsIm1hbnVhbE92ZXJyaWRlVGV4dCI6IiJ9LCJjaXRhdGlvbkl0ZW1zIjpbXX0=&quot;},{&quot;citationID&quot;:&quot;MENDELEY_CITATION_dd070216-61eb-4a8d-9c33-47f5045f9ecb&quot;,&quot;properties&quot;:{&quot;noteIndex&quot;:0},&quot;isEdited&quot;:false,&quot;manualOverride&quot;:{&quot;isManuallyOverridden&quot;:false,&quot;citeprocText&quot;:&quot;(39–41)&quot;,&quot;manualOverrideText&quot;:&quot;&quot;},&quot;citationTag&quot;:&quot;MENDELEY_CITATION_v3_eyJjaXRhdGlvbklEIjoiTUVOREVMRVlfQ0lUQVRJT05fZGQwNzAyMTYtNjFlYi00YThkLTljMzMtNDdmNTA0NWY5ZWNiIiwicHJvcGVydGllcyI6eyJub3RlSW5kZXgiOjB9LCJpc0VkaXRlZCI6ZmFsc2UsIm1hbnVhbE92ZXJyaWRlIjp7ImlzTWFudWFsbHlPdmVycmlkZGVuIjpmYWxzZSwiY2l0ZXByb2NUZXh0IjoiKDM54oCTNDE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ID&quot;:&quot;MENDELEY_CITATION_570ecc6a-cfc9-4375-86f4-8c79fbfa149d&quot;,&quot;properties&quot;:{&quot;noteIndex&quot;:0},&quot;isEdited&quot;:false,&quot;manualOverride&quot;:{&quot;isManuallyOverridden&quot;:false,&quot;citeprocText&quot;:&quot;(42–44)&quot;,&quot;manualOverrideText&quot;:&quot;&quot;},&quot;citationTag&quot;:&quot;MENDELEY_CITATION_v3_eyJjaXRhdGlvbklEIjoiTUVOREVMRVlfQ0lUQVRJT05fNTcwZWNjNmEtY2ZjOS00Mzc1LTg2ZjQtOGM3OWZiZmExNDlkIiwicHJvcGVydGllcyI6eyJub3RlSW5kZXgiOjB9LCJpc0VkaXRlZCI6ZmFsc2UsIm1hbnVhbE92ZXJyaWRlIjp7ImlzTWFudWFsbHlPdmVycmlkZGVuIjpmYWxzZSwiY2l0ZXByb2NUZXh0IjoiKDQy4oCTNDQ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c4c09388-d096-48d1-99f4-d19ae7bce368&quot;,&quot;properties&quot;:{&quot;noteIndex&quot;:0},&quot;isEdited&quot;:false,&quot;manualOverride&quot;:{&quot;isManuallyOverridden&quot;:false,&quot;citeprocText&quot;:&quot;(45)&quot;,&quot;manualOverrideText&quot;:&quot;&quot;},&quot;citationTag&quot;:&quot;MENDELEY_CITATION_v3_eyJjaXRhdGlvbklEIjoiTUVOREVMRVlfQ0lUQVRJT05fYzRjMDkzODgtZDA5Ni00OGQxLTk5ZjQtZDE5YWU3YmNlMzY4IiwicHJvcGVydGllcyI6eyJub3RlSW5kZXgiOjB9LCJpc0VkaXRlZCI6ZmFsc2UsIm1hbnVhbE92ZXJyaWRlIjp7ImlzTWFudWFsbHlPdmVycmlkZGVuIjpmYWxzZSwiY2l0ZXByb2NUZXh0IjoiKDQ1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quot;,&quot;citationItems&quot;:[{&quot;id&quot;:&quot;0143680e-4978-3a5d-bfc7-b4bfe9b7e3a6&quot;,&quot;itemData&quot;:{&quot;type&quot;:&quot;article-journal&quot;,&quot;id&quot;:&quot;0143680e-4978-3a5d-bfc7-b4bfe9b7e3a6&quot;,&quot;title&quot;:&quot;Joint Estimation of Activity and Attenuation in Whole-Body TOF PET/MRI Using Constrained Gaussian Mixture Models&quot;,&quot;author&quot;:[{&quot;family&quot;:&quot;Mehranian&quot;,&quot;given&quot;:&quot;Abolfazl&quot;,&quot;parse-names&quot;:false,&quot;dropping-particle&quot;:&quot;&quot;,&quot;non-dropping-particle&quot;:&quot;&quot;},{&quot;family&quot;:&quot;Zaidi&quot;,&quot;given&quot;:&quot;Habib&quot;,&quot;parse-names&quot;:false,&quot;dropping-particle&quot;:&quot;&quot;,&quot;non-dropping-particle&quot;:&quot;&quot;}],&quot;container-title&quot;:&quot;IEEE Transactions on Medical Imaging&quot;,&quot;container-title-short&quot;:&quot;IEEE Trans Med Imaging&quot;,&quot;DOI&quot;:&quot;10.1109/TMI.2015.2409157&quot;,&quot;ISSN&quot;:&quot;1558254X&quot;,&quot;issued&quot;:{&quot;date-parts&quot;:[[2015]]},&quot;abstract&quot;:&quot;It has recently been shown that the attenuation map can be estimated from time-of-flight (TOF) PET emission data using joint maximum likelihood reconstruction of attenuation and activity (MLAA). In this work, we propose a novel MRI-guided MLAA algorithm for emission-based attenuation correction in whole-body PET/MR imaging. The algorithm imposes MR spatial and CT statistical constraints on the MLAA estimation of attenuation maps using a constrained Gaussian mixture model (GMM) and a Markov random field smoothness prior. Dixon water and fat MR images were segmented into outside air, lung, fat and soft-tissue classes and an MR low-intensity (unknown) class corresponding to air cavities, cortical bone and susceptibility artifacts. The attenuation coefficients over the unknown class were estimated using a mixture of four Gaussians, and those over the known tissue classes using unimodal Gaussians, parameterized over a patient population. To eliminate misclassification of spongy bones with surrounding tissues, and thus include them in the unknown class, we heuristically suppressed fat in water images and also used a co-registered bone probability map. The proposed MLAA-GMM algorithm was compared with the MLAA algorithms proposed by Rezaei and Salomon using simulation and clinical studies with two different tracer distributions. The results showed that our proposed algorithm outperforms its counterparts in suppressing the cross-talk and scaling problems of activity and attenuation and thus produces PET images of improved quantitative accuracy. It can be concluded that the proposed algorithm effectively exploits the MR information and can pave the way toward accurate emission-based attenuation correction in TOF PET/MRI.&quot;,&quot;issue&quot;:&quot;9&quot;,&quot;volume&quot;:&quot;34&quot;},&quot;isTemporary&quot;:false}]},{&quot;citationID&quot;:&quot;MENDELEY_CITATION_bece4acd-db2d-4ea5-bc20-1933e5ccadd1&quot;,&quot;properties&quot;:{&quot;noteIndex&quot;:0},&quot;isEdited&quot;:false,&quot;manualOverride&quot;:{&quot;isManuallyOverridden&quot;:false,&quot;citeprocText&quot;:&quot;(45)&quot;,&quot;manualOverrideText&quot;:&quot;&quot;},&quot;citationTag&quot;:&quot;MENDELEY_CITATION_v3_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&quot;,&quot;citationItems&quot;:[{&quot;id&quot;:&quot;0143680e-4978-3a5d-bfc7-b4bfe9b7e3a6&quot;,&quot;itemData&quot;:{&quot;type&quot;:&quot;article-journal&quot;,&quot;id&quot;:&quot;0143680e-4978-3a5d-bfc7-b4bfe9b7e3a6&quot;,&quot;title&quot;:&quot;Joint Estimation of Activity and Attenuation in Whole-Body TOF PET/MRI Using Constrained Gaussian Mixture Models&quot;,&quot;author&quot;:[{&quot;family&quot;:&quot;Mehranian&quot;,&quot;given&quot;:&quot;Abolfazl&quot;,&quot;parse-names&quot;:false,&quot;dropping-particle&quot;:&quot;&quot;,&quot;non-dropping-particle&quot;:&quot;&quot;},{&quot;family&quot;:&quot;Zaidi&quot;,&quot;given&quot;:&quot;Habib&quot;,&quot;parse-names&quot;:false,&quot;dropping-particle&quot;:&quot;&quot;,&quot;non-dropping-particle&quot;:&quot;&quot;}],&quot;container-title&quot;:&quot;IEEE Transactions on Medical Imaging&quot;,&quot;container-title-short&quot;:&quot;IEEE Trans Med Imaging&quot;,&quot;DOI&quot;:&quot;10.1109/TMI.2015.2409157&quot;,&quot;ISSN&quot;:&quot;1558254X&quot;,&quot;issued&quot;:{&quot;date-parts&quot;:[[2015]]},&quot;abstract&quot;:&quot;It has recently been shown that the attenuation map can be estimated from time-of-flight (TOF) PET emission data using joint maximum likelihood reconstruction of attenuation and activity (MLAA). In this work, we propose a novel MRI-guided MLAA algorithm for emission-based attenuation correction in whole-body PET/MR imaging. The algorithm imposes MR spatial and CT statistical constraints on the MLAA estimation of attenuation maps using a constrained Gaussian mixture model (GMM) and a Markov random field smoothness prior. Dixon water and fat MR images were segmented into outside air, lung, fat and soft-tissue classes and an MR low-intensity (unknown) class corresponding to air cavities, cortical bone and susceptibility artifacts. The attenuation coefficients over the unknown class were estimated using a mixture of four Gaussians, and those over the known tissue classes using unimodal Gaussians, parameterized over a patient population. To eliminate misclassification of spongy bones with surrounding tissues, and thus include them in the unknown class, we heuristically suppressed fat in water images and also used a co-registered bone probability map. The proposed MLAA-GMM algorithm was compared with the MLAA algorithms proposed by Rezaei and Salomon using simulation and clinical studies with two different tracer distributions. The results showed that our proposed algorithm outperforms its counterparts in suppressing the cross-talk and scaling problems of activity and attenuation and thus produces PET images of improved quantitative accuracy. It can be concluded that the proposed algorithm effectively exploits the MR information and can pave the way toward accurate emission-based attenuation correction in TOF PET/MRI.&quot;,&quot;issue&quot;:&quot;9&quot;,&quot;volume&quot;:&quot;34&quot;},&quot;isTemporary&quot;:false}]},{&quot;citationID&quot;:&quot;MENDELEY_CITATION_a1125b60-e7bf-46d6-8faf-992ce9dedd19&quot;,&quot;properties&quot;:{&quot;noteIndex&quot;:0},&quot;isEdited&quot;:false,&quot;manualOverride&quot;:{&quot;isManuallyOverridden&quot;:false,&quot;citeprocText&quot;:&quot;(46–48)&quot;,&quot;manualOverrideText&quot;:&quot;&quot;},&quot;citationTag&quot;:&quot;MENDELEY_CITATION_v3_eyJjaXRhdGlvbklEIjoiTUVOREVMRVlfQ0lUQVRJT05fYTExMjViNjAtZTdiZi00NmQ2LThmYWYtOTkyY2U5ZGVkZDE5IiwicHJvcGVydGllcyI6eyJub3RlSW5kZXgiOjB9LCJpc0VkaXRlZCI6ZmFsc2UsIm1hbnVhbE92ZXJyaWRlIjp7ImlzTWFudWFsbHlPdmVycmlkZGVuIjpmYWxzZSwiY2l0ZXByb2NUZXh0IjoiKDQ24oCTNDg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quot;,&quot;citationItems&quot;:[{&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citationID&quot;:&quot;MENDELEY_CITATION_cc974753-719c-4c2d-8e39-2eb5edc370ec&quot;,&quot;properties&quot;:{&quot;noteIndex&quot;:0},&quot;isEdited&quot;:false,&quot;manualOverride&quot;:{&quot;isManuallyOverridden&quot;:false,&quot;citeprocText&quot;:&quot;(8,9,18,49–51)&quot;,&quot;manualOverrideText&quot;:&quot;&quot;},&quot;citationTag&quot;:&quot;MENDELEY_CITATION_v3_eyJjaXRhdGlvbklEIjoiTUVOREVMRVlfQ0lUQVRJT05fY2M5NzQ3NTMtNzE5Yy00YzJkLThlMzktMmViNWVkYzM3MGVjIiwicHJvcGVydGllcyI6eyJub3RlSW5kZXgiOjB9LCJpc0VkaXRlZCI6ZmFsc2UsIm1hbnVhbE92ZXJyaWRlIjp7ImlzTWFudWFsbHlPdmVycmlkZGVuIjpmYWxzZSwiY2l0ZXByb2NUZXh0IjoiKDgsOSwxOCw0OeKAkzUx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385d883-4b27-3128-92d6-350eb2c47355&quot;,&quot;itemData&quot;:{&quot;type&quot;:&quot;article-journal&quot;,&quot;id&quot;:&quot;d385d883-4b27-3128-92d6-350eb2c47355&quot;,&quot;title&quot;:&quot;Clinical performance of long axial field of view PET/CT: a head-to-head intra-individual comparison of the Biograph Vision Quadra with the Biograph Vision PET/CT&quot;,&quot;author&quot;:[{&quot;family&quot;:&quot;Alberts&quot;,&quot;given&quot;:&quot;Ian&quot;,&quot;parse-names&quot;:false,&quot;dropping-particle&quot;:&quot;&quot;,&quot;non-dropping-particle&quot;:&quot;&quot;},{&quot;family&quot;:&quot;Hünermund&quot;,&quot;given&quot;:&quot;Jan Niklas&quot;,&quot;parse-names&quot;:false,&quot;dropping-particle&quot;:&quot;&quot;,&quot;non-dropping-particle&quot;:&quot;&quot;},{&quot;family&quot;:&quot;Prenosil&quot;,&quot;given&quot;:&quot;George&quot;,&quot;parse-names&quot;:false,&quot;dropping-particle&quot;:&quot;&quot;,&quot;non-dropping-particle&quot;:&quot;&quot;},{&quot;family&quot;:&quot;Mingels&quot;,&quot;given&quot;:&quot;Clemens&quot;,&quot;parse-names&quot;:false,&quot;dropping-particle&quot;:&quot;&quot;,&quot;non-dropping-particle&quot;:&quot;&quot;},{&quot;family&quot;:&quot;Bohn&quot;,&quot;given&quot;:&quot;Karl Peter&quot;,&quot;parse-names&quot;:false,&quot;dropping-particle&quot;:&quot;&quot;,&quot;non-dropping-particle&quot;:&quot;&quot;},{&quot;family&quot;:&quot;Viscione&quot;,&quot;given&quot;:&quot;Marco&quot;,&quot;parse-names&quot;:false,&quot;dropping-particle&quot;:&quot;&quot;,&quot;non-dropping-particle&quot;:&quot;&quot;},{&quot;family&quot;:&quot;Sari&quot;,&quot;given&quot;:&quot;Hasan&quot;,&quot;parse-names&quot;:false,&quot;dropping-particle&quot;:&quot;&quot;,&quot;non-dropping-particle&quot;:&quot;&quot;},{&quot;family&quot;:&quot;Vollnberg&quot;,&quot;given&quot;:&quot;Bernd&quot;,&quot;parse-names&quot;:false,&quot;dropping-particle&quot;:&quot;&quot;,&quot;non-dropping-particle&quot;:&quot;&quot;},{&quot;family&quot;:&quot;Shi&quot;,&quot;given&quot;:&quot;Kuangyu&quot;,&quot;parse-names&quot;:false,&quot;dropping-particle&quot;:&quot;&quot;,&quot;non-dropping-particle&quot;:&quot;&quot;},{&quot;family&quot;:&quot;Afshar-Oromieh&quot;,&quot;given&quot;:&quot;Ali&quot;,&quot;parse-names&quot;:false,&quot;dropping-particle&quot;:&quot;&quot;,&quot;non-dropping-particle&quot;:&quot;&quot;},{&quot;family&quot;:&quot;Rominger&quot;,&quot;given&quot;:&quot;Axel&quot;,&quot;parse-names&quot;:false,&quot;dropping-particle&quot;:&quot;&quot;,&quot;non-dropping-particle&quot;:&quot;&quot;}],&quot;container-title&quot;:&quot;European Journal of Nuclear Medicine and Molecular Imaging&quot;,&quot;container-title-short&quot;:&quot;Eur J Nucl Med Mol Imaging&quot;,&quot;DOI&quot;:&quot;10.1007/s00259-021-05282-7&quot;,&quot;ISSN&quot;:&quot;16197089&quot;,&quot;issued&quot;:{&quot;date-parts&quot;:[[2021]]},&quot;abstract&quot;:&quot;Purpose: To investigate the performance of the new long axial field-of-view (LAFOV) Biograph Vision Quadra PET/CT and a standard axial field-of-view (SAFOV) Biograph Vision 600 PET/CT (both: Siemens Healthineers) system using an intra-patient comparison. Methods: Forty-four patients undergoing routine oncological PET/CT were prospectively included and underwent a same-day dual-scanning protocol following a single administration of either 18F-FDG (n = 20), 18F-PSMA-1007 (n = 16) or 68Ga-DOTA-TOC (n = 8). Half the patients first received a clinically routine examination on the SAFOV (FOVaxial 26.3 cm) in continuous bed motion and then immediately afterwards on the LAFOV system (10-min acquisition in list mode, FOVaxial 106 cm); the second half underwent scanning in the reverse order. Comparisons between the LAFOV at different emulated scan times (by rebinning list mode data) and the SAFOV were made for target lesion integral activity, signal to noise (SNR), target lesion to background ratio (TBR) and visual image quality. Results: Equivalent target lesion integral activity to the SAFOV acquisitions (16-min duration for a 106 cm FOV) were obtained on the LAFOV in 1.63 ± 0.19 min (mean ± standard error). Equivalent SNR was obtained by 1.82 ± 1.00 min LAFOV acquisitions. No statistically significant differences (p &gt; 0.05) in TBR were observed even for 0.5 min LAFOV examinations. Subjective image quality rated by two physicians confirmed the 10 min LAFOV to be of the highest quality, with equivalence between the LAFOV and the SAFOV at 1.8 ± 0.85 min. By analogy, if the LAFOV scans were maintained at 10 min, proportional reductions in applied radiopharmaceutical could obtain equivalent lesion integral activity for activities under 40 MBq and equivalent doses for the PET component of &lt;1 mSv. Conclusion: Improved image quality, lesion quantification and SNR resulting from higher sensitivity were demonstrated for an LAFOV system in a head-to-head comparison under clinical conditions. The LAFOV system could deliver images of comparable quality and lesion quantification in under 2 min, compared to routine SAFOV acquisition (16 min for equivalent FOV coverage). Alternatively, the LAFOV system could allow for low-dose examination protocols. Shorter LAFOV acquisitions (0.5 min), while of lower visual quality and SNR, were of adequate quality with respect to target lesion identification, suggesting that ultra-fast or low-dose acquisitions can be acceptable in selected settings.&quot;,&quot;issue&quot;:&quot;8&quot;,&quot;volume&quot;:&quot;48&quot;},&quot;isTemporary&quot;:false}]},{&quot;citationID&quot;:&quot;MENDELEY_CITATION_e4688020-9490-48f0-bbb2-55eb85d46515&quot;,&quot;properties&quot;:{&quot;noteIndex&quot;:0},&quot;isEdited&quot;:false,&quot;manualOverride&quot;:{&quot;isManuallyOverridden&quot;:false,&quot;citeprocText&quot;:&quot;(52–71)&quot;,&quot;manualOverrideText&quot;:&quot;&quot;},&quot;citationTag&quot;:&quot;MENDELEY_CITATION_v3_eyJjaXRhdGlvbklEIjoiTUVOREVMRVlfQ0lUQVRJT05fZTQ2ODgwMjAtOTQ5MC00OGYwLWJiYjItNTVlYjg1ZDQ2NTE1IiwicHJvcGVydGllcyI6eyJub3RlSW5kZXgiOjB9LCJpc0VkaXRlZCI6ZmFsc2UsIm1hbnVhbE92ZXJyaWRlIjp7ImlzTWFudWFsbHlPdmVycmlkZGVuIjpmYWxzZSwiY2l0ZXByb2NUZXh0IjoiKDUy4oCTNzE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IsImNvbnRhaW5lci10aXRsZS1zaG9ydCI6Ii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IsImNvbnRhaW5lci10aXRsZS1zaG9ydCI6Ii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IsImNvbnRhaW5lci10aXRsZS1zaG9ydCI6Ii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IsImNvbnRhaW5lci10aXRsZS1zaG9ydCI6Ii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IsImNvbnRhaW5lci10aXRsZS1zaG9ydCI6Ii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033f1ed-86c1-3a3d-a7e3-bed09772795b&quot;,&quot;itemData&quot;:{&quot;type&quot;:&quot;article-journal&quot;,&quot;id&quot;:&quot;2033f1ed-86c1-3a3d-a7e3-bed09772795b&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container-title-short&quot;:&quot;Neurocomputing&quot;,&quot;DOI&quot;:&quot;10.1016/j.neucom.2020.01.085&quot;,&quot;ISSN&quot;:&quot;18728286&quot;,&quot;issued&quot;:{&quot;date-parts&quot;:[[2020]]},&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volume&quot;:&quot;396&quot;},&quot;isTemporary&quot;:false},{&quot;id&quot;:&quot;ac37d243-f693-335f-a520-bbf4873fc592&quot;,&quot;itemData&quot;:{&quot;type&quot;:&quot;article&quot;,&quot;id&quot;:&quot;ac37d243-f693-335f-a520-bbf4873fc592&quot;,&quot;title&quot;:&quot;Object Detection with Deep Learning: A Review&quot;,&quot;author&quot;:[{&quot;family&quot;:&quot;Zhao&quot;,&quot;given&quot;:&quot;Zhong Qiu&quot;,&quot;parse-names&quot;:false,&quot;dropping-particle&quot;:&quot;&quot;,&quot;non-dropping-particle&quot;:&quot;&quot;},{&quot;family&quot;:&quot;Zheng&quot;,&quot;given&quot;:&quot;Peng&quot;,&quot;parse-names&quot;:false,&quot;dropping-particle&quot;:&quot;&quot;,&quot;non-dropping-particle&quot;:&quot;&quot;},{&quot;family&quot;:&quot;Xu&quot;,&quot;given&quot;:&quot;Shou Tao&quot;,&quot;parse-names&quot;:false,&quot;dropping-particle&quot;:&quot;&quot;,&quot;non-dropping-particle&quot;:&quot;&quot;},{&quot;family&quot;:&quot;Wu&quot;,&quot;given&quot;:&quot;Xindong&quot;,&quot;parse-names&quot;:false,&quot;dropping-particle&quot;:&quot;&quot;,&quot;non-dropping-particle&quot;:&quot;&quot;}],&quot;container-title&quot;:&quot;IEEE Transactions on Neural Networks and Learning Systems&quot;,&quot;container-title-short&quot;:&quot;IEEE Trans Neural Netw Learn Syst&quot;,&quot;DOI&quot;:&quot;10.1109/TNNLS.2018.2876865&quot;,&quot;ISSN&quot;:&quot;21622388&quot;,&quot;issued&quot;:{&quot;date-parts&quot;:[[2019]]},&quot;abstract&quot;:&quo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that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In this paper, we provide a review of deep learning-based object detection frameworks. Our review begins with a brief introduction on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quot;,&quot;issue&quot;:&quot;11&quot;,&quot;volume&quot;:&quot;30&quot;},&quot;isTemporary&quot;:false},{&quot;id&quot;:&quot;1a03c9d5-9886-3a23-a372-50f7211e69d4&quot;,&quot;itemData&quot;:{&quot;type&quot;:&quot;article-journal&quot;,&quot;id&quot;:&quot;1a03c9d5-9886-3a23-a372-50f7211e69d4&quot;,&quot;title&quot;:&quot;A Comprehensive Survey on Graph Anomaly Detection With Deep Learning&quot;,&quot;author&quot;:[{&quot;family&quot;:&quot;Ma&quot;,&quot;given&quot;:&quot;Xiaoxiao&quot;,&quot;parse-names&quot;:false,&quot;dropping-particle&quot;:&quot;&quot;,&quot;non-dropping-particle&quot;:&quot;&quot;},{&quot;family&quot;:&quot;Wu&quot;,&quot;given&quot;:&quot;Jia&quot;,&quot;parse-names&quot;:false,&quot;dropping-particle&quot;:&quot;&quot;,&quot;non-dropping-particle&quot;:&quot;&quot;},{&quot;family&quot;:&quot;Xue&quot;,&quot;given&quot;:&quot;Shan&quot;,&quot;parse-names&quot;:false,&quot;dropping-particle&quot;:&quot;&quot;,&quot;non-dropping-particle&quot;:&quot;&quot;},{&quot;family&quot;:&quot;Yang&quot;,&quot;given&quot;:&quot;Jian&quot;,&quot;parse-names&quot;:false,&quot;dropping-particle&quot;:&quot;&quot;,&quot;non-dropping-particle&quot;:&quot;&quot;},{&quot;family&quot;:&quot;Zhou&quot;,&quot;given&quot;:&quot;Chuan&quot;,&quot;parse-names&quot;:false,&quot;dropping-particle&quot;:&quot;&quot;,&quot;non-dropping-particle&quot;:&quot;&quot;},{&quot;family&quot;:&quot;Sheng&quot;,&quot;given&quot;:&quot;Quan Z.&quot;,&quot;parse-names&quot;:false,&quot;dropping-particle&quot;:&quot;&quot;,&quot;non-dropping-particle&quot;:&quot;&quot;},{&quot;family&quot;:&quot;Xiong&quot;,&quot;given&quot;:&quot;Hui&quot;,&quot;parse-names&quot;:false,&quot;dropping-particle&quot;:&quot;&quot;,&quot;non-dropping-particle&quot;:&quot;&quot;},{&quot;family&quot;:&quot;Akoglu&quot;,&quot;given&quot;:&quot;Leman&quot;,&quot;parse-names&quot;:false,&quot;dropping-particle&quot;:&quot;&quot;,&quot;non-dropping-particle&quot;:&quot;&quot;}],&quot;container-title&quot;:&quot;IEEE Transactions on Knowledge and Data Engineering&quot;,&quot;container-title-short&quot;:&quot;IEEE Trans Knowl Data Eng&quot;,&quot;DOI&quot;:&quot;10.1109/TKDE.2021.3118815&quot;,&quot;ISSN&quot;:&quot;15582191&quot;,&quot;issued&quot;:{&quot;date-parts&quot;:[[2023]]},&quot;abstract&quot;:&quot;Anomalies are rare observations (e.g., data records or events) that deviate significantly from the others in the sample. Over the past few decades, research on anomaly mining has received increasing interests due to the implications of these occurrences in a wide range of disciplines - for instance, security, finance, and medicine. For this reason, anomaly detection, which aims to identify these rare observations, has become one of the most vital tasks in the world and has shown its power in preventing detrimental events, such as financial fraud, network intrusions, and social spam. The detection task is typically solved by identifying outlying data points in the feature space, which, inherently, overlooks the relational information in real-world data. At the same time, graphs have been prevalently used to represent the structural/relational information, which raises the graph anomaly detection problem - identifying anomalous graph objects (i.e., nodes, edges and sub-graphs) in a single graph, or anomalous graphs in a set/database of graphs. Conventional anomaly detection techniques cannot tackle this problem well because of the complexity of graph data (e.g., irregular structures, relational dependencies, node/edge types/attributes/directions/multiplicities/weights, large scale, etc.). However, thanks to the advent of deep learning in breaking these limitations, graph anomaly detection with deep learning has received a growing attention recently. In this survey, we aim to provide a systematic and comprehensive review of the contemporary deep learning techniques for graph anomaly detection. Specifically, we provide a taxonomy that follows a task-driven strategy and categorizes existing work according to the anomalous graph objects that they can detect. We especially focus on the challenges in this research area and discuss the key intuitions, technical details as well as relative strengths and weaknesses of various techniques in each category. From the survey results, we highlight 12 future research directions spanning unsolved and emerging problems introduced by graph data, anomaly detection, deep learning and real-world applications. Additionally, to provide a wealth of useful resources for future studies, we have compiled a set of open-source implementations, public datasets, and commonly-used evaluation metrics. With this survey, our goal is to create a 'one-stop-shop' that provides a unified understanding of the problem categories and existing approaches, publicly available hands-on resources, and high-impact open challenges for graph anomaly detection using deep learning.&quot;,&quot;issue&quot;:&quot;12&quot;,&quot;volume&quot;:&quot;35&quot;},&quot;isTemporary&quot;:false},{&quot;id&quot;:&quot;24e14893-a48a-3842-8508-72361562f8f7&quot;,&quot;itemData&quot;:{&quot;type&quot;:&quot;article&quot;,&quot;id&quot;:&quot;24e14893-a48a-3842-8508-72361562f8f7&quot;,&quot;title&quot;:&quot;The future of CT: deep learning reconstruction&quot;,&quot;author&quot;:[{&quot;family&quot;:&quot;McLeavy&quot;,&quot;given&quot;:&quot;C. M.&quot;,&quot;parse-names&quot;:false,&quot;dropping-particle&quot;:&quot;&quot;,&quot;non-dropping-particle&quot;:&quot;&quot;},{&quot;family&quot;:&quot;Chunara&quot;,&quot;given&quot;:&quot;M. H.&quot;,&quot;parse-names&quot;:false,&quot;dropping-particle&quot;:&quot;&quot;,&quot;non-dropping-particle&quot;:&quot;&quot;},{&quot;family&quot;:&quot;Gravell&quot;,&quot;given&quot;:&quot;R. J.&quot;,&quot;parse-names&quot;:false,&quot;dropping-particle&quot;:&quot;&quot;,&quot;non-dropping-particle&quot;:&quot;&quot;},{&quot;family&quot;:&quot;Rauf&quot;,&quot;given&quot;:&quot;A.&quot;,&quot;parse-names&quot;:false,&quot;dropping-particle&quot;:&quot;&quot;,&quot;non-dropping-particle&quot;:&quot;&quot;},{&quot;family&quot;:&quot;Cushnie&quot;,&quot;given&quot;:&quot;A.&quot;,&quot;parse-names&quot;:false,&quot;dropping-particle&quot;:&quot;&quot;,&quot;non-dropping-particle&quot;:&quot;&quot;},{&quot;family&quot;:&quot;Staley Talbot&quot;,&quot;given&quot;:&quot;C.&quot;,&quot;parse-names&quot;:false,&quot;dropping-particle&quot;:&quot;&quot;,&quot;non-dropping-particle&quot;:&quot;&quot;},{&quot;family&quot;:&quot;Hawkins&quot;,&quot;given&quot;:&quot;R. M.&quot;,&quot;parse-names&quot;:false,&quot;dropping-particle&quot;:&quot;&quot;,&quot;non-dropping-particle&quot;:&quot;&quot;}],&quot;container-title&quot;:&quot;Clinical Radiology&quot;,&quot;container-title-short&quot;:&quot;Clin Radiol&quot;,&quot;DOI&quot;:&quot;10.1016/j.crad.2021.01.010&quot;,&quot;ISSN&quot;:&quot;1365229X&quot;,&quot;issued&quot;:{&quot;date-parts&quot;:[[2021]]},&quot;abstract&quot;:&quot;There have been substantial advances in computed tomography (CT) technology since its introduction in the 1970s. More recently, these advances have focused on image reconstruction. Deep learning reconstruction (DLR) is the latest complex reconstruction algorithm to be introduced, which harnesses advances in artificial intelligence (AI) and affordable supercomputer technology to achieve the previously elusive triad of high image quality, low radiation dose, and fast reconstruction speeds. The dose reductions achieved with DLR are redefining ultra-low-dose into the realm of plain radiographs whilst maintaining image quality. This review aims to demonstrate the advantages of DLR over other reconstruction methods in terms of dose reduction and image quality in addition to being able to tailor protocols to specific clinical situations. DLR is the future of CT technology and should be considered when procuring new scanners.&quot;,&quot;issue&quot;:&quot;6&quot;,&quot;volume&quot;:&quot;76&quot;},&quot;isTemporary&quot;:false},{&quot;id&quot;:&quot;3133042b-225a-3281-9984-be3849f50c90&quot;,&quot;itemData&quot;:{&quot;type&quot;:&quot;article&quot;,&quot;id&quot;:&quot;3133042b-225a-3281-9984-be3849f50c90&quot;,&quot;title&quot;:&quot;A survey on deep learning in medical image reconstruction&quot;,&quot;author&quot;:[{&quot;family&quot;:&quot;Ahishakiye&quot;,&quot;given&quot;:&quot;Emmanuel&quot;,&quot;parse-names&quot;:false,&quot;dropping-particle&quot;:&quot;&quot;,&quot;non-dropping-particle&quot;:&quot;&quot;},{&quot;family&quot;:&quot;Gijzen&quot;,&quot;given&quot;:&quot;Martin Bastiaan&quot;,&quot;parse-names&quot;:false,&quot;dropping-particle&quot;:&quot;&quot;,&quot;non-dropping-particle&quot;:&quot;Van&quot;},{&quot;family&quot;:&quot;Tumwiine&quot;,&quot;given&quot;:&quot;Julius&quot;,&quot;parse-names&quot;:false,&quot;dropping-particle&quot;:&quot;&quot;,&quot;non-dropping-particle&quot;:&quot;&quot;},{&quot;family&quot;:&quot;Wario&quot;,&quot;given&quot;:&quot;Ruth&quot;,&quot;parse-names&quot;:false,&quot;dropping-particle&quot;:&quot;&quot;,&quot;non-dropping-particle&quot;:&quot;&quot;},{&quot;family&quot;:&quot;Obungoloch&quot;,&quot;given&quot;:&quot;Johnes&quot;,&quot;parse-names&quot;:false,&quot;dropping-particle&quot;:&quot;&quot;,&quot;non-dropping-particle&quot;:&quot;&quot;}],&quot;container-title&quot;:&quot;Intelligent Medicine&quot;,&quot;DOI&quot;:&quot;10.1016/j.imed.2021.03.003&quot;,&quot;ISSN&quot;:&quot;26671026&quot;,&quot;issued&quot;:{&quot;date-parts&quot;:[[2021]]},&quot;abstract&quot;:&quot;Medical image reconstruction aims to acquire high-quality medical images for clinical usage at minimal cost and risk to the patients. Deep learning and its applications in medical imaging, especially in image reconstruction have received considerable attention in the literature in recent years. This study reviews records obtained electronically through the leading scientific databases (Magnetic Resonance Imaging journal, Google Scholar, Scopus, Science Direct, Elsevier, and from other journal publications) searched using three sets of keywords: (1) Deep learning, image reconstruction, medical imaging; (2) Medical imaging, Deep learning, Image reconstruction; (3) Open science, Open imaging data, Open software. The articles reviewed revealed that deep learning-based reconstruction methods improve the quality of reconstructed images qualitatively and quantitatively. However, deep learning techniques are generally computationally expensive, require large amounts of training datasets, lack decent theory to explain why the algorithms work, and have issues of generalization and robustness. The challenge of lack of enough training datasets is currently being addressed by using transfer learning techniques.&quot;,&quot;issue&quot;:&quot;3&quot;,&quot;volume&quot;:&quot;1&quot;,&quot;container-title-short&quot;:&quot;&quot;},&quot;isTemporary&quot;:false},{&quot;id&quot;:&quot;f059e35d-1cb2-3f07-857e-75367417f206&quot;,&quot;itemData&quot;:{&quot;type&quot;:&quot;article-journal&quot;,&quot;id&quot;:&quot;f059e35d-1cb2-3f07-857e-75367417f206&quot;,&quot;title&quot;:&quot;Deep learning reconstruction in pediatric brain MRI: comparison of image quality with conventional T2-weighted MRI&quot;,&quot;author&quot;:[{&quot;family&quot;:&quot;Kim&quot;,&quot;given&quot;:&quot;Soo Hyun&quot;,&quot;parse-names&quot;:false,&quot;dropping-particle&quot;:&quot;&quot;,&quot;non-dropping-particle&quot;:&quot;&quot;},{&quot;family&quot;:&quot;Choi&quot;,&quot;given&quot;:&quot;Young Hun&quot;,&quot;parse-names&quot;:false,&quot;dropping-particle&quot;:&quot;&quot;,&quot;non-dropping-particle&quot;:&quot;&quot;},{&quot;family&quot;:&quot;Lee&quot;,&quot;given&quot;:&quot;Joon Sung&quot;,&quot;parse-names&quot;:false,&quot;dropping-particle&quot;:&quot;&quot;,&quot;non-dropping-particle&quot;:&quot;&quot;},{&quot;family&quot;:&quot;Lee&quot;,&quot;given&quot;:&quot;Seul Bi&quot;,&quot;parse-names&quot;:false,&quot;dropping-particle&quot;:&quot;&quot;,&quot;non-dropping-particle&quot;:&quot;&quot;},{&quot;family&quot;:&quot;Cho&quot;,&quot;given&quot;:&quot;Yeon Jin&quot;,&quot;parse-names&quot;:false,&quot;dropping-particle&quot;:&quot;&quot;,&quot;non-dropping-particle&quot;:&quot;&quot;},{&quot;family&quot;:&quot;Lee&quot;,&quot;given&quot;:&quot;Seung Hyun&quot;,&quot;parse-names&quot;:false,&quot;dropping-particle&quot;:&quot;&quot;,&quot;non-dropping-particle&quot;:&quot;&quot;},{&quot;family&quot;:&quot;Shin&quot;,&quot;given&quot;:&quot;Su Mi&quot;,&quot;parse-names&quot;:false,&quot;dropping-particle&quot;:&quot;&quot;,&quot;non-dropping-particle&quot;:&quot;&quot;},{&quot;family&quot;:&quot;Cheon&quot;,&quot;given&quot;:&quot;Jung Eun&quot;,&quot;parse-names&quot;:false,&quot;dropping-particle&quot;:&quot;&quot;,&quot;non-dropping-particle&quot;:&quot;&quot;}],&quot;container-title&quot;:&quot;Neuroradiology&quot;,&quot;container-title-short&quot;:&quot;Neuroradiology&quot;,&quot;DOI&quot;:&quot;10.1007/s00234-022-03053-1&quot;,&quot;ISSN&quot;:&quot;14321920&quot;,&quot;issued&quot;:{&quot;date-parts&quot;:[[2023]]},&quot;abstract&quot;:&quot;Introduction: Deep learning–based MRI reconstruction has recently been introduced to improve image quality. This study aimed to evaluate the performance of deep learning reconstruction in pediatric brain MRI. Methods: A total of 107 consecutive children who underwent 3.0 T brain MRI were included in this study. T2-weighted brain MRI was reconstructed using the three different reconstruction modes: deep learning reconstruction, conventional reconstruction with an intensity filter, and original T2 image without a filter. Two pediatric radiologists independently evaluated the following image quality parameters of three reconstructed images on a 5-point scale: overall image quality, image noisiness, sharpness of gray–white matter differentiation, truncation artifact, motion artifact, cerebrospinal fluid and vascular pulsation artifacts, and lesion conspicuity. The subjective image quality parameters were compared among the three reconstruction modes. Quantitative analysis of the signal uniformity using the coefficient of variation was performed for each reconstruction. Results: The overall image quality, noisiness, and gray–white matter sharpness were significantly better with deep learning reconstruction than with conventional or original reconstruction (all P &lt; 0.001). Deep learning reconstruction had significantly fewer truncation artifacts than the other two reconstructions (all P &lt; 0.001). Motion and pulsation artifacts showed no significant differences among the three reconstruction modes. For 36 lesions in 107 patients, lesion conspicuity was better with deep learning reconstruction than original reconstruction. Deep learning reconstruction showed lower signal variation compared to conventional and original reconstructions. Conclusion: Deep learning reconstruction can reduce noise and truncation artifacts and improve lesion conspicuity and overall image quality in pediatric T2-weighted brain MRI.&quot;,&quot;issue&quot;:&quot;1&quot;,&quot;volume&quot;:&quot;65&quot;},&quot;isTemporary&quot;:false},{&quot;id&quot;:&quot;722d586d-4efa-3871-88cf-23502b94b3f2&quot;,&quot;itemData&quot;:{&quot;type&quot;:&quot;article-journal&quot;,&quot;id&quot;:&quot;722d586d-4efa-3871-88cf-23502b94b3f2&quot;,&quot;title&quot;:&quot;A comprehensive review of image denoising in deep learning&quot;,&quot;author&quot;:[{&quot;family&quot;:&quot;Jebur&quot;,&quot;given&quot;:&quot;Rusul Sabah&quot;,&quot;parse-names&quot;:false,&quot;dropping-particle&quot;:&quot;&quot;,&quot;non-dropping-particle&quot;:&quot;&quot;},{&quot;family&quot;:&quot;Zabil&quot;,&quot;given&quot;:&quot;Mohd Hazli Bin Mohamed&quot;,&quot;parse-names&quot;:false,&quot;dropping-particle&quot;:&quot;&quot;,&quot;non-dropping-particle&quot;:&quot;&quot;},{&quot;family&quot;:&quot;Hammood&quot;,&quot;given&quot;:&quot;Dalal Adulmohsin&quot;,&quot;parse-names&quot;:false,&quot;dropping-particle&quot;:&quot;&quot;,&quot;non-dropping-particle&quot;:&quot;&quot;},{&quot;family&quot;:&quot;Cheng&quot;,&quot;given&quot;:&quot;Lim Kok&quot;,&quot;parse-names&quot;:false,&quot;dropping-particle&quot;:&quot;&quot;,&quot;non-dropping-particle&quot;:&quot;&quot;}],&quot;container-title&quot;:&quot;Multimedia Tools and Applications&quot;,&quot;container-title-short&quot;:&quot;Multimed Tools Appl&quot;,&quot;DOI&quot;:&quot;10.1007/s11042-023-17468-2&quot;,&quot;ISSN&quot;:&quot;15737721&quot;,&quot;issued&quot;:{&quot;date-parts&quot;:[[2023]]},&quot;abstract&quot;:&quot;Deep learning has gained significant interest in image denoising, but there are notable distinctions in the types of deep learning methods used. Discriminative learning is suitable for handling Gaussian noise, while optimization models are effective in estimating real noise. However, there is limited research that summarizes the different deep learning techniques for image denoising. This paper conducts a comprehensive review of techniques and methods used for image denoising and identifying challenges associated with existing approaches. In this paper, a comparative study of deep techniques is offered in image denoising. The study conducted a comprehensive review of 68 papers on image denoising published between 2018 and 2023, providing a detailed analysis of the field’s progress and methodologies over a period of 5 years. Through its literature review, the paper provides a comprehensive summary of image denoising in deep learning, including machine learning methods for image denoising, CNNs for image denoising, additive white noisy-image denoising, real noisy image denoising, blind denoising, hybrid noisy images, state- of-the-art methods for image denoising with deep learning, salt and pepper noise, non-linear filters for digital color images. The main objective of this paper is to provide a comprehensive overview of various approaches used for image denoising, each of which has been explored and developed based on individual research studies. The paper aims to discuss these approaches in a systematic and organized manner, comparing their strengths and weaknesses to provide insights for future research in the field.&quot;},&quot;isTemporary&quot;:false},{&quot;id&quot;:&quot;ce2d1789-74c5-3442-8e1e-9fd878199c35&quot;,&quot;itemData&quot;:{&quot;type&quot;:&quot;article&quot;,&quot;id&quot;:&quot;ce2d1789-74c5-3442-8e1e-9fd878199c35&quot;,&quot;title&quot;:&quot;Deep learning on image denoising: An overview&quot;,&quot;author&quot;:[{&quot;family&quot;:&quot;Tian&quot;,&quot;given&quot;:&quot;Chunwei&quot;,&quot;parse-names&quot;:false,&quot;dropping-particle&quot;:&quot;&quot;,&quot;non-dropping-particle&quot;:&quot;&quot;},{&quot;family&quot;:&quot;Fei&quot;,&quot;given&quot;:&quot;Lunke&quot;,&quot;parse-names&quot;:false,&quot;dropping-particle&quot;:&quot;&quot;,&quot;non-dropping-particle&quot;:&quot;&quot;},{&quot;family&quot;:&quot;Zheng&quot;,&quot;given&quot;:&quot;Wenxian&quot;,&quot;parse-names&quot;:false,&quot;dropping-particle&quot;:&quot;&quot;,&quot;non-dropping-particle&quot;:&quot;&quot;},{&quot;family&quot;:&quot;Xu&quot;,&quot;given&quot;:&quot;Yong&quot;,&quot;parse-names&quot;:false,&quot;dropping-particle&quot;:&quot;&quot;,&quot;non-dropping-particle&quot;:&quot;&quot;},{&quot;family&quot;:&quot;Zuo&quot;,&quot;given&quot;:&quot;Wangmeng&quot;,&quot;parse-names&quot;:false,&quot;dropping-particle&quot;:&quot;&quot;,&quot;non-dropping-particle&quot;:&quot;&quot;},{&quot;family&quot;:&quot;Lin&quot;,&quot;given&quot;:&quot;Chia Wen&quot;,&quot;parse-names&quot;:false,&quot;dropping-particle&quot;:&quot;&quot;,&quot;non-dropping-particle&quot;:&quot;&quot;}],&quot;container-title&quot;:&quot;Neural Networks&quot;,&quot;DOI&quot;:&quot;10.1016/j.neunet.2020.07.025&quot;,&quot;ISSN&quot;:&quot;18792782&quot;,&quot;issued&quot;:{&quot;date-parts&quot;:[[2020]]},&quot;abstract&quot;:&quot;Deep learning techniques have received much attention in the area of image denoising. However, there are substantial differences in the various types of deep learning methods dealing with image denoising. Specifically, discriminative learning based on deep learning can ably address the issue of Gaussian noise. Optimization models based on deep learning are effective in estimating the real noise. However, there has thus far been little related research to summarize the different deep learning techniques for image denoising. In this paper, we offer a comparative study of deep techniques in image denoising. We first classify the deep convolutional neural networks (CNNs) for additive white noisy images; the deep CNNs for real noisy images; the deep CNNs for blind denoising and the deep CNNs for hybrid noisy images, which represents the combination of noisy, blurred and low-resolution images. Then, we analyze the motivations and principles of the different types of deep learning methods. Next, we compare the state-of-the-art methods on public denoising datasets in terms of quantitative and qualitative analyses. Finally, we point out some potential challenges and directions of future research.&quot;,&quot;volume&quot;:&quot;131&quot;,&quot;container-title-short&quot;:&quot;&quot;},&quot;isTemporary&quot;:false},{&quot;id&quot;:&quot;8756920b-a112-3f8a-8ac0-9a69443f88b0&quot;,&quot;itemData&quot;:{&quot;type&quot;:&quot;article&quot;,&quot;id&quot;:&quot;8756920b-a112-3f8a-8ac0-9a69443f88b0&quot;,&quot;title&quot;:&quot;Review of text classification methods on deep learning&quot;,&quot;author&quot;:[{&quot;family&quot;:&quot;Wu&quot;,&quot;given&quot;:&quot;Hongping&quot;,&quot;parse-names&quot;:false,&quot;dropping-particle&quot;:&quot;&quot;,&quot;non-dropping-particle&quot;:&quot;&quot;},{&quot;family&quot;:&quot;Liu&quot;,&quot;given&quot;:&quot;Yuling&quot;,&quot;parse-names&quot;:false,&quot;dropping-particle&quot;:&quot;&quot;,&quot;non-dropping-particle&quot;:&quot;&quot;},{&quot;family&quot;:&quot;Wang&quot;,&quot;given&quot;:&quot;Jingwen&quot;,&quot;parse-names&quot;:false,&quot;dropping-particle&quot;:&quot;&quot;,&quot;non-dropping-particle&quot;:&quot;&quot;}],&quot;container-title&quot;:&quot;Computers, Materials and Continua&quot;,&quot;DOI&quot;:&quot;10.32604/CMC.2020.010172&quot;,&quot;ISSN&quot;:&quot;15462226&quot;,&quot;issued&quot;:{&quot;date-parts&quot;:[[2020]]},&quot;abstract&quot;:&quot;Text classification has always been an increasingly crucial topic in natural language processing. Traditional text classification methods based on machine learning have many disadvantages such as dimension explosion, data sparsity, limited generalization ability and so on. Based on deep learning text classification, this paper presents an extensive study on the text classification models including Convolutional Neural Network-Based (CNN-Based), Recurrent Neural Network-Based (RNN-based), Attention Mechanisms-Based and so on. Many studies have proved that text classification methods based on deep learning outperform the traditional methods when processing large-scale and complex datasets. The main reasons are text classification methods based on deep learning can avoid cumbersome feature extraction process and have higher prediction accuracy for a large set of unstructured data. In this paper, we also summarize the shortcomings of traditional text classification methods and introduce the text classification process based on deep learning including text preprocessing, distributed representation of text, text classification model construction based on deep learning and performance evaluation.&quot;,&quot;issue&quot;:&quot;3&quot;,&quot;volume&quot;:&quot;63&quot;,&quot;container-title-short&quot;:&quot;&quot;},&quot;isTemporary&quot;:false},{&quot;id&quot;:&quot;482fa976-9b21-3e9b-a74b-42c9bdc4b08d&quot;,&quot;itemData&quot;:{&quot;type&quot;:&quot;article-journal&quot;,&quot;id&quot;:&quot;482fa976-9b21-3e9b-a74b-42c9bdc4b08d&quot;,&quot;title&quot;:&quot;Deep-chest: Multi-classification deep learning model for diagnosing COVID-19, pneumonia, and lung cancer chest diseases&quot;,&quot;author&quot;:[{&quot;family&quot;:&quot;Ibrahim&quot;,&quot;given&quot;:&quot;Dina M.&quot;,&quot;parse-names&quot;:false,&quot;dropping-particle&quot;:&quot;&quot;,&quot;non-dropping-particle&quot;:&quot;&quot;},{&quot;family&quot;:&quot;Elshennawy&quot;,&quot;given&quot;:&quot;Nada M.&quot;,&quot;parse-names&quot;:false,&quot;dropping-particle&quot;:&quot;&quot;,&quot;non-dropping-particle&quot;:&quot;&quot;},{&quot;family&quot;:&quot;Sarhan&quot;,&quot;given&quot;:&quot;Amany M.&quot;,&quot;parse-names&quot;:false,&quot;dropping-particle&quot;:&quot;&quot;,&quot;non-dropping-particle&quot;:&quot;&quot;}],&quot;container-title&quot;:&quot;Computers in Biology and Medicine&quot;,&quot;container-title-short&quot;:&quot;Comput Biol Med&quot;,&quot;DOI&quot;:&quot;10.1016/j.compbiomed.2021.104348&quot;,&quot;ISSN&quot;:&quot;18790534&quot;,&quot;issued&quot;:{&quot;date-parts&quot;:[[2021]]},&quot;abstract&quot;:&quot;Corona Virus Disease (COVID-19) has been announced as a pandemic and is spreading rapidly throughout the world. Early detection of COVID-19 may protect many infected people. Unfortunately, COVID-19 can be mistakenly diagnosed as pneumonia or lung cancer, which with fast spread in the chest cells, can lead to patient death. The most commonly used diagnosis methods for these three diseases are chest X-ray and computed tomography (CT) images. In this paper, a multi-classification deep learning model for diagnosing COVID-19, pneumonia, and lung cancer from a combination of chest x-ray and CT images is proposed. This combination has been used because chest X-ray is less powerful in the early stages of the disease, while a CT scan of the chest is useful even before symptoms appear, and CT can precisely detect the abnormal features that are identified in images. In addition, using these two types of images will increase the dataset size, which will increase the classification accuracy. To the best of our knowledge, no other deep learning model choosing between these diseases is found in the literature. In the present work, the performance of four architectures are considered, namely: VGG19-CNN, ResNet152V2, ResNet152V2 + Gated Recurrent Unit (GRU), and ResNet152V2 + Bidirectional GRU (Bi-GRU). A comprehensive evaluation of different deep learning architectures is provided using public digital chest x-ray and CT datasets with four classes (i.e., Normal, COVID-19, Pneumonia, and Lung cancer). From the results of the experiments, it was found that the VGG19 +CNN model outperforms the three other proposed models. The VGG19+CNN model achieved 98.05% accuracy (ACC), 98.05% recall, 98.43% precision, 99.5% specificity (SPC), 99.3% negative predictive value (NPV), 98.24% F1 score, 97.7% Matthew's correlation coefficient (MCC), and 99.66% area under the curve (AUC) based on X-ray and CT images.&quot;,&quot;volume&quot;:&quot;132&quot;},&quot;isTemporary&quot;:false},{&quot;id&quot;:&quot;07315051-cc97-33b4-8042-3040215042d3&quot;,&quot;itemData&quot;:{&quot;type&quot;:&quot;article-journal&quot;,&quot;id&quot;:&quot;07315051-cc97-33b4-8042-3040215042d3&quot;,&quot;title&quot;:&quot;Image classification using Deep learning&quot;,&quot;author&quot;:[{&quot;family&quot;:&quot;Krishna&quot;,&quot;given&quot;:&quot;M. Manoj&quot;,&quot;parse-names&quot;:false,&quot;dropping-particle&quot;:&quot;&quot;,&quot;non-dropping-particle&quot;:&quot;&quot;},{&quot;family&quot;:&quot;Neelima&quot;,&quot;given&quot;:&quot;M.&quot;,&quot;parse-names&quot;:false,&quot;dropping-particle&quot;:&quot;&quot;,&quot;non-dropping-particle&quot;:&quot;&quot;},{&quot;family&quot;:&quot;Harshali&quot;,&quot;given&quot;:&quot;M.&quot;,&quot;parse-names&quot;:false,&quot;dropping-particle&quot;:&quot;&quot;,&quot;non-dropping-particle&quot;:&quot;&quot;},{&quot;family&quot;:&quot;Rao&quot;,&quot;given&quot;:&quot;M. Venu Gopala&quot;,&quot;parse-names&quot;:false,&quot;dropping-particle&quot;:&quot;&quot;,&quot;non-dropping-particle&quot;:&quot;&quot;}],&quot;container-title&quot;:&quot;International Journal of Engineering and Technology(UAE)&quot;,&quot;DOI&quot;:&quot;10.55041/ijsrem30411&quot;,&quot;ISSN&quot;:&quot;2227524X&quot;,&quot;issued&quot;:{&quot;date-parts&quot;:[[2018]]},&quot;abstract&quot;:&quot;The image classification is a classical problem of image processing, computer vision and machine learning fields. In this paper we study the image classification using deep learning. We use AlexNet architecture with convolutional neural networks for this purpose. Four test images are selected from the ImageNet database for the classification purpose. We cropped the images for various portion areas and conducted experiments. The results show the effectiveness of deep learning based image classification using AlexNet.&quot;,&quot;volume&quot;:&quot;7&quot;,&quot;container-title-short&quot;:&quot;&quot;},&quot;isTemporary&quot;:false},{&quot;id&quot;:&quot;0232078b-af27-3d92-b6c8-2c9f1a5b9f12&quot;,&quot;itemData&quot;:{&quot;type&quot;:&quot;article-journal&quot;,&quot;id&quot;:&quot;0232078b-af27-3d92-b6c8-2c9f1a5b9f12&quot;,&quot;title&quot;:&quot;A review of deep-learning-based medical image segmentation methods&quot;,&quot;author&quot;:[{&quot;family&quot;:&quot;Liu&quot;,&quot;given&quot;:&quot;Xiangbin&quot;,&quot;parse-names&quot;:false,&quot;dropping-particle&quot;:&quot;&quot;,&quot;non-dropping-particle&quot;:&quot;&quot;},{&quot;family&quot;:&quot;Song&quot;,&quot;given&quot;:&quot;Liping&quot;,&quot;parse-names&quot;:false,&quot;dropping-particle&quot;:&quot;&quot;,&quot;non-dropping-particle&quot;:&quot;&quot;},{&quot;family&quot;:&quot;Liu&quot;,&quot;given&quot;:&quot;Shuai&quot;,&quot;parse-names&quot;:false,&quot;dropping-particle&quot;:&quot;&quot;,&quot;non-dropping-particle&quot;:&quot;&quot;},{&quot;family&quot;:&quot;Zhang&quot;,&quot;given&quot;:&quot;Yudong&quot;,&quot;parse-names&quot;:false,&quot;dropping-particle&quot;:&quot;&quot;,&quot;non-dropping-particle&quot;:&quot;&quot;}],&quot;container-title&quot;:&quot;Sustainability (Switzerland)&quot;,&quot;DOI&quot;:&quot;10.3390/su13031224&quot;,&quot;ISSN&quot;:&quot;20711050&quot;,&quot;issued&quot;:{&quot;date-parts&quot;:[[2021]]},&quot;abstract&quot;:&quot;As an emerging biomedical image processing technology, medical image segmentation has made great contributions to sustainable medical care. Now it has become an important research direction in the field of computer vision. With the rapid development of deep learning, medical image processing based on deep convolutional neural networks has become a research hotspot. This paper focuses on the research of medical image segmentation based on deep learning. First, the basic ideas and characteristics of medical image segmentation based on deep learning are introduced. By explaining its research status and summarizing the three main methods of medical image segmentation and their own limitations, the future development direction is expanded. Based on the discussion of different pathological tissues and organs, the specificity between them and their classic segmentation algorithms are summarized. Despite the great achievements of medical image segmentation in recent years, medical image segmentation based on deep learning has still encountered difficulties in research. For example, the segmentation accuracy is not high, the number of medical images in the data set is small and the resolution is low. The inaccurate segmentation results are unable to meet the actual clinical requirements. Aiming at the above problems, a comprehensive review of current medical image segmentation methods based on deep learning is provided to help researchers solve existing problems.&quot;,&quot;issue&quot;:&quot;3&quot;,&quot;volume&quot;:&quot;13&quot;,&quot;container-title-short&quot;:&quot;&quot;},&quot;isTemporary&quot;:false},{&quot;id&quot;:&quot;3da4e5c5-ba19-3f25-b22f-fa0607b63d35&quot;,&quot;itemData&quot;:{&quot;type&quot;:&quot;article-journal&quot;,&quot;id&quot;:&quot;3da4e5c5-ba19-3f25-b22f-fa0607b63d35&quot;,&quot;title&quot;:&quot;Medical image segmentation using deep learning: A survey&quot;,&quot;author&quot;:[{&quot;family&quot;:&quot;Wang&quot;,&quot;given&quot;:&quot;Risheng&quot;,&quot;parse-names&quot;:false,&quot;dropping-particle&quot;:&quot;&quot;,&quot;non-dropping-particle&quot;:&quot;&quot;},{&quot;family&quot;:&quot;Lei&quot;,&quot;given&quot;:&quot;Tao&quot;,&quot;parse-names&quot;:false,&quot;dropping-particle&quot;:&quot;&quot;,&quot;non-dropping-particle&quot;:&quot;&quot;},{&quot;family&quot;:&quot;Cui&quot;,&quot;given&quot;:&quot;Ruixia&quot;,&quot;parse-names&quot;:false,&quot;dropping-particle&quot;:&quot;&quot;,&quot;non-dropping-particle&quot;:&quot;&quot;},{&quot;family&quot;:&quot;Zhang&quot;,&quot;given&quot;:&quot;Bingtao&quot;,&quot;parse-names&quot;:false,&quot;dropping-particle&quot;:&quot;&quot;,&quot;non-dropping-particle&quot;:&quot;&quot;},{&quot;family&quot;:&quot;Meng&quot;,&quot;given&quot;:&quot;Hongying&quot;,&quot;parse-names&quot;:false,&quot;dropping-particle&quot;:&quot;&quot;,&quot;non-dropping-particle&quot;:&quot;&quot;},{&quot;family&quot;:&quot;Nandi&quot;,&quot;given&quot;:&quot;Asoke K.&quot;,&quot;parse-names&quot;:false,&quot;dropping-particle&quot;:&quot;&quot;,&quot;non-dropping-particle&quot;:&quot;&quot;}],&quot;container-title&quot;:&quot;IET Image Processing&quot;,&quot;container-title-short&quot;:&quot;IET Image Process&quot;,&quot;DOI&quot;:&quot;10.1049/ipr2.12419&quot;,&quot;ISSN&quot;:&quot;17519667&quot;,&quot;issued&quot;:{&quot;date-parts&quot;:[[2022]]},&quot;abstract&quot;:&quot;Deep learning has been widely used for medical image segmentation and a large number of papers has been presented recording the success of deep learning in the field. A comprehensive thematic survey on medical image segmentation using deep learning techniques is presented. This paper makes two original contributions. Firstly, compared to traditional surveys that directly divide literatures of deep learning on medical image segmentation into many groups and introduce literatures in detail for each group, we classify currently popular literatures according to a multi-level structure from coarse to fine. Secondly, this paper focuses on supervised and weakly supervised learning approaches, without including unsupervised approaches since they have been introduced in many old surveys and they are not popular currently. For supervised learning approaches, we analyse literatures in three aspects: the selection of backbone networks, the design of network blocks, and the improvement of loss functions. For weakly supervised learning approaches, we investigate literature according to data augmentation, transfer learning, and interactive segmentation, separately. Compared to existing surveys, this survey classifies the literatures very differently from before and is more convenient for readers to understand the relevant rationale and will guide them to think of appropriate improvements in medical image segmentation based on deep learning approaches.&quot;,&quot;issue&quot;:&quot;5&quot;,&quot;volume&quot;:&quot;16&quot;},&quot;isTemporary&quot;:false},{&quot;id&quot;:&quot;27485ab2-209f-3acf-8e42-baf0aad3ff46&quot;,&quot;itemData&quot;:{&quot;type&quot;:&quot;article-journal&quot;,&quot;id&quot;:&quot;27485ab2-209f-3acf-8e42-baf0aad3ff46&quot;,&quot;title&quot;:&quot;Image Segmentation Using Deep Learning: A Survey&quot;,&quot;author&quot;:[{&quot;family&quot;:&quot;Minaee&quot;,&quot;given&quot;:&quot;Shervin&quot;,&quot;parse-names&quot;:false,&quot;dropping-particle&quot;:&quot;&quot;,&quot;non-dropping-particle&quot;:&quot;&quot;},{&quot;family&quot;:&quot;Boykov&quot;,&quot;given&quot;:&quot;Yuri&quot;,&quot;parse-names&quot;:false,&quot;dropping-particle&quot;:&quot;&quot;,&quot;non-dropping-particle&quot;:&quot;&quot;},{&quot;family&quot;:&quot;Porikli&quot;,&quot;given&quot;:&quot;Fatih&quot;,&quot;parse-names&quot;:false,&quot;dropping-particle&quot;:&quot;&quot;,&quot;non-dropping-particle&quot;:&quot;&quot;},{&quot;family&quot;:&quot;Plaza&quot;,&quot;given&quot;:&quot;Antonio&quot;,&quot;parse-names&quot;:false,&quot;dropping-particle&quot;:&quot;&quot;,&quot;non-dropping-particle&quot;:&quot;&quot;},{&quot;family&quot;:&quot;Kehtarnavaz&quot;,&quot;given&quot;:&quot;Nasser&quot;,&quot;parse-names&quot;:false,&quot;dropping-particle&quot;:&quot;&quot;,&quot;non-dropping-particle&quot;:&quot;&quot;},{&quot;family&quot;:&quot;Terzopoulos&quot;,&quot;given&quot;:&quot;Demetri&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59968&quot;,&quot;ISSN&quot;:&quot;19393539&quot;,&quot;issued&quot;:{&quot;date-parts&quot;:[[2022]]},&quot;abstract&quot;:&quot;Image segmentation is a key task in computer vision and image processing with important applications such as scene understanding, medical image analysis, robotic perception, video surveillance, augmented reality, and image compression, among others, and numerous segmentation algorithms are found in the literature. Against this backdrop, the broad success of deep learning (DL) has prompted the development of new image segmentation approaches leveraging DL models. We provide a comprehensive review of this recent literature, covering the spectrum of pioneering efforts in semantic and instance segmentation, including convolutional pixel-labeling networks, encoder-decoder architectures, multiscale and pyramid-based approaches, recurrent networks, visual attention models, and generative models in adversarial settings. We investigate the relationships, strengths, and challenges of these DL-based segmentation models, examine the widely used datasets, compare performances, and discuss promising research directions.&quot;,&quot;issue&quot;:&quot;7&quot;,&quot;volume&quot;:&quot;44&quot;},&quot;isTemporary&quot;:false}]},{&quot;citationID&quot;:&quot;MENDELEY_CITATION_a503041b-1c34-4290-94e0-e563d2927bdb&quot;,&quot;properties&quot;:{&quot;noteIndex&quot;:0},&quot;isEdited&quot;:false,&quot;manualOverride&quot;:{&quot;isManuallyOverridden&quot;:false,&quot;citeprocText&quot;:&quot;(72,73)&quot;,&quot;manualOverrideText&quot;:&quot;&quot;},&quot;citationTag&quot;:&quot;MENDELEY_CITATION_v3_eyJjaXRhdGlvbklEIjoiTUVOREVMRVlfQ0lUQVRJT05fYTUwMzA0MWItMWMzNC00MjkwLTk0ZTAtZTU2M2QyOTI3YmRiIiwicHJvcGVydGllcyI6eyJub3RlSW5kZXgiOjB9LCJpc0VkaXRlZCI6ZmFsc2UsIm1hbnVhbE92ZXJyaWRlIjp7ImlzTWFudWFsbHlPdmVycmlkZGVuIjpmYWxzZSwiY2l0ZXByb2NUZXh0IjoiKDcyLDcz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d08ab43d-a1bf-4b67-b795-1b3e1febb535&quot;,&quot;properties&quot;:{&quot;noteIndex&quot;:0},&quot;isEdited&quot;:false,&quot;manualOverride&quot;:{&quot;isManuallyOverridden&quot;:false,&quot;citeprocText&quot;:&quot;(74–79)&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c04oCTNzk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53,57,80)&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UzLDU3LDgw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81,82)&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gxLDgy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945c0957-65e1-4bc0-8d3c-e0c33bfaa3a3&quot;,&quot;properties&quot;:{&quot;noteIndex&quot;:0},&quot;isEdited&quot;:false,&quot;manualOverride&quot;:{&quot;isManuallyOverridden&quot;:false,&quot;citeprocText&quot;:&quot;(83–86)&quot;,&quot;manualOverrideText&quot;:&quot;&quot;},&quot;citationTag&quot;:&quot;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&quot;,&quot;citationItems&quot;:[{&quot;id&quot;:&quot;0ea83c3e-4ef2-30ef-a450-53f4d1f64bca&quot;,&quot;itemData&quot;:{&quot;type&quot;:&quot;article&quot;,&quot;id&quot;:&quot;0ea83c3e-4ef2-30ef-a450-53f4d1f64bca&quot;,&quot;title&quot;:&quot;High-performance medicine: the convergence of human and artificial intelligence&quot;,&quot;author&quot;:[{&quot;family&quot;:&quot;Topol&quot;,&quot;given&quot;:&quot;Eric J.&quot;,&quot;parse-names&quot;:false,&quot;dropping-particle&quot;:&quot;&quot;,&quot;non-dropping-particle&quot;:&quot;&quot;}],&quot;container-title&quot;:&quot;Nature Medicine&quot;,&quot;container-title-short&quot;:&quot;Nat Med&quot;,&quot;DOI&quot;:&quot;10.1038/s41591-018-0300-7&quot;,&quot;ISSN&quot;:&quot;1546170X&quot;,&quot;issued&quot;:{&quot;date-parts&quot;:[[2019]]},&quot;abstract&quot;:&quot;The use of artificial intelligence, and the deep-learning subtype in particular, has been enabled by the use of labeled big data, along with markedly enhanced computing power and cloud storage, across all sectors. In medicine, this is beginning to have an impact at three levels: for clinicians, predominantly via rapid, accurate image interpretation; for health systems, by improving workflow and the potential for reducing medical errors; and for patients, by enabling them to process their own data to promote health. The current limitations, including bias, privacy and security, and lack of transparency, along with the future directions of these applications will be discussed in this article. Over time, marked improvements in accuracy, productivity, and workflow will likely be actualized, but whether that will be used to improve the patient–doctor relationship or facilitate its erosion remains to be seen.&quot;,&quot;issue&quot;:&quot;1&quot;,&quot;volume&quot;:&quot;25&quot;},&quot;isTemporary&quot;:false},{&quot;id&quot;:&quot;38a1289b-6da3-3dcf-a942-af53fb2ef37c&quot;,&quot;itemData&quot;:{&quot;type&quot;:&quot;article-journal&quot;,&quot;id&quot;:&quot;38a1289b-6da3-3dcf-a942-af53fb2ef37c&quot;,&quot;title&quot;:&quot;A Review of Deep Learning in Medical Imaging: Imaging Traits, Technology Trends, Case Studies with Progress Highlights, and Future Promises&quot;,&quot;author&quot;:[{&quot;family&quot;:&quot;Zhou&quot;,&quot;given&quot;:&quot;S. Kevin&quot;,&quot;parse-names&quot;:false,&quot;dropping-particle&quot;:&quot;&quot;,&quot;non-dropping-particle&quot;:&quot;&quot;},{&quot;family&quot;:&quot;Greenspan&quot;,&quot;given&quot;:&quot;Hayit&quot;,&quot;parse-names&quot;:false,&quot;dropping-particle&quot;:&quot;&quot;,&quot;non-dropping-particle&quot;:&quot;&quot;},{&quot;family&quot;:&quot;Davatzikos&quot;,&quot;given&quot;:&quot;Christos&quot;,&quot;parse-names&quot;:false,&quot;dropping-particle&quot;:&quot;&quot;,&quot;non-dropping-particle&quot;:&quot;&quot;},{&quot;family&quot;:&quot;Duncan&quot;,&quot;given&quot;:&quot;James S.&quot;,&quot;parse-names&quot;:false,&quot;dropping-particle&quot;:&quot;&quot;,&quot;non-dropping-particle&quot;:&quot;&quot;},{&quot;family&quot;:&quot;Ginneken&quot;,&quot;given&quot;:&quot;Bram&quot;,&quot;parse-names&quot;:false,&quot;dropping-particle&quot;:&quot;&quot;,&quot;non-dropping-particle&quot;:&quot;Van&quot;},{&quot;family&quot;:&quot;Madabhushi&quot;,&quot;given&quot;:&quot;Anant&quot;,&quot;parse-names&quot;:false,&quot;dropping-particle&quot;:&quot;&quot;,&quot;non-dropping-particle&quot;:&quot;&quot;},{&quot;family&quot;:&quot;Prince&quot;,&quot;given&quot;:&quot;Jerry L.&quot;,&quot;parse-names&quot;:false,&quot;dropping-particle&quot;:&quot;&quot;,&quot;non-dropping-particle&quot;:&quot;&quot;},{&quot;family&quot;:&quot;Rueckert&quot;,&quot;given&quot;:&quot;Daniel&quot;,&quot;parse-names&quot;:false,&quot;dropping-particle&quot;:&quot;&quot;,&quot;non-dropping-particle&quot;:&quot;&quot;},{&quot;family&quot;:&quot;Summers&quot;,&quot;given&quot;:&quot;Ronald M.&quot;,&quot;parse-names&quot;:false,&quot;dropping-particle&quot;:&quot;&quot;,&quot;non-dropping-particle&quot;:&quot;&quot;}],&quot;container-title&quot;:&quot;Proceedings of the IEEE&quot;,&quot;DOI&quot;:&quot;10.1109/JPROC.2021.3054390&quot;,&quot;ISSN&quot;:&quot;15582256&quot;,&quot;issued&quot;:{&quot;date-parts&quot;:[[2021]]},&quot;abstract&quot;:&quot;Since its renaissance, deep learning (DL) has been widely used in various medical imaging tasks and has achieved remarkable success in many medical imaging applications, thereby propelling us into the so-called artificial intelligence (AI) era. It is known that the success of AI is mostly attributed to the availability of big data with annotations for a single task and the advances in high-performance computing. However, medical imaging presents unique challenges that confront DL approaches. In this survey article, we first present traits of medical imaging, highlight both clinical needs and technical challenges in medical imaging, and describe how emerging trends in DL are addressing these issues. We cover the topics of network architecture, sparse and noisy labels, federating learning, interpretability, uncertainty quantification, and so on. Then, we present several case studies that are commonly found in clinical practice, including digital pathology and chest, brain, cardiovascular, and abdominal imaging. Rather than presenting an exhaustive literature survey, we instead describe some prominent research highlights related to these case study applications. We conclude with a discussion and presentation of promising future directions.&quot;,&quot;issue&quot;:&quot;5&quot;,&quot;volume&quot;:&quot;109&quot;,&quot;container-title-short&quot;:&quot;&quot;},&quot;isTemporary&quot;:false},{&quot;id&quot;:&quot;8b365b13-b4ef-3e82-a10d-7479ab240662&quot;,&quot;itemData&quot;:{&quot;type&quot;:&quot;article-journal&quot;,&quot;id&quot;:&quot;8b365b13-b4ef-3e82-a10d-7479ab240662&quot;,&quot;title&quot;:&quot;Machine learning in clinical practice: prospects and pitfalls&quot;,&quot;author&quot;:[{&quot;family&quot;:&quot;Scott&quot;,&quot;given&quot;:&quot;Ian A.&quot;,&quot;parse-names&quot;:false,&quot;dropping-particle&quot;:&quot;&quot;,&quot;non-dropping-particle&quot;:&quot;&quot;},{&quot;family&quot;:&quot;Cook&quot;,&quot;given&quot;:&quot;David&quot;,&quot;parse-names&quot;:false,&quot;dropping-particle&quot;:&quot;&quot;,&quot;non-dropping-particle&quot;:&quot;&quot;},{&quot;family&quot;:&quot;Coiera&quot;,&quot;given&quot;:&quot;Enrico W.&quot;,&quot;parse-names&quot;:false,&quot;dropping-particle&quot;:&quot;&quot;,&quot;non-dropping-particle&quot;:&quot;&quot;},{&quot;family&quot;:&quot;Richards&quot;,&quot;given&quot;:&quot;Brent&quot;,&quot;parse-names&quot;:false,&quot;dropping-particle&quot;:&quot;&quot;,&quot;non-dropping-particle&quot;:&quot;&quot;}],&quot;container-title&quot;:&quot;Medical Journal of Australia&quot;,&quot;DOI&quot;:&quot;10.5694/mja2.50294&quot;,&quot;ISSN&quot;:&quot;13265377&quot;,&quot;issued&quot;:{&quot;date-parts&quot;:[[2019]]},&quot;issue&quot;:&quot;5&quot;,&quot;volume&quot;:&quot;211&quot;,&quot;container-title-short&quot;:&quot;&quot;},&quot;isTemporary&quot;:false},{&quot;id&quot;:&quot;5dcaa5b7-ac20-3431-861c-afba2977f2dd&quot;,&quot;itemData&quot;:{&quot;type&quot;:&quot;article-journal&quot;,&quot;id&quot;:&quot;5dcaa5b7-ac20-3431-861c-afba2977f2dd&quot;,&quot;title&quot;:&quot;Artificial Intelligence in Nuclear Medicine: Opportunities, Challenges, and Responsibilities Toward a Trustworthy Ecosystem&quot;,&quot;author&quot;:[{&quot;family&quot;:&quot;Saboury&quot;,&quot;given&quot;:&quot;Babak&quot;,&quot;parse-names&quot;:false,&quot;dropping-particle&quot;:&quot;&quot;,&quot;non-dropping-particle&quot;:&quot;&quot;},{&quot;family&quot;:&quot;Bradshaw&quot;,&quot;given&quot;:&quot;Tyler&quot;,&quot;parse-names&quot;:false,&quot;dropping-particle&quot;:&quot;&quot;,&quot;non-dropping-particle&quot;:&quot;&quot;},{&quot;family&quot;:&quot;Boellaard&quot;,&quot;given&quot;:&quot;Ronald&quot;,&quot;parse-names&quot;:false,&quot;dropping-particle&quot;:&quot;&quot;,&quot;non-dropping-particle&quot;:&quot;&quot;},{&quot;family&quot;:&quot;Buvat&quot;,&quot;given&quot;:&quot;Irène&quot;,&quot;parse-names&quot;:false,&quot;dropping-particle&quot;:&quot;&quot;,&quot;non-dropping-particle&quot;:&quot;&quot;},{&quot;family&quot;:&quot;Dutta&quot;,&quot;given&quot;:&quot;Joyita&quot;,&quot;parse-names&quot;:false,&quot;dropping-particle&quot;:&quot;&quot;,&quot;non-dropping-particle&quot;:&quot;&quot;},{&quot;family&quot;:&quot;Hatt&quot;,&quot;given&quot;:&quot;Mathieu&quot;,&quot;parse-names&quot;:false,&quot;dropping-particle&quot;:&quot;&quot;,&quot;non-dropping-particle&quot;:&quot;&quot;},{&quot;family&quot;:&quot;Jha&quot;,&quot;given&quot;:&quot;Abhinav K.&quot;,&quot;parse-names&quot;:false,&quot;dropping-particle&quot;:&quot;&quot;,&quot;non-dropping-particle&quot;:&quot;&quot;},{&quot;family&quot;:&quot;Li&quot;,&quot;given&quot;:&quot;Quanzheng&quot;,&quot;parse-names&quot;:false,&quot;dropping-particle&quot;:&quot;&quot;,&quot;non-dropping-particle&quot;:&quot;&quot;},{&quot;family&quot;:&quot;Liu&quot;,&quot;given&quot;:&quot;Chi&quot;,&quot;parse-names&quot;:false,&quot;dropping-particle&quot;:&quot;&quot;,&quot;non-dropping-particle&quot;:&quot;&quot;},{&quot;family&quot;:&quot;McMeekin&quot;,&quot;given&quot;:&quot;Helena&quot;,&quot;parse-names&quot;:false,&quot;dropping-particle&quot;:&quot;&quot;,&quot;non-dropping-particle&quot;:&quot;&quot;},{&quot;family&quot;:&quot;Morris&quot;,&quot;given&quot;:&quot;Michael A.&quot;,&quot;parse-names&quot;:false,&quot;dropping-particle&quot;:&quot;&quot;,&quot;non-dropping-particle&quot;:&quot;&quot;},{&quot;family&quot;:&quot;Scott&quot;,&quot;given&quot;:&quot;Peter J.H.&quot;,&quot;parse-names&quot;:false,&quot;dropping-particle&quot;:&quot;&quot;,&quot;non-dropping-particle&quot;:&quot;&quot;},{&quot;family&quot;:&quot;Siegel&quot;,&quot;given&quot;:&quot;Eliot&quot;,&quot;parse-names&quot;:false,&quot;dropping-particle&quot;:&quot;&quot;,&quot;non-dropping-particle&quot;:&quot;&quot;},{&quot;family&quot;:&quot;Sunderland&quot;,&quot;given&quot;:&quot;John J.&quot;,&quot;parse-names&quot;:false,&quot;dropping-particle&quot;:&quot;&quot;,&quot;non-dropping-particle&quot;:&quot;&quot;},{&quot;family&quot;:&quot;Pandit-Taskar&quot;,&quot;given&quot;:&quot;Neeta&quot;,&quot;parse-names&quot;:false,&quot;dropping-particle&quot;:&quot;&quot;,&quot;non-dropping-particle&quot;:&quot;&quot;},{&quot;family&quot;:&quot;Wahl&quot;,&quot;given&quot;:&quot;Richard L.&quot;,&quot;parse-names&quot;:false,&quot;dropping-particle&quot;:&quot;&quot;,&quot;non-dropping-particle&quot;:&quot;&quot;},{&quot;family&quot;:&quot;Zuehlsdorff&quot;,&quot;given&quot;:&quot;Sven&quot;,&quot;parse-names&quot;:false,&quot;dropping-particle&quot;:&quot;&quot;,&quot;non-dropping-particle&quot;:&quot;&quot;},{&quot;family&quot;:&quot;Rahmim&quot;,&quot;given&quot;:&quot;Arman&quot;,&quot;parse-names&quot;:false,&quot;dropping-particle&quot;:&quot;&quot;,&quot;non-dropping-particle&quot;:&quot;&quot;}],&quot;container-title&quot;:&quot;Journal of Nuclear Medicine&quot;,&quot;DOI&quot;:&quot;10.2967/jnumed.121.263703&quot;,&quot;ISSN&quot;:&quot;2159662X&quot;,&quot;issued&quot;:{&quot;date-parts&quot;:[[2023]]},&quot;abstract&quot;:&quot;Trustworthiness is a core tenet of medicine. The patient-physician relationship is evolving from a dyad to a broader ecosystem of healthcare. With the emergence of artificial intelligence (AI) in medicine, the elements of trust must be revisited. We envision a roadmap for the establishment of trustworthy AI ecosystems in nuclear medicine. In this report, AI is contextualized in the history of technological revolutions. Opportunities for AI applications in nuclear medicine related to diagnosis, therapy and workflow efficiency, as well as emerging challenges and critical responsibilities are discussed. Establishing and maintaining leadership in AI requires a concerted effort to promote the rational and safe deployment of this innovative technology by engaging patients, nuclear medicine physicians, scientists, technologists, referring providers, among other stakeholders, while protecting our patients and society. This strategic plan is prepared by the AI Task Force of the Society of Nuclear Medicine and Molecular Imaging (SNMMI).&quot;,&quot;issue&quot;:&quot;2&quot;,&quot;volume&quot;:&quot;64&quot;,&quot;container-title-short&quot;:&quot;&quot;},&quot;isTemporary&quot;:false}]},{&quot;citationID&quot;:&quot;MENDELEY_CITATION_0ba73475-cc7f-4279-98cc-0e5bd87fa737&quot;,&quot;properties&quot;:{&quot;noteIndex&quot;:0},&quot;isEdited&quot;:false,&quot;manualOverride&quot;:{&quot;isManuallyOverridden&quot;:false,&quot;citeprocText&quot;:&quot;(27,28,87,88)&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I3LDI4LDg3LDg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c6960b3d-737a-4f8d-aedd-2d15ff32efff&quot;,&quot;properties&quot;:{&quot;noteIndex&quot;:0},&quot;isEdited&quot;:false,&quot;manualOverride&quot;:{&quot;isManuallyOverridden&quot;:false,&quot;citeprocText&quot;:&quot;(79)&quot;,&quot;manualOverrideText&quot;:&quot;&quot;},&quot;citationTag&quot;:&quot;MENDELEY_CITATION_v3_eyJjaXRhdGlvbklEIjoiTUVOREVMRVlfQ0lUQVRJT05fYzY5NjBiM2QtNzM3YS00ZjhkLWFlZGQtMmQxNWZmMzJlZmZmIiwicHJvcGVydGllcyI6eyJub3RlSW5kZXgiOjB9LCJpc0VkaXRlZCI6ZmFsc2UsIm1hbnVhbE92ZXJyaWRlIjp7ImlzTWFudWFsbHlPdmVycmlkZGVuIjpmYWxzZSwiY2l0ZXByb2NUZXh0IjoiKDc5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3771a97a-058b-4c15-ad21-48e0755b6042&quot;,&quot;properties&quot;:{&quot;noteIndex&quot;:0},&quot;isEdited&quot;:false,&quot;manualOverride&quot;:{&quot;isManuallyOverridden&quot;:false,&quot;citeprocText&quot;:&quot;(52)&quot;,&quot;manualOverrideText&quot;:&quot;&quot;},&quot;citationTag&quot;:&quot;MENDELEY_CITATION_v3_eyJjaXRhdGlvbklEIjoiTUVOREVMRVlfQ0lUQVRJT05fMzc3MWE5N2EtMDU4Yi00YzE1LWFkMjEtNDhlMDc1NWI2MDQy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ca0b19b8-9a6f-4a64-a720-395657826275&quot;,&quot;properties&quot;:{&quot;noteIndex&quot;:0},&quot;isEdited&quot;:false,&quot;manualOverride&quot;:{&quot;isManuallyOverridden&quot;:false,&quot;citeprocText&quot;:&quot;(27)&quot;,&quot;manualOverrideText&quot;:&quot;&quot;},&quot;citationTag&quot;:&quot;MENDELEY_CITATION_v3_eyJjaXRhdGlvbklEIjoiTUVOREVMRVlfQ0lUQVRJT05fY2EwYjE5YjgtOWE2Zi00YTY0LWE3MjAtMzk1NjU3ODI2Mjc1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0b2ee099-996d-4a8c-89ae-165e230ced2a&quot;,&quot;properties&quot;:{&quot;noteIndex&quot;:0},&quot;isEdited&quot;:false,&quot;manualOverride&quot;:{&quot;isManuallyOverridden&quot;:false,&quot;citeprocText&quot;:&quot;(52)&quot;,&quot;manualOverrideText&quot;:&quot;&quot;},&quot;citationTag&quot;:&quot;MENDELEY_CITATION_v3_eyJjaXRhdGlvbklEIjoiTUVOREVMRVlfQ0lUQVRJT05fMGIyZWUwOTktOTk2ZC00YThjLTg5YWUtMTY1ZTIzMGNlZDJh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e4c65bf-6201-480b-a089-46b78cff4eb0&quot;,&quot;properties&quot;:{&quot;noteIndex&quot;:0},&quot;isEdited&quot;:false,&quot;manualOverride&quot;:{&quot;isManuallyOverridden&quot;:false,&quot;citeprocText&quot;:&quot;(27)&quot;,&quot;manualOverrideText&quot;:&quot;&quot;},&quot;citationTag&quot;:&quot;MENDELEY_CITATION_v3_eyJjaXRhdGlvbklEIjoiTUVOREVMRVlfQ0lUQVRJT05fMGU0YzY1YmYtNjIwMS00ODBiLWEwODktNDZiNzhjZmY0ZWIw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9d198002-9c7c-4a08-bb0c-e8d9a08f09cc&quot;,&quot;properties&quot;:{&quot;noteIndex&quot;:0},&quot;isEdited&quot;:false,&quot;manualOverride&quot;:{&quot;isManuallyOverridden&quot;:false,&quot;citeprocText&quot;:&quot;(28)&quot;,&quot;manualOverrideText&quot;:&quot;&quot;},&quot;citationTag&quot;:&quot;MENDELEY_CITATION_v3_eyJjaXRhdGlvbklEIjoiTUVOREVMRVlfQ0lUQVRJT05fOWQxOTgwMDItOWM3Yy00YTA4LWJiMGMtZThkOWEwOGYwOWNj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1ea75148-a324-4b5e-b323-002542c9d1d1&quot;,&quot;properties&quot;:{&quot;noteIndex&quot;:0},&quot;isEdited&quot;:false,&quot;manualOverride&quot;:{&quot;isManuallyOverridden&quot;:false,&quot;citeprocText&quot;:&quot;(27)&quot;,&quot;manualOverrideText&quot;:&quot;&quot;},&quot;citationTag&quot;:&quot;MENDELEY_CITATION_v3_eyJjaXRhdGlvbklEIjoiTUVOREVMRVlfQ0lUQVRJT05fMWVhNzUxNDgtYTMyNC00YjVlLWIzMjMtMDAyNTQyYzlkMWQx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7c01d03a-dc4e-4e3f-adb1-6c0a7c09cef2&quot;,&quot;properties&quot;:{&quot;noteIndex&quot;:0},&quot;isEdited&quot;:false,&quot;manualOverride&quot;:{&quot;isManuallyOverridden&quot;:false,&quot;citeprocText&quot;:&quot;(27)&quot;,&quot;manualOverrideText&quot;:&quot;&quot;},&quot;citationTag&quot;:&quot;MENDELEY_CITATION_v3_eyJjaXRhdGlvbklEIjoiTUVOREVMRVlfQ0lUQVRJT05fN2MwMWQwM2EtZGM0ZS00ZTNmLWFkYjEtNmMwYTdjMDljZWYy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fcf5f9ce-dc37-4238-bc28-0b78f697aebc&quot;,&quot;properties&quot;:{&quot;noteIndex&quot;:0},&quot;isEdited&quot;:false,&quot;manualOverride&quot;:{&quot;isManuallyOverridden&quot;:false,&quot;citeprocText&quot;:&quot;(27)&quot;,&quot;manualOverrideText&quot;:&quot;&quot;},&quot;citationTag&quot;:&quot;MENDELEY_CITATION_v3_eyJjaXRhdGlvbklEIjoiTUVOREVMRVlfQ0lUQVRJT05fZmNmNWY5Y2UtZGMzNy00MjM4LWJjMjgtMGI3OGY2OTdhZWJj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b6c3c766-d246-485a-9c52-45c61c232605&quot;,&quot;properties&quot;:{&quot;noteIndex&quot;:0},&quot;isEdited&quot;:false,&quot;manualOverride&quot;:{&quot;isManuallyOverridden&quot;:false,&quot;citeprocText&quot;:&quot;(28)&quot;,&quot;manualOverrideText&quot;:&quot;&quot;},&quot;citationTag&quot;:&quot;MENDELEY_CITATION_v3_eyJjaXRhdGlvbklEIjoiTUVOREVMRVlfQ0lUQVRJT05fYjZjM2M3NjYtZDI0Ni00ODVhLTljNTItNDVjNjFjMjMyNjA1IiwicHJvcGVydGllcyI6eyJub3RlSW5kZXgiOjB9LCJpc0VkaXRlZCI6ZmFsc2UsIm1hbnVhbE92ZXJyaWRlIjp7ImlzTWFudWFsbHlPdmVycmlkZGVuIjpmYWxzZSwiY2l0ZXByb2NUZXh0IjoiKDI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8b5e5eb7-de6d-458d-8d02-362453bd3a2e&quot;,&quot;properties&quot;:{&quot;noteIndex&quot;:0},&quot;isEdited&quot;:false,&quot;manualOverride&quot;:{&quot;isManuallyOverridden&quot;:false,&quot;citeprocText&quot;:&quot;(27)&quot;,&quot;manualOverrideText&quot;:&quot;&quot;},&quot;citationTag&quot;:&quot;MENDELEY_CITATION_v3_eyJjaXRhdGlvbklEIjoiTUVOREVMRVlfQ0lUQVRJT05fOGI1ZTVlYjctZGU2ZC00NThkLThkMDItMzYyNDUzYmQzYT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9814ee67-df9c-493e-a018-6647a62ee0a3&quot;,&quot;properties&quot;:{&quot;noteIndex&quot;:0},&quot;isEdited&quot;:false,&quot;manualOverride&quot;:{&quot;isManuallyOverridden&quot;:false,&quot;citeprocText&quot;:&quot;(52)&quot;,&quot;manualOverrideText&quot;:&quot;&quot;},&quot;citationTag&quot;:&quot;MENDELEY_CITATION_v3_eyJjaXRhdGlvbklEIjoiTUVOREVMRVlfQ0lUQVRJT05fOTgxNGVlNjctZGY5Yy00OTNlLWEwMTgtNjY0N2E2MmVlMGEz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4954397-a5dd-44db-8f9c-45d6f06c574c&quot;,&quot;properties&quot;:{&quot;noteIndex&quot;:0},&quot;isEdited&quot;:false,&quot;manualOverride&quot;:{&quot;isManuallyOverridden&quot;:false,&quot;citeprocText&quot;:&quot;(89)&quot;,&quot;manualOverrideText&quot;:&quot;&quot;},&quot;citationTag&quot;:&quot;MENDELEY_CITATION_v3_eyJjaXRhdGlvbklEIjoiTUVOREVMRVlfQ0lUQVRJT05fMDQ5NTQzOTctYTVkZC00NGRiLThmOWMtNDVkNmYwNmM1NzRjIiwicHJvcGVydGllcyI6eyJub3RlSW5kZXgiOjB9LCJpc0VkaXRlZCI6ZmFsc2UsIm1hbnVhbE92ZXJyaWRlIjp7ImlzTWFudWFsbHlPdmVycmlkZGVuIjpmYWxzZSwiY2l0ZXByb2NUZXh0IjoiKDg5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quot;,&quot;citationItems&quot;:[{&quot;id&quot;:&quot;d6bc3983-a515-3333-bce7-fe253b56724e&quot;,&quot;itemData&quot;:{&quot;type&quot;:&quot;paper-conference&quot;,&quot;id&quot;:&quot;d6bc3983-a515-3333-bce7-fe253b56724e&quot;,&quot;title&quot;:&quot;nnU-Net: Self-adapting Framework for U-Net-Based Medical Image Segmentation&quot;,&quot;author&quot;:[{&quot;family&quot;:&quot;Isensee&quot;,&quot;given&quot;:&quot;Fabian&quot;,&quot;parse-names&quot;:false,&quot;dropping-particle&quot;:&quot;&quot;,&quot;non-dropping-particle&quot;:&quot;&quot;},{&quot;family&quot;:&quot;Petersen&quot;,&quot;given&quot;:&quot;Jens&quot;,&quot;parse-names&quot;:false,&quot;dropping-particle&quot;:&quot;&quot;,&quot;non-dropping-particle&quot;:&quot;&quot;},{&quot;family&quot;:&quot;Klein&quot;,&quot;given&quot;:&quot;Andre&quot;,&quot;parse-names&quot;:false,&quot;dropping-particle&quot;:&quot;&quot;,&quot;non-dropping-particle&quot;:&quot;&quot;},{&quot;family&quot;:&quot;Zimmerer&quot;,&quot;given&quot;:&quot;David&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quot;,&quot;parse-names&quot;:false,&quot;dropping-particle&quot;:&quot;&quot;,&quot;non-dropping-particle&quot;:&quot;&quot;},{&quot;family&quot;:&quot;Wasserthal&quot;,&quot;given&quot;:&quot;Jakob&quot;,&quot;parse-names&quot;:false,&quot;dropping-particle&quot;:&quot;&quot;,&quot;non-dropping-particle&quot;:&quot;&quot;},{&quot;family&quot;:&quot;Koehler&quot;,&quot;given&quot;:&quot;Gregor&quot;,&quot;parse-names&quot;:false,&quot;dropping-particle&quot;:&quot;&quot;,&quot;non-dropping-particle&quot;:&quot;&quot;},{&quot;family&quot;:&quot;Norajitra&quot;,&quot;given&quot;:&quot;Tobias&quot;,&quot;parse-names&quot;:false,&quot;dropping-particle&quot;:&quot;&quot;,&quot;non-dropping-particle&quot;:&quot;&quot;},{&quot;family&quot;:&quot;Wirkert&quot;,&quot;given&quot;:&quot;Sebastian&quot;,&quot;parse-names&quot;:false,&quot;dropping-particle&quot;:&quot;&quot;,&quot;non-dropping-particle&quot;:&quot;&quot;},{&quot;family&quot;:&quot;Maier-Hein&quot;,&quot;given&quot;:&quot;Klaus H.&quot;,&quot;parse-names&quot;:false,&quot;dropping-particle&quot;:&quot;&quot;,&quot;non-dropping-particle&quot;:&quot;&quot;}],&quot;container-title&quot;:&quot;Informatik aktuell&quot;,&quot;DOI&quot;:&quot;10.1007/978-3-658-25326-4_7&quot;,&quot;ISSN&quot;:&quot;1431472X&quot;,&quot;issued&quot;:{&quot;date-parts&quot;:[[2019]]},&quot;container-title-short&quot;:&quot;&quot;},&quot;isTemporary&quot;:false}]},{&quot;citationID&quot;:&quot;MENDELEY_CITATION_4eeb1453-2bde-4e31-8e25-e680b0206001&quot;,&quot;properties&quot;:{&quot;noteIndex&quot;:0},&quot;isEdited&quot;:false,&quot;manualOverride&quot;:{&quot;isManuallyOverridden&quot;:false,&quot;citeprocText&quot;:&quot;(90)&quot;,&quot;manualOverrideText&quot;:&quot;&quot;},&quot;citationTag&quot;:&quot;MENDELEY_CITATION_v3_eyJjaXRhdGlvbklEIjoiTUVOREVMRVlfQ0lUQVRJT05fNGVlYjE0NTMtMmJkZS00ZTMxLThlMjUtZTY4MGIwMjA2MDAxIiwicHJvcGVydGllcyI6eyJub3RlSW5kZXgiOjB9LCJpc0VkaXRlZCI6ZmFsc2UsIm1hbnVhbE92ZXJyaWRlIjp7ImlzTWFudWFsbHlPdmVycmlkZGVuIjpmYWxzZSwiY2l0ZXByb2NUZXh0IjoiKDkw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quot;,&quot;citationItems&quot;:[{&quot;id&quot;:&quot;b9fd59ab-b054-3ffa-8f51-321565766cce&quot;,&quot;itemData&quot;:{&quot;type&quot;:&quot;article-journal&quot;,&quot;id&quot;:&quot;b9fd59ab-b054-3ffa-8f51-321565766cce&quot;,&quot;title&quot;:&quot;nnU-Net: Breaking the Spell on Successful Medical Image Segmentation Fabian&quot;,&quot;author&quot;:[{&quot;family&quot;:&quot;Isensee&quot;,&quot;given&quot;:&quot;Fabian&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 A. A.&quot;,&quot;parse-names&quot;:false,&quot;dropping-particle&quot;:&quot;&quot;,&quot;non-dropping-particle&quot;:&quot;&quot;},{&quot;family&quot;:&quot;Petersen&quot;,&quot;given&quot;:&quot;Jens&quot;,&quot;parse-names&quot;:false,&quot;dropping-particle&quot;:&quot;&quot;,&quot;non-dropping-particle&quot;:&quot;&quot;},{&quot;family&quot;:&quot;Maier-Hein&quot;,&quot;given&quot;:&quot;Klaus H.&quot;,&quot;parse-names&quot;:false,&quot;dropping-particle&quot;:&quot;&quot;,&quot;non-dropping-particle&quot;:&quot;&quot;}],&quot;container-title&quot;:&quot;Nature Methods&quot;,&quot;container-title-short&quot;:&quot;Nat Methods&quot;,&quot;ISSN&quot;:&quot;1548-7091&quot;,&quot;issued&quot;:{&quot;date-parts&quot;:[[2021]]},&quot;abstract&quot;:&quot;Biomedical imaging is a driver of scientific discovery and core component of medical care, currently stimulated by the field of deep learning. While semantic segmentation algorithms enable 3D image analysis and quantification in many applications, the design of respective specialised solutions is non-trivial and highly dependent on dataset properties and hardware conditions. We propose nnU-Net, a deep learning framework that condenses the current domain knowledge and autonomously takes the key decisions required to transfer a basic architecture to different datasets and segmentation tasks. Without manual tuning, nnU-Net surpasses most specialised deep learning pipelines in 19 public international competitions and sets a new state of the art in the majority of the 49 tasks. The results demonstrate a vast hidden potential in the systematic adaptation of deep learning methods to different datasets. We make nnU-Net publicly available as an open-source tool that can effectively be used out-of-the-box, rendering state of the art segmentation accessible to non-experts and catalyzing scientific progress as a framework for automated method design.&quot;,&quot;issue&quot;:&quot;2&quot;,&quot;volume&quot;:&quot;18&quot;},&quot;isTemporary&quot;:false}]},{&quot;citationID&quot;:&quot;MENDELEY_CITATION_247885d0-670e-42a2-81e3-6f2b83c15d72&quot;,&quot;properties&quot;:{&quot;noteIndex&quot;:0},&quot;isEdited&quot;:false,&quot;manualOverride&quot;:{&quot;isManuallyOverridden&quot;:false,&quot;citeprocText&quot;:&quot;(91)&quot;,&quot;manualOverrideText&quot;:&quot;&quot;},&quot;citationTag&quot;:&quot;MENDELEY_CITATION_v3_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&quot;,&quot;citationItems&quot;:[{&quot;id&quot;:&quot;8ec211e2-1a51-3e0e-802a-444187041ef7&quot;,&quot;itemData&quot;:{&quot;type&quot;:&quot;article-journal&quot;,&quot;id&quot;:&quot;8ec211e2-1a51-3e0e-802a-444187041ef7&quot;,&quot;title&quot;:&quot;Image quality assessment: From error visibility to structural similarity&quot;,&quot;author&quot;:[{&quot;family&quot;:&quot;Wang&quot;,&quot;given&quot;:&quot;Zhou&quot;,&quot;parse-names&quot;:false,&quot;dropping-particle&quot;:&quot;&quot;,&quot;non-dropping-particle&quot;:&quot;&quot;},{&quot;family&quot;:&quot;Bovik&quot;,&quot;given&quot;:&quot;Alan Conrad&quot;,&quot;parse-names&quot;:false,&quot;dropping-particle&quot;:&quot;&quot;,&quot;non-dropping-particle&quot;:&quot;&quot;},{&quot;family&quot;:&quot;Sheikh&quot;,&quot;given&quot;:&quot;Hamid Rahim&quot;,&quot;parse-names&quot;:false,&quot;dropping-particle&quot;:&quot;&quot;,&quot;non-dropping-particle&quot;:&quot;&quot;},{&quot;family&quot;:&quot;Simoncelli&quot;,&quot;given&quot;:&quot;Eero P.&quot;,&quot;parse-names&quot;:false,&quot;dropping-particle&quot;:&quot;&quot;,&quot;non-dropping-particle&quot;:&quot;&quot;}],&quot;container-title&quot;:&quot;IEEE Transactions on Image Processing&quot;,&quot;DOI&quot;:&quot;10.1109/TIP.2003.819861&quot;,&quot;ISSN&quot;:&quot;10577149&quot;,&quot;issued&quot;:{&quot;date-parts&quot;:[[2004]]},&quot;abstract&quot;:&quot;Objective methods for assessing perceptual image quality traditionally attempted to quantify the visibility of errors (differences) between a distorted image and a reference image using a variety of known properties of the human visual system. Under the assumption that human visual perception is highly adapted for extracting structural information from a scene, we introduce an alternative complementary framework for quality assessment based on the degradation of structural information. As a specific example of this concept, we develop a Structural Similarity Index and demonstrate its promise through a set of intuitive examples, as well as comparison to both subjective ratings and state-of-the-art objective methods on a database of images compressed with JPEG and JPEG2000.&quot;,&quot;issue&quot;:&quot;4&quot;,&quot;volume&quot;:&quot;13&quot;,&quot;container-title-short&quot;:&quot;&quot;},&quot;isTemporary&quot;:false}]},{&quot;citationID&quot;:&quot;MENDELEY_CITATION_6fe9dda5-b6a2-435d-a262-eed427768e70&quot;,&quot;properties&quot;:{&quot;noteIndex&quot;:0},&quot;isEdited&quot;:false,&quot;manualOverride&quot;:{&quot;isManuallyOverridden&quot;:false,&quot;citeprocText&quot;:&quot;(79)&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c5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817c2b92-acaa-4ed9-96fa-d64e83204f40&quot;,&quot;properties&quot;:{&quot;noteIndex&quot;:0},&quot;isEdited&quot;:false,&quot;manualOverride&quot;:{&quot;isManuallyOverridden&quot;:false,&quot;citeprocText&quot;:&quot;(52)&quot;,&quot;manualOverrideText&quot;:&quot;&quot;},&quot;citationTag&quot;:&quot;MENDELEY_CITATION_v3_eyJjaXRhdGlvbklEIjoiTUVOREVMRVlfQ0lUQVRJT05fODE3YzJiOTItYWNhYS00ZWQ5LTk2ZmEtZDY0ZTgzMjA0ZjQwIiwicHJvcGVydGllcyI6eyJub3RlSW5kZXgiOjB9LCJpc0VkaXRlZCI6ZmFsc2UsIm1hbnVhbE92ZXJyaWRlIjp7ImlzTWFudWFsbHlPdmVycmlkZGVuIjpmYWxzZSwiY2l0ZXByb2NUZXh0IjoiKDUy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3679b88a-c4a2-4777-be2c-7447573e6196&quot;,&quot;properties&quot;:{&quot;noteIndex&quot;:0},&quot;isEdited&quot;:false,&quot;manualOverride&quot;:{&quot;isManuallyOverridden&quot;:false,&quot;citeprocText&quot;:&quot;(31,55,57,80,87,88,92,93)&quot;,&quot;manualOverrideText&quot;:&quot;&quot;},&quot;citationTag&quot;:&quot;MENDELEY_CITATION_v3_eyJjaXRhdGlvbklEIjoiTUVOREVMRVlfQ0lUQVRJT05fMzY3OWI4OGEtYzRhMi00Nzc3LWJlMmMtNzQ0NzU3M2U2MTk2IiwicHJvcGVydGllcyI6eyJub3RlSW5kZXgiOjB9LCJpc0VkaXRlZCI6ZmFsc2UsIm1hbnVhbE92ZXJyaWRlIjp7ImlzTWFudWFsbHlPdmVycmlkZGVuIjpmYWxzZSwiY2l0ZXByb2NUZXh0IjoiKDMxLDU1LDU3LDgwLDg3LDg4LDkyLDkz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b5ee56e7-beb1-352b-8373-2916a04d2be5&quot;,&quot;itemData&quot;:{&quot;type&quot;:&quot;article&quot;,&quot;id&quot;:&quot;b5ee56e7-beb1-352b-8373-2916a04d2be5&quot;,&quot;title&quot;:&quot;Artificial Intelligence–Based Data Corrections for Attenuation and Scatter in Position Emission Tomography and Single-Photon Emission Computed Tomography&quot;,&quot;author&quot;:[{&quot;family&quot;:&quot;McMillan&quot;,&quot;given&quot;:&quot;Alan B.&quot;,&quot;parse-names&quot;:false,&quot;dropping-particle&quot;:&quot;&quot;,&quot;non-dropping-particle&quot;:&quot;&quot;},{&quot;family&quot;:&quot;Bradshaw&quot;,&quot;given&quot;:&quot;Tyler J.&quot;,&quot;parse-names&quot;:false,&quot;dropping-particle&quot;:&quot;&quot;,&quot;non-dropping-particle&quot;:&quot;&quot;}],&quot;container-title&quot;:&quot;PET Clinics&quot;,&quot;container-title-short&quot;:&quot;PET Clin&quot;,&quot;DOI&quot;:&quot;10.1016/j.cpet.2021.06.010&quot;,&quot;ISSN&quot;:&quot;18799809&quot;,&quot;PMID&quot;:&quot;34364816&quot;,&quot;issued&quot;:{&quot;date-parts&quot;:[[2021,10,1]]},&quot;page&quot;:&quot;543-552&quot;,&quot;publisher&quot;:&quot;W.B. Saunders&quot;,&quot;issue&quot;:&quot;4&quot;,&quot;volume&quot;:&quot;16&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3930bbcc-1edd-4567-a9f4-da97ede9fdb6&quot;,&quot;properties&quot;:{&quot;noteIndex&quot;:0},&quot;isEdited&quot;:false,&quot;manualOverride&quot;:{&quot;isManuallyOverridden&quot;:false,&quot;citeprocText&quot;:&quot;(94,95)&quot;,&quot;manualOverrideText&quot;:&quot;&quot;},&quot;citationTag&quot;:&quot;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&quot;,&quot;citationItems&quot;:[{&quot;id&quot;:&quot;e49e5d70-83e1-3549-b446-1d108aa2e09a&quot;,&quot;itemData&quot;:{&quot;type&quot;:&quot;article-journal&quot;,&quot;id&quot;:&quot;e49e5d70-83e1-3549-b446-1d108aa2e09a&quot;,&quot;title&quot;:&quot;Magnetic resonance imaging-guided attenuation correction in whole-body PET/MRI using a sorted atlas approach&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Image Analysis&quot;,&quot;container-title-short&quot;:&quot;Med Image Anal&quot;,&quot;DOI&quot;:&quot;10.1016/j.media.2016.02.002&quot;,&quot;ISSN&quot;:&quot;13618423&quot;,&quot;issued&quot;:{&quot;date-parts&quot;:[[2016]]},&quot;abstract&quot;:&quot;Quantitative whole-body PET/MR imaging is challenged by the lack of accurate and robust strategies for attenuation correction. In this work, a new pseudo-CT generation approach, referred to as sorted atlas pseudo-CT (SAP), is proposed for accurate extraction of bones and estimation of lung attenuation properties. This approach improves the Gaussian process regression (GPR) kernel proposed by Hofmann et al. which relies on the information provided by a co-registered atlas (CT and MRI) using a GPR kernel to predict the distribution of attenuation coefficients. Our approach uses two separate GPR kernels for lung and non-lung tissues. For non-lung tissues, the co-registered atlas dataset was sorted on the basis of local normalized cross-correlation similarity to the target MR image to select the most similar image in the atlas for each voxel. For lung tissue, the lung volume was incorporated in the GPR kernel taking advantage of the correlation between lung volume and corresponding attenuation properties to predict the attenuation coefficients of the lung. In the presence of pathological tissues in the lungs, the lesions are segmented on PET images corrected for attenuation using MRI-derived three-class attenuation map followed by assignment of soft-tissue attenuation coefficient. The proposed algorithm was compared to other techniques reported in the literature including Hofmann's approach and the three-class attenuation correction technique implemented on the Philips Ingenuity TF PET/MR where CT-based attenuation correction served as reference. Fourteen patients with head and neck cancer undergoing PET/CT and PET/MR examinations were used for quantitative analysis. SUV measurements were performed on 12 normal uptake regions as well as high uptake malignant regions. Moreover, a number of similarity measures were used to evaluate the accuracy of extracted bones. The Dice similarity metric revealed that the extracted bone improved from 0.58±0.09 to 0.65±0.07 when using the SAP technique compared to Hofmann's approach. This enabled to reduce the SUV mean bias in bony structures for the SAP approach to -1.7±4.8% as compared to -7.3±6.0% and -27.4±10.1% when using Hofmann's approach and the three-class attenuation map, respectively. Likewise, the three-class attenuation map produces a relative absolute error of 21.7±11.8% in the lungs. This was reduced on average to 15.8±8.6% and 8.0±3.8% when using Hofmann's and SAP techniques, respectively. The SAP technique resulted in better overall PET quantification accuracy than both Hofmann's and the three-class approaches owing to the more accurate extraction of bones and better prediction of lung attenuation coefficients. Further improvement of the technique and reduction of the computational time are still required.&quot;,&quot;volume&quot;:&quot;31&quot;},&quot;isTemporary&quot;:false},{&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92c6efad-ca2c-45a6-9cc4-4f6bf80cc12d&quot;,&quot;properties&quot;:{&quot;noteIndex&quot;:0},&quot;isEdited&quot;:false,&quot;manualOverride&quot;:{&quot;isManuallyOverridden&quot;:false,&quot;citeprocText&quot;:&quot;(53,54,79,92,96,97)&quot;,&quot;manualOverrideText&quot;:&quot;&quot;},&quot;citationTag&quot;:&quot;MENDELEY_CITATION_v3_eyJjaXRhdGlvbklEIjoiTUVOREVMRVlfQ0lUQVRJT05fOTJjNmVmYWQtY2EyYy00NWE2LTljYzQtNGY2YmY4MGNjMTJkIiwicHJvcGVydGllcyI6eyJub3RlSW5kZXgiOjB9LCJpc0VkaXRlZCI6ZmFsc2UsIm1hbnVhbE92ZXJyaWRlIjp7ImlzTWFudWFsbHlPdmVycmlkZGVuIjpmYWxzZSwiY2l0ZXByb2NUZXh0IjoiKDUzLDU0LDc5LDkyLDk2LDk3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4f388f0f-ad8c-3208-af0b-1a8d1c088ef1&quot;,&quot;itemData&quot;:{&quot;type&quot;:&quot;article-journal&quot;,&quot;id&quot;:&quot;4f388f0f-ad8c-3208-af0b-1a8d1c088ef1&quot;,&quot;title&quot;:&quot;Independent attenuation correction of whole body [18F]FDG-PET using a deep learning approach with Generative Adversarial Networks&quot;,&quot;author&quot;:[{&quot;family&quot;:&quot;Armanious&quot;,&quot;given&quot;:&quot;Karim&quot;,&quot;parse-names&quot;:false,&quot;dropping-particle&quot;:&quot;&quot;,&quot;non-dropping-particle&quot;:&quot;&quot;},{&quot;family&quot;:&quot;Hepp&quot;,&quot;given&quot;:&quot;Tobias&quot;,&quot;parse-names&quot;:false,&quot;dropping-particle&quot;:&quot;&quot;,&quot;non-dropping-particle&quot;:&quot;&quot;},{&quot;family&quot;:&quot;Küstner&quot;,&quot;given&quot;:&quot;Thomas&quot;,&quot;parse-names&quot;:false,&quot;dropping-particle&quot;:&quot;&quot;,&quot;non-dropping-particle&quot;:&quot;&quot;},{&quot;family&quot;:&quot;Dittmann&quot;,&quot;given&quot;:&quot;Helmut&quot;,&quot;parse-names&quot;:false,&quot;dropping-particle&quot;:&quot;&quot;,&quot;non-dropping-particle&quot;:&quot;&quot;},{&quot;family&quot;:&quot;Nikolaou&quot;,&quot;given&quot;:&quot;Konstantin&quot;,&quot;parse-names&quot;:false,&quot;dropping-particle&quot;:&quot;&quot;,&quot;non-dropping-particle&quot;:&quot;&quot;},{&quot;family&quot;:&quot;Fougère&quot;,&quot;given&quot;:&quot;Christian&quot;,&quot;parse-names&quot;:false,&quot;dropping-particle&quot;:&quot;&quot;,&quot;non-dropping-particle&quot;:&quot;La&quot;},{&quot;family&quot;:&quot;Yang&quot;,&quot;given&quot;:&quot;Bin&quot;,&quot;parse-names&quot;:false,&quot;dropping-particle&quot;:&quot;&quot;,&quot;non-dropping-particle&quot;:&quot;&quot;},{&quot;family&quot;:&quot;Gatidis&quot;,&quot;given&quot;:&quot;Sergios&quot;,&quot;parse-names&quot;:false,&quot;dropping-particle&quot;:&quot;&quot;,&quot;non-dropping-particle&quot;:&quot;&quot;}],&quot;container-title&quot;:&quot;EJNMMI Research&quot;,&quot;container-title-short&quot;:&quot;EJNMMI Res&quot;,&quot;DOI&quot;:&quot;10.1186/s13550-020-00644-y&quot;,&quot;ISSN&quot;:&quot;2191219X&quot;,&quot;issued&quot;:{&quot;date-parts&quot;:[[2020]]},&quot;abstract&quot;:&quot;Background: Attenuation correction (AC) of PET data is usually performed using a second imaging for the generation of attenuation maps. In certain situations however—when CT- or MR-derived attenuation maps are corrupted or CT acquisition solely for the purpose of AC shall be avoided—it would be of value to have the possibility of obtaining attenuation maps only based on PET information. The purpose of this study was to thus develop, implement, and evaluate a deep learning-based method for whole body [18F]FDG-PET AC which is independent of other imaging modalities for acquiring the attenuation map. Methods: The proposed method is investigated on whole body [18F]FDG-PET data using a Generative Adversarial Networks (GAN) deep learning framework. It is trained to generate pseudo CT images (CTGAN) based on paired training data of non-attenuation corrected PET data (PETNAC) and corresponding CT data. Generated pseudo CTs are then used for subsequent PET AC. One hundred data sets of whole body PETNAC and corresponding CT were used for training. Twenty-five PET/CT examinations were used as test data sets (not included in training). On these test data sets, AC of PET was performed using the acquired CT as well as CTGAN resulting in the corresponding PET data sets PETAC and PETGAN. CTGAN and PETGAN were evaluated qualitatively by visual inspection and by visual analysis of color-coded difference maps. Quantitative analysis was performed by comparison of organ and lesion SUVs between PETAC and PETGAN. Results: Qualitative analysis revealed no major SUV deviations on PETGAN for most anatomic regions; visually detectable deviations were mainly observed along the diaphragm and the lung border. Quantitative analysis revealed mean percent deviations of SUVs on PETGAN of − 0.8 ± 8.6% over all organs (range [− 30.7%, + 27.1%]). Mean lesion SUVs showed a mean deviation of 0.9 ± 9.2% (range [− 19.6%, + 29.2%]). Conclusion: Independent AC of whole body [18F]FDG-PET is feasible using the proposed deep learning approach yielding satisfactory PET quantification accuracy. Further clinical validation is necessary prior to implementation in clinical routine applications.&quot;,&quot;publisher&quot;:&quot;Springer&quot;,&quot;issue&quot;:&quot;1&quot;,&quot;volume&quot;:&quot;10&quot;},&quot;isTemporary&quot;:false},{&quot;id&quot;:&quot;12efffc7-028b-343a-99a3-0dd6a64b9f50&quot;,&quot;itemData&quot;:{&quot;type&quot;:&quot;article-journal&quot;,&quot;id&quot;:&quot;12efffc7-028b-343a-99a3-0dd6a64b9f50&quot;,&quot;title&quot;:&quot;Enhanced direct joint attenuation and scatter correction of whole-body PET images via context-aware deep networks&quot;,&quot;author&quot;:[{&quot;family&quot;:&quot;Izadi&quot;,&quot;given&quot;:&quot;Saeed&quot;,&quot;parse-names&quot;:false,&quot;dropping-particle&quot;:&quot;&quot;,&quot;non-dropping-particle&quot;:&quot;&quot;},{&quot;family&quot;:&quot;Shiri&quot;,&quot;given&quot;:&quot;Isaac&quot;,&quot;parse-names&quot;:false,&quot;dropping-particle&quot;:&quot;&quot;,&quot;non-dropping-particle&quot;:&quot;&quot;},{&quot;family&quot;:&quot;F. Uribe&quot;,&quot;given&quot;:&quot;Carlos&quot;,&quot;parse-names&quot;:false,&quot;dropping-particle&quot;:&quot;&quot;,&quot;non-dropping-particle&quot;:&quot;&quot;},{&quot;family&quot;:&quot;Geramifar&quot;,&quot;given&quot;:&quot;Parham&quot;,&quot;parse-names&quot;:false,&quot;dropping-particle&quot;:&quot;&quot;,&quot;non-dropping-particle&quot;:&quot;&quot;},{&quot;family&quot;:&quot;Zaidi&quot;,&quot;given&quot;:&quot;Habib&quot;,&quot;parse-names&quot;:false,&quot;dropping-particle&quot;:&quot;&quot;,&quot;non-dropping-particle&quot;:&quot;&quot;},{&quot;family&quot;:&quot;Rahmim&quot;,&quot;given&quot;:&quot;Arman&quot;,&quot;parse-names&quot;:false,&quot;dropping-particle&quot;:&quot;&quot;,&quot;non-dropping-particle&quot;:&quot;&quot;},{&quot;family&quot;:&quot;Hamarneh&quot;,&quot;given&quot;:&quot;Ghassan&quot;,&quot;parse-names&quot;:false,&quot;dropping-particle&quot;:&quot;&quot;,&quot;non-dropping-particle&quot;:&quot;&quot;}],&quot;container-title&quot;:&quot;Zeitschrift fur Medizinische Physik&quot;,&quot;container-title-short&quot;:&quot;Z Med Phys&quot;,&quot;DOI&quot;:&quot;10.1016/j.zemedi.2024.01.002&quot;,&quot;ISSN&quot;:&quot;18764436&quot;,&quot;PMID&quot;:&quot;38302292&quot;,&quot;issued&quot;:{&quot;date-parts&quot;:[[2024]]},&quot;abstract&quot;:&quot;In positron emission tomography (PET), attenuation and scatter corrections are necessary steps toward accurate quantitative reconstruction of the radiopharmaceutical distribution. Inspired by recent advances in deep learning, many algorithms based on convolutional neural networks have been proposed for automatic attenuation and scatter correction, enabling applications to CT-less or MR-less PET scanners to improve performance in the presence of CT-related artifacts. A known characteristic of PET imaging is to have varying tracer uptakes for various patients and/or anatomical regions. However, existing deep learning-based algorithms utilize a fixed model across different subjects and/or anatomical regions during inference, which could result in spurious outputs. In this work, we present a novel deep learning-based framework for the direct reconstruction of attenuation and scatter-corrected PET from non-attenuation-corrected images in the absence of structural information in the inference. To deal with inter-subject and intra-subject uptake variations in PET imaging, we propose a novel model to perform subject- and region-specific filtering through modulating the convolution kernels in accordance to the contextual coherency within the neighboring slices. This way, the context-aware convolution can guide the composition of intermediate features in favor of regressing input-conditioned and/or region-specific tracer uptakes. We also utilized a large cohort of 910 whole-body studies for training and evaluation purposes, which is more than one order of magnitude larger than previous works. In our experimental studies, qualitative assessments showed that our proposed CT-free method is capable of producing corrected PET images that accurately resemble ground truth images corrected with the aid of CT scans. For quantitative assessments, we evaluated our proposed method over 112 held-out subjects and achieved an absolute relative error of 14.30±3.88% and a relative error of -2.11%±2.73% in whole-body.&quot;,&quot;publisher&quot;:&quot;Elsevier GmbH&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citationID&quot;:&quot;MENDELEY_CITATION_309451b7-cada-482b-8092-5dd12e423789&quot;,&quot;properties&quot;:{&quot;noteIndex&quot;:0},&quot;isEdited&quot;:false,&quot;manualOverride&quot;:{&quot;isManuallyOverridden&quot;:false,&quot;citeprocText&quot;:&quot;(48,98,99)&quot;,&quot;manualOverrideText&quot;:&quot;&quot;},&quot;citationTag&quot;:&quot;MENDELEY_CITATION_v3_eyJjaXRhdGlvbklEIjoiTUVOREVMRVlfQ0lUQVRJT05fMzA5NDUxYjctY2FkYS00ODJiLTgwOTItNWRkMTJlNDIzNzg5IiwicHJvcGVydGllcyI6eyJub3RlSW5kZXgiOjB9LCJpc0VkaXRlZCI6ZmFsc2UsIm1hbnVhbE92ZXJyaWRlIjp7ImlzTWFudWFsbHlPdmVycmlkZGVuIjpmYWxzZSwiY2l0ZXByb2NUZXh0IjoiKDQ4LDk4LDk5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bcc3f7d0-ad84-3bb8-859b-fd737bb899f8&quot;,&quot;itemData&quot;:{&quot;type&quot;:&quot;article-journal&quot;,&quot;id&quot;:&quot;bcc3f7d0-ad84-3bb8-859b-fd737bb899f8&quot;,&quot;title&quot;:&quot;Deep learning-based attenuation map generation with simultaneously reconstructed PET activity and attenuation and low-dose application&quot;,&quot;author&quot;:[{&quot;family&quot;:&quot;Shi&quot;,&quot;given&quot;:&quot;Luyao&quot;,&quot;parse-names&quot;:false,&quot;dropping-particle&quot;:&quot;&quot;,&quot;non-dropping-particle&quot;:&quot;&quot;},{&quot;family&quot;:&quot;Zhang&quot;,&quot;given&quot;:&quot;Jiazhen&quot;,&quot;parse-names&quot;:false,&quot;dropping-particle&quot;:&quot;&quot;,&quot;non-dropping-particle&quot;:&quot;&quot;},{&quot;family&quot;:&quot;Toyonaga&quot;,&quot;given&quot;:&quot;Takuya&quot;,&quot;parse-names&quot;:false,&quot;dropping-particle&quot;:&quot;&quot;,&quot;non-dropping-particle&quot;:&quot;&quot;},{&quot;family&quot;:&quot;Shao&quot;,&quot;given&quot;:&quot;Dan&quot;,&quot;parse-names&quot;:false,&quot;dropping-particle&quot;:&quot;&quot;,&quot;non-dropping-particle&quot;:&quot;&quot;},{&quot;family&quot;:&quot;Onofrey&quot;,&quot;given&quot;:&quot;John A.&quot;,&quot;parse-names&quot;:false,&quot;dropping-particle&quot;:&quot;&quot;,&quot;non-dropping-particle&quot;:&quot;&quot;},{&quot;family&quot;:&quot;Lu&quot;,&quot;given&quot;:&quot;Yihuan&quot;,&quot;parse-names&quot;:false,&quot;dropping-particle&quot;:&quot;&quot;,&quot;non-dropping-particle&quot;:&quot;&quot;}],&quot;container-title&quot;:&quot;Physics in Medicine and Biology&quot;,&quot;container-title-short&quot;:&quot;Phys Med Biol&quot;,&quot;DOI&quot;:&quot;10.1088/1361-6560/acaf49&quot;,&quot;ISSN&quot;:&quot;13616560&quot;,&quot;issued&quot;:{&quot;date-parts&quot;:[[2023]]},&quot;abstract&quot;:&quot;Objective. In PET/CT imaging, CT is used for positron emission tomography (PET) attenuation correction (AC). CT artifacts or misalignment between PET and CT can cause AC artifacts and quantification errors in PET. Simultaneous reconstruction (MLAA) of PET activity (λ-MLAA) and attenuation (μ-MLAA) maps was proposed to solve those issues using the time-of-flight PET raw data only. However, λ-MLAA still suffers from quantification error as compared to reconstruction using the gold-standard CT-based attenuation map (μ-CT). Recently, a deep learning (DL)-based framework was proposed to improve MLAA by predicting μ-DL from λ-MLAA and μ-MLAA using an image domain loss function (IM-loss). However, IM-loss does not directly measure the AC errors according to the PET attenuation physics. Our preliminary studies showed that an additional physics-based loss function can lead to more accurate PET AC. The main objective of this study is to optimize the attenuation map generation framework for clinical full-dose 18F-FDG studies. We also investigate the effectiveness of the optimized network on predicting attenuation maps for synthetic low-dose oncological PET studies. Approach. We optimized the proposed DL framework by applying different preprocessing steps and hyperparameter optimization, including patch size, weights of the loss terms and number of angles in the projection-domain loss term. The optimization was performed based on 100 skull-to-toe 18F-FDG PET/CT scans with minimal misalignment. The optimized framework was further evaluated on 85 clinical full-dose neck-to-thigh 18F-FDG cancer datasets as well as synthetic low-dose studies with only 10% of the full-dose raw data. Main results. Clinical evaluation of tumor quantification as well as physics-based figure-of-merit metric evaluation validated the promising performance of our proposed method. For both full-dose and low-dose studies, the proposed framework achieved &lt;1% error in tumor standardized uptake value measures. Significance. It is of great clinical interest to achieve CT-less PET reconstruction, especially for low-dose PET studies.&quot;,&quot;issue&quot;:&quot;3&quot;,&quot;volume&quot;:&quot;68&quot;},&quot;isTemporary&quot;:false},{&quot;id&quot;:&quot;c430f833-7202-3376-9a82-69a07dafaa20&quot;,&quot;itemData&quot;:{&quot;type&quot;:&quot;article-journal&quot;,&quot;id&quot;:&quot;c430f833-7202-3376-9a82-69a07dafaa20&quot;,&quot;title&quot;:&quot;Improving the accuracy of simultaneously reconstructed activity and attenuation maps using deep learning&quot;,&quot;author&quot;:[{&quot;family&quot;:&quot;Hwang&quot;,&quot;given&quot;:&quot;Donghwi&quot;,&quot;parse-names&quot;:false,&quot;dropping-particle&quot;:&quot;&quot;,&quot;non-dropping-particle&quot;:&quot;&quot;},{&quot;family&quot;:&quot;Kim&quot;,&quot;given&quot;:&quot;Kyeong Yun&quot;,&quot;parse-names&quot;:false,&quot;dropping-particle&quot;:&quot;&quot;,&quot;non-dropping-particle&quot;:&quot;&quot;},{&quot;family&quot;:&quot;Kang&quot;,&quot;given&quot;:&quot;Seung Kwa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7.202317&quot;,&quot;ISSN&quot;:&quot;2159662X&quot;,&quot;issued&quot;:{&quot;date-parts&quot;:[[2018]]},&quot;abstract&quot;:&quot;Simultaneous reconstruction of activity and attenuation using the maximum-likelihood reconstruction of activity and attenuation (MLAA) augmented by time-of-flight information is a promising method for PET attenuation correction. However, it still suffers from several problems, including crosstalk artifacts, slow convergence speed, and noisy attenuation maps (μ-maps). In this work, we developed deep convolutional neural networks (CNNs) to overcome these MLAA limitations, and we verified their feasibility using a clinical brain PET dataset. Methods: We applied the proposed method to one of the most challenging PET cases for simultaneous image reconstruction (18F-fluorinated-N-3-fluoropropyl-2-β-carboxymethoxy- 3-β-(4-iodophenyl)nortropane [18F-FP-CIT] PET scans with highly specific binding to striatum of the brain). Three different CNN architectures (convolutional autoencoder [CAE], Unet, and Hybrid of CAE) were designed and trained to learn a CT-derived μ-map (μ-CT) from the MLAA-generated activity distribution and μ-map (μ-MLAA). The PET/CT data of 40 patients with suspected Parkinson disease were used for 5-fold cross-validation. For the training of CNNs, 800,000 transverse PET and CT slices augmented from 32 patient datasets were used. The similarity to μ-CT of the CNNgenerated μ-maps (μ-CAE, μ-Unet, and μ-Hybrid) and μ-MLAA was compared using Dice similarity coefficients. In addition, we compared the activity concentration of specific (striatum) and nonspecific (cerebellum and occipital cortex) binding regions and the binding ratios in the striatum in the PET activity images reconstructed using those μ-maps. Results: The CNNs generated less noisy and more uniform μ-maps than the original μ-MLAA. Moreover, the air cavities and bones were better resolved in the proposed CNN outputs. In addition, the proposed deep learning approach was useful for mitigating the crosstalk problem in the MLAA reconstruction. The Hybrid network of CAE and Unet yielded the most similar μ-maps to μ-CT (Dice similarity coefficient in the whole head 5 0.79 in the bone and 0.72 in air cavities), resulting in only about a 5% error in activity and binding ratio quantification. Conclusion: The proposed deep learning approach is promising for accurate attenuation correction of activity distribution in time-of-flight PET systems.&quot;,&quot;issue&quot;:&quot;10&quot;,&quot;volume&quot;:&quot;59&quot;,&quot;container-title-short&quot;:&quot;&quot;},&quot;isTemporary&quot;:false}]},{&quot;citationID&quot;:&quot;MENDELEY_CITATION_78f8ee92-9a60-4dfe-82c8-967a5ad30e30&quot;,&quot;properties&quot;:{&quot;noteIndex&quot;:0},&quot;isEdited&quot;:false,&quot;manualOverride&quot;:{&quot;isManuallyOverridden&quot;:false,&quot;citeprocText&quot;:&quot;(54)&quot;,&quot;manualOverrideText&quot;:&quot;&quot;},&quot;citationTag&quot;:&quot;MENDELEY_CITATION_v3_eyJjaXRhdGlvbklEIjoiTUVOREVMRVlfQ0lUQVRJT05fNzhmOGVlOTItOWE2MC00ZGZlLTgyYzgtOTY3YTVhZDMwZTMwIiwicHJvcGVydGllcyI6eyJub3RlSW5kZXgiOjB9LCJpc0VkaXRlZCI6ZmFsc2UsIm1hbnVhbE92ZXJyaWRlIjp7ImlzTWFudWFsbHlPdmVycmlkZGVuIjpmYWxzZSwiY2l0ZXByb2NUZXh0IjoiKDU0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citationID&quot;:&quot;MENDELEY_CITATION_e1383ad7-227a-4e32-be5a-1273a0bcb8db&quot;,&quot;properties&quot;:{&quot;noteIndex&quot;:0},&quot;isEdited&quot;:false,&quot;manualOverride&quot;:{&quot;isManuallyOverridden&quot;:false,&quot;citeprocText&quot;:&quot;(27,100)&quot;,&quot;manualOverrideText&quot;:&quot;&quot;},&quot;citationTag&quot;:&quot;MENDELEY_CITATION_v3_eyJjaXRhdGlvbklEIjoiTUVOREVMRVlfQ0lUQVRJT05fZTEzODNhZDctMjI3YS00ZTMyLWJlNWEtMTI3M2EwYmNiOGRiIiwicHJvcGVydGllcyI6eyJub3RlSW5kZXgiOjB9LCJpc0VkaXRlZCI6ZmFsc2UsIm1hbnVhbE92ZXJyaWRlIjp7ImlzTWFudWFsbHlPdmVycmlkZGVuIjpmYWxzZSwiY2l0ZXByb2NUZXh0IjoiKDI3LDEwMCkiLCJtYW51YWxPdmVycmlkZVRleHQiOiIifSwiY2l0YXRpb25JdGVtcyI6W3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a4feb651-facd-3c95-bbab-e0d56ae90810&quot;,&quot;itemData&quot;:{&quot;type&quot;:&quot;paper-conference&quot;,&quot;id&quot;:&quot;a4feb651-facd-3c95-bbab-e0d56ae90810&quot;,&quot;title&quot;:&quot;Improving Scatter Correction for Ga-68 PSMA PET Studies&quot;,&quot;author&quot;:[{&quot;family&quot;:&quot;Hong&quot;,&quot;given&quot;:&quot;Inki&quot;,&quot;parse-names&quot;:false,&quot;dropping-particle&quot;:&quot;&quot;,&quot;non-dropping-particle&quot;:&quot;&quot;},{&quot;family&quot;:&quot;Nekolla&quot;,&quot;given&quot;:&quot;Stephan G.&quot;,&quot;parse-names&quot;:false,&quot;dropping-particle&quot;:&quot;&quot;,&quot;non-dropping-particle&quot;:&quot;&quot;},{&quot;family&quot;:&quot;Michel&quot;,&quot;given&quot;:&quot;Christian&quot;,&quot;parse-names&quot;:false,&quot;dropping-particle&quot;:&quot;&quot;,&quot;non-dropping-particle&quot;:&quot;&quot;}],&quot;container-title&quot;:&quot;2017 IEEE Nuclear Science Symposium and Medical Imaging Conference, NSS/MIC 2017 - Conference Proceedings&quot;,&quot;DOI&quot;:&quot;10.1109/NSSMIC.2017.8532999&quot;,&quot;issued&quot;:{&quot;date-parts&quot;:[[2018]]},&quot;abstract&quot;:&quot;Ga-68 Prostate Specific Membrane Antigen(PSMA) is currently used in prostate cancer PET imaging. The resultingimages corrected for scatter using standard/distributed software show highuptakes in the kidneys and the bladder which could produce a halo-artifact which potentially masks metastasis lesions at the level of any traceraccumulating structure such as kidney or bladder. This artifact wasattributed to scatter overcorrection when neglecting the prompt gammacontribution. In previous work, we have shown clinically relevantimprovement in selected clinical studies, when adding a prompt gammacontribution to our standard single-bed position 3D scatter correction. Thelatter is based on relative scatter estimation using single scattersimulation followed by axial scaling. The axial scaling uses scatter tail fitting in an attempt to compensate both the effect of ignoring multiplescatter and out-of-axial-FOV activity. This work demonstrates further reduction in residual artifacts byreplacing the one-bed SSS with a whole-body (multi-bed) one. Whenc onsidering a long virtual scanner, the activity and the attenuation distributions are almost inside the axial FOV and the axial scaling accountsonly for neglecting multiple scatter. The timing performance of the new algorithm is presented. An advantage of the multibed scheme is theuniformity of the 3D plane scaling factors especially in the bed overlapregion. The new method is tested on clinical data with a Siemens mCT systemand acquired by Technische Universität München, Germany.&quot;,&quot;container-title-short&quot;:&quot;&quot;},&quot;isTemporary&quot;:false}]},{&quot;citationID&quot;:&quot;MENDELEY_CITATION_a52fc72b-0b86-4106-89b7-4465b1d76e03&quot;,&quot;properties&quot;:{&quot;noteIndex&quot;:0},&quot;isEdited&quot;:false,&quot;manualOverride&quot;:{&quot;isManuallyOverridden&quot;:false,&quot;citeprocText&quot;:&quot;(28,39,101,102)&quot;,&quot;manualOverrideText&quot;:&quot;&quot;},&quot;citationTag&quot;:&quot;MENDELEY_CITATION_v3_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TYWJlcmkiLCJnaXZlbiI6IkFiZG9sbGFoIiwicGFyc2UtbmFtZXMiOmZhbHNlLCJkcm9wcGluZy1wYXJ0aWNsZSI6IiIsIm5vbi1kcm9wcGluZy1wYXJ0aWNsZSI6IiJ9LHsiZmFtaWx5IjoiQW1pbmkiLCJnaXZlbiI6Ik1laGRpIiwicGFyc2UtbmFtZXMiOmZhbHNlLCJkcm9wcGluZy1wYXJ0aWNsZSI6IiIsIm5vbi1kcm9wcGluZy1wYXJ0aWNsZSI6IiJ9LHsiZmFtaWx5IjoiQWtoYXZhbmFsbGFmIiwiZ2l2ZW4iOiJBemFkZWgiLCJwYXJzZS1uYW1lcyI6ZmFsc2UsImRyb3BwaW5nLXBhcnRpY2xlIjoiIiwibm9uLWRyb3BwaW5nLXBhcnRpY2xlIjoiIn0seyJmYW1pbHkiOiJNYWludGEiLCJnaXZlbiI6IklzbWluaS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2MTAiLCJJU0JOIjoiMjU3Ny0wODI5IiwiaXNzdWVkIjp7ImRhdGUtcGFydHMiOltbMjAyMV1dfSwicGFnZSI6IjEtMyIsImNvbnRhaW5lci10aXRsZS1zaG9ydCI6I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&quot;,&quot;citationItems&quot;:[{&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citationID&quot;:&quot;MENDELEY_CITATION_0f6cd390-e13d-4622-9e47-5c37fe569cbf&quot;,&quot;properties&quot;:{&quot;noteIndex&quot;:0},&quot;isEdited&quot;:false,&quot;manualOverride&quot;:{&quot;isManuallyOverridden&quot;:false,&quot;citeprocText&quot;:&quot;(27,28)&quot;,&quot;manualOverrideText&quot;:&quot;&quot;},&quot;citationTag&quot;:&quot;MENDELEY_CITATION_v3_eyJjaXRhdGlvbklEIjoiTUVOREVMRVlfQ0lUQVRJT05fMGY2Y2QzOTAtZTEzZC00NjIyLTllNDctNWMzN2ZlNTY5Y2JmIiwicHJvcGVydGllcyI6eyJub3RlSW5kZXgiOjB9LCJpc0VkaXRlZCI6ZmFsc2UsIm1hbnVhbE92ZXJyaWRlIjp7ImlzTWFudWFsbHlPdmVycmlkZGVuIjpmYWxzZSwiY2l0ZXByb2NUZXh0IjoiKDI3LDI4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0s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2c4b2880-311b-4da0-8bc0-dba65841446f&quot;,&quot;properties&quot;:{&quot;noteIndex&quot;:0},&quot;isEdited&quot;:false,&quot;manualOverride&quot;:{&quot;isManuallyOverridden&quot;:false,&quot;citeprocText&quot;:&quot;(27,28,36)&quot;,&quot;manualOverrideText&quot;:&quot;&quot;},&quot;citationTag&quot;:&quot;MENDELEY_CITATION_v3_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0s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ec7d9488-8121-4390-b0fb-2cf632850fbe&quot;,&quot;properties&quot;:{&quot;noteIndex&quot;:0},&quot;isEdited&quot;:false,&quot;manualOverride&quot;:{&quot;isManuallyOverridden&quot;:false,&quot;citeprocText&quot;:&quot;(27)&quot;,&quot;manualOverrideText&quot;:&quot;&quot;},&quot;citationTag&quot;:&quot;MENDELEY_CITATION_v3_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&quot;,&quot;citationItems&quot;:[{&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5646acaa-e5df-4e80-b0c2-1b165b9ffc94&quot;,&quot;properties&quot;:{&quot;noteIndex&quot;:0},&quot;isEdited&quot;:false,&quot;manualOverride&quot;:{&quot;isManuallyOverridden&quot;:false,&quot;citeprocText&quot;:&quot;(27,87,88)&quot;,&quot;manualOverrideText&quot;:&quot;&quot;},&quot;citationTag&quot;:&quot;MENDELEY_CITATION_v3_eyJjaXRhdGlvbklEIjoiTUVOREVMRVlfQ0lUQVRJT05fNTY0NmFjYWEtZTVkZi00ZTgwLWIwYzItMWIxNjViOWZmYzk0IiwicHJvcGVydGllcyI6eyJub3RlSW5kZXgiOjB9LCJpc0VkaXRlZCI6ZmFsc2UsIm1hbnVhbE92ZXJyaWRlIjp7ImlzTWFudWFsbHlPdmVycmlkZGVuIjpmYWxzZSwiY2l0ZXByb2NUZXh0IjoiKDI3LDg3LDg4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citationID&quot;:&quot;MENDELEY_CITATION_2fad475b-4e1a-4b6f-967e-1a43c6d37eca&quot;,&quot;properties&quot;:{&quot;noteIndex&quot;:0},&quot;isEdited&quot;:false,&quot;manualOverride&quot;:{&quot;isManuallyOverridden&quot;:false,&quot;citeprocText&quot;:&quot;(103,104)&quot;,&quot;manualOverrideText&quot;:&quot;&quot;},&quot;citationTag&quot;:&quot;MENDELEY_CITATION_v3_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jb250YWluZXItdGl0bGUtc2hvcnQiOiIifSwiaXNUZW1wb3JhcnkiOmZhbHNlfV19&quot;,&quot;citationItems&quot;:[{&quot;id&quot;:&quot;7b65ceeb-6307-30f6-bcf0-12c962b10276&quot;,&quot;itemData&quot;:{&quot;type&quot;:&quot;paper-conference&quot;,&quot;id&quot;:&quot;7b65ceeb-6307-30f6-bcf0-12c962b10276&quot;,&quot;title&quot;:&quot;Decoupled weight decay regularization&quot;,&quot;author&quot;:[{&quot;family&quot;:&quot;Loshchilov&quot;,&quot;given&quot;:&quot;Ilya&quot;,&quot;parse-names&quot;:false,&quot;dropping-particle&quot;:&quot;&quot;,&quot;non-dropping-particle&quot;:&quot;&quot;},{&quot;family&quot;:&quot;Hutter&quot;,&quot;given&quot;:&quot;Frank&quot;,&quot;parse-names&quot;:false,&quot;dropping-particle&quot;:&quot;&quot;,&quot;non-dropping-particle&quot;:&quot;&quot;}],&quot;container-title&quot;:&quot;7th International Conference on Learning Representations, ICLR 2019&quot;,&quot;issued&quot;:{&quot;date-parts&quot;:[[2019]]},&quot;abstract&quot;:&quot;L2 regularization and weight decay regularization are equivalent for standard stochastic gradient descent (when rescaled by the learning rate), but as we demonstrate this is not the case for adaptive gradient algorithms, such as Adam. While common implementations of these algorithms employ L2 regularization (often calling it “weight decay” in what may be misleading due to the inequivalence we expose), we propose a simple modification to recover the original formulation of weight decay regularization by decoupling the weight decay from the optimization steps taken w.r.t. the loss function. We provide empirical evidence that our proposed modification (i) decouples the optimal choice of weight decay factor from the setting of the learning rate for both standard SGD and Adam and (ii) substantially improves Adam's generalization performance, allowing it to compete with SGD with momentum on image classification datasets (on which it was previously typically outperformed by the latter). Our proposed decoupled weight decay has already been adopted by many researchers, and the community has implemented it in TensorFlow and PyTorch; the complete source code for our experiments is available at https://github.com/loshchil/AdamW-and-SGDW.&quot;,&quot;container-title-short&quot;:&quot;&quot;},&quot;isTemporary&quot;:false},{&quot;id&quot;:&quot;22f29c90-7ecd-36e6-a94a-28b3245ebe60&quot;,&quot;itemData&quot;:{&quot;type&quot;:&quot;paper-conference&quot;,&quot;id&quot;:&quot;22f29c90-7ecd-36e6-a94a-28b3245ebe60&quot;,&quot;title&quot;:&quot;Adam: A method for stochastic optimization&quot;,&quot;author&quot;:[{&quot;family&quot;:&quot;Kingma&quot;,&quot;given&quot;:&quot;Diederik P.&quot;,&quot;parse-names&quot;:false,&quot;dropping-particle&quot;:&quot;&quot;,&quot;non-dropping-particle&quot;:&quot;&quot;},{&quot;family&quot;:&quot;Ba&quot;,&quot;given&quot;:&quot;Jimmy Lei&quot;,&quot;parse-names&quot;:false,&quot;dropping-particle&quot;:&quot;&quot;,&quot;non-dropping-particle&quot;:&quot;&quot;}],&quot;container-title&quot;:&quot;3rd International Conference on Learning Representations, ICLR 2015 - Conference Track Proceedings&quot;,&quot;issued&quot;:{&quot;date-parts&quot;:[[2015]]},&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container-title-short&quot;:&quot;&quot;},&quot;isTemporary&quot;:false}]},{&quot;citationID&quot;:&quot;MENDELEY_CITATION_c9471c6e-de43-40d5-9ac1-4385576b45d7&quot;,&quot;properties&quot;:{&quot;noteIndex&quot;:0},&quot;isEdited&quot;:false,&quot;manualOverride&quot;:{&quot;isManuallyOverridden&quot;:false,&quot;citeprocText&quot;:&quot;(105)&quot;,&quot;manualOverrideText&quot;:&quot;&quot;},&quot;citationTag&quot;:&quot;MENDELEY_CITATION_v3_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&quot;,&quot;citationItems&quot;:[{&quot;id&quot;:&quot;a3a5dc0b-337f-3d7c-8fd6-83df7bdc4f0c&quot;,&quot;itemData&quot;:{&quot;type&quot;:&quot;article-journal&quot;,&quot;id&quot;:&quot;a3a5dc0b-337f-3d7c-8fd6-83df7bdc4f0c&quot;,&quot;title&quot;:&quot;Divide the gradient by a running average of its recent magnitude&quot;,&quot;author&quot;:[{&quot;family&quot;:&quot;Tieleman, T., &amp; Hinton&quot;,&quot;given&quot;:&quot;G.&quot;,&quot;parse-names&quot;:false,&quot;dropping-particle&quot;:&quot;&quot;,&quot;non-dropping-particle&quot;:&quot;&quot;}],&quot;container-title&quot;:&quot;Human and Machine Hearing&quot;,&quot;issued&quot;:{&quot;date-parts&quot;:[[2012]]},&quot;abstract&quot;:&quot;Tieleman, Tijmen and Hinton, Geoffrey. Lecture 6.5-rmsprop: Divide the gradient by a running average of its recent magnitude. COURSERA: Neural Networks for Machine Learning, 4, 2012&quot;,&quot;issue&quot;:&quot;2&quot;,&quot;volume&quot;:&quot;4&quot;,&quot;container-title-short&quot;:&quot;&quot;},&quot;isTemporary&quot;:false}]},{&quot;citationID&quot;:&quot;MENDELEY_CITATION_cc1c667b-200d-4c35-9f72-625969858120&quot;,&quot;properties&quot;:{&quot;noteIndex&quot;:0},&quot;isEdited&quot;:false,&quot;manualOverride&quot;:{&quot;isManuallyOverridden&quot;:false,&quot;citeprocText&quot;:&quot;(106)&quot;,&quot;manualOverrideText&quot;:&quot;&quot;},&quot;citationTag&quot;:&quot;MENDELEY_CITATION_v3_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&quot;,&quot;citationItems&quot;:[{&quot;id&quot;:&quot;f1635372-c788-3bb4-bd4f-3129e4ca55c9&quot;,&quot;itemData&quot;:{&quot;type&quot;:&quot;article-journal&quot;,&quot;id&quot;:&quot;f1635372-c788-3bb4-bd4f-3129e4ca55c9&quot;,&quot;title&quot;:&quot;Incorporating Nesterov Momentum into Adam&quot;,&quot;author&quot;:[{&quot;family&quot;:&quot;Dozat&quot;,&quot;given&quot;:&quot;Timothy&quot;,&quot;parse-names&quot;:false,&quot;dropping-particle&quot;:&quot;&quot;,&quot;non-dropping-particle&quot;:&quot;&quot;}],&quot;container-title&quot;:&quot;ICLR Workshop&quot;,&quot;issued&quot;:{&quot;date-parts&quot;:[[2016]]},&quot;abstract&quot;:&quot;This work aims to improve upon the recently proposed and rapidly popular-ized optimization algorithm Adam (Kingma &amp; Ba, 2014). Adam has two main components—a momentum component and an adaptive learning rate component. However, regular momentum can be shown conceptually and empirically to be in-ferior to a similar algorithm known as Nesterov's accelerated gradient (NAG). We show how to modify Adam's momentum component to take advantage of insights from NAG, and then we present preliminary evidence suggesting that making this substitution improves the speed of convergence and the quality of the learned mod-els.&quot;,&quot;issue&quot;:&quot;1&quot;,&quot;container-title-short&quot;:&quot;&quot;},&quot;isTemporary&quot;:false}]},{&quot;citationID&quot;:&quot;MENDELEY_CITATION_de0c6cd6-7129-4b21-af07-ded355b3921b&quot;,&quot;properties&quot;:{&quot;noteIndex&quot;:0},&quot;isEdited&quot;:false,&quot;manualOverride&quot;:{&quot;isManuallyOverridden&quot;:false,&quot;citeprocText&quot;:&quot;(107)&quot;,&quot;manualOverrideText&quot;:&quot;&quot;},&quot;citationTag&quot;:&quot;MENDELEY_CITATION_v3_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&quot;,&quot;citationItems&quot;:[{&quot;id&quot;:&quot;80934683-cb08-34fc-858c-8d4212cb07bd&quot;,&quot;itemData&quot;:{&quot;type&quot;:&quot;paper-conference&quot;,&quot;id&quot;:&quot;80934683-cb08-34fc-858c-8d4212cb07bd&quot;,&quot;title&quot;:&quot;Optuna: A Next-generation Hyperparameter Optimization Framework&quot;,&quot;author&quot;:[{&quot;family&quot;:&quot;Akiba&quot;,&quot;given&quot;:&quot;Takuya&quot;,&quot;parse-names&quot;:false,&quot;dropping-particle&quot;:&quot;&quot;,&quot;non-dropping-particle&quot;:&quot;&quot;},{&quot;family&quot;:&quot;Sano&quot;,&quot;given&quot;:&quot;Shotaro&quot;,&quot;parse-names&quot;:false,&quot;dropping-particle&quot;:&quot;&quot;,&quot;non-dropping-particle&quot;:&quot;&quot;},{&quot;family&quot;:&quot;Yanase&quot;,&quot;given&quot;:&quot;Toshihiko&quot;,&quot;parse-names&quot;:false,&quot;dropping-particle&quot;:&quot;&quot;,&quot;non-dropping-particle&quot;:&quot;&quot;},{&quot;family&quot;:&quot;Ohta&quot;,&quot;given&quot;:&quot;Takeru&quot;,&quot;parse-names&quot;:false,&quot;dropping-particle&quot;:&quot;&quot;,&quot;non-dropping-particle&quot;:&quot;&quot;},{&quot;family&quot;:&quot;Koyama&quot;,&quot;given&quot;:&quot;Masanori&quot;,&quot;parse-names&quot;:false,&quot;dropping-particle&quot;:&quot;&quot;,&quot;non-dropping-particle&quot;:&quot;&quot;}],&quot;container-title&quot;:&quot;Proceedings of the ACM SIGKDD International Conference on Knowledge Discovery and Data Mining&quot;,&quot;DOI&quot;:&quot;10.1145/3292500.3330701&quot;,&quot;issued&quot;:{&quot;date-parts&quot;:[[2019]]},&quot;abstract&quot;:&quot;The purpose of this study is to introduce new design-criteria for next-generation hyperparameter optimization software. The criteria we propose include (1) define-by-run API that allows users to construct the parameter search space dynamically, (2) efficient implementation of both searching and pruning strategies, and (3) easy-to-setup, versatile architecture that can be deployed for various purposes, ranging from scalable distributed computing to lightweight experiment conducted via interactive interface. In order to prove our point, we will introduce Optuna, an optimization software which is a culmination of our effort in the development of a next generation optimization software. As an optimization software designed with define-by-run principle, Optuna is particularly the first of its kind. We will present the design-techniques that became necessary in the development of the software that meets the above criteria, and demonstrate the power of our new design through experimental results and real world applications. Our software is available under the MIT license (https://github.com/pfnet/optuna/).&quot;,&quot;container-title-short&quot;:&quot;&quot;},&quot;isTemporary&quot;:false}]},{&quot;citationID&quot;:&quot;MENDELEY_CITATION_76eb2aa1-06dd-4a64-87ce-f74cfb3c04eb&quot;,&quot;properties&quot;:{&quot;noteIndex&quot;:0},&quot;isEdited&quot;:false,&quot;manualOverride&quot;:{&quot;isManuallyOverridden&quot;:false,&quot;citeprocText&quot;:&quot;(90)&quot;,&quot;manualOverrideText&quot;:&quot;&quot;},&quot;citationTag&quot;:&quot;MENDELEY_CITATION_v3_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&quot;,&quot;citationItems&quot;:[{&quot;id&quot;:&quot;b9fd59ab-b054-3ffa-8f51-321565766cce&quot;,&quot;itemData&quot;:{&quot;type&quot;:&quot;article-journal&quot;,&quot;id&quot;:&quot;b9fd59ab-b054-3ffa-8f51-321565766cce&quot;,&quot;title&quot;:&quot;nnU-Net: Breaking the Spell on Successful Medical Image Segmentation Fabian&quot;,&quot;author&quot;:[{&quot;family&quot;:&quot;Isensee&quot;,&quot;given&quot;:&quot;Fabian&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 A. A.&quot;,&quot;parse-names&quot;:false,&quot;dropping-particle&quot;:&quot;&quot;,&quot;non-dropping-particle&quot;:&quot;&quot;},{&quot;family&quot;:&quot;Petersen&quot;,&quot;given&quot;:&quot;Jens&quot;,&quot;parse-names&quot;:false,&quot;dropping-particle&quot;:&quot;&quot;,&quot;non-dropping-particle&quot;:&quot;&quot;},{&quot;family&quot;:&quot;Maier-Hein&quot;,&quot;given&quot;:&quot;Klaus H.&quot;,&quot;parse-names&quot;:false,&quot;dropping-particle&quot;:&quot;&quot;,&quot;non-dropping-particle&quot;:&quot;&quot;}],&quot;container-title&quot;:&quot;Nature Methods&quot;,&quot;container-title-short&quot;:&quot;Nat Methods&quot;,&quot;ISSN&quot;:&quot;1548-7091&quot;,&quot;issued&quot;:{&quot;date-parts&quot;:[[2021]]},&quot;abstract&quot;:&quot;Biomedical imaging is a driver of scientific discovery and core component of medical care, currently stimulated by the field of deep learning. While semantic segmentation algorithms enable 3D image analysis and quantification in many applications, the design of respective specialised solutions is non-trivial and highly dependent on dataset properties and hardware conditions. We propose nnU-Net, a deep learning framework that condenses the current domain knowledge and autonomously takes the key decisions required to transfer a basic architecture to different datasets and segmentation tasks. Without manual tuning, nnU-Net surpasses most specialised deep learning pipelines in 19 public international competitions and sets a new state of the art in the majority of the 49 tasks. The results demonstrate a vast hidden potential in the systematic adaptation of deep learning methods to different datasets. We make nnU-Net publicly available as an open-source tool that can effectively be used out-of-the-box, rendering state of the art segmentation accessible to non-experts and catalyzing scientific progress as a framework for automated method design.&quot;,&quot;issue&quot;:&quot;2&quot;,&quot;volume&quot;:&quot;18&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customXml/itemProps2.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customXml/itemProps3.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6488AC5-162C-4082-9AF1-09AEDE990DD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49</Pages>
  <Words>15910</Words>
  <Characters>90693</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4</cp:revision>
  <cp:lastPrinted>2024-06-07T10:50:00Z</cp:lastPrinted>
  <dcterms:created xsi:type="dcterms:W3CDTF">2024-07-10T17:40:00Z</dcterms:created>
  <dcterms:modified xsi:type="dcterms:W3CDTF">2024-07-10T19:23:00Z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y fmtid="{D5CDD505-2E9C-101B-9397-08002B2CF9AE}" pid="3" name="GrammarlyDocumentId">
    <vt:lpwstr>f592f19c7216481684f7991bd66b79fb6726bbb64275cc97c38039ceeaceae62</vt:lpwstr>
  </property>
</Properties>
</file>