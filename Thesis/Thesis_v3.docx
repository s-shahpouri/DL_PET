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4E4E7B" w:rsidRDefault="004E4E7B" w:rsidP="004E4E7B">
      <w:pPr>
        <w:pStyle w:val="NoSpacing"/>
        <w:spacing w:line="360" w:lineRule="auto"/>
        <w:rPr>
          <w:ins w:id="0" w:author="Samane Shahpouri" w:date="2024-05-17T22:29:00Z" w16du:dateUtc="2024-05-17T20:29:00Z"/>
          <w:rFonts w:asciiTheme="majorBidi" w:hAnsiTheme="majorBidi" w:cstheme="majorBidi"/>
          <w:b/>
          <w:bCs/>
          <w:color w:val="0070C0"/>
          <w:sz w:val="44"/>
          <w:szCs w:val="44"/>
          <w:rPrChange w:id="1" w:author="Samane Shahpouri" w:date="2024-05-19T20:57:00Z" w16du:dateUtc="2024-05-19T18:57:00Z">
            <w:rPr>
              <w:ins w:id="2" w:author="Samane Shahpouri" w:date="2024-05-17T22:29:00Z" w16du:dateUtc="2024-05-17T20:29:00Z"/>
            </w:rPr>
          </w:rPrChange>
        </w:rPr>
        <w:pPrChange w:id="3" w:author="Samane Shahpouri" w:date="2024-05-19T20:57:00Z" w16du:dateUtc="2024-05-19T18:57:00Z">
          <w:pPr>
            <w:jc w:val="left"/>
          </w:pPr>
        </w:pPrChange>
      </w:pPr>
      <w:ins w:id="4" w:author="Samane Shahpouri" w:date="2024-05-17T22:29:00Z" w16du:dateUtc="2024-05-17T20:29:00Z">
        <w:r w:rsidRPr="00E24B0A">
          <w:rPr>
            <w:rFonts w:asciiTheme="majorBidi" w:hAnsiTheme="majorBidi" w:cstheme="majorBidi"/>
            <w:noProof/>
            <w:rPrChange w:id="5" w:author="Samane Shahpouri" w:date="2024-05-17T23:11:00Z" w16du:dateUtc="2024-05-17T21:11:00Z">
              <w:rPr>
                <w:noProof/>
              </w:rPr>
            </w:rPrChange>
          </w:rPr>
          <w:drawing>
            <wp:anchor distT="0" distB="0" distL="114300" distR="114300" simplePos="0" relativeHeight="251668479" behindDoc="0" locked="0" layoutInCell="1" allowOverlap="1" wp14:anchorId="5E047266" wp14:editId="05D67423">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ins>
      <w:ins w:id="6" w:author="Samane Shahpouri" w:date="2024-05-19T20:53:00Z" w16du:dateUtc="2024-05-19T18:53:00Z">
        <w:r w:rsidRPr="009A3971">
          <w:rPr>
            <w:rFonts w:asciiTheme="majorBidi" w:hAnsiTheme="majorBidi" w:cstheme="majorBidi"/>
            <w:b/>
            <w:bCs/>
            <w:noProof/>
            <w:color w:val="0070C0"/>
            <w:sz w:val="48"/>
            <w:szCs w:val="48"/>
          </w:rPr>
          <mc:AlternateContent>
            <mc:Choice Requires="wps">
              <w:drawing>
                <wp:anchor distT="45720" distB="45720" distL="114300" distR="114300" simplePos="0" relativeHeight="251673600" behindDoc="0" locked="0" layoutInCell="1" allowOverlap="1" wp14:anchorId="1EDE7A24" wp14:editId="7AF23FD6">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4E4E7B" w:rsidRDefault="004E4E7B" w:rsidP="004E4E7B">
                              <w:pPr>
                                <w:pStyle w:val="NoSpacing"/>
                                <w:spacing w:line="360" w:lineRule="auto"/>
                                <w:jc w:val="right"/>
                                <w:rPr>
                                  <w:ins w:id="7" w:author="Samane Shahpouri" w:date="2024-05-19T20:53:00Z" w16du:dateUtc="2024-05-19T18:53:00Z"/>
                                  <w:rFonts w:asciiTheme="majorBidi" w:hAnsiTheme="majorBidi" w:cstheme="majorBidi"/>
                                  <w:b/>
                                  <w:bCs/>
                                  <w:color w:val="FFFFFF" w:themeColor="background1"/>
                                  <w:sz w:val="32"/>
                                  <w:szCs w:val="32"/>
                                  <w:rPrChange w:id="8" w:author="Samane Shahpouri" w:date="2024-05-19T20:56:00Z" w16du:dateUtc="2024-05-19T18:56:00Z">
                                    <w:rPr>
                                      <w:ins w:id="9" w:author="Samane Shahpouri" w:date="2024-05-19T20:53:00Z" w16du:dateUtc="2024-05-19T18:53:00Z"/>
                                      <w:rFonts w:asciiTheme="majorBidi" w:hAnsiTheme="majorBidi" w:cstheme="majorBidi"/>
                                      <w:b/>
                                      <w:bCs/>
                                      <w:color w:val="FFFFFF" w:themeColor="background1"/>
                                      <w:sz w:val="44"/>
                                      <w:szCs w:val="44"/>
                                    </w:rPr>
                                  </w:rPrChange>
                                </w:rPr>
                                <w:pPrChange w:id="10" w:author="Samane Shahpouri" w:date="2024-05-19T20:54:00Z" w16du:dateUtc="2024-05-19T18:54:00Z">
                                  <w:pPr>
                                    <w:pStyle w:val="NoSpacing"/>
                                    <w:spacing w:line="360" w:lineRule="auto"/>
                                    <w:jc w:val="center"/>
                                  </w:pPr>
                                </w:pPrChange>
                              </w:pPr>
                              <w:ins w:id="11" w:author="Samane Shahpouri" w:date="2024-05-19T20:53:00Z" w16du:dateUtc="2024-05-19T18:53:00Z">
                                <w:r w:rsidRPr="004E4E7B">
                                  <w:rPr>
                                    <w:rFonts w:asciiTheme="majorBidi" w:hAnsiTheme="majorBidi" w:cstheme="majorBidi"/>
                                    <w:b/>
                                    <w:bCs/>
                                    <w:color w:val="FFFFFF" w:themeColor="background1"/>
                                    <w:sz w:val="32"/>
                                    <w:szCs w:val="32"/>
                                    <w:rPrChange w:id="12" w:author="Samane Shahpouri" w:date="2024-05-19T20:56:00Z" w16du:dateUtc="2024-05-19T18:56:00Z">
                                      <w:rPr>
                                        <w:rFonts w:asciiTheme="majorBidi" w:hAnsiTheme="majorBidi" w:cstheme="majorBidi"/>
                                        <w:b/>
                                        <w:bCs/>
                                        <w:color w:val="FFFFFF" w:themeColor="background1"/>
                                        <w:sz w:val="44"/>
                                        <w:szCs w:val="44"/>
                                      </w:rPr>
                                    </w:rPrChange>
                                  </w:rPr>
                                  <w:t>Zohreh Shahpouri</w:t>
                                </w:r>
                              </w:ins>
                            </w:p>
                            <w:p w14:paraId="2255F767" w14:textId="77777777" w:rsidR="004E4E7B" w:rsidRPr="004E4E7B" w:rsidRDefault="004E4E7B" w:rsidP="004E4E7B">
                              <w:pPr>
                                <w:pStyle w:val="NoSpacing"/>
                                <w:spacing w:line="360" w:lineRule="auto"/>
                                <w:jc w:val="right"/>
                                <w:rPr>
                                  <w:ins w:id="13" w:author="Samane Shahpouri" w:date="2024-05-19T20:54:00Z" w16du:dateUtc="2024-05-19T18:54:00Z"/>
                                  <w:rFonts w:asciiTheme="majorBidi" w:hAnsiTheme="majorBidi" w:cstheme="majorBidi"/>
                                  <w:b/>
                                  <w:bCs/>
                                  <w:color w:val="FFFFFF" w:themeColor="background1"/>
                                  <w:sz w:val="32"/>
                                  <w:szCs w:val="32"/>
                                  <w:rPrChange w:id="14" w:author="Samane Shahpouri" w:date="2024-05-19T20:56:00Z" w16du:dateUtc="2024-05-19T18:56:00Z">
                                    <w:rPr>
                                      <w:ins w:id="15" w:author="Samane Shahpouri" w:date="2024-05-19T20:54:00Z" w16du:dateUtc="2024-05-19T18:54:00Z"/>
                                      <w:rFonts w:asciiTheme="majorBidi" w:hAnsiTheme="majorBidi" w:cstheme="majorBidi"/>
                                      <w:b/>
                                      <w:bCs/>
                                      <w:color w:val="FFFFFF" w:themeColor="background1"/>
                                      <w:sz w:val="44"/>
                                      <w:szCs w:val="44"/>
                                    </w:rPr>
                                  </w:rPrChange>
                                </w:rPr>
                                <w:pPrChange w:id="16" w:author="Samane Shahpouri" w:date="2024-05-19T20:54:00Z" w16du:dateUtc="2024-05-19T18:54:00Z">
                                  <w:pPr>
                                    <w:pStyle w:val="NoSpacing"/>
                                    <w:spacing w:line="360" w:lineRule="auto"/>
                                    <w:jc w:val="center"/>
                                  </w:pPr>
                                </w:pPrChange>
                              </w:pPr>
                              <w:ins w:id="17" w:author="Samane Shahpouri" w:date="2024-05-19T20:53:00Z" w16du:dateUtc="2024-05-19T18:53:00Z">
                                <w:r w:rsidRPr="004E4E7B">
                                  <w:rPr>
                                    <w:rFonts w:asciiTheme="majorBidi" w:hAnsiTheme="majorBidi" w:cstheme="majorBidi"/>
                                    <w:b/>
                                    <w:bCs/>
                                    <w:color w:val="FFFFFF" w:themeColor="background1"/>
                                    <w:sz w:val="32"/>
                                    <w:szCs w:val="32"/>
                                    <w:rPrChange w:id="18" w:author="Samane Shahpouri" w:date="2024-05-19T20:56:00Z" w16du:dateUtc="2024-05-19T18:56:00Z">
                                      <w:rPr>
                                        <w:rFonts w:asciiTheme="majorBidi" w:hAnsiTheme="majorBidi" w:cstheme="majorBidi"/>
                                        <w:b/>
                                        <w:bCs/>
                                        <w:color w:val="FFFFFF" w:themeColor="background1"/>
                                        <w:sz w:val="44"/>
                                        <w:szCs w:val="44"/>
                                      </w:rPr>
                                    </w:rPrChange>
                                  </w:rPr>
                                  <w:t>4</w:t>
                                </w:r>
                              </w:ins>
                              <w:ins w:id="19" w:author="Samane Shahpouri" w:date="2024-05-19T20:54:00Z" w16du:dateUtc="2024-05-19T18:54:00Z">
                                <w:r w:rsidRPr="004E4E7B">
                                  <w:rPr>
                                    <w:rFonts w:asciiTheme="majorBidi" w:hAnsiTheme="majorBidi" w:cstheme="majorBidi"/>
                                    <w:b/>
                                    <w:bCs/>
                                    <w:color w:val="FFFFFF" w:themeColor="background1"/>
                                    <w:sz w:val="32"/>
                                    <w:szCs w:val="32"/>
                                    <w:rPrChange w:id="20" w:author="Samane Shahpouri" w:date="2024-05-19T20:56:00Z" w16du:dateUtc="2024-05-19T18:56:00Z">
                                      <w:rPr>
                                        <w:rFonts w:asciiTheme="majorBidi" w:hAnsiTheme="majorBidi" w:cstheme="majorBidi"/>
                                        <w:b/>
                                        <w:bCs/>
                                        <w:color w:val="FFFFFF" w:themeColor="background1"/>
                                        <w:sz w:val="44"/>
                                        <w:szCs w:val="44"/>
                                      </w:rPr>
                                    </w:rPrChange>
                                  </w:rPr>
                                  <w:t>60145</w:t>
                                </w:r>
                              </w:ins>
                            </w:p>
                            <w:p w14:paraId="4D23407F" w14:textId="77777777" w:rsidR="004E4E7B" w:rsidRPr="004E4E7B" w:rsidRDefault="004E4E7B" w:rsidP="004E4E7B">
                              <w:pPr>
                                <w:pStyle w:val="NoSpacing"/>
                                <w:spacing w:line="360" w:lineRule="auto"/>
                                <w:jc w:val="right"/>
                                <w:rPr>
                                  <w:ins w:id="21" w:author="Samane Shahpouri" w:date="2024-05-19T20:54:00Z" w16du:dateUtc="2024-05-19T18:54:00Z"/>
                                  <w:rFonts w:asciiTheme="majorBidi" w:hAnsiTheme="majorBidi" w:cstheme="majorBidi"/>
                                  <w:b/>
                                  <w:bCs/>
                                  <w:color w:val="FFFFFF" w:themeColor="background1"/>
                                  <w:sz w:val="32"/>
                                  <w:szCs w:val="32"/>
                                  <w:rPrChange w:id="22" w:author="Samane Shahpouri" w:date="2024-05-19T20:56:00Z" w16du:dateUtc="2024-05-19T18:56:00Z">
                                    <w:rPr>
                                      <w:ins w:id="23" w:author="Samane Shahpouri" w:date="2024-05-19T20:54:00Z" w16du:dateUtc="2024-05-19T18:54:00Z"/>
                                      <w:rFonts w:asciiTheme="majorBidi" w:hAnsiTheme="majorBidi" w:cstheme="majorBidi"/>
                                      <w:b/>
                                      <w:bCs/>
                                      <w:color w:val="FFFFFF" w:themeColor="background1"/>
                                      <w:sz w:val="44"/>
                                      <w:szCs w:val="44"/>
                                    </w:rPr>
                                  </w:rPrChange>
                                </w:rPr>
                                <w:pPrChange w:id="24" w:author="Samane Shahpouri" w:date="2024-05-19T20:54:00Z" w16du:dateUtc="2024-05-19T18:54:00Z">
                                  <w:pPr>
                                    <w:pStyle w:val="NoSpacing"/>
                                    <w:spacing w:line="360" w:lineRule="auto"/>
                                    <w:jc w:val="center"/>
                                  </w:pPr>
                                </w:pPrChange>
                              </w:pPr>
                              <w:ins w:id="25" w:author="Samane Shahpouri" w:date="2024-05-19T20:54:00Z" w16du:dateUtc="2024-05-19T18:54:00Z">
                                <w:r w:rsidRPr="004E4E7B">
                                  <w:rPr>
                                    <w:rFonts w:asciiTheme="majorBidi" w:hAnsiTheme="majorBidi" w:cstheme="majorBidi"/>
                                    <w:b/>
                                    <w:bCs/>
                                    <w:color w:val="FFFFFF" w:themeColor="background1"/>
                                    <w:sz w:val="32"/>
                                    <w:szCs w:val="32"/>
                                    <w:rPrChange w:id="26" w:author="Samane Shahpouri" w:date="2024-05-19T20:56:00Z" w16du:dateUtc="2024-05-19T18:56:00Z">
                                      <w:rPr>
                                        <w:rFonts w:asciiTheme="majorBidi" w:hAnsiTheme="majorBidi" w:cstheme="majorBidi"/>
                                        <w:b/>
                                        <w:bCs/>
                                        <w:color w:val="FFFFFF" w:themeColor="background1"/>
                                        <w:sz w:val="44"/>
                                        <w:szCs w:val="44"/>
                                      </w:rPr>
                                    </w:rPrChange>
                                  </w:rPr>
                                  <w:t>Data Science for life Science</w:t>
                                </w:r>
                              </w:ins>
                            </w:p>
                            <w:p w14:paraId="7D3ACA2A" w14:textId="77777777" w:rsidR="004E4E7B" w:rsidRPr="004E4E7B" w:rsidRDefault="004E4E7B" w:rsidP="004E4E7B">
                              <w:pPr>
                                <w:pStyle w:val="NoSpacing"/>
                                <w:spacing w:line="360" w:lineRule="auto"/>
                                <w:jc w:val="right"/>
                                <w:rPr>
                                  <w:ins w:id="27" w:author="Samane Shahpouri" w:date="2024-05-19T20:54:00Z" w16du:dateUtc="2024-05-19T18:54:00Z"/>
                                  <w:rFonts w:asciiTheme="majorBidi" w:hAnsiTheme="majorBidi" w:cstheme="majorBidi"/>
                                  <w:b/>
                                  <w:bCs/>
                                  <w:color w:val="FFFFFF" w:themeColor="background1"/>
                                  <w:sz w:val="32"/>
                                  <w:szCs w:val="32"/>
                                  <w:rPrChange w:id="28" w:author="Samane Shahpouri" w:date="2024-05-19T20:56:00Z" w16du:dateUtc="2024-05-19T18:56:00Z">
                                    <w:rPr>
                                      <w:ins w:id="29" w:author="Samane Shahpouri" w:date="2024-05-19T20:54:00Z" w16du:dateUtc="2024-05-19T18:54:00Z"/>
                                      <w:rFonts w:asciiTheme="majorBidi" w:hAnsiTheme="majorBidi" w:cstheme="majorBidi"/>
                                      <w:b/>
                                      <w:bCs/>
                                      <w:color w:val="FFFFFF" w:themeColor="background1"/>
                                      <w:sz w:val="44"/>
                                      <w:szCs w:val="44"/>
                                    </w:rPr>
                                  </w:rPrChange>
                                </w:rPr>
                                <w:pPrChange w:id="30" w:author="Samane Shahpouri" w:date="2024-05-19T20:54:00Z" w16du:dateUtc="2024-05-19T18:54:00Z">
                                  <w:pPr>
                                    <w:pStyle w:val="NoSpacing"/>
                                    <w:spacing w:line="360" w:lineRule="auto"/>
                                    <w:jc w:val="center"/>
                                  </w:pPr>
                                </w:pPrChange>
                              </w:pPr>
                              <w:ins w:id="31" w:author="Samane Shahpouri" w:date="2024-05-19T20:54:00Z" w16du:dateUtc="2024-05-19T18:54:00Z">
                                <w:r w:rsidRPr="004E4E7B">
                                  <w:rPr>
                                    <w:rFonts w:asciiTheme="majorBidi" w:hAnsiTheme="majorBidi" w:cstheme="majorBidi"/>
                                    <w:b/>
                                    <w:bCs/>
                                    <w:color w:val="FFFFFF" w:themeColor="background1"/>
                                    <w:sz w:val="32"/>
                                    <w:szCs w:val="32"/>
                                    <w:rPrChange w:id="32" w:author="Samane Shahpouri" w:date="2024-05-19T20:56:00Z" w16du:dateUtc="2024-05-19T18:56:00Z">
                                      <w:rPr>
                                        <w:rFonts w:asciiTheme="majorBidi" w:hAnsiTheme="majorBidi" w:cstheme="majorBidi"/>
                                        <w:b/>
                                        <w:bCs/>
                                        <w:color w:val="FFFFFF" w:themeColor="background1"/>
                                        <w:sz w:val="44"/>
                                        <w:szCs w:val="44"/>
                                      </w:rPr>
                                    </w:rPrChange>
                                  </w:rPr>
                                  <w:t>June 01, 2024</w:t>
                                </w:r>
                              </w:ins>
                            </w:p>
                            <w:p w14:paraId="5BE2F3A8" w14:textId="49FDF2B8" w:rsidR="004E4E7B" w:rsidRPr="004E4E7B" w:rsidRDefault="004E4E7B" w:rsidP="004E4E7B">
                              <w:pPr>
                                <w:pStyle w:val="NoSpacing"/>
                                <w:spacing w:line="360" w:lineRule="auto"/>
                                <w:jc w:val="right"/>
                                <w:rPr>
                                  <w:rFonts w:asciiTheme="majorBidi" w:hAnsiTheme="majorBidi" w:cstheme="majorBidi"/>
                                  <w:b/>
                                  <w:bCs/>
                                  <w:color w:val="FFFFFF" w:themeColor="background1"/>
                                  <w:sz w:val="32"/>
                                  <w:szCs w:val="32"/>
                                  <w:rPrChange w:id="33" w:author="Samane Shahpouri" w:date="2024-05-19T20:56:00Z" w16du:dateUtc="2024-05-19T18:56:00Z">
                                    <w:rPr/>
                                  </w:rPrChange>
                                </w:rPr>
                                <w:pPrChange w:id="34" w:author="Samane Shahpouri" w:date="2024-05-19T20:55:00Z" w16du:dateUtc="2024-05-19T18:55:00Z">
                                  <w:pPr/>
                                </w:pPrChange>
                              </w:pPr>
                              <w:proofErr w:type="spellStart"/>
                              <w:ins w:id="35" w:author="Samane Shahpouri" w:date="2024-05-19T20:54:00Z" w16du:dateUtc="2024-05-19T18:54:00Z">
                                <w:r w:rsidRPr="004E4E7B">
                                  <w:rPr>
                                    <w:rFonts w:asciiTheme="majorBidi" w:hAnsiTheme="majorBidi" w:cstheme="majorBidi"/>
                                    <w:b/>
                                    <w:bCs/>
                                    <w:color w:val="FFFFFF" w:themeColor="background1"/>
                                    <w:sz w:val="32"/>
                                    <w:szCs w:val="32"/>
                                    <w:rPrChange w:id="36" w:author="Samane Shahpouri" w:date="2024-05-19T20:56:00Z" w16du:dateUtc="2024-05-19T18:56:00Z">
                                      <w:rPr>
                                        <w:rFonts w:asciiTheme="majorBidi" w:hAnsiTheme="majorBidi" w:cstheme="majorBidi"/>
                                        <w:b/>
                                        <w:bCs/>
                                        <w:color w:val="FFFFFF" w:themeColor="background1"/>
                                        <w:sz w:val="44"/>
                                        <w:szCs w:val="44"/>
                                      </w:rPr>
                                    </w:rPrChange>
                                  </w:rPr>
                                  <w:t>Dr.</w:t>
                                </w:r>
                                <w:proofErr w:type="spellEnd"/>
                                <w:r w:rsidRPr="004E4E7B">
                                  <w:rPr>
                                    <w:rFonts w:asciiTheme="majorBidi" w:hAnsiTheme="majorBidi" w:cstheme="majorBidi"/>
                                    <w:b/>
                                    <w:bCs/>
                                    <w:color w:val="FFFFFF" w:themeColor="background1"/>
                                    <w:sz w:val="32"/>
                                    <w:szCs w:val="32"/>
                                    <w:rPrChange w:id="37" w:author="Samane Shahpouri" w:date="2024-05-19T20:56:00Z" w16du:dateUtc="2024-05-19T18:56:00Z">
                                      <w:rPr>
                                        <w:rFonts w:asciiTheme="majorBidi" w:hAnsiTheme="majorBidi" w:cstheme="majorBidi"/>
                                        <w:b/>
                                        <w:bCs/>
                                        <w:color w:val="FFFFFF" w:themeColor="background1"/>
                                        <w:sz w:val="44"/>
                                        <w:szCs w:val="44"/>
                                      </w:rPr>
                                    </w:rPrChange>
                                  </w:rPr>
                                  <w:t xml:space="preserve"> Isaac Shiri Lord</w:t>
                                </w:r>
                              </w:ins>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4E4E7B" w:rsidRDefault="004E4E7B" w:rsidP="004E4E7B">
                        <w:pPr>
                          <w:pStyle w:val="NoSpacing"/>
                          <w:spacing w:line="360" w:lineRule="auto"/>
                          <w:jc w:val="right"/>
                          <w:rPr>
                            <w:ins w:id="38" w:author="Samane Shahpouri" w:date="2024-05-19T20:53:00Z" w16du:dateUtc="2024-05-19T18:53:00Z"/>
                            <w:rFonts w:asciiTheme="majorBidi" w:hAnsiTheme="majorBidi" w:cstheme="majorBidi"/>
                            <w:b/>
                            <w:bCs/>
                            <w:color w:val="FFFFFF" w:themeColor="background1"/>
                            <w:sz w:val="32"/>
                            <w:szCs w:val="32"/>
                            <w:rPrChange w:id="39" w:author="Samane Shahpouri" w:date="2024-05-19T20:56:00Z" w16du:dateUtc="2024-05-19T18:56:00Z">
                              <w:rPr>
                                <w:ins w:id="40" w:author="Samane Shahpouri" w:date="2024-05-19T20:53:00Z" w16du:dateUtc="2024-05-19T18:53:00Z"/>
                                <w:rFonts w:asciiTheme="majorBidi" w:hAnsiTheme="majorBidi" w:cstheme="majorBidi"/>
                                <w:b/>
                                <w:bCs/>
                                <w:color w:val="FFFFFF" w:themeColor="background1"/>
                                <w:sz w:val="44"/>
                                <w:szCs w:val="44"/>
                              </w:rPr>
                            </w:rPrChange>
                          </w:rPr>
                          <w:pPrChange w:id="41" w:author="Samane Shahpouri" w:date="2024-05-19T20:54:00Z" w16du:dateUtc="2024-05-19T18:54:00Z">
                            <w:pPr>
                              <w:pStyle w:val="NoSpacing"/>
                              <w:spacing w:line="360" w:lineRule="auto"/>
                              <w:jc w:val="center"/>
                            </w:pPr>
                          </w:pPrChange>
                        </w:pPr>
                        <w:ins w:id="42" w:author="Samane Shahpouri" w:date="2024-05-19T20:53:00Z" w16du:dateUtc="2024-05-19T18:53:00Z">
                          <w:r w:rsidRPr="004E4E7B">
                            <w:rPr>
                              <w:rFonts w:asciiTheme="majorBidi" w:hAnsiTheme="majorBidi" w:cstheme="majorBidi"/>
                              <w:b/>
                              <w:bCs/>
                              <w:color w:val="FFFFFF" w:themeColor="background1"/>
                              <w:sz w:val="32"/>
                              <w:szCs w:val="32"/>
                              <w:rPrChange w:id="43" w:author="Samane Shahpouri" w:date="2024-05-19T20:56:00Z" w16du:dateUtc="2024-05-19T18:56:00Z">
                                <w:rPr>
                                  <w:rFonts w:asciiTheme="majorBidi" w:hAnsiTheme="majorBidi" w:cstheme="majorBidi"/>
                                  <w:b/>
                                  <w:bCs/>
                                  <w:color w:val="FFFFFF" w:themeColor="background1"/>
                                  <w:sz w:val="44"/>
                                  <w:szCs w:val="44"/>
                                </w:rPr>
                              </w:rPrChange>
                            </w:rPr>
                            <w:t>Zohreh Shahpouri</w:t>
                          </w:r>
                        </w:ins>
                      </w:p>
                      <w:p w14:paraId="2255F767" w14:textId="77777777" w:rsidR="004E4E7B" w:rsidRPr="004E4E7B" w:rsidRDefault="004E4E7B" w:rsidP="004E4E7B">
                        <w:pPr>
                          <w:pStyle w:val="NoSpacing"/>
                          <w:spacing w:line="360" w:lineRule="auto"/>
                          <w:jc w:val="right"/>
                          <w:rPr>
                            <w:ins w:id="44" w:author="Samane Shahpouri" w:date="2024-05-19T20:54:00Z" w16du:dateUtc="2024-05-19T18:54:00Z"/>
                            <w:rFonts w:asciiTheme="majorBidi" w:hAnsiTheme="majorBidi" w:cstheme="majorBidi"/>
                            <w:b/>
                            <w:bCs/>
                            <w:color w:val="FFFFFF" w:themeColor="background1"/>
                            <w:sz w:val="32"/>
                            <w:szCs w:val="32"/>
                            <w:rPrChange w:id="45" w:author="Samane Shahpouri" w:date="2024-05-19T20:56:00Z" w16du:dateUtc="2024-05-19T18:56:00Z">
                              <w:rPr>
                                <w:ins w:id="46" w:author="Samane Shahpouri" w:date="2024-05-19T20:54:00Z" w16du:dateUtc="2024-05-19T18:54:00Z"/>
                                <w:rFonts w:asciiTheme="majorBidi" w:hAnsiTheme="majorBidi" w:cstheme="majorBidi"/>
                                <w:b/>
                                <w:bCs/>
                                <w:color w:val="FFFFFF" w:themeColor="background1"/>
                                <w:sz w:val="44"/>
                                <w:szCs w:val="44"/>
                              </w:rPr>
                            </w:rPrChange>
                          </w:rPr>
                          <w:pPrChange w:id="47" w:author="Samane Shahpouri" w:date="2024-05-19T20:54:00Z" w16du:dateUtc="2024-05-19T18:54:00Z">
                            <w:pPr>
                              <w:pStyle w:val="NoSpacing"/>
                              <w:spacing w:line="360" w:lineRule="auto"/>
                              <w:jc w:val="center"/>
                            </w:pPr>
                          </w:pPrChange>
                        </w:pPr>
                        <w:ins w:id="48" w:author="Samane Shahpouri" w:date="2024-05-19T20:53:00Z" w16du:dateUtc="2024-05-19T18:53:00Z">
                          <w:r w:rsidRPr="004E4E7B">
                            <w:rPr>
                              <w:rFonts w:asciiTheme="majorBidi" w:hAnsiTheme="majorBidi" w:cstheme="majorBidi"/>
                              <w:b/>
                              <w:bCs/>
                              <w:color w:val="FFFFFF" w:themeColor="background1"/>
                              <w:sz w:val="32"/>
                              <w:szCs w:val="32"/>
                              <w:rPrChange w:id="49" w:author="Samane Shahpouri" w:date="2024-05-19T20:56:00Z" w16du:dateUtc="2024-05-19T18:56:00Z">
                                <w:rPr>
                                  <w:rFonts w:asciiTheme="majorBidi" w:hAnsiTheme="majorBidi" w:cstheme="majorBidi"/>
                                  <w:b/>
                                  <w:bCs/>
                                  <w:color w:val="FFFFFF" w:themeColor="background1"/>
                                  <w:sz w:val="44"/>
                                  <w:szCs w:val="44"/>
                                </w:rPr>
                              </w:rPrChange>
                            </w:rPr>
                            <w:t>4</w:t>
                          </w:r>
                        </w:ins>
                        <w:ins w:id="50" w:author="Samane Shahpouri" w:date="2024-05-19T20:54:00Z" w16du:dateUtc="2024-05-19T18:54:00Z">
                          <w:r w:rsidRPr="004E4E7B">
                            <w:rPr>
                              <w:rFonts w:asciiTheme="majorBidi" w:hAnsiTheme="majorBidi" w:cstheme="majorBidi"/>
                              <w:b/>
                              <w:bCs/>
                              <w:color w:val="FFFFFF" w:themeColor="background1"/>
                              <w:sz w:val="32"/>
                              <w:szCs w:val="32"/>
                              <w:rPrChange w:id="51" w:author="Samane Shahpouri" w:date="2024-05-19T20:56:00Z" w16du:dateUtc="2024-05-19T18:56:00Z">
                                <w:rPr>
                                  <w:rFonts w:asciiTheme="majorBidi" w:hAnsiTheme="majorBidi" w:cstheme="majorBidi"/>
                                  <w:b/>
                                  <w:bCs/>
                                  <w:color w:val="FFFFFF" w:themeColor="background1"/>
                                  <w:sz w:val="44"/>
                                  <w:szCs w:val="44"/>
                                </w:rPr>
                              </w:rPrChange>
                            </w:rPr>
                            <w:t>60145</w:t>
                          </w:r>
                        </w:ins>
                      </w:p>
                      <w:p w14:paraId="4D23407F" w14:textId="77777777" w:rsidR="004E4E7B" w:rsidRPr="004E4E7B" w:rsidRDefault="004E4E7B" w:rsidP="004E4E7B">
                        <w:pPr>
                          <w:pStyle w:val="NoSpacing"/>
                          <w:spacing w:line="360" w:lineRule="auto"/>
                          <w:jc w:val="right"/>
                          <w:rPr>
                            <w:ins w:id="52" w:author="Samane Shahpouri" w:date="2024-05-19T20:54:00Z" w16du:dateUtc="2024-05-19T18:54:00Z"/>
                            <w:rFonts w:asciiTheme="majorBidi" w:hAnsiTheme="majorBidi" w:cstheme="majorBidi"/>
                            <w:b/>
                            <w:bCs/>
                            <w:color w:val="FFFFFF" w:themeColor="background1"/>
                            <w:sz w:val="32"/>
                            <w:szCs w:val="32"/>
                            <w:rPrChange w:id="53" w:author="Samane Shahpouri" w:date="2024-05-19T20:56:00Z" w16du:dateUtc="2024-05-19T18:56:00Z">
                              <w:rPr>
                                <w:ins w:id="54" w:author="Samane Shahpouri" w:date="2024-05-19T20:54:00Z" w16du:dateUtc="2024-05-19T18:54:00Z"/>
                                <w:rFonts w:asciiTheme="majorBidi" w:hAnsiTheme="majorBidi" w:cstheme="majorBidi"/>
                                <w:b/>
                                <w:bCs/>
                                <w:color w:val="FFFFFF" w:themeColor="background1"/>
                                <w:sz w:val="44"/>
                                <w:szCs w:val="44"/>
                              </w:rPr>
                            </w:rPrChange>
                          </w:rPr>
                          <w:pPrChange w:id="55" w:author="Samane Shahpouri" w:date="2024-05-19T20:54:00Z" w16du:dateUtc="2024-05-19T18:54:00Z">
                            <w:pPr>
                              <w:pStyle w:val="NoSpacing"/>
                              <w:spacing w:line="360" w:lineRule="auto"/>
                              <w:jc w:val="center"/>
                            </w:pPr>
                          </w:pPrChange>
                        </w:pPr>
                        <w:ins w:id="56" w:author="Samane Shahpouri" w:date="2024-05-19T20:54:00Z" w16du:dateUtc="2024-05-19T18:54:00Z">
                          <w:r w:rsidRPr="004E4E7B">
                            <w:rPr>
                              <w:rFonts w:asciiTheme="majorBidi" w:hAnsiTheme="majorBidi" w:cstheme="majorBidi"/>
                              <w:b/>
                              <w:bCs/>
                              <w:color w:val="FFFFFF" w:themeColor="background1"/>
                              <w:sz w:val="32"/>
                              <w:szCs w:val="32"/>
                              <w:rPrChange w:id="57" w:author="Samane Shahpouri" w:date="2024-05-19T20:56:00Z" w16du:dateUtc="2024-05-19T18:56:00Z">
                                <w:rPr>
                                  <w:rFonts w:asciiTheme="majorBidi" w:hAnsiTheme="majorBidi" w:cstheme="majorBidi"/>
                                  <w:b/>
                                  <w:bCs/>
                                  <w:color w:val="FFFFFF" w:themeColor="background1"/>
                                  <w:sz w:val="44"/>
                                  <w:szCs w:val="44"/>
                                </w:rPr>
                              </w:rPrChange>
                            </w:rPr>
                            <w:t>Data Science for life Science</w:t>
                          </w:r>
                        </w:ins>
                      </w:p>
                      <w:p w14:paraId="7D3ACA2A" w14:textId="77777777" w:rsidR="004E4E7B" w:rsidRPr="004E4E7B" w:rsidRDefault="004E4E7B" w:rsidP="004E4E7B">
                        <w:pPr>
                          <w:pStyle w:val="NoSpacing"/>
                          <w:spacing w:line="360" w:lineRule="auto"/>
                          <w:jc w:val="right"/>
                          <w:rPr>
                            <w:ins w:id="58" w:author="Samane Shahpouri" w:date="2024-05-19T20:54:00Z" w16du:dateUtc="2024-05-19T18:54:00Z"/>
                            <w:rFonts w:asciiTheme="majorBidi" w:hAnsiTheme="majorBidi" w:cstheme="majorBidi"/>
                            <w:b/>
                            <w:bCs/>
                            <w:color w:val="FFFFFF" w:themeColor="background1"/>
                            <w:sz w:val="32"/>
                            <w:szCs w:val="32"/>
                            <w:rPrChange w:id="59" w:author="Samane Shahpouri" w:date="2024-05-19T20:56:00Z" w16du:dateUtc="2024-05-19T18:56:00Z">
                              <w:rPr>
                                <w:ins w:id="60" w:author="Samane Shahpouri" w:date="2024-05-19T20:54:00Z" w16du:dateUtc="2024-05-19T18:54:00Z"/>
                                <w:rFonts w:asciiTheme="majorBidi" w:hAnsiTheme="majorBidi" w:cstheme="majorBidi"/>
                                <w:b/>
                                <w:bCs/>
                                <w:color w:val="FFFFFF" w:themeColor="background1"/>
                                <w:sz w:val="44"/>
                                <w:szCs w:val="44"/>
                              </w:rPr>
                            </w:rPrChange>
                          </w:rPr>
                          <w:pPrChange w:id="61" w:author="Samane Shahpouri" w:date="2024-05-19T20:54:00Z" w16du:dateUtc="2024-05-19T18:54:00Z">
                            <w:pPr>
                              <w:pStyle w:val="NoSpacing"/>
                              <w:spacing w:line="360" w:lineRule="auto"/>
                              <w:jc w:val="center"/>
                            </w:pPr>
                          </w:pPrChange>
                        </w:pPr>
                        <w:ins w:id="62" w:author="Samane Shahpouri" w:date="2024-05-19T20:54:00Z" w16du:dateUtc="2024-05-19T18:54:00Z">
                          <w:r w:rsidRPr="004E4E7B">
                            <w:rPr>
                              <w:rFonts w:asciiTheme="majorBidi" w:hAnsiTheme="majorBidi" w:cstheme="majorBidi"/>
                              <w:b/>
                              <w:bCs/>
                              <w:color w:val="FFFFFF" w:themeColor="background1"/>
                              <w:sz w:val="32"/>
                              <w:szCs w:val="32"/>
                              <w:rPrChange w:id="63" w:author="Samane Shahpouri" w:date="2024-05-19T20:56:00Z" w16du:dateUtc="2024-05-19T18:56:00Z">
                                <w:rPr>
                                  <w:rFonts w:asciiTheme="majorBidi" w:hAnsiTheme="majorBidi" w:cstheme="majorBidi"/>
                                  <w:b/>
                                  <w:bCs/>
                                  <w:color w:val="FFFFFF" w:themeColor="background1"/>
                                  <w:sz w:val="44"/>
                                  <w:szCs w:val="44"/>
                                </w:rPr>
                              </w:rPrChange>
                            </w:rPr>
                            <w:t>June 01, 2024</w:t>
                          </w:r>
                        </w:ins>
                      </w:p>
                      <w:p w14:paraId="5BE2F3A8" w14:textId="49FDF2B8" w:rsidR="004E4E7B" w:rsidRPr="004E4E7B" w:rsidRDefault="004E4E7B" w:rsidP="004E4E7B">
                        <w:pPr>
                          <w:pStyle w:val="NoSpacing"/>
                          <w:spacing w:line="360" w:lineRule="auto"/>
                          <w:jc w:val="right"/>
                          <w:rPr>
                            <w:rFonts w:asciiTheme="majorBidi" w:hAnsiTheme="majorBidi" w:cstheme="majorBidi"/>
                            <w:b/>
                            <w:bCs/>
                            <w:color w:val="FFFFFF" w:themeColor="background1"/>
                            <w:sz w:val="32"/>
                            <w:szCs w:val="32"/>
                            <w:rPrChange w:id="64" w:author="Samane Shahpouri" w:date="2024-05-19T20:56:00Z" w16du:dateUtc="2024-05-19T18:56:00Z">
                              <w:rPr/>
                            </w:rPrChange>
                          </w:rPr>
                          <w:pPrChange w:id="65" w:author="Samane Shahpouri" w:date="2024-05-19T20:55:00Z" w16du:dateUtc="2024-05-19T18:55:00Z">
                            <w:pPr/>
                          </w:pPrChange>
                        </w:pPr>
                        <w:proofErr w:type="spellStart"/>
                        <w:ins w:id="66" w:author="Samane Shahpouri" w:date="2024-05-19T20:54:00Z" w16du:dateUtc="2024-05-19T18:54:00Z">
                          <w:r w:rsidRPr="004E4E7B">
                            <w:rPr>
                              <w:rFonts w:asciiTheme="majorBidi" w:hAnsiTheme="majorBidi" w:cstheme="majorBidi"/>
                              <w:b/>
                              <w:bCs/>
                              <w:color w:val="FFFFFF" w:themeColor="background1"/>
                              <w:sz w:val="32"/>
                              <w:szCs w:val="32"/>
                              <w:rPrChange w:id="67" w:author="Samane Shahpouri" w:date="2024-05-19T20:56:00Z" w16du:dateUtc="2024-05-19T18:56:00Z">
                                <w:rPr>
                                  <w:rFonts w:asciiTheme="majorBidi" w:hAnsiTheme="majorBidi" w:cstheme="majorBidi"/>
                                  <w:b/>
                                  <w:bCs/>
                                  <w:color w:val="FFFFFF" w:themeColor="background1"/>
                                  <w:sz w:val="44"/>
                                  <w:szCs w:val="44"/>
                                </w:rPr>
                              </w:rPrChange>
                            </w:rPr>
                            <w:t>Dr.</w:t>
                          </w:r>
                          <w:proofErr w:type="spellEnd"/>
                          <w:r w:rsidRPr="004E4E7B">
                            <w:rPr>
                              <w:rFonts w:asciiTheme="majorBidi" w:hAnsiTheme="majorBidi" w:cstheme="majorBidi"/>
                              <w:b/>
                              <w:bCs/>
                              <w:color w:val="FFFFFF" w:themeColor="background1"/>
                              <w:sz w:val="32"/>
                              <w:szCs w:val="32"/>
                              <w:rPrChange w:id="68" w:author="Samane Shahpouri" w:date="2024-05-19T20:56:00Z" w16du:dateUtc="2024-05-19T18:56:00Z">
                                <w:rPr>
                                  <w:rFonts w:asciiTheme="majorBidi" w:hAnsiTheme="majorBidi" w:cstheme="majorBidi"/>
                                  <w:b/>
                                  <w:bCs/>
                                  <w:color w:val="FFFFFF" w:themeColor="background1"/>
                                  <w:sz w:val="44"/>
                                  <w:szCs w:val="44"/>
                                </w:rPr>
                              </w:rPrChange>
                            </w:rPr>
                            <w:t xml:space="preserve"> Isaac Shiri Lord</w:t>
                          </w:r>
                        </w:ins>
                      </w:p>
                    </w:txbxContent>
                  </v:textbox>
                  <w10:wrap type="square" anchorx="margin" anchory="margin"/>
                </v:shape>
              </w:pict>
            </mc:Fallback>
          </mc:AlternateContent>
        </w:r>
      </w:ins>
      <w:ins w:id="69" w:author="Samane Shahpouri" w:date="2024-05-19T20:44:00Z" w16du:dateUtc="2024-05-19T18:44:00Z">
        <w:r w:rsidR="009A3971" w:rsidRPr="009A3971">
          <w:rPr>
            <w:rFonts w:asciiTheme="majorBidi" w:hAnsiTheme="majorBidi" w:cstheme="majorBidi"/>
            <w:b/>
            <w:bCs/>
            <w:noProof/>
            <w:color w:val="0070C0"/>
            <w:sz w:val="48"/>
            <w:szCs w:val="48"/>
          </w:rPr>
          <mc:AlternateContent>
            <mc:Choice Requires="wps">
              <w:drawing>
                <wp:anchor distT="45720" distB="45720" distL="114300" distR="114300" simplePos="0" relativeHeight="251669504" behindDoc="0" locked="0" layoutInCell="1" allowOverlap="1" wp14:anchorId="3CD9BD65" wp14:editId="7D9C48B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9A3971" w:rsidRDefault="009A3971" w:rsidP="009A3971">
                              <w:pPr>
                                <w:pStyle w:val="NoSpacing"/>
                                <w:spacing w:line="360" w:lineRule="auto"/>
                                <w:jc w:val="center"/>
                                <w:rPr>
                                  <w:ins w:id="70" w:author="Samane Shahpouri" w:date="2024-05-19T20:44:00Z" w16du:dateUtc="2024-05-19T18:44:00Z"/>
                                  <w:rFonts w:asciiTheme="majorBidi" w:hAnsiTheme="majorBidi" w:cstheme="majorBidi"/>
                                  <w:b/>
                                  <w:bCs/>
                                  <w:color w:val="FFFFFF" w:themeColor="background1"/>
                                  <w:sz w:val="44"/>
                                  <w:szCs w:val="44"/>
                                  <w:rPrChange w:id="71" w:author="Samane Shahpouri" w:date="2024-05-19T20:45:00Z" w16du:dateUtc="2024-05-19T18:45:00Z">
                                    <w:rPr>
                                      <w:ins w:id="72" w:author="Samane Shahpouri" w:date="2024-05-19T20:44:00Z" w16du:dateUtc="2024-05-19T18:44:00Z"/>
                                      <w:rFonts w:asciiTheme="majorBidi" w:hAnsiTheme="majorBidi" w:cstheme="majorBidi"/>
                                      <w:b/>
                                      <w:bCs/>
                                      <w:sz w:val="36"/>
                                      <w:szCs w:val="36"/>
                                    </w:rPr>
                                  </w:rPrChange>
                                </w:rPr>
                                <w:pPrChange w:id="73" w:author="Samane Shahpouri" w:date="2024-05-19T20:45:00Z" w16du:dateUtc="2024-05-19T18:45:00Z">
                                  <w:pPr>
                                    <w:pStyle w:val="NoSpacing"/>
                                    <w:spacing w:line="360" w:lineRule="auto"/>
                                  </w:pPr>
                                </w:pPrChange>
                              </w:pPr>
                              <w:ins w:id="74" w:author="Samane Shahpouri" w:date="2024-05-19T20:44:00Z" w16du:dateUtc="2024-05-19T18:44:00Z">
                                <w:r w:rsidRPr="009A3971">
                                  <w:rPr>
                                    <w:rFonts w:asciiTheme="majorBidi" w:hAnsiTheme="majorBidi" w:cstheme="majorBidi"/>
                                    <w:b/>
                                    <w:bCs/>
                                    <w:color w:val="FFFFFF" w:themeColor="background1"/>
                                    <w:sz w:val="44"/>
                                    <w:szCs w:val="44"/>
                                    <w:rPrChange w:id="75" w:author="Samane Shahpouri" w:date="2024-05-19T20:45:00Z" w16du:dateUtc="2024-05-19T18:45:00Z">
                                      <w:rPr>
                                        <w:rFonts w:asciiTheme="majorBidi" w:hAnsiTheme="majorBidi" w:cstheme="majorBidi"/>
                                        <w:b/>
                                        <w:bCs/>
                                        <w:sz w:val="36"/>
                                        <w:szCs w:val="36"/>
                                      </w:rPr>
                                    </w:rPrChange>
                                  </w:rPr>
                                  <w:t>Deep Learning-Based PET Image Correction Toward Quantitative Imaging</w:t>
                                </w:r>
                              </w:ins>
                            </w:p>
                            <w:p w14:paraId="43F7E360" w14:textId="31765A58" w:rsidR="009A3971" w:rsidRPr="009A3971" w:rsidRDefault="009A3971" w:rsidP="009A3971">
                              <w:pPr>
                                <w:jc w:val="center"/>
                                <w:rPr>
                                  <w:color w:val="FFFFFF" w:themeColor="background1"/>
                                  <w:sz w:val="28"/>
                                  <w:szCs w:val="28"/>
                                  <w:rPrChange w:id="76" w:author="Samane Shahpouri" w:date="2024-05-19T20:45:00Z" w16du:dateUtc="2024-05-19T18:45:00Z">
                                    <w:rPr/>
                                  </w:rPrChange>
                                </w:rPr>
                                <w:pPrChange w:id="77" w:author="Samane Shahpouri" w:date="2024-05-19T20:45:00Z" w16du:dateUtc="2024-05-19T18:45:00Z">
                                  <w:pPr/>
                                </w:pPrChange>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9A3971" w:rsidRDefault="009A3971" w:rsidP="009A3971">
                        <w:pPr>
                          <w:pStyle w:val="NoSpacing"/>
                          <w:spacing w:line="360" w:lineRule="auto"/>
                          <w:jc w:val="center"/>
                          <w:rPr>
                            <w:ins w:id="78" w:author="Samane Shahpouri" w:date="2024-05-19T20:44:00Z" w16du:dateUtc="2024-05-19T18:44:00Z"/>
                            <w:rFonts w:asciiTheme="majorBidi" w:hAnsiTheme="majorBidi" w:cstheme="majorBidi"/>
                            <w:b/>
                            <w:bCs/>
                            <w:color w:val="FFFFFF" w:themeColor="background1"/>
                            <w:sz w:val="44"/>
                            <w:szCs w:val="44"/>
                            <w:rPrChange w:id="79" w:author="Samane Shahpouri" w:date="2024-05-19T20:45:00Z" w16du:dateUtc="2024-05-19T18:45:00Z">
                              <w:rPr>
                                <w:ins w:id="80" w:author="Samane Shahpouri" w:date="2024-05-19T20:44:00Z" w16du:dateUtc="2024-05-19T18:44:00Z"/>
                                <w:rFonts w:asciiTheme="majorBidi" w:hAnsiTheme="majorBidi" w:cstheme="majorBidi"/>
                                <w:b/>
                                <w:bCs/>
                                <w:sz w:val="36"/>
                                <w:szCs w:val="36"/>
                              </w:rPr>
                            </w:rPrChange>
                          </w:rPr>
                          <w:pPrChange w:id="81" w:author="Samane Shahpouri" w:date="2024-05-19T20:45:00Z" w16du:dateUtc="2024-05-19T18:45:00Z">
                            <w:pPr>
                              <w:pStyle w:val="NoSpacing"/>
                              <w:spacing w:line="360" w:lineRule="auto"/>
                            </w:pPr>
                          </w:pPrChange>
                        </w:pPr>
                        <w:ins w:id="82" w:author="Samane Shahpouri" w:date="2024-05-19T20:44:00Z" w16du:dateUtc="2024-05-19T18:44:00Z">
                          <w:r w:rsidRPr="009A3971">
                            <w:rPr>
                              <w:rFonts w:asciiTheme="majorBidi" w:hAnsiTheme="majorBidi" w:cstheme="majorBidi"/>
                              <w:b/>
                              <w:bCs/>
                              <w:color w:val="FFFFFF" w:themeColor="background1"/>
                              <w:sz w:val="44"/>
                              <w:szCs w:val="44"/>
                              <w:rPrChange w:id="83" w:author="Samane Shahpouri" w:date="2024-05-19T20:45:00Z" w16du:dateUtc="2024-05-19T18:45:00Z">
                                <w:rPr>
                                  <w:rFonts w:asciiTheme="majorBidi" w:hAnsiTheme="majorBidi" w:cstheme="majorBidi"/>
                                  <w:b/>
                                  <w:bCs/>
                                  <w:sz w:val="36"/>
                                  <w:szCs w:val="36"/>
                                </w:rPr>
                              </w:rPrChange>
                            </w:rPr>
                            <w:t>Deep Learning-Based PET Image Correction Toward Quantitative Imaging</w:t>
                          </w:r>
                        </w:ins>
                      </w:p>
                      <w:p w14:paraId="43F7E360" w14:textId="31765A58" w:rsidR="009A3971" w:rsidRPr="009A3971" w:rsidRDefault="009A3971" w:rsidP="009A3971">
                        <w:pPr>
                          <w:jc w:val="center"/>
                          <w:rPr>
                            <w:color w:val="FFFFFF" w:themeColor="background1"/>
                            <w:sz w:val="28"/>
                            <w:szCs w:val="28"/>
                            <w:rPrChange w:id="84" w:author="Samane Shahpouri" w:date="2024-05-19T20:45:00Z" w16du:dateUtc="2024-05-19T18:45:00Z">
                              <w:rPr/>
                            </w:rPrChange>
                          </w:rPr>
                          <w:pPrChange w:id="85" w:author="Samane Shahpouri" w:date="2024-05-19T20:45:00Z" w16du:dateUtc="2024-05-19T18:45:00Z">
                            <w:pPr/>
                          </w:pPrChange>
                        </w:pPr>
                      </w:p>
                    </w:txbxContent>
                  </v:textbox>
                  <w10:wrap type="square" anchorx="margin"/>
                </v:shape>
              </w:pict>
            </mc:Fallback>
          </mc:AlternateContent>
        </w:r>
      </w:ins>
      <w:ins w:id="86" w:author="Samane Shahpouri" w:date="2024-05-19T20:42:00Z" w16du:dateUtc="2024-05-19T18:42:00Z">
        <w:r w:rsidR="009A3971">
          <w:rPr>
            <w:rFonts w:asciiTheme="majorBidi" w:hAnsiTheme="majorBidi" w:cstheme="majorBidi"/>
            <w:b/>
            <w:bCs/>
            <w:noProof/>
            <w:color w:val="0070C0"/>
            <w:sz w:val="48"/>
            <w:szCs w:val="48"/>
          </w:rPr>
          <w:drawing>
            <wp:anchor distT="0" distB="0" distL="114300" distR="114300" simplePos="0" relativeHeight="251667456" behindDoc="0" locked="0" layoutInCell="1" allowOverlap="1" wp14:anchorId="5FB69AC2" wp14:editId="3D0524B3">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ins>
      <w:ins w:id="87" w:author="Samane Shahpouri" w:date="2024-05-17T22:29:00Z" w16du:dateUtc="2024-05-17T20:29:00Z">
        <w:r w:rsidR="00C66FB1" w:rsidRPr="00E24B0A">
          <w:rPr>
            <w:rFonts w:asciiTheme="majorBidi" w:hAnsiTheme="majorBidi" w:cstheme="majorBidi"/>
            <w:b/>
            <w:bCs/>
            <w:color w:val="0070C0"/>
            <w:sz w:val="48"/>
            <w:szCs w:val="48"/>
            <w:rPrChange w:id="88" w:author="Samane Shahpouri" w:date="2024-05-17T23:11:00Z" w16du:dateUtc="2024-05-17T21:11:00Z">
              <w:rPr>
                <w:sz w:val="24"/>
                <w:szCs w:val="24"/>
              </w:rPr>
            </w:rPrChange>
          </w:rPr>
          <w:t xml:space="preserve">Deep Learning-Based PET Image </w:t>
        </w:r>
      </w:ins>
    </w:p>
    <w:p w14:paraId="7688F41B" w14:textId="77777777" w:rsidR="004E4E7B" w:rsidRDefault="004E4E7B">
      <w:pPr>
        <w:jc w:val="left"/>
        <w:rPr>
          <w:ins w:id="89" w:author="Samane Shahpouri" w:date="2024-05-19T20:57:00Z" w16du:dateUtc="2024-05-19T18:57:00Z"/>
          <w:rFonts w:asciiTheme="majorBidi" w:hAnsiTheme="majorBidi" w:cstheme="majorBidi"/>
          <w:b/>
          <w:bCs/>
          <w:sz w:val="36"/>
          <w:szCs w:val="36"/>
          <w:shd w:val="clear" w:color="auto" w:fill="auto"/>
          <w:lang w:val="en-NL"/>
        </w:rPr>
      </w:pPr>
      <w:ins w:id="90" w:author="Samane Shahpouri" w:date="2024-05-19T20:57:00Z" w16du:dateUtc="2024-05-19T18:57:00Z">
        <w:r>
          <w:rPr>
            <w:rFonts w:asciiTheme="majorBidi" w:hAnsiTheme="majorBidi" w:cstheme="majorBidi"/>
            <w:b/>
            <w:bCs/>
            <w:sz w:val="36"/>
            <w:szCs w:val="36"/>
          </w:rPr>
          <w:lastRenderedPageBreak/>
          <w:br w:type="page"/>
        </w:r>
      </w:ins>
    </w:p>
    <w:p w14:paraId="7BC5BBE8" w14:textId="1B110211" w:rsidR="00C66FB1" w:rsidRPr="00E24B0A" w:rsidRDefault="00C66FB1">
      <w:pPr>
        <w:pStyle w:val="NoSpacing"/>
        <w:spacing w:line="360" w:lineRule="auto"/>
        <w:rPr>
          <w:ins w:id="91" w:author="Samane Shahpouri" w:date="2024-05-17T22:29:00Z" w16du:dateUtc="2024-05-17T20:29:00Z"/>
          <w:rFonts w:asciiTheme="majorBidi" w:hAnsiTheme="majorBidi" w:cstheme="majorBidi"/>
          <w:b/>
          <w:bCs/>
          <w:sz w:val="36"/>
          <w:szCs w:val="36"/>
          <w:rPrChange w:id="92" w:author="Samane Shahpouri" w:date="2024-05-17T23:12:00Z" w16du:dateUtc="2024-05-17T21:12:00Z">
            <w:rPr>
              <w:ins w:id="93" w:author="Samane Shahpouri" w:date="2024-05-17T22:29:00Z" w16du:dateUtc="2024-05-17T20:29:00Z"/>
            </w:rPr>
          </w:rPrChange>
        </w:rPr>
        <w:pPrChange w:id="94" w:author="Samane Shahpouri" w:date="2024-05-17T22:45:00Z" w16du:dateUtc="2024-05-17T20:45:00Z">
          <w:pPr>
            <w:pStyle w:val="NoSpacing"/>
          </w:pPr>
        </w:pPrChange>
      </w:pPr>
      <w:ins w:id="95" w:author="Samane Shahpouri" w:date="2024-05-17T22:29:00Z" w16du:dateUtc="2024-05-17T20:29:00Z">
        <w:r w:rsidRPr="00E24B0A">
          <w:rPr>
            <w:rFonts w:asciiTheme="majorBidi" w:hAnsiTheme="majorBidi" w:cstheme="majorBidi"/>
            <w:b/>
            <w:bCs/>
            <w:sz w:val="36"/>
            <w:szCs w:val="36"/>
            <w:rPrChange w:id="96" w:author="Samane Shahpouri" w:date="2024-05-17T23:12:00Z" w16du:dateUtc="2024-05-17T21:12:00Z">
              <w:rPr/>
            </w:rPrChange>
          </w:rPr>
          <w:lastRenderedPageBreak/>
          <w:t>Deep Learning-Based PET Image Correction Toward Quantitative Imaging</w:t>
        </w:r>
        <w:r w:rsidRPr="00E24B0A">
          <w:rPr>
            <w:rFonts w:asciiTheme="majorBidi" w:hAnsiTheme="majorBidi" w:cstheme="majorBidi"/>
            <w:b/>
            <w:bCs/>
            <w:noProof/>
            <w:sz w:val="36"/>
            <w:szCs w:val="36"/>
            <w:rPrChange w:id="97" w:author="Samane Shahpouri" w:date="2024-05-17T23:12:00Z" w16du:dateUtc="2024-05-17T21:12:00Z">
              <w:rPr>
                <w:noProof/>
              </w:rPr>
            </w:rPrChange>
          </w:rPr>
          <w:t xml:space="preserve"> </w:t>
        </w:r>
      </w:ins>
    </w:p>
    <w:p w14:paraId="6BC6AF96" w14:textId="77777777" w:rsidR="00C66FB1" w:rsidRPr="00E24B0A" w:rsidRDefault="00C66FB1" w:rsidP="00C66FB1">
      <w:pPr>
        <w:rPr>
          <w:ins w:id="98" w:author="Samane Shahpouri" w:date="2024-05-17T22:29:00Z" w16du:dateUtc="2024-05-17T20:29:00Z"/>
          <w:rFonts w:asciiTheme="majorBidi" w:hAnsiTheme="majorBidi" w:cstheme="majorBidi"/>
          <w:rPrChange w:id="99" w:author="Samane Shahpouri" w:date="2024-05-17T23:11:00Z" w16du:dateUtc="2024-05-17T21:11:00Z">
            <w:rPr>
              <w:ins w:id="100" w:author="Samane Shahpouri" w:date="2024-05-17T22:29:00Z" w16du:dateUtc="2024-05-17T20:29:00Z"/>
            </w:rPr>
          </w:rPrChange>
        </w:rPr>
      </w:pPr>
    </w:p>
    <w:p w14:paraId="404AF485" w14:textId="77777777" w:rsidR="00C66FB1" w:rsidRPr="00E24B0A" w:rsidRDefault="00C66FB1" w:rsidP="00C66FB1">
      <w:pPr>
        <w:rPr>
          <w:ins w:id="101" w:author="Samane Shahpouri" w:date="2024-05-17T22:29:00Z" w16du:dateUtc="2024-05-17T20:29:00Z"/>
          <w:rFonts w:asciiTheme="majorBidi" w:hAnsiTheme="majorBidi" w:cstheme="majorBidi"/>
          <w:rPrChange w:id="102" w:author="Samane Shahpouri" w:date="2024-05-17T23:11:00Z" w16du:dateUtc="2024-05-17T21:11:00Z">
            <w:rPr>
              <w:ins w:id="103" w:author="Samane Shahpouri" w:date="2024-05-17T22:29:00Z" w16du:dateUtc="2024-05-17T20:29:00Z"/>
            </w:rPr>
          </w:rPrChange>
        </w:rPr>
      </w:pPr>
    </w:p>
    <w:p w14:paraId="169362DE" w14:textId="77777777" w:rsidR="00C66FB1" w:rsidRPr="00E24B0A" w:rsidRDefault="00C66FB1" w:rsidP="00C66FB1">
      <w:pPr>
        <w:rPr>
          <w:ins w:id="104" w:author="Samane Shahpouri" w:date="2024-05-17T22:29:00Z" w16du:dateUtc="2024-05-17T20:29:00Z"/>
          <w:rFonts w:asciiTheme="majorBidi" w:hAnsiTheme="majorBidi" w:cstheme="majorBidi"/>
          <w:rPrChange w:id="105" w:author="Samane Shahpouri" w:date="2024-05-17T23:11:00Z" w16du:dateUtc="2024-05-17T21:11:00Z">
            <w:rPr>
              <w:ins w:id="106" w:author="Samane Shahpouri" w:date="2024-05-17T22:29:00Z" w16du:dateUtc="2024-05-17T20:29:00Z"/>
            </w:rPr>
          </w:rPrChange>
        </w:rPr>
      </w:pPr>
    </w:p>
    <w:p w14:paraId="2F449C3E" w14:textId="77777777" w:rsidR="00C66FB1" w:rsidRPr="00E24B0A" w:rsidRDefault="00C66FB1" w:rsidP="00C66FB1">
      <w:pPr>
        <w:rPr>
          <w:ins w:id="107" w:author="Samane Shahpouri" w:date="2024-05-17T22:29:00Z" w16du:dateUtc="2024-05-17T20:29:00Z"/>
          <w:rFonts w:asciiTheme="majorBidi" w:hAnsiTheme="majorBidi" w:cstheme="majorBidi"/>
          <w:rPrChange w:id="108" w:author="Samane Shahpouri" w:date="2024-05-17T23:11:00Z" w16du:dateUtc="2024-05-17T21:11:00Z">
            <w:rPr>
              <w:ins w:id="109" w:author="Samane Shahpouri" w:date="2024-05-17T22:29:00Z" w16du:dateUtc="2024-05-17T20:29:00Z"/>
            </w:rPr>
          </w:rPrChange>
        </w:rPr>
      </w:pPr>
    </w:p>
    <w:p w14:paraId="762AB5D6" w14:textId="77777777" w:rsidR="00C66FB1" w:rsidRPr="00E24B0A" w:rsidRDefault="00C66FB1" w:rsidP="00C66FB1">
      <w:pPr>
        <w:rPr>
          <w:ins w:id="110" w:author="Samane Shahpouri" w:date="2024-05-17T22:29:00Z" w16du:dateUtc="2024-05-17T20:29:00Z"/>
          <w:rFonts w:asciiTheme="majorBidi" w:hAnsiTheme="majorBidi" w:cstheme="majorBidi"/>
          <w:rPrChange w:id="111" w:author="Samane Shahpouri" w:date="2024-05-17T23:11:00Z" w16du:dateUtc="2024-05-17T21:11:00Z">
            <w:rPr>
              <w:ins w:id="112" w:author="Samane Shahpouri" w:date="2024-05-17T22:29:00Z" w16du:dateUtc="2024-05-17T20:29:00Z"/>
            </w:rPr>
          </w:rPrChange>
        </w:rPr>
      </w:pPr>
    </w:p>
    <w:p w14:paraId="5F8EBF3D" w14:textId="77777777" w:rsidR="00C66FB1" w:rsidRPr="00E24B0A" w:rsidRDefault="00C66FB1" w:rsidP="00C66FB1">
      <w:pPr>
        <w:rPr>
          <w:ins w:id="113" w:author="Samane Shahpouri" w:date="2024-05-17T22:29:00Z" w16du:dateUtc="2024-05-17T20:29:00Z"/>
          <w:rFonts w:asciiTheme="majorBidi" w:hAnsiTheme="majorBidi" w:cstheme="majorBidi"/>
          <w:rPrChange w:id="114" w:author="Samane Shahpouri" w:date="2024-05-17T23:11:00Z" w16du:dateUtc="2024-05-17T21:11:00Z">
            <w:rPr>
              <w:ins w:id="115" w:author="Samane Shahpouri" w:date="2024-05-17T22:29:00Z" w16du:dateUtc="2024-05-17T20:29:00Z"/>
            </w:rPr>
          </w:rPrChange>
        </w:rPr>
      </w:pPr>
    </w:p>
    <w:p w14:paraId="024B619A" w14:textId="77777777" w:rsidR="00C66FB1" w:rsidRPr="00E24B0A" w:rsidRDefault="00C66FB1" w:rsidP="00C66FB1">
      <w:pPr>
        <w:rPr>
          <w:ins w:id="116" w:author="Samane Shahpouri" w:date="2024-05-17T22:29:00Z" w16du:dateUtc="2024-05-17T20:29:00Z"/>
          <w:rFonts w:asciiTheme="majorBidi" w:hAnsiTheme="majorBidi" w:cstheme="majorBidi"/>
          <w:noProof/>
          <w:rPrChange w:id="117" w:author="Samane Shahpouri" w:date="2024-05-17T23:11:00Z" w16du:dateUtc="2024-05-17T21:11:00Z">
            <w:rPr>
              <w:ins w:id="118" w:author="Samane Shahpouri" w:date="2024-05-17T22:29:00Z" w16du:dateUtc="2024-05-17T20:29:00Z"/>
              <w:noProof/>
            </w:rPr>
          </w:rPrChange>
        </w:rPr>
      </w:pPr>
      <w:ins w:id="119" w:author="Samane Shahpouri" w:date="2024-05-17T22:29:00Z" w16du:dateUtc="2024-05-17T20:29:00Z">
        <w:r w:rsidRPr="00E24B0A">
          <w:rPr>
            <w:rFonts w:asciiTheme="majorBidi" w:hAnsiTheme="majorBidi" w:cstheme="majorBidi"/>
            <w:noProof/>
            <w:rPrChange w:id="120" w:author="Samane Shahpouri" w:date="2024-05-17T23:11:00Z" w16du:dateUtc="2024-05-17T21:11:00Z">
              <w:rPr>
                <w:noProof/>
              </w:rPr>
            </w:rPrChange>
          </w:rPr>
          <w:t xml:space="preserve"> </w:t>
        </w:r>
      </w:ins>
    </w:p>
    <w:p w14:paraId="20EC0DA4" w14:textId="77777777" w:rsidR="00C66FB1" w:rsidRPr="00E24B0A" w:rsidRDefault="00C66FB1" w:rsidP="00C66FB1">
      <w:pPr>
        <w:rPr>
          <w:ins w:id="121" w:author="Samane Shahpouri" w:date="2024-05-17T22:29:00Z" w16du:dateUtc="2024-05-17T20:29:00Z"/>
          <w:rFonts w:asciiTheme="majorBidi" w:hAnsiTheme="majorBidi" w:cstheme="majorBidi"/>
          <w:noProof/>
          <w:rPrChange w:id="122" w:author="Samane Shahpouri" w:date="2024-05-17T23:11:00Z" w16du:dateUtc="2024-05-17T21:11:00Z">
            <w:rPr>
              <w:ins w:id="123" w:author="Samane Shahpouri" w:date="2024-05-17T22:29:00Z" w16du:dateUtc="2024-05-17T20:29:00Z"/>
              <w:noProof/>
            </w:rPr>
          </w:rPrChange>
        </w:rPr>
      </w:pPr>
    </w:p>
    <w:p w14:paraId="1AD40501" w14:textId="77777777" w:rsidR="00C66FB1" w:rsidRPr="00E24B0A" w:rsidRDefault="00C66FB1" w:rsidP="00C66FB1">
      <w:pPr>
        <w:rPr>
          <w:ins w:id="124" w:author="Samane Shahpouri" w:date="2024-05-17T22:29:00Z" w16du:dateUtc="2024-05-17T20:29:00Z"/>
          <w:rFonts w:asciiTheme="majorBidi" w:hAnsiTheme="majorBidi" w:cstheme="majorBidi"/>
          <w:noProof/>
          <w:rPrChange w:id="125" w:author="Samane Shahpouri" w:date="2024-05-17T23:11:00Z" w16du:dateUtc="2024-05-17T21:11:00Z">
            <w:rPr>
              <w:ins w:id="126" w:author="Samane Shahpouri" w:date="2024-05-17T22:29:00Z" w16du:dateUtc="2024-05-17T20:29:00Z"/>
              <w:noProof/>
            </w:rPr>
          </w:rPrChange>
        </w:rPr>
      </w:pPr>
    </w:p>
    <w:p w14:paraId="52D0B939" w14:textId="77777777" w:rsidR="00C66FB1" w:rsidRPr="00E24B0A" w:rsidRDefault="00C66FB1" w:rsidP="00C66FB1">
      <w:pPr>
        <w:rPr>
          <w:ins w:id="127" w:author="Samane Shahpouri" w:date="2024-05-17T22:29:00Z" w16du:dateUtc="2024-05-17T20:29:00Z"/>
          <w:rFonts w:asciiTheme="majorBidi" w:hAnsiTheme="majorBidi" w:cstheme="majorBidi"/>
          <w:noProof/>
          <w:rPrChange w:id="128" w:author="Samane Shahpouri" w:date="2024-05-17T23:11:00Z" w16du:dateUtc="2024-05-17T21:11:00Z">
            <w:rPr>
              <w:ins w:id="129" w:author="Samane Shahpouri" w:date="2024-05-17T22:29:00Z" w16du:dateUtc="2024-05-17T20:29:00Z"/>
              <w:noProof/>
            </w:rPr>
          </w:rPrChange>
        </w:rPr>
      </w:pPr>
    </w:p>
    <w:p w14:paraId="2C5EB2F3" w14:textId="77777777" w:rsidR="00C66FB1" w:rsidRPr="00E24B0A" w:rsidRDefault="00C66FB1" w:rsidP="00C66FB1">
      <w:pPr>
        <w:rPr>
          <w:ins w:id="130" w:author="Samane Shahpouri" w:date="2024-05-17T22:29:00Z" w16du:dateUtc="2024-05-17T20:29:00Z"/>
          <w:rFonts w:asciiTheme="majorBidi" w:hAnsiTheme="majorBidi" w:cstheme="majorBidi"/>
          <w:noProof/>
          <w:rPrChange w:id="131" w:author="Samane Shahpouri" w:date="2024-05-17T23:11:00Z" w16du:dateUtc="2024-05-17T21:11:00Z">
            <w:rPr>
              <w:ins w:id="132" w:author="Samane Shahpouri" w:date="2024-05-17T22:29:00Z" w16du:dateUtc="2024-05-17T20:29:00Z"/>
              <w:noProof/>
            </w:rPr>
          </w:rPrChange>
        </w:rPr>
      </w:pPr>
    </w:p>
    <w:p w14:paraId="4803D5B1" w14:textId="77777777" w:rsidR="00C66FB1" w:rsidRPr="00E24B0A" w:rsidRDefault="00C66FB1" w:rsidP="00C66FB1">
      <w:pPr>
        <w:jc w:val="right"/>
        <w:rPr>
          <w:ins w:id="133" w:author="Samane Shahpouri" w:date="2024-05-17T22:29:00Z" w16du:dateUtc="2024-05-17T20:29:00Z"/>
          <w:rFonts w:asciiTheme="majorBidi" w:hAnsiTheme="majorBidi" w:cstheme="majorBidi"/>
          <w:sz w:val="28"/>
          <w:szCs w:val="28"/>
          <w:rPrChange w:id="134" w:author="Samane Shahpouri" w:date="2024-05-17T23:11:00Z" w16du:dateUtc="2024-05-17T21:11:00Z">
            <w:rPr>
              <w:ins w:id="135" w:author="Samane Shahpouri" w:date="2024-05-17T22:29:00Z" w16du:dateUtc="2024-05-17T20:29:00Z"/>
              <w:sz w:val="28"/>
              <w:szCs w:val="28"/>
            </w:rPr>
          </w:rPrChange>
        </w:rPr>
      </w:pPr>
      <w:ins w:id="136" w:author="Samane Shahpouri" w:date="2024-05-17T22:29:00Z" w16du:dateUtc="2024-05-17T20:29:00Z">
        <w:r w:rsidRPr="00E24B0A">
          <w:rPr>
            <w:rFonts w:asciiTheme="majorBidi" w:hAnsiTheme="majorBidi" w:cstheme="majorBidi"/>
            <w:b/>
            <w:bCs/>
            <w:sz w:val="28"/>
            <w:szCs w:val="28"/>
            <w:rPrChange w:id="137" w:author="Samane Shahpouri" w:date="2024-05-17T23:11:00Z" w16du:dateUtc="2024-05-17T21:11:00Z">
              <w:rPr>
                <w:b/>
                <w:bCs/>
                <w:sz w:val="28"/>
                <w:szCs w:val="28"/>
              </w:rPr>
            </w:rPrChange>
          </w:rPr>
          <w:t>Author</w:t>
        </w:r>
      </w:ins>
    </w:p>
    <w:p w14:paraId="5629B0BB" w14:textId="77777777" w:rsidR="00C66FB1" w:rsidRPr="00E24B0A" w:rsidRDefault="00C66FB1" w:rsidP="00C66FB1">
      <w:pPr>
        <w:jc w:val="right"/>
        <w:rPr>
          <w:ins w:id="138" w:author="Samane Shahpouri" w:date="2024-05-17T22:29:00Z" w16du:dateUtc="2024-05-17T20:29:00Z"/>
          <w:rFonts w:asciiTheme="majorBidi" w:hAnsiTheme="majorBidi" w:cstheme="majorBidi"/>
          <w:sz w:val="28"/>
          <w:szCs w:val="28"/>
          <w:rPrChange w:id="139" w:author="Samane Shahpouri" w:date="2024-05-17T23:11:00Z" w16du:dateUtc="2024-05-17T21:11:00Z">
            <w:rPr>
              <w:ins w:id="140" w:author="Samane Shahpouri" w:date="2024-05-17T22:29:00Z" w16du:dateUtc="2024-05-17T20:29:00Z"/>
              <w:sz w:val="28"/>
              <w:szCs w:val="28"/>
            </w:rPr>
          </w:rPrChange>
        </w:rPr>
      </w:pPr>
      <w:commentRangeStart w:id="141"/>
      <w:ins w:id="142" w:author="Samane Shahpouri" w:date="2024-05-17T22:29:00Z" w16du:dateUtc="2024-05-17T20:29:00Z">
        <w:r w:rsidRPr="00E24B0A">
          <w:rPr>
            <w:rFonts w:asciiTheme="majorBidi" w:hAnsiTheme="majorBidi" w:cstheme="majorBidi"/>
            <w:sz w:val="28"/>
            <w:szCs w:val="28"/>
            <w:rPrChange w:id="143" w:author="Samane Shahpouri" w:date="2024-05-17T23:11:00Z" w16du:dateUtc="2024-05-17T21:11:00Z">
              <w:rPr>
                <w:sz w:val="28"/>
                <w:szCs w:val="28"/>
              </w:rPr>
            </w:rPrChange>
          </w:rPr>
          <w:t>Zohreh Shahpouri</w:t>
        </w:r>
        <w:commentRangeEnd w:id="141"/>
        <w:r w:rsidRPr="00E24B0A">
          <w:rPr>
            <w:rStyle w:val="CommentReference"/>
            <w:rFonts w:asciiTheme="majorBidi" w:hAnsiTheme="majorBidi" w:cstheme="majorBidi"/>
            <w:sz w:val="28"/>
            <w:szCs w:val="28"/>
            <w:rtl/>
            <w:rPrChange w:id="144" w:author="Samane Shahpouri" w:date="2024-05-17T23:11:00Z" w16du:dateUtc="2024-05-17T21:11:00Z">
              <w:rPr>
                <w:rStyle w:val="CommentReference"/>
                <w:sz w:val="28"/>
                <w:szCs w:val="28"/>
                <w:rtl/>
              </w:rPr>
            </w:rPrChange>
          </w:rPr>
          <w:commentReference w:id="141"/>
        </w:r>
      </w:ins>
    </w:p>
    <w:p w14:paraId="186DD013" w14:textId="77777777" w:rsidR="00C66FB1" w:rsidRPr="00E24B0A" w:rsidRDefault="00C66FB1" w:rsidP="00C66FB1">
      <w:pPr>
        <w:jc w:val="right"/>
        <w:rPr>
          <w:ins w:id="145" w:author="Samane Shahpouri" w:date="2024-05-17T22:29:00Z" w16du:dateUtc="2024-05-17T20:29:00Z"/>
          <w:rFonts w:asciiTheme="majorBidi" w:hAnsiTheme="majorBidi" w:cstheme="majorBidi"/>
          <w:sz w:val="28"/>
          <w:szCs w:val="28"/>
          <w:rPrChange w:id="146" w:author="Samane Shahpouri" w:date="2024-05-17T23:11:00Z" w16du:dateUtc="2024-05-17T21:11:00Z">
            <w:rPr>
              <w:ins w:id="147" w:author="Samane Shahpouri" w:date="2024-05-17T22:29:00Z" w16du:dateUtc="2024-05-17T20:29:00Z"/>
              <w:sz w:val="28"/>
              <w:szCs w:val="28"/>
            </w:rPr>
          </w:rPrChange>
        </w:rPr>
      </w:pPr>
    </w:p>
    <w:p w14:paraId="47D43016" w14:textId="77777777" w:rsidR="00C66FB1" w:rsidRPr="00E24B0A" w:rsidRDefault="00C66FB1" w:rsidP="00C66FB1">
      <w:pPr>
        <w:jc w:val="right"/>
        <w:rPr>
          <w:ins w:id="148" w:author="Samane Shahpouri" w:date="2024-05-17T22:29:00Z" w16du:dateUtc="2024-05-17T20:29:00Z"/>
          <w:rFonts w:asciiTheme="majorBidi" w:hAnsiTheme="majorBidi" w:cstheme="majorBidi"/>
          <w:sz w:val="28"/>
          <w:szCs w:val="28"/>
          <w:rPrChange w:id="149" w:author="Samane Shahpouri" w:date="2024-05-17T23:11:00Z" w16du:dateUtc="2024-05-17T21:11:00Z">
            <w:rPr>
              <w:ins w:id="150" w:author="Samane Shahpouri" w:date="2024-05-17T22:29:00Z" w16du:dateUtc="2024-05-17T20:29:00Z"/>
              <w:sz w:val="28"/>
              <w:szCs w:val="28"/>
            </w:rPr>
          </w:rPrChange>
        </w:rPr>
      </w:pPr>
      <w:ins w:id="151" w:author="Samane Shahpouri" w:date="2024-05-17T22:29:00Z" w16du:dateUtc="2024-05-17T20:29:00Z">
        <w:r w:rsidRPr="00E24B0A">
          <w:rPr>
            <w:rFonts w:asciiTheme="majorBidi" w:hAnsiTheme="majorBidi" w:cstheme="majorBidi"/>
            <w:b/>
            <w:bCs/>
            <w:sz w:val="28"/>
            <w:szCs w:val="28"/>
            <w:rPrChange w:id="152" w:author="Samane Shahpouri" w:date="2024-05-17T23:11:00Z" w16du:dateUtc="2024-05-17T21:11:00Z">
              <w:rPr>
                <w:b/>
                <w:bCs/>
                <w:sz w:val="28"/>
                <w:szCs w:val="28"/>
              </w:rPr>
            </w:rPrChange>
          </w:rPr>
          <w:t>Student</w:t>
        </w:r>
        <w:r w:rsidRPr="00E24B0A">
          <w:rPr>
            <w:rFonts w:asciiTheme="majorBidi" w:hAnsiTheme="majorBidi" w:cstheme="majorBidi"/>
            <w:sz w:val="28"/>
            <w:szCs w:val="28"/>
            <w:rPrChange w:id="153" w:author="Samane Shahpouri" w:date="2024-05-17T23:11:00Z" w16du:dateUtc="2024-05-17T21:11:00Z">
              <w:rPr>
                <w:sz w:val="28"/>
                <w:szCs w:val="28"/>
              </w:rPr>
            </w:rPrChange>
          </w:rPr>
          <w:t xml:space="preserve"> </w:t>
        </w:r>
        <w:r w:rsidRPr="00E24B0A">
          <w:rPr>
            <w:rFonts w:asciiTheme="majorBidi" w:hAnsiTheme="majorBidi" w:cstheme="majorBidi"/>
            <w:b/>
            <w:bCs/>
            <w:sz w:val="28"/>
            <w:szCs w:val="28"/>
            <w:rPrChange w:id="154" w:author="Samane Shahpouri" w:date="2024-05-17T23:11:00Z" w16du:dateUtc="2024-05-17T21:11:00Z">
              <w:rPr>
                <w:b/>
                <w:bCs/>
                <w:sz w:val="28"/>
                <w:szCs w:val="28"/>
              </w:rPr>
            </w:rPrChange>
          </w:rPr>
          <w:t>number</w:t>
        </w:r>
      </w:ins>
    </w:p>
    <w:p w14:paraId="324584E6" w14:textId="77777777" w:rsidR="00C66FB1" w:rsidRPr="00E24B0A" w:rsidRDefault="00C66FB1" w:rsidP="00C66FB1">
      <w:pPr>
        <w:jc w:val="right"/>
        <w:rPr>
          <w:ins w:id="155" w:author="Samane Shahpouri" w:date="2024-05-17T22:29:00Z" w16du:dateUtc="2024-05-17T20:29:00Z"/>
          <w:rFonts w:asciiTheme="majorBidi" w:hAnsiTheme="majorBidi" w:cstheme="majorBidi"/>
          <w:sz w:val="28"/>
          <w:szCs w:val="28"/>
          <w:rPrChange w:id="156" w:author="Samane Shahpouri" w:date="2024-05-17T23:11:00Z" w16du:dateUtc="2024-05-17T21:11:00Z">
            <w:rPr>
              <w:ins w:id="157" w:author="Samane Shahpouri" w:date="2024-05-17T22:29:00Z" w16du:dateUtc="2024-05-17T20:29:00Z"/>
              <w:sz w:val="28"/>
              <w:szCs w:val="28"/>
            </w:rPr>
          </w:rPrChange>
        </w:rPr>
      </w:pPr>
      <w:ins w:id="158" w:author="Samane Shahpouri" w:date="2024-05-17T22:29:00Z" w16du:dateUtc="2024-05-17T20:29:00Z">
        <w:r w:rsidRPr="00E24B0A">
          <w:rPr>
            <w:rFonts w:asciiTheme="majorBidi" w:hAnsiTheme="majorBidi" w:cstheme="majorBidi"/>
            <w:sz w:val="28"/>
            <w:szCs w:val="28"/>
            <w:rPrChange w:id="159" w:author="Samane Shahpouri" w:date="2024-05-17T23:11:00Z" w16du:dateUtc="2024-05-17T21:11:00Z">
              <w:rPr>
                <w:sz w:val="28"/>
                <w:szCs w:val="28"/>
              </w:rPr>
            </w:rPrChange>
          </w:rPr>
          <w:t>460145</w:t>
        </w:r>
      </w:ins>
    </w:p>
    <w:p w14:paraId="30083B48" w14:textId="77777777" w:rsidR="00C66FB1" w:rsidRPr="00E24B0A" w:rsidRDefault="00C66FB1" w:rsidP="00C66FB1">
      <w:pPr>
        <w:jc w:val="right"/>
        <w:rPr>
          <w:ins w:id="160" w:author="Samane Shahpouri" w:date="2024-05-17T22:29:00Z" w16du:dateUtc="2024-05-17T20:29:00Z"/>
          <w:rFonts w:asciiTheme="majorBidi" w:hAnsiTheme="majorBidi" w:cstheme="majorBidi"/>
          <w:sz w:val="28"/>
          <w:szCs w:val="28"/>
          <w:rPrChange w:id="161" w:author="Samane Shahpouri" w:date="2024-05-17T23:11:00Z" w16du:dateUtc="2024-05-17T21:11:00Z">
            <w:rPr>
              <w:ins w:id="162" w:author="Samane Shahpouri" w:date="2024-05-17T22:29:00Z" w16du:dateUtc="2024-05-17T20:29:00Z"/>
              <w:sz w:val="28"/>
              <w:szCs w:val="28"/>
            </w:rPr>
          </w:rPrChange>
        </w:rPr>
      </w:pPr>
    </w:p>
    <w:p w14:paraId="46D6F6D2" w14:textId="77777777" w:rsidR="00C66FB1" w:rsidRPr="00E24B0A" w:rsidRDefault="00C66FB1" w:rsidP="00C66FB1">
      <w:pPr>
        <w:jc w:val="right"/>
        <w:rPr>
          <w:ins w:id="163" w:author="Samane Shahpouri" w:date="2024-05-17T22:29:00Z" w16du:dateUtc="2024-05-17T20:29:00Z"/>
          <w:rFonts w:asciiTheme="majorBidi" w:hAnsiTheme="majorBidi" w:cstheme="majorBidi"/>
          <w:sz w:val="28"/>
          <w:szCs w:val="28"/>
          <w:rPrChange w:id="164" w:author="Samane Shahpouri" w:date="2024-05-17T23:11:00Z" w16du:dateUtc="2024-05-17T21:11:00Z">
            <w:rPr>
              <w:ins w:id="165" w:author="Samane Shahpouri" w:date="2024-05-17T22:29:00Z" w16du:dateUtc="2024-05-17T20:29:00Z"/>
              <w:sz w:val="28"/>
              <w:szCs w:val="28"/>
            </w:rPr>
          </w:rPrChange>
        </w:rPr>
      </w:pPr>
      <w:ins w:id="166" w:author="Samane Shahpouri" w:date="2024-05-17T22:29:00Z" w16du:dateUtc="2024-05-17T20:29:00Z">
        <w:r w:rsidRPr="00E24B0A">
          <w:rPr>
            <w:rFonts w:asciiTheme="majorBidi" w:hAnsiTheme="majorBidi" w:cstheme="majorBidi"/>
            <w:b/>
            <w:bCs/>
            <w:sz w:val="28"/>
            <w:szCs w:val="28"/>
            <w:rPrChange w:id="167" w:author="Samane Shahpouri" w:date="2024-05-17T23:11:00Z" w16du:dateUtc="2024-05-17T21:11:00Z">
              <w:rPr>
                <w:b/>
                <w:bCs/>
                <w:sz w:val="28"/>
                <w:szCs w:val="28"/>
              </w:rPr>
            </w:rPrChange>
          </w:rPr>
          <w:t>Study</w:t>
        </w:r>
      </w:ins>
    </w:p>
    <w:p w14:paraId="3FC7C2EF" w14:textId="77777777" w:rsidR="00C66FB1" w:rsidRPr="00E24B0A" w:rsidRDefault="00C66FB1" w:rsidP="00C66FB1">
      <w:pPr>
        <w:jc w:val="right"/>
        <w:rPr>
          <w:ins w:id="168" w:author="Samane Shahpouri" w:date="2024-05-17T22:29:00Z" w16du:dateUtc="2024-05-17T20:29:00Z"/>
          <w:rFonts w:asciiTheme="majorBidi" w:hAnsiTheme="majorBidi" w:cstheme="majorBidi"/>
          <w:sz w:val="28"/>
          <w:szCs w:val="28"/>
          <w:rPrChange w:id="169" w:author="Samane Shahpouri" w:date="2024-05-17T23:11:00Z" w16du:dateUtc="2024-05-17T21:11:00Z">
            <w:rPr>
              <w:ins w:id="170" w:author="Samane Shahpouri" w:date="2024-05-17T22:29:00Z" w16du:dateUtc="2024-05-17T20:29:00Z"/>
              <w:sz w:val="28"/>
              <w:szCs w:val="28"/>
            </w:rPr>
          </w:rPrChange>
        </w:rPr>
      </w:pPr>
      <w:ins w:id="171" w:author="Samane Shahpouri" w:date="2024-05-17T22:29:00Z" w16du:dateUtc="2024-05-17T20:29:00Z">
        <w:r w:rsidRPr="00E24B0A">
          <w:rPr>
            <w:rFonts w:asciiTheme="majorBidi" w:hAnsiTheme="majorBidi" w:cstheme="majorBidi"/>
            <w:sz w:val="28"/>
            <w:szCs w:val="28"/>
            <w:rPrChange w:id="172" w:author="Samane Shahpouri" w:date="2024-05-17T23:11:00Z" w16du:dateUtc="2024-05-17T21:11:00Z">
              <w:rPr>
                <w:sz w:val="28"/>
                <w:szCs w:val="28"/>
              </w:rPr>
            </w:rPrChange>
          </w:rPr>
          <w:t>Data Science for Life Science</w:t>
        </w:r>
      </w:ins>
    </w:p>
    <w:p w14:paraId="6D8E3332" w14:textId="77777777" w:rsidR="00C66FB1" w:rsidRPr="00E24B0A" w:rsidRDefault="00C66FB1" w:rsidP="00C66FB1">
      <w:pPr>
        <w:jc w:val="right"/>
        <w:rPr>
          <w:ins w:id="173" w:author="Samane Shahpouri" w:date="2024-05-17T22:29:00Z" w16du:dateUtc="2024-05-17T20:29:00Z"/>
          <w:rFonts w:asciiTheme="majorBidi" w:hAnsiTheme="majorBidi" w:cstheme="majorBidi"/>
          <w:sz w:val="28"/>
          <w:szCs w:val="28"/>
          <w:rPrChange w:id="174" w:author="Samane Shahpouri" w:date="2024-05-17T23:11:00Z" w16du:dateUtc="2024-05-17T21:11:00Z">
            <w:rPr>
              <w:ins w:id="175" w:author="Samane Shahpouri" w:date="2024-05-17T22:29:00Z" w16du:dateUtc="2024-05-17T20:29:00Z"/>
              <w:sz w:val="28"/>
              <w:szCs w:val="28"/>
            </w:rPr>
          </w:rPrChange>
        </w:rPr>
      </w:pPr>
    </w:p>
    <w:p w14:paraId="034F0658" w14:textId="77777777" w:rsidR="00C66FB1" w:rsidRPr="00E24B0A" w:rsidRDefault="00C66FB1" w:rsidP="00C66FB1">
      <w:pPr>
        <w:jc w:val="right"/>
        <w:rPr>
          <w:ins w:id="176" w:author="Samane Shahpouri" w:date="2024-05-17T22:29:00Z" w16du:dateUtc="2024-05-17T20:29:00Z"/>
          <w:rFonts w:asciiTheme="majorBidi" w:hAnsiTheme="majorBidi" w:cstheme="majorBidi"/>
          <w:sz w:val="28"/>
          <w:szCs w:val="28"/>
          <w:rPrChange w:id="177" w:author="Samane Shahpouri" w:date="2024-05-17T23:11:00Z" w16du:dateUtc="2024-05-17T21:11:00Z">
            <w:rPr>
              <w:ins w:id="178" w:author="Samane Shahpouri" w:date="2024-05-17T22:29:00Z" w16du:dateUtc="2024-05-17T20:29:00Z"/>
              <w:sz w:val="28"/>
              <w:szCs w:val="28"/>
            </w:rPr>
          </w:rPrChange>
        </w:rPr>
      </w:pPr>
      <w:ins w:id="179" w:author="Samane Shahpouri" w:date="2024-05-17T22:29:00Z" w16du:dateUtc="2024-05-17T20:29:00Z">
        <w:r w:rsidRPr="00E24B0A">
          <w:rPr>
            <w:rFonts w:asciiTheme="majorBidi" w:hAnsiTheme="majorBidi" w:cstheme="majorBidi"/>
            <w:b/>
            <w:bCs/>
            <w:sz w:val="28"/>
            <w:szCs w:val="28"/>
            <w:rPrChange w:id="180" w:author="Samane Shahpouri" w:date="2024-05-17T23:11:00Z" w16du:dateUtc="2024-05-17T21:11:00Z">
              <w:rPr>
                <w:b/>
                <w:bCs/>
                <w:sz w:val="28"/>
                <w:szCs w:val="28"/>
              </w:rPr>
            </w:rPrChange>
          </w:rPr>
          <w:t>Institute</w:t>
        </w:r>
      </w:ins>
    </w:p>
    <w:p w14:paraId="09B31725" w14:textId="77777777" w:rsidR="00C66FB1" w:rsidRPr="00E24B0A" w:rsidRDefault="00C66FB1" w:rsidP="00C66FB1">
      <w:pPr>
        <w:jc w:val="right"/>
        <w:rPr>
          <w:ins w:id="181" w:author="Samane Shahpouri" w:date="2024-05-17T22:29:00Z" w16du:dateUtc="2024-05-17T20:29:00Z"/>
          <w:rFonts w:asciiTheme="majorBidi" w:hAnsiTheme="majorBidi" w:cstheme="majorBidi"/>
          <w:sz w:val="28"/>
          <w:szCs w:val="28"/>
          <w:rPrChange w:id="182" w:author="Samane Shahpouri" w:date="2024-05-17T23:11:00Z" w16du:dateUtc="2024-05-17T21:11:00Z">
            <w:rPr>
              <w:ins w:id="183" w:author="Samane Shahpouri" w:date="2024-05-17T22:29:00Z" w16du:dateUtc="2024-05-17T20:29:00Z"/>
              <w:sz w:val="28"/>
              <w:szCs w:val="28"/>
            </w:rPr>
          </w:rPrChange>
        </w:rPr>
      </w:pPr>
      <w:ins w:id="184" w:author="Samane Shahpouri" w:date="2024-05-17T22:29:00Z" w16du:dateUtc="2024-05-17T20:29:00Z">
        <w:r w:rsidRPr="00E24B0A">
          <w:rPr>
            <w:rFonts w:asciiTheme="majorBidi" w:hAnsiTheme="majorBidi" w:cstheme="majorBidi"/>
            <w:sz w:val="28"/>
            <w:szCs w:val="28"/>
            <w:rPrChange w:id="185" w:author="Samane Shahpouri" w:date="2024-05-17T23:11:00Z" w16du:dateUtc="2024-05-17T21:11:00Z">
              <w:rPr>
                <w:sz w:val="28"/>
                <w:szCs w:val="28"/>
              </w:rPr>
            </w:rPrChange>
          </w:rPr>
          <w:t>Hanze University of Applied Sciences</w:t>
        </w:r>
      </w:ins>
    </w:p>
    <w:p w14:paraId="368B8A43" w14:textId="77777777" w:rsidR="00C66FB1" w:rsidRPr="00E24B0A" w:rsidRDefault="00C66FB1" w:rsidP="00C66FB1">
      <w:pPr>
        <w:jc w:val="right"/>
        <w:rPr>
          <w:ins w:id="186" w:author="Samane Shahpouri" w:date="2024-05-17T22:29:00Z" w16du:dateUtc="2024-05-17T20:29:00Z"/>
          <w:rFonts w:asciiTheme="majorBidi" w:hAnsiTheme="majorBidi" w:cstheme="majorBidi"/>
          <w:sz w:val="28"/>
          <w:szCs w:val="28"/>
          <w:rPrChange w:id="187" w:author="Samane Shahpouri" w:date="2024-05-17T23:11:00Z" w16du:dateUtc="2024-05-17T21:11:00Z">
            <w:rPr>
              <w:ins w:id="188" w:author="Samane Shahpouri" w:date="2024-05-17T22:29:00Z" w16du:dateUtc="2024-05-17T20:29:00Z"/>
              <w:sz w:val="28"/>
              <w:szCs w:val="28"/>
            </w:rPr>
          </w:rPrChange>
        </w:rPr>
      </w:pPr>
      <w:ins w:id="189" w:author="Samane Shahpouri" w:date="2024-05-17T22:29:00Z" w16du:dateUtc="2024-05-17T20:29:00Z">
        <w:r w:rsidRPr="00E24B0A">
          <w:rPr>
            <w:rFonts w:asciiTheme="majorBidi" w:hAnsiTheme="majorBidi" w:cstheme="majorBidi"/>
            <w:sz w:val="28"/>
            <w:szCs w:val="28"/>
            <w:rPrChange w:id="190" w:author="Samane Shahpouri" w:date="2024-05-17T23:11:00Z" w16du:dateUtc="2024-05-17T21:11:00Z">
              <w:rPr>
                <w:sz w:val="28"/>
                <w:szCs w:val="28"/>
              </w:rPr>
            </w:rPrChange>
          </w:rPr>
          <w:t>Institute of Life Science &amp; Technology</w:t>
        </w:r>
      </w:ins>
    </w:p>
    <w:p w14:paraId="2243F011" w14:textId="77777777" w:rsidR="00C66FB1" w:rsidRPr="00E24B0A" w:rsidRDefault="00C66FB1" w:rsidP="00C66FB1">
      <w:pPr>
        <w:jc w:val="right"/>
        <w:rPr>
          <w:ins w:id="191" w:author="Samane Shahpouri" w:date="2024-05-17T22:29:00Z" w16du:dateUtc="2024-05-17T20:29:00Z"/>
          <w:rFonts w:asciiTheme="majorBidi" w:hAnsiTheme="majorBidi" w:cstheme="majorBidi"/>
          <w:sz w:val="28"/>
          <w:szCs w:val="28"/>
          <w:rPrChange w:id="192" w:author="Samane Shahpouri" w:date="2024-05-17T23:11:00Z" w16du:dateUtc="2024-05-17T21:11:00Z">
            <w:rPr>
              <w:ins w:id="193" w:author="Samane Shahpouri" w:date="2024-05-17T22:29:00Z" w16du:dateUtc="2024-05-17T20:29:00Z"/>
              <w:sz w:val="28"/>
              <w:szCs w:val="28"/>
            </w:rPr>
          </w:rPrChange>
        </w:rPr>
      </w:pPr>
    </w:p>
    <w:p w14:paraId="235D8E86" w14:textId="77777777" w:rsidR="00C66FB1" w:rsidRPr="00E24B0A" w:rsidRDefault="00C66FB1" w:rsidP="00C66FB1">
      <w:pPr>
        <w:jc w:val="right"/>
        <w:rPr>
          <w:ins w:id="194" w:author="Samane Shahpouri" w:date="2024-05-17T22:29:00Z" w16du:dateUtc="2024-05-17T20:29:00Z"/>
          <w:rFonts w:asciiTheme="majorBidi" w:hAnsiTheme="majorBidi" w:cstheme="majorBidi"/>
          <w:sz w:val="28"/>
          <w:szCs w:val="28"/>
          <w:rPrChange w:id="195" w:author="Samane Shahpouri" w:date="2024-05-17T23:11:00Z" w16du:dateUtc="2024-05-17T21:11:00Z">
            <w:rPr>
              <w:ins w:id="196" w:author="Samane Shahpouri" w:date="2024-05-17T22:29:00Z" w16du:dateUtc="2024-05-17T20:29:00Z"/>
              <w:sz w:val="28"/>
              <w:szCs w:val="28"/>
            </w:rPr>
          </w:rPrChange>
        </w:rPr>
      </w:pPr>
      <w:ins w:id="197" w:author="Samane Shahpouri" w:date="2024-05-17T22:29:00Z" w16du:dateUtc="2024-05-17T20:29:00Z">
        <w:r w:rsidRPr="00E24B0A">
          <w:rPr>
            <w:rFonts w:asciiTheme="majorBidi" w:hAnsiTheme="majorBidi" w:cstheme="majorBidi"/>
            <w:b/>
            <w:bCs/>
            <w:sz w:val="28"/>
            <w:szCs w:val="28"/>
            <w:rPrChange w:id="198" w:author="Samane Shahpouri" w:date="2024-05-17T23:11:00Z" w16du:dateUtc="2024-05-17T21:11:00Z">
              <w:rPr>
                <w:b/>
                <w:bCs/>
                <w:sz w:val="28"/>
                <w:szCs w:val="28"/>
              </w:rPr>
            </w:rPrChange>
          </w:rPr>
          <w:t>Supervisor</w:t>
        </w:r>
      </w:ins>
    </w:p>
    <w:p w14:paraId="5731760E" w14:textId="77777777" w:rsidR="00C66FB1" w:rsidRPr="00E24B0A" w:rsidRDefault="00C66FB1" w:rsidP="00C66FB1">
      <w:pPr>
        <w:jc w:val="right"/>
        <w:rPr>
          <w:ins w:id="199" w:author="Samane Shahpouri" w:date="2024-05-17T22:29:00Z" w16du:dateUtc="2024-05-17T20:29:00Z"/>
          <w:rFonts w:asciiTheme="majorBidi" w:hAnsiTheme="majorBidi" w:cstheme="majorBidi"/>
          <w:rPrChange w:id="200" w:author="Samane Shahpouri" w:date="2024-05-17T23:11:00Z" w16du:dateUtc="2024-05-17T21:11:00Z">
            <w:rPr>
              <w:ins w:id="201" w:author="Samane Shahpouri" w:date="2024-05-17T22:29:00Z" w16du:dateUtc="2024-05-17T20:29:00Z"/>
            </w:rPr>
          </w:rPrChange>
        </w:rPr>
      </w:pPr>
      <w:proofErr w:type="spellStart"/>
      <w:ins w:id="202" w:author="Samane Shahpouri" w:date="2024-05-17T22:29:00Z" w16du:dateUtc="2024-05-17T20:29:00Z">
        <w:r w:rsidRPr="00E24B0A">
          <w:rPr>
            <w:rFonts w:asciiTheme="majorBidi" w:hAnsiTheme="majorBidi" w:cstheme="majorBidi"/>
            <w:sz w:val="28"/>
            <w:szCs w:val="28"/>
            <w:rPrChange w:id="203" w:author="Samane Shahpouri" w:date="2024-05-17T23:11:00Z" w16du:dateUtc="2024-05-17T21:11:00Z">
              <w:rPr>
                <w:sz w:val="28"/>
                <w:szCs w:val="28"/>
              </w:rPr>
            </w:rPrChange>
          </w:rPr>
          <w:t>Dr.</w:t>
        </w:r>
        <w:proofErr w:type="spellEnd"/>
        <w:r w:rsidRPr="00E24B0A">
          <w:rPr>
            <w:rFonts w:asciiTheme="majorBidi" w:hAnsiTheme="majorBidi" w:cstheme="majorBidi"/>
            <w:sz w:val="28"/>
            <w:szCs w:val="28"/>
            <w:rPrChange w:id="204" w:author="Samane Shahpouri" w:date="2024-05-17T23:11:00Z" w16du:dateUtc="2024-05-17T21:11:00Z">
              <w:rPr>
                <w:sz w:val="28"/>
                <w:szCs w:val="28"/>
              </w:rPr>
            </w:rPrChange>
          </w:rPr>
          <w:t xml:space="preserve"> Isaac Shiri</w:t>
        </w:r>
        <w:r w:rsidRPr="00E24B0A">
          <w:rPr>
            <w:rFonts w:asciiTheme="majorBidi" w:hAnsiTheme="majorBidi" w:cstheme="majorBidi"/>
            <w:sz w:val="32"/>
            <w:szCs w:val="32"/>
            <w:rPrChange w:id="205" w:author="Samane Shahpouri" w:date="2024-05-17T23:11:00Z" w16du:dateUtc="2024-05-17T21:11:00Z">
              <w:rPr>
                <w:sz w:val="32"/>
                <w:szCs w:val="32"/>
              </w:rPr>
            </w:rPrChange>
          </w:rPr>
          <w:t xml:space="preserve"> Lord</w:t>
        </w:r>
      </w:ins>
    </w:p>
    <w:p w14:paraId="1F8AECF3" w14:textId="77777777" w:rsidR="00C66FB1" w:rsidRPr="00E24B0A" w:rsidRDefault="00C66FB1" w:rsidP="00C66FB1">
      <w:pPr>
        <w:jc w:val="right"/>
        <w:rPr>
          <w:ins w:id="206" w:author="Samane Shahpouri" w:date="2024-05-17T22:29:00Z" w16du:dateUtc="2024-05-17T20:29:00Z"/>
          <w:rFonts w:asciiTheme="majorBidi" w:hAnsiTheme="majorBidi" w:cstheme="majorBidi"/>
          <w:rPrChange w:id="207" w:author="Samane Shahpouri" w:date="2024-05-17T23:11:00Z" w16du:dateUtc="2024-05-17T21:11:00Z">
            <w:rPr>
              <w:ins w:id="208" w:author="Samane Shahpouri" w:date="2024-05-17T22:29:00Z" w16du:dateUtc="2024-05-17T20:29:00Z"/>
            </w:rPr>
          </w:rPrChange>
        </w:rPr>
      </w:pPr>
    </w:p>
    <w:p w14:paraId="2FB0F567" w14:textId="77777777" w:rsidR="00C66FB1" w:rsidRPr="00E24B0A" w:rsidRDefault="00C66FB1" w:rsidP="00C66FB1">
      <w:pPr>
        <w:jc w:val="right"/>
        <w:rPr>
          <w:ins w:id="209" w:author="Samane Shahpouri" w:date="2024-05-17T22:29:00Z" w16du:dateUtc="2024-05-17T20:29:00Z"/>
          <w:rFonts w:asciiTheme="majorBidi" w:hAnsiTheme="majorBidi" w:cstheme="majorBidi"/>
          <w:rPrChange w:id="210" w:author="Samane Shahpouri" w:date="2024-05-17T23:11:00Z" w16du:dateUtc="2024-05-17T21:11:00Z">
            <w:rPr>
              <w:ins w:id="211" w:author="Samane Shahpouri" w:date="2024-05-17T22:29:00Z" w16du:dateUtc="2024-05-17T20:29:00Z"/>
            </w:rPr>
          </w:rPrChange>
        </w:rPr>
      </w:pPr>
    </w:p>
    <w:p w14:paraId="32C34311" w14:textId="4813C9C8" w:rsidR="00C66FB1" w:rsidRPr="00E24B0A" w:rsidRDefault="00C66FB1">
      <w:pPr>
        <w:pStyle w:val="Heading1"/>
        <w:rPr>
          <w:ins w:id="212" w:author="Samane Shahpouri" w:date="2024-05-17T22:29:00Z" w16du:dateUtc="2024-05-17T20:29:00Z"/>
          <w:rFonts w:asciiTheme="majorBidi" w:hAnsiTheme="majorBidi" w:cstheme="majorBidi"/>
          <w:b w:val="0"/>
          <w:bCs w:val="0"/>
          <w:rPrChange w:id="213" w:author="Samane Shahpouri" w:date="2024-05-17T23:11:00Z" w16du:dateUtc="2024-05-17T21:11:00Z">
            <w:rPr>
              <w:ins w:id="214" w:author="Samane Shahpouri" w:date="2024-05-17T22:29:00Z" w16du:dateUtc="2024-05-17T20:29:00Z"/>
              <w:b/>
              <w:bCs/>
            </w:rPr>
          </w:rPrChange>
        </w:rPr>
        <w:pPrChange w:id="215" w:author="Samane Shahpouri" w:date="2024-05-17T22:46:00Z" w16du:dateUtc="2024-05-17T20:46:00Z">
          <w:pPr>
            <w:jc w:val="both"/>
          </w:pPr>
        </w:pPrChange>
      </w:pPr>
      <w:bookmarkStart w:id="216" w:name="_Toc167046464"/>
      <w:ins w:id="217" w:author="Samane Shahpouri" w:date="2024-05-17T22:29:00Z" w16du:dateUtc="2024-05-17T20:29:00Z">
        <w:r w:rsidRPr="00E24B0A">
          <w:rPr>
            <w:rFonts w:asciiTheme="majorBidi" w:hAnsiTheme="majorBidi" w:cstheme="majorBidi"/>
            <w:rPrChange w:id="218" w:author="Samane Shahpouri" w:date="2024-05-17T23:11:00Z" w16du:dateUtc="2024-05-17T21:11:00Z">
              <w:rPr/>
            </w:rPrChange>
          </w:rPr>
          <w:t>Abstract</w:t>
        </w:r>
        <w:bookmarkEnd w:id="216"/>
      </w:ins>
    </w:p>
    <w:p w14:paraId="07F0A411" w14:textId="77777777" w:rsidR="00C66FB1" w:rsidRPr="00E24B0A" w:rsidRDefault="00C66FB1" w:rsidP="00C66FB1">
      <w:pPr>
        <w:jc w:val="both"/>
        <w:rPr>
          <w:ins w:id="219" w:author="Samane Shahpouri" w:date="2024-05-17T22:29:00Z" w16du:dateUtc="2024-05-17T20:29:00Z"/>
          <w:rFonts w:asciiTheme="majorBidi" w:hAnsiTheme="majorBidi" w:cstheme="majorBidi"/>
          <w:sz w:val="24"/>
          <w:szCs w:val="24"/>
          <w:rPrChange w:id="220" w:author="Samane Shahpouri" w:date="2024-05-17T23:11:00Z" w16du:dateUtc="2024-05-17T21:11:00Z">
            <w:rPr>
              <w:ins w:id="221" w:author="Samane Shahpouri" w:date="2024-05-17T22:29:00Z" w16du:dateUtc="2024-05-17T20:29:00Z"/>
            </w:rPr>
          </w:rPrChange>
        </w:rPr>
      </w:pPr>
      <w:ins w:id="222" w:author="Samane Shahpouri" w:date="2024-05-17T22:29:00Z" w16du:dateUtc="2024-05-17T20:29:00Z">
        <w:r w:rsidRPr="00E24B0A">
          <w:rPr>
            <w:rFonts w:asciiTheme="majorBidi" w:hAnsiTheme="majorBidi" w:cstheme="majorBidi"/>
            <w:sz w:val="24"/>
            <w:szCs w:val="24"/>
            <w:rPrChange w:id="223" w:author="Samane Shahpouri" w:date="2024-05-17T23:11:00Z" w16du:dateUtc="2024-05-17T21:11:00Z">
              <w:rPr/>
            </w:rPrChange>
          </w:rPr>
          <w:t>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w:t>
        </w:r>
        <w:proofErr w:type="spellStart"/>
        <w:r w:rsidRPr="00E24B0A">
          <w:rPr>
            <w:rFonts w:asciiTheme="majorBidi" w:hAnsiTheme="majorBidi" w:cstheme="majorBidi"/>
            <w:sz w:val="24"/>
            <w:szCs w:val="24"/>
            <w:rPrChange w:id="224" w:author="Samane Shahpouri" w:date="2024-05-17T23:11:00Z" w16du:dateUtc="2024-05-17T21:11:00Z">
              <w:rPr/>
            </w:rPrChange>
          </w:rPr>
          <w:t>Center</w:t>
        </w:r>
        <w:proofErr w:type="spellEnd"/>
        <w:r w:rsidRPr="00E24B0A">
          <w:rPr>
            <w:rFonts w:asciiTheme="majorBidi" w:hAnsiTheme="majorBidi" w:cstheme="majorBidi"/>
            <w:sz w:val="24"/>
            <w:szCs w:val="24"/>
            <w:rPrChange w:id="225" w:author="Samane Shahpouri" w:date="2024-05-17T23:11:00Z" w16du:dateUtc="2024-05-17T21:11:00Z">
              <w:rPr/>
            </w:rPrChange>
          </w:rPr>
          <w:t xml:space="preserve"> DL Model (IMCM) to address direct ASC of PET images and evaluate its performance in removing image artifacts.</w:t>
        </w:r>
      </w:ins>
    </w:p>
    <w:p w14:paraId="35D2DF31" w14:textId="44C90C45" w:rsidR="00C66FB1" w:rsidRPr="00E24B0A" w:rsidRDefault="00C66FB1" w:rsidP="00C66FB1">
      <w:pPr>
        <w:jc w:val="both"/>
        <w:rPr>
          <w:ins w:id="226" w:author="Samane Shahpouri" w:date="2024-05-17T22:29:00Z" w16du:dateUtc="2024-05-17T20:29:00Z"/>
          <w:rFonts w:asciiTheme="majorBidi" w:hAnsiTheme="majorBidi" w:cstheme="majorBidi"/>
          <w:sz w:val="24"/>
          <w:szCs w:val="24"/>
          <w:rPrChange w:id="227" w:author="Samane Shahpouri" w:date="2024-05-17T23:11:00Z" w16du:dateUtc="2024-05-17T21:11:00Z">
            <w:rPr>
              <w:ins w:id="228" w:author="Samane Shahpouri" w:date="2024-05-17T22:29:00Z" w16du:dateUtc="2024-05-17T20:29:00Z"/>
            </w:rPr>
          </w:rPrChange>
        </w:rPr>
      </w:pPr>
      <w:ins w:id="229" w:author="Samane Shahpouri" w:date="2024-05-17T22:29:00Z" w16du:dateUtc="2024-05-17T20:29:00Z">
        <w:r w:rsidRPr="00E24B0A">
          <w:rPr>
            <w:rFonts w:asciiTheme="majorBidi" w:hAnsiTheme="majorBidi" w:cstheme="majorBidi"/>
            <w:sz w:val="24"/>
            <w:szCs w:val="24"/>
            <w:rPrChange w:id="230" w:author="Samane Shahpouri" w:date="2024-05-17T23:11:00Z" w16du:dateUtc="2024-05-17T21:11:00Z">
              <w:rPr/>
            </w:rPrChange>
          </w:rPr>
          <w:t xml:space="preserve">A total of 270 clean and artifact-free images were selected from a collection of over 2000 patient images undergoing </w:t>
        </w:r>
        <w:r w:rsidRPr="00E24B0A">
          <w:rPr>
            <w:rFonts w:asciiTheme="majorBidi" w:hAnsiTheme="majorBidi" w:cstheme="majorBidi"/>
            <w:sz w:val="24"/>
            <w:szCs w:val="24"/>
            <w:vertAlign w:val="superscript"/>
            <w:rPrChange w:id="231" w:author="Samane Shahpouri" w:date="2024-05-17T23:11:00Z" w16du:dateUtc="2024-05-17T21:11:00Z">
              <w:rPr>
                <w:vertAlign w:val="superscript"/>
              </w:rPr>
            </w:rPrChange>
          </w:rPr>
          <w:t>68</w:t>
        </w:r>
        <w:r w:rsidRPr="00E24B0A">
          <w:rPr>
            <w:rFonts w:asciiTheme="majorBidi" w:hAnsiTheme="majorBidi" w:cstheme="majorBidi"/>
            <w:sz w:val="24"/>
            <w:szCs w:val="24"/>
            <w:rPrChange w:id="232" w:author="Samane Shahpouri" w:date="2024-05-17T23:11:00Z" w16du:dateUtc="2024-05-17T21:11:00Z">
              <w:rPr/>
            </w:rPrChange>
          </w:rPr>
          <w:t xml:space="preserve">Ga and </w:t>
        </w:r>
        <w:r w:rsidRPr="00E24B0A">
          <w:rPr>
            <w:rFonts w:asciiTheme="majorBidi" w:hAnsiTheme="majorBidi" w:cstheme="majorBidi"/>
            <w:sz w:val="24"/>
            <w:szCs w:val="24"/>
            <w:vertAlign w:val="superscript"/>
            <w:rPrChange w:id="233" w:author="Samane Shahpouri" w:date="2024-05-17T23:11:00Z" w16du:dateUtc="2024-05-17T21:11:00Z">
              <w:rPr>
                <w:vertAlign w:val="superscript"/>
              </w:rPr>
            </w:rPrChange>
          </w:rPr>
          <w:t>18</w:t>
        </w:r>
        <w:r w:rsidRPr="00E24B0A">
          <w:rPr>
            <w:rFonts w:asciiTheme="majorBidi" w:hAnsiTheme="majorBidi" w:cstheme="majorBidi"/>
            <w:sz w:val="24"/>
            <w:szCs w:val="24"/>
            <w:rPrChange w:id="234" w:author="Samane Shahpouri" w:date="2024-05-17T23:11:00Z" w16du:dateUtc="2024-05-17T21:11:00Z">
              <w:rPr/>
            </w:rPrChange>
          </w:rPr>
          <w:t xml:space="preserve">F-FDG PET/CT scans across seven </w:t>
        </w:r>
        <w:proofErr w:type="spellStart"/>
        <w:r w:rsidRPr="00E24B0A">
          <w:rPr>
            <w:rFonts w:asciiTheme="majorBidi" w:hAnsiTheme="majorBidi" w:cstheme="majorBidi"/>
            <w:sz w:val="24"/>
            <w:szCs w:val="24"/>
            <w:rPrChange w:id="235" w:author="Samane Shahpouri" w:date="2024-05-17T23:11:00Z" w16du:dateUtc="2024-05-17T21:11:00Z">
              <w:rPr/>
            </w:rPrChange>
          </w:rPr>
          <w:t>centers</w:t>
        </w:r>
        <w:proofErr w:type="spellEnd"/>
        <w:r w:rsidRPr="00E24B0A">
          <w:rPr>
            <w:rFonts w:asciiTheme="majorBidi" w:hAnsiTheme="majorBidi" w:cstheme="majorBidi"/>
            <w:sz w:val="24"/>
            <w:szCs w:val="24"/>
            <w:rPrChange w:id="236" w:author="Samane Shahpouri" w:date="2024-05-17T23:11:00Z" w16du:dateUtc="2024-05-17T21:11:00Z">
              <w:rPr/>
            </w:rPrChange>
          </w:rPr>
          <w:t xml:space="preserve">. Three </w:t>
        </w:r>
        <w:proofErr w:type="spellStart"/>
        <w:r w:rsidRPr="00E24B0A">
          <w:rPr>
            <w:rFonts w:asciiTheme="majorBidi" w:hAnsiTheme="majorBidi" w:cstheme="majorBidi"/>
            <w:sz w:val="24"/>
            <w:szCs w:val="24"/>
            <w:rPrChange w:id="237" w:author="Samane Shahpouri" w:date="2024-05-17T23:11:00Z" w16du:dateUtc="2024-05-17T21:11:00Z">
              <w:rPr/>
            </w:rPrChange>
          </w:rPr>
          <w:t>centers</w:t>
        </w:r>
        <w:proofErr w:type="spellEnd"/>
        <w:r w:rsidRPr="00E24B0A">
          <w:rPr>
            <w:rFonts w:asciiTheme="majorBidi" w:hAnsiTheme="majorBidi" w:cstheme="majorBidi"/>
            <w:sz w:val="24"/>
            <w:szCs w:val="24"/>
            <w:rPrChange w:id="238" w:author="Samane Shahpouri" w:date="2024-05-17T23:11:00Z" w16du:dateUtc="2024-05-17T21:11:00Z">
              <w:rPr/>
            </w:rPrChange>
          </w:rPr>
          <w:t xml:space="preserve"> were designated for external testing: one for </w:t>
        </w:r>
        <w:r w:rsidRPr="00E24B0A">
          <w:rPr>
            <w:rFonts w:asciiTheme="majorBidi" w:hAnsiTheme="majorBidi" w:cstheme="majorBidi"/>
            <w:sz w:val="24"/>
            <w:szCs w:val="24"/>
            <w:vertAlign w:val="superscript"/>
            <w:rPrChange w:id="239" w:author="Samane Shahpouri" w:date="2024-05-17T23:11:00Z" w16du:dateUtc="2024-05-17T21:11:00Z">
              <w:rPr>
                <w:vertAlign w:val="superscript"/>
              </w:rPr>
            </w:rPrChange>
          </w:rPr>
          <w:t>68</w:t>
        </w:r>
        <w:r w:rsidRPr="00E24B0A">
          <w:rPr>
            <w:rFonts w:asciiTheme="majorBidi" w:hAnsiTheme="majorBidi" w:cstheme="majorBidi"/>
            <w:sz w:val="24"/>
            <w:szCs w:val="24"/>
            <w:rPrChange w:id="240" w:author="Samane Shahpouri" w:date="2024-05-17T23:11:00Z" w16du:dateUtc="2024-05-17T21:11:00Z">
              <w:rPr/>
            </w:rPrChange>
          </w:rPr>
          <w:t>Ga data (</w:t>
        </w:r>
      </w:ins>
      <w:ins w:id="241" w:author="Samane Shahpouri" w:date="2024-05-19T21:11:00Z" w16du:dateUtc="2024-05-19T19:11:00Z">
        <w:r w:rsidR="008B3E6E">
          <w:rPr>
            <w:rFonts w:asciiTheme="majorBidi" w:hAnsiTheme="majorBidi" w:cstheme="majorBidi"/>
            <w:sz w:val="24"/>
            <w:szCs w:val="24"/>
          </w:rPr>
          <w:t>Cross-</w:t>
        </w:r>
        <w:proofErr w:type="spellStart"/>
        <w:r w:rsidR="008B3E6E">
          <w:rPr>
            <w:rFonts w:asciiTheme="majorBidi" w:hAnsiTheme="majorBidi" w:cstheme="majorBidi"/>
            <w:sz w:val="24"/>
            <w:szCs w:val="24"/>
          </w:rPr>
          <w:t>Center</w:t>
        </w:r>
      </w:ins>
      <w:proofErr w:type="spellEnd"/>
      <w:ins w:id="242" w:author="Samane Shahpouri" w:date="2024-05-17T22:29:00Z" w16du:dateUtc="2024-05-17T20:29:00Z">
        <w:r w:rsidRPr="00E24B0A">
          <w:rPr>
            <w:rFonts w:asciiTheme="majorBidi" w:hAnsiTheme="majorBidi" w:cstheme="majorBidi"/>
            <w:sz w:val="24"/>
            <w:szCs w:val="24"/>
            <w:rPrChange w:id="243" w:author="Samane Shahpouri" w:date="2024-05-17T23:11:00Z" w16du:dateUtc="2024-05-17T21:11:00Z">
              <w:rPr/>
            </w:rPrChange>
          </w:rPr>
          <w:t xml:space="preserve">) and two for </w:t>
        </w:r>
        <w:r w:rsidRPr="00E24B0A">
          <w:rPr>
            <w:rFonts w:asciiTheme="majorBidi" w:hAnsiTheme="majorBidi" w:cstheme="majorBidi"/>
            <w:sz w:val="24"/>
            <w:szCs w:val="24"/>
            <w:vertAlign w:val="superscript"/>
            <w:rPrChange w:id="244" w:author="Samane Shahpouri" w:date="2024-05-17T23:11:00Z" w16du:dateUtc="2024-05-17T21:11:00Z">
              <w:rPr>
                <w:vertAlign w:val="superscript"/>
              </w:rPr>
            </w:rPrChange>
          </w:rPr>
          <w:t>18</w:t>
        </w:r>
        <w:r w:rsidRPr="00E24B0A">
          <w:rPr>
            <w:rFonts w:asciiTheme="majorBidi" w:hAnsiTheme="majorBidi" w:cstheme="majorBidi"/>
            <w:sz w:val="24"/>
            <w:szCs w:val="24"/>
            <w:rPrChange w:id="245" w:author="Samane Shahpouri" w:date="2024-05-17T23:11:00Z" w16du:dateUtc="2024-05-17T21:11:00Z">
              <w:rPr/>
            </w:rPrChange>
          </w:rPr>
          <w:t>F-FDG data (</w:t>
        </w:r>
      </w:ins>
      <w:ins w:id="246" w:author="Samane Shahpouri" w:date="2024-05-19T21:11:00Z" w16du:dateUtc="2024-05-19T19:11:00Z">
        <w:r w:rsidR="008B3E6E">
          <w:rPr>
            <w:rFonts w:asciiTheme="majorBidi" w:hAnsiTheme="majorBidi" w:cstheme="majorBidi"/>
            <w:sz w:val="24"/>
            <w:szCs w:val="24"/>
          </w:rPr>
          <w:t>Cro</w:t>
        </w:r>
      </w:ins>
      <w:ins w:id="247" w:author="Samane Shahpouri" w:date="2024-05-19T21:12:00Z" w16du:dateUtc="2024-05-19T19:12:00Z">
        <w:r w:rsidR="008B3E6E">
          <w:rPr>
            <w:rFonts w:asciiTheme="majorBidi" w:hAnsiTheme="majorBidi" w:cstheme="majorBidi"/>
            <w:sz w:val="24"/>
            <w:szCs w:val="24"/>
          </w:rPr>
          <w:t>ss-Tracer</w:t>
        </w:r>
      </w:ins>
      <w:ins w:id="248" w:author="Samane Shahpouri" w:date="2024-05-17T22:29:00Z" w16du:dateUtc="2024-05-17T20:29:00Z">
        <w:r w:rsidRPr="00E24B0A">
          <w:rPr>
            <w:rFonts w:asciiTheme="majorBidi" w:hAnsiTheme="majorBidi" w:cstheme="majorBidi"/>
            <w:sz w:val="24"/>
            <w:szCs w:val="24"/>
            <w:rPrChange w:id="249" w:author="Samane Shahpouri" w:date="2024-05-17T23:11:00Z" w16du:dateUtc="2024-05-17T21:11:00Z">
              <w:rPr/>
            </w:rPrChange>
          </w:rPr>
          <w:t xml:space="preserve">). A dedicated 3D-UNet model employing a deep supervision strategy was trained on artifact-free images from four </w:t>
        </w:r>
        <w:proofErr w:type="spellStart"/>
        <w:r w:rsidRPr="00E24B0A">
          <w:rPr>
            <w:rFonts w:asciiTheme="majorBidi" w:hAnsiTheme="majorBidi" w:cstheme="majorBidi"/>
            <w:sz w:val="24"/>
            <w:szCs w:val="24"/>
            <w:rPrChange w:id="250" w:author="Samane Shahpouri" w:date="2024-05-17T23:11:00Z" w16du:dateUtc="2024-05-17T21:11:00Z">
              <w:rPr/>
            </w:rPrChange>
          </w:rPr>
          <w:t>centers</w:t>
        </w:r>
        <w:proofErr w:type="spellEnd"/>
        <w:r w:rsidRPr="00E24B0A">
          <w:rPr>
            <w:rFonts w:asciiTheme="majorBidi" w:hAnsiTheme="majorBidi" w:cstheme="majorBidi"/>
            <w:sz w:val="24"/>
            <w:szCs w:val="24"/>
            <w:rPrChange w:id="251" w:author="Samane Shahpouri" w:date="2024-05-17T23:11:00Z" w16du:dateUtc="2024-05-17T21:11:00Z">
              <w:rPr/>
            </w:rPrChange>
          </w:rPr>
          <w:t>. The model's performance was then evaluated quantitatively and qualitatively for artifact correction on three external test sets.</w:t>
        </w:r>
      </w:ins>
    </w:p>
    <w:p w14:paraId="75C92B6C" w14:textId="64DB8258" w:rsidR="00C66FB1" w:rsidRPr="00E24B0A" w:rsidRDefault="00C66FB1" w:rsidP="00C66FB1">
      <w:pPr>
        <w:jc w:val="both"/>
        <w:rPr>
          <w:ins w:id="252" w:author="Samane Shahpouri" w:date="2024-05-17T22:29:00Z" w16du:dateUtc="2024-05-17T20:29:00Z"/>
          <w:rFonts w:asciiTheme="majorBidi" w:hAnsiTheme="majorBidi" w:cstheme="majorBidi"/>
          <w:sz w:val="24"/>
          <w:szCs w:val="24"/>
          <w:rPrChange w:id="253" w:author="Samane Shahpouri" w:date="2024-05-17T23:11:00Z" w16du:dateUtc="2024-05-17T21:11:00Z">
            <w:rPr>
              <w:ins w:id="254" w:author="Samane Shahpouri" w:date="2024-05-17T22:29:00Z" w16du:dateUtc="2024-05-17T20:29:00Z"/>
            </w:rPr>
          </w:rPrChange>
        </w:rPr>
      </w:pPr>
      <w:ins w:id="255" w:author="Samane Shahpouri" w:date="2024-05-17T22:29:00Z" w16du:dateUtc="2024-05-17T20:29:00Z">
        <w:r w:rsidRPr="00E24B0A">
          <w:rPr>
            <w:rFonts w:asciiTheme="majorBidi" w:hAnsiTheme="majorBidi" w:cstheme="majorBidi"/>
            <w:sz w:val="24"/>
            <w:szCs w:val="24"/>
            <w:rPrChange w:id="256" w:author="Samane Shahpouri" w:date="2024-05-17T23:11:00Z" w16du:dateUtc="2024-05-17T21:11:00Z">
              <w:rPr/>
            </w:rPrChange>
          </w:rPr>
          <w:t xml:space="preserve">For the internal </w:t>
        </w:r>
        <w:proofErr w:type="spellStart"/>
        <w:r w:rsidRPr="00E24B0A">
          <w:rPr>
            <w:rFonts w:asciiTheme="majorBidi" w:hAnsiTheme="majorBidi" w:cstheme="majorBidi"/>
            <w:sz w:val="24"/>
            <w:szCs w:val="24"/>
            <w:rPrChange w:id="257" w:author="Samane Shahpouri" w:date="2024-05-17T23:11:00Z" w16du:dateUtc="2024-05-17T21:11:00Z">
              <w:rPr/>
            </w:rPrChange>
          </w:rPr>
          <w:t>centers</w:t>
        </w:r>
        <w:proofErr w:type="spellEnd"/>
        <w:r w:rsidRPr="00E24B0A">
          <w:rPr>
            <w:rFonts w:asciiTheme="majorBidi" w:hAnsiTheme="majorBidi" w:cstheme="majorBidi"/>
            <w:sz w:val="24"/>
            <w:szCs w:val="24"/>
            <w:rPrChange w:id="258" w:author="Samane Shahpouri" w:date="2024-05-17T23:11:00Z" w16du:dateUtc="2024-05-17T21:11:00Z">
              <w:rPr/>
            </w:rPrChange>
          </w:rPr>
          <w:t xml:space="preserve">, the IMCM model achieved a Mean Error (ME) of -0.56±0.74, a Mean Absolute Error (MAE) of 1.28±0.37, and a Structural Similarity Index (SSIM) of 0.93±0.03. For the external test sets, IMCM yielded an ME of -1.92±0.58 and -0.54±0.13, an MAE of 2.38±0.76 and 0.69±0.12, and an SSIM of 0.89±0.03 and 0.78±0.10 for the </w:t>
        </w:r>
      </w:ins>
      <w:ins w:id="259" w:author="Samane Shahpouri" w:date="2024-05-19T21:12:00Z" w16du:dateUtc="2024-05-19T19:12:00Z">
        <w:r w:rsidR="008B3E6E">
          <w:rPr>
            <w:rFonts w:asciiTheme="majorBidi" w:hAnsiTheme="majorBidi" w:cstheme="majorBidi"/>
            <w:sz w:val="24"/>
            <w:szCs w:val="24"/>
          </w:rPr>
          <w:t>Cross-</w:t>
        </w:r>
        <w:proofErr w:type="spellStart"/>
        <w:r w:rsidR="008B3E6E">
          <w:rPr>
            <w:rFonts w:asciiTheme="majorBidi" w:hAnsiTheme="majorBidi" w:cstheme="majorBidi"/>
            <w:sz w:val="24"/>
            <w:szCs w:val="24"/>
          </w:rPr>
          <w:t>Center</w:t>
        </w:r>
        <w:proofErr w:type="spellEnd"/>
        <w:r w:rsidR="008B3E6E" w:rsidRPr="008B3E6E">
          <w:rPr>
            <w:rFonts w:asciiTheme="majorBidi" w:hAnsiTheme="majorBidi" w:cstheme="majorBidi"/>
            <w:sz w:val="24"/>
            <w:szCs w:val="24"/>
          </w:rPr>
          <w:t xml:space="preserve"> </w:t>
        </w:r>
      </w:ins>
      <w:ins w:id="260" w:author="Samane Shahpouri" w:date="2024-05-17T22:29:00Z" w16du:dateUtc="2024-05-17T20:29:00Z">
        <w:r w:rsidRPr="00E24B0A">
          <w:rPr>
            <w:rFonts w:asciiTheme="majorBidi" w:hAnsiTheme="majorBidi" w:cstheme="majorBidi"/>
            <w:sz w:val="24"/>
            <w:szCs w:val="24"/>
            <w:rPrChange w:id="261" w:author="Samane Shahpouri" w:date="2024-05-17T23:11:00Z" w16du:dateUtc="2024-05-17T21:11:00Z">
              <w:rPr/>
            </w:rPrChange>
          </w:rPr>
          <w:t xml:space="preserve">and </w:t>
        </w:r>
      </w:ins>
      <w:ins w:id="262" w:author="Samane Shahpouri" w:date="2024-05-19T21:12:00Z" w16du:dateUtc="2024-05-19T19:12:00Z">
        <w:r w:rsidR="008B3E6E">
          <w:rPr>
            <w:rFonts w:asciiTheme="majorBidi" w:hAnsiTheme="majorBidi" w:cstheme="majorBidi"/>
            <w:sz w:val="24"/>
            <w:szCs w:val="24"/>
          </w:rPr>
          <w:t>Cross-Tracer</w:t>
        </w:r>
      </w:ins>
      <w:ins w:id="263" w:author="Samane Shahpouri" w:date="2024-05-17T22:29:00Z" w16du:dateUtc="2024-05-17T20:29:00Z">
        <w:r w:rsidRPr="00E24B0A">
          <w:rPr>
            <w:rFonts w:asciiTheme="majorBidi" w:hAnsiTheme="majorBidi" w:cstheme="majorBidi"/>
            <w:sz w:val="24"/>
            <w:szCs w:val="24"/>
            <w:rPrChange w:id="264" w:author="Samane Shahpouri" w:date="2024-05-17T23:11:00Z" w16du:dateUtc="2024-05-17T21:11:00Z">
              <w:rPr/>
            </w:rPrChange>
          </w:rPr>
          <w:t xml:space="preserve">, respectively. IMCM successfully corrected motion and halo artifacts in both </w:t>
        </w:r>
        <w:r w:rsidRPr="00E24B0A">
          <w:rPr>
            <w:rFonts w:asciiTheme="majorBidi" w:hAnsiTheme="majorBidi" w:cstheme="majorBidi"/>
            <w:sz w:val="24"/>
            <w:szCs w:val="24"/>
            <w:vertAlign w:val="superscript"/>
            <w:rPrChange w:id="265" w:author="Samane Shahpouri" w:date="2024-05-17T23:11:00Z" w16du:dateUtc="2024-05-17T21:11:00Z">
              <w:rPr>
                <w:vertAlign w:val="superscript"/>
              </w:rPr>
            </w:rPrChange>
          </w:rPr>
          <w:t>68</w:t>
        </w:r>
        <w:r w:rsidRPr="00E24B0A">
          <w:rPr>
            <w:rFonts w:asciiTheme="majorBidi" w:hAnsiTheme="majorBidi" w:cstheme="majorBidi"/>
            <w:sz w:val="24"/>
            <w:szCs w:val="24"/>
            <w:rPrChange w:id="266" w:author="Samane Shahpouri" w:date="2024-05-17T23:11:00Z" w16du:dateUtc="2024-05-17T21:11:00Z">
              <w:rPr/>
            </w:rPrChange>
          </w:rPr>
          <w:t xml:space="preserve">Ga data and </w:t>
        </w:r>
        <w:r w:rsidRPr="00E24B0A">
          <w:rPr>
            <w:rFonts w:asciiTheme="majorBidi" w:hAnsiTheme="majorBidi" w:cstheme="majorBidi"/>
            <w:sz w:val="24"/>
            <w:szCs w:val="24"/>
            <w:vertAlign w:val="superscript"/>
            <w:rPrChange w:id="267" w:author="Samane Shahpouri" w:date="2024-05-17T23:11:00Z" w16du:dateUtc="2024-05-17T21:11:00Z">
              <w:rPr>
                <w:vertAlign w:val="superscript"/>
              </w:rPr>
            </w:rPrChange>
          </w:rPr>
          <w:t>18</w:t>
        </w:r>
        <w:r w:rsidRPr="00E24B0A">
          <w:rPr>
            <w:rFonts w:asciiTheme="majorBidi" w:hAnsiTheme="majorBidi" w:cstheme="majorBidi"/>
            <w:sz w:val="24"/>
            <w:szCs w:val="24"/>
            <w:rPrChange w:id="268" w:author="Samane Shahpouri" w:date="2024-05-17T23:11:00Z" w16du:dateUtc="2024-05-17T21:11:00Z">
              <w:rPr/>
            </w:rPrChange>
          </w:rPr>
          <w:t>F-FDG images.</w:t>
        </w:r>
      </w:ins>
    </w:p>
    <w:p w14:paraId="4193B928" w14:textId="77777777" w:rsidR="00C66FB1" w:rsidRPr="00E24B0A" w:rsidRDefault="00C66FB1" w:rsidP="00C66FB1">
      <w:pPr>
        <w:jc w:val="both"/>
        <w:rPr>
          <w:ins w:id="269" w:author="Samane Shahpouri" w:date="2024-05-17T22:29:00Z" w16du:dateUtc="2024-05-17T20:29:00Z"/>
          <w:rFonts w:asciiTheme="majorBidi" w:hAnsiTheme="majorBidi" w:cstheme="majorBidi"/>
          <w:sz w:val="24"/>
          <w:szCs w:val="24"/>
          <w:rPrChange w:id="270" w:author="Samane Shahpouri" w:date="2024-05-17T23:11:00Z" w16du:dateUtc="2024-05-17T21:11:00Z">
            <w:rPr>
              <w:ins w:id="271" w:author="Samane Shahpouri" w:date="2024-05-17T22:29:00Z" w16du:dateUtc="2024-05-17T20:29:00Z"/>
            </w:rPr>
          </w:rPrChange>
        </w:rPr>
      </w:pPr>
      <w:ins w:id="272" w:author="Samane Shahpouri" w:date="2024-05-17T22:29:00Z" w16du:dateUtc="2024-05-17T20:29:00Z">
        <w:r w:rsidRPr="00E24B0A">
          <w:rPr>
            <w:rFonts w:asciiTheme="majorBidi" w:hAnsiTheme="majorBidi" w:cstheme="majorBidi"/>
            <w:sz w:val="24"/>
            <w:szCs w:val="24"/>
            <w:rPrChange w:id="273" w:author="Samane Shahpouri" w:date="2024-05-17T23:11:00Z" w16du:dateUtc="2024-05-17T21:11:00Z">
              <w:rPr/>
            </w:rPrChange>
          </w:rPr>
          <w:t>The developed model effectively addressed variations in scanner types and radiotracers, demonstrating its adaptability, generalizability, and effectiveness in different clinical scenarios for direct ASC and artifact correction. This study highlighted the potential of DL to provide accurate, artifact-free PET images, offering a promising alternative to CT-based ASC.</w:t>
        </w:r>
      </w:ins>
    </w:p>
    <w:p w14:paraId="5B331529" w14:textId="77777777" w:rsidR="00C66FB1" w:rsidRPr="00E24B0A" w:rsidRDefault="00C66FB1" w:rsidP="00C66FB1">
      <w:pPr>
        <w:jc w:val="both"/>
        <w:rPr>
          <w:ins w:id="274" w:author="Samane Shahpouri" w:date="2024-05-17T22:29:00Z" w16du:dateUtc="2024-05-17T20:29:00Z"/>
          <w:rFonts w:asciiTheme="majorBidi" w:hAnsiTheme="majorBidi" w:cstheme="majorBidi"/>
          <w:b/>
          <w:bCs/>
          <w:sz w:val="24"/>
          <w:szCs w:val="24"/>
          <w:rPrChange w:id="275" w:author="Samane Shahpouri" w:date="2024-05-17T23:11:00Z" w16du:dateUtc="2024-05-17T21:11:00Z">
            <w:rPr>
              <w:ins w:id="276" w:author="Samane Shahpouri" w:date="2024-05-17T22:29:00Z" w16du:dateUtc="2024-05-17T20:29:00Z"/>
              <w:b/>
              <w:bCs/>
            </w:rPr>
          </w:rPrChange>
        </w:rPr>
      </w:pPr>
    </w:p>
    <w:p w14:paraId="51BFB9BC" w14:textId="77777777" w:rsidR="00C66FB1" w:rsidRPr="00E24B0A" w:rsidRDefault="00C66FB1" w:rsidP="00C66FB1">
      <w:pPr>
        <w:jc w:val="both"/>
        <w:rPr>
          <w:ins w:id="277" w:author="Samane Shahpouri" w:date="2024-05-17T22:29:00Z" w16du:dateUtc="2024-05-17T20:29:00Z"/>
          <w:rFonts w:asciiTheme="majorBidi" w:hAnsiTheme="majorBidi" w:cstheme="majorBidi"/>
          <w:sz w:val="24"/>
          <w:szCs w:val="24"/>
          <w:rPrChange w:id="278" w:author="Samane Shahpouri" w:date="2024-05-17T23:11:00Z" w16du:dateUtc="2024-05-17T21:11:00Z">
            <w:rPr>
              <w:ins w:id="279" w:author="Samane Shahpouri" w:date="2024-05-17T22:29:00Z" w16du:dateUtc="2024-05-17T20:29:00Z"/>
            </w:rPr>
          </w:rPrChange>
        </w:rPr>
      </w:pPr>
      <w:ins w:id="280" w:author="Samane Shahpouri" w:date="2024-05-17T22:29:00Z" w16du:dateUtc="2024-05-17T20:29:00Z">
        <w:r w:rsidRPr="00E24B0A">
          <w:rPr>
            <w:rFonts w:asciiTheme="majorBidi" w:hAnsiTheme="majorBidi" w:cstheme="majorBidi"/>
            <w:b/>
            <w:bCs/>
            <w:color w:val="4472C4" w:themeColor="accent1"/>
            <w:sz w:val="24"/>
            <w:szCs w:val="24"/>
            <w:rPrChange w:id="281" w:author="Samane Shahpouri" w:date="2024-05-17T23:11:00Z" w16du:dateUtc="2024-05-17T21:11:00Z">
              <w:rPr>
                <w:b/>
                <w:bCs/>
              </w:rPr>
            </w:rPrChange>
          </w:rPr>
          <w:t>Keywords:</w:t>
        </w:r>
        <w:r w:rsidRPr="00E24B0A">
          <w:rPr>
            <w:rFonts w:asciiTheme="majorBidi" w:hAnsiTheme="majorBidi" w:cstheme="majorBidi"/>
            <w:b/>
            <w:bCs/>
            <w:sz w:val="24"/>
            <w:szCs w:val="24"/>
            <w:rPrChange w:id="282" w:author="Samane Shahpouri" w:date="2024-05-17T23:11:00Z" w16du:dateUtc="2024-05-17T21:11:00Z">
              <w:rPr>
                <w:b/>
                <w:bCs/>
              </w:rPr>
            </w:rPrChange>
          </w:rPr>
          <w:t xml:space="preserve"> </w:t>
        </w:r>
        <w:r w:rsidRPr="00E24B0A">
          <w:rPr>
            <w:rFonts w:asciiTheme="majorBidi" w:hAnsiTheme="majorBidi" w:cstheme="majorBidi"/>
            <w:sz w:val="24"/>
            <w:szCs w:val="24"/>
            <w:rPrChange w:id="283" w:author="Samane Shahpouri" w:date="2024-05-17T23:11:00Z" w16du:dateUtc="2024-05-17T21:11:00Z">
              <w:rPr/>
            </w:rPrChange>
          </w:rPr>
          <w:t>Deep learning, attenuation scatter correction, CT-less PET.</w:t>
        </w:r>
      </w:ins>
    </w:p>
    <w:p w14:paraId="43453418" w14:textId="77777777" w:rsidR="00C66FB1" w:rsidRPr="00E24B0A" w:rsidRDefault="00C66FB1" w:rsidP="00C66FB1">
      <w:pPr>
        <w:rPr>
          <w:ins w:id="284" w:author="Samane Shahpouri" w:date="2024-05-17T22:29:00Z" w16du:dateUtc="2024-05-17T20:29:00Z"/>
          <w:rFonts w:asciiTheme="majorBidi" w:hAnsiTheme="majorBidi" w:cstheme="majorBidi"/>
          <w:rPrChange w:id="285" w:author="Samane Shahpouri" w:date="2024-05-17T23:11:00Z" w16du:dateUtc="2024-05-17T21:11:00Z">
            <w:rPr>
              <w:ins w:id="286" w:author="Samane Shahpouri" w:date="2024-05-17T22:29:00Z" w16du:dateUtc="2024-05-17T20:29:00Z"/>
            </w:rPr>
          </w:rPrChange>
        </w:rPr>
      </w:pPr>
    </w:p>
    <w:p w14:paraId="50EC4B8B" w14:textId="77777777" w:rsidR="00C66FB1" w:rsidRPr="00E24B0A" w:rsidRDefault="00C66FB1" w:rsidP="00C66FB1">
      <w:pPr>
        <w:rPr>
          <w:ins w:id="287" w:author="Samane Shahpouri" w:date="2024-05-17T22:29:00Z" w16du:dateUtc="2024-05-17T20:29:00Z"/>
          <w:rFonts w:asciiTheme="majorBidi" w:hAnsiTheme="majorBidi" w:cstheme="majorBidi"/>
          <w:rPrChange w:id="288" w:author="Samane Shahpouri" w:date="2024-05-17T23:11:00Z" w16du:dateUtc="2024-05-17T21:11:00Z">
            <w:rPr>
              <w:ins w:id="289" w:author="Samane Shahpouri" w:date="2024-05-17T22:29:00Z" w16du:dateUtc="2024-05-17T20:29:00Z"/>
            </w:rPr>
          </w:rPrChange>
        </w:rPr>
      </w:pPr>
    </w:p>
    <w:p w14:paraId="141AF0A3" w14:textId="77777777" w:rsidR="00C66FB1" w:rsidRPr="00E24B0A" w:rsidRDefault="00C66FB1" w:rsidP="00C66FB1">
      <w:pPr>
        <w:rPr>
          <w:ins w:id="290" w:author="Samane Shahpouri" w:date="2024-05-17T22:29:00Z" w16du:dateUtc="2024-05-17T20:29:00Z"/>
          <w:rFonts w:asciiTheme="majorBidi" w:hAnsiTheme="majorBidi" w:cstheme="majorBidi"/>
          <w:rPrChange w:id="291" w:author="Samane Shahpouri" w:date="2024-05-17T23:11:00Z" w16du:dateUtc="2024-05-17T21:11:00Z">
            <w:rPr>
              <w:ins w:id="292" w:author="Samane Shahpouri" w:date="2024-05-17T22:29:00Z" w16du:dateUtc="2024-05-17T20:29:00Z"/>
            </w:rPr>
          </w:rPrChange>
        </w:rPr>
      </w:pPr>
    </w:p>
    <w:p w14:paraId="688E4839" w14:textId="77777777" w:rsidR="00C66FB1" w:rsidRPr="00E24B0A" w:rsidRDefault="00C66FB1" w:rsidP="00C66FB1">
      <w:pPr>
        <w:rPr>
          <w:ins w:id="293" w:author="Samane Shahpouri" w:date="2024-05-17T22:29:00Z" w16du:dateUtc="2024-05-17T20:29:00Z"/>
          <w:rFonts w:asciiTheme="majorBidi" w:hAnsiTheme="majorBidi" w:cstheme="majorBidi"/>
          <w:rPrChange w:id="294" w:author="Samane Shahpouri" w:date="2024-05-17T23:11:00Z" w16du:dateUtc="2024-05-17T21:11:00Z">
            <w:rPr>
              <w:ins w:id="295" w:author="Samane Shahpouri" w:date="2024-05-17T22:29:00Z" w16du:dateUtc="2024-05-17T20:29:00Z"/>
            </w:rPr>
          </w:rPrChange>
        </w:rPr>
      </w:pPr>
    </w:p>
    <w:p w14:paraId="35759696" w14:textId="77777777" w:rsidR="00C66FB1" w:rsidRPr="00E24B0A" w:rsidRDefault="00C66FB1" w:rsidP="00C66FB1">
      <w:pPr>
        <w:rPr>
          <w:ins w:id="296" w:author="Samane Shahpouri" w:date="2024-05-17T22:29:00Z" w16du:dateUtc="2024-05-17T20:29:00Z"/>
          <w:rFonts w:asciiTheme="majorBidi" w:hAnsiTheme="majorBidi" w:cstheme="majorBidi"/>
          <w:rPrChange w:id="297" w:author="Samane Shahpouri" w:date="2024-05-17T23:11:00Z" w16du:dateUtc="2024-05-17T21:11:00Z">
            <w:rPr>
              <w:ins w:id="298" w:author="Samane Shahpouri" w:date="2024-05-17T22:29:00Z" w16du:dateUtc="2024-05-17T20:29:00Z"/>
            </w:rPr>
          </w:rPrChange>
        </w:rPr>
      </w:pPr>
    </w:p>
    <w:p w14:paraId="7B1ED733" w14:textId="77777777" w:rsidR="00C66FB1" w:rsidRPr="00E24B0A" w:rsidRDefault="00C66FB1" w:rsidP="00C66FB1">
      <w:pPr>
        <w:rPr>
          <w:ins w:id="299" w:author="Samane Shahpouri" w:date="2024-05-17T22:29:00Z" w16du:dateUtc="2024-05-17T20:29:00Z"/>
          <w:rFonts w:asciiTheme="majorBidi" w:hAnsiTheme="majorBidi" w:cstheme="majorBidi"/>
          <w:rPrChange w:id="300" w:author="Samane Shahpouri" w:date="2024-05-17T23:11:00Z" w16du:dateUtc="2024-05-17T21:11:00Z">
            <w:rPr>
              <w:ins w:id="301" w:author="Samane Shahpouri" w:date="2024-05-17T22:29:00Z" w16du:dateUtc="2024-05-17T20:29:00Z"/>
            </w:rPr>
          </w:rPrChange>
        </w:rPr>
      </w:pPr>
    </w:p>
    <w:p w14:paraId="6932B024" w14:textId="77777777" w:rsidR="00C66FB1" w:rsidRPr="00E24B0A" w:rsidRDefault="00C66FB1" w:rsidP="00C66FB1">
      <w:pPr>
        <w:rPr>
          <w:ins w:id="302" w:author="Samane Shahpouri" w:date="2024-05-17T22:29:00Z" w16du:dateUtc="2024-05-17T20:29:00Z"/>
          <w:rFonts w:asciiTheme="majorBidi" w:hAnsiTheme="majorBidi" w:cstheme="majorBidi"/>
          <w:rPrChange w:id="303" w:author="Samane Shahpouri" w:date="2024-05-17T23:11:00Z" w16du:dateUtc="2024-05-17T21:11:00Z">
            <w:rPr>
              <w:ins w:id="304" w:author="Samane Shahpouri" w:date="2024-05-17T22:29:00Z" w16du:dateUtc="2024-05-17T20:29:00Z"/>
            </w:rPr>
          </w:rPrChange>
        </w:rPr>
      </w:pPr>
    </w:p>
    <w:p w14:paraId="589C5594" w14:textId="77777777" w:rsidR="00C66FB1" w:rsidRPr="00E24B0A" w:rsidRDefault="00C66FB1" w:rsidP="00C66FB1">
      <w:pPr>
        <w:rPr>
          <w:ins w:id="305" w:author="Samane Shahpouri" w:date="2024-05-17T22:29:00Z" w16du:dateUtc="2024-05-17T20:29:00Z"/>
          <w:rFonts w:asciiTheme="majorBidi" w:hAnsiTheme="majorBidi" w:cstheme="majorBidi"/>
          <w:rPrChange w:id="306" w:author="Samane Shahpouri" w:date="2024-05-17T23:11:00Z" w16du:dateUtc="2024-05-17T21:11:00Z">
            <w:rPr>
              <w:ins w:id="307" w:author="Samane Shahpouri" w:date="2024-05-17T22:29:00Z" w16du:dateUtc="2024-05-17T20:29:00Z"/>
            </w:rPr>
          </w:rPrChange>
        </w:rPr>
      </w:pPr>
    </w:p>
    <w:p w14:paraId="008BFC51" w14:textId="77777777" w:rsidR="00C66FB1" w:rsidRPr="00E24B0A" w:rsidRDefault="00C66FB1" w:rsidP="00C66FB1">
      <w:pPr>
        <w:rPr>
          <w:ins w:id="308" w:author="Samane Shahpouri" w:date="2024-05-17T22:29:00Z" w16du:dateUtc="2024-05-17T20:29:00Z"/>
          <w:rFonts w:asciiTheme="majorBidi" w:hAnsiTheme="majorBidi" w:cstheme="majorBidi"/>
          <w:rPrChange w:id="309" w:author="Samane Shahpouri" w:date="2024-05-17T23:11:00Z" w16du:dateUtc="2024-05-17T21:11:00Z">
            <w:rPr>
              <w:ins w:id="310" w:author="Samane Shahpouri" w:date="2024-05-17T22:29:00Z" w16du:dateUtc="2024-05-17T20:29:00Z"/>
            </w:rPr>
          </w:rPrChange>
        </w:rPr>
      </w:pPr>
    </w:p>
    <w:p w14:paraId="155B51F8" w14:textId="77777777" w:rsidR="00C66FB1" w:rsidRPr="00E24B0A" w:rsidRDefault="00C66FB1" w:rsidP="00C66FB1">
      <w:pPr>
        <w:rPr>
          <w:ins w:id="311" w:author="Samane Shahpouri" w:date="2024-05-17T22:29:00Z" w16du:dateUtc="2024-05-17T20:29:00Z"/>
          <w:rFonts w:asciiTheme="majorBidi" w:hAnsiTheme="majorBidi" w:cstheme="majorBidi"/>
          <w:rPrChange w:id="312" w:author="Samane Shahpouri" w:date="2024-05-17T23:11:00Z" w16du:dateUtc="2024-05-17T21:11:00Z">
            <w:rPr>
              <w:ins w:id="313" w:author="Samane Shahpouri" w:date="2024-05-17T22:29:00Z" w16du:dateUtc="2024-05-17T20:29:00Z"/>
            </w:rPr>
          </w:rPrChange>
        </w:rPr>
      </w:pPr>
    </w:p>
    <w:p w14:paraId="6B6466D1" w14:textId="77777777" w:rsidR="00C66FB1" w:rsidRPr="00E24B0A" w:rsidRDefault="00C66FB1" w:rsidP="00C66FB1">
      <w:pPr>
        <w:rPr>
          <w:ins w:id="314" w:author="Samane Shahpouri" w:date="2024-05-17T22:29:00Z" w16du:dateUtc="2024-05-17T20:29:00Z"/>
          <w:rFonts w:asciiTheme="majorBidi" w:hAnsiTheme="majorBidi" w:cstheme="majorBidi"/>
          <w:rPrChange w:id="315" w:author="Samane Shahpouri" w:date="2024-05-17T23:11:00Z" w16du:dateUtc="2024-05-17T21:11:00Z">
            <w:rPr>
              <w:ins w:id="316" w:author="Samane Shahpouri" w:date="2024-05-17T22:29:00Z" w16du:dateUtc="2024-05-17T20:29:00Z"/>
            </w:rPr>
          </w:rPrChange>
        </w:rPr>
      </w:pPr>
    </w:p>
    <w:p w14:paraId="1259AAEC" w14:textId="77777777" w:rsidR="00C66FB1" w:rsidRPr="00E24B0A" w:rsidRDefault="00C66FB1" w:rsidP="00C66FB1">
      <w:pPr>
        <w:rPr>
          <w:ins w:id="317" w:author="Samane Shahpouri" w:date="2024-05-17T22:29:00Z" w16du:dateUtc="2024-05-17T20:29:00Z"/>
          <w:rFonts w:asciiTheme="majorBidi" w:hAnsiTheme="majorBidi" w:cstheme="majorBidi"/>
          <w:rPrChange w:id="318" w:author="Samane Shahpouri" w:date="2024-05-17T23:11:00Z" w16du:dateUtc="2024-05-17T21:11:00Z">
            <w:rPr>
              <w:ins w:id="319" w:author="Samane Shahpouri" w:date="2024-05-17T22:29:00Z" w16du:dateUtc="2024-05-17T20:29:00Z"/>
            </w:rPr>
          </w:rPrChange>
        </w:rPr>
      </w:pPr>
    </w:p>
    <w:p w14:paraId="14FECDF8" w14:textId="77777777" w:rsidR="00C66FB1" w:rsidRPr="00E24B0A" w:rsidRDefault="00C66FB1" w:rsidP="00C66FB1">
      <w:pPr>
        <w:rPr>
          <w:ins w:id="320" w:author="Samane Shahpouri" w:date="2024-05-17T22:29:00Z" w16du:dateUtc="2024-05-17T20:29:00Z"/>
          <w:rFonts w:asciiTheme="majorBidi" w:hAnsiTheme="majorBidi" w:cstheme="majorBidi"/>
          <w:rPrChange w:id="321" w:author="Samane Shahpouri" w:date="2024-05-17T23:11:00Z" w16du:dateUtc="2024-05-17T21:11:00Z">
            <w:rPr>
              <w:ins w:id="322" w:author="Samane Shahpouri" w:date="2024-05-17T22:29:00Z" w16du:dateUtc="2024-05-17T20:29:00Z"/>
            </w:rPr>
          </w:rPrChange>
        </w:rPr>
      </w:pPr>
    </w:p>
    <w:p w14:paraId="0E305958" w14:textId="77777777" w:rsidR="00C66FB1" w:rsidRPr="00E24B0A" w:rsidRDefault="00C66FB1">
      <w:pPr>
        <w:pStyle w:val="Heading1"/>
        <w:rPr>
          <w:ins w:id="323" w:author="Samane Shahpouri" w:date="2024-05-17T22:29:00Z" w16du:dateUtc="2024-05-17T20:29:00Z"/>
          <w:rFonts w:asciiTheme="majorBidi" w:hAnsiTheme="majorBidi" w:cstheme="majorBidi"/>
          <w:b w:val="0"/>
          <w:bCs w:val="0"/>
          <w:rPrChange w:id="324" w:author="Samane Shahpouri" w:date="2024-05-17T23:11:00Z" w16du:dateUtc="2024-05-17T21:11:00Z">
            <w:rPr>
              <w:ins w:id="325" w:author="Samane Shahpouri" w:date="2024-05-17T22:29:00Z" w16du:dateUtc="2024-05-17T20:29:00Z"/>
              <w:b/>
              <w:bCs/>
            </w:rPr>
          </w:rPrChange>
        </w:rPr>
        <w:pPrChange w:id="326" w:author="Samane Shahpouri" w:date="2024-05-17T22:46:00Z" w16du:dateUtc="2024-05-17T20:46:00Z">
          <w:pPr/>
        </w:pPrChange>
      </w:pPr>
      <w:bookmarkStart w:id="327" w:name="_Toc167046465"/>
      <w:ins w:id="328" w:author="Samane Shahpouri" w:date="2024-05-17T22:29:00Z" w16du:dateUtc="2024-05-17T20:29:00Z">
        <w:r w:rsidRPr="00E24B0A">
          <w:rPr>
            <w:rFonts w:asciiTheme="majorBidi" w:hAnsiTheme="majorBidi" w:cstheme="majorBidi"/>
            <w:rPrChange w:id="329" w:author="Samane Shahpouri" w:date="2024-05-17T23:11:00Z" w16du:dateUtc="2024-05-17T21:11:00Z">
              <w:rPr/>
            </w:rPrChange>
          </w:rPr>
          <w:t>Abbreviation</w:t>
        </w:r>
        <w:bookmarkEnd w:id="327"/>
      </w:ins>
    </w:p>
    <w:p w14:paraId="6FE04BEC" w14:textId="77777777" w:rsidR="00C66FB1" w:rsidRDefault="00C66FB1" w:rsidP="00C66FB1">
      <w:pPr>
        <w:rPr>
          <w:ins w:id="330" w:author="Samane Shahpouri" w:date="2024-05-19T17:24:00Z" w16du:dateUtc="2024-05-19T15:24:00Z"/>
          <w:rFonts w:asciiTheme="majorBidi" w:hAnsiTheme="majorBidi" w:cstheme="majorBidi"/>
          <w:b/>
          <w:bCs/>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1" w:author="Samane Shahpouri" w:date="2024-05-19T21:25:00Z" w16du:dateUtc="2024-05-19T19:25:00Z">
          <w:tblPr>
            <w:tblStyle w:val="TableGrid"/>
            <w:tblW w:w="0" w:type="auto"/>
            <w:tblLook w:val="04A0" w:firstRow="1" w:lastRow="0" w:firstColumn="1" w:lastColumn="0" w:noHBand="0" w:noVBand="1"/>
          </w:tblPr>
        </w:tblPrChange>
      </w:tblPr>
      <w:tblGrid>
        <w:gridCol w:w="6374"/>
        <w:gridCol w:w="1701"/>
        <w:tblGridChange w:id="332">
          <w:tblGrid>
            <w:gridCol w:w="5"/>
            <w:gridCol w:w="6369"/>
            <w:gridCol w:w="5"/>
            <w:gridCol w:w="1696"/>
            <w:gridCol w:w="5"/>
          </w:tblGrid>
        </w:tblGridChange>
      </w:tblGrid>
      <w:tr w:rsidR="004D1A9B" w:rsidRPr="004D1A9B" w14:paraId="05A38332" w14:textId="77777777" w:rsidTr="004D1A9B">
        <w:trPr>
          <w:ins w:id="333" w:author="Samane Shahpouri" w:date="2024-05-19T17:24:00Z" w16du:dateUtc="2024-05-19T15:24:00Z"/>
          <w:trPrChange w:id="334" w:author="Samane Shahpouri" w:date="2024-05-19T21:25:00Z" w16du:dateUtc="2024-05-19T19:25:00Z">
            <w:trPr>
              <w:gridBefore w:val="1"/>
            </w:trPr>
          </w:trPrChange>
        </w:trPr>
        <w:tc>
          <w:tcPr>
            <w:tcW w:w="6374" w:type="dxa"/>
            <w:tcPrChange w:id="335" w:author="Samane Shahpouri" w:date="2024-05-19T21:25:00Z" w16du:dateUtc="2024-05-19T19:25:00Z">
              <w:tcPr>
                <w:tcW w:w="6374" w:type="dxa"/>
                <w:gridSpan w:val="2"/>
              </w:tcPr>
            </w:tcPrChange>
          </w:tcPr>
          <w:p w14:paraId="1E81BD14" w14:textId="037E23C9" w:rsidR="009C51B2" w:rsidRPr="006471A2" w:rsidRDefault="009C51B2" w:rsidP="004D1A9B">
            <w:pPr>
              <w:spacing w:line="360" w:lineRule="auto"/>
              <w:rPr>
                <w:ins w:id="336" w:author="Samane Shahpouri" w:date="2024-05-19T17:24:00Z" w16du:dateUtc="2024-05-19T15:24:00Z"/>
                <w:rFonts w:asciiTheme="majorBidi" w:hAnsiTheme="majorBidi" w:cstheme="majorBidi"/>
                <w:sz w:val="24"/>
                <w:szCs w:val="24"/>
                <w:rPrChange w:id="337" w:author="Samane Shahpouri" w:date="2024-05-19T21:21:00Z" w16du:dateUtc="2024-05-19T19:21:00Z">
                  <w:rPr>
                    <w:ins w:id="338" w:author="Samane Shahpouri" w:date="2024-05-19T17:24:00Z" w16du:dateUtc="2024-05-19T15:24:00Z"/>
                    <w:rFonts w:asciiTheme="majorBidi" w:hAnsiTheme="majorBidi" w:cstheme="majorBidi"/>
                    <w:b/>
                    <w:bCs/>
                    <w:sz w:val="48"/>
                    <w:szCs w:val="48"/>
                  </w:rPr>
                </w:rPrChange>
              </w:rPr>
              <w:pPrChange w:id="339" w:author="Samane Shahpouri" w:date="2024-05-19T21:25:00Z" w16du:dateUtc="2024-05-19T19:25:00Z">
                <w:pPr/>
              </w:pPrChange>
            </w:pPr>
            <w:ins w:id="340" w:author="Samane Shahpouri" w:date="2024-05-19T17:24:00Z" w16du:dateUtc="2024-05-19T15:24:00Z">
              <w:r w:rsidRPr="006471A2">
                <w:rPr>
                  <w:rFonts w:asciiTheme="majorBidi" w:hAnsiTheme="majorBidi" w:cstheme="majorBidi"/>
                  <w:sz w:val="24"/>
                  <w:szCs w:val="24"/>
                  <w:rPrChange w:id="341" w:author="Samane Shahpouri" w:date="2024-05-19T21:21:00Z" w16du:dateUtc="2024-05-19T19:21:00Z">
                    <w:rPr>
                      <w:rFonts w:asciiTheme="majorBidi" w:hAnsiTheme="majorBidi" w:cstheme="majorBidi"/>
                    </w:rPr>
                  </w:rPrChange>
                </w:rPr>
                <w:t>Positron Emission Tomography</w:t>
              </w:r>
            </w:ins>
          </w:p>
        </w:tc>
        <w:tc>
          <w:tcPr>
            <w:tcW w:w="1701" w:type="dxa"/>
            <w:tcPrChange w:id="342" w:author="Samane Shahpouri" w:date="2024-05-19T21:25:00Z" w16du:dateUtc="2024-05-19T19:25:00Z">
              <w:tcPr>
                <w:tcW w:w="1701" w:type="dxa"/>
                <w:gridSpan w:val="2"/>
              </w:tcPr>
            </w:tcPrChange>
          </w:tcPr>
          <w:p w14:paraId="723F68C7" w14:textId="14FDABAA" w:rsidR="009C51B2" w:rsidRPr="006471A2" w:rsidRDefault="009C51B2" w:rsidP="004D1A9B">
            <w:pPr>
              <w:spacing w:line="360" w:lineRule="auto"/>
              <w:jc w:val="right"/>
              <w:rPr>
                <w:ins w:id="343" w:author="Samane Shahpouri" w:date="2024-05-19T17:24:00Z" w16du:dateUtc="2024-05-19T15:24:00Z"/>
                <w:rFonts w:asciiTheme="majorBidi" w:hAnsiTheme="majorBidi" w:cstheme="majorBidi"/>
                <w:sz w:val="24"/>
                <w:szCs w:val="24"/>
                <w:rPrChange w:id="344" w:author="Samane Shahpouri" w:date="2024-05-19T21:21:00Z" w16du:dateUtc="2024-05-19T19:21:00Z">
                  <w:rPr>
                    <w:ins w:id="345" w:author="Samane Shahpouri" w:date="2024-05-19T17:24:00Z" w16du:dateUtc="2024-05-19T15:24:00Z"/>
                    <w:rFonts w:asciiTheme="majorBidi" w:hAnsiTheme="majorBidi" w:cstheme="majorBidi"/>
                    <w:b/>
                    <w:bCs/>
                    <w:sz w:val="48"/>
                    <w:szCs w:val="48"/>
                  </w:rPr>
                </w:rPrChange>
              </w:rPr>
              <w:pPrChange w:id="346" w:author="Samane Shahpouri" w:date="2024-05-19T21:25:00Z" w16du:dateUtc="2024-05-19T19:25:00Z">
                <w:pPr/>
              </w:pPrChange>
            </w:pPr>
            <w:ins w:id="347" w:author="Samane Shahpouri" w:date="2024-05-19T17:25:00Z" w16du:dateUtc="2024-05-19T15:25:00Z">
              <w:r w:rsidRPr="006471A2">
                <w:rPr>
                  <w:rFonts w:asciiTheme="majorBidi" w:hAnsiTheme="majorBidi" w:cstheme="majorBidi"/>
                  <w:sz w:val="24"/>
                  <w:szCs w:val="24"/>
                  <w:rPrChange w:id="348" w:author="Samane Shahpouri" w:date="2024-05-19T21:21:00Z" w16du:dateUtc="2024-05-19T19:21:00Z">
                    <w:rPr>
                      <w:rFonts w:asciiTheme="majorBidi" w:hAnsiTheme="majorBidi" w:cstheme="majorBidi"/>
                      <w:b/>
                      <w:bCs/>
                      <w:sz w:val="48"/>
                      <w:szCs w:val="48"/>
                    </w:rPr>
                  </w:rPrChange>
                </w:rPr>
                <w:t>PET</w:t>
              </w:r>
            </w:ins>
          </w:p>
        </w:tc>
      </w:tr>
      <w:tr w:rsidR="004D1A9B" w:rsidRPr="004D1A9B" w14:paraId="0C0A092C" w14:textId="77777777" w:rsidTr="004D1A9B">
        <w:trPr>
          <w:ins w:id="349" w:author="Samane Shahpouri" w:date="2024-05-19T17:24:00Z" w16du:dateUtc="2024-05-19T15:24:00Z"/>
          <w:trPrChange w:id="350" w:author="Samane Shahpouri" w:date="2024-05-19T21:25:00Z" w16du:dateUtc="2024-05-19T19:25:00Z">
            <w:trPr>
              <w:gridBefore w:val="1"/>
            </w:trPr>
          </w:trPrChange>
        </w:trPr>
        <w:tc>
          <w:tcPr>
            <w:tcW w:w="6374" w:type="dxa"/>
            <w:tcPrChange w:id="351" w:author="Samane Shahpouri" w:date="2024-05-19T21:25:00Z" w16du:dateUtc="2024-05-19T19:25:00Z">
              <w:tcPr>
                <w:tcW w:w="6374" w:type="dxa"/>
                <w:gridSpan w:val="2"/>
              </w:tcPr>
            </w:tcPrChange>
          </w:tcPr>
          <w:p w14:paraId="6CECD407" w14:textId="5D5D79A2" w:rsidR="009C51B2" w:rsidRPr="006471A2" w:rsidRDefault="009C51B2" w:rsidP="004D1A9B">
            <w:pPr>
              <w:spacing w:line="360" w:lineRule="auto"/>
              <w:rPr>
                <w:ins w:id="352" w:author="Samane Shahpouri" w:date="2024-05-19T17:24:00Z" w16du:dateUtc="2024-05-19T15:24:00Z"/>
                <w:rFonts w:asciiTheme="majorBidi" w:hAnsiTheme="majorBidi" w:cstheme="majorBidi"/>
                <w:sz w:val="24"/>
                <w:szCs w:val="24"/>
                <w:rPrChange w:id="353" w:author="Samane Shahpouri" w:date="2024-05-19T21:21:00Z" w16du:dateUtc="2024-05-19T19:21:00Z">
                  <w:rPr>
                    <w:ins w:id="354" w:author="Samane Shahpouri" w:date="2024-05-19T17:24:00Z" w16du:dateUtc="2024-05-19T15:24:00Z"/>
                    <w:rFonts w:asciiTheme="majorBidi" w:hAnsiTheme="majorBidi" w:cstheme="majorBidi"/>
                    <w:b/>
                    <w:bCs/>
                    <w:sz w:val="48"/>
                    <w:szCs w:val="48"/>
                  </w:rPr>
                </w:rPrChange>
              </w:rPr>
              <w:pPrChange w:id="355" w:author="Samane Shahpouri" w:date="2024-05-19T21:25:00Z" w16du:dateUtc="2024-05-19T19:25:00Z">
                <w:pPr/>
              </w:pPrChange>
            </w:pPr>
            <w:ins w:id="356" w:author="Samane Shahpouri" w:date="2024-05-19T17:24:00Z" w16du:dateUtc="2024-05-19T15:24:00Z">
              <w:r w:rsidRPr="006471A2">
                <w:rPr>
                  <w:rFonts w:asciiTheme="majorBidi" w:hAnsiTheme="majorBidi" w:cstheme="majorBidi"/>
                  <w:sz w:val="24"/>
                  <w:szCs w:val="24"/>
                  <w:rPrChange w:id="357" w:author="Samane Shahpouri" w:date="2024-05-19T21:21:00Z" w16du:dateUtc="2024-05-19T19:21:00Z">
                    <w:rPr>
                      <w:rFonts w:asciiTheme="majorBidi" w:hAnsiTheme="majorBidi" w:cstheme="majorBidi"/>
                    </w:rPr>
                  </w:rPrChange>
                </w:rPr>
                <w:t xml:space="preserve">Attenuation correction </w:t>
              </w:r>
            </w:ins>
          </w:p>
        </w:tc>
        <w:tc>
          <w:tcPr>
            <w:tcW w:w="1701" w:type="dxa"/>
            <w:tcPrChange w:id="358" w:author="Samane Shahpouri" w:date="2024-05-19T21:25:00Z" w16du:dateUtc="2024-05-19T19:25:00Z">
              <w:tcPr>
                <w:tcW w:w="1701" w:type="dxa"/>
                <w:gridSpan w:val="2"/>
              </w:tcPr>
            </w:tcPrChange>
          </w:tcPr>
          <w:p w14:paraId="548EF997" w14:textId="50F81BEB" w:rsidR="009C51B2" w:rsidRPr="006471A2" w:rsidRDefault="009C51B2" w:rsidP="004D1A9B">
            <w:pPr>
              <w:spacing w:line="360" w:lineRule="auto"/>
              <w:jc w:val="right"/>
              <w:rPr>
                <w:ins w:id="359" w:author="Samane Shahpouri" w:date="2024-05-19T17:24:00Z" w16du:dateUtc="2024-05-19T15:24:00Z"/>
                <w:rFonts w:asciiTheme="majorBidi" w:hAnsiTheme="majorBidi" w:cstheme="majorBidi"/>
                <w:sz w:val="24"/>
                <w:szCs w:val="24"/>
                <w:rPrChange w:id="360" w:author="Samane Shahpouri" w:date="2024-05-19T21:21:00Z" w16du:dateUtc="2024-05-19T19:21:00Z">
                  <w:rPr>
                    <w:ins w:id="361" w:author="Samane Shahpouri" w:date="2024-05-19T17:24:00Z" w16du:dateUtc="2024-05-19T15:24:00Z"/>
                    <w:rFonts w:asciiTheme="majorBidi" w:hAnsiTheme="majorBidi" w:cstheme="majorBidi"/>
                    <w:b/>
                    <w:bCs/>
                    <w:sz w:val="48"/>
                    <w:szCs w:val="48"/>
                  </w:rPr>
                </w:rPrChange>
              </w:rPr>
              <w:pPrChange w:id="362" w:author="Samane Shahpouri" w:date="2024-05-19T21:25:00Z" w16du:dateUtc="2024-05-19T19:25:00Z">
                <w:pPr/>
              </w:pPrChange>
            </w:pPr>
            <w:ins w:id="363" w:author="Samane Shahpouri" w:date="2024-05-19T17:25:00Z" w16du:dateUtc="2024-05-19T15:25:00Z">
              <w:r w:rsidRPr="006471A2">
                <w:rPr>
                  <w:rFonts w:asciiTheme="majorBidi" w:hAnsiTheme="majorBidi" w:cstheme="majorBidi"/>
                  <w:sz w:val="24"/>
                  <w:szCs w:val="24"/>
                  <w:rPrChange w:id="364" w:author="Samane Shahpouri" w:date="2024-05-19T21:21:00Z" w16du:dateUtc="2024-05-19T19:21:00Z">
                    <w:rPr>
                      <w:rFonts w:asciiTheme="majorBidi" w:hAnsiTheme="majorBidi" w:cstheme="majorBidi"/>
                      <w:b/>
                      <w:bCs/>
                      <w:sz w:val="48"/>
                      <w:szCs w:val="48"/>
                    </w:rPr>
                  </w:rPrChange>
                </w:rPr>
                <w:t>AC</w:t>
              </w:r>
            </w:ins>
          </w:p>
        </w:tc>
      </w:tr>
      <w:tr w:rsidR="004D1A9B" w:rsidRPr="004D1A9B" w14:paraId="1EB27F18" w14:textId="77777777" w:rsidTr="004D1A9B">
        <w:trPr>
          <w:ins w:id="365" w:author="Samane Shahpouri" w:date="2024-05-19T17:24:00Z" w16du:dateUtc="2024-05-19T15:24:00Z"/>
          <w:trPrChange w:id="366" w:author="Samane Shahpouri" w:date="2024-05-19T21:25:00Z" w16du:dateUtc="2024-05-19T19:25:00Z">
            <w:trPr>
              <w:gridBefore w:val="1"/>
            </w:trPr>
          </w:trPrChange>
        </w:trPr>
        <w:tc>
          <w:tcPr>
            <w:tcW w:w="6374" w:type="dxa"/>
            <w:tcPrChange w:id="367" w:author="Samane Shahpouri" w:date="2024-05-19T21:25:00Z" w16du:dateUtc="2024-05-19T19:25:00Z">
              <w:tcPr>
                <w:tcW w:w="6374" w:type="dxa"/>
                <w:gridSpan w:val="2"/>
              </w:tcPr>
            </w:tcPrChange>
          </w:tcPr>
          <w:p w14:paraId="780EA55D" w14:textId="48C423B6" w:rsidR="009C51B2" w:rsidRPr="006471A2" w:rsidRDefault="009C51B2" w:rsidP="004D1A9B">
            <w:pPr>
              <w:spacing w:line="360" w:lineRule="auto"/>
              <w:rPr>
                <w:ins w:id="368" w:author="Samane Shahpouri" w:date="2024-05-19T17:24:00Z" w16du:dateUtc="2024-05-19T15:24:00Z"/>
                <w:rFonts w:asciiTheme="majorBidi" w:hAnsiTheme="majorBidi" w:cstheme="majorBidi"/>
                <w:sz w:val="24"/>
                <w:szCs w:val="24"/>
                <w:rPrChange w:id="369" w:author="Samane Shahpouri" w:date="2024-05-19T21:21:00Z" w16du:dateUtc="2024-05-19T19:21:00Z">
                  <w:rPr>
                    <w:ins w:id="370" w:author="Samane Shahpouri" w:date="2024-05-19T17:24:00Z" w16du:dateUtc="2024-05-19T15:24:00Z"/>
                    <w:rFonts w:asciiTheme="majorBidi" w:hAnsiTheme="majorBidi" w:cstheme="majorBidi"/>
                    <w:b/>
                    <w:bCs/>
                    <w:sz w:val="48"/>
                    <w:szCs w:val="48"/>
                  </w:rPr>
                </w:rPrChange>
              </w:rPr>
              <w:pPrChange w:id="371" w:author="Samane Shahpouri" w:date="2024-05-19T21:25:00Z" w16du:dateUtc="2024-05-19T19:25:00Z">
                <w:pPr/>
              </w:pPrChange>
            </w:pPr>
            <w:ins w:id="372" w:author="Samane Shahpouri" w:date="2024-05-19T17:24:00Z" w16du:dateUtc="2024-05-19T15:24:00Z">
              <w:r w:rsidRPr="006471A2">
                <w:rPr>
                  <w:rFonts w:asciiTheme="majorBidi" w:hAnsiTheme="majorBidi" w:cstheme="majorBidi"/>
                  <w:sz w:val="24"/>
                  <w:szCs w:val="24"/>
                  <w:rPrChange w:id="373" w:author="Samane Shahpouri" w:date="2024-05-19T21:21:00Z" w16du:dateUtc="2024-05-19T19:21:00Z">
                    <w:rPr>
                      <w:rFonts w:asciiTheme="majorBidi" w:hAnsiTheme="majorBidi" w:cstheme="majorBidi"/>
                    </w:rPr>
                  </w:rPrChange>
                </w:rPr>
                <w:t>Attenuation and scatter correction</w:t>
              </w:r>
            </w:ins>
          </w:p>
        </w:tc>
        <w:tc>
          <w:tcPr>
            <w:tcW w:w="1701" w:type="dxa"/>
            <w:tcPrChange w:id="374" w:author="Samane Shahpouri" w:date="2024-05-19T21:25:00Z" w16du:dateUtc="2024-05-19T19:25:00Z">
              <w:tcPr>
                <w:tcW w:w="1701" w:type="dxa"/>
                <w:gridSpan w:val="2"/>
              </w:tcPr>
            </w:tcPrChange>
          </w:tcPr>
          <w:p w14:paraId="64EACC75" w14:textId="0B1A95B4" w:rsidR="009C51B2" w:rsidRPr="006471A2" w:rsidRDefault="009C51B2" w:rsidP="004D1A9B">
            <w:pPr>
              <w:spacing w:line="360" w:lineRule="auto"/>
              <w:jc w:val="right"/>
              <w:rPr>
                <w:ins w:id="375" w:author="Samane Shahpouri" w:date="2024-05-19T17:24:00Z" w16du:dateUtc="2024-05-19T15:24:00Z"/>
                <w:rFonts w:asciiTheme="majorBidi" w:hAnsiTheme="majorBidi" w:cstheme="majorBidi"/>
                <w:sz w:val="24"/>
                <w:szCs w:val="24"/>
                <w:rPrChange w:id="376" w:author="Samane Shahpouri" w:date="2024-05-19T21:21:00Z" w16du:dateUtc="2024-05-19T19:21:00Z">
                  <w:rPr>
                    <w:ins w:id="377" w:author="Samane Shahpouri" w:date="2024-05-19T17:24:00Z" w16du:dateUtc="2024-05-19T15:24:00Z"/>
                    <w:rFonts w:asciiTheme="majorBidi" w:hAnsiTheme="majorBidi" w:cstheme="majorBidi"/>
                    <w:b/>
                    <w:bCs/>
                    <w:sz w:val="48"/>
                    <w:szCs w:val="48"/>
                  </w:rPr>
                </w:rPrChange>
              </w:rPr>
              <w:pPrChange w:id="378" w:author="Samane Shahpouri" w:date="2024-05-19T21:25:00Z" w16du:dateUtc="2024-05-19T19:25:00Z">
                <w:pPr/>
              </w:pPrChange>
            </w:pPr>
            <w:ins w:id="379" w:author="Samane Shahpouri" w:date="2024-05-19T17:25:00Z" w16du:dateUtc="2024-05-19T15:25:00Z">
              <w:r w:rsidRPr="006471A2">
                <w:rPr>
                  <w:rFonts w:asciiTheme="majorBidi" w:hAnsiTheme="majorBidi" w:cstheme="majorBidi"/>
                  <w:sz w:val="24"/>
                  <w:szCs w:val="24"/>
                  <w:rPrChange w:id="380" w:author="Samane Shahpouri" w:date="2024-05-19T21:21:00Z" w16du:dateUtc="2024-05-19T19:21:00Z">
                    <w:rPr>
                      <w:rFonts w:asciiTheme="majorBidi" w:hAnsiTheme="majorBidi" w:cstheme="majorBidi"/>
                      <w:b/>
                      <w:bCs/>
                      <w:sz w:val="48"/>
                      <w:szCs w:val="48"/>
                    </w:rPr>
                  </w:rPrChange>
                </w:rPr>
                <w:t>ASC</w:t>
              </w:r>
            </w:ins>
          </w:p>
        </w:tc>
      </w:tr>
      <w:tr w:rsidR="004D1A9B" w:rsidRPr="004D1A9B" w14:paraId="45E19559" w14:textId="77777777" w:rsidTr="004D1A9B">
        <w:trPr>
          <w:ins w:id="381" w:author="Samane Shahpouri" w:date="2024-05-19T17:24:00Z" w16du:dateUtc="2024-05-19T15:24:00Z"/>
          <w:trPrChange w:id="382" w:author="Samane Shahpouri" w:date="2024-05-19T21:25:00Z" w16du:dateUtc="2024-05-19T19:25:00Z">
            <w:trPr>
              <w:gridBefore w:val="1"/>
            </w:trPr>
          </w:trPrChange>
        </w:trPr>
        <w:tc>
          <w:tcPr>
            <w:tcW w:w="6374" w:type="dxa"/>
            <w:tcPrChange w:id="383" w:author="Samane Shahpouri" w:date="2024-05-19T21:25:00Z" w16du:dateUtc="2024-05-19T19:25:00Z">
              <w:tcPr>
                <w:tcW w:w="6374" w:type="dxa"/>
                <w:gridSpan w:val="2"/>
              </w:tcPr>
            </w:tcPrChange>
          </w:tcPr>
          <w:p w14:paraId="40C28659" w14:textId="5C107B77" w:rsidR="009C51B2" w:rsidRPr="006471A2" w:rsidRDefault="009C51B2" w:rsidP="004D1A9B">
            <w:pPr>
              <w:spacing w:line="360" w:lineRule="auto"/>
              <w:rPr>
                <w:ins w:id="384" w:author="Samane Shahpouri" w:date="2024-05-19T17:24:00Z" w16du:dateUtc="2024-05-19T15:24:00Z"/>
                <w:rFonts w:asciiTheme="majorBidi" w:hAnsiTheme="majorBidi" w:cstheme="majorBidi"/>
                <w:sz w:val="24"/>
                <w:szCs w:val="24"/>
                <w:rPrChange w:id="385" w:author="Samane Shahpouri" w:date="2024-05-19T21:21:00Z" w16du:dateUtc="2024-05-19T19:21:00Z">
                  <w:rPr>
                    <w:ins w:id="386" w:author="Samane Shahpouri" w:date="2024-05-19T17:24:00Z" w16du:dateUtc="2024-05-19T15:24:00Z"/>
                    <w:rFonts w:asciiTheme="majorBidi" w:hAnsiTheme="majorBidi" w:cstheme="majorBidi"/>
                    <w:b/>
                    <w:bCs/>
                    <w:sz w:val="48"/>
                    <w:szCs w:val="48"/>
                  </w:rPr>
                </w:rPrChange>
              </w:rPr>
              <w:pPrChange w:id="387" w:author="Samane Shahpouri" w:date="2024-05-19T21:25:00Z" w16du:dateUtc="2024-05-19T19:25:00Z">
                <w:pPr/>
              </w:pPrChange>
            </w:pPr>
            <w:ins w:id="388" w:author="Samane Shahpouri" w:date="2024-05-19T17:24:00Z" w16du:dateUtc="2024-05-19T15:24:00Z">
              <w:r w:rsidRPr="006471A2">
                <w:rPr>
                  <w:rFonts w:asciiTheme="majorBidi" w:hAnsiTheme="majorBidi" w:cstheme="majorBidi"/>
                  <w:sz w:val="24"/>
                  <w:szCs w:val="24"/>
                  <w:rPrChange w:id="389" w:author="Samane Shahpouri" w:date="2024-05-19T21:21:00Z" w16du:dateUtc="2024-05-19T19:21:00Z">
                    <w:rPr>
                      <w:rFonts w:asciiTheme="majorBidi" w:hAnsiTheme="majorBidi" w:cstheme="majorBidi"/>
                    </w:rPr>
                  </w:rPrChange>
                </w:rPr>
                <w:t xml:space="preserve">Computed Tomography </w:t>
              </w:r>
            </w:ins>
          </w:p>
        </w:tc>
        <w:tc>
          <w:tcPr>
            <w:tcW w:w="1701" w:type="dxa"/>
            <w:tcPrChange w:id="390" w:author="Samane Shahpouri" w:date="2024-05-19T21:25:00Z" w16du:dateUtc="2024-05-19T19:25:00Z">
              <w:tcPr>
                <w:tcW w:w="1701" w:type="dxa"/>
                <w:gridSpan w:val="2"/>
              </w:tcPr>
            </w:tcPrChange>
          </w:tcPr>
          <w:p w14:paraId="01A8DAE1" w14:textId="7B5366EF" w:rsidR="009C51B2" w:rsidRPr="006471A2" w:rsidRDefault="009C51B2" w:rsidP="004D1A9B">
            <w:pPr>
              <w:spacing w:line="360" w:lineRule="auto"/>
              <w:jc w:val="right"/>
              <w:rPr>
                <w:ins w:id="391" w:author="Samane Shahpouri" w:date="2024-05-19T17:24:00Z" w16du:dateUtc="2024-05-19T15:24:00Z"/>
                <w:rFonts w:asciiTheme="majorBidi" w:hAnsiTheme="majorBidi" w:cstheme="majorBidi"/>
                <w:sz w:val="24"/>
                <w:szCs w:val="24"/>
                <w:rPrChange w:id="392" w:author="Samane Shahpouri" w:date="2024-05-19T21:21:00Z" w16du:dateUtc="2024-05-19T19:21:00Z">
                  <w:rPr>
                    <w:ins w:id="393" w:author="Samane Shahpouri" w:date="2024-05-19T17:24:00Z" w16du:dateUtc="2024-05-19T15:24:00Z"/>
                    <w:rFonts w:asciiTheme="majorBidi" w:hAnsiTheme="majorBidi" w:cstheme="majorBidi"/>
                    <w:b/>
                    <w:bCs/>
                    <w:sz w:val="48"/>
                    <w:szCs w:val="48"/>
                  </w:rPr>
                </w:rPrChange>
              </w:rPr>
              <w:pPrChange w:id="394" w:author="Samane Shahpouri" w:date="2024-05-19T21:25:00Z" w16du:dateUtc="2024-05-19T19:25:00Z">
                <w:pPr/>
              </w:pPrChange>
            </w:pPr>
            <w:ins w:id="395" w:author="Samane Shahpouri" w:date="2024-05-19T17:25:00Z" w16du:dateUtc="2024-05-19T15:25:00Z">
              <w:r w:rsidRPr="006471A2">
                <w:rPr>
                  <w:rFonts w:asciiTheme="majorBidi" w:hAnsiTheme="majorBidi" w:cstheme="majorBidi"/>
                  <w:sz w:val="24"/>
                  <w:szCs w:val="24"/>
                  <w:rPrChange w:id="396" w:author="Samane Shahpouri" w:date="2024-05-19T21:21:00Z" w16du:dateUtc="2024-05-19T19:21:00Z">
                    <w:rPr>
                      <w:rFonts w:asciiTheme="majorBidi" w:hAnsiTheme="majorBidi" w:cstheme="majorBidi"/>
                      <w:b/>
                      <w:bCs/>
                      <w:sz w:val="48"/>
                      <w:szCs w:val="48"/>
                    </w:rPr>
                  </w:rPrChange>
                </w:rPr>
                <w:t>CT</w:t>
              </w:r>
            </w:ins>
          </w:p>
        </w:tc>
      </w:tr>
      <w:tr w:rsidR="004D1A9B" w:rsidRPr="004D1A9B" w14:paraId="46282CAC" w14:textId="77777777" w:rsidTr="004D1A9B">
        <w:trPr>
          <w:ins w:id="397" w:author="Samane Shahpouri" w:date="2024-05-19T17:24:00Z" w16du:dateUtc="2024-05-19T15:24:00Z"/>
          <w:trPrChange w:id="398" w:author="Samane Shahpouri" w:date="2024-05-19T21:25:00Z" w16du:dateUtc="2024-05-19T19:25:00Z">
            <w:trPr>
              <w:gridBefore w:val="1"/>
            </w:trPr>
          </w:trPrChange>
        </w:trPr>
        <w:tc>
          <w:tcPr>
            <w:tcW w:w="6374" w:type="dxa"/>
            <w:tcPrChange w:id="399" w:author="Samane Shahpouri" w:date="2024-05-19T21:25:00Z" w16du:dateUtc="2024-05-19T19:25:00Z">
              <w:tcPr>
                <w:tcW w:w="6374" w:type="dxa"/>
                <w:gridSpan w:val="2"/>
              </w:tcPr>
            </w:tcPrChange>
          </w:tcPr>
          <w:p w14:paraId="7A2B463B" w14:textId="599B0B98" w:rsidR="009C51B2" w:rsidRPr="006471A2" w:rsidRDefault="006471A2" w:rsidP="004D1A9B">
            <w:pPr>
              <w:spacing w:line="360" w:lineRule="auto"/>
              <w:rPr>
                <w:ins w:id="400" w:author="Samane Shahpouri" w:date="2024-05-19T17:24:00Z" w16du:dateUtc="2024-05-19T15:24:00Z"/>
                <w:rFonts w:asciiTheme="majorBidi" w:hAnsiTheme="majorBidi" w:cstheme="majorBidi"/>
                <w:sz w:val="24"/>
                <w:szCs w:val="24"/>
                <w:rPrChange w:id="401" w:author="Samane Shahpouri" w:date="2024-05-19T21:21:00Z" w16du:dateUtc="2024-05-19T19:21:00Z">
                  <w:rPr>
                    <w:ins w:id="402" w:author="Samane Shahpouri" w:date="2024-05-19T17:24:00Z" w16du:dateUtc="2024-05-19T15:24:00Z"/>
                    <w:rFonts w:asciiTheme="majorBidi" w:hAnsiTheme="majorBidi" w:cstheme="majorBidi"/>
                    <w:b/>
                    <w:bCs/>
                    <w:sz w:val="48"/>
                    <w:szCs w:val="48"/>
                  </w:rPr>
                </w:rPrChange>
              </w:rPr>
              <w:pPrChange w:id="403" w:author="Samane Shahpouri" w:date="2024-05-19T21:25:00Z" w16du:dateUtc="2024-05-19T19:25:00Z">
                <w:pPr/>
              </w:pPrChange>
            </w:pPr>
            <w:ins w:id="404" w:author="Samane Shahpouri" w:date="2024-05-19T21:21:00Z" w16du:dateUtc="2024-05-19T19:21:00Z">
              <w:r w:rsidRPr="006471A2">
                <w:rPr>
                  <w:rFonts w:asciiTheme="majorBidi" w:hAnsiTheme="majorBidi" w:cstheme="majorBidi"/>
                  <w:sz w:val="24"/>
                  <w:szCs w:val="24"/>
                </w:rPr>
                <w:t>G</w:t>
              </w:r>
            </w:ins>
            <w:ins w:id="405" w:author="Samane Shahpouri" w:date="2024-05-19T17:24:00Z" w16du:dateUtc="2024-05-19T15:24:00Z">
              <w:r w:rsidR="009C51B2" w:rsidRPr="006471A2">
                <w:rPr>
                  <w:rFonts w:asciiTheme="majorBidi" w:hAnsiTheme="majorBidi" w:cstheme="majorBidi"/>
                  <w:sz w:val="24"/>
                  <w:szCs w:val="24"/>
                  <w:rPrChange w:id="406" w:author="Samane Shahpouri" w:date="2024-05-19T21:21:00Z" w16du:dateUtc="2024-05-19T19:21:00Z">
                    <w:rPr>
                      <w:rFonts w:asciiTheme="majorBidi" w:hAnsiTheme="majorBidi" w:cstheme="majorBidi"/>
                    </w:rPr>
                  </w:rPrChange>
                </w:rPr>
                <w:t>allium-68</w:t>
              </w:r>
            </w:ins>
          </w:p>
        </w:tc>
        <w:tc>
          <w:tcPr>
            <w:tcW w:w="1701" w:type="dxa"/>
            <w:tcPrChange w:id="407" w:author="Samane Shahpouri" w:date="2024-05-19T21:25:00Z" w16du:dateUtc="2024-05-19T19:25:00Z">
              <w:tcPr>
                <w:tcW w:w="1701" w:type="dxa"/>
                <w:gridSpan w:val="2"/>
              </w:tcPr>
            </w:tcPrChange>
          </w:tcPr>
          <w:p w14:paraId="69323500" w14:textId="002FFB13" w:rsidR="009C51B2" w:rsidRPr="006471A2" w:rsidRDefault="009C51B2" w:rsidP="004D1A9B">
            <w:pPr>
              <w:spacing w:line="360" w:lineRule="auto"/>
              <w:jc w:val="right"/>
              <w:rPr>
                <w:ins w:id="408" w:author="Samane Shahpouri" w:date="2024-05-19T17:24:00Z" w16du:dateUtc="2024-05-19T15:24:00Z"/>
                <w:rFonts w:asciiTheme="majorBidi" w:hAnsiTheme="majorBidi" w:cstheme="majorBidi"/>
                <w:sz w:val="24"/>
                <w:szCs w:val="24"/>
                <w:rPrChange w:id="409" w:author="Samane Shahpouri" w:date="2024-05-19T21:21:00Z" w16du:dateUtc="2024-05-19T19:21:00Z">
                  <w:rPr>
                    <w:ins w:id="410" w:author="Samane Shahpouri" w:date="2024-05-19T17:24:00Z" w16du:dateUtc="2024-05-19T15:24:00Z"/>
                    <w:rFonts w:asciiTheme="majorBidi" w:hAnsiTheme="majorBidi" w:cstheme="majorBidi"/>
                    <w:b/>
                    <w:bCs/>
                    <w:sz w:val="48"/>
                    <w:szCs w:val="48"/>
                  </w:rPr>
                </w:rPrChange>
              </w:rPr>
              <w:pPrChange w:id="411" w:author="Samane Shahpouri" w:date="2024-05-19T21:25:00Z" w16du:dateUtc="2024-05-19T19:25:00Z">
                <w:pPr/>
              </w:pPrChange>
            </w:pPr>
            <w:ins w:id="412" w:author="Samane Shahpouri" w:date="2024-05-19T17:25:00Z" w16du:dateUtc="2024-05-19T15:25:00Z">
              <w:r w:rsidRPr="006471A2">
                <w:rPr>
                  <w:rFonts w:asciiTheme="majorBidi" w:hAnsiTheme="majorBidi" w:cstheme="majorBidi"/>
                  <w:sz w:val="24"/>
                  <w:szCs w:val="24"/>
                  <w:vertAlign w:val="superscript"/>
                  <w:rPrChange w:id="413" w:author="Samane Shahpouri" w:date="2024-05-19T21:21:00Z" w16du:dateUtc="2024-05-19T19:21:00Z">
                    <w:rPr>
                      <w:rFonts w:asciiTheme="majorBidi" w:hAnsiTheme="majorBidi" w:cstheme="majorBidi"/>
                      <w:vertAlign w:val="superscript"/>
                    </w:rPr>
                  </w:rPrChange>
                </w:rPr>
                <w:t>68</w:t>
              </w:r>
              <w:r w:rsidRPr="006471A2">
                <w:rPr>
                  <w:rFonts w:asciiTheme="majorBidi" w:hAnsiTheme="majorBidi" w:cstheme="majorBidi"/>
                  <w:sz w:val="24"/>
                  <w:szCs w:val="24"/>
                  <w:rPrChange w:id="414" w:author="Samane Shahpouri" w:date="2024-05-19T21:21:00Z" w16du:dateUtc="2024-05-19T19:21:00Z">
                    <w:rPr>
                      <w:rFonts w:asciiTheme="majorBidi" w:hAnsiTheme="majorBidi" w:cstheme="majorBidi"/>
                    </w:rPr>
                  </w:rPrChange>
                </w:rPr>
                <w:t>Ga</w:t>
              </w:r>
            </w:ins>
          </w:p>
        </w:tc>
      </w:tr>
      <w:tr w:rsidR="004D1A9B" w:rsidRPr="006471A2" w14:paraId="2BC4DA86" w14:textId="77777777" w:rsidTr="004D1A9B">
        <w:trPr>
          <w:ins w:id="415" w:author="Samane Shahpouri" w:date="2024-05-19T21:15:00Z" w16du:dateUtc="2024-05-19T19:15:00Z"/>
        </w:trPr>
        <w:tc>
          <w:tcPr>
            <w:tcW w:w="6374" w:type="dxa"/>
          </w:tcPr>
          <w:p w14:paraId="35B11C9D" w14:textId="409D37B0" w:rsidR="006471A2" w:rsidRPr="006471A2" w:rsidRDefault="006471A2" w:rsidP="004D1A9B">
            <w:pPr>
              <w:spacing w:line="360" w:lineRule="auto"/>
              <w:rPr>
                <w:ins w:id="416" w:author="Samane Shahpouri" w:date="2024-05-19T21:15:00Z" w16du:dateUtc="2024-05-19T19:15:00Z"/>
                <w:rFonts w:asciiTheme="majorBidi" w:hAnsiTheme="majorBidi" w:cstheme="majorBidi"/>
                <w:sz w:val="24"/>
                <w:szCs w:val="24"/>
              </w:rPr>
              <w:pPrChange w:id="417" w:author="Samane Shahpouri" w:date="2024-05-19T21:25:00Z" w16du:dateUtc="2024-05-19T19:25:00Z">
                <w:pPr/>
              </w:pPrChange>
            </w:pPr>
            <w:ins w:id="418" w:author="Samane Shahpouri" w:date="2024-05-19T21:15:00Z" w16du:dateUtc="2024-05-19T19:15:00Z">
              <w:r w:rsidRPr="006471A2">
                <w:rPr>
                  <w:rFonts w:asciiTheme="majorBidi" w:hAnsiTheme="majorBidi" w:cstheme="majorBidi"/>
                  <w:color w:val="202122"/>
                  <w:sz w:val="24"/>
                  <w:szCs w:val="24"/>
                  <w:rPrChange w:id="419" w:author="Samane Shahpouri" w:date="2024-05-19T21:21:00Z" w16du:dateUtc="2024-05-19T19:21:00Z">
                    <w:rPr>
                      <w:rFonts w:ascii="Arial" w:hAnsi="Arial" w:cs="Arial"/>
                      <w:b/>
                      <w:bCs/>
                      <w:color w:val="202122"/>
                      <w:sz w:val="21"/>
                      <w:szCs w:val="21"/>
                    </w:rPr>
                  </w:rPrChange>
                </w:rPr>
                <w:t>Fluorodeoxyglucose</w:t>
              </w:r>
            </w:ins>
          </w:p>
        </w:tc>
        <w:tc>
          <w:tcPr>
            <w:tcW w:w="1701" w:type="dxa"/>
          </w:tcPr>
          <w:p w14:paraId="66A38F7F" w14:textId="7D00EF91" w:rsidR="006471A2" w:rsidRPr="006471A2" w:rsidRDefault="006471A2" w:rsidP="004D1A9B">
            <w:pPr>
              <w:spacing w:line="360" w:lineRule="auto"/>
              <w:jc w:val="right"/>
              <w:rPr>
                <w:ins w:id="420" w:author="Samane Shahpouri" w:date="2024-05-19T21:15:00Z" w16du:dateUtc="2024-05-19T19:15:00Z"/>
                <w:rFonts w:asciiTheme="majorBidi" w:hAnsiTheme="majorBidi" w:cstheme="majorBidi"/>
                <w:sz w:val="24"/>
                <w:szCs w:val="24"/>
                <w:vertAlign w:val="superscript"/>
              </w:rPr>
              <w:pPrChange w:id="421" w:author="Samane Shahpouri" w:date="2024-05-19T21:25:00Z" w16du:dateUtc="2024-05-19T19:25:00Z">
                <w:pPr/>
              </w:pPrChange>
            </w:pPr>
            <w:ins w:id="422" w:author="Samane Shahpouri" w:date="2024-05-19T21:15:00Z" w16du:dateUtc="2024-05-19T19:15:00Z">
              <w:r w:rsidRPr="006471A2">
                <w:rPr>
                  <w:rFonts w:asciiTheme="majorBidi" w:hAnsiTheme="majorBidi" w:cstheme="majorBidi"/>
                  <w:sz w:val="24"/>
                  <w:szCs w:val="24"/>
                  <w:vertAlign w:val="superscript"/>
                  <w:rPrChange w:id="423" w:author="Samane Shahpouri" w:date="2024-05-19T21:21:00Z" w16du:dateUtc="2024-05-19T19:21:00Z">
                    <w:rPr>
                      <w:rFonts w:asciiTheme="majorBidi" w:hAnsiTheme="majorBidi" w:cstheme="majorBidi"/>
                      <w:sz w:val="24"/>
                      <w:szCs w:val="24"/>
                    </w:rPr>
                  </w:rPrChange>
                </w:rPr>
                <w:t>18</w:t>
              </w:r>
              <w:r w:rsidRPr="006471A2">
                <w:rPr>
                  <w:rFonts w:asciiTheme="majorBidi" w:hAnsiTheme="majorBidi" w:cstheme="majorBidi"/>
                  <w:sz w:val="24"/>
                  <w:szCs w:val="24"/>
                </w:rPr>
                <w:t>F-FDG</w:t>
              </w:r>
            </w:ins>
          </w:p>
        </w:tc>
      </w:tr>
      <w:tr w:rsidR="004D1A9B" w:rsidRPr="004D1A9B" w14:paraId="4E154A0F" w14:textId="77777777" w:rsidTr="004D1A9B">
        <w:trPr>
          <w:ins w:id="424" w:author="Samane Shahpouri" w:date="2024-05-19T17:24:00Z" w16du:dateUtc="2024-05-19T15:24:00Z"/>
          <w:trPrChange w:id="425" w:author="Samane Shahpouri" w:date="2024-05-19T21:25:00Z" w16du:dateUtc="2024-05-19T19:25:00Z">
            <w:trPr>
              <w:gridBefore w:val="1"/>
            </w:trPr>
          </w:trPrChange>
        </w:trPr>
        <w:tc>
          <w:tcPr>
            <w:tcW w:w="6374" w:type="dxa"/>
            <w:tcPrChange w:id="426" w:author="Samane Shahpouri" w:date="2024-05-19T21:25:00Z" w16du:dateUtc="2024-05-19T19:25:00Z">
              <w:tcPr>
                <w:tcW w:w="6374" w:type="dxa"/>
                <w:gridSpan w:val="2"/>
              </w:tcPr>
            </w:tcPrChange>
          </w:tcPr>
          <w:p w14:paraId="0E469D00" w14:textId="22260CCA" w:rsidR="009C51B2" w:rsidRPr="006471A2" w:rsidRDefault="004E4E7B" w:rsidP="004D1A9B">
            <w:pPr>
              <w:spacing w:line="360" w:lineRule="auto"/>
              <w:rPr>
                <w:ins w:id="427" w:author="Samane Shahpouri" w:date="2024-05-19T17:24:00Z" w16du:dateUtc="2024-05-19T15:24:00Z"/>
                <w:rFonts w:asciiTheme="majorBidi" w:hAnsiTheme="majorBidi" w:cstheme="majorBidi"/>
                <w:sz w:val="24"/>
                <w:szCs w:val="24"/>
                <w:rPrChange w:id="428" w:author="Samane Shahpouri" w:date="2024-05-19T21:21:00Z" w16du:dateUtc="2024-05-19T19:21:00Z">
                  <w:rPr>
                    <w:ins w:id="429" w:author="Samane Shahpouri" w:date="2024-05-19T17:24:00Z" w16du:dateUtc="2024-05-19T15:24:00Z"/>
                    <w:rFonts w:asciiTheme="majorBidi" w:hAnsiTheme="majorBidi" w:cstheme="majorBidi"/>
                    <w:b/>
                    <w:bCs/>
                    <w:sz w:val="48"/>
                    <w:szCs w:val="48"/>
                  </w:rPr>
                </w:rPrChange>
              </w:rPr>
              <w:pPrChange w:id="430" w:author="Samane Shahpouri" w:date="2024-05-19T21:25:00Z" w16du:dateUtc="2024-05-19T19:25:00Z">
                <w:pPr/>
              </w:pPrChange>
            </w:pPr>
            <w:ins w:id="431" w:author="Samane Shahpouri" w:date="2024-05-19T17:48:00Z" w16du:dateUtc="2024-05-19T15:48:00Z">
              <w:r w:rsidRPr="006471A2">
                <w:rPr>
                  <w:rFonts w:asciiTheme="majorBidi" w:hAnsiTheme="majorBidi" w:cstheme="majorBidi"/>
                  <w:sz w:val="24"/>
                  <w:szCs w:val="24"/>
                </w:rPr>
                <w:t>N</w:t>
              </w:r>
              <w:r w:rsidR="00FB1AFB" w:rsidRPr="006471A2">
                <w:rPr>
                  <w:rFonts w:asciiTheme="majorBidi" w:hAnsiTheme="majorBidi" w:cstheme="majorBidi"/>
                  <w:sz w:val="24"/>
                  <w:szCs w:val="24"/>
                </w:rPr>
                <w:t>on</w:t>
              </w:r>
            </w:ins>
            <w:ins w:id="432" w:author="Samane Shahpouri" w:date="2024-05-19T20:58:00Z" w16du:dateUtc="2024-05-19T18:58:00Z">
              <w:r w:rsidRPr="006471A2">
                <w:rPr>
                  <w:rFonts w:asciiTheme="majorBidi" w:hAnsiTheme="majorBidi" w:cstheme="majorBidi"/>
                  <w:sz w:val="24"/>
                  <w:szCs w:val="24"/>
                </w:rPr>
                <w:t xml:space="preserve"> </w:t>
              </w:r>
            </w:ins>
            <w:ins w:id="433" w:author="Samane Shahpouri" w:date="2024-05-19T17:48:00Z" w16du:dateUtc="2024-05-19T15:48:00Z">
              <w:r w:rsidR="00FB1AFB" w:rsidRPr="006471A2">
                <w:rPr>
                  <w:rFonts w:asciiTheme="majorBidi" w:hAnsiTheme="majorBidi" w:cstheme="majorBidi"/>
                  <w:sz w:val="24"/>
                  <w:szCs w:val="24"/>
                </w:rPr>
                <w:t>attenuation</w:t>
              </w:r>
            </w:ins>
            <w:ins w:id="434" w:author="Samane Shahpouri" w:date="2024-05-19T20:58:00Z" w16du:dateUtc="2024-05-19T18:58:00Z">
              <w:r w:rsidRPr="006471A2">
                <w:rPr>
                  <w:rFonts w:asciiTheme="majorBidi" w:hAnsiTheme="majorBidi" w:cstheme="majorBidi"/>
                  <w:sz w:val="24"/>
                  <w:szCs w:val="24"/>
                </w:rPr>
                <w:t xml:space="preserve"> </w:t>
              </w:r>
            </w:ins>
            <w:ins w:id="435" w:author="Samane Shahpouri" w:date="2024-05-19T17:48:00Z" w16du:dateUtc="2024-05-19T15:48:00Z">
              <w:r w:rsidR="00FB1AFB" w:rsidRPr="006471A2">
                <w:rPr>
                  <w:rFonts w:asciiTheme="majorBidi" w:hAnsiTheme="majorBidi" w:cstheme="majorBidi"/>
                  <w:sz w:val="24"/>
                  <w:szCs w:val="24"/>
                </w:rPr>
                <w:t>scatter</w:t>
              </w:r>
            </w:ins>
            <w:ins w:id="436" w:author="Samane Shahpouri" w:date="2024-05-19T20:58:00Z" w16du:dateUtc="2024-05-19T18:58:00Z">
              <w:r w:rsidRPr="006471A2">
                <w:rPr>
                  <w:rFonts w:asciiTheme="majorBidi" w:hAnsiTheme="majorBidi" w:cstheme="majorBidi"/>
                  <w:sz w:val="24"/>
                  <w:szCs w:val="24"/>
                </w:rPr>
                <w:t xml:space="preserve"> </w:t>
              </w:r>
            </w:ins>
            <w:ins w:id="437" w:author="Samane Shahpouri" w:date="2024-05-19T17:48:00Z" w16du:dateUtc="2024-05-19T15:48:00Z">
              <w:r w:rsidR="00FB1AFB" w:rsidRPr="006471A2">
                <w:rPr>
                  <w:rFonts w:asciiTheme="majorBidi" w:hAnsiTheme="majorBidi" w:cstheme="majorBidi"/>
                  <w:sz w:val="24"/>
                  <w:szCs w:val="24"/>
                </w:rPr>
                <w:t>correction</w:t>
              </w:r>
            </w:ins>
          </w:p>
        </w:tc>
        <w:tc>
          <w:tcPr>
            <w:tcW w:w="1701" w:type="dxa"/>
            <w:tcPrChange w:id="438" w:author="Samane Shahpouri" w:date="2024-05-19T21:25:00Z" w16du:dateUtc="2024-05-19T19:25:00Z">
              <w:tcPr>
                <w:tcW w:w="1701" w:type="dxa"/>
                <w:gridSpan w:val="2"/>
              </w:tcPr>
            </w:tcPrChange>
          </w:tcPr>
          <w:p w14:paraId="4601CCA9" w14:textId="413DED24" w:rsidR="009C51B2" w:rsidRPr="006471A2" w:rsidRDefault="004E4E7B" w:rsidP="004D1A9B">
            <w:pPr>
              <w:spacing w:line="360" w:lineRule="auto"/>
              <w:jc w:val="right"/>
              <w:rPr>
                <w:ins w:id="439" w:author="Samane Shahpouri" w:date="2024-05-19T17:24:00Z" w16du:dateUtc="2024-05-19T15:24:00Z"/>
                <w:rFonts w:asciiTheme="majorBidi" w:hAnsiTheme="majorBidi" w:cstheme="majorBidi"/>
                <w:sz w:val="24"/>
                <w:szCs w:val="24"/>
                <w:rPrChange w:id="440" w:author="Samane Shahpouri" w:date="2024-05-19T21:21:00Z" w16du:dateUtc="2024-05-19T19:21:00Z">
                  <w:rPr>
                    <w:ins w:id="441" w:author="Samane Shahpouri" w:date="2024-05-19T17:24:00Z" w16du:dateUtc="2024-05-19T15:24:00Z"/>
                    <w:rFonts w:asciiTheme="majorBidi" w:hAnsiTheme="majorBidi" w:cstheme="majorBidi"/>
                    <w:b/>
                    <w:bCs/>
                    <w:sz w:val="48"/>
                    <w:szCs w:val="48"/>
                  </w:rPr>
                </w:rPrChange>
              </w:rPr>
              <w:pPrChange w:id="442" w:author="Samane Shahpouri" w:date="2024-05-19T21:25:00Z" w16du:dateUtc="2024-05-19T19:25:00Z">
                <w:pPr/>
              </w:pPrChange>
            </w:pPr>
            <w:ins w:id="443" w:author="Samane Shahpouri" w:date="2024-05-19T20:57:00Z" w16du:dateUtc="2024-05-19T18:57:00Z">
              <w:r w:rsidRPr="006471A2">
                <w:rPr>
                  <w:rFonts w:asciiTheme="majorBidi" w:hAnsiTheme="majorBidi" w:cstheme="majorBidi"/>
                  <w:sz w:val="24"/>
                  <w:szCs w:val="24"/>
                </w:rPr>
                <w:t>NAC</w:t>
              </w:r>
            </w:ins>
          </w:p>
        </w:tc>
      </w:tr>
      <w:tr w:rsidR="004D1A9B" w:rsidRPr="004D1A9B" w14:paraId="4E89FC00" w14:textId="77777777" w:rsidTr="004D1A9B">
        <w:trPr>
          <w:ins w:id="444" w:author="Samane Shahpouri" w:date="2024-05-19T17:24:00Z" w16du:dateUtc="2024-05-19T15:24:00Z"/>
          <w:trPrChange w:id="445" w:author="Samane Shahpouri" w:date="2024-05-19T21:25:00Z" w16du:dateUtc="2024-05-19T19:25:00Z">
            <w:trPr>
              <w:gridBefore w:val="1"/>
            </w:trPr>
          </w:trPrChange>
        </w:trPr>
        <w:tc>
          <w:tcPr>
            <w:tcW w:w="6374" w:type="dxa"/>
            <w:tcPrChange w:id="446" w:author="Samane Shahpouri" w:date="2024-05-19T21:25:00Z" w16du:dateUtc="2024-05-19T19:25:00Z">
              <w:tcPr>
                <w:tcW w:w="6374" w:type="dxa"/>
                <w:gridSpan w:val="2"/>
              </w:tcPr>
            </w:tcPrChange>
          </w:tcPr>
          <w:p w14:paraId="21C6F30C" w14:textId="655EA582" w:rsidR="009C51B2" w:rsidRPr="006471A2" w:rsidRDefault="004E4E7B" w:rsidP="004D1A9B">
            <w:pPr>
              <w:spacing w:line="360" w:lineRule="auto"/>
              <w:rPr>
                <w:ins w:id="447" w:author="Samane Shahpouri" w:date="2024-05-19T17:24:00Z" w16du:dateUtc="2024-05-19T15:24:00Z"/>
                <w:rFonts w:asciiTheme="majorBidi" w:hAnsiTheme="majorBidi" w:cstheme="majorBidi"/>
                <w:sz w:val="24"/>
                <w:szCs w:val="24"/>
                <w:rPrChange w:id="448" w:author="Samane Shahpouri" w:date="2024-05-19T21:21:00Z" w16du:dateUtc="2024-05-19T19:21:00Z">
                  <w:rPr>
                    <w:ins w:id="449" w:author="Samane Shahpouri" w:date="2024-05-19T17:24:00Z" w16du:dateUtc="2024-05-19T15:24:00Z"/>
                    <w:rFonts w:asciiTheme="majorBidi" w:hAnsiTheme="majorBidi" w:cstheme="majorBidi"/>
                    <w:b/>
                    <w:bCs/>
                    <w:sz w:val="48"/>
                    <w:szCs w:val="48"/>
                  </w:rPr>
                </w:rPrChange>
              </w:rPr>
              <w:pPrChange w:id="450" w:author="Samane Shahpouri" w:date="2024-05-19T21:25:00Z" w16du:dateUtc="2024-05-19T19:25:00Z">
                <w:pPr/>
              </w:pPrChange>
            </w:pPr>
            <w:ins w:id="451" w:author="Samane Shahpouri" w:date="2024-05-19T20:58:00Z" w16du:dateUtc="2024-05-19T18:58:00Z">
              <w:r w:rsidRPr="006471A2">
                <w:rPr>
                  <w:rFonts w:asciiTheme="majorBidi" w:hAnsiTheme="majorBidi" w:cstheme="majorBidi"/>
                  <w:sz w:val="24"/>
                  <w:szCs w:val="24"/>
                </w:rPr>
                <w:t xml:space="preserve">CT </w:t>
              </w:r>
            </w:ins>
            <w:ins w:id="452" w:author="Samane Shahpouri" w:date="2024-05-19T21:26:00Z" w16du:dateUtc="2024-05-19T19:26:00Z">
              <w:r w:rsidR="004D1A9B">
                <w:rPr>
                  <w:rFonts w:asciiTheme="majorBidi" w:hAnsiTheme="majorBidi" w:cstheme="majorBidi"/>
                  <w:sz w:val="24"/>
                  <w:szCs w:val="24"/>
                </w:rPr>
                <w:t xml:space="preserve">based </w:t>
              </w:r>
            </w:ins>
            <w:ins w:id="453" w:author="Samane Shahpouri" w:date="2024-05-19T20:58:00Z" w16du:dateUtc="2024-05-19T18:58:00Z">
              <w:r w:rsidRPr="006471A2">
                <w:rPr>
                  <w:rFonts w:asciiTheme="majorBidi" w:hAnsiTheme="majorBidi" w:cstheme="majorBidi"/>
                  <w:sz w:val="24"/>
                  <w:szCs w:val="24"/>
                </w:rPr>
                <w:t>attenuation-scatter</w:t>
              </w:r>
              <w:r w:rsidRPr="006471A2">
                <w:rPr>
                  <w:rFonts w:asciiTheme="majorBidi" w:hAnsiTheme="majorBidi" w:cstheme="majorBidi"/>
                  <w:sz w:val="24"/>
                  <w:szCs w:val="24"/>
                </w:rPr>
                <w:t xml:space="preserve"> </w:t>
              </w:r>
              <w:r w:rsidRPr="006471A2">
                <w:rPr>
                  <w:rFonts w:asciiTheme="majorBidi" w:hAnsiTheme="majorBidi" w:cstheme="majorBidi"/>
                  <w:sz w:val="24"/>
                  <w:szCs w:val="24"/>
                </w:rPr>
                <w:t>correction</w:t>
              </w:r>
            </w:ins>
          </w:p>
        </w:tc>
        <w:tc>
          <w:tcPr>
            <w:tcW w:w="1701" w:type="dxa"/>
            <w:tcPrChange w:id="454" w:author="Samane Shahpouri" w:date="2024-05-19T21:25:00Z" w16du:dateUtc="2024-05-19T19:25:00Z">
              <w:tcPr>
                <w:tcW w:w="1701" w:type="dxa"/>
                <w:gridSpan w:val="2"/>
              </w:tcPr>
            </w:tcPrChange>
          </w:tcPr>
          <w:p w14:paraId="6866E5C7" w14:textId="76BA1E89" w:rsidR="009C51B2" w:rsidRPr="006471A2" w:rsidRDefault="004E4E7B" w:rsidP="004D1A9B">
            <w:pPr>
              <w:spacing w:line="360" w:lineRule="auto"/>
              <w:jc w:val="right"/>
              <w:rPr>
                <w:ins w:id="455" w:author="Samane Shahpouri" w:date="2024-05-19T17:24:00Z" w16du:dateUtc="2024-05-19T15:24:00Z"/>
                <w:rFonts w:asciiTheme="majorBidi" w:hAnsiTheme="majorBidi" w:cstheme="majorBidi"/>
                <w:sz w:val="24"/>
                <w:szCs w:val="24"/>
                <w:rPrChange w:id="456" w:author="Samane Shahpouri" w:date="2024-05-19T21:21:00Z" w16du:dateUtc="2024-05-19T19:21:00Z">
                  <w:rPr>
                    <w:ins w:id="457" w:author="Samane Shahpouri" w:date="2024-05-19T17:24:00Z" w16du:dateUtc="2024-05-19T15:24:00Z"/>
                    <w:rFonts w:asciiTheme="majorBidi" w:hAnsiTheme="majorBidi" w:cstheme="majorBidi"/>
                    <w:b/>
                    <w:bCs/>
                    <w:sz w:val="48"/>
                    <w:szCs w:val="48"/>
                  </w:rPr>
                </w:rPrChange>
              </w:rPr>
              <w:pPrChange w:id="458" w:author="Samane Shahpouri" w:date="2024-05-19T21:25:00Z" w16du:dateUtc="2024-05-19T19:25:00Z">
                <w:pPr/>
              </w:pPrChange>
            </w:pPr>
            <w:ins w:id="459" w:author="Samane Shahpouri" w:date="2024-05-19T20:58:00Z" w16du:dateUtc="2024-05-19T18:58:00Z">
              <w:r w:rsidRPr="006471A2">
                <w:rPr>
                  <w:rFonts w:asciiTheme="majorBidi" w:hAnsiTheme="majorBidi" w:cstheme="majorBidi"/>
                  <w:sz w:val="24"/>
                  <w:szCs w:val="24"/>
                </w:rPr>
                <w:t>MAC</w:t>
              </w:r>
            </w:ins>
          </w:p>
        </w:tc>
      </w:tr>
      <w:tr w:rsidR="004D1A9B" w:rsidRPr="004D1A9B" w14:paraId="3D7830CE" w14:textId="77777777" w:rsidTr="004D1A9B">
        <w:trPr>
          <w:ins w:id="460" w:author="Samane Shahpouri" w:date="2024-05-19T17:24:00Z" w16du:dateUtc="2024-05-19T15:24:00Z"/>
          <w:trPrChange w:id="461" w:author="Samane Shahpouri" w:date="2024-05-19T21:25:00Z" w16du:dateUtc="2024-05-19T19:25:00Z">
            <w:trPr>
              <w:gridBefore w:val="1"/>
            </w:trPr>
          </w:trPrChange>
        </w:trPr>
        <w:tc>
          <w:tcPr>
            <w:tcW w:w="6374" w:type="dxa"/>
            <w:tcPrChange w:id="462" w:author="Samane Shahpouri" w:date="2024-05-19T21:25:00Z" w16du:dateUtc="2024-05-19T19:25:00Z">
              <w:tcPr>
                <w:tcW w:w="6374" w:type="dxa"/>
                <w:gridSpan w:val="2"/>
              </w:tcPr>
            </w:tcPrChange>
          </w:tcPr>
          <w:p w14:paraId="1E957DBE" w14:textId="006B9EBA" w:rsidR="009C51B2" w:rsidRPr="006471A2" w:rsidRDefault="004D1A9B" w:rsidP="004D1A9B">
            <w:pPr>
              <w:spacing w:line="360" w:lineRule="auto"/>
              <w:rPr>
                <w:ins w:id="463" w:author="Samane Shahpouri" w:date="2024-05-19T17:24:00Z" w16du:dateUtc="2024-05-19T15:24:00Z"/>
                <w:rFonts w:asciiTheme="majorBidi" w:hAnsiTheme="majorBidi" w:cstheme="majorBidi"/>
                <w:sz w:val="24"/>
                <w:szCs w:val="24"/>
                <w:rPrChange w:id="464" w:author="Samane Shahpouri" w:date="2024-05-19T21:21:00Z" w16du:dateUtc="2024-05-19T19:21:00Z">
                  <w:rPr>
                    <w:ins w:id="465" w:author="Samane Shahpouri" w:date="2024-05-19T17:24:00Z" w16du:dateUtc="2024-05-19T15:24:00Z"/>
                    <w:rFonts w:asciiTheme="majorBidi" w:hAnsiTheme="majorBidi" w:cstheme="majorBidi"/>
                    <w:b/>
                    <w:bCs/>
                    <w:sz w:val="48"/>
                    <w:szCs w:val="48"/>
                  </w:rPr>
                </w:rPrChange>
              </w:rPr>
              <w:pPrChange w:id="466" w:author="Samane Shahpouri" w:date="2024-05-19T21:25:00Z" w16du:dateUtc="2024-05-19T19:25:00Z">
                <w:pPr/>
              </w:pPrChange>
            </w:pPr>
            <w:ins w:id="467" w:author="Samane Shahpouri" w:date="2024-05-19T21:26:00Z" w16du:dateUtc="2024-05-19T19:26:00Z">
              <w:r>
                <w:rPr>
                  <w:rFonts w:asciiTheme="majorBidi" w:hAnsiTheme="majorBidi" w:cstheme="majorBidi"/>
                  <w:sz w:val="24"/>
                  <w:szCs w:val="24"/>
                </w:rPr>
                <w:t>T</w:t>
              </w:r>
            </w:ins>
            <w:ins w:id="468" w:author="Samane Shahpouri" w:date="2024-05-19T21:13:00Z" w16du:dateUtc="2024-05-19T19:13:00Z">
              <w:r w:rsidR="006471A2" w:rsidRPr="006471A2">
                <w:rPr>
                  <w:rFonts w:asciiTheme="majorBidi" w:hAnsiTheme="majorBidi" w:cstheme="majorBidi"/>
                  <w:sz w:val="24"/>
                  <w:szCs w:val="24"/>
                </w:rPr>
                <w:t>ime of flight</w:t>
              </w:r>
            </w:ins>
          </w:p>
        </w:tc>
        <w:tc>
          <w:tcPr>
            <w:tcW w:w="1701" w:type="dxa"/>
            <w:tcPrChange w:id="469" w:author="Samane Shahpouri" w:date="2024-05-19T21:25:00Z" w16du:dateUtc="2024-05-19T19:25:00Z">
              <w:tcPr>
                <w:tcW w:w="1701" w:type="dxa"/>
                <w:gridSpan w:val="2"/>
              </w:tcPr>
            </w:tcPrChange>
          </w:tcPr>
          <w:p w14:paraId="6805B185" w14:textId="1D84E6F6" w:rsidR="009C51B2" w:rsidRPr="006471A2" w:rsidRDefault="006471A2" w:rsidP="004D1A9B">
            <w:pPr>
              <w:spacing w:line="360" w:lineRule="auto"/>
              <w:jc w:val="right"/>
              <w:rPr>
                <w:ins w:id="470" w:author="Samane Shahpouri" w:date="2024-05-19T17:24:00Z" w16du:dateUtc="2024-05-19T15:24:00Z"/>
                <w:rFonts w:asciiTheme="majorBidi" w:hAnsiTheme="majorBidi" w:cstheme="majorBidi"/>
                <w:sz w:val="24"/>
                <w:szCs w:val="24"/>
                <w:rPrChange w:id="471" w:author="Samane Shahpouri" w:date="2024-05-19T21:21:00Z" w16du:dateUtc="2024-05-19T19:21:00Z">
                  <w:rPr>
                    <w:ins w:id="472" w:author="Samane Shahpouri" w:date="2024-05-19T17:24:00Z" w16du:dateUtc="2024-05-19T15:24:00Z"/>
                    <w:rFonts w:asciiTheme="majorBidi" w:hAnsiTheme="majorBidi" w:cstheme="majorBidi"/>
                    <w:b/>
                    <w:bCs/>
                    <w:sz w:val="48"/>
                    <w:szCs w:val="48"/>
                  </w:rPr>
                </w:rPrChange>
              </w:rPr>
              <w:pPrChange w:id="473" w:author="Samane Shahpouri" w:date="2024-05-19T21:25:00Z" w16du:dateUtc="2024-05-19T19:25:00Z">
                <w:pPr/>
              </w:pPrChange>
            </w:pPr>
            <w:ins w:id="474" w:author="Samane Shahpouri" w:date="2024-05-19T21:20:00Z" w16du:dateUtc="2024-05-19T19:20:00Z">
              <w:r w:rsidRPr="006471A2">
                <w:rPr>
                  <w:rFonts w:asciiTheme="majorBidi" w:hAnsiTheme="majorBidi" w:cstheme="majorBidi"/>
                  <w:sz w:val="24"/>
                  <w:szCs w:val="24"/>
                </w:rPr>
                <w:t>TOF</w:t>
              </w:r>
            </w:ins>
          </w:p>
        </w:tc>
      </w:tr>
      <w:tr w:rsidR="004D1A9B" w:rsidRPr="006471A2" w14:paraId="194D72A0" w14:textId="77777777" w:rsidTr="004D1A9B">
        <w:trPr>
          <w:ins w:id="475" w:author="Samane Shahpouri" w:date="2024-05-19T21:13:00Z" w16du:dateUtc="2024-05-19T19:13:00Z"/>
        </w:trPr>
        <w:tc>
          <w:tcPr>
            <w:tcW w:w="6374" w:type="dxa"/>
          </w:tcPr>
          <w:p w14:paraId="5239C467" w14:textId="42C05C19" w:rsidR="006471A2" w:rsidRPr="006471A2" w:rsidRDefault="004D1A9B" w:rsidP="004D1A9B">
            <w:pPr>
              <w:spacing w:line="360" w:lineRule="auto"/>
              <w:rPr>
                <w:ins w:id="476" w:author="Samane Shahpouri" w:date="2024-05-19T21:13:00Z" w16du:dateUtc="2024-05-19T19:13:00Z"/>
                <w:rFonts w:asciiTheme="majorBidi" w:hAnsiTheme="majorBidi" w:cstheme="majorBidi"/>
                <w:sz w:val="24"/>
                <w:szCs w:val="24"/>
              </w:rPr>
              <w:pPrChange w:id="477" w:author="Samane Shahpouri" w:date="2024-05-19T21:25:00Z" w16du:dateUtc="2024-05-19T19:25:00Z">
                <w:pPr/>
              </w:pPrChange>
            </w:pPr>
            <w:ins w:id="478" w:author="Samane Shahpouri" w:date="2024-05-19T21:26:00Z" w16du:dateUtc="2024-05-19T19:26:00Z">
              <w:r>
                <w:rPr>
                  <w:rFonts w:asciiTheme="majorBidi" w:hAnsiTheme="majorBidi" w:cstheme="majorBidi"/>
                  <w:sz w:val="24"/>
                  <w:szCs w:val="24"/>
                </w:rPr>
                <w:t>M</w:t>
              </w:r>
            </w:ins>
            <w:ins w:id="479" w:author="Samane Shahpouri" w:date="2024-05-19T21:14:00Z" w16du:dateUtc="2024-05-19T19:14:00Z">
              <w:r w:rsidR="006471A2" w:rsidRPr="006471A2">
                <w:rPr>
                  <w:rFonts w:asciiTheme="majorBidi" w:hAnsiTheme="majorBidi" w:cstheme="majorBidi"/>
                  <w:sz w:val="24"/>
                  <w:szCs w:val="24"/>
                </w:rPr>
                <w:t>aximum likelihood estimation of activity and attenuation</w:t>
              </w:r>
            </w:ins>
          </w:p>
        </w:tc>
        <w:tc>
          <w:tcPr>
            <w:tcW w:w="1701" w:type="dxa"/>
          </w:tcPr>
          <w:p w14:paraId="0D30843B" w14:textId="626D9E47" w:rsidR="006471A2" w:rsidRPr="006471A2" w:rsidRDefault="006471A2" w:rsidP="004D1A9B">
            <w:pPr>
              <w:spacing w:line="360" w:lineRule="auto"/>
              <w:jc w:val="right"/>
              <w:rPr>
                <w:ins w:id="480" w:author="Samane Shahpouri" w:date="2024-05-19T21:13:00Z" w16du:dateUtc="2024-05-19T19:13:00Z"/>
                <w:rFonts w:asciiTheme="majorBidi" w:hAnsiTheme="majorBidi" w:cstheme="majorBidi"/>
                <w:sz w:val="24"/>
                <w:szCs w:val="24"/>
              </w:rPr>
              <w:pPrChange w:id="481" w:author="Samane Shahpouri" w:date="2024-05-19T21:25:00Z" w16du:dateUtc="2024-05-19T19:25:00Z">
                <w:pPr/>
              </w:pPrChange>
            </w:pPr>
            <w:ins w:id="482" w:author="Samane Shahpouri" w:date="2024-05-19T21:20:00Z" w16du:dateUtc="2024-05-19T19:20:00Z">
              <w:r w:rsidRPr="006471A2">
                <w:rPr>
                  <w:rFonts w:asciiTheme="majorBidi" w:hAnsiTheme="majorBidi" w:cstheme="majorBidi"/>
                  <w:sz w:val="24"/>
                  <w:szCs w:val="24"/>
                </w:rPr>
                <w:t>MLAA</w:t>
              </w:r>
            </w:ins>
          </w:p>
        </w:tc>
      </w:tr>
      <w:tr w:rsidR="00230BE0" w:rsidRPr="006471A2" w14:paraId="716A75B5" w14:textId="77777777" w:rsidTr="004D1A9B">
        <w:trPr>
          <w:ins w:id="483" w:author="Samane Shahpouri" w:date="2024-05-19T21:13:00Z" w16du:dateUtc="2024-05-19T19:13:00Z"/>
        </w:trPr>
        <w:tc>
          <w:tcPr>
            <w:tcW w:w="6374" w:type="dxa"/>
          </w:tcPr>
          <w:p w14:paraId="46598E24" w14:textId="729E61E7" w:rsidR="006471A2" w:rsidRPr="006471A2" w:rsidRDefault="004D1A9B" w:rsidP="004D1A9B">
            <w:pPr>
              <w:spacing w:line="360" w:lineRule="auto"/>
              <w:rPr>
                <w:ins w:id="484" w:author="Samane Shahpouri" w:date="2024-05-19T21:13:00Z" w16du:dateUtc="2024-05-19T19:13:00Z"/>
                <w:rFonts w:asciiTheme="majorBidi" w:hAnsiTheme="majorBidi" w:cstheme="majorBidi"/>
                <w:sz w:val="24"/>
                <w:szCs w:val="24"/>
              </w:rPr>
              <w:pPrChange w:id="485" w:author="Samane Shahpouri" w:date="2024-05-19T21:25:00Z" w16du:dateUtc="2024-05-19T19:25:00Z">
                <w:pPr/>
              </w:pPrChange>
            </w:pPr>
            <w:ins w:id="486" w:author="Samane Shahpouri" w:date="2024-05-19T21:26:00Z" w16du:dateUtc="2024-05-19T19:26:00Z">
              <w:r>
                <w:rPr>
                  <w:rFonts w:asciiTheme="majorBidi" w:hAnsiTheme="majorBidi" w:cstheme="majorBidi"/>
                  <w:sz w:val="24"/>
                  <w:szCs w:val="24"/>
                </w:rPr>
                <w:t>L</w:t>
              </w:r>
            </w:ins>
            <w:ins w:id="487" w:author="Samane Shahpouri" w:date="2024-05-19T21:14:00Z" w16du:dateUtc="2024-05-19T19:14:00Z">
              <w:r w:rsidR="006471A2" w:rsidRPr="006471A2">
                <w:rPr>
                  <w:rFonts w:asciiTheme="majorBidi" w:hAnsiTheme="majorBidi" w:cstheme="majorBidi"/>
                  <w:sz w:val="24"/>
                  <w:szCs w:val="24"/>
                </w:rPr>
                <w:t>ong axial field of view</w:t>
              </w:r>
            </w:ins>
          </w:p>
        </w:tc>
        <w:tc>
          <w:tcPr>
            <w:tcW w:w="1701" w:type="dxa"/>
          </w:tcPr>
          <w:p w14:paraId="74AECFE5" w14:textId="73892138" w:rsidR="006471A2" w:rsidRPr="006471A2" w:rsidRDefault="006471A2" w:rsidP="004D1A9B">
            <w:pPr>
              <w:spacing w:line="360" w:lineRule="auto"/>
              <w:jc w:val="right"/>
              <w:rPr>
                <w:ins w:id="488" w:author="Samane Shahpouri" w:date="2024-05-19T21:13:00Z" w16du:dateUtc="2024-05-19T19:13:00Z"/>
                <w:rFonts w:asciiTheme="majorBidi" w:hAnsiTheme="majorBidi" w:cstheme="majorBidi"/>
                <w:sz w:val="24"/>
                <w:szCs w:val="24"/>
              </w:rPr>
              <w:pPrChange w:id="489" w:author="Samane Shahpouri" w:date="2024-05-19T21:25:00Z" w16du:dateUtc="2024-05-19T19:25:00Z">
                <w:pPr/>
              </w:pPrChange>
            </w:pPr>
            <w:ins w:id="490" w:author="Samane Shahpouri" w:date="2024-05-19T21:20:00Z" w16du:dateUtc="2024-05-19T19:20:00Z">
              <w:r w:rsidRPr="006471A2">
                <w:rPr>
                  <w:rFonts w:asciiTheme="majorBidi" w:hAnsiTheme="majorBidi" w:cstheme="majorBidi"/>
                  <w:sz w:val="24"/>
                  <w:szCs w:val="24"/>
                </w:rPr>
                <w:t>LAFOV</w:t>
              </w:r>
            </w:ins>
          </w:p>
        </w:tc>
      </w:tr>
      <w:tr w:rsidR="00230BE0" w:rsidRPr="006471A2" w14:paraId="44CDC0C5" w14:textId="77777777" w:rsidTr="004D1A9B">
        <w:trPr>
          <w:ins w:id="491" w:author="Samane Shahpouri" w:date="2024-05-19T21:13:00Z" w16du:dateUtc="2024-05-19T19:13:00Z"/>
        </w:trPr>
        <w:tc>
          <w:tcPr>
            <w:tcW w:w="6374" w:type="dxa"/>
          </w:tcPr>
          <w:p w14:paraId="0A0D5950" w14:textId="1497EBB0" w:rsidR="006471A2" w:rsidRPr="006471A2" w:rsidRDefault="006471A2" w:rsidP="004D1A9B">
            <w:pPr>
              <w:spacing w:line="360" w:lineRule="auto"/>
              <w:rPr>
                <w:ins w:id="492" w:author="Samane Shahpouri" w:date="2024-05-19T21:13:00Z" w16du:dateUtc="2024-05-19T19:13:00Z"/>
                <w:rFonts w:asciiTheme="majorBidi" w:hAnsiTheme="majorBidi" w:cstheme="majorBidi"/>
                <w:sz w:val="24"/>
                <w:szCs w:val="24"/>
              </w:rPr>
              <w:pPrChange w:id="493" w:author="Samane Shahpouri" w:date="2024-05-19T21:25:00Z" w16du:dateUtc="2024-05-19T19:25:00Z">
                <w:pPr/>
              </w:pPrChange>
            </w:pPr>
            <w:ins w:id="494" w:author="Samane Shahpouri" w:date="2024-05-19T21:14:00Z" w16du:dateUtc="2024-05-19T19:14:00Z">
              <w:r w:rsidRPr="006471A2">
                <w:rPr>
                  <w:rFonts w:asciiTheme="majorBidi" w:hAnsiTheme="majorBidi" w:cstheme="majorBidi"/>
                  <w:sz w:val="24"/>
                  <w:szCs w:val="24"/>
                </w:rPr>
                <w:t>Artificial Intelligent</w:t>
              </w:r>
            </w:ins>
          </w:p>
        </w:tc>
        <w:tc>
          <w:tcPr>
            <w:tcW w:w="1701" w:type="dxa"/>
          </w:tcPr>
          <w:p w14:paraId="3D280ED4" w14:textId="2AE18984" w:rsidR="006471A2" w:rsidRPr="006471A2" w:rsidRDefault="006471A2" w:rsidP="004D1A9B">
            <w:pPr>
              <w:spacing w:line="360" w:lineRule="auto"/>
              <w:jc w:val="right"/>
              <w:rPr>
                <w:ins w:id="495" w:author="Samane Shahpouri" w:date="2024-05-19T21:13:00Z" w16du:dateUtc="2024-05-19T19:13:00Z"/>
                <w:rFonts w:asciiTheme="majorBidi" w:hAnsiTheme="majorBidi" w:cstheme="majorBidi"/>
                <w:sz w:val="24"/>
                <w:szCs w:val="24"/>
              </w:rPr>
              <w:pPrChange w:id="496" w:author="Samane Shahpouri" w:date="2024-05-19T21:25:00Z" w16du:dateUtc="2024-05-19T19:25:00Z">
                <w:pPr/>
              </w:pPrChange>
            </w:pPr>
            <w:ins w:id="497" w:author="Samane Shahpouri" w:date="2024-05-19T21:20:00Z" w16du:dateUtc="2024-05-19T19:20:00Z">
              <w:r w:rsidRPr="006471A2">
                <w:rPr>
                  <w:rFonts w:asciiTheme="majorBidi" w:hAnsiTheme="majorBidi" w:cstheme="majorBidi"/>
                  <w:sz w:val="24"/>
                  <w:szCs w:val="24"/>
                </w:rPr>
                <w:t>AI</w:t>
              </w:r>
            </w:ins>
          </w:p>
        </w:tc>
      </w:tr>
      <w:tr w:rsidR="00230BE0" w:rsidRPr="006471A2" w14:paraId="082EC93A" w14:textId="77777777" w:rsidTr="004D1A9B">
        <w:trPr>
          <w:ins w:id="498" w:author="Samane Shahpouri" w:date="2024-05-19T21:13:00Z" w16du:dateUtc="2024-05-19T19:13:00Z"/>
        </w:trPr>
        <w:tc>
          <w:tcPr>
            <w:tcW w:w="6374" w:type="dxa"/>
          </w:tcPr>
          <w:p w14:paraId="1CB5B20A" w14:textId="410EE53E" w:rsidR="006471A2" w:rsidRPr="006471A2" w:rsidRDefault="006471A2" w:rsidP="004D1A9B">
            <w:pPr>
              <w:spacing w:line="360" w:lineRule="auto"/>
              <w:rPr>
                <w:ins w:id="499" w:author="Samane Shahpouri" w:date="2024-05-19T21:13:00Z" w16du:dateUtc="2024-05-19T19:13:00Z"/>
                <w:rFonts w:asciiTheme="majorBidi" w:hAnsiTheme="majorBidi" w:cstheme="majorBidi"/>
                <w:sz w:val="24"/>
                <w:szCs w:val="24"/>
              </w:rPr>
              <w:pPrChange w:id="500" w:author="Samane Shahpouri" w:date="2024-05-19T21:25:00Z" w16du:dateUtc="2024-05-19T19:25:00Z">
                <w:pPr/>
              </w:pPrChange>
            </w:pPr>
            <w:ins w:id="501" w:author="Samane Shahpouri" w:date="2024-05-19T21:14:00Z" w16du:dateUtc="2024-05-19T19:14:00Z">
              <w:r w:rsidRPr="006471A2">
                <w:rPr>
                  <w:rFonts w:asciiTheme="majorBidi" w:hAnsiTheme="majorBidi" w:cstheme="majorBidi"/>
                  <w:sz w:val="24"/>
                  <w:szCs w:val="24"/>
                </w:rPr>
                <w:t>Federated learning</w:t>
              </w:r>
            </w:ins>
          </w:p>
        </w:tc>
        <w:tc>
          <w:tcPr>
            <w:tcW w:w="1701" w:type="dxa"/>
          </w:tcPr>
          <w:p w14:paraId="017BDF36" w14:textId="4D51809C" w:rsidR="006471A2" w:rsidRPr="006471A2" w:rsidRDefault="006471A2" w:rsidP="004D1A9B">
            <w:pPr>
              <w:spacing w:line="360" w:lineRule="auto"/>
              <w:jc w:val="right"/>
              <w:rPr>
                <w:ins w:id="502" w:author="Samane Shahpouri" w:date="2024-05-19T21:13:00Z" w16du:dateUtc="2024-05-19T19:13:00Z"/>
                <w:rFonts w:asciiTheme="majorBidi" w:hAnsiTheme="majorBidi" w:cstheme="majorBidi"/>
                <w:sz w:val="24"/>
                <w:szCs w:val="24"/>
              </w:rPr>
              <w:pPrChange w:id="503" w:author="Samane Shahpouri" w:date="2024-05-19T21:25:00Z" w16du:dateUtc="2024-05-19T19:25:00Z">
                <w:pPr/>
              </w:pPrChange>
            </w:pPr>
            <w:ins w:id="504" w:author="Samane Shahpouri" w:date="2024-05-19T21:20:00Z" w16du:dateUtc="2024-05-19T19:20:00Z">
              <w:r w:rsidRPr="006471A2">
                <w:rPr>
                  <w:rFonts w:asciiTheme="majorBidi" w:hAnsiTheme="majorBidi" w:cstheme="majorBidi"/>
                  <w:sz w:val="24"/>
                  <w:szCs w:val="24"/>
                </w:rPr>
                <w:t>FL</w:t>
              </w:r>
            </w:ins>
          </w:p>
        </w:tc>
      </w:tr>
      <w:tr w:rsidR="00230BE0" w:rsidRPr="006471A2" w14:paraId="4D54068E" w14:textId="77777777" w:rsidTr="004D1A9B">
        <w:trPr>
          <w:ins w:id="505" w:author="Samane Shahpouri" w:date="2024-05-19T21:14:00Z" w16du:dateUtc="2024-05-19T19:14:00Z"/>
        </w:trPr>
        <w:tc>
          <w:tcPr>
            <w:tcW w:w="6374" w:type="dxa"/>
          </w:tcPr>
          <w:p w14:paraId="2BB4751C" w14:textId="1CFE556D" w:rsidR="006471A2" w:rsidRPr="006471A2" w:rsidRDefault="006471A2" w:rsidP="004D1A9B">
            <w:pPr>
              <w:spacing w:line="360" w:lineRule="auto"/>
              <w:rPr>
                <w:ins w:id="506" w:author="Samane Shahpouri" w:date="2024-05-19T21:14:00Z" w16du:dateUtc="2024-05-19T19:14:00Z"/>
                <w:rFonts w:asciiTheme="majorBidi" w:hAnsiTheme="majorBidi" w:cstheme="majorBidi"/>
                <w:sz w:val="24"/>
                <w:szCs w:val="24"/>
              </w:rPr>
              <w:pPrChange w:id="507" w:author="Samane Shahpouri" w:date="2024-05-19T21:25:00Z" w16du:dateUtc="2024-05-19T19:25:00Z">
                <w:pPr/>
              </w:pPrChange>
            </w:pPr>
            <w:ins w:id="508" w:author="Samane Shahpouri" w:date="2024-05-19T21:14:00Z" w16du:dateUtc="2024-05-19T19:14:00Z">
              <w:r w:rsidRPr="006471A2">
                <w:rPr>
                  <w:rFonts w:asciiTheme="majorBidi" w:hAnsiTheme="majorBidi" w:cstheme="majorBidi"/>
                  <w:sz w:val="24"/>
                  <w:szCs w:val="24"/>
                </w:rPr>
                <w:t>68Ga-prostate-specific membrane antigen</w:t>
              </w:r>
            </w:ins>
          </w:p>
        </w:tc>
        <w:tc>
          <w:tcPr>
            <w:tcW w:w="1701" w:type="dxa"/>
          </w:tcPr>
          <w:p w14:paraId="44FD87EA" w14:textId="79714BC4" w:rsidR="006471A2" w:rsidRPr="006471A2" w:rsidRDefault="006471A2" w:rsidP="004D1A9B">
            <w:pPr>
              <w:spacing w:line="360" w:lineRule="auto"/>
              <w:jc w:val="right"/>
              <w:rPr>
                <w:ins w:id="509" w:author="Samane Shahpouri" w:date="2024-05-19T21:14:00Z" w16du:dateUtc="2024-05-19T19:14:00Z"/>
                <w:rFonts w:asciiTheme="majorBidi" w:hAnsiTheme="majorBidi" w:cstheme="majorBidi"/>
                <w:sz w:val="24"/>
                <w:szCs w:val="24"/>
              </w:rPr>
              <w:pPrChange w:id="510" w:author="Samane Shahpouri" w:date="2024-05-19T21:25:00Z" w16du:dateUtc="2024-05-19T19:25:00Z">
                <w:pPr/>
              </w:pPrChange>
            </w:pPr>
            <w:ins w:id="511" w:author="Samane Shahpouri" w:date="2024-05-19T21:16:00Z" w16du:dateUtc="2024-05-19T19:16:00Z">
              <w:r w:rsidRPr="006471A2">
                <w:rPr>
                  <w:rFonts w:asciiTheme="majorBidi" w:hAnsiTheme="majorBidi" w:cstheme="majorBidi"/>
                  <w:sz w:val="24"/>
                  <w:szCs w:val="24"/>
                </w:rPr>
                <w:t>PSMA</w:t>
              </w:r>
            </w:ins>
          </w:p>
        </w:tc>
      </w:tr>
      <w:tr w:rsidR="00230BE0" w:rsidRPr="006471A2" w14:paraId="17BCC62B" w14:textId="77777777" w:rsidTr="004D1A9B">
        <w:trPr>
          <w:ins w:id="512" w:author="Samane Shahpouri" w:date="2024-05-19T21:14:00Z" w16du:dateUtc="2024-05-19T19:14:00Z"/>
        </w:trPr>
        <w:tc>
          <w:tcPr>
            <w:tcW w:w="6374" w:type="dxa"/>
          </w:tcPr>
          <w:p w14:paraId="4B41792F" w14:textId="36D219EC" w:rsidR="006471A2" w:rsidRPr="006471A2" w:rsidRDefault="004D1A9B" w:rsidP="004D1A9B">
            <w:pPr>
              <w:spacing w:line="360" w:lineRule="auto"/>
              <w:rPr>
                <w:ins w:id="513" w:author="Samane Shahpouri" w:date="2024-05-19T21:14:00Z" w16du:dateUtc="2024-05-19T19:14:00Z"/>
                <w:rFonts w:asciiTheme="majorBidi" w:hAnsiTheme="majorBidi" w:cstheme="majorBidi"/>
                <w:sz w:val="24"/>
                <w:szCs w:val="24"/>
              </w:rPr>
              <w:pPrChange w:id="514" w:author="Samane Shahpouri" w:date="2024-05-19T21:25:00Z" w16du:dateUtc="2024-05-19T19:25:00Z">
                <w:pPr/>
              </w:pPrChange>
            </w:pPr>
            <w:ins w:id="515" w:author="Samane Shahpouri" w:date="2024-05-19T21:26:00Z" w16du:dateUtc="2024-05-19T19:26:00Z">
              <w:r>
                <w:rPr>
                  <w:rFonts w:asciiTheme="majorBidi" w:hAnsiTheme="majorBidi" w:cstheme="majorBidi"/>
                  <w:sz w:val="24"/>
                  <w:szCs w:val="24"/>
                </w:rPr>
                <w:t>A</w:t>
              </w:r>
            </w:ins>
            <w:ins w:id="516" w:author="Samane Shahpouri" w:date="2024-05-19T21:14:00Z" w16du:dateUtc="2024-05-19T19:14:00Z">
              <w:r w:rsidR="006471A2" w:rsidRPr="006471A2">
                <w:rPr>
                  <w:rFonts w:asciiTheme="majorBidi" w:hAnsiTheme="majorBidi" w:cstheme="majorBidi"/>
                  <w:sz w:val="24"/>
                  <w:szCs w:val="24"/>
                </w:rPr>
                <w:t xml:space="preserve">natomy-dependent correction </w:t>
              </w:r>
            </w:ins>
            <w:ins w:id="517" w:author="Samane Shahpouri" w:date="2024-05-19T21:19:00Z" w16du:dateUtc="2024-05-19T19:19:00Z">
              <w:r w:rsidR="006471A2" w:rsidRPr="006471A2">
                <w:rPr>
                  <w:rFonts w:asciiTheme="majorBidi" w:hAnsiTheme="majorBidi" w:cstheme="majorBidi"/>
                  <w:sz w:val="24"/>
                  <w:szCs w:val="24"/>
                </w:rPr>
                <w:t>model</w:t>
              </w:r>
            </w:ins>
          </w:p>
        </w:tc>
        <w:tc>
          <w:tcPr>
            <w:tcW w:w="1701" w:type="dxa"/>
          </w:tcPr>
          <w:p w14:paraId="29D2D186" w14:textId="7AA498A9" w:rsidR="006471A2" w:rsidRPr="006471A2" w:rsidRDefault="006471A2" w:rsidP="004D1A9B">
            <w:pPr>
              <w:spacing w:line="360" w:lineRule="auto"/>
              <w:jc w:val="right"/>
              <w:rPr>
                <w:ins w:id="518" w:author="Samane Shahpouri" w:date="2024-05-19T21:14:00Z" w16du:dateUtc="2024-05-19T19:14:00Z"/>
                <w:rFonts w:asciiTheme="majorBidi" w:hAnsiTheme="majorBidi" w:cstheme="majorBidi"/>
                <w:sz w:val="24"/>
                <w:szCs w:val="24"/>
              </w:rPr>
              <w:pPrChange w:id="519" w:author="Samane Shahpouri" w:date="2024-05-19T21:25:00Z" w16du:dateUtc="2024-05-19T19:25:00Z">
                <w:pPr/>
              </w:pPrChange>
            </w:pPr>
            <w:ins w:id="520" w:author="Samane Shahpouri" w:date="2024-05-19T21:19:00Z" w16du:dateUtc="2024-05-19T19:19:00Z">
              <w:r w:rsidRPr="006471A2">
                <w:rPr>
                  <w:rFonts w:asciiTheme="majorBidi" w:hAnsiTheme="majorBidi" w:cstheme="majorBidi"/>
                  <w:sz w:val="24"/>
                  <w:szCs w:val="24"/>
                </w:rPr>
                <w:t>ADCM</w:t>
              </w:r>
            </w:ins>
          </w:p>
        </w:tc>
      </w:tr>
      <w:tr w:rsidR="00230BE0" w:rsidRPr="006471A2" w14:paraId="263BED29" w14:textId="77777777" w:rsidTr="004D1A9B">
        <w:trPr>
          <w:ins w:id="521" w:author="Samane Shahpouri" w:date="2024-05-19T21:14:00Z" w16du:dateUtc="2024-05-19T19:14:00Z"/>
        </w:trPr>
        <w:tc>
          <w:tcPr>
            <w:tcW w:w="6374" w:type="dxa"/>
          </w:tcPr>
          <w:p w14:paraId="5D7C9CB3" w14:textId="75370987" w:rsidR="006471A2" w:rsidRPr="006471A2" w:rsidRDefault="006471A2" w:rsidP="004D1A9B">
            <w:pPr>
              <w:spacing w:line="360" w:lineRule="auto"/>
              <w:rPr>
                <w:ins w:id="522" w:author="Samane Shahpouri" w:date="2024-05-19T21:14:00Z" w16du:dateUtc="2024-05-19T19:14:00Z"/>
                <w:rFonts w:asciiTheme="majorBidi" w:hAnsiTheme="majorBidi" w:cstheme="majorBidi"/>
                <w:sz w:val="24"/>
                <w:szCs w:val="24"/>
              </w:rPr>
              <w:pPrChange w:id="523" w:author="Samane Shahpouri" w:date="2024-05-19T21:25:00Z" w16du:dateUtc="2024-05-19T19:25:00Z">
                <w:pPr/>
              </w:pPrChange>
            </w:pPr>
            <w:ins w:id="524" w:author="Samane Shahpouri" w:date="2024-05-19T21:19:00Z" w16du:dateUtc="2024-05-19T19:19:00Z">
              <w:r w:rsidRPr="006471A2">
                <w:rPr>
                  <w:rFonts w:asciiTheme="majorBidi" w:hAnsiTheme="majorBidi" w:cstheme="majorBidi"/>
                  <w:sz w:val="24"/>
                  <w:szCs w:val="24"/>
                </w:rPr>
                <w:t>Deep learning</w:t>
              </w:r>
            </w:ins>
            <w:ins w:id="525" w:author="Samane Shahpouri" w:date="2024-05-19T21:14:00Z" w16du:dateUtc="2024-05-19T19:14:00Z">
              <w:r w:rsidRPr="006471A2">
                <w:rPr>
                  <w:rFonts w:asciiTheme="majorBidi" w:hAnsiTheme="majorBidi" w:cstheme="majorBidi"/>
                  <w:sz w:val="24"/>
                  <w:szCs w:val="24"/>
                </w:rPr>
                <w:t xml:space="preserve"> model-based attenuation correction</w:t>
              </w:r>
            </w:ins>
          </w:p>
        </w:tc>
        <w:tc>
          <w:tcPr>
            <w:tcW w:w="1701" w:type="dxa"/>
          </w:tcPr>
          <w:p w14:paraId="1094598B" w14:textId="382A019D" w:rsidR="006471A2" w:rsidRPr="006471A2" w:rsidRDefault="006471A2" w:rsidP="004D1A9B">
            <w:pPr>
              <w:spacing w:line="360" w:lineRule="auto"/>
              <w:jc w:val="right"/>
              <w:rPr>
                <w:ins w:id="526" w:author="Samane Shahpouri" w:date="2024-05-19T21:14:00Z" w16du:dateUtc="2024-05-19T19:14:00Z"/>
                <w:rFonts w:asciiTheme="majorBidi" w:hAnsiTheme="majorBidi" w:cstheme="majorBidi"/>
                <w:sz w:val="24"/>
                <w:szCs w:val="24"/>
              </w:rPr>
              <w:pPrChange w:id="527" w:author="Samane Shahpouri" w:date="2024-05-19T21:25:00Z" w16du:dateUtc="2024-05-19T19:25:00Z">
                <w:pPr/>
              </w:pPrChange>
            </w:pPr>
            <w:ins w:id="528" w:author="Samane Shahpouri" w:date="2024-05-19T21:19:00Z" w16du:dateUtc="2024-05-19T19:19:00Z">
              <w:r w:rsidRPr="006471A2">
                <w:rPr>
                  <w:rFonts w:asciiTheme="majorBidi" w:hAnsiTheme="majorBidi" w:cstheme="majorBidi"/>
                  <w:sz w:val="24"/>
                  <w:szCs w:val="24"/>
                </w:rPr>
                <w:t>DL</w:t>
              </w:r>
            </w:ins>
          </w:p>
        </w:tc>
      </w:tr>
      <w:tr w:rsidR="00230BE0" w:rsidRPr="006471A2" w14:paraId="5597C1EA" w14:textId="77777777" w:rsidTr="004D1A9B">
        <w:trPr>
          <w:ins w:id="529" w:author="Samane Shahpouri" w:date="2024-05-19T21:14:00Z" w16du:dateUtc="2024-05-19T19:14:00Z"/>
        </w:trPr>
        <w:tc>
          <w:tcPr>
            <w:tcW w:w="6374" w:type="dxa"/>
          </w:tcPr>
          <w:p w14:paraId="1BE54CFA" w14:textId="4BEC8CAC" w:rsidR="006471A2" w:rsidRPr="006471A2" w:rsidRDefault="004D1A9B" w:rsidP="004D1A9B">
            <w:pPr>
              <w:spacing w:line="360" w:lineRule="auto"/>
              <w:rPr>
                <w:ins w:id="530" w:author="Samane Shahpouri" w:date="2024-05-19T21:14:00Z" w16du:dateUtc="2024-05-19T19:14:00Z"/>
                <w:rFonts w:asciiTheme="majorBidi" w:hAnsiTheme="majorBidi" w:cstheme="majorBidi"/>
                <w:sz w:val="24"/>
                <w:szCs w:val="24"/>
              </w:rPr>
              <w:pPrChange w:id="531" w:author="Samane Shahpouri" w:date="2024-05-19T21:25:00Z" w16du:dateUtc="2024-05-19T19:25:00Z">
                <w:pPr/>
              </w:pPrChange>
            </w:pPr>
            <w:ins w:id="532" w:author="Samane Shahpouri" w:date="2024-05-19T21:26:00Z" w16du:dateUtc="2024-05-19T19:26:00Z">
              <w:r>
                <w:rPr>
                  <w:rFonts w:asciiTheme="majorBidi" w:hAnsiTheme="majorBidi" w:cstheme="majorBidi"/>
                  <w:sz w:val="24"/>
                  <w:szCs w:val="24"/>
                </w:rPr>
                <w:t>S</w:t>
              </w:r>
            </w:ins>
            <w:ins w:id="533" w:author="Samane Shahpouri" w:date="2024-05-19T21:14:00Z" w16du:dateUtc="2024-05-19T19:14:00Z">
              <w:r w:rsidR="006471A2" w:rsidRPr="006471A2">
                <w:rPr>
                  <w:rFonts w:asciiTheme="majorBidi" w:hAnsiTheme="majorBidi" w:cstheme="majorBidi"/>
                  <w:sz w:val="24"/>
                  <w:szCs w:val="24"/>
                </w:rPr>
                <w:t>tandard uptake value</w:t>
              </w:r>
            </w:ins>
          </w:p>
        </w:tc>
        <w:tc>
          <w:tcPr>
            <w:tcW w:w="1701" w:type="dxa"/>
          </w:tcPr>
          <w:p w14:paraId="46C6D9A1" w14:textId="2021206C" w:rsidR="006471A2" w:rsidRPr="006471A2" w:rsidRDefault="006471A2" w:rsidP="004D1A9B">
            <w:pPr>
              <w:spacing w:line="360" w:lineRule="auto"/>
              <w:jc w:val="right"/>
              <w:rPr>
                <w:ins w:id="534" w:author="Samane Shahpouri" w:date="2024-05-19T21:14:00Z" w16du:dateUtc="2024-05-19T19:14:00Z"/>
                <w:rFonts w:asciiTheme="majorBidi" w:hAnsiTheme="majorBidi" w:cstheme="majorBidi"/>
                <w:sz w:val="24"/>
                <w:szCs w:val="24"/>
              </w:rPr>
              <w:pPrChange w:id="535" w:author="Samane Shahpouri" w:date="2024-05-19T21:25:00Z" w16du:dateUtc="2024-05-19T19:25:00Z">
                <w:pPr/>
              </w:pPrChange>
            </w:pPr>
            <w:ins w:id="536" w:author="Samane Shahpouri" w:date="2024-05-19T21:19:00Z" w16du:dateUtc="2024-05-19T19:19:00Z">
              <w:r w:rsidRPr="006471A2">
                <w:rPr>
                  <w:rFonts w:asciiTheme="majorBidi" w:hAnsiTheme="majorBidi" w:cstheme="majorBidi"/>
                  <w:sz w:val="24"/>
                  <w:szCs w:val="24"/>
                </w:rPr>
                <w:t>SUV</w:t>
              </w:r>
            </w:ins>
          </w:p>
        </w:tc>
      </w:tr>
      <w:tr w:rsidR="00230BE0" w:rsidRPr="006471A2" w14:paraId="1DA3E33E" w14:textId="77777777" w:rsidTr="004D1A9B">
        <w:trPr>
          <w:ins w:id="537" w:author="Samane Shahpouri" w:date="2024-05-19T21:15:00Z" w16du:dateUtc="2024-05-19T19:15:00Z"/>
        </w:trPr>
        <w:tc>
          <w:tcPr>
            <w:tcW w:w="6374" w:type="dxa"/>
          </w:tcPr>
          <w:p w14:paraId="5147DC7B" w14:textId="5816C147" w:rsidR="006471A2" w:rsidRPr="006471A2" w:rsidRDefault="006471A2" w:rsidP="004D1A9B">
            <w:pPr>
              <w:spacing w:line="360" w:lineRule="auto"/>
              <w:rPr>
                <w:ins w:id="538" w:author="Samane Shahpouri" w:date="2024-05-19T21:15:00Z" w16du:dateUtc="2024-05-19T19:15:00Z"/>
                <w:rFonts w:asciiTheme="majorBidi" w:hAnsiTheme="majorBidi" w:cstheme="majorBidi"/>
                <w:sz w:val="24"/>
                <w:szCs w:val="24"/>
              </w:rPr>
              <w:pPrChange w:id="539" w:author="Samane Shahpouri" w:date="2024-05-19T21:25:00Z" w16du:dateUtc="2024-05-19T19:25:00Z">
                <w:pPr/>
              </w:pPrChange>
            </w:pPr>
            <w:ins w:id="540" w:author="Samane Shahpouri" w:date="2024-05-19T21:15:00Z" w16du:dateUtc="2024-05-19T19:15:00Z">
              <w:r w:rsidRPr="006471A2">
                <w:rPr>
                  <w:rFonts w:asciiTheme="majorBidi" w:hAnsiTheme="majorBidi" w:cstheme="majorBidi"/>
                  <w:sz w:val="24"/>
                  <w:szCs w:val="24"/>
                </w:rPr>
                <w:t>Integrated multi-Centre model</w:t>
              </w:r>
            </w:ins>
          </w:p>
        </w:tc>
        <w:tc>
          <w:tcPr>
            <w:tcW w:w="1701" w:type="dxa"/>
          </w:tcPr>
          <w:p w14:paraId="4CE238A5" w14:textId="223DE482" w:rsidR="006471A2" w:rsidRPr="006471A2" w:rsidRDefault="006471A2" w:rsidP="004D1A9B">
            <w:pPr>
              <w:spacing w:line="360" w:lineRule="auto"/>
              <w:jc w:val="right"/>
              <w:rPr>
                <w:ins w:id="541" w:author="Samane Shahpouri" w:date="2024-05-19T21:15:00Z" w16du:dateUtc="2024-05-19T19:15:00Z"/>
                <w:rFonts w:asciiTheme="majorBidi" w:hAnsiTheme="majorBidi" w:cstheme="majorBidi"/>
                <w:sz w:val="24"/>
                <w:szCs w:val="24"/>
              </w:rPr>
              <w:pPrChange w:id="542" w:author="Samane Shahpouri" w:date="2024-05-19T21:25:00Z" w16du:dateUtc="2024-05-19T19:25:00Z">
                <w:pPr/>
              </w:pPrChange>
            </w:pPr>
            <w:ins w:id="543" w:author="Samane Shahpouri" w:date="2024-05-19T21:20:00Z" w16du:dateUtc="2024-05-19T19:20:00Z">
              <w:r w:rsidRPr="006471A2">
                <w:rPr>
                  <w:rFonts w:asciiTheme="majorBidi" w:hAnsiTheme="majorBidi" w:cstheme="majorBidi"/>
                  <w:sz w:val="24"/>
                  <w:szCs w:val="24"/>
                </w:rPr>
                <w:t>IMCM</w:t>
              </w:r>
            </w:ins>
          </w:p>
        </w:tc>
      </w:tr>
      <w:tr w:rsidR="004D1A9B" w:rsidRPr="006471A2" w14:paraId="12C5F0D3" w14:textId="77777777" w:rsidTr="004D1A9B">
        <w:trPr>
          <w:ins w:id="544" w:author="Samane Shahpouri" w:date="2024-05-19T21:20:00Z" w16du:dateUtc="2024-05-19T19:20:00Z"/>
        </w:trPr>
        <w:tc>
          <w:tcPr>
            <w:tcW w:w="6374" w:type="dxa"/>
          </w:tcPr>
          <w:p w14:paraId="029662A0" w14:textId="02F60A14" w:rsidR="006471A2" w:rsidRPr="006471A2" w:rsidRDefault="006471A2" w:rsidP="004D1A9B">
            <w:pPr>
              <w:spacing w:line="360" w:lineRule="auto"/>
              <w:rPr>
                <w:ins w:id="545" w:author="Samane Shahpouri" w:date="2024-05-19T21:20:00Z" w16du:dateUtc="2024-05-19T19:20:00Z"/>
                <w:rFonts w:asciiTheme="majorBidi" w:hAnsiTheme="majorBidi" w:cstheme="majorBidi"/>
                <w:sz w:val="24"/>
                <w:szCs w:val="24"/>
              </w:rPr>
              <w:pPrChange w:id="546" w:author="Samane Shahpouri" w:date="2024-05-19T21:25:00Z" w16du:dateUtc="2024-05-19T19:25:00Z">
                <w:pPr/>
              </w:pPrChange>
            </w:pPr>
            <w:ins w:id="547" w:author="Samane Shahpouri" w:date="2024-05-19T21:20:00Z" w16du:dateUtc="2024-05-19T19:20:00Z">
              <w:r w:rsidRPr="006471A2">
                <w:rPr>
                  <w:rFonts w:asciiTheme="majorBidi" w:hAnsiTheme="majorBidi" w:cstheme="majorBidi"/>
                  <w:sz w:val="24"/>
                  <w:szCs w:val="24"/>
                </w:rPr>
                <w:t>Tuned Transfer Learning for IMCM model</w:t>
              </w:r>
            </w:ins>
          </w:p>
        </w:tc>
        <w:tc>
          <w:tcPr>
            <w:tcW w:w="1701" w:type="dxa"/>
          </w:tcPr>
          <w:p w14:paraId="5E5234F1" w14:textId="33ED4D2D" w:rsidR="006471A2" w:rsidRPr="006471A2" w:rsidRDefault="006471A2" w:rsidP="004D1A9B">
            <w:pPr>
              <w:spacing w:line="360" w:lineRule="auto"/>
              <w:jc w:val="right"/>
              <w:rPr>
                <w:ins w:id="548" w:author="Samane Shahpouri" w:date="2024-05-19T21:20:00Z" w16du:dateUtc="2024-05-19T19:20:00Z"/>
                <w:rFonts w:asciiTheme="majorBidi" w:hAnsiTheme="majorBidi" w:cstheme="majorBidi"/>
                <w:sz w:val="24"/>
                <w:szCs w:val="24"/>
              </w:rPr>
              <w:pPrChange w:id="549" w:author="Samane Shahpouri" w:date="2024-05-19T21:25:00Z" w16du:dateUtc="2024-05-19T19:25:00Z">
                <w:pPr/>
              </w:pPrChange>
            </w:pPr>
            <w:ins w:id="550" w:author="Samane Shahpouri" w:date="2024-05-19T21:20:00Z" w16du:dateUtc="2024-05-19T19:20:00Z">
              <w:r w:rsidRPr="006471A2">
                <w:rPr>
                  <w:rFonts w:asciiTheme="majorBidi" w:hAnsiTheme="majorBidi" w:cstheme="majorBidi"/>
                  <w:sz w:val="24"/>
                  <w:szCs w:val="24"/>
                </w:rPr>
                <w:t>TL-MC</w:t>
              </w:r>
            </w:ins>
          </w:p>
        </w:tc>
      </w:tr>
    </w:tbl>
    <w:p w14:paraId="6D12E4B1" w14:textId="77777777" w:rsidR="009C51B2" w:rsidRPr="00E24B0A" w:rsidRDefault="009C51B2" w:rsidP="00C66FB1">
      <w:pPr>
        <w:rPr>
          <w:ins w:id="551" w:author="Samane Shahpouri" w:date="2024-05-17T22:29:00Z" w16du:dateUtc="2024-05-17T20:29:00Z"/>
          <w:rFonts w:asciiTheme="majorBidi" w:hAnsiTheme="majorBidi" w:cstheme="majorBidi"/>
          <w:b/>
          <w:bCs/>
          <w:sz w:val="48"/>
          <w:szCs w:val="48"/>
          <w:rPrChange w:id="552" w:author="Samane Shahpouri" w:date="2024-05-17T23:11:00Z" w16du:dateUtc="2024-05-17T21:11:00Z">
            <w:rPr>
              <w:ins w:id="553" w:author="Samane Shahpouri" w:date="2024-05-17T22:29:00Z" w16du:dateUtc="2024-05-17T20:29:00Z"/>
              <w:b/>
              <w:bCs/>
              <w:sz w:val="48"/>
              <w:szCs w:val="48"/>
            </w:rPr>
          </w:rPrChange>
        </w:rPr>
      </w:pPr>
    </w:p>
    <w:p w14:paraId="00240248" w14:textId="77777777" w:rsidR="00C66FB1" w:rsidRPr="00E24B0A" w:rsidRDefault="00C66FB1" w:rsidP="00C66FB1">
      <w:pPr>
        <w:rPr>
          <w:ins w:id="554" w:author="Samane Shahpouri" w:date="2024-05-17T22:29:00Z" w16du:dateUtc="2024-05-17T20:29:00Z"/>
          <w:rFonts w:asciiTheme="majorBidi" w:hAnsiTheme="majorBidi" w:cstheme="majorBidi"/>
          <w:rPrChange w:id="555" w:author="Samane Shahpouri" w:date="2024-05-17T23:11:00Z" w16du:dateUtc="2024-05-17T21:11:00Z">
            <w:rPr>
              <w:ins w:id="556" w:author="Samane Shahpouri" w:date="2024-05-17T22:29:00Z" w16du:dateUtc="2024-05-17T20:29:00Z"/>
            </w:rPr>
          </w:rPrChange>
        </w:rPr>
      </w:pPr>
    </w:p>
    <w:p w14:paraId="007822A8" w14:textId="77777777" w:rsidR="00C66FB1" w:rsidRPr="00E24B0A" w:rsidRDefault="00C66FB1" w:rsidP="00C66FB1">
      <w:pPr>
        <w:rPr>
          <w:ins w:id="557" w:author="Samane Shahpouri" w:date="2024-05-17T22:29:00Z" w16du:dateUtc="2024-05-17T20:29:00Z"/>
          <w:rFonts w:asciiTheme="majorBidi" w:hAnsiTheme="majorBidi" w:cstheme="majorBidi"/>
          <w:rPrChange w:id="558" w:author="Samane Shahpouri" w:date="2024-05-17T23:11:00Z" w16du:dateUtc="2024-05-17T21:11:00Z">
            <w:rPr>
              <w:ins w:id="559" w:author="Samane Shahpouri" w:date="2024-05-17T22:29:00Z" w16du:dateUtc="2024-05-17T20:29:00Z"/>
            </w:rPr>
          </w:rPrChange>
        </w:rPr>
      </w:pPr>
    </w:p>
    <w:p w14:paraId="1BD637BD" w14:textId="77777777" w:rsidR="00C66FB1" w:rsidRPr="00E24B0A" w:rsidRDefault="00C66FB1" w:rsidP="00C66FB1">
      <w:pPr>
        <w:jc w:val="left"/>
        <w:rPr>
          <w:ins w:id="560" w:author="Samane Shahpouri" w:date="2024-05-17T22:29:00Z" w16du:dateUtc="2024-05-17T20:29:00Z"/>
          <w:rFonts w:asciiTheme="majorBidi" w:hAnsiTheme="majorBidi" w:cstheme="majorBidi"/>
          <w:rPrChange w:id="561" w:author="Samane Shahpouri" w:date="2024-05-17T23:11:00Z" w16du:dateUtc="2024-05-17T21:11:00Z">
            <w:rPr>
              <w:ins w:id="562" w:author="Samane Shahpouri" w:date="2024-05-17T22:29:00Z" w16du:dateUtc="2024-05-17T20:29:00Z"/>
            </w:rPr>
          </w:rPrChange>
        </w:rPr>
      </w:pPr>
      <w:ins w:id="563" w:author="Samane Shahpouri" w:date="2024-05-17T22:29:00Z" w16du:dateUtc="2024-05-17T20:29:00Z">
        <w:r w:rsidRPr="00E24B0A">
          <w:rPr>
            <w:rFonts w:asciiTheme="majorBidi" w:hAnsiTheme="majorBidi" w:cstheme="majorBidi"/>
            <w:rPrChange w:id="564" w:author="Samane Shahpouri" w:date="2024-05-17T23:11:00Z" w16du:dateUtc="2024-05-17T21:11:00Z">
              <w:rPr/>
            </w:rPrChange>
          </w:rPr>
          <w:br w:type="page"/>
        </w:r>
      </w:ins>
    </w:p>
    <w:customXmlInsRangeStart w:id="565" w:author="Samane Shahpouri" w:date="2024-05-17T22:29:00Z"/>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customXmlInsRangeEnd w:id="565"/>
        <w:p w14:paraId="04251210" w14:textId="77777777" w:rsidR="00C66FB1" w:rsidRPr="00E24B0A" w:rsidRDefault="00C66FB1" w:rsidP="00C66FB1">
          <w:pPr>
            <w:pStyle w:val="TOCHeading"/>
            <w:rPr>
              <w:ins w:id="566" w:author="Samane Shahpouri" w:date="2024-05-17T22:29:00Z" w16du:dateUtc="2024-05-17T20:29:00Z"/>
              <w:rFonts w:asciiTheme="majorBidi" w:hAnsiTheme="majorBidi"/>
              <w:rPrChange w:id="567" w:author="Samane Shahpouri" w:date="2024-05-17T23:11:00Z" w16du:dateUtc="2024-05-17T21:11:00Z">
                <w:rPr>
                  <w:ins w:id="568" w:author="Samane Shahpouri" w:date="2024-05-17T22:29:00Z" w16du:dateUtc="2024-05-17T20:29:00Z"/>
                </w:rPr>
              </w:rPrChange>
            </w:rPr>
          </w:pPr>
          <w:ins w:id="569" w:author="Samane Shahpouri" w:date="2024-05-17T22:29:00Z" w16du:dateUtc="2024-05-17T20:29:00Z">
            <w:r w:rsidRPr="00E24B0A">
              <w:rPr>
                <w:rFonts w:asciiTheme="majorBidi" w:hAnsiTheme="majorBidi"/>
                <w:rPrChange w:id="570" w:author="Samane Shahpouri" w:date="2024-05-17T23:11:00Z" w16du:dateUtc="2024-05-17T21:11:00Z">
                  <w:rPr/>
                </w:rPrChange>
              </w:rPr>
              <w:t>Table of Contents</w:t>
            </w:r>
          </w:ins>
        </w:p>
        <w:p w14:paraId="7B0FAE7D" w14:textId="277B3ED8" w:rsidR="004D1A9B" w:rsidRDefault="00C66FB1">
          <w:pPr>
            <w:pStyle w:val="TOC1"/>
            <w:tabs>
              <w:tab w:val="right" w:leader="dot" w:pos="9016"/>
            </w:tabs>
            <w:rPr>
              <w:ins w:id="57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72" w:author="Samane Shahpouri" w:date="2024-05-17T22:29:00Z" w16du:dateUtc="2024-05-17T20:29:00Z">
            <w:r w:rsidRPr="00E24B0A">
              <w:rPr>
                <w:rFonts w:asciiTheme="majorBidi" w:hAnsiTheme="majorBidi" w:cstheme="majorBidi"/>
                <w:rPrChange w:id="573" w:author="Samane Shahpouri" w:date="2024-05-17T23:11:00Z" w16du:dateUtc="2024-05-17T21:11:00Z">
                  <w:rPr/>
                </w:rPrChange>
              </w:rPr>
              <w:fldChar w:fldCharType="begin"/>
            </w:r>
            <w:r w:rsidRPr="00E24B0A">
              <w:rPr>
                <w:rFonts w:asciiTheme="majorBidi" w:hAnsiTheme="majorBidi" w:cstheme="majorBidi"/>
                <w:rPrChange w:id="574" w:author="Samane Shahpouri" w:date="2024-05-17T23:11:00Z" w16du:dateUtc="2024-05-17T21:11:00Z">
                  <w:rPr/>
                </w:rPrChange>
              </w:rPr>
              <w:instrText xml:space="preserve"> TOC \o "1-3" \h \z \u </w:instrText>
            </w:r>
            <w:r w:rsidRPr="00E24B0A">
              <w:rPr>
                <w:rFonts w:asciiTheme="majorBidi" w:hAnsiTheme="majorBidi" w:cstheme="majorBidi"/>
                <w:rPrChange w:id="575" w:author="Samane Shahpouri" w:date="2024-05-17T23:11:00Z" w16du:dateUtc="2024-05-17T21:11:00Z">
                  <w:rPr>
                    <w:b/>
                    <w:bCs/>
                    <w:noProof/>
                  </w:rPr>
                </w:rPrChange>
              </w:rPr>
              <w:fldChar w:fldCharType="separate"/>
            </w:r>
          </w:ins>
          <w:ins w:id="576" w:author="Samane Shahpouri" w:date="2024-05-19T21:27:00Z" w16du:dateUtc="2024-05-19T19:27:00Z">
            <w:r w:rsidR="004D1A9B" w:rsidRPr="001D3BC5">
              <w:rPr>
                <w:rStyle w:val="Hyperlink"/>
                <w:noProof/>
              </w:rPr>
              <w:fldChar w:fldCharType="begin"/>
            </w:r>
            <w:r w:rsidR="004D1A9B" w:rsidRPr="001D3BC5">
              <w:rPr>
                <w:rStyle w:val="Hyperlink"/>
                <w:noProof/>
              </w:rPr>
              <w:instrText xml:space="preserve"> </w:instrText>
            </w:r>
            <w:r w:rsidR="004D1A9B">
              <w:rPr>
                <w:noProof/>
              </w:rPr>
              <w:instrText>HYPERLINK \l "_Toc167046464"</w:instrText>
            </w:r>
            <w:r w:rsidR="004D1A9B" w:rsidRPr="001D3BC5">
              <w:rPr>
                <w:rStyle w:val="Hyperlink"/>
                <w:noProof/>
              </w:rPr>
              <w:instrText xml:space="preserve"> </w:instrText>
            </w:r>
            <w:r w:rsidR="004D1A9B" w:rsidRPr="001D3BC5">
              <w:rPr>
                <w:rStyle w:val="Hyperlink"/>
                <w:noProof/>
              </w:rPr>
            </w:r>
            <w:r w:rsidR="004D1A9B" w:rsidRPr="001D3BC5">
              <w:rPr>
                <w:rStyle w:val="Hyperlink"/>
                <w:noProof/>
              </w:rPr>
              <w:fldChar w:fldCharType="separate"/>
            </w:r>
            <w:r w:rsidR="004D1A9B" w:rsidRPr="001D3BC5">
              <w:rPr>
                <w:rStyle w:val="Hyperlink"/>
                <w:rFonts w:asciiTheme="majorBidi" w:hAnsiTheme="majorBidi" w:cstheme="majorBidi"/>
                <w:noProof/>
              </w:rPr>
              <w:t>Abstract</w:t>
            </w:r>
            <w:r w:rsidR="004D1A9B">
              <w:rPr>
                <w:noProof/>
                <w:webHidden/>
              </w:rPr>
              <w:tab/>
            </w:r>
            <w:r w:rsidR="004D1A9B">
              <w:rPr>
                <w:noProof/>
                <w:webHidden/>
              </w:rPr>
              <w:fldChar w:fldCharType="begin"/>
            </w:r>
            <w:r w:rsidR="004D1A9B">
              <w:rPr>
                <w:noProof/>
                <w:webHidden/>
              </w:rPr>
              <w:instrText xml:space="preserve"> PAGEREF _Toc167046464 \h </w:instrText>
            </w:r>
            <w:r w:rsidR="004D1A9B">
              <w:rPr>
                <w:noProof/>
                <w:webHidden/>
              </w:rPr>
            </w:r>
          </w:ins>
          <w:r w:rsidR="004D1A9B">
            <w:rPr>
              <w:noProof/>
              <w:webHidden/>
            </w:rPr>
            <w:fldChar w:fldCharType="separate"/>
          </w:r>
          <w:ins w:id="577" w:author="Samane Shahpouri" w:date="2024-05-19T21:34:00Z" w16du:dateUtc="2024-05-19T19:34:00Z">
            <w:r w:rsidR="00230BE0">
              <w:rPr>
                <w:noProof/>
                <w:webHidden/>
              </w:rPr>
              <w:t>3</w:t>
            </w:r>
          </w:ins>
          <w:ins w:id="578" w:author="Samane Shahpouri" w:date="2024-05-19T21:27:00Z" w16du:dateUtc="2024-05-19T19:27:00Z">
            <w:r w:rsidR="004D1A9B">
              <w:rPr>
                <w:noProof/>
                <w:webHidden/>
              </w:rPr>
              <w:fldChar w:fldCharType="end"/>
            </w:r>
            <w:r w:rsidR="004D1A9B" w:rsidRPr="001D3BC5">
              <w:rPr>
                <w:rStyle w:val="Hyperlink"/>
                <w:noProof/>
              </w:rPr>
              <w:fldChar w:fldCharType="end"/>
            </w:r>
          </w:ins>
        </w:p>
        <w:p w14:paraId="23A5E720" w14:textId="1B3F0870" w:rsidR="004D1A9B" w:rsidRDefault="004D1A9B">
          <w:pPr>
            <w:pStyle w:val="TOC1"/>
            <w:tabs>
              <w:tab w:val="right" w:leader="dot" w:pos="9016"/>
            </w:tabs>
            <w:rPr>
              <w:ins w:id="57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8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"_Toc167046465"</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Abbreviation</w:t>
            </w:r>
            <w:r>
              <w:rPr>
                <w:noProof/>
                <w:webHidden/>
              </w:rPr>
              <w:tab/>
            </w:r>
            <w:r>
              <w:rPr>
                <w:noProof/>
                <w:webHidden/>
              </w:rPr>
              <w:fldChar w:fldCharType="begin"/>
            </w:r>
            <w:r>
              <w:rPr>
                <w:noProof/>
                <w:webHidden/>
              </w:rPr>
              <w:instrText xml:space="preserve"> PAGEREF _Toc167046465 \h </w:instrText>
            </w:r>
            <w:r>
              <w:rPr>
                <w:noProof/>
                <w:webHidden/>
              </w:rPr>
            </w:r>
          </w:ins>
          <w:r>
            <w:rPr>
              <w:noProof/>
              <w:webHidden/>
            </w:rPr>
            <w:fldChar w:fldCharType="separate"/>
          </w:r>
          <w:ins w:id="581" w:author="Samane Shahpouri" w:date="2024-05-19T21:34:00Z" w16du:dateUtc="2024-05-19T19:34:00Z">
            <w:r w:rsidR="00230BE0">
              <w:rPr>
                <w:noProof/>
                <w:webHidden/>
              </w:rPr>
              <w:t>4</w:t>
            </w:r>
          </w:ins>
          <w:ins w:id="582" w:author="Samane Shahpouri" w:date="2024-05-19T21:27:00Z" w16du:dateUtc="2024-05-19T19:27:00Z">
            <w:r>
              <w:rPr>
                <w:noProof/>
                <w:webHidden/>
              </w:rPr>
              <w:fldChar w:fldCharType="end"/>
            </w:r>
            <w:r w:rsidRPr="001D3BC5">
              <w:rPr>
                <w:rStyle w:val="Hyperlink"/>
                <w:noProof/>
              </w:rPr>
              <w:fldChar w:fldCharType="end"/>
            </w:r>
          </w:ins>
        </w:p>
        <w:p w14:paraId="2EA077E4" w14:textId="3F33DBC7" w:rsidR="004D1A9B" w:rsidRDefault="004D1A9B">
          <w:pPr>
            <w:pStyle w:val="TOC1"/>
            <w:tabs>
              <w:tab w:val="right" w:leader="dot" w:pos="9016"/>
            </w:tabs>
            <w:rPr>
              <w:ins w:id="58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8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"_Toc167046466"</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Introduction</w:t>
            </w:r>
            <w:r>
              <w:rPr>
                <w:noProof/>
                <w:webHidden/>
              </w:rPr>
              <w:tab/>
            </w:r>
            <w:r>
              <w:rPr>
                <w:noProof/>
                <w:webHidden/>
              </w:rPr>
              <w:fldChar w:fldCharType="begin"/>
            </w:r>
            <w:r>
              <w:rPr>
                <w:noProof/>
                <w:webHidden/>
              </w:rPr>
              <w:instrText xml:space="preserve"> PAGEREF _Toc167046466 \h </w:instrText>
            </w:r>
            <w:r>
              <w:rPr>
                <w:noProof/>
                <w:webHidden/>
              </w:rPr>
            </w:r>
          </w:ins>
          <w:r>
            <w:rPr>
              <w:noProof/>
              <w:webHidden/>
            </w:rPr>
            <w:fldChar w:fldCharType="separate"/>
          </w:r>
          <w:ins w:id="585" w:author="Samane Shahpouri" w:date="2024-05-19T21:34:00Z" w16du:dateUtc="2024-05-19T19:34:00Z">
            <w:r w:rsidR="00230BE0">
              <w:rPr>
                <w:noProof/>
                <w:webHidden/>
              </w:rPr>
              <w:t>7</w:t>
            </w:r>
          </w:ins>
          <w:ins w:id="586" w:author="Samane Shahpouri" w:date="2024-05-19T21:27:00Z" w16du:dateUtc="2024-05-19T19:27:00Z">
            <w:r>
              <w:rPr>
                <w:noProof/>
                <w:webHidden/>
              </w:rPr>
              <w:fldChar w:fldCharType="end"/>
            </w:r>
            <w:r w:rsidRPr="001D3BC5">
              <w:rPr>
                <w:rStyle w:val="Hyperlink"/>
                <w:noProof/>
              </w:rPr>
              <w:fldChar w:fldCharType="end"/>
            </w:r>
          </w:ins>
        </w:p>
        <w:p w14:paraId="5D242152" w14:textId="1B91C3C3" w:rsidR="004D1A9B" w:rsidRDefault="004D1A9B">
          <w:pPr>
            <w:pStyle w:val="TOC1"/>
            <w:tabs>
              <w:tab w:val="right" w:leader="dot" w:pos="9016"/>
            </w:tabs>
            <w:rPr>
              <w:ins w:id="58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8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"_Toc167046467"</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Material and methods</w:t>
            </w:r>
            <w:r>
              <w:rPr>
                <w:noProof/>
                <w:webHidden/>
              </w:rPr>
              <w:tab/>
            </w:r>
            <w:r>
              <w:rPr>
                <w:noProof/>
                <w:webHidden/>
              </w:rPr>
              <w:fldChar w:fldCharType="begin"/>
            </w:r>
            <w:r>
              <w:rPr>
                <w:noProof/>
                <w:webHidden/>
              </w:rPr>
              <w:instrText xml:space="preserve"> PAGEREF _Toc167046467 \h </w:instrText>
            </w:r>
            <w:r>
              <w:rPr>
                <w:noProof/>
                <w:webHidden/>
              </w:rPr>
            </w:r>
          </w:ins>
          <w:r>
            <w:rPr>
              <w:noProof/>
              <w:webHidden/>
            </w:rPr>
            <w:fldChar w:fldCharType="separate"/>
          </w:r>
          <w:ins w:id="589" w:author="Samane Shahpouri" w:date="2024-05-19T21:34:00Z" w16du:dateUtc="2024-05-19T19:34:00Z">
            <w:r w:rsidR="00230BE0">
              <w:rPr>
                <w:noProof/>
                <w:webHidden/>
              </w:rPr>
              <w:t>13</w:t>
            </w:r>
          </w:ins>
          <w:ins w:id="590" w:author="Samane Shahpouri" w:date="2024-05-19T21:27:00Z" w16du:dateUtc="2024-05-19T19:27:00Z">
            <w:r>
              <w:rPr>
                <w:noProof/>
                <w:webHidden/>
              </w:rPr>
              <w:fldChar w:fldCharType="end"/>
            </w:r>
            <w:r w:rsidRPr="001D3BC5">
              <w:rPr>
                <w:rStyle w:val="Hyperlink"/>
                <w:noProof/>
              </w:rPr>
              <w:fldChar w:fldCharType="end"/>
            </w:r>
          </w:ins>
        </w:p>
        <w:p w14:paraId="4E1F292B" w14:textId="7137F26F" w:rsidR="004D1A9B" w:rsidRDefault="004D1A9B">
          <w:pPr>
            <w:pStyle w:val="TOC2"/>
            <w:tabs>
              <w:tab w:val="right" w:leader="dot" w:pos="9016"/>
            </w:tabs>
            <w:rPr>
              <w:ins w:id="59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9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"_Toc167046468"</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Data Preparation</w:t>
            </w:r>
            <w:r>
              <w:rPr>
                <w:noProof/>
                <w:webHidden/>
              </w:rPr>
              <w:tab/>
            </w:r>
            <w:r>
              <w:rPr>
                <w:noProof/>
                <w:webHidden/>
              </w:rPr>
              <w:fldChar w:fldCharType="begin"/>
            </w:r>
            <w:r>
              <w:rPr>
                <w:noProof/>
                <w:webHidden/>
              </w:rPr>
              <w:instrText xml:space="preserve"> PAGEREF _Toc167046468 \h </w:instrText>
            </w:r>
            <w:r>
              <w:rPr>
                <w:noProof/>
                <w:webHidden/>
              </w:rPr>
            </w:r>
          </w:ins>
          <w:r>
            <w:rPr>
              <w:noProof/>
              <w:webHidden/>
            </w:rPr>
            <w:fldChar w:fldCharType="separate"/>
          </w:r>
          <w:ins w:id="593" w:author="Samane Shahpouri" w:date="2024-05-19T21:34:00Z" w16du:dateUtc="2024-05-19T19:34:00Z">
            <w:r w:rsidR="00230BE0">
              <w:rPr>
                <w:noProof/>
                <w:webHidden/>
              </w:rPr>
              <w:t>13</w:t>
            </w:r>
          </w:ins>
          <w:ins w:id="594" w:author="Samane Shahpouri" w:date="2024-05-19T21:27:00Z" w16du:dateUtc="2024-05-19T19:27:00Z">
            <w:r>
              <w:rPr>
                <w:noProof/>
                <w:webHidden/>
              </w:rPr>
              <w:fldChar w:fldCharType="end"/>
            </w:r>
            <w:r w:rsidRPr="001D3BC5">
              <w:rPr>
                <w:rStyle w:val="Hyperlink"/>
                <w:noProof/>
              </w:rPr>
              <w:fldChar w:fldCharType="end"/>
            </w:r>
          </w:ins>
        </w:p>
        <w:p w14:paraId="1C7B436B" w14:textId="173AFA40" w:rsidR="004D1A9B" w:rsidRDefault="004D1A9B">
          <w:pPr>
            <w:pStyle w:val="TOC3"/>
            <w:tabs>
              <w:tab w:val="right" w:leader="dot" w:pos="9016"/>
            </w:tabs>
            <w:rPr>
              <w:ins w:id="59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59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"_Toc167046469"</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Gallium PET/CT dataset</w:t>
            </w:r>
            <w:r>
              <w:rPr>
                <w:noProof/>
                <w:webHidden/>
              </w:rPr>
              <w:tab/>
            </w:r>
            <w:r>
              <w:rPr>
                <w:noProof/>
                <w:webHidden/>
              </w:rPr>
              <w:fldChar w:fldCharType="begin"/>
            </w:r>
            <w:r>
              <w:rPr>
                <w:noProof/>
                <w:webHidden/>
              </w:rPr>
              <w:instrText xml:space="preserve"> PAGEREF _Toc167046469 \h </w:instrText>
            </w:r>
            <w:r>
              <w:rPr>
                <w:noProof/>
                <w:webHidden/>
              </w:rPr>
            </w:r>
          </w:ins>
          <w:r>
            <w:rPr>
              <w:noProof/>
              <w:webHidden/>
            </w:rPr>
            <w:fldChar w:fldCharType="separate"/>
          </w:r>
          <w:ins w:id="597" w:author="Samane Shahpouri" w:date="2024-05-19T21:34:00Z" w16du:dateUtc="2024-05-19T19:34:00Z">
            <w:r w:rsidR="00230BE0">
              <w:rPr>
                <w:noProof/>
                <w:webHidden/>
              </w:rPr>
              <w:t>13</w:t>
            </w:r>
          </w:ins>
          <w:ins w:id="598" w:author="Samane Shahpouri" w:date="2024-05-19T21:27:00Z" w16du:dateUtc="2024-05-19T19:27:00Z">
            <w:r>
              <w:rPr>
                <w:noProof/>
                <w:webHidden/>
              </w:rPr>
              <w:fldChar w:fldCharType="end"/>
            </w:r>
            <w:r w:rsidRPr="001D3BC5">
              <w:rPr>
                <w:rStyle w:val="Hyperlink"/>
                <w:noProof/>
              </w:rPr>
              <w:fldChar w:fldCharType="end"/>
            </w:r>
          </w:ins>
        </w:p>
        <w:p w14:paraId="3FD62FD2" w14:textId="0FDE7495" w:rsidR="004D1A9B" w:rsidRDefault="004D1A9B">
          <w:pPr>
            <w:pStyle w:val="TOC3"/>
            <w:tabs>
              <w:tab w:val="right" w:leader="dot" w:pos="9016"/>
            </w:tabs>
            <w:rPr>
              <w:ins w:id="59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0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"_Toc167046470"</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Generation of Anatomy-Dependent Correction Maps (ADCM)</w:t>
            </w:r>
            <w:r>
              <w:rPr>
                <w:noProof/>
                <w:webHidden/>
              </w:rPr>
              <w:tab/>
            </w:r>
            <w:r>
              <w:rPr>
                <w:noProof/>
                <w:webHidden/>
              </w:rPr>
              <w:fldChar w:fldCharType="begin"/>
            </w:r>
            <w:r>
              <w:rPr>
                <w:noProof/>
                <w:webHidden/>
              </w:rPr>
              <w:instrText xml:space="preserve"> PAGEREF _Toc167046470 \h </w:instrText>
            </w:r>
            <w:r>
              <w:rPr>
                <w:noProof/>
                <w:webHidden/>
              </w:rPr>
            </w:r>
          </w:ins>
          <w:r>
            <w:rPr>
              <w:noProof/>
              <w:webHidden/>
            </w:rPr>
            <w:fldChar w:fldCharType="separate"/>
          </w:r>
          <w:ins w:id="601" w:author="Samane Shahpouri" w:date="2024-05-19T21:34:00Z" w16du:dateUtc="2024-05-19T19:34:00Z">
            <w:r w:rsidR="00230BE0">
              <w:rPr>
                <w:noProof/>
                <w:webHidden/>
              </w:rPr>
              <w:t>16</w:t>
            </w:r>
          </w:ins>
          <w:ins w:id="602" w:author="Samane Shahpouri" w:date="2024-05-19T21:27:00Z" w16du:dateUtc="2024-05-19T19:27:00Z">
            <w:r>
              <w:rPr>
                <w:noProof/>
                <w:webHidden/>
              </w:rPr>
              <w:fldChar w:fldCharType="end"/>
            </w:r>
            <w:r w:rsidRPr="001D3BC5">
              <w:rPr>
                <w:rStyle w:val="Hyperlink"/>
                <w:noProof/>
              </w:rPr>
              <w:fldChar w:fldCharType="end"/>
            </w:r>
          </w:ins>
        </w:p>
        <w:p w14:paraId="16F55DDD" w14:textId="660118D1" w:rsidR="004D1A9B" w:rsidRDefault="004D1A9B">
          <w:pPr>
            <w:pStyle w:val="TOC3"/>
            <w:tabs>
              <w:tab w:val="right" w:leader="dot" w:pos="9016"/>
            </w:tabs>
            <w:rPr>
              <w:ins w:id="60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0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"_Toc167046471"</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FDG Datasets</w:t>
            </w:r>
            <w:r>
              <w:rPr>
                <w:noProof/>
                <w:webHidden/>
              </w:rPr>
              <w:tab/>
            </w:r>
            <w:r>
              <w:rPr>
                <w:noProof/>
                <w:webHidden/>
              </w:rPr>
              <w:fldChar w:fldCharType="begin"/>
            </w:r>
            <w:r>
              <w:rPr>
                <w:noProof/>
                <w:webHidden/>
              </w:rPr>
              <w:instrText xml:space="preserve"> PAGEREF _Toc167046471 \h </w:instrText>
            </w:r>
            <w:r>
              <w:rPr>
                <w:noProof/>
                <w:webHidden/>
              </w:rPr>
            </w:r>
          </w:ins>
          <w:r>
            <w:rPr>
              <w:noProof/>
              <w:webHidden/>
            </w:rPr>
            <w:fldChar w:fldCharType="separate"/>
          </w:r>
          <w:ins w:id="605" w:author="Samane Shahpouri" w:date="2024-05-19T21:34:00Z" w16du:dateUtc="2024-05-19T19:34:00Z">
            <w:r w:rsidR="00230BE0">
              <w:rPr>
                <w:noProof/>
                <w:webHidden/>
              </w:rPr>
              <w:t>19</w:t>
            </w:r>
          </w:ins>
          <w:ins w:id="606" w:author="Samane Shahpouri" w:date="2024-05-19T21:27:00Z" w16du:dateUtc="2024-05-19T19:27:00Z">
            <w:r>
              <w:rPr>
                <w:noProof/>
                <w:webHidden/>
              </w:rPr>
              <w:fldChar w:fldCharType="end"/>
            </w:r>
            <w:r w:rsidRPr="001D3BC5">
              <w:rPr>
                <w:rStyle w:val="Hyperlink"/>
                <w:noProof/>
              </w:rPr>
              <w:fldChar w:fldCharType="end"/>
            </w:r>
          </w:ins>
        </w:p>
        <w:p w14:paraId="5E1EA134" w14:textId="58F1A7EE" w:rsidR="004D1A9B" w:rsidRDefault="004D1A9B">
          <w:pPr>
            <w:pStyle w:val="TOC3"/>
            <w:tabs>
              <w:tab w:val="right" w:leader="dot" w:pos="9016"/>
            </w:tabs>
            <w:rPr>
              <w:ins w:id="60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0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"_Toc167046472"</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Artifact dataset</w:t>
            </w:r>
            <w:r>
              <w:rPr>
                <w:noProof/>
                <w:webHidden/>
              </w:rPr>
              <w:tab/>
            </w:r>
            <w:r>
              <w:rPr>
                <w:noProof/>
                <w:webHidden/>
              </w:rPr>
              <w:fldChar w:fldCharType="begin"/>
            </w:r>
            <w:r>
              <w:rPr>
                <w:noProof/>
                <w:webHidden/>
              </w:rPr>
              <w:instrText xml:space="preserve"> PAGEREF _Toc167046472 \h </w:instrText>
            </w:r>
            <w:r>
              <w:rPr>
                <w:noProof/>
                <w:webHidden/>
              </w:rPr>
            </w:r>
          </w:ins>
          <w:r>
            <w:rPr>
              <w:noProof/>
              <w:webHidden/>
            </w:rPr>
            <w:fldChar w:fldCharType="separate"/>
          </w:r>
          <w:ins w:id="609" w:author="Samane Shahpouri" w:date="2024-05-19T21:34:00Z" w16du:dateUtc="2024-05-19T19:34:00Z">
            <w:r w:rsidR="00230BE0">
              <w:rPr>
                <w:noProof/>
                <w:webHidden/>
              </w:rPr>
              <w:t>20</w:t>
            </w:r>
          </w:ins>
          <w:ins w:id="610" w:author="Samane Shahpouri" w:date="2024-05-19T21:27:00Z" w16du:dateUtc="2024-05-19T19:27:00Z">
            <w:r>
              <w:rPr>
                <w:noProof/>
                <w:webHidden/>
              </w:rPr>
              <w:fldChar w:fldCharType="end"/>
            </w:r>
            <w:r w:rsidRPr="001D3BC5">
              <w:rPr>
                <w:rStyle w:val="Hyperlink"/>
                <w:noProof/>
              </w:rPr>
              <w:fldChar w:fldCharType="end"/>
            </w:r>
          </w:ins>
        </w:p>
        <w:p w14:paraId="581B3163" w14:textId="08F53084" w:rsidR="004D1A9B" w:rsidRDefault="004D1A9B">
          <w:pPr>
            <w:pStyle w:val="TOC2"/>
            <w:tabs>
              <w:tab w:val="right" w:leader="dot" w:pos="9016"/>
            </w:tabs>
            <w:rPr>
              <w:ins w:id="61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1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"_Toc167046473"</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Deep neural network</w:t>
            </w:r>
            <w:r>
              <w:rPr>
                <w:noProof/>
                <w:webHidden/>
              </w:rPr>
              <w:tab/>
            </w:r>
            <w:r>
              <w:rPr>
                <w:noProof/>
                <w:webHidden/>
              </w:rPr>
              <w:fldChar w:fldCharType="begin"/>
            </w:r>
            <w:r>
              <w:rPr>
                <w:noProof/>
                <w:webHidden/>
              </w:rPr>
              <w:instrText xml:space="preserve"> PAGEREF _Toc167046473 \h </w:instrText>
            </w:r>
            <w:r>
              <w:rPr>
                <w:noProof/>
                <w:webHidden/>
              </w:rPr>
            </w:r>
          </w:ins>
          <w:r>
            <w:rPr>
              <w:noProof/>
              <w:webHidden/>
            </w:rPr>
            <w:fldChar w:fldCharType="separate"/>
          </w:r>
          <w:ins w:id="613" w:author="Samane Shahpouri" w:date="2024-05-19T21:34:00Z" w16du:dateUtc="2024-05-19T19:34:00Z">
            <w:r w:rsidR="00230BE0">
              <w:rPr>
                <w:noProof/>
                <w:webHidden/>
              </w:rPr>
              <w:t>21</w:t>
            </w:r>
          </w:ins>
          <w:ins w:id="614" w:author="Samane Shahpouri" w:date="2024-05-19T21:27:00Z" w16du:dateUtc="2024-05-19T19:27:00Z">
            <w:r>
              <w:rPr>
                <w:noProof/>
                <w:webHidden/>
              </w:rPr>
              <w:fldChar w:fldCharType="end"/>
            </w:r>
            <w:r w:rsidRPr="001D3BC5">
              <w:rPr>
                <w:rStyle w:val="Hyperlink"/>
                <w:noProof/>
              </w:rPr>
              <w:fldChar w:fldCharType="end"/>
            </w:r>
          </w:ins>
        </w:p>
        <w:p w14:paraId="26429994" w14:textId="24E24F5A" w:rsidR="004D1A9B" w:rsidRDefault="004D1A9B">
          <w:pPr>
            <w:pStyle w:val="TOC2"/>
            <w:tabs>
              <w:tab w:val="right" w:leader="dot" w:pos="9016"/>
            </w:tabs>
            <w:rPr>
              <w:ins w:id="61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1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"_Toc167046474"</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Training approaches for deep learning models:</w:t>
            </w:r>
            <w:r>
              <w:rPr>
                <w:noProof/>
                <w:webHidden/>
              </w:rPr>
              <w:tab/>
            </w:r>
            <w:r>
              <w:rPr>
                <w:noProof/>
                <w:webHidden/>
              </w:rPr>
              <w:fldChar w:fldCharType="begin"/>
            </w:r>
            <w:r>
              <w:rPr>
                <w:noProof/>
                <w:webHidden/>
              </w:rPr>
              <w:instrText xml:space="preserve"> PAGEREF _Toc167046474 \h </w:instrText>
            </w:r>
            <w:r>
              <w:rPr>
                <w:noProof/>
                <w:webHidden/>
              </w:rPr>
            </w:r>
          </w:ins>
          <w:r>
            <w:rPr>
              <w:noProof/>
              <w:webHidden/>
            </w:rPr>
            <w:fldChar w:fldCharType="separate"/>
          </w:r>
          <w:ins w:id="617" w:author="Samane Shahpouri" w:date="2024-05-19T21:34:00Z" w16du:dateUtc="2024-05-19T19:34:00Z">
            <w:r w:rsidR="00230BE0">
              <w:rPr>
                <w:noProof/>
                <w:webHidden/>
              </w:rPr>
              <w:t>22</w:t>
            </w:r>
          </w:ins>
          <w:ins w:id="618" w:author="Samane Shahpouri" w:date="2024-05-19T21:27:00Z" w16du:dateUtc="2024-05-19T19:27:00Z">
            <w:r>
              <w:rPr>
                <w:noProof/>
                <w:webHidden/>
              </w:rPr>
              <w:fldChar w:fldCharType="end"/>
            </w:r>
            <w:r w:rsidRPr="001D3BC5">
              <w:rPr>
                <w:rStyle w:val="Hyperlink"/>
                <w:noProof/>
              </w:rPr>
              <w:fldChar w:fldCharType="end"/>
            </w:r>
          </w:ins>
        </w:p>
        <w:p w14:paraId="640A8AD8" w14:textId="5321307D" w:rsidR="004D1A9B" w:rsidRDefault="004D1A9B">
          <w:pPr>
            <w:pStyle w:val="TOC2"/>
            <w:tabs>
              <w:tab w:val="right" w:leader="dot" w:pos="9016"/>
            </w:tabs>
            <w:rPr>
              <w:ins w:id="61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2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"_Toc167046475"</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Quantitative evaluation:</w:t>
            </w:r>
            <w:r>
              <w:rPr>
                <w:noProof/>
                <w:webHidden/>
              </w:rPr>
              <w:tab/>
            </w:r>
            <w:r>
              <w:rPr>
                <w:noProof/>
                <w:webHidden/>
              </w:rPr>
              <w:fldChar w:fldCharType="begin"/>
            </w:r>
            <w:r>
              <w:rPr>
                <w:noProof/>
                <w:webHidden/>
              </w:rPr>
              <w:instrText xml:space="preserve"> PAGEREF _Toc167046475 \h </w:instrText>
            </w:r>
            <w:r>
              <w:rPr>
                <w:noProof/>
                <w:webHidden/>
              </w:rPr>
            </w:r>
          </w:ins>
          <w:r>
            <w:rPr>
              <w:noProof/>
              <w:webHidden/>
            </w:rPr>
            <w:fldChar w:fldCharType="separate"/>
          </w:r>
          <w:ins w:id="621" w:author="Samane Shahpouri" w:date="2024-05-19T21:34:00Z" w16du:dateUtc="2024-05-19T19:34:00Z">
            <w:r w:rsidR="00230BE0">
              <w:rPr>
                <w:noProof/>
                <w:webHidden/>
              </w:rPr>
              <w:t>23</w:t>
            </w:r>
          </w:ins>
          <w:ins w:id="622" w:author="Samane Shahpouri" w:date="2024-05-19T21:27:00Z" w16du:dateUtc="2024-05-19T19:27:00Z">
            <w:r>
              <w:rPr>
                <w:noProof/>
                <w:webHidden/>
              </w:rPr>
              <w:fldChar w:fldCharType="end"/>
            </w:r>
            <w:r w:rsidRPr="001D3BC5">
              <w:rPr>
                <w:rStyle w:val="Hyperlink"/>
                <w:noProof/>
              </w:rPr>
              <w:fldChar w:fldCharType="end"/>
            </w:r>
          </w:ins>
        </w:p>
        <w:p w14:paraId="037D76A2" w14:textId="3E6534CE" w:rsidR="004D1A9B" w:rsidRDefault="004D1A9B">
          <w:pPr>
            <w:pStyle w:val="TOC1"/>
            <w:tabs>
              <w:tab w:val="right" w:leader="dot" w:pos="9016"/>
            </w:tabs>
            <w:rPr>
              <w:ins w:id="62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2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"_Toc167046476"</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Results</w:t>
            </w:r>
            <w:r>
              <w:rPr>
                <w:noProof/>
                <w:webHidden/>
              </w:rPr>
              <w:tab/>
            </w:r>
            <w:r>
              <w:rPr>
                <w:noProof/>
                <w:webHidden/>
              </w:rPr>
              <w:fldChar w:fldCharType="begin"/>
            </w:r>
            <w:r>
              <w:rPr>
                <w:noProof/>
                <w:webHidden/>
              </w:rPr>
              <w:instrText xml:space="preserve"> PAGEREF _Toc167046476 \h </w:instrText>
            </w:r>
            <w:r>
              <w:rPr>
                <w:noProof/>
                <w:webHidden/>
              </w:rPr>
            </w:r>
          </w:ins>
          <w:r>
            <w:rPr>
              <w:noProof/>
              <w:webHidden/>
            </w:rPr>
            <w:fldChar w:fldCharType="separate"/>
          </w:r>
          <w:ins w:id="625" w:author="Samane Shahpouri" w:date="2024-05-19T21:34:00Z" w16du:dateUtc="2024-05-19T19:34:00Z">
            <w:r w:rsidR="00230BE0">
              <w:rPr>
                <w:noProof/>
                <w:webHidden/>
              </w:rPr>
              <w:t>26</w:t>
            </w:r>
          </w:ins>
          <w:ins w:id="626" w:author="Samane Shahpouri" w:date="2024-05-19T21:27:00Z" w16du:dateUtc="2024-05-19T19:27:00Z">
            <w:r>
              <w:rPr>
                <w:noProof/>
                <w:webHidden/>
              </w:rPr>
              <w:fldChar w:fldCharType="end"/>
            </w:r>
            <w:r w:rsidRPr="001D3BC5">
              <w:rPr>
                <w:rStyle w:val="Hyperlink"/>
                <w:noProof/>
              </w:rPr>
              <w:fldChar w:fldCharType="end"/>
            </w:r>
          </w:ins>
        </w:p>
        <w:p w14:paraId="7F3CE97B" w14:textId="791B400A" w:rsidR="004D1A9B" w:rsidRDefault="004D1A9B">
          <w:pPr>
            <w:pStyle w:val="TOC2"/>
            <w:tabs>
              <w:tab w:val="right" w:leader="dot" w:pos="9016"/>
            </w:tabs>
            <w:rPr>
              <w:ins w:id="62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2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"_Toc167046477"</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Quantitative assessment</w:t>
            </w:r>
            <w:r>
              <w:rPr>
                <w:noProof/>
                <w:webHidden/>
              </w:rPr>
              <w:tab/>
            </w:r>
            <w:r>
              <w:rPr>
                <w:noProof/>
                <w:webHidden/>
              </w:rPr>
              <w:fldChar w:fldCharType="begin"/>
            </w:r>
            <w:r>
              <w:rPr>
                <w:noProof/>
                <w:webHidden/>
              </w:rPr>
              <w:instrText xml:space="preserve"> PAGEREF _Toc167046477 \h </w:instrText>
            </w:r>
            <w:r>
              <w:rPr>
                <w:noProof/>
                <w:webHidden/>
              </w:rPr>
            </w:r>
          </w:ins>
          <w:r>
            <w:rPr>
              <w:noProof/>
              <w:webHidden/>
            </w:rPr>
            <w:fldChar w:fldCharType="separate"/>
          </w:r>
          <w:ins w:id="629" w:author="Samane Shahpouri" w:date="2024-05-19T21:34:00Z" w16du:dateUtc="2024-05-19T19:34:00Z">
            <w:r w:rsidR="00230BE0">
              <w:rPr>
                <w:noProof/>
                <w:webHidden/>
              </w:rPr>
              <w:t>26</w:t>
            </w:r>
          </w:ins>
          <w:ins w:id="630" w:author="Samane Shahpouri" w:date="2024-05-19T21:27:00Z" w16du:dateUtc="2024-05-19T19:27:00Z">
            <w:r>
              <w:rPr>
                <w:noProof/>
                <w:webHidden/>
              </w:rPr>
              <w:fldChar w:fldCharType="end"/>
            </w:r>
            <w:r w:rsidRPr="001D3BC5">
              <w:rPr>
                <w:rStyle w:val="Hyperlink"/>
                <w:noProof/>
              </w:rPr>
              <w:fldChar w:fldCharType="end"/>
            </w:r>
          </w:ins>
        </w:p>
        <w:p w14:paraId="5ED62292" w14:textId="0C96D38E" w:rsidR="004D1A9B" w:rsidRDefault="004D1A9B">
          <w:pPr>
            <w:pStyle w:val="TOC3"/>
            <w:tabs>
              <w:tab w:val="right" w:leader="dot" w:pos="9016"/>
            </w:tabs>
            <w:rPr>
              <w:ins w:id="63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3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"_Toc167046478"</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Cross-Centre Results:</w:t>
            </w:r>
            <w:r>
              <w:rPr>
                <w:noProof/>
                <w:webHidden/>
              </w:rPr>
              <w:tab/>
            </w:r>
            <w:r>
              <w:rPr>
                <w:noProof/>
                <w:webHidden/>
              </w:rPr>
              <w:fldChar w:fldCharType="begin"/>
            </w:r>
            <w:r>
              <w:rPr>
                <w:noProof/>
                <w:webHidden/>
              </w:rPr>
              <w:instrText xml:space="preserve"> PAGEREF _Toc167046478 \h </w:instrText>
            </w:r>
            <w:r>
              <w:rPr>
                <w:noProof/>
                <w:webHidden/>
              </w:rPr>
            </w:r>
          </w:ins>
          <w:r>
            <w:rPr>
              <w:noProof/>
              <w:webHidden/>
            </w:rPr>
            <w:fldChar w:fldCharType="separate"/>
          </w:r>
          <w:ins w:id="633" w:author="Samane Shahpouri" w:date="2024-05-19T21:34:00Z" w16du:dateUtc="2024-05-19T19:34:00Z">
            <w:r w:rsidR="00230BE0">
              <w:rPr>
                <w:noProof/>
                <w:webHidden/>
              </w:rPr>
              <w:t>26</w:t>
            </w:r>
          </w:ins>
          <w:ins w:id="634" w:author="Samane Shahpouri" w:date="2024-05-19T21:27:00Z" w16du:dateUtc="2024-05-19T19:27:00Z">
            <w:r>
              <w:rPr>
                <w:noProof/>
                <w:webHidden/>
              </w:rPr>
              <w:fldChar w:fldCharType="end"/>
            </w:r>
            <w:r w:rsidRPr="001D3BC5">
              <w:rPr>
                <w:rStyle w:val="Hyperlink"/>
                <w:noProof/>
              </w:rPr>
              <w:fldChar w:fldCharType="end"/>
            </w:r>
          </w:ins>
        </w:p>
        <w:p w14:paraId="57F923DD" w14:textId="2E150C5F" w:rsidR="004D1A9B" w:rsidRDefault="004D1A9B">
          <w:pPr>
            <w:pStyle w:val="TOC3"/>
            <w:tabs>
              <w:tab w:val="right" w:leader="dot" w:pos="9016"/>
            </w:tabs>
            <w:rPr>
              <w:ins w:id="63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3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"_Toc167046479"</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Cross-Tracer Results:</w:t>
            </w:r>
            <w:r>
              <w:rPr>
                <w:noProof/>
                <w:webHidden/>
              </w:rPr>
              <w:tab/>
            </w:r>
            <w:r>
              <w:rPr>
                <w:noProof/>
                <w:webHidden/>
              </w:rPr>
              <w:fldChar w:fldCharType="begin"/>
            </w:r>
            <w:r>
              <w:rPr>
                <w:noProof/>
                <w:webHidden/>
              </w:rPr>
              <w:instrText xml:space="preserve"> PAGEREF _Toc167046479 \h </w:instrText>
            </w:r>
            <w:r>
              <w:rPr>
                <w:noProof/>
                <w:webHidden/>
              </w:rPr>
            </w:r>
          </w:ins>
          <w:r>
            <w:rPr>
              <w:noProof/>
              <w:webHidden/>
            </w:rPr>
            <w:fldChar w:fldCharType="separate"/>
          </w:r>
          <w:ins w:id="637" w:author="Samane Shahpouri" w:date="2024-05-19T21:34:00Z" w16du:dateUtc="2024-05-19T19:34:00Z">
            <w:r w:rsidR="00230BE0">
              <w:rPr>
                <w:noProof/>
                <w:webHidden/>
              </w:rPr>
              <w:t>29</w:t>
            </w:r>
          </w:ins>
          <w:ins w:id="638" w:author="Samane Shahpouri" w:date="2024-05-19T21:27:00Z" w16du:dateUtc="2024-05-19T19:27:00Z">
            <w:r>
              <w:rPr>
                <w:noProof/>
                <w:webHidden/>
              </w:rPr>
              <w:fldChar w:fldCharType="end"/>
            </w:r>
            <w:r w:rsidRPr="001D3BC5">
              <w:rPr>
                <w:rStyle w:val="Hyperlink"/>
                <w:noProof/>
              </w:rPr>
              <w:fldChar w:fldCharType="end"/>
            </w:r>
          </w:ins>
        </w:p>
        <w:p w14:paraId="0BE1B38C" w14:textId="20C0D01C" w:rsidR="004D1A9B" w:rsidRDefault="004D1A9B">
          <w:pPr>
            <w:pStyle w:val="TOC2"/>
            <w:tabs>
              <w:tab w:val="right" w:leader="dot" w:pos="9016"/>
            </w:tabs>
            <w:rPr>
              <w:ins w:id="63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4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"_Toc167046480"</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Case Study on artifact images</w:t>
            </w:r>
            <w:r>
              <w:rPr>
                <w:noProof/>
                <w:webHidden/>
              </w:rPr>
              <w:tab/>
            </w:r>
            <w:r>
              <w:rPr>
                <w:noProof/>
                <w:webHidden/>
              </w:rPr>
              <w:fldChar w:fldCharType="begin"/>
            </w:r>
            <w:r>
              <w:rPr>
                <w:noProof/>
                <w:webHidden/>
              </w:rPr>
              <w:instrText xml:space="preserve"> PAGEREF _Toc167046480 \h </w:instrText>
            </w:r>
            <w:r>
              <w:rPr>
                <w:noProof/>
                <w:webHidden/>
              </w:rPr>
            </w:r>
          </w:ins>
          <w:r>
            <w:rPr>
              <w:noProof/>
              <w:webHidden/>
            </w:rPr>
            <w:fldChar w:fldCharType="separate"/>
          </w:r>
          <w:ins w:id="641" w:author="Samane Shahpouri" w:date="2024-05-19T21:34:00Z" w16du:dateUtc="2024-05-19T19:34:00Z">
            <w:r w:rsidR="00230BE0">
              <w:rPr>
                <w:noProof/>
                <w:webHidden/>
              </w:rPr>
              <w:t>33</w:t>
            </w:r>
          </w:ins>
          <w:ins w:id="642" w:author="Samane Shahpouri" w:date="2024-05-19T21:27:00Z" w16du:dateUtc="2024-05-19T19:27:00Z">
            <w:r>
              <w:rPr>
                <w:noProof/>
                <w:webHidden/>
              </w:rPr>
              <w:fldChar w:fldCharType="end"/>
            </w:r>
            <w:r w:rsidRPr="001D3BC5">
              <w:rPr>
                <w:rStyle w:val="Hyperlink"/>
                <w:noProof/>
              </w:rPr>
              <w:fldChar w:fldCharType="end"/>
            </w:r>
          </w:ins>
        </w:p>
        <w:p w14:paraId="6CB1C8AA" w14:textId="34E39FD6" w:rsidR="004D1A9B" w:rsidRDefault="004D1A9B">
          <w:pPr>
            <w:pStyle w:val="TOC1"/>
            <w:tabs>
              <w:tab w:val="right" w:leader="dot" w:pos="9016"/>
            </w:tabs>
            <w:rPr>
              <w:ins w:id="64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4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"_Toc167046481"</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Discussion</w:t>
            </w:r>
            <w:r>
              <w:rPr>
                <w:noProof/>
                <w:webHidden/>
              </w:rPr>
              <w:tab/>
            </w:r>
            <w:r>
              <w:rPr>
                <w:noProof/>
                <w:webHidden/>
              </w:rPr>
              <w:fldChar w:fldCharType="begin"/>
            </w:r>
            <w:r>
              <w:rPr>
                <w:noProof/>
                <w:webHidden/>
              </w:rPr>
              <w:instrText xml:space="preserve"> PAGEREF _Toc167046481 \h </w:instrText>
            </w:r>
            <w:r>
              <w:rPr>
                <w:noProof/>
                <w:webHidden/>
              </w:rPr>
            </w:r>
          </w:ins>
          <w:r>
            <w:rPr>
              <w:noProof/>
              <w:webHidden/>
            </w:rPr>
            <w:fldChar w:fldCharType="separate"/>
          </w:r>
          <w:ins w:id="645" w:author="Samane Shahpouri" w:date="2024-05-19T21:34:00Z" w16du:dateUtc="2024-05-19T19:34:00Z">
            <w:r w:rsidR="00230BE0">
              <w:rPr>
                <w:noProof/>
                <w:webHidden/>
              </w:rPr>
              <w:t>38</w:t>
            </w:r>
          </w:ins>
          <w:ins w:id="646" w:author="Samane Shahpouri" w:date="2024-05-19T21:27:00Z" w16du:dateUtc="2024-05-19T19:27:00Z">
            <w:r>
              <w:rPr>
                <w:noProof/>
                <w:webHidden/>
              </w:rPr>
              <w:fldChar w:fldCharType="end"/>
            </w:r>
            <w:r w:rsidRPr="001D3BC5">
              <w:rPr>
                <w:rStyle w:val="Hyperlink"/>
                <w:noProof/>
              </w:rPr>
              <w:fldChar w:fldCharType="end"/>
            </w:r>
          </w:ins>
        </w:p>
        <w:p w14:paraId="7B6C148B" w14:textId="59F595DA" w:rsidR="004D1A9B" w:rsidRDefault="004D1A9B">
          <w:pPr>
            <w:pStyle w:val="TOC1"/>
            <w:tabs>
              <w:tab w:val="right" w:leader="dot" w:pos="9016"/>
            </w:tabs>
            <w:rPr>
              <w:ins w:id="64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4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"_Toc167046482"</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Conclusion</w:t>
            </w:r>
            <w:r>
              <w:rPr>
                <w:noProof/>
                <w:webHidden/>
              </w:rPr>
              <w:tab/>
            </w:r>
            <w:r>
              <w:rPr>
                <w:noProof/>
                <w:webHidden/>
              </w:rPr>
              <w:fldChar w:fldCharType="begin"/>
            </w:r>
            <w:r>
              <w:rPr>
                <w:noProof/>
                <w:webHidden/>
              </w:rPr>
              <w:instrText xml:space="preserve"> PAGEREF _Toc167046482 \h </w:instrText>
            </w:r>
            <w:r>
              <w:rPr>
                <w:noProof/>
                <w:webHidden/>
              </w:rPr>
            </w:r>
          </w:ins>
          <w:r>
            <w:rPr>
              <w:noProof/>
              <w:webHidden/>
            </w:rPr>
            <w:fldChar w:fldCharType="separate"/>
          </w:r>
          <w:ins w:id="649" w:author="Samane Shahpouri" w:date="2024-05-19T21:34:00Z" w16du:dateUtc="2024-05-19T19:34:00Z">
            <w:r w:rsidR="00230BE0">
              <w:rPr>
                <w:noProof/>
                <w:webHidden/>
              </w:rPr>
              <w:t>41</w:t>
            </w:r>
          </w:ins>
          <w:ins w:id="650" w:author="Samane Shahpouri" w:date="2024-05-19T21:27:00Z" w16du:dateUtc="2024-05-19T19:27:00Z">
            <w:r>
              <w:rPr>
                <w:noProof/>
                <w:webHidden/>
              </w:rPr>
              <w:fldChar w:fldCharType="end"/>
            </w:r>
            <w:r w:rsidRPr="001D3BC5">
              <w:rPr>
                <w:rStyle w:val="Hyperlink"/>
                <w:noProof/>
              </w:rPr>
              <w:fldChar w:fldCharType="end"/>
            </w:r>
          </w:ins>
        </w:p>
        <w:p w14:paraId="7C5D232F" w14:textId="586D75D6" w:rsidR="004D1A9B" w:rsidRDefault="004D1A9B">
          <w:pPr>
            <w:pStyle w:val="TOC1"/>
            <w:tabs>
              <w:tab w:val="right" w:leader="dot" w:pos="9016"/>
            </w:tabs>
            <w:rPr>
              <w:ins w:id="65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5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"_Toc167046483"</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References</w:t>
            </w:r>
            <w:r>
              <w:rPr>
                <w:noProof/>
                <w:webHidden/>
              </w:rPr>
              <w:tab/>
            </w:r>
            <w:r>
              <w:rPr>
                <w:noProof/>
                <w:webHidden/>
              </w:rPr>
              <w:fldChar w:fldCharType="begin"/>
            </w:r>
            <w:r>
              <w:rPr>
                <w:noProof/>
                <w:webHidden/>
              </w:rPr>
              <w:instrText xml:space="preserve"> PAGEREF _Toc167046483 \h </w:instrText>
            </w:r>
            <w:r>
              <w:rPr>
                <w:noProof/>
                <w:webHidden/>
              </w:rPr>
            </w:r>
          </w:ins>
          <w:r>
            <w:rPr>
              <w:noProof/>
              <w:webHidden/>
            </w:rPr>
            <w:fldChar w:fldCharType="separate"/>
          </w:r>
          <w:ins w:id="653" w:author="Samane Shahpouri" w:date="2024-05-19T21:34:00Z" w16du:dateUtc="2024-05-19T19:34:00Z">
            <w:r w:rsidR="00230BE0">
              <w:rPr>
                <w:noProof/>
                <w:webHidden/>
              </w:rPr>
              <w:t>42</w:t>
            </w:r>
          </w:ins>
          <w:ins w:id="654" w:author="Samane Shahpouri" w:date="2024-05-19T21:27:00Z" w16du:dateUtc="2024-05-19T19:27:00Z">
            <w:r>
              <w:rPr>
                <w:noProof/>
                <w:webHidden/>
              </w:rPr>
              <w:fldChar w:fldCharType="end"/>
            </w:r>
            <w:r w:rsidRPr="001D3BC5">
              <w:rPr>
                <w:rStyle w:val="Hyperlink"/>
                <w:noProof/>
              </w:rPr>
              <w:fldChar w:fldCharType="end"/>
            </w:r>
          </w:ins>
        </w:p>
        <w:p w14:paraId="1C1BCAAC" w14:textId="300406A5" w:rsidR="004D1A9B" w:rsidRDefault="004D1A9B">
          <w:pPr>
            <w:pStyle w:val="TOC1"/>
            <w:tabs>
              <w:tab w:val="right" w:leader="dot" w:pos="9016"/>
            </w:tabs>
            <w:rPr>
              <w:ins w:id="65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5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"_Toc167046484"</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Supplementary Material 1</w:t>
            </w:r>
            <w:r>
              <w:rPr>
                <w:noProof/>
                <w:webHidden/>
              </w:rPr>
              <w:tab/>
            </w:r>
            <w:r>
              <w:rPr>
                <w:noProof/>
                <w:webHidden/>
              </w:rPr>
              <w:fldChar w:fldCharType="begin"/>
            </w:r>
            <w:r>
              <w:rPr>
                <w:noProof/>
                <w:webHidden/>
              </w:rPr>
              <w:instrText xml:space="preserve"> PAGEREF _Toc167046484 \h </w:instrText>
            </w:r>
            <w:r>
              <w:rPr>
                <w:noProof/>
                <w:webHidden/>
              </w:rPr>
            </w:r>
          </w:ins>
          <w:r>
            <w:rPr>
              <w:noProof/>
              <w:webHidden/>
            </w:rPr>
            <w:fldChar w:fldCharType="separate"/>
          </w:r>
          <w:ins w:id="657" w:author="Samane Shahpouri" w:date="2024-05-19T21:34:00Z" w16du:dateUtc="2024-05-19T19:34:00Z">
            <w:r w:rsidR="00230BE0">
              <w:rPr>
                <w:noProof/>
                <w:webHidden/>
              </w:rPr>
              <w:t>51</w:t>
            </w:r>
          </w:ins>
          <w:ins w:id="658" w:author="Samane Shahpouri" w:date="2024-05-19T21:27:00Z" w16du:dateUtc="2024-05-19T19:27:00Z">
            <w:r>
              <w:rPr>
                <w:noProof/>
                <w:webHidden/>
              </w:rPr>
              <w:fldChar w:fldCharType="end"/>
            </w:r>
            <w:r w:rsidRPr="001D3BC5">
              <w:rPr>
                <w:rStyle w:val="Hyperlink"/>
                <w:noProof/>
              </w:rPr>
              <w:fldChar w:fldCharType="end"/>
            </w:r>
          </w:ins>
        </w:p>
        <w:p w14:paraId="713AE10D" w14:textId="2DF28D18" w:rsidR="004D1A9B" w:rsidRDefault="004D1A9B">
          <w:pPr>
            <w:pStyle w:val="TOC2"/>
            <w:tabs>
              <w:tab w:val="right" w:leader="dot" w:pos="9016"/>
            </w:tabs>
            <w:rPr>
              <w:ins w:id="65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6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"_Toc167046485"</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Initial Step from Segmentation task to translation</w:t>
            </w:r>
            <w:r>
              <w:rPr>
                <w:noProof/>
                <w:webHidden/>
              </w:rPr>
              <w:tab/>
            </w:r>
            <w:r>
              <w:rPr>
                <w:noProof/>
                <w:webHidden/>
              </w:rPr>
              <w:fldChar w:fldCharType="begin"/>
            </w:r>
            <w:r>
              <w:rPr>
                <w:noProof/>
                <w:webHidden/>
              </w:rPr>
              <w:instrText xml:space="preserve"> PAGEREF _Toc167046485 \h </w:instrText>
            </w:r>
            <w:r>
              <w:rPr>
                <w:noProof/>
                <w:webHidden/>
              </w:rPr>
            </w:r>
          </w:ins>
          <w:r>
            <w:rPr>
              <w:noProof/>
              <w:webHidden/>
            </w:rPr>
            <w:fldChar w:fldCharType="separate"/>
          </w:r>
          <w:ins w:id="661" w:author="Samane Shahpouri" w:date="2024-05-19T21:34:00Z" w16du:dateUtc="2024-05-19T19:34:00Z">
            <w:r w:rsidR="00230BE0">
              <w:rPr>
                <w:noProof/>
                <w:webHidden/>
              </w:rPr>
              <w:t>51</w:t>
            </w:r>
          </w:ins>
          <w:ins w:id="662" w:author="Samane Shahpouri" w:date="2024-05-19T21:27:00Z" w16du:dateUtc="2024-05-19T19:27:00Z">
            <w:r>
              <w:rPr>
                <w:noProof/>
                <w:webHidden/>
              </w:rPr>
              <w:fldChar w:fldCharType="end"/>
            </w:r>
            <w:r w:rsidRPr="001D3BC5">
              <w:rPr>
                <w:rStyle w:val="Hyperlink"/>
                <w:noProof/>
              </w:rPr>
              <w:fldChar w:fldCharType="end"/>
            </w:r>
          </w:ins>
        </w:p>
        <w:p w14:paraId="7AD8B53E" w14:textId="35DCC94D" w:rsidR="004D1A9B" w:rsidRDefault="004D1A9B">
          <w:pPr>
            <w:pStyle w:val="TOC2"/>
            <w:tabs>
              <w:tab w:val="right" w:leader="dot" w:pos="9016"/>
            </w:tabs>
            <w:rPr>
              <w:ins w:id="66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6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"_Toc167046486"</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Different Models</w:t>
            </w:r>
            <w:r>
              <w:rPr>
                <w:noProof/>
                <w:webHidden/>
              </w:rPr>
              <w:tab/>
            </w:r>
            <w:r>
              <w:rPr>
                <w:noProof/>
                <w:webHidden/>
              </w:rPr>
              <w:fldChar w:fldCharType="begin"/>
            </w:r>
            <w:r>
              <w:rPr>
                <w:noProof/>
                <w:webHidden/>
              </w:rPr>
              <w:instrText xml:space="preserve"> PAGEREF _Toc167046486 \h </w:instrText>
            </w:r>
            <w:r>
              <w:rPr>
                <w:noProof/>
                <w:webHidden/>
              </w:rPr>
            </w:r>
          </w:ins>
          <w:r>
            <w:rPr>
              <w:noProof/>
              <w:webHidden/>
            </w:rPr>
            <w:fldChar w:fldCharType="separate"/>
          </w:r>
          <w:ins w:id="665" w:author="Samane Shahpouri" w:date="2024-05-19T21:34:00Z" w16du:dateUtc="2024-05-19T19:34:00Z">
            <w:r w:rsidR="00230BE0">
              <w:rPr>
                <w:noProof/>
                <w:webHidden/>
              </w:rPr>
              <w:t>52</w:t>
            </w:r>
          </w:ins>
          <w:ins w:id="666" w:author="Samane Shahpouri" w:date="2024-05-19T21:27:00Z" w16du:dateUtc="2024-05-19T19:27:00Z">
            <w:r>
              <w:rPr>
                <w:noProof/>
                <w:webHidden/>
              </w:rPr>
              <w:fldChar w:fldCharType="end"/>
            </w:r>
            <w:r w:rsidRPr="001D3BC5">
              <w:rPr>
                <w:rStyle w:val="Hyperlink"/>
                <w:noProof/>
              </w:rPr>
              <w:fldChar w:fldCharType="end"/>
            </w:r>
          </w:ins>
        </w:p>
        <w:p w14:paraId="66ADFFBC" w14:textId="503CEA7B" w:rsidR="004D1A9B" w:rsidRDefault="004D1A9B">
          <w:pPr>
            <w:pStyle w:val="TOC3"/>
            <w:tabs>
              <w:tab w:val="right" w:leader="dot" w:pos="9016"/>
            </w:tabs>
            <w:rPr>
              <w:ins w:id="66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6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"_Toc167046487"</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3D-Unet-Model</w:t>
            </w:r>
            <w:r>
              <w:rPr>
                <w:noProof/>
                <w:webHidden/>
              </w:rPr>
              <w:tab/>
            </w:r>
            <w:r>
              <w:rPr>
                <w:noProof/>
                <w:webHidden/>
              </w:rPr>
              <w:fldChar w:fldCharType="begin"/>
            </w:r>
            <w:r>
              <w:rPr>
                <w:noProof/>
                <w:webHidden/>
              </w:rPr>
              <w:instrText xml:space="preserve"> PAGEREF _Toc167046487 \h </w:instrText>
            </w:r>
            <w:r>
              <w:rPr>
                <w:noProof/>
                <w:webHidden/>
              </w:rPr>
            </w:r>
          </w:ins>
          <w:r>
            <w:rPr>
              <w:noProof/>
              <w:webHidden/>
            </w:rPr>
            <w:fldChar w:fldCharType="separate"/>
          </w:r>
          <w:ins w:id="669" w:author="Samane Shahpouri" w:date="2024-05-19T21:34:00Z" w16du:dateUtc="2024-05-19T19:34:00Z">
            <w:r w:rsidR="00230BE0">
              <w:rPr>
                <w:noProof/>
                <w:webHidden/>
              </w:rPr>
              <w:t>52</w:t>
            </w:r>
          </w:ins>
          <w:ins w:id="670" w:author="Samane Shahpouri" w:date="2024-05-19T21:27:00Z" w16du:dateUtc="2024-05-19T19:27:00Z">
            <w:r>
              <w:rPr>
                <w:noProof/>
                <w:webHidden/>
              </w:rPr>
              <w:fldChar w:fldCharType="end"/>
            </w:r>
            <w:r w:rsidRPr="001D3BC5">
              <w:rPr>
                <w:rStyle w:val="Hyperlink"/>
                <w:noProof/>
              </w:rPr>
              <w:fldChar w:fldCharType="end"/>
            </w:r>
          </w:ins>
        </w:p>
        <w:p w14:paraId="3C38C503" w14:textId="285C4D02" w:rsidR="004D1A9B" w:rsidRDefault="004D1A9B">
          <w:pPr>
            <w:pStyle w:val="TOC3"/>
            <w:tabs>
              <w:tab w:val="right" w:leader="dot" w:pos="9016"/>
            </w:tabs>
            <w:rPr>
              <w:ins w:id="67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7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"_Toc167046488"</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Patched-3D Unet:</w:t>
            </w:r>
            <w:r>
              <w:rPr>
                <w:noProof/>
                <w:webHidden/>
              </w:rPr>
              <w:tab/>
            </w:r>
            <w:r>
              <w:rPr>
                <w:noProof/>
                <w:webHidden/>
              </w:rPr>
              <w:fldChar w:fldCharType="begin"/>
            </w:r>
            <w:r>
              <w:rPr>
                <w:noProof/>
                <w:webHidden/>
              </w:rPr>
              <w:instrText xml:space="preserve"> PAGEREF _Toc167046488 \h </w:instrText>
            </w:r>
            <w:r>
              <w:rPr>
                <w:noProof/>
                <w:webHidden/>
              </w:rPr>
            </w:r>
          </w:ins>
          <w:r>
            <w:rPr>
              <w:noProof/>
              <w:webHidden/>
            </w:rPr>
            <w:fldChar w:fldCharType="separate"/>
          </w:r>
          <w:ins w:id="673" w:author="Samane Shahpouri" w:date="2024-05-19T21:34:00Z" w16du:dateUtc="2024-05-19T19:34:00Z">
            <w:r w:rsidR="00230BE0">
              <w:rPr>
                <w:noProof/>
                <w:webHidden/>
              </w:rPr>
              <w:t>54</w:t>
            </w:r>
          </w:ins>
          <w:ins w:id="674" w:author="Samane Shahpouri" w:date="2024-05-19T21:27:00Z" w16du:dateUtc="2024-05-19T19:27:00Z">
            <w:r>
              <w:rPr>
                <w:noProof/>
                <w:webHidden/>
              </w:rPr>
              <w:fldChar w:fldCharType="end"/>
            </w:r>
            <w:r w:rsidRPr="001D3BC5">
              <w:rPr>
                <w:rStyle w:val="Hyperlink"/>
                <w:noProof/>
              </w:rPr>
              <w:fldChar w:fldCharType="end"/>
            </w:r>
          </w:ins>
        </w:p>
        <w:p w14:paraId="68EAC546" w14:textId="2A0A18EB" w:rsidR="004D1A9B" w:rsidRDefault="004D1A9B">
          <w:pPr>
            <w:pStyle w:val="TOC3"/>
            <w:tabs>
              <w:tab w:val="right" w:leader="dot" w:pos="9016"/>
            </w:tabs>
            <w:rPr>
              <w:ins w:id="67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7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"_Toc167046489"</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noProof/>
                <w:lang w:bidi="fa-IR"/>
              </w:rPr>
              <w:t>2D-Unet</w:t>
            </w:r>
            <w:r>
              <w:rPr>
                <w:noProof/>
                <w:webHidden/>
              </w:rPr>
              <w:tab/>
            </w:r>
            <w:r>
              <w:rPr>
                <w:noProof/>
                <w:webHidden/>
              </w:rPr>
              <w:fldChar w:fldCharType="begin"/>
            </w:r>
            <w:r>
              <w:rPr>
                <w:noProof/>
                <w:webHidden/>
              </w:rPr>
              <w:instrText xml:space="preserve"> PAGEREF _Toc167046489 \h </w:instrText>
            </w:r>
            <w:r>
              <w:rPr>
                <w:noProof/>
                <w:webHidden/>
              </w:rPr>
            </w:r>
          </w:ins>
          <w:r>
            <w:rPr>
              <w:noProof/>
              <w:webHidden/>
            </w:rPr>
            <w:fldChar w:fldCharType="separate"/>
          </w:r>
          <w:ins w:id="677" w:author="Samane Shahpouri" w:date="2024-05-19T21:34:00Z" w16du:dateUtc="2024-05-19T19:34:00Z">
            <w:r w:rsidR="00230BE0">
              <w:rPr>
                <w:noProof/>
                <w:webHidden/>
              </w:rPr>
              <w:t>55</w:t>
            </w:r>
          </w:ins>
          <w:ins w:id="678" w:author="Samane Shahpouri" w:date="2024-05-19T21:27:00Z" w16du:dateUtc="2024-05-19T19:27:00Z">
            <w:r>
              <w:rPr>
                <w:noProof/>
                <w:webHidden/>
              </w:rPr>
              <w:fldChar w:fldCharType="end"/>
            </w:r>
            <w:r w:rsidRPr="001D3BC5">
              <w:rPr>
                <w:rStyle w:val="Hyperlink"/>
                <w:noProof/>
              </w:rPr>
              <w:fldChar w:fldCharType="end"/>
            </w:r>
          </w:ins>
        </w:p>
        <w:p w14:paraId="119F0FAF" w14:textId="7B59F26D" w:rsidR="004D1A9B" w:rsidRDefault="004D1A9B">
          <w:pPr>
            <w:pStyle w:val="TOC3"/>
            <w:tabs>
              <w:tab w:val="right" w:leader="dot" w:pos="9016"/>
            </w:tabs>
            <w:rPr>
              <w:ins w:id="679"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80"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"_Toc167046490"</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lang w:bidi="fa-IR"/>
              </w:rPr>
              <w:t>DyUnet:</w:t>
            </w:r>
            <w:r>
              <w:rPr>
                <w:noProof/>
                <w:webHidden/>
              </w:rPr>
              <w:tab/>
            </w:r>
            <w:r>
              <w:rPr>
                <w:noProof/>
                <w:webHidden/>
              </w:rPr>
              <w:fldChar w:fldCharType="begin"/>
            </w:r>
            <w:r>
              <w:rPr>
                <w:noProof/>
                <w:webHidden/>
              </w:rPr>
              <w:instrText xml:space="preserve"> PAGEREF _Toc167046490 \h </w:instrText>
            </w:r>
            <w:r>
              <w:rPr>
                <w:noProof/>
                <w:webHidden/>
              </w:rPr>
            </w:r>
          </w:ins>
          <w:r>
            <w:rPr>
              <w:noProof/>
              <w:webHidden/>
            </w:rPr>
            <w:fldChar w:fldCharType="separate"/>
          </w:r>
          <w:ins w:id="681" w:author="Samane Shahpouri" w:date="2024-05-19T21:34:00Z" w16du:dateUtc="2024-05-19T19:34:00Z">
            <w:r w:rsidR="00230BE0">
              <w:rPr>
                <w:noProof/>
                <w:webHidden/>
              </w:rPr>
              <w:t>56</w:t>
            </w:r>
          </w:ins>
          <w:ins w:id="682" w:author="Samane Shahpouri" w:date="2024-05-19T21:27:00Z" w16du:dateUtc="2024-05-19T19:27:00Z">
            <w:r>
              <w:rPr>
                <w:noProof/>
                <w:webHidden/>
              </w:rPr>
              <w:fldChar w:fldCharType="end"/>
            </w:r>
            <w:r w:rsidRPr="001D3BC5">
              <w:rPr>
                <w:rStyle w:val="Hyperlink"/>
                <w:noProof/>
              </w:rPr>
              <w:fldChar w:fldCharType="end"/>
            </w:r>
          </w:ins>
        </w:p>
        <w:p w14:paraId="1E296CB7" w14:textId="1B6D533E" w:rsidR="004D1A9B" w:rsidRDefault="004D1A9B">
          <w:pPr>
            <w:pStyle w:val="TOC1"/>
            <w:tabs>
              <w:tab w:val="right" w:leader="dot" w:pos="9016"/>
            </w:tabs>
            <w:rPr>
              <w:ins w:id="683"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84"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"_Toc167046491"</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Supplementary Material 2</w:t>
            </w:r>
            <w:r>
              <w:rPr>
                <w:noProof/>
                <w:webHidden/>
              </w:rPr>
              <w:tab/>
            </w:r>
            <w:r>
              <w:rPr>
                <w:noProof/>
                <w:webHidden/>
              </w:rPr>
              <w:fldChar w:fldCharType="begin"/>
            </w:r>
            <w:r>
              <w:rPr>
                <w:noProof/>
                <w:webHidden/>
              </w:rPr>
              <w:instrText xml:space="preserve"> PAGEREF _Toc167046491 \h </w:instrText>
            </w:r>
            <w:r>
              <w:rPr>
                <w:noProof/>
                <w:webHidden/>
              </w:rPr>
            </w:r>
          </w:ins>
          <w:r>
            <w:rPr>
              <w:noProof/>
              <w:webHidden/>
            </w:rPr>
            <w:fldChar w:fldCharType="separate"/>
          </w:r>
          <w:ins w:id="685" w:author="Samane Shahpouri" w:date="2024-05-19T21:34:00Z" w16du:dateUtc="2024-05-19T19:34:00Z">
            <w:r w:rsidR="00230BE0">
              <w:rPr>
                <w:noProof/>
                <w:webHidden/>
              </w:rPr>
              <w:t>60</w:t>
            </w:r>
          </w:ins>
          <w:ins w:id="686" w:author="Samane Shahpouri" w:date="2024-05-19T21:27:00Z" w16du:dateUtc="2024-05-19T19:27:00Z">
            <w:r>
              <w:rPr>
                <w:noProof/>
                <w:webHidden/>
              </w:rPr>
              <w:fldChar w:fldCharType="end"/>
            </w:r>
            <w:r w:rsidRPr="001D3BC5">
              <w:rPr>
                <w:rStyle w:val="Hyperlink"/>
                <w:noProof/>
              </w:rPr>
              <w:fldChar w:fldCharType="end"/>
            </w:r>
          </w:ins>
        </w:p>
        <w:p w14:paraId="363C6E8A" w14:textId="662DF0E1" w:rsidR="004D1A9B" w:rsidRDefault="004D1A9B">
          <w:pPr>
            <w:pStyle w:val="TOC2"/>
            <w:tabs>
              <w:tab w:val="right" w:leader="dot" w:pos="9016"/>
            </w:tabs>
            <w:rPr>
              <w:ins w:id="687"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88"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"_Toc167046492"</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Statistical tests</w:t>
            </w:r>
            <w:r>
              <w:rPr>
                <w:noProof/>
                <w:webHidden/>
              </w:rPr>
              <w:tab/>
            </w:r>
            <w:r>
              <w:rPr>
                <w:noProof/>
                <w:webHidden/>
              </w:rPr>
              <w:fldChar w:fldCharType="begin"/>
            </w:r>
            <w:r>
              <w:rPr>
                <w:noProof/>
                <w:webHidden/>
              </w:rPr>
              <w:instrText xml:space="preserve"> PAGEREF _Toc167046492 \h </w:instrText>
            </w:r>
            <w:r>
              <w:rPr>
                <w:noProof/>
                <w:webHidden/>
              </w:rPr>
            </w:r>
          </w:ins>
          <w:r>
            <w:rPr>
              <w:noProof/>
              <w:webHidden/>
            </w:rPr>
            <w:fldChar w:fldCharType="separate"/>
          </w:r>
          <w:ins w:id="689" w:author="Samane Shahpouri" w:date="2024-05-19T21:34:00Z" w16du:dateUtc="2024-05-19T19:34:00Z">
            <w:r w:rsidR="00230BE0">
              <w:rPr>
                <w:noProof/>
                <w:webHidden/>
              </w:rPr>
              <w:t>61</w:t>
            </w:r>
          </w:ins>
          <w:ins w:id="690" w:author="Samane Shahpouri" w:date="2024-05-19T21:27:00Z" w16du:dateUtc="2024-05-19T19:27:00Z">
            <w:r>
              <w:rPr>
                <w:noProof/>
                <w:webHidden/>
              </w:rPr>
              <w:fldChar w:fldCharType="end"/>
            </w:r>
            <w:r w:rsidRPr="001D3BC5">
              <w:rPr>
                <w:rStyle w:val="Hyperlink"/>
                <w:noProof/>
              </w:rPr>
              <w:fldChar w:fldCharType="end"/>
            </w:r>
          </w:ins>
        </w:p>
        <w:p w14:paraId="4769779A" w14:textId="1C7592AB" w:rsidR="004D1A9B" w:rsidRDefault="004D1A9B">
          <w:pPr>
            <w:pStyle w:val="TOC3"/>
            <w:tabs>
              <w:tab w:val="right" w:leader="dot" w:pos="9016"/>
            </w:tabs>
            <w:rPr>
              <w:ins w:id="691"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92"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"_Toc167046493"</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Normality Testing</w:t>
            </w:r>
            <w:r>
              <w:rPr>
                <w:noProof/>
                <w:webHidden/>
              </w:rPr>
              <w:tab/>
            </w:r>
            <w:r>
              <w:rPr>
                <w:noProof/>
                <w:webHidden/>
              </w:rPr>
              <w:fldChar w:fldCharType="begin"/>
            </w:r>
            <w:r>
              <w:rPr>
                <w:noProof/>
                <w:webHidden/>
              </w:rPr>
              <w:instrText xml:space="preserve"> PAGEREF _Toc167046493 \h </w:instrText>
            </w:r>
            <w:r>
              <w:rPr>
                <w:noProof/>
                <w:webHidden/>
              </w:rPr>
            </w:r>
          </w:ins>
          <w:r>
            <w:rPr>
              <w:noProof/>
              <w:webHidden/>
            </w:rPr>
            <w:fldChar w:fldCharType="separate"/>
          </w:r>
          <w:ins w:id="693" w:author="Samane Shahpouri" w:date="2024-05-19T21:34:00Z" w16du:dateUtc="2024-05-19T19:34:00Z">
            <w:r w:rsidR="00230BE0">
              <w:rPr>
                <w:noProof/>
                <w:webHidden/>
              </w:rPr>
              <w:t>61</w:t>
            </w:r>
          </w:ins>
          <w:ins w:id="694" w:author="Samane Shahpouri" w:date="2024-05-19T21:27:00Z" w16du:dateUtc="2024-05-19T19:27:00Z">
            <w:r>
              <w:rPr>
                <w:noProof/>
                <w:webHidden/>
              </w:rPr>
              <w:fldChar w:fldCharType="end"/>
            </w:r>
            <w:r w:rsidRPr="001D3BC5">
              <w:rPr>
                <w:rStyle w:val="Hyperlink"/>
                <w:noProof/>
              </w:rPr>
              <w:fldChar w:fldCharType="end"/>
            </w:r>
          </w:ins>
        </w:p>
        <w:p w14:paraId="341E361F" w14:textId="3D27D4FC" w:rsidR="004D1A9B" w:rsidRDefault="004D1A9B">
          <w:pPr>
            <w:pStyle w:val="TOC3"/>
            <w:tabs>
              <w:tab w:val="right" w:leader="dot" w:pos="9016"/>
            </w:tabs>
            <w:rPr>
              <w:ins w:id="695" w:author="Samane Shahpouri" w:date="2024-05-19T21:27:00Z" w16du:dateUtc="2024-05-19T19:27:00Z"/>
              <w:rFonts w:asciiTheme="minorHAnsi" w:eastAsiaTheme="minorEastAsia" w:hAnsiTheme="minorHAnsi" w:cstheme="minorBidi"/>
              <w:noProof/>
              <w:kern w:val="2"/>
              <w:sz w:val="24"/>
              <w:szCs w:val="24"/>
              <w:shd w:val="clear" w:color="auto" w:fill="auto"/>
              <w:lang w:val="en-US"/>
              <w14:ligatures w14:val="standardContextual"/>
            </w:rPr>
          </w:pPr>
          <w:ins w:id="696" w:author="Samane Shahpouri" w:date="2024-05-19T21:27:00Z" w16du:dateUtc="2024-05-19T19:27:00Z">
            <w:r w:rsidRPr="001D3BC5">
              <w:rPr>
                <w:rStyle w:val="Hyperlink"/>
                <w:noProof/>
              </w:rPr>
              <w:fldChar w:fldCharType="begin"/>
            </w:r>
            <w:r w:rsidRPr="001D3BC5">
              <w:rPr>
                <w:rStyle w:val="Hyperlink"/>
                <w:noProof/>
              </w:rPr>
              <w:instrText xml:space="preserve"> </w:instrText>
            </w:r>
            <w:r>
              <w:rPr>
                <w:noProof/>
              </w:rPr>
              <w:instrText>HYPERLINK \l "_Toc167046494"</w:instrText>
            </w:r>
            <w:r w:rsidRPr="001D3BC5">
              <w:rPr>
                <w:rStyle w:val="Hyperlink"/>
                <w:noProof/>
              </w:rPr>
              <w:instrText xml:space="preserve"> </w:instrText>
            </w:r>
            <w:r w:rsidRPr="001D3BC5">
              <w:rPr>
                <w:rStyle w:val="Hyperlink"/>
                <w:noProof/>
              </w:rPr>
            </w:r>
            <w:r w:rsidRPr="001D3BC5">
              <w:rPr>
                <w:rStyle w:val="Hyperlink"/>
                <w:noProof/>
              </w:rPr>
              <w:fldChar w:fldCharType="separate"/>
            </w:r>
            <w:r w:rsidRPr="001D3BC5">
              <w:rPr>
                <w:rStyle w:val="Hyperlink"/>
                <w:rFonts w:asciiTheme="majorBidi" w:hAnsiTheme="majorBidi" w:cstheme="majorBidi"/>
                <w:noProof/>
              </w:rPr>
              <w:t>Choice of Statistical Test</w:t>
            </w:r>
            <w:r>
              <w:rPr>
                <w:noProof/>
                <w:webHidden/>
              </w:rPr>
              <w:tab/>
            </w:r>
            <w:r>
              <w:rPr>
                <w:noProof/>
                <w:webHidden/>
              </w:rPr>
              <w:fldChar w:fldCharType="begin"/>
            </w:r>
            <w:r>
              <w:rPr>
                <w:noProof/>
                <w:webHidden/>
              </w:rPr>
              <w:instrText xml:space="preserve"> PAGEREF _Toc167046494 \h </w:instrText>
            </w:r>
            <w:r>
              <w:rPr>
                <w:noProof/>
                <w:webHidden/>
              </w:rPr>
            </w:r>
          </w:ins>
          <w:r>
            <w:rPr>
              <w:noProof/>
              <w:webHidden/>
            </w:rPr>
            <w:fldChar w:fldCharType="separate"/>
          </w:r>
          <w:ins w:id="697" w:author="Samane Shahpouri" w:date="2024-05-19T21:34:00Z" w16du:dateUtc="2024-05-19T19:34:00Z">
            <w:r w:rsidR="00230BE0">
              <w:rPr>
                <w:noProof/>
                <w:webHidden/>
              </w:rPr>
              <w:t>61</w:t>
            </w:r>
          </w:ins>
          <w:ins w:id="698" w:author="Samane Shahpouri" w:date="2024-05-19T21:27:00Z" w16du:dateUtc="2024-05-19T19:27:00Z">
            <w:r>
              <w:rPr>
                <w:noProof/>
                <w:webHidden/>
              </w:rPr>
              <w:fldChar w:fldCharType="end"/>
            </w:r>
            <w:r w:rsidRPr="001D3BC5">
              <w:rPr>
                <w:rStyle w:val="Hyperlink"/>
                <w:noProof/>
              </w:rPr>
              <w:fldChar w:fldCharType="end"/>
            </w:r>
          </w:ins>
        </w:p>
        <w:p w14:paraId="01496370" w14:textId="060F21AD" w:rsidR="00C66FB1" w:rsidRPr="00E24B0A" w:rsidRDefault="00C66FB1" w:rsidP="00C66FB1">
          <w:pPr>
            <w:rPr>
              <w:ins w:id="699" w:author="Samane Shahpouri" w:date="2024-05-17T22:29:00Z" w16du:dateUtc="2024-05-17T20:29:00Z"/>
              <w:rFonts w:asciiTheme="majorBidi" w:hAnsiTheme="majorBidi" w:cstheme="majorBidi"/>
              <w:rPrChange w:id="700" w:author="Samane Shahpouri" w:date="2024-05-17T23:11:00Z" w16du:dateUtc="2024-05-17T21:11:00Z">
                <w:rPr>
                  <w:ins w:id="701" w:author="Samane Shahpouri" w:date="2024-05-17T22:29:00Z" w16du:dateUtc="2024-05-17T20:29:00Z"/>
                </w:rPr>
              </w:rPrChange>
            </w:rPr>
          </w:pPr>
          <w:ins w:id="702" w:author="Samane Shahpouri" w:date="2024-05-17T22:29:00Z" w16du:dateUtc="2024-05-17T20:29:00Z">
            <w:r w:rsidRPr="00E24B0A">
              <w:rPr>
                <w:rFonts w:asciiTheme="majorBidi" w:hAnsiTheme="majorBidi" w:cstheme="majorBidi"/>
                <w:b/>
                <w:bCs/>
                <w:noProof/>
                <w:rPrChange w:id="703" w:author="Samane Shahpouri" w:date="2024-05-17T23:11:00Z" w16du:dateUtc="2024-05-17T21:11:00Z">
                  <w:rPr>
                    <w:b/>
                    <w:bCs/>
                    <w:noProof/>
                  </w:rPr>
                </w:rPrChange>
              </w:rPr>
              <w:fldChar w:fldCharType="end"/>
            </w:r>
          </w:ins>
        </w:p>
        <w:customXmlInsRangeStart w:id="704" w:author="Samane Shahpouri" w:date="2024-05-17T22:29:00Z"/>
      </w:sdtContent>
    </w:sdt>
    <w:customXmlInsRangeEnd w:id="704"/>
    <w:p w14:paraId="50818FA0" w14:textId="77777777" w:rsidR="00C66FB1" w:rsidRPr="00E24B0A" w:rsidRDefault="00C66FB1" w:rsidP="00C66FB1">
      <w:pPr>
        <w:rPr>
          <w:ins w:id="705" w:author="Samane Shahpouri" w:date="2024-05-17T22:29:00Z" w16du:dateUtc="2024-05-17T20:29:00Z"/>
          <w:rFonts w:asciiTheme="majorBidi" w:hAnsiTheme="majorBidi" w:cstheme="majorBidi"/>
          <w:rPrChange w:id="706" w:author="Samane Shahpouri" w:date="2024-05-17T23:11:00Z" w16du:dateUtc="2024-05-17T21:11:00Z">
            <w:rPr>
              <w:ins w:id="707" w:author="Samane Shahpouri" w:date="2024-05-17T22:29:00Z" w16du:dateUtc="2024-05-17T20:29:00Z"/>
            </w:rPr>
          </w:rPrChange>
        </w:rPr>
      </w:pPr>
    </w:p>
    <w:p w14:paraId="156FDA86" w14:textId="77777777" w:rsidR="00C66FB1" w:rsidRPr="00E24B0A" w:rsidRDefault="00C66FB1" w:rsidP="00C66FB1">
      <w:pPr>
        <w:rPr>
          <w:ins w:id="708" w:author="Samane Shahpouri" w:date="2024-05-17T22:29:00Z" w16du:dateUtc="2024-05-17T20:29:00Z"/>
          <w:rFonts w:asciiTheme="majorBidi" w:hAnsiTheme="majorBidi" w:cstheme="majorBidi"/>
          <w:rPrChange w:id="709" w:author="Samane Shahpouri" w:date="2024-05-17T23:11:00Z" w16du:dateUtc="2024-05-17T21:11:00Z">
            <w:rPr>
              <w:ins w:id="710" w:author="Samane Shahpouri" w:date="2024-05-17T22:29:00Z" w16du:dateUtc="2024-05-17T20:29:00Z"/>
            </w:rPr>
          </w:rPrChange>
        </w:rPr>
      </w:pPr>
    </w:p>
    <w:p w14:paraId="7F1F01A5" w14:textId="77777777" w:rsidR="00C66FB1" w:rsidRPr="00E24B0A" w:rsidRDefault="00C66FB1" w:rsidP="00C66FB1">
      <w:pPr>
        <w:jc w:val="left"/>
        <w:rPr>
          <w:ins w:id="711" w:author="Samane Shahpouri" w:date="2024-05-17T22:29:00Z" w16du:dateUtc="2024-05-17T20:29:00Z"/>
          <w:rFonts w:asciiTheme="majorBidi" w:hAnsiTheme="majorBidi" w:cstheme="majorBidi"/>
          <w:rPrChange w:id="712" w:author="Samane Shahpouri" w:date="2024-05-17T23:11:00Z" w16du:dateUtc="2024-05-17T21:11:00Z">
            <w:rPr>
              <w:ins w:id="713" w:author="Samane Shahpouri" w:date="2024-05-17T22:29:00Z" w16du:dateUtc="2024-05-17T20:29:00Z"/>
            </w:rPr>
          </w:rPrChange>
        </w:rPr>
      </w:pPr>
      <w:ins w:id="714" w:author="Samane Shahpouri" w:date="2024-05-17T22:29:00Z" w16du:dateUtc="2024-05-17T20:29:00Z">
        <w:r w:rsidRPr="00E24B0A">
          <w:rPr>
            <w:rFonts w:asciiTheme="majorBidi" w:hAnsiTheme="majorBidi" w:cstheme="majorBidi"/>
            <w:rPrChange w:id="715" w:author="Samane Shahpouri" w:date="2024-05-17T23:11:00Z" w16du:dateUtc="2024-05-17T21:11:00Z">
              <w:rPr/>
            </w:rPrChange>
          </w:rPr>
          <w:br w:type="page"/>
        </w:r>
      </w:ins>
    </w:p>
    <w:p w14:paraId="0700D1AD" w14:textId="635F4E97" w:rsidR="007D037D" w:rsidRPr="00E24B0A" w:rsidDel="00C66FB1" w:rsidRDefault="00013137">
      <w:pPr>
        <w:rPr>
          <w:del w:id="716" w:author="Samane Shahpouri" w:date="2024-05-17T22:29:00Z" w16du:dateUtc="2024-05-17T20:29:00Z"/>
          <w:rFonts w:asciiTheme="majorBidi" w:hAnsiTheme="majorBidi" w:cstheme="majorBidi"/>
          <w:rPrChange w:id="717" w:author="Samane Shahpouri" w:date="2024-05-17T23:11:00Z" w16du:dateUtc="2024-05-17T21:11:00Z">
            <w:rPr>
              <w:del w:id="718" w:author="Samane Shahpouri" w:date="2024-05-17T22:29:00Z" w16du:dateUtc="2024-05-17T20:29:00Z"/>
            </w:rPr>
          </w:rPrChange>
        </w:rPr>
        <w:pPrChange w:id="719" w:author="Samane Shahpouri" w:date="2024-05-13T08:52:00Z" w16du:dateUtc="2024-05-13T06:52:00Z">
          <w:pPr>
            <w:pStyle w:val="Heading1"/>
          </w:pPr>
        </w:pPrChange>
      </w:pPr>
      <w:del w:id="720" w:author="Samane Shahpouri" w:date="2024-05-17T22:29:00Z" w16du:dateUtc="2024-05-17T20:29:00Z">
        <w:r w:rsidRPr="00E24B0A" w:rsidDel="00C66FB1">
          <w:rPr>
            <w:rFonts w:asciiTheme="majorBidi" w:hAnsiTheme="majorBidi" w:cstheme="majorBidi"/>
            <w:noProof/>
            <w:rPrChange w:id="721" w:author="Samane Shahpouri" w:date="2024-05-17T23:11:00Z" w16du:dateUtc="2024-05-17T21:11:00Z">
              <w:rPr>
                <w:b w:val="0"/>
                <w:bCs w:val="0"/>
                <w:noProof/>
              </w:rPr>
            </w:rPrChange>
          </w:rPr>
          <w:lastRenderedPageBreak/>
          <mc:AlternateContent>
            <mc:Choice Requires="wps">
              <w:drawing>
                <wp:anchor distT="0" distB="0" distL="114300" distR="114300" simplePos="0" relativeHeight="251659264" behindDoc="0" locked="0" layoutInCell="1" allowOverlap="1" wp14:anchorId="3DA31DB0" wp14:editId="2028A86E">
                  <wp:simplePos x="0" y="0"/>
                  <wp:positionH relativeFrom="column">
                    <wp:posOffset>47570</wp:posOffset>
                  </wp:positionH>
                  <wp:positionV relativeFrom="paragraph">
                    <wp:posOffset>-524840</wp:posOffset>
                  </wp:positionV>
                  <wp:extent cx="5882816" cy="549697"/>
                  <wp:effectExtent l="0" t="0" r="0" b="3175"/>
                  <wp:wrapNone/>
                  <wp:docPr id="2107735499" name="Rectangle 4"/>
                  <wp:cNvGraphicFramePr/>
                  <a:graphic xmlns:a="http://schemas.openxmlformats.org/drawingml/2006/main">
                    <a:graphicData uri="http://schemas.microsoft.com/office/word/2010/wordprocessingShape">
                      <wps:wsp>
                        <wps:cNvSpPr/>
                        <wps:spPr>
                          <a:xfrm>
                            <a:off x="0" y="0"/>
                            <a:ext cx="5882816" cy="5496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stretch>
                                              <a:fillRect/>
                                            </a:stretch>
                                          </pic:blipFill>
                                          <pic:spPr>
                                            <a:xfrm>
                                              <a:off x="0" y="0"/>
                                              <a:ext cx="2033504" cy="2779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1DB0" id="Rectangle 4" o:spid="_x0000_s1028" style="position:absolute;left:0;text-align:left;margin-left:3.75pt;margin-top:-41.35pt;width:463.2pt;height:4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" filled="f" stroked="f" strokeweight="1pt">
                  <v:textbo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stretch>
                                        <a:fillRect/>
                                      </a:stretch>
                                    </pic:blipFill>
                                    <pic:spPr>
                                      <a:xfrm>
                                        <a:off x="0" y="0"/>
                                        <a:ext cx="2033504" cy="277912"/>
                                      </a:xfrm>
                                      <a:prstGeom prst="rect">
                                        <a:avLst/>
                                      </a:prstGeom>
                                    </pic:spPr>
                                  </pic:pic>
                                </a:graphicData>
                              </a:graphic>
                            </wp:inline>
                          </w:drawing>
                        </w:r>
                      </w:p>
                    </w:txbxContent>
                  </v:textbox>
                </v:rect>
              </w:pict>
            </mc:Fallback>
          </mc:AlternateContent>
        </w:r>
        <w:r w:rsidR="00B41325" w:rsidRPr="00E24B0A" w:rsidDel="00C66FB1">
          <w:rPr>
            <w:rFonts w:asciiTheme="majorBidi" w:hAnsiTheme="majorBidi" w:cstheme="majorBidi"/>
            <w:rPrChange w:id="722" w:author="Samane Shahpouri" w:date="2024-05-17T23:11:00Z" w16du:dateUtc="2024-05-17T21:11:00Z">
              <w:rPr>
                <w:b w:val="0"/>
                <w:bCs w:val="0"/>
              </w:rPr>
            </w:rPrChange>
          </w:rPr>
          <w:delText>Deep Learning-Based PET Image Correction Toward Quantitative Imaging</w:delText>
        </w:r>
      </w:del>
    </w:p>
    <w:p w14:paraId="2ADC03B8" w14:textId="525FAE01" w:rsidR="00B41325" w:rsidRPr="00E24B0A" w:rsidDel="00C66FB1" w:rsidRDefault="00683473">
      <w:pPr>
        <w:rPr>
          <w:del w:id="723" w:author="Samane Shahpouri" w:date="2024-05-17T22:29:00Z" w16du:dateUtc="2024-05-17T20:29:00Z"/>
          <w:rFonts w:asciiTheme="majorBidi" w:hAnsiTheme="majorBidi" w:cstheme="majorBidi"/>
          <w:rPrChange w:id="724" w:author="Samane Shahpouri" w:date="2024-05-17T23:11:00Z" w16du:dateUtc="2024-05-17T21:11:00Z">
            <w:rPr>
              <w:del w:id="725" w:author="Samane Shahpouri" w:date="2024-05-17T22:29:00Z" w16du:dateUtc="2024-05-17T20:29:00Z"/>
            </w:rPr>
          </w:rPrChange>
        </w:rPr>
        <w:pPrChange w:id="726" w:author="Samane Shahpouri" w:date="2024-05-13T08:52:00Z" w16du:dateUtc="2024-05-13T06:52:00Z">
          <w:pPr>
            <w:jc w:val="both"/>
          </w:pPr>
        </w:pPrChange>
      </w:pPr>
      <w:del w:id="727" w:author="Samane Shahpouri" w:date="2024-05-17T22:29:00Z" w16du:dateUtc="2024-05-17T20:29:00Z">
        <w:r w:rsidRPr="00E24B0A" w:rsidDel="00C66FB1">
          <w:rPr>
            <w:rFonts w:asciiTheme="majorBidi" w:hAnsiTheme="majorBidi" w:cstheme="majorBidi"/>
            <w:noProof/>
            <w:rPrChange w:id="728" w:author="Samane Shahpouri" w:date="2024-05-17T23:11:00Z" w16du:dateUtc="2024-05-17T21:11:00Z">
              <w:rPr>
                <w:noProof/>
              </w:rPr>
            </w:rPrChange>
          </w:rPr>
          <w:delText xml:space="preserve"> </w:delText>
        </w:r>
      </w:del>
      <w:del w:id="729" w:author="Samane Shahpouri" w:date="2024-05-13T08:37:00Z" w16du:dateUtc="2024-05-13T06:37:00Z">
        <w:r w:rsidRPr="00E24B0A" w:rsidDel="007D037D">
          <w:rPr>
            <w:rFonts w:asciiTheme="majorBidi" w:hAnsiTheme="majorBidi" w:cstheme="majorBidi"/>
            <w:noProof/>
            <w:rPrChange w:id="730" w:author="Samane Shahpouri" w:date="2024-05-17T23:11:00Z" w16du:dateUtc="2024-05-17T21:11:00Z">
              <w:rPr>
                <w:noProof/>
              </w:rPr>
            </w:rPrChange>
          </w:rPr>
          <w:drawing>
            <wp:anchor distT="0" distB="0" distL="114300" distR="114300" simplePos="0" relativeHeight="251661312" behindDoc="0" locked="0" layoutInCell="1" allowOverlap="1" wp14:anchorId="37E7A194" wp14:editId="7278A526">
              <wp:simplePos x="0" y="0"/>
              <wp:positionH relativeFrom="column">
                <wp:posOffset>0</wp:posOffset>
              </wp:positionH>
              <wp:positionV relativeFrom="paragraph">
                <wp:posOffset>184785</wp:posOffset>
              </wp:positionV>
              <wp:extent cx="5731510" cy="5731510"/>
              <wp:effectExtent l="0" t="0" r="0" b="0"/>
              <wp:wrapSquare wrapText="bothSides"/>
              <wp:docPr id="819173283"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3283" name="Picture 1" descr="A person looking at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del>
    </w:p>
    <w:p w14:paraId="05BA56A4" w14:textId="7E9BBEA0" w:rsidR="007D037D" w:rsidRPr="00E24B0A" w:rsidDel="00C66FB1" w:rsidRDefault="00B41325">
      <w:pPr>
        <w:rPr>
          <w:del w:id="731" w:author="Samane Shahpouri" w:date="2024-05-17T22:29:00Z" w16du:dateUtc="2024-05-17T20:29:00Z"/>
          <w:rFonts w:asciiTheme="majorBidi" w:hAnsiTheme="majorBidi" w:cstheme="majorBidi"/>
          <w:rPrChange w:id="732" w:author="Samane Shahpouri" w:date="2024-05-17T23:11:00Z" w16du:dateUtc="2024-05-17T21:11:00Z">
            <w:rPr>
              <w:del w:id="733" w:author="Samane Shahpouri" w:date="2024-05-17T22:29:00Z" w16du:dateUtc="2024-05-17T20:29:00Z"/>
            </w:rPr>
          </w:rPrChange>
        </w:rPr>
        <w:pPrChange w:id="734" w:author="Samane Shahpouri" w:date="2024-05-13T08:52:00Z" w16du:dateUtc="2024-05-13T06:52:00Z">
          <w:pPr>
            <w:jc w:val="both"/>
          </w:pPr>
        </w:pPrChange>
      </w:pPr>
      <w:commentRangeStart w:id="735"/>
      <w:del w:id="736" w:author="Samane Shahpouri" w:date="2024-05-17T22:29:00Z" w16du:dateUtc="2024-05-17T20:29:00Z">
        <w:r w:rsidRPr="00E24B0A" w:rsidDel="00C66FB1">
          <w:rPr>
            <w:rFonts w:asciiTheme="majorBidi" w:hAnsiTheme="majorBidi" w:cstheme="majorBidi"/>
            <w:rPrChange w:id="737" w:author="Samane Shahpouri" w:date="2024-05-17T23:11:00Z" w16du:dateUtc="2024-05-17T21:11:00Z">
              <w:rPr/>
            </w:rPrChange>
          </w:rPr>
          <w:delText>Zohreh Shahpouri</w:delText>
        </w:r>
        <w:commentRangeEnd w:id="735"/>
        <w:r w:rsidR="00E85A62" w:rsidRPr="00E24B0A" w:rsidDel="00C66FB1">
          <w:rPr>
            <w:rStyle w:val="CommentReference"/>
            <w:rFonts w:asciiTheme="majorBidi" w:hAnsiTheme="majorBidi" w:cstheme="majorBidi"/>
            <w:sz w:val="22"/>
            <w:szCs w:val="22"/>
            <w:rtl/>
            <w:rPrChange w:id="738" w:author="Samane Shahpouri" w:date="2024-05-17T23:11:00Z" w16du:dateUtc="2024-05-17T21:11:00Z">
              <w:rPr>
                <w:rStyle w:val="CommentReference"/>
                <w:sz w:val="22"/>
                <w:szCs w:val="22"/>
                <w:rtl/>
              </w:rPr>
            </w:rPrChange>
          </w:rPr>
          <w:commentReference w:id="735"/>
        </w:r>
      </w:del>
    </w:p>
    <w:p w14:paraId="117045C5" w14:textId="1A26E8C8" w:rsidR="00B41325" w:rsidRPr="00E24B0A" w:rsidDel="00C66FB1" w:rsidRDefault="00B41325">
      <w:pPr>
        <w:rPr>
          <w:del w:id="739" w:author="Samane Shahpouri" w:date="2024-05-17T22:29:00Z" w16du:dateUtc="2024-05-17T20:29:00Z"/>
          <w:rFonts w:asciiTheme="majorBidi" w:hAnsiTheme="majorBidi" w:cstheme="majorBidi"/>
          <w:rPrChange w:id="740" w:author="Samane Shahpouri" w:date="2024-05-17T23:11:00Z" w16du:dateUtc="2024-05-17T21:11:00Z">
            <w:rPr>
              <w:del w:id="741" w:author="Samane Shahpouri" w:date="2024-05-17T22:29:00Z" w16du:dateUtc="2024-05-17T20:29:00Z"/>
            </w:rPr>
          </w:rPrChange>
        </w:rPr>
        <w:pPrChange w:id="742" w:author="Samane Shahpouri" w:date="2024-05-13T08:52:00Z" w16du:dateUtc="2024-05-13T06:52:00Z">
          <w:pPr>
            <w:jc w:val="both"/>
          </w:pPr>
        </w:pPrChange>
      </w:pPr>
      <w:del w:id="743" w:author="Samane Shahpouri" w:date="2024-05-17T22:29:00Z" w16du:dateUtc="2024-05-17T20:29:00Z">
        <w:r w:rsidRPr="00E24B0A" w:rsidDel="00C66FB1">
          <w:rPr>
            <w:rFonts w:asciiTheme="majorBidi" w:hAnsiTheme="majorBidi" w:cstheme="majorBidi"/>
            <w:rPrChange w:id="744" w:author="Samane Shahpouri" w:date="2024-05-17T23:11:00Z" w16du:dateUtc="2024-05-17T21:11:00Z">
              <w:rPr/>
            </w:rPrChange>
          </w:rPr>
          <w:delText>Supervisor: Isaac Shiri Lord, Ph.D.</w:delText>
        </w:r>
      </w:del>
    </w:p>
    <w:p w14:paraId="510D2A5B" w14:textId="29F392BD" w:rsidR="00B41325" w:rsidRPr="00E24B0A" w:rsidDel="00C66FB1" w:rsidRDefault="00B41325">
      <w:pPr>
        <w:rPr>
          <w:del w:id="745" w:author="Samane Shahpouri" w:date="2024-05-17T22:29:00Z" w16du:dateUtc="2024-05-17T20:29:00Z"/>
          <w:rFonts w:asciiTheme="majorBidi" w:hAnsiTheme="majorBidi" w:cstheme="majorBidi"/>
          <w:color w:val="242424"/>
          <w:rPrChange w:id="746" w:author="Samane Shahpouri" w:date="2024-05-17T23:11:00Z" w16du:dateUtc="2024-05-17T21:11:00Z">
            <w:rPr>
              <w:del w:id="747" w:author="Samane Shahpouri" w:date="2024-05-17T22:29:00Z" w16du:dateUtc="2024-05-17T20:29:00Z"/>
              <w:color w:val="242424"/>
            </w:rPr>
          </w:rPrChange>
        </w:rPr>
        <w:pPrChange w:id="748" w:author="Samane Shahpouri" w:date="2024-05-13T08:52:00Z" w16du:dateUtc="2024-05-13T06:52:00Z">
          <w:pPr>
            <w:jc w:val="both"/>
          </w:pPr>
        </w:pPrChange>
      </w:pPr>
      <w:del w:id="749" w:author="Samane Shahpouri" w:date="2024-05-17T22:29:00Z" w16du:dateUtc="2024-05-17T20:29:00Z">
        <w:r w:rsidRPr="00E24B0A" w:rsidDel="00C66FB1">
          <w:rPr>
            <w:rFonts w:asciiTheme="majorBidi" w:hAnsiTheme="majorBidi" w:cstheme="majorBidi"/>
            <w:rPrChange w:id="750" w:author="Samane Shahpouri" w:date="2024-05-17T23:11:00Z" w16du:dateUtc="2024-05-17T21:11:00Z">
              <w:rPr/>
            </w:rPrChange>
          </w:rPr>
          <w:delText>Institute</w:delText>
        </w:r>
        <w:r w:rsidR="00E85A62" w:rsidRPr="00E24B0A" w:rsidDel="00C66FB1">
          <w:rPr>
            <w:rFonts w:asciiTheme="majorBidi" w:hAnsiTheme="majorBidi" w:cstheme="majorBidi"/>
            <w:rPrChange w:id="751" w:author="Samane Shahpouri" w:date="2024-05-17T23:11:00Z" w16du:dateUtc="2024-05-17T21:11:00Z">
              <w:rPr/>
            </w:rPrChange>
          </w:rPr>
          <w:delText xml:space="preserve"> Department of Cardiology, Inselspital, Bern University Hospital, University of Bern, Switzerland</w:delText>
        </w:r>
        <w:r w:rsidRPr="00E24B0A" w:rsidDel="00C66FB1">
          <w:rPr>
            <w:rFonts w:asciiTheme="majorBidi" w:hAnsiTheme="majorBidi" w:cstheme="majorBidi"/>
            <w:color w:val="242424"/>
            <w:rPrChange w:id="752" w:author="Samane Shahpouri" w:date="2024-05-17T23:11:00Z" w16du:dateUtc="2024-05-17T21:11:00Z">
              <w:rPr>
                <w:color w:val="242424"/>
              </w:rPr>
            </w:rPrChange>
          </w:rPr>
          <w:delText>, Bern, Switzerland</w:delText>
        </w:r>
      </w:del>
    </w:p>
    <w:p w14:paraId="0A448CF1" w14:textId="28E17FA9" w:rsidR="00214EC6" w:rsidRPr="00E24B0A" w:rsidDel="00214EC6" w:rsidRDefault="00B41325">
      <w:pPr>
        <w:rPr>
          <w:del w:id="753" w:author="Samane Shahpouri" w:date="2024-05-13T08:54:00Z" w16du:dateUtc="2024-05-13T06:54:00Z"/>
          <w:rFonts w:asciiTheme="majorBidi" w:hAnsiTheme="majorBidi" w:cstheme="majorBidi"/>
          <w:rPrChange w:id="754" w:author="Samane Shahpouri" w:date="2024-05-17T23:11:00Z" w16du:dateUtc="2024-05-17T21:11:00Z">
            <w:rPr>
              <w:del w:id="755" w:author="Samane Shahpouri" w:date="2024-05-13T08:54:00Z" w16du:dateUtc="2024-05-13T06:54:00Z"/>
            </w:rPr>
          </w:rPrChange>
        </w:rPr>
        <w:pPrChange w:id="756" w:author="Samane Shahpouri" w:date="2024-05-13T08:52:00Z" w16du:dateUtc="2024-05-13T06:52:00Z">
          <w:pPr>
            <w:jc w:val="both"/>
          </w:pPr>
        </w:pPrChange>
      </w:pPr>
      <w:del w:id="757" w:author="Samane Shahpouri" w:date="2024-05-17T22:29:00Z" w16du:dateUtc="2024-05-17T20:29:00Z">
        <w:r w:rsidRPr="00E24B0A" w:rsidDel="00C66FB1">
          <w:rPr>
            <w:rFonts w:asciiTheme="majorBidi" w:hAnsiTheme="majorBidi" w:cstheme="majorBidi"/>
            <w:rPrChange w:id="758" w:author="Samane Shahpouri" w:date="2024-05-17T23:11:00Z" w16du:dateUtc="2024-05-17T21:11:00Z">
              <w:rPr/>
            </w:rPrChange>
          </w:rPr>
          <w:br w:type="page"/>
        </w:r>
      </w:del>
    </w:p>
    <w:p w14:paraId="73F32A56" w14:textId="29843C61" w:rsidR="002E237A" w:rsidRPr="00E24B0A" w:rsidRDefault="002E237A" w:rsidP="001E0755">
      <w:pPr>
        <w:pStyle w:val="Heading1"/>
        <w:rPr>
          <w:rFonts w:asciiTheme="majorBidi" w:hAnsiTheme="majorBidi" w:cstheme="majorBidi"/>
          <w:rPrChange w:id="759" w:author="Samane Shahpouri" w:date="2024-05-17T23:11:00Z" w16du:dateUtc="2024-05-17T21:11:00Z">
            <w:rPr>
              <w:sz w:val="22"/>
              <w:szCs w:val="22"/>
            </w:rPr>
          </w:rPrChange>
        </w:rPr>
      </w:pPr>
      <w:bookmarkStart w:id="760" w:name="_Toc167046466"/>
      <w:r w:rsidRPr="00E24B0A">
        <w:rPr>
          <w:rFonts w:asciiTheme="majorBidi" w:hAnsiTheme="majorBidi" w:cstheme="majorBidi"/>
          <w:rPrChange w:id="761" w:author="Samane Shahpouri" w:date="2024-05-17T23:11:00Z" w16du:dateUtc="2024-05-17T21:11:00Z">
            <w:rPr>
              <w:sz w:val="22"/>
              <w:szCs w:val="22"/>
            </w:rPr>
          </w:rPrChange>
        </w:rPr>
        <w:t>Introduction</w:t>
      </w:r>
      <w:bookmarkEnd w:id="760"/>
    </w:p>
    <w:p w14:paraId="1C04E0CB" w14:textId="77777777" w:rsidR="002E237A" w:rsidRPr="00E24B0A" w:rsidRDefault="002E237A">
      <w:pPr>
        <w:rPr>
          <w:rFonts w:asciiTheme="majorBidi" w:hAnsiTheme="majorBidi" w:cstheme="majorBidi"/>
          <w:rPrChange w:id="762" w:author="Samane Shahpouri" w:date="2024-05-17T23:11:00Z" w16du:dateUtc="2024-05-17T21:11:00Z">
            <w:rPr/>
          </w:rPrChange>
        </w:rPr>
        <w:pPrChange w:id="763" w:author="Samane Shahpouri" w:date="2024-05-13T08:52:00Z" w16du:dateUtc="2024-05-13T06:52:00Z">
          <w:pPr>
            <w:jc w:val="both"/>
          </w:pPr>
        </w:pPrChange>
      </w:pPr>
    </w:p>
    <w:p w14:paraId="03CFE07D" w14:textId="585FB4E9" w:rsidR="006D1376" w:rsidRPr="00FB1AFB" w:rsidRDefault="00D7619F" w:rsidP="00FB1AFB">
      <w:pPr>
        <w:rPr>
          <w:ins w:id="764" w:author="Samane Shahpouri" w:date="2024-05-14T17:22:00Z" w16du:dateUtc="2024-05-14T15:22:00Z"/>
        </w:rPr>
      </w:pPr>
      <w:bookmarkStart w:id="765" w:name="_Hlk166573178"/>
      <w:r w:rsidRPr="00FB1AFB">
        <w:t xml:space="preserve">Positron Emission Tomography (PET) is </w:t>
      </w:r>
      <w:ins w:id="766" w:author="Samane Shahpouri" w:date="2024-05-14T16:37:00Z" w16du:dateUtc="2024-05-14T14:37:00Z">
        <w:r w:rsidR="003E556E" w:rsidRPr="00FB1AFB">
          <w:t xml:space="preserve">gold standard </w:t>
        </w:r>
      </w:ins>
      <w:ins w:id="767" w:author="Samane Shahpouri" w:date="2024-05-19T17:26:00Z" w16du:dateUtc="2024-05-19T15:26:00Z">
        <w:r w:rsidR="009C51B2" w:rsidRPr="009C51B2">
          <w:rPr>
            <w:rPrChange w:id="768" w:author="Samane Shahpouri" w:date="2024-05-19T17:32:00Z" w16du:dateUtc="2024-05-19T15:32:00Z">
              <w:rPr>
                <w:rFonts w:asciiTheme="majorBidi" w:hAnsiTheme="majorBidi" w:cstheme="majorBidi"/>
              </w:rPr>
            </w:rPrChange>
          </w:rPr>
          <w:t>of</w:t>
        </w:r>
      </w:ins>
      <w:ins w:id="769" w:author="Samane Shahpouri" w:date="2024-05-14T16:37:00Z" w16du:dateUtc="2024-05-14T14:37:00Z">
        <w:r w:rsidR="003E556E" w:rsidRPr="00FB1AFB">
          <w:t xml:space="preserve"> </w:t>
        </w:r>
      </w:ins>
      <w:del w:id="770" w:author="Samane Shahpouri" w:date="2024-05-14T16:37:00Z" w16du:dateUtc="2024-05-14T14:37:00Z">
        <w:r w:rsidRPr="00FB1AFB" w:rsidDel="003E556E">
          <w:delText xml:space="preserve">a </w:delText>
        </w:r>
        <w:r w:rsidR="00C17859" w:rsidRPr="00FB1AFB" w:rsidDel="003E556E">
          <w:delText>key</w:delText>
        </w:r>
        <w:r w:rsidRPr="00FB1AFB" w:rsidDel="003E556E">
          <w:delText xml:space="preserve"> </w:delText>
        </w:r>
      </w:del>
      <w:r w:rsidRPr="00FB1AFB">
        <w:t xml:space="preserve">molecular imaging </w:t>
      </w:r>
      <w:del w:id="771" w:author="Samane Shahpouri" w:date="2024-05-14T16:39:00Z" w16du:dateUtc="2024-05-14T14:39:00Z">
        <w:r w:rsidR="00893977" w:rsidRPr="00FB1AFB" w:rsidDel="003E556E">
          <w:delText>modalit</w:delText>
        </w:r>
        <w:r w:rsidR="00E85A62" w:rsidRPr="00FB1AFB" w:rsidDel="003E556E">
          <w:delText xml:space="preserve">y </w:delText>
        </w:r>
      </w:del>
      <w:ins w:id="772" w:author="Samane Shahpouri" w:date="2024-05-14T16:39:00Z" w16du:dateUtc="2024-05-14T14:39:00Z">
        <w:r w:rsidR="003E556E" w:rsidRPr="00FB1AFB">
          <w:t xml:space="preserve">modalities for </w:t>
        </w:r>
      </w:ins>
      <w:ins w:id="773" w:author="Samane Shahpouri" w:date="2024-05-14T16:40:00Z" w16du:dateUtc="2024-05-14T14:40:00Z">
        <w:r w:rsidR="003E556E" w:rsidRPr="00FB1AFB">
          <w:t xml:space="preserve">a non-invasive </w:t>
        </w:r>
      </w:ins>
      <w:ins w:id="774" w:author="Samane Shahpouri" w:date="2024-05-14T16:41:00Z" w16du:dateUtc="2024-05-14T14:41:00Z">
        <w:r w:rsidR="003E556E" w:rsidRPr="00FB1AFB">
          <w:t xml:space="preserve">study of </w:t>
        </w:r>
      </w:ins>
      <w:del w:id="775" w:author="Samane Shahpouri" w:date="2024-05-14T16:41:00Z" w16du:dateUtc="2024-05-14T14:41:00Z">
        <w:r w:rsidR="00E85A62" w:rsidRPr="00FB1AFB" w:rsidDel="003E556E">
          <w:delText xml:space="preserve">used during in vivo studies to assess </w:delText>
        </w:r>
      </w:del>
      <w:r w:rsidR="00E85A62" w:rsidRPr="00FB1AFB">
        <w:t>various diseases</w:t>
      </w:r>
      <w:ins w:id="776" w:author="Samane Shahpouri" w:date="2024-05-14T16:41:00Z" w16du:dateUtc="2024-05-14T14:41:00Z">
        <w:r w:rsidR="003E556E" w:rsidRPr="00FB1AFB">
          <w:t xml:space="preserve"> </w:t>
        </w:r>
      </w:ins>
      <w:del w:id="777" w:author="Samane Shahpouri" w:date="2024-05-14T16:41:00Z" w16du:dateUtc="2024-05-14T14:41:00Z">
        <w:r w:rsidR="00E85A62" w:rsidRPr="00FB1AFB" w:rsidDel="003E556E">
          <w:delText xml:space="preserve"> in a non-invasive</w:delText>
        </w:r>
        <w:r w:rsidR="00893977" w:rsidRPr="00FB1AFB" w:rsidDel="003E556E">
          <w:delText xml:space="preserve"> manner</w:delText>
        </w:r>
        <w:r w:rsidRPr="00FB1AFB" w:rsidDel="003E556E">
          <w:delText xml:space="preserve"> </w:delText>
        </w:r>
      </w:del>
      <w:sdt>
        <w:sdtPr>
          <w:rPr>
            <w:color w:val="000000"/>
            <w:rPrChange w:id="778" w:author="Samane Shahpouri" w:date="2024-05-19T17:37:00Z" w16du:dateUtc="2024-05-19T15:37:00Z">
              <w:rPr>
                <w:rFonts w:asciiTheme="majorBidi" w:hAnsiTheme="majorBidi" w:cstheme="majorBidi"/>
                <w:color w:val="000000"/>
              </w:rPr>
            </w:rPrChange>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ins w:id="779" w:author="Samane Shahpouri" w:date="2024-05-19T17:37:00Z" w16du:dateUtc="2024-05-19T15:37:00Z">
            <w:r w:rsidR="00C21B46" w:rsidRPr="00C21B46">
              <w:rPr>
                <w:color w:val="000000"/>
              </w:rPr>
              <w:t>(1–3)</w:t>
            </w:r>
          </w:ins>
          <w:del w:id="780" w:author="Samane Shahpouri" w:date="2024-05-17T08:06:00Z" w16du:dateUtc="2024-05-17T06:06:00Z">
            <w:r w:rsidR="005C650F" w:rsidRPr="00FB1AFB" w:rsidDel="0011097D">
              <w:rPr>
                <w:color w:val="000000"/>
              </w:rPr>
              <w:delText>(1–3)</w:delText>
            </w:r>
          </w:del>
        </w:sdtContent>
      </w:sdt>
      <w:r w:rsidRPr="00FB1AFB">
        <w:t xml:space="preserve">. </w:t>
      </w:r>
      <w:ins w:id="781" w:author="Samane Shahpouri" w:date="2024-05-14T16:59:00Z" w16du:dateUtc="2024-05-14T14:59:00Z">
        <w:r w:rsidR="00DB75B3" w:rsidRPr="00FB1AFB">
          <w:t xml:space="preserve">Numerous patients undergo PET scans </w:t>
        </w:r>
      </w:ins>
      <w:ins w:id="782" w:author="Samane Shahpouri" w:date="2024-05-14T17:03:00Z" w16du:dateUtc="2024-05-14T15:03:00Z">
        <w:r w:rsidR="00DB75B3" w:rsidRPr="00FB1AFB">
          <w:t xml:space="preserve">worldwide </w:t>
        </w:r>
      </w:ins>
      <w:ins w:id="783" w:author="Samane Shahpouri" w:date="2024-05-14T16:59:00Z" w16du:dateUtc="2024-05-14T14:59:00Z">
        <w:r w:rsidR="00DB75B3" w:rsidRPr="00FB1AFB">
          <w:t xml:space="preserve">for staging and restaging cancer, evaluating treatment </w:t>
        </w:r>
      </w:ins>
      <w:del w:id="784" w:author="Samane Shahpouri" w:date="2024-05-14T16:59:00Z" w16du:dateUtc="2024-05-14T14:59:00Z">
        <w:r w:rsidR="00893977" w:rsidRPr="00FB1AFB" w:rsidDel="00DB75B3">
          <w:delText xml:space="preserve">The use of PET is important in clinical oncology, including </w:delText>
        </w:r>
      </w:del>
      <w:r w:rsidR="00893977" w:rsidRPr="00FB1AFB">
        <w:t xml:space="preserve">diagnostic, </w:t>
      </w:r>
      <w:del w:id="785" w:author="Samane Shahpouri" w:date="2024-05-14T17:03:00Z" w16du:dateUtc="2024-05-14T15:03:00Z">
        <w:r w:rsidR="00893977" w:rsidRPr="00FB1AFB" w:rsidDel="00DB75B3">
          <w:delText xml:space="preserve">staging, restaging, assessment of therapeutic response, and </w:delText>
        </w:r>
      </w:del>
      <w:r w:rsidR="00893977" w:rsidRPr="00FB1AFB">
        <w:t>radiation therapy planning</w:t>
      </w:r>
      <w:del w:id="786" w:author="Samane Shahpouri" w:date="2024-05-19T17:26:00Z" w16du:dateUtc="2024-05-19T15:26:00Z">
        <w:r w:rsidRPr="00FB1AFB" w:rsidDel="009C51B2">
          <w:delText xml:space="preserve"> </w:delText>
        </w:r>
      </w:del>
      <w:customXmlDelRangeStart w:id="787" w:author="Samane Shahpouri" w:date="2024-05-19T17:26:00Z"/>
      <w:sdt>
        <w:sdtPr>
          <w:rPr>
            <w:color w:val="000000"/>
            <w:rPrChange w:id="788" w:author="Samane Shahpouri" w:date="2024-05-19T17:37:00Z" w16du:dateUtc="2024-05-19T15:37:00Z">
              <w:rPr>
                <w:rFonts w:asciiTheme="majorBidi" w:hAnsiTheme="majorBidi" w:cstheme="majorBidi"/>
                <w:color w:val="000000"/>
              </w:rPr>
            </w:rPrChange>
          </w:rPr>
          <w:tag w:val="MENDELEY_CITATION_v3_eyJjaXRhdGlvbklEIjoiTUVOREVMRVlfQ0lUQVRJT05fYzcwYmQzNWItMzFjMi00OTNjLTk0NDktNDA5NDkzOWViNzRjIiwicHJvcGVydGllcyI6eyJub3RlSW5kZXgiOjB9LCJpc0VkaXRlZCI6ZmFsc2UsIm1hbnVhbE92ZXJyaWRlIjp7ImlzTWFudWFsbHlPdmVycmlkZGVuIjpmYWxzZSwiY2l0ZXByb2NUZXh0IjoiW05PX1BSSU5URURfRk9STV0iLCJtYW51YWxPdmVycmlkZVRleHQiOiIifSwiY2l0YXRpb25JdGVtcyI6W119"/>
          <w:id w:val="500400374"/>
          <w:placeholder>
            <w:docPart w:val="9B0043A122914F25BF0A8546B1F0498B"/>
          </w:placeholder>
        </w:sdtPr>
        <w:sdtContent>
          <w:customXmlDelRangeEnd w:id="787"/>
          <w:ins w:id="789" w:author="Samane Shahpouri" w:date="2024-05-19T17:37:00Z" w16du:dateUtc="2024-05-19T15:37:00Z">
            <w:r w:rsidR="00C21B46" w:rsidRPr="00C21B46" w:rsidDel="0011097D">
              <w:rPr>
                <w:color w:val="000000"/>
              </w:rPr>
              <w:t xml:space="preserve"> </w:t>
            </w:r>
          </w:ins>
          <w:del w:id="790" w:author="Samane Shahpouri" w:date="2024-05-17T08:06:00Z" w16du:dateUtc="2024-05-17T06:06:00Z">
            <w:r w:rsidR="005C650F" w:rsidRPr="00FB1AFB" w:rsidDel="0011097D">
              <w:rPr>
                <w:color w:val="000000"/>
              </w:rPr>
              <w:delText>(4–6)</w:delText>
            </w:r>
          </w:del>
          <w:customXmlDelRangeStart w:id="791" w:author="Samane Shahpouri" w:date="2024-05-19T17:26:00Z"/>
        </w:sdtContent>
      </w:sdt>
      <w:customXmlDelRangeEnd w:id="791"/>
      <w:ins w:id="792" w:author="Samane Shahpouri" w:date="2024-05-14T17:26:00Z" w16du:dateUtc="2024-05-14T15:26:00Z">
        <w:r w:rsidR="00457FE1" w:rsidRPr="00FB1AFB">
          <w:rPr>
            <w:color w:val="000000"/>
          </w:rPr>
          <w:t>d</w:t>
        </w:r>
      </w:ins>
      <w:ins w:id="793" w:author="Samane Shahpouri" w:date="2024-05-14T17:05:00Z" w16du:dateUtc="2024-05-14T15:05:00Z">
        <w:r w:rsidR="00DB75B3" w:rsidRPr="00FB1AFB">
          <w:rPr>
            <w:color w:val="000000"/>
          </w:rPr>
          <w:t xml:space="preserve">iagnosing neurological disorders, </w:t>
        </w:r>
      </w:ins>
      <w:ins w:id="794" w:author="Samane Shahpouri" w:date="2024-05-14T17:06:00Z" w16du:dateUtc="2024-05-14T15:06:00Z">
        <w:r w:rsidR="00DB75B3" w:rsidRPr="00FB1AFB">
          <w:rPr>
            <w:color w:val="000000"/>
          </w:rPr>
          <w:t>Assessing myocardial perfusion</w:t>
        </w:r>
      </w:ins>
      <w:ins w:id="795" w:author="Samane Shahpouri" w:date="2024-05-14T17:07:00Z" w16du:dateUtc="2024-05-14T15:07:00Z">
        <w:r w:rsidR="00FE5CB2" w:rsidRPr="00FB1AFB">
          <w:rPr>
            <w:color w:val="000000"/>
          </w:rPr>
          <w:t xml:space="preserve"> and </w:t>
        </w:r>
      </w:ins>
      <w:ins w:id="796" w:author="Samane Shahpouri" w:date="2024-05-14T17:06:00Z" w16du:dateUtc="2024-05-14T15:06:00Z">
        <w:r w:rsidR="00FE5CB2" w:rsidRPr="00FB1AFB">
          <w:rPr>
            <w:color w:val="000000"/>
          </w:rPr>
          <w:t>surgical planning</w:t>
        </w:r>
      </w:ins>
      <w:ins w:id="797" w:author="Samane Shahpouri" w:date="2024-05-19T17:26:00Z" w16du:dateUtc="2024-05-19T15:26:00Z">
        <w:r w:rsidR="009C51B2" w:rsidRPr="009C51B2">
          <w:rPr>
            <w:color w:val="000000"/>
            <w:rPrChange w:id="798" w:author="Samane Shahpouri" w:date="2024-05-19T17:32:00Z" w16du:dateUtc="2024-05-19T15:32:00Z">
              <w:rPr>
                <w:rFonts w:asciiTheme="majorBidi" w:hAnsiTheme="majorBidi" w:cstheme="majorBidi"/>
                <w:color w:val="000000"/>
              </w:rPr>
            </w:rPrChange>
          </w:rPr>
          <w:t xml:space="preserve"> </w:t>
        </w:r>
      </w:ins>
      <w:customXmlInsRangeStart w:id="799" w:author="Samane Shahpouri" w:date="2024-05-19T17:26:00Z"/>
      <w:sdt>
        <w:sdtPr>
          <w:rPr>
            <w:color w:val="000000"/>
            <w:rPrChange w:id="800" w:author="Samane Shahpouri" w:date="2024-05-19T17:37:00Z" w16du:dateUtc="2024-05-19T15:37:00Z">
              <w:rPr>
                <w:rFonts w:asciiTheme="majorBidi" w:hAnsiTheme="majorBidi" w:cstheme="majorBidi"/>
                <w:color w:val="000000"/>
              </w:rPr>
            </w:rPrChange>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customXmlInsRangeEnd w:id="799"/>
          <w:ins w:id="801" w:author="Samane Shahpouri" w:date="2024-05-19T17:37:00Z" w16du:dateUtc="2024-05-19T15:37:00Z">
            <w:r w:rsidR="00C21B46" w:rsidRPr="00C21B46">
              <w:rPr>
                <w:color w:val="000000"/>
              </w:rPr>
              <w:t>(4–6)</w:t>
            </w:r>
          </w:ins>
          <w:customXmlInsRangeStart w:id="802" w:author="Samane Shahpouri" w:date="2024-05-19T17:26:00Z"/>
        </w:sdtContent>
      </w:sdt>
      <w:customXmlInsRangeEnd w:id="802"/>
      <w:r w:rsidR="00A25658" w:rsidRPr="00FB1AFB">
        <w:t xml:space="preserve">. </w:t>
      </w:r>
    </w:p>
    <w:p w14:paraId="7C99BE29" w14:textId="1B4B28AC" w:rsidR="006D1376" w:rsidRPr="00FB1AFB" w:rsidRDefault="00BA0637" w:rsidP="00FB1AFB">
      <w:pPr>
        <w:rPr>
          <w:ins w:id="803" w:author="Samane Shahpouri" w:date="2024-05-14T18:55:00Z" w16du:dateUtc="2024-05-14T16:55:00Z"/>
        </w:rPr>
      </w:pPr>
      <w:ins w:id="804" w:author="Samane Shahpouri" w:date="2024-05-14T17:39:00Z" w16du:dateUtc="2024-05-14T15:39:00Z">
        <w:r w:rsidRPr="00FB1AFB">
          <w:t xml:space="preserve">During </w:t>
        </w:r>
      </w:ins>
      <w:ins w:id="805" w:author="Samane Shahpouri" w:date="2024-05-14T17:46:00Z" w16du:dateUtc="2024-05-14T15:46:00Z">
        <w:r w:rsidR="00DC2243" w:rsidRPr="00FB1AFB">
          <w:t>a who</w:t>
        </w:r>
      </w:ins>
      <w:ins w:id="806" w:author="Samane Shahpouri" w:date="2024-05-14T17:47:00Z" w16du:dateUtc="2024-05-14T15:47:00Z">
        <w:r w:rsidR="00DC2243" w:rsidRPr="00FB1AFB">
          <w:t xml:space="preserve">le-body PET </w:t>
        </w:r>
      </w:ins>
      <w:ins w:id="807" w:author="Samane Shahpouri" w:date="2024-05-14T17:39:00Z" w16du:dateUtc="2024-05-14T15:39:00Z">
        <w:r w:rsidRPr="00FB1AFB">
          <w:t xml:space="preserve">image creation, </w:t>
        </w:r>
      </w:ins>
      <w:ins w:id="808" w:author="Samane Shahpouri" w:date="2024-05-14T17:40:00Z" w16du:dateUtc="2024-05-14T15:40:00Z">
        <w:r w:rsidRPr="00FB1AFB">
          <w:t xml:space="preserve">more than 50% of </w:t>
        </w:r>
      </w:ins>
      <w:ins w:id="809" w:author="Samane Shahpouri" w:date="2024-05-14T17:46:00Z" w16du:dateUtc="2024-05-14T15:46:00Z">
        <w:r w:rsidR="00DC2243" w:rsidRPr="00FB1AFB">
          <w:t xml:space="preserve">all recorded </w:t>
        </w:r>
      </w:ins>
      <w:ins w:id="810" w:author="Samane Shahpouri" w:date="2024-05-14T17:40:00Z" w16du:dateUtc="2024-05-14T15:40:00Z">
        <w:r w:rsidRPr="00FB1AFB">
          <w:t xml:space="preserve">photons </w:t>
        </w:r>
      </w:ins>
      <w:ins w:id="811" w:author="Samane Shahpouri" w:date="2024-05-14T17:50:00Z" w16du:dateUtc="2024-05-14T15:50:00Z">
        <w:r w:rsidR="00DC2243" w:rsidRPr="00FB1AFB">
          <w:t xml:space="preserve">result </w:t>
        </w:r>
      </w:ins>
      <w:ins w:id="812" w:author="Samane Shahpouri" w:date="2024-05-14T17:51:00Z" w16du:dateUtc="2024-05-14T15:51:00Z">
        <w:r w:rsidR="00DC2243" w:rsidRPr="00FB1AFB">
          <w:t xml:space="preserve">in a </w:t>
        </w:r>
      </w:ins>
      <w:ins w:id="813" w:author="Samane Shahpouri" w:date="2024-05-14T19:01:00Z" w16du:dateUtc="2024-05-14T17:01:00Z">
        <w:r w:rsidR="00B83DE7" w:rsidRPr="00FB1AFB">
          <w:t>Compton</w:t>
        </w:r>
      </w:ins>
      <w:ins w:id="814" w:author="Samane Shahpouri" w:date="2024-05-14T18:01:00Z" w16du:dateUtc="2024-05-14T16:01:00Z">
        <w:r w:rsidR="00762B08" w:rsidRPr="00FB1AFB">
          <w:t xml:space="preserve"> </w:t>
        </w:r>
      </w:ins>
      <w:ins w:id="815" w:author="Samane Shahpouri" w:date="2024-05-14T17:51:00Z" w16du:dateUtc="2024-05-14T15:51:00Z">
        <w:r w:rsidR="00DC2243" w:rsidRPr="00FB1AFB">
          <w:t>scatter fraction</w:t>
        </w:r>
      </w:ins>
      <w:ins w:id="816" w:author="Samane Shahpouri" w:date="2024-05-14T17:52:00Z" w16du:dateUtc="2024-05-14T15:52:00Z">
        <w:r w:rsidR="00DC2243" w:rsidRPr="00FB1AFB">
          <w:t xml:space="preserve"> before </w:t>
        </w:r>
      </w:ins>
      <w:ins w:id="817" w:author="Samane Shahpouri" w:date="2024-05-14T17:53:00Z" w16du:dateUtc="2024-05-14T15:53:00Z">
        <w:r w:rsidR="00DC2243" w:rsidRPr="00FB1AFB">
          <w:t xml:space="preserve">capturing by detectors </w:t>
        </w:r>
      </w:ins>
      <w:customXmlInsRangeStart w:id="818" w:author="Samane Shahpouri" w:date="2024-05-14T17:53:00Z"/>
      <w:sdt>
        <w:sdtPr>
          <w:rPr>
            <w:color w:val="000000"/>
            <w:rPrChange w:id="819" w:author="Samane Shahpouri" w:date="2024-05-19T17:37:00Z" w16du:dateUtc="2024-05-19T15:37:00Z">
              <w:rPr>
                <w:rFonts w:asciiTheme="majorBidi" w:hAnsiTheme="majorBidi" w:cstheme="majorBidi"/>
                <w:color w:val="000000"/>
              </w:rPr>
            </w:rPrChange>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customXmlInsRangeEnd w:id="818"/>
          <w:ins w:id="820" w:author="Samane Shahpouri" w:date="2024-05-19T17:37:00Z" w16du:dateUtc="2024-05-19T15:37:00Z">
            <w:r w:rsidR="00C21B46" w:rsidRPr="00C21B46">
              <w:rPr>
                <w:color w:val="000000"/>
              </w:rPr>
              <w:t>(7–9)</w:t>
            </w:r>
          </w:ins>
          <w:customXmlInsRangeStart w:id="821" w:author="Samane Shahpouri" w:date="2024-05-14T17:53:00Z"/>
        </w:sdtContent>
      </w:sdt>
      <w:customXmlInsRangeEnd w:id="821"/>
      <w:ins w:id="822" w:author="Samane Shahpouri" w:date="2024-05-14T17:51:00Z" w16du:dateUtc="2024-05-14T15:51:00Z">
        <w:r w:rsidR="00DC2243" w:rsidRPr="00FB1AFB">
          <w:t xml:space="preserve">. </w:t>
        </w:r>
      </w:ins>
      <w:ins w:id="823" w:author="Samane Shahpouri" w:date="2024-05-14T18:09:00Z" w16du:dateUtc="2024-05-14T16:09:00Z">
        <w:r w:rsidR="00060116" w:rsidRPr="00FB1AFB">
          <w:t>Photon scattering</w:t>
        </w:r>
      </w:ins>
      <w:ins w:id="824" w:author="Samane Shahpouri" w:date="2024-05-14T18:03:00Z" w16du:dateUtc="2024-05-14T16:03:00Z">
        <w:r w:rsidR="00762B08" w:rsidRPr="00FB1AFB">
          <w:t xml:space="preserve"> </w:t>
        </w:r>
      </w:ins>
      <w:ins w:id="825" w:author="Samane Shahpouri" w:date="2024-05-19T17:32:00Z" w16du:dateUtc="2024-05-19T15:32:00Z">
        <w:r w:rsidR="009C51B2" w:rsidRPr="009C51B2">
          <w:rPr>
            <w:rPrChange w:id="826" w:author="Samane Shahpouri" w:date="2024-05-19T17:32:00Z" w16du:dateUtc="2024-05-19T15:32:00Z">
              <w:rPr>
                <w:rFonts w:asciiTheme="majorBidi" w:hAnsiTheme="majorBidi" w:cstheme="majorBidi"/>
              </w:rPr>
            </w:rPrChange>
          </w:rPr>
          <w:t>occurs</w:t>
        </w:r>
      </w:ins>
      <w:ins w:id="827" w:author="Samane Shahpouri" w:date="2024-05-14T18:05:00Z" w16du:dateUtc="2024-05-14T16:05:00Z">
        <w:r w:rsidR="00060116" w:rsidRPr="00FB1AFB">
          <w:t xml:space="preserve"> </w:t>
        </w:r>
      </w:ins>
      <w:ins w:id="828" w:author="Samane Shahpouri" w:date="2024-05-14T18:06:00Z" w16du:dateUtc="2024-05-14T16:06:00Z">
        <w:r w:rsidR="00060116" w:rsidRPr="00FB1AFB">
          <w:t xml:space="preserve">due to dense materials in patient body and </w:t>
        </w:r>
      </w:ins>
      <w:ins w:id="829" w:author="Samane Shahpouri" w:date="2024-05-14T18:08:00Z" w16du:dateUtc="2024-05-14T16:08:00Z">
        <w:r w:rsidR="00060116" w:rsidRPr="00FB1AFB">
          <w:t>surrounding are</w:t>
        </w:r>
      </w:ins>
      <w:ins w:id="830" w:author="Samane Shahpouri" w:date="2024-05-14T17:37:00Z" w16du:dateUtc="2024-05-14T15:37:00Z">
        <w:r w:rsidRPr="00FB1AFB">
          <w:t>a</w:t>
        </w:r>
      </w:ins>
      <w:ins w:id="831" w:author="Samane Shahpouri" w:date="2024-05-14T18:32:00Z" w16du:dateUtc="2024-05-14T16:32:00Z">
        <w:r w:rsidR="00A250B6" w:rsidRPr="00FB1AFB">
          <w:t xml:space="preserve"> and</w:t>
        </w:r>
      </w:ins>
      <w:ins w:id="832" w:author="Samane Shahpouri" w:date="2024-05-14T18:33:00Z" w16du:dateUtc="2024-05-14T16:33:00Z">
        <w:r w:rsidR="00A250B6" w:rsidRPr="00FB1AFB">
          <w:t xml:space="preserve"> caused </w:t>
        </w:r>
      </w:ins>
      <w:ins w:id="833" w:author="Samane Shahpouri" w:date="2024-05-14T18:34:00Z" w16du:dateUtc="2024-05-14T16:34:00Z">
        <w:r w:rsidR="009123AE" w:rsidRPr="00FB1AFB">
          <w:t>energy loss</w:t>
        </w:r>
      </w:ins>
      <w:ins w:id="834" w:author="Samane Shahpouri" w:date="2024-05-14T18:35:00Z" w16du:dateUtc="2024-05-14T16:35:00Z">
        <w:r w:rsidR="009123AE" w:rsidRPr="00FB1AFB">
          <w:t xml:space="preserve">. </w:t>
        </w:r>
      </w:ins>
      <w:ins w:id="835" w:author="Samane Shahpouri" w:date="2024-05-14T18:38:00Z" w16du:dateUtc="2024-05-14T16:38:00Z">
        <w:r w:rsidR="009123AE" w:rsidRPr="00FB1AFB">
          <w:t xml:space="preserve">The </w:t>
        </w:r>
      </w:ins>
      <w:ins w:id="836" w:author="Samane Shahpouri" w:date="2024-05-14T18:40:00Z" w16du:dateUtc="2024-05-14T16:40:00Z">
        <w:r w:rsidR="009123AE" w:rsidRPr="00FB1AFB">
          <w:t>misplaced line of response (LOR)</w:t>
        </w:r>
      </w:ins>
      <w:ins w:id="837" w:author="Samane Shahpouri" w:date="2024-05-14T18:41:00Z" w16du:dateUtc="2024-05-14T16:41:00Z">
        <w:r w:rsidR="009123AE" w:rsidRPr="00FB1AFB">
          <w:t xml:space="preserve"> is allocated to the </w:t>
        </w:r>
      </w:ins>
      <w:ins w:id="838" w:author="Samane Shahpouri" w:date="2024-05-14T18:42:00Z" w16du:dateUtc="2024-05-14T16:42:00Z">
        <w:r w:rsidR="009123AE" w:rsidRPr="00FB1AFB">
          <w:t xml:space="preserve">scattered, attenuated </w:t>
        </w:r>
      </w:ins>
      <w:ins w:id="839" w:author="Samane Shahpouri" w:date="2024-05-14T18:47:00Z" w16du:dateUtc="2024-05-14T16:47:00Z">
        <w:r w:rsidR="00C82CAC" w:rsidRPr="00FB1AFB">
          <w:t>photon,</w:t>
        </w:r>
      </w:ins>
      <w:ins w:id="840" w:author="Samane Shahpouri" w:date="2024-05-14T18:42:00Z" w16du:dateUtc="2024-05-14T16:42:00Z">
        <w:r w:rsidR="009123AE" w:rsidRPr="00FB1AFB">
          <w:t xml:space="preserve"> which </w:t>
        </w:r>
      </w:ins>
      <w:ins w:id="841" w:author="Samane Shahpouri" w:date="2024-05-19T17:31:00Z" w16du:dateUtc="2024-05-19T15:31:00Z">
        <w:r w:rsidR="009C51B2" w:rsidRPr="009C51B2">
          <w:rPr>
            <w:rPrChange w:id="842" w:author="Samane Shahpouri" w:date="2024-05-19T17:32:00Z" w16du:dateUtc="2024-05-19T15:32:00Z">
              <w:rPr>
                <w:rFonts w:asciiTheme="majorBidi" w:hAnsiTheme="majorBidi" w:cstheme="majorBidi"/>
              </w:rPr>
            </w:rPrChange>
          </w:rPr>
          <w:t xml:space="preserve">are </w:t>
        </w:r>
      </w:ins>
      <w:ins w:id="843" w:author="Samane Shahpouri" w:date="2024-05-14T18:42:00Z" w16du:dateUtc="2024-05-14T16:42:00Z">
        <w:r w:rsidR="009123AE" w:rsidRPr="00FB1AFB">
          <w:t xml:space="preserve">not rejected </w:t>
        </w:r>
      </w:ins>
      <w:ins w:id="844" w:author="Samane Shahpouri" w:date="2024-05-14T18:48:00Z" w16du:dateUtc="2024-05-14T16:48:00Z">
        <w:r w:rsidR="00C82CAC" w:rsidRPr="00FB1AFB">
          <w:t>after e</w:t>
        </w:r>
      </w:ins>
      <w:ins w:id="845" w:author="Samane Shahpouri" w:date="2024-05-14T18:45:00Z" w16du:dateUtc="2024-05-14T16:45:00Z">
        <w:r w:rsidR="00C82CAC" w:rsidRPr="00FB1AFB">
          <w:t xml:space="preserve">nergy </w:t>
        </w:r>
      </w:ins>
      <w:ins w:id="846" w:author="Samane Shahpouri" w:date="2024-05-14T18:48:00Z" w16du:dateUtc="2024-05-14T16:48:00Z">
        <w:r w:rsidR="00C82CAC" w:rsidRPr="00FB1AFB">
          <w:t>w</w:t>
        </w:r>
      </w:ins>
      <w:ins w:id="847" w:author="Samane Shahpouri" w:date="2024-05-14T18:45:00Z" w16du:dateUtc="2024-05-14T16:45:00Z">
        <w:r w:rsidR="00C82CAC" w:rsidRPr="00FB1AFB">
          <w:t xml:space="preserve">indow </w:t>
        </w:r>
      </w:ins>
      <w:ins w:id="848" w:author="Samane Shahpouri" w:date="2024-05-14T18:48:00Z" w16du:dateUtc="2024-05-14T16:48:00Z">
        <w:r w:rsidR="00C82CAC" w:rsidRPr="00FB1AFB">
          <w:t>d</w:t>
        </w:r>
      </w:ins>
      <w:ins w:id="849" w:author="Samane Shahpouri" w:date="2024-05-14T18:45:00Z" w16du:dateUtc="2024-05-14T16:45:00Z">
        <w:r w:rsidR="00C82CAC" w:rsidRPr="00FB1AFB">
          <w:t xml:space="preserve">iscrimination, </w:t>
        </w:r>
      </w:ins>
      <w:ins w:id="850" w:author="Samane Shahpouri" w:date="2024-05-14T18:48:00Z" w16du:dateUtc="2024-05-14T16:48:00Z">
        <w:r w:rsidR="00C82CAC" w:rsidRPr="00FB1AFB">
          <w:t>and r</w:t>
        </w:r>
      </w:ins>
      <w:ins w:id="851" w:author="Samane Shahpouri" w:date="2024-05-14T18:46:00Z" w16du:dateUtc="2024-05-14T16:46:00Z">
        <w:r w:rsidR="00C82CAC" w:rsidRPr="00FB1AFB">
          <w:t xml:space="preserve">andom </w:t>
        </w:r>
      </w:ins>
      <w:ins w:id="852" w:author="Samane Shahpouri" w:date="2024-05-14T18:48:00Z" w16du:dateUtc="2024-05-14T16:48:00Z">
        <w:r w:rsidR="00C82CAC" w:rsidRPr="00FB1AFB">
          <w:t>c</w:t>
        </w:r>
      </w:ins>
      <w:ins w:id="853" w:author="Samane Shahpouri" w:date="2024-05-14T18:46:00Z" w16du:dateUtc="2024-05-14T16:46:00Z">
        <w:r w:rsidR="00C82CAC" w:rsidRPr="00FB1AFB">
          <w:t xml:space="preserve">oincidence </w:t>
        </w:r>
      </w:ins>
      <w:ins w:id="854" w:author="Samane Shahpouri" w:date="2024-05-14T18:49:00Z" w16du:dateUtc="2024-05-14T16:49:00Z">
        <w:r w:rsidR="00C82CAC" w:rsidRPr="00FB1AFB">
          <w:t>c</w:t>
        </w:r>
      </w:ins>
      <w:ins w:id="855" w:author="Samane Shahpouri" w:date="2024-05-14T18:46:00Z" w16du:dateUtc="2024-05-14T16:46:00Z">
        <w:r w:rsidR="00C82CAC" w:rsidRPr="00FB1AFB">
          <w:t>orrection</w:t>
        </w:r>
      </w:ins>
      <w:ins w:id="856" w:author="Samane Shahpouri" w:date="2024-05-14T19:01:00Z" w16du:dateUtc="2024-05-14T17:01:00Z">
        <w:r w:rsidR="00B83DE7" w:rsidRPr="00FB1AFB">
          <w:t xml:space="preserve"> technique</w:t>
        </w:r>
      </w:ins>
      <w:ins w:id="857" w:author="Samane Shahpouri" w:date="2024-05-19T17:33:00Z" w16du:dateUtc="2024-05-19T15:33:00Z">
        <w:r w:rsidR="00C21B46">
          <w:t xml:space="preserve"> </w:t>
        </w:r>
      </w:ins>
      <w:customXmlInsRangeStart w:id="858" w:author="Samane Shahpouri" w:date="2024-05-19T17:34:00Z"/>
      <w:sdt>
        <w:sdtPr>
          <w:rPr>
            <w:color w:val="000000"/>
            <w:rPrChange w:id="859" w:author="Samane Shahpouri" w:date="2024-05-19T17:37:00Z" w16du:dateUtc="2024-05-19T15:37:00Z">
              <w:rPr>
                <w:rFonts w:asciiTheme="majorBidi" w:hAnsiTheme="majorBidi" w:cstheme="majorBidi"/>
                <w:sz w:val="24"/>
                <w:szCs w:val="24"/>
              </w:rPr>
            </w:rPrChange>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customXmlInsRangeEnd w:id="858"/>
          <w:ins w:id="860" w:author="Samane Shahpouri" w:date="2024-05-19T17:37:00Z" w16du:dateUtc="2024-05-19T15:37:00Z">
            <w:r w:rsidR="00C21B46" w:rsidRPr="00C21B46">
              <w:rPr>
                <w:color w:val="000000"/>
              </w:rPr>
              <w:t>(10)</w:t>
            </w:r>
          </w:ins>
          <w:customXmlInsRangeStart w:id="861" w:author="Samane Shahpouri" w:date="2024-05-19T17:34:00Z"/>
        </w:sdtContent>
      </w:sdt>
      <w:customXmlInsRangeEnd w:id="861"/>
      <w:ins w:id="862" w:author="Samane Shahpouri" w:date="2024-05-14T18:49:00Z" w16du:dateUtc="2024-05-14T16:49:00Z">
        <w:r w:rsidR="00C82CAC" w:rsidRPr="00FB1AFB">
          <w:t>. So</w:t>
        </w:r>
      </w:ins>
      <w:ins w:id="863" w:author="Samane Shahpouri" w:date="2024-05-14T19:00:00Z" w16du:dateUtc="2024-05-14T17:00:00Z">
        <w:r w:rsidR="00B83DE7" w:rsidRPr="00FB1AFB">
          <w:t>,</w:t>
        </w:r>
      </w:ins>
      <w:ins w:id="864" w:author="Samane Shahpouri" w:date="2024-05-14T18:49:00Z" w16du:dateUtc="2024-05-14T16:49:00Z">
        <w:r w:rsidR="00C82CAC" w:rsidRPr="00FB1AFB">
          <w:t xml:space="preserve"> Scatter and Attenuation</w:t>
        </w:r>
      </w:ins>
      <w:ins w:id="865" w:author="Samane Shahpouri" w:date="2024-05-14T18:50:00Z" w16du:dateUtc="2024-05-14T16:50:00Z">
        <w:r w:rsidR="00C82CAC" w:rsidRPr="00FB1AFB">
          <w:t xml:space="preserve"> phenomena lead to </w:t>
        </w:r>
      </w:ins>
      <w:ins w:id="866" w:author="Samane Shahpouri" w:date="2024-05-14T18:52:00Z" w16du:dateUtc="2024-05-14T16:52:00Z">
        <w:r w:rsidR="00C82CAC" w:rsidRPr="00FB1AFB">
          <w:t xml:space="preserve">miscalculation of </w:t>
        </w:r>
      </w:ins>
      <w:ins w:id="867" w:author="Samane Shahpouri" w:date="2024-05-14T19:00:00Z" w16du:dateUtc="2024-05-14T17:00:00Z">
        <w:r w:rsidR="00B83DE7" w:rsidRPr="00FB1AFB">
          <w:t>radiopharmaceutical</w:t>
        </w:r>
      </w:ins>
      <w:ins w:id="868" w:author="Samane Shahpouri" w:date="2024-05-14T18:52:00Z" w16du:dateUtc="2024-05-14T16:52:00Z">
        <w:r w:rsidR="00C82CAC" w:rsidRPr="00FB1AFB">
          <w:t xml:space="preserve"> distribution in</w:t>
        </w:r>
      </w:ins>
      <w:ins w:id="869" w:author="Samane Shahpouri" w:date="2024-05-14T18:53:00Z" w16du:dateUtc="2024-05-14T16:53:00Z">
        <w:r w:rsidR="00C82CAC" w:rsidRPr="00FB1AFB">
          <w:t>sid</w:t>
        </w:r>
      </w:ins>
      <w:ins w:id="870" w:author="Samane Shahpouri" w:date="2024-05-14T18:54:00Z" w16du:dateUtc="2024-05-14T16:54:00Z">
        <w:r w:rsidR="00C82CAC" w:rsidRPr="00FB1AFB">
          <w:t>e the body or even gantry space</w:t>
        </w:r>
      </w:ins>
      <w:ins w:id="871" w:author="Samane Shahpouri" w:date="2024-05-19T17:35:00Z" w16du:dateUtc="2024-05-19T15:35:00Z">
        <w:r w:rsidR="00C21B46">
          <w:t xml:space="preserve"> </w:t>
        </w:r>
      </w:ins>
      <w:customXmlInsRangeStart w:id="872" w:author="Samane Shahpouri" w:date="2024-05-19T17:36:00Z"/>
      <w:sdt>
        <w:sdtPr>
          <w:rPr>
            <w:color w:val="000000"/>
            <w:rPrChange w:id="873" w:author="Samane Shahpouri" w:date="2024-05-19T17:37:00Z" w16du:dateUtc="2024-05-19T15:37:00Z">
              <w:rPr>
                <w:rFonts w:asciiTheme="majorBidi" w:hAnsiTheme="majorBidi" w:cstheme="majorBidi"/>
                <w:sz w:val="24"/>
                <w:szCs w:val="24"/>
              </w:rPr>
            </w:rPrChange>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customXmlInsRangeEnd w:id="872"/>
          <w:ins w:id="874" w:author="Samane Shahpouri" w:date="2024-05-19T17:37:00Z" w16du:dateUtc="2024-05-19T15:37:00Z">
            <w:r w:rsidR="00C21B46" w:rsidRPr="00C21B46">
              <w:rPr>
                <w:color w:val="000000"/>
              </w:rPr>
              <w:t>(7,10)</w:t>
            </w:r>
          </w:ins>
          <w:customXmlInsRangeStart w:id="875" w:author="Samane Shahpouri" w:date="2024-05-19T17:36:00Z"/>
        </w:sdtContent>
      </w:sdt>
      <w:customXmlInsRangeEnd w:id="875"/>
      <w:ins w:id="876" w:author="Samane Shahpouri" w:date="2024-05-14T18:54:00Z" w16du:dateUtc="2024-05-14T16:54:00Z">
        <w:r w:rsidR="00C82CAC" w:rsidRPr="00FB1AFB">
          <w:t>.</w:t>
        </w:r>
      </w:ins>
    </w:p>
    <w:p w14:paraId="78978C03" w14:textId="288ED27C" w:rsidR="00983CC2" w:rsidRPr="00FB1AFB" w:rsidRDefault="00251069" w:rsidP="00FB1AFB">
      <w:pPr>
        <w:rPr>
          <w:moveTo w:id="877" w:author="Samane Shahpouri" w:date="2024-05-14T21:09:00Z" w16du:dateUtc="2024-05-14T19:09:00Z"/>
        </w:rPr>
        <w:pPrChange w:id="878" w:author="Samane Shahpouri" w:date="2024-05-19T17:50:00Z" w16du:dateUtc="2024-05-19T15:50:00Z">
          <w:pPr>
            <w:pStyle w:val="NormalWeb"/>
          </w:pPr>
        </w:pPrChange>
      </w:pPr>
      <w:ins w:id="879" w:author="Samane Shahpouri" w:date="2024-05-14T18:55:00Z" w16du:dateUtc="2024-05-14T16:55:00Z">
        <w:r w:rsidRPr="00FB1AFB">
          <w:t xml:space="preserve">Attenuation and Scatter correction (ASC) </w:t>
        </w:r>
      </w:ins>
      <w:ins w:id="880" w:author="Samane Shahpouri" w:date="2024-05-14T21:03:00Z" w16du:dateUtc="2024-05-14T19:03:00Z">
        <w:r w:rsidR="00983CC2" w:rsidRPr="00FB1AFB">
          <w:t xml:space="preserve">has </w:t>
        </w:r>
      </w:ins>
      <w:ins w:id="881" w:author="Samane Shahpouri" w:date="2024-05-14T21:08:00Z" w16du:dateUtc="2024-05-14T19:08:00Z">
        <w:r w:rsidR="00983CC2" w:rsidRPr="00FB1AFB">
          <w:t xml:space="preserve">critical </w:t>
        </w:r>
      </w:ins>
      <w:ins w:id="882" w:author="Samane Shahpouri" w:date="2024-05-14T21:03:00Z" w16du:dateUtc="2024-05-14T19:03:00Z">
        <w:r w:rsidR="00983CC2" w:rsidRPr="00FB1AFB">
          <w:t xml:space="preserve"> </w:t>
        </w:r>
      </w:ins>
      <w:ins w:id="883" w:author="Samane Shahpouri" w:date="2024-05-14T21:04:00Z" w16du:dateUtc="2024-05-14T19:04:00Z">
        <w:r w:rsidR="00983CC2" w:rsidRPr="00FB1AFB">
          <w:t>role</w:t>
        </w:r>
      </w:ins>
      <w:ins w:id="884" w:author="Samane Shahpouri" w:date="2024-05-14T21:08:00Z" w16du:dateUtc="2024-05-14T19:08:00Z">
        <w:r w:rsidR="00983CC2" w:rsidRPr="00FB1AFB">
          <w:t xml:space="preserve"> </w:t>
        </w:r>
      </w:ins>
      <w:ins w:id="885" w:author="Samane Shahpouri" w:date="2024-05-14T21:04:00Z" w16du:dateUtc="2024-05-14T19:04:00Z">
        <w:r w:rsidR="00983CC2" w:rsidRPr="00FB1AFB">
          <w:t xml:space="preserve">to achieve </w:t>
        </w:r>
      </w:ins>
      <w:ins w:id="886" w:author="Samane Shahpouri" w:date="2024-05-14T21:05:00Z" w16du:dateUtc="2024-05-14T19:05:00Z">
        <w:r w:rsidR="00983CC2" w:rsidRPr="00FB1AFB">
          <w:t xml:space="preserve">a </w:t>
        </w:r>
      </w:ins>
      <w:del w:id="887" w:author="Samane Shahpouri" w:date="2024-05-14T21:05:00Z" w16du:dateUtc="2024-05-14T19:05:00Z">
        <w:r w:rsidR="00A25658" w:rsidRPr="00FB1AFB" w:rsidDel="00983CC2">
          <w:delText>Artefact</w:delText>
        </w:r>
        <w:r w:rsidR="00893977" w:rsidRPr="00FB1AFB" w:rsidDel="00983CC2">
          <w:delText xml:space="preserve"> </w:delText>
        </w:r>
      </w:del>
      <w:ins w:id="888" w:author="Isaac Shiri Lord" w:date="2024-05-12T18:14:00Z">
        <w:del w:id="889" w:author="Samane Shahpouri" w:date="2024-05-14T21:05:00Z" w16du:dateUtc="2024-05-14T19:05:00Z">
          <w:r w:rsidR="00E85A62" w:rsidRPr="00FB1AFB" w:rsidDel="00983CC2">
            <w:delText xml:space="preserve">Artifact </w:delText>
          </w:r>
        </w:del>
      </w:ins>
      <w:del w:id="890" w:author="Samane Shahpouri" w:date="2024-05-14T21:05:00Z" w16du:dateUtc="2024-05-14T19:05:00Z">
        <w:r w:rsidR="00893977" w:rsidRPr="00FB1AFB" w:rsidDel="00983CC2">
          <w:delText xml:space="preserve">minimization and </w:delText>
        </w:r>
      </w:del>
      <w:r w:rsidR="00893977" w:rsidRPr="00FB1AFB">
        <w:t>high-quality imag</w:t>
      </w:r>
      <w:ins w:id="891" w:author="Samane Shahpouri" w:date="2024-05-14T21:06:00Z" w16du:dateUtc="2024-05-14T19:06:00Z">
        <w:r w:rsidR="00983CC2" w:rsidRPr="00FB1AFB">
          <w:t xml:space="preserve">e </w:t>
        </w:r>
      </w:ins>
      <w:del w:id="892" w:author="Samane Shahpouri" w:date="2024-05-14T21:06:00Z" w16du:dateUtc="2024-05-14T19:06:00Z">
        <w:r w:rsidR="00893977" w:rsidRPr="00FB1AFB" w:rsidDel="00983CC2">
          <w:delText>ing</w:delText>
        </w:r>
      </w:del>
      <w:del w:id="893" w:author="Samane Shahpouri" w:date="2024-05-14T21:05:00Z" w16du:dateUtc="2024-05-14T19:05:00Z">
        <w:r w:rsidR="00893977" w:rsidRPr="00FB1AFB" w:rsidDel="00983CC2">
          <w:delText xml:space="preserve"> are</w:delText>
        </w:r>
      </w:del>
      <w:del w:id="894" w:author="Samane Shahpouri" w:date="2024-05-14T21:06:00Z" w16du:dateUtc="2024-05-14T19:06:00Z">
        <w:r w:rsidR="00893977" w:rsidRPr="00FB1AFB" w:rsidDel="00983CC2">
          <w:delText>, therefore, imperatives for the</w:delText>
        </w:r>
        <w:r w:rsidR="00E85A62" w:rsidRPr="00FB1AFB" w:rsidDel="00983CC2">
          <w:delText>ir role</w:delText>
        </w:r>
        <w:r w:rsidR="00893977" w:rsidRPr="00FB1AFB" w:rsidDel="00983CC2">
          <w:delText xml:space="preserve"> in the qualitative </w:delText>
        </w:r>
      </w:del>
      <w:r w:rsidR="00893977" w:rsidRPr="00FB1AFB">
        <w:t xml:space="preserve">interpretation and </w:t>
      </w:r>
      <w:ins w:id="895" w:author="Samane Shahpouri" w:date="2024-05-14T21:07:00Z" w16du:dateUtc="2024-05-14T19:07:00Z">
        <w:r w:rsidR="00983CC2" w:rsidRPr="00FB1AFB">
          <w:t xml:space="preserve">acceptable </w:t>
        </w:r>
      </w:ins>
      <w:r w:rsidR="00893977" w:rsidRPr="00FB1AFB">
        <w:t>quantitative analysis of PET scans</w:t>
      </w:r>
      <w:r w:rsidR="00D7619F" w:rsidRPr="00FB1AFB">
        <w:t xml:space="preserve"> </w:t>
      </w:r>
      <w:sdt>
        <w:sdtPr>
          <w:rPr>
            <w:color w:val="000000"/>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ins w:id="896" w:author="Samane Shahpouri" w:date="2024-05-19T17:37:00Z" w16du:dateUtc="2024-05-19T15:37:00Z">
            <w:r w:rsidR="00C21B46" w:rsidRPr="00C21B46">
              <w:rPr>
                <w:color w:val="000000"/>
              </w:rPr>
              <w:t>(11,12)</w:t>
            </w:r>
          </w:ins>
          <w:del w:id="897" w:author="Samane Shahpouri" w:date="2024-05-17T08:06:00Z" w16du:dateUtc="2024-05-17T06:06:00Z">
            <w:r w:rsidR="005C650F" w:rsidRPr="00FB1AFB" w:rsidDel="0011097D">
              <w:rPr>
                <w:color w:val="000000"/>
              </w:rPr>
              <w:delText>(7,8)</w:delText>
            </w:r>
          </w:del>
        </w:sdtContent>
      </w:sdt>
      <w:r w:rsidR="00A25658" w:rsidRPr="00FB1AFB">
        <w:t>.</w:t>
      </w:r>
      <w:ins w:id="898" w:author="Samane Shahpouri" w:date="2024-05-14T21:09:00Z" w16du:dateUtc="2024-05-14T19:09:00Z">
        <w:r w:rsidR="00983CC2" w:rsidRPr="00FB1AFB">
          <w:t xml:space="preserve"> </w:t>
        </w:r>
      </w:ins>
      <w:moveToRangeStart w:id="899" w:author="Samane Shahpouri" w:date="2024-05-14T21:09:00Z" w:name="move166613388"/>
      <w:moveTo w:id="900" w:author="Samane Shahpouri" w:date="2024-05-14T21:09:00Z" w16du:dateUtc="2024-05-14T19:09:00Z">
        <w:r w:rsidR="00983CC2" w:rsidRPr="00FB1AFB">
          <w:t xml:space="preserve">For an illustrative example, see Figure 1. </w:t>
        </w:r>
      </w:moveTo>
    </w:p>
    <w:moveToRangeEnd w:id="899"/>
    <w:p w14:paraId="5D5BA1BC" w14:textId="442CC53E" w:rsidR="00F802B2" w:rsidRPr="00FB1AFB" w:rsidRDefault="00983CC2" w:rsidP="00FB1AFB">
      <w:pPr>
        <w:rPr>
          <w:ins w:id="901" w:author="Samane Shahpouri" w:date="2024-05-15T06:28:00Z" w16du:dateUtc="2024-05-15T04:28:00Z"/>
        </w:rPr>
      </w:pPr>
      <w:ins w:id="902" w:author="Samane Shahpouri" w:date="2024-05-14T21:11:00Z" w16du:dateUtc="2024-05-14T19:11:00Z">
        <w:r w:rsidRPr="00FB1AFB">
          <w:t xml:space="preserve">ASC preformed </w:t>
        </w:r>
      </w:ins>
      <w:ins w:id="903" w:author="Samane Shahpouri" w:date="2024-05-14T21:12:00Z" w16du:dateUtc="2024-05-14T19:12:00Z">
        <w:r w:rsidRPr="00FB1AFB">
          <w:t xml:space="preserve">using </w:t>
        </w:r>
      </w:ins>
      <w:ins w:id="904" w:author="Samane Shahpouri" w:date="2024-05-14T21:13:00Z" w16du:dateUtc="2024-05-14T19:13:00Z">
        <w:r w:rsidRPr="00FB1AFB">
          <w:t xml:space="preserve">CT </w:t>
        </w:r>
      </w:ins>
      <w:ins w:id="905" w:author="Samane Shahpouri" w:date="2024-05-14T21:14:00Z" w16du:dateUtc="2024-05-14T19:14:00Z">
        <w:r w:rsidR="000113C7" w:rsidRPr="00FB1AFB">
          <w:t>scanner</w:t>
        </w:r>
      </w:ins>
      <w:ins w:id="906" w:author="Samane Shahpouri" w:date="2024-05-14T21:15:00Z" w16du:dateUtc="2024-05-14T19:15:00Z">
        <w:r w:rsidR="000113C7" w:rsidRPr="00FB1AFB">
          <w:t xml:space="preserve"> to model attenuation coefficient map</w:t>
        </w:r>
      </w:ins>
      <w:ins w:id="907" w:author="Samane Shahpouri" w:date="2024-05-14T21:23:00Z" w16du:dateUtc="2024-05-14T19:23:00Z">
        <w:r w:rsidR="000113C7" w:rsidRPr="00FB1AFB">
          <w:t xml:space="preserve">s </w:t>
        </w:r>
        <w:r w:rsidR="000113C7" w:rsidRPr="009C51B2">
          <w:rPr>
            <w:color w:val="1F1F1F"/>
            <w:rPrChange w:id="908" w:author="Samane Shahpouri" w:date="2024-05-19T17:32:00Z" w16du:dateUtc="2024-05-19T15:32:00Z">
              <w:rPr>
                <w:rFonts w:ascii="Georgia" w:hAnsi="Georgia"/>
                <w:color w:val="1F1F1F"/>
              </w:rPr>
            </w:rPrChange>
          </w:rPr>
          <w:t>(μ-maps)</w:t>
        </w:r>
      </w:ins>
      <w:ins w:id="909" w:author="Samane Shahpouri" w:date="2024-05-14T21:16:00Z" w16du:dateUtc="2024-05-14T19:16:00Z">
        <w:r w:rsidR="000113C7" w:rsidRPr="00FB1AFB">
          <w:t xml:space="preserve">. </w:t>
        </w:r>
      </w:ins>
      <w:ins w:id="910" w:author="Samane Shahpouri" w:date="2024-05-15T06:28:00Z" w16du:dateUtc="2024-05-15T04:28:00Z">
        <w:r w:rsidR="00F802B2" w:rsidRPr="00FB1AFB">
          <w:t xml:space="preserve">Typically, an unenhanced, low-dose CT scan is conducted alongside PET scans for ASC, and occasionally, a diagnostic CT scan with a contrast agent may serve the same function </w:t>
        </w:r>
      </w:ins>
      <w:customXmlInsRangeStart w:id="911" w:author="Samane Shahpouri" w:date="2024-05-15T06:28:00Z"/>
      <w:sdt>
        <w:sdtPr>
          <w:rPr>
            <w:color w:val="000000"/>
            <w:rPrChange w:id="912" w:author="Samane Shahpouri" w:date="2024-05-19T17:37:00Z" w16du:dateUtc="2024-05-19T15:37:00Z">
              <w:rPr>
                <w:rFonts w:asciiTheme="majorBidi" w:hAnsiTheme="majorBidi" w:cstheme="majorBidi"/>
                <w:color w:val="000000"/>
              </w:rPr>
            </w:rPrChange>
          </w:rPr>
          <w:tag w:val="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customXmlInsRangeEnd w:id="911"/>
          <w:ins w:id="913" w:author="Samane Shahpouri" w:date="2024-05-19T17:37:00Z" w16du:dateUtc="2024-05-19T15:37:00Z">
            <w:r w:rsidR="00C21B46" w:rsidRPr="00C21B46">
              <w:rPr>
                <w:color w:val="000000"/>
              </w:rPr>
              <w:t>(13,14)</w:t>
            </w:r>
          </w:ins>
          <w:customXmlInsRangeStart w:id="914" w:author="Samane Shahpouri" w:date="2024-05-15T06:28:00Z"/>
        </w:sdtContent>
      </w:sdt>
      <w:customXmlInsRangeEnd w:id="914"/>
      <w:ins w:id="915" w:author="Samane Shahpouri" w:date="2024-05-15T06:28:00Z" w16du:dateUtc="2024-05-15T04:28:00Z">
        <w:r w:rsidR="00F802B2" w:rsidRPr="00FB1AFB">
          <w:t>.</w:t>
        </w:r>
      </w:ins>
    </w:p>
    <w:p w14:paraId="468E1006" w14:textId="12B5A3DA" w:rsidR="00D7619F" w:rsidRPr="00FB1AFB" w:rsidRDefault="000113C7" w:rsidP="00FB1AFB">
      <w:pPr>
        <w:rPr>
          <w:ins w:id="916" w:author="Samane Shahpouri" w:date="2024-05-14T21:25:00Z" w16du:dateUtc="2024-05-14T19:25:00Z"/>
        </w:rPr>
      </w:pPr>
      <w:ins w:id="917" w:author="Samane Shahpouri" w:date="2024-05-14T21:16:00Z" w16du:dateUtc="2024-05-14T19:16:00Z">
        <w:r w:rsidRPr="00FB1AFB">
          <w:t xml:space="preserve">While </w:t>
        </w:r>
      </w:ins>
      <w:ins w:id="918" w:author="Samane Shahpouri" w:date="2024-05-14T21:17:00Z" w16du:dateUtc="2024-05-14T19:17:00Z">
        <w:r w:rsidRPr="00FB1AFB">
          <w:t xml:space="preserve">various </w:t>
        </w:r>
      </w:ins>
      <w:ins w:id="919" w:author="Samane Shahpouri" w:date="2024-05-14T21:25:00Z" w16du:dateUtc="2024-05-14T19:25:00Z">
        <w:r w:rsidR="00270869" w:rsidRPr="00FB1AFB">
          <w:t>research</w:t>
        </w:r>
      </w:ins>
      <w:ins w:id="920" w:author="Samane Shahpouri" w:date="2024-05-14T21:24:00Z" w16du:dateUtc="2024-05-14T19:24:00Z">
        <w:r w:rsidR="00270869" w:rsidRPr="00FB1AFB">
          <w:t xml:space="preserve"> </w:t>
        </w:r>
      </w:ins>
      <w:ins w:id="921" w:author="Samane Shahpouri" w:date="2024-05-14T21:25:00Z" w16du:dateUtc="2024-05-14T19:25:00Z">
        <w:r w:rsidR="00270869" w:rsidRPr="00FB1AFB">
          <w:t>has</w:t>
        </w:r>
      </w:ins>
      <w:ins w:id="922" w:author="Samane Shahpouri" w:date="2024-05-14T21:18:00Z" w16du:dateUtc="2024-05-14T19:18:00Z">
        <w:r w:rsidRPr="00FB1AFB">
          <w:t xml:space="preserve"> been done </w:t>
        </w:r>
      </w:ins>
      <w:ins w:id="923" w:author="Samane Shahpouri" w:date="2024-05-14T21:19:00Z" w16du:dateUtc="2024-05-14T19:19:00Z">
        <w:r w:rsidRPr="00FB1AFB">
          <w:t>to create</w:t>
        </w:r>
      </w:ins>
      <w:ins w:id="924" w:author="Samane Shahpouri" w:date="2024-05-14T21:28:00Z" w16du:dateUtc="2024-05-14T19:28:00Z">
        <w:r w:rsidR="00270869" w:rsidRPr="00FB1AFB">
          <w:t xml:space="preserve"> </w:t>
        </w:r>
      </w:ins>
      <w:ins w:id="925" w:author="Samane Shahpouri" w:date="2024-05-14T21:29:00Z" w16du:dateUtc="2024-05-14T19:29:00Z">
        <w:r w:rsidR="00270869" w:rsidRPr="009C51B2">
          <w:rPr>
            <w:color w:val="1F1F1F"/>
            <w:rPrChange w:id="926" w:author="Samane Shahpouri" w:date="2024-05-19T17:32:00Z" w16du:dateUtc="2024-05-19T15:32:00Z">
              <w:rPr>
                <w:rFonts w:ascii="Georgia" w:hAnsi="Georgia"/>
                <w:color w:val="1F1F1F"/>
              </w:rPr>
            </w:rPrChange>
          </w:rPr>
          <w:t>μ-maps</w:t>
        </w:r>
        <w:r w:rsidR="00270869" w:rsidRPr="00FB1AFB">
          <w:t xml:space="preserve"> </w:t>
        </w:r>
      </w:ins>
      <w:ins w:id="927" w:author="Samane Shahpouri" w:date="2024-05-14T21:19:00Z" w16du:dateUtc="2024-05-14T19:19:00Z">
        <w:r w:rsidRPr="00FB1AFB">
          <w:t xml:space="preserve">from </w:t>
        </w:r>
      </w:ins>
      <w:ins w:id="928" w:author="Samane Shahpouri" w:date="2024-05-14T21:20:00Z" w16du:dateUtc="2024-05-14T19:20:00Z">
        <w:r w:rsidRPr="00FB1AFB">
          <w:t xml:space="preserve">proton density information, </w:t>
        </w:r>
      </w:ins>
      <w:ins w:id="929" w:author="Samane Shahpouri" w:date="2024-05-14T21:22:00Z" w16du:dateUtc="2024-05-14T19:22:00Z">
        <w:r w:rsidRPr="00FB1AFB">
          <w:t>ASC</w:t>
        </w:r>
      </w:ins>
      <w:ins w:id="930" w:author="Samane Shahpouri" w:date="2024-05-14T21:26:00Z" w16du:dateUtc="2024-05-14T19:26:00Z">
        <w:r w:rsidR="00270869" w:rsidRPr="00FB1AFB">
          <w:t xml:space="preserve"> has</w:t>
        </w:r>
      </w:ins>
      <w:ins w:id="931" w:author="Samane Shahpouri" w:date="2024-05-14T21:22:00Z" w16du:dateUtc="2024-05-14T19:22:00Z">
        <w:r w:rsidRPr="00FB1AFB">
          <w:t xml:space="preserve"> </w:t>
        </w:r>
      </w:ins>
      <w:ins w:id="932" w:author="Samane Shahpouri" w:date="2024-05-14T21:26:00Z" w16du:dateUtc="2024-05-14T19:26:00Z">
        <w:r w:rsidR="00270869" w:rsidRPr="00FB1AFB">
          <w:t>remained</w:t>
        </w:r>
      </w:ins>
      <w:ins w:id="933" w:author="Samane Shahpouri" w:date="2024-05-14T21:22:00Z" w16du:dateUtc="2024-05-14T19:22:00Z">
        <w:r w:rsidRPr="00FB1AFB">
          <w:t xml:space="preserve"> a challenge in </w:t>
        </w:r>
      </w:ins>
      <w:ins w:id="934" w:author="Samane Shahpouri" w:date="2024-05-14T22:19:00Z" w16du:dateUtc="2024-05-14T20:19:00Z">
        <w:r w:rsidR="00862939" w:rsidRPr="009C51B2">
          <w:rPr>
            <w:color w:val="1F1F1F"/>
            <w:rPrChange w:id="935" w:author="Samane Shahpouri" w:date="2024-05-19T17:32:00Z" w16du:dateUtc="2024-05-19T15:32:00Z">
              <w:rPr>
                <w:rFonts w:ascii="Georgia" w:hAnsi="Georgia"/>
                <w:color w:val="1F1F1F"/>
              </w:rPr>
            </w:rPrChange>
          </w:rPr>
          <w:t>MRI-based AC</w:t>
        </w:r>
      </w:ins>
      <w:ins w:id="936" w:author="Samane Shahpouri" w:date="2024-05-14T21:22:00Z" w16du:dateUtc="2024-05-14T19:22:00Z">
        <w:r w:rsidRPr="00FB1AFB">
          <w:t>.</w:t>
        </w:r>
      </w:ins>
    </w:p>
    <w:p w14:paraId="19B4B6C1" w14:textId="146412EB" w:rsidR="00270869" w:rsidRPr="009C51B2" w:rsidDel="00CD08BB" w:rsidRDefault="00270869">
      <w:pPr>
        <w:rPr>
          <w:del w:id="937" w:author="Samane Shahpouri" w:date="2024-05-14T22:41:00Z" w16du:dateUtc="2024-05-14T20:41:00Z"/>
          <w:rFonts w:asciiTheme="majorBidi" w:hAnsiTheme="majorBidi" w:cstheme="majorBidi"/>
          <w:sz w:val="24"/>
          <w:szCs w:val="24"/>
          <w:rPrChange w:id="938" w:author="Samane Shahpouri" w:date="2024-05-19T17:32:00Z" w16du:dateUtc="2024-05-19T15:32:00Z">
            <w:rPr>
              <w:del w:id="939" w:author="Samane Shahpouri" w:date="2024-05-14T22:41:00Z" w16du:dateUtc="2024-05-14T20:41:00Z"/>
            </w:rPr>
          </w:rPrChange>
        </w:rPr>
        <w:pPrChange w:id="940" w:author="Samane Shahpouri" w:date="2024-05-14T21:05:00Z" w16du:dateUtc="2024-05-14T19:05:00Z">
          <w:pPr>
            <w:jc w:val="both"/>
          </w:pPr>
        </w:pPrChange>
      </w:pPr>
    </w:p>
    <w:p w14:paraId="0299FA77" w14:textId="0F3E13A9" w:rsidR="001C7ACD" w:rsidRPr="00FB1AFB" w:rsidRDefault="00862939" w:rsidP="00FB1AFB">
      <w:pPr>
        <w:rPr>
          <w:ins w:id="941" w:author="Samane Shahpouri" w:date="2024-05-14T22:30:00Z" w16du:dateUtc="2024-05-14T20:30:00Z"/>
        </w:rPr>
      </w:pPr>
      <w:ins w:id="942" w:author="Samane Shahpouri" w:date="2024-05-14T22:23:00Z" w16du:dateUtc="2024-05-14T20:23:00Z">
        <w:r w:rsidRPr="00FB1AFB">
          <w:rPr>
            <w:color w:val="0D0D0D"/>
          </w:rPr>
          <w:t xml:space="preserve">Despite the implementation of </w:t>
        </w:r>
      </w:ins>
      <w:ins w:id="943" w:author="Samane Shahpouri" w:date="2024-05-14T22:27:00Z" w16du:dateUtc="2024-05-14T20:27:00Z">
        <w:r w:rsidRPr="00FB1AFB">
          <w:rPr>
            <w:color w:val="0D0D0D"/>
          </w:rPr>
          <w:t xml:space="preserve">CT or MRI </w:t>
        </w:r>
      </w:ins>
      <w:ins w:id="944" w:author="Samane Shahpouri" w:date="2024-05-14T22:28:00Z" w16du:dateUtc="2024-05-14T20:28:00Z">
        <w:r w:rsidRPr="00FB1AFB">
          <w:rPr>
            <w:color w:val="0D0D0D"/>
          </w:rPr>
          <w:t>for ASC</w:t>
        </w:r>
      </w:ins>
      <w:ins w:id="945" w:author="Samane Shahpouri" w:date="2024-05-14T22:23:00Z" w16du:dateUtc="2024-05-14T20:23:00Z">
        <w:r w:rsidRPr="009C51B2">
          <w:rPr>
            <w:rPrChange w:id="946" w:author="Samane Shahpouri" w:date="2024-05-19T17:32:00Z" w16du:dateUtc="2024-05-19T15:32:00Z">
              <w:rPr>
                <w:highlight w:val="yellow"/>
              </w:rPr>
            </w:rPrChange>
          </w:rPr>
          <w:t xml:space="preserve">, </w:t>
        </w:r>
      </w:ins>
      <w:del w:id="947" w:author="Isaac Shiri Lord" w:date="2024-05-12T18:14:00Z">
        <w:r w:rsidR="00A25658" w:rsidRPr="00FB1AFB" w:rsidDel="00E85A62">
          <w:delText>Artefacts</w:delText>
        </w:r>
        <w:r w:rsidR="00D7619F" w:rsidRPr="00FB1AFB" w:rsidDel="00E85A62">
          <w:delText xml:space="preserve"> </w:delText>
        </w:r>
      </w:del>
      <w:ins w:id="948" w:author="Isaac Shiri Lord" w:date="2024-05-12T18:14:00Z">
        <w:del w:id="949" w:author="Samane Shahpouri" w:date="2024-05-14T22:24:00Z" w16du:dateUtc="2024-05-14T20:24:00Z">
          <w:r w:rsidR="00E85A62" w:rsidRPr="00FB1AFB" w:rsidDel="00862939">
            <w:delText>A</w:delText>
          </w:r>
        </w:del>
      </w:ins>
      <w:ins w:id="950" w:author="Samane Shahpouri" w:date="2024-05-14T22:24:00Z" w16du:dateUtc="2024-05-14T20:24:00Z">
        <w:r w:rsidRPr="009C51B2">
          <w:rPr>
            <w:rPrChange w:id="951" w:author="Samane Shahpouri" w:date="2024-05-19T17:32:00Z" w16du:dateUtc="2024-05-19T15:32:00Z">
              <w:rPr>
                <w:highlight w:val="yellow"/>
              </w:rPr>
            </w:rPrChange>
          </w:rPr>
          <w:t>a</w:t>
        </w:r>
      </w:ins>
      <w:ins w:id="952" w:author="Isaac Shiri Lord" w:date="2024-05-12T18:14:00Z">
        <w:r w:rsidR="00E85A62" w:rsidRPr="00FB1AFB">
          <w:t>rtifacts</w:t>
        </w:r>
      </w:ins>
      <w:ins w:id="953" w:author="Samane Shahpouri" w:date="2024-05-14T22:24:00Z" w16du:dateUtc="2024-05-14T20:24:00Z">
        <w:r w:rsidRPr="009C51B2">
          <w:rPr>
            <w:rPrChange w:id="954" w:author="Samane Shahpouri" w:date="2024-05-19T17:32:00Z" w16du:dateUtc="2024-05-19T15:32:00Z">
              <w:rPr>
                <w:highlight w:val="yellow"/>
              </w:rPr>
            </w:rPrChange>
          </w:rPr>
          <w:t>, which are</w:t>
        </w:r>
      </w:ins>
      <w:ins w:id="955" w:author="Isaac Shiri Lord" w:date="2024-05-12T18:14:00Z">
        <w:del w:id="956" w:author="Samane Shahpouri" w:date="2024-05-14T22:23:00Z" w16du:dateUtc="2024-05-14T20:23:00Z">
          <w:r w:rsidR="00E85A62" w:rsidRPr="00FB1AFB" w:rsidDel="00862939">
            <w:delText xml:space="preserve"> </w:delText>
          </w:r>
        </w:del>
      </w:ins>
      <w:del w:id="957" w:author="Samane Shahpouri" w:date="2024-05-14T22:23:00Z" w16du:dateUtc="2024-05-14T20:23:00Z">
        <w:r w:rsidR="00D7619F" w:rsidRPr="00FB1AFB" w:rsidDel="00862939">
          <w:delText>in PET imaging are</w:delText>
        </w:r>
      </w:del>
      <w:r w:rsidR="00D7619F" w:rsidRPr="00FB1AFB">
        <w:t xml:space="preserve"> anomalies in the final images </w:t>
      </w:r>
      <w:ins w:id="958" w:author="Samane Shahpouri" w:date="2024-05-14T22:24:00Z" w16du:dateUtc="2024-05-14T20:24:00Z">
        <w:r w:rsidRPr="009C51B2">
          <w:rPr>
            <w:rPrChange w:id="959" w:author="Samane Shahpouri" w:date="2024-05-19T17:32:00Z" w16du:dateUtc="2024-05-19T15:32:00Z">
              <w:rPr>
                <w:highlight w:val="yellow"/>
              </w:rPr>
            </w:rPrChange>
          </w:rPr>
          <w:t xml:space="preserve">and </w:t>
        </w:r>
      </w:ins>
      <w:del w:id="960" w:author="Samane Shahpouri" w:date="2024-05-14T22:24:00Z" w16du:dateUtc="2024-05-14T20:24:00Z">
        <w:r w:rsidR="00D7619F" w:rsidRPr="00FB1AFB" w:rsidDel="00862939">
          <w:delText xml:space="preserve">that </w:delText>
        </w:r>
      </w:del>
      <w:r w:rsidR="00D7619F" w:rsidRPr="00FB1AFB">
        <w:t xml:space="preserve">do not correspond to the </w:t>
      </w:r>
      <w:del w:id="961" w:author="Samane Shahpouri" w:date="2024-05-14T22:25:00Z" w16du:dateUtc="2024-05-14T20:25:00Z">
        <w:r w:rsidR="00D7619F" w:rsidRPr="00FB1AFB" w:rsidDel="00862939">
          <w:delText xml:space="preserve">true </w:delText>
        </w:r>
      </w:del>
      <w:ins w:id="962" w:author="Samane Shahpouri" w:date="2024-05-14T22:25:00Z" w16du:dateUtc="2024-05-14T20:25:00Z">
        <w:r w:rsidRPr="009C51B2">
          <w:rPr>
            <w:rPrChange w:id="963" w:author="Samane Shahpouri" w:date="2024-05-19T17:32:00Z" w16du:dateUtc="2024-05-19T15:32:00Z">
              <w:rPr>
                <w:highlight w:val="yellow"/>
              </w:rPr>
            </w:rPrChange>
          </w:rPr>
          <w:t>authentic</w:t>
        </w:r>
        <w:r w:rsidRPr="00FB1AFB">
          <w:t xml:space="preserve"> </w:t>
        </w:r>
      </w:ins>
      <w:del w:id="964" w:author="Samane Shahpouri" w:date="2024-05-14T22:25:00Z" w16du:dateUtc="2024-05-14T20:25:00Z">
        <w:r w:rsidR="00D7619F" w:rsidRPr="00FB1AFB" w:rsidDel="00862939">
          <w:delText xml:space="preserve">distribution of the </w:delText>
        </w:r>
      </w:del>
      <w:r w:rsidR="00D7619F" w:rsidRPr="00FB1AFB">
        <w:t>radiotracer</w:t>
      </w:r>
      <w:ins w:id="965" w:author="Samane Shahpouri" w:date="2024-05-14T22:25:00Z" w16du:dateUtc="2024-05-14T20:25:00Z">
        <w:r w:rsidRPr="009C51B2">
          <w:rPr>
            <w:rPrChange w:id="966" w:author="Samane Shahpouri" w:date="2024-05-19T17:32:00Z" w16du:dateUtc="2024-05-19T15:32:00Z">
              <w:rPr>
                <w:highlight w:val="yellow"/>
              </w:rPr>
            </w:rPrChange>
          </w:rPr>
          <w:t xml:space="preserve"> distribution</w:t>
        </w:r>
      </w:ins>
      <w:r w:rsidR="00D7619F" w:rsidRPr="00FB1AFB">
        <w:t xml:space="preserve"> within </w:t>
      </w:r>
      <w:commentRangeStart w:id="967"/>
      <w:r w:rsidR="00D7619F" w:rsidRPr="00FB1AFB">
        <w:t>the body</w:t>
      </w:r>
      <w:ins w:id="968" w:author="Samane Shahpouri" w:date="2024-05-14T22:26:00Z" w16du:dateUtc="2024-05-14T20:26:00Z">
        <w:r w:rsidRPr="009C51B2">
          <w:rPr>
            <w:rPrChange w:id="969" w:author="Samane Shahpouri" w:date="2024-05-19T17:32:00Z" w16du:dateUtc="2024-05-19T15:32:00Z">
              <w:rPr>
                <w:highlight w:val="yellow"/>
              </w:rPr>
            </w:rPrChange>
          </w:rPr>
          <w:t>, can still occur</w:t>
        </w:r>
      </w:ins>
      <w:ins w:id="970" w:author="Samane Shahpouri" w:date="2024-05-15T10:53:00Z" w16du:dateUtc="2024-05-15T08:53:00Z">
        <w:r w:rsidR="004B61E2" w:rsidRPr="00FB1AFB">
          <w:t xml:space="preserve"> </w:t>
        </w:r>
      </w:ins>
      <w:customXmlInsRangeStart w:id="971" w:author="Samane Shahpouri" w:date="2024-05-15T10:53:00Z"/>
      <w:sdt>
        <w:sdtPr>
          <w:rPr>
            <w:color w:val="000000"/>
            <w:rPrChange w:id="972" w:author="Samane Shahpouri" w:date="2024-05-19T17:37:00Z" w16du:dateUtc="2024-05-19T15:37:00Z">
              <w:rPr>
                <w:rFonts w:asciiTheme="majorBidi" w:hAnsiTheme="majorBidi" w:cstheme="majorBidi"/>
                <w:color w:val="000000"/>
              </w:rPr>
            </w:rPrChange>
          </w:rPr>
          <w:tag w:val="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customXmlInsRangeEnd w:id="971"/>
          <w:ins w:id="973" w:author="Samane Shahpouri" w:date="2024-05-19T17:37:00Z" w16du:dateUtc="2024-05-19T15:37:00Z">
            <w:r w:rsidR="00C21B46" w:rsidRPr="00C21B46">
              <w:rPr>
                <w:color w:val="000000"/>
              </w:rPr>
              <w:t>(15–18)</w:t>
            </w:r>
          </w:ins>
          <w:customXmlInsRangeStart w:id="974" w:author="Samane Shahpouri" w:date="2024-05-15T10:53:00Z"/>
        </w:sdtContent>
      </w:sdt>
      <w:customXmlInsRangeEnd w:id="974"/>
      <w:ins w:id="975" w:author="Samane Shahpouri" w:date="2024-05-15T10:53:00Z" w16du:dateUtc="2024-05-15T08:53:00Z">
        <w:r w:rsidR="004B61E2" w:rsidRPr="009C51B2">
          <w:rPr>
            <w:rPrChange w:id="976" w:author="Samane Shahpouri" w:date="2024-05-19T17:32:00Z" w16du:dateUtc="2024-05-19T15:32:00Z">
              <w:rPr>
                <w:highlight w:val="yellow"/>
              </w:rPr>
            </w:rPrChange>
          </w:rPr>
          <w:t>.</w:t>
        </w:r>
      </w:ins>
      <w:ins w:id="977" w:author="Samane Shahpouri" w:date="2024-05-14T22:26:00Z" w16du:dateUtc="2024-05-14T20:26:00Z">
        <w:r w:rsidRPr="009C51B2">
          <w:rPr>
            <w:rPrChange w:id="978" w:author="Samane Shahpouri" w:date="2024-05-19T17:32:00Z" w16du:dateUtc="2024-05-19T15:32:00Z">
              <w:rPr>
                <w:highlight w:val="yellow"/>
              </w:rPr>
            </w:rPrChange>
          </w:rPr>
          <w:t xml:space="preserve"> </w:t>
        </w:r>
      </w:ins>
      <w:del w:id="979" w:author="Samane Shahpouri" w:date="2024-05-14T22:26:00Z" w16du:dateUtc="2024-05-14T20:26:00Z">
        <w:r w:rsidR="00D7619F" w:rsidRPr="00FB1AFB" w:rsidDel="00862939">
          <w:delText xml:space="preserve">. </w:delText>
        </w:r>
        <w:commentRangeEnd w:id="967"/>
        <w:r w:rsidR="00E85A62" w:rsidRPr="009C51B2" w:rsidDel="00862939">
          <w:rPr>
            <w:rStyle w:val="CommentReference"/>
            <w:rFonts w:asciiTheme="majorBidi" w:hAnsiTheme="majorBidi" w:cstheme="majorBidi"/>
            <w:sz w:val="24"/>
            <w:szCs w:val="24"/>
            <w:rPrChange w:id="980" w:author="Samane Shahpouri" w:date="2024-05-19T17:32:00Z" w16du:dateUtc="2024-05-19T15:32:00Z">
              <w:rPr>
                <w:rStyle w:val="CommentReference"/>
                <w:sz w:val="22"/>
                <w:szCs w:val="22"/>
              </w:rPr>
            </w:rPrChange>
          </w:rPr>
          <w:commentReference w:id="967"/>
        </w:r>
        <w:r w:rsidR="00D7619F" w:rsidRPr="00FB1AFB" w:rsidDel="00862939">
          <w:delText>T</w:delText>
        </w:r>
      </w:del>
      <w:del w:id="981" w:author="Samane Shahpouri" w:date="2024-05-14T22:27:00Z" w16du:dateUtc="2024-05-14T20:27:00Z">
        <w:r w:rsidR="00D7619F" w:rsidRPr="00FB1AFB" w:rsidDel="00862939">
          <w:delText xml:space="preserve">hese can be caused by </w:delText>
        </w:r>
        <w:r w:rsidR="00E85A62" w:rsidRPr="00FB1AFB" w:rsidDel="00862939">
          <w:delText>various</w:delText>
        </w:r>
        <w:r w:rsidR="00D7619F" w:rsidRPr="00FB1AFB" w:rsidDel="00862939">
          <w:delText xml:space="preserve"> factors, including p</w:delText>
        </w:r>
      </w:del>
      <w:ins w:id="982" w:author="Samane Shahpouri" w:date="2024-05-14T22:27:00Z" w16du:dateUtc="2024-05-14T20:27:00Z">
        <w:r w:rsidRPr="009C51B2">
          <w:rPr>
            <w:rPrChange w:id="983" w:author="Samane Shahpouri" w:date="2024-05-19T17:32:00Z" w16du:dateUtc="2024-05-19T15:32:00Z">
              <w:rPr>
                <w:highlight w:val="yellow"/>
              </w:rPr>
            </w:rPrChange>
          </w:rPr>
          <w:t>P</w:t>
        </w:r>
      </w:ins>
      <w:r w:rsidR="00D7619F" w:rsidRPr="00FB1AFB">
        <w:t>atient motion</w:t>
      </w:r>
      <w:ins w:id="984" w:author="Samane Shahpouri" w:date="2024-05-14T22:27:00Z" w16du:dateUtc="2024-05-14T20:27:00Z">
        <w:r w:rsidRPr="009C51B2">
          <w:rPr>
            <w:rPrChange w:id="985" w:author="Samane Shahpouri" w:date="2024-05-19T17:32:00Z" w16du:dateUtc="2024-05-19T15:32:00Z">
              <w:rPr>
                <w:highlight w:val="yellow"/>
              </w:rPr>
            </w:rPrChange>
          </w:rPr>
          <w:t xml:space="preserve"> during or between two scans</w:t>
        </w:r>
      </w:ins>
      <w:r w:rsidR="00D7619F" w:rsidRPr="00FB1AFB">
        <w:t xml:space="preserve">, </w:t>
      </w:r>
      <w:ins w:id="986" w:author="Samane Shahpouri" w:date="2024-05-14T22:31:00Z" w16du:dateUtc="2024-05-14T20:31:00Z">
        <w:r w:rsidR="001C7ACD" w:rsidRPr="00FB1AFB">
          <w:t xml:space="preserve">complicate </w:t>
        </w:r>
      </w:ins>
      <w:ins w:id="987" w:author="Samane Shahpouri" w:date="2024-05-14T22:30:00Z" w16du:dateUtc="2024-05-14T20:30:00Z">
        <w:r w:rsidR="001C7ACD" w:rsidRPr="00FB1AFB">
          <w:t xml:space="preserve">alignment of PET with Computed Tomography (CT) or MR images, </w:t>
        </w:r>
      </w:ins>
      <w:ins w:id="988" w:author="Samane Shahpouri" w:date="2024-05-14T22:31:00Z" w16du:dateUtc="2024-05-14T20:31:00Z">
        <w:r w:rsidR="001C7ACD" w:rsidRPr="00FB1AFB">
          <w:t>cause</w:t>
        </w:r>
      </w:ins>
      <w:ins w:id="989" w:author="Samane Shahpouri" w:date="2024-05-14T22:30:00Z" w16du:dateUtc="2024-05-14T20:30:00Z">
        <w:r w:rsidR="001C7ACD" w:rsidRPr="00FB1AFB">
          <w:t xml:space="preserve"> mismatch, misregistration, or motion artifacts</w:t>
        </w:r>
      </w:ins>
      <w:ins w:id="990" w:author="Samane Shahpouri" w:date="2024-05-15T11:25:00Z" w16du:dateUtc="2024-05-15T09:25:00Z">
        <w:r w:rsidR="007F246A" w:rsidRPr="009C51B2">
          <w:rPr>
            <w:rPrChange w:id="991" w:author="Samane Shahpouri" w:date="2024-05-19T17:32:00Z" w16du:dateUtc="2024-05-19T15:32:00Z">
              <w:rPr>
                <w:highlight w:val="yellow"/>
              </w:rPr>
            </w:rPrChange>
          </w:rPr>
          <w:t xml:space="preserve"> </w:t>
        </w:r>
      </w:ins>
      <w:customXmlInsRangeStart w:id="992" w:author="Samane Shahpouri" w:date="2024-05-15T11:25:00Z"/>
      <w:sdt>
        <w:sdtPr>
          <w:rPr>
            <w:color w:val="000000"/>
            <w:rPrChange w:id="993" w:author="Samane Shahpouri" w:date="2024-05-19T17:37:00Z" w16du:dateUtc="2024-05-19T15:37:00Z">
              <w:rPr>
                <w:rFonts w:asciiTheme="majorBidi" w:hAnsiTheme="majorBidi" w:cstheme="majorBidi"/>
                <w:color w:val="000000"/>
              </w:rPr>
            </w:rPrChange>
          </w:rPr>
          <w:tag w:val="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customXmlInsRangeEnd w:id="992"/>
          <w:ins w:id="994" w:author="Samane Shahpouri" w:date="2024-05-19T17:37:00Z" w16du:dateUtc="2024-05-19T15:37:00Z">
            <w:r w:rsidR="00C21B46" w:rsidRPr="00C21B46">
              <w:rPr>
                <w:color w:val="000000"/>
              </w:rPr>
              <w:t>(15,16,19,20)</w:t>
            </w:r>
          </w:ins>
          <w:customXmlInsRangeStart w:id="995" w:author="Samane Shahpouri" w:date="2024-05-15T11:25:00Z"/>
        </w:sdtContent>
      </w:sdt>
      <w:customXmlInsRangeEnd w:id="995"/>
      <w:ins w:id="996" w:author="Samane Shahpouri" w:date="2024-05-14T22:32:00Z" w16du:dateUtc="2024-05-14T20:32:00Z">
        <w:r w:rsidR="001C7ACD" w:rsidRPr="00FB1AFB">
          <w:t xml:space="preserve">. Moreover, </w:t>
        </w:r>
      </w:ins>
      <w:ins w:id="997" w:author="Samane Shahpouri" w:date="2024-05-14T22:36:00Z" w16du:dateUtc="2024-05-14T20:36:00Z">
        <w:r w:rsidR="001C7ACD" w:rsidRPr="00FB1AFB">
          <w:t xml:space="preserve">in CT-based ASC, </w:t>
        </w:r>
      </w:ins>
      <w:ins w:id="998" w:author="Samane Shahpouri" w:date="2024-05-14T22:39:00Z" w16du:dateUtc="2024-05-14T20:39:00Z">
        <w:r w:rsidR="00CD08BB" w:rsidRPr="00FB1AFB">
          <w:t>Neighbouring</w:t>
        </w:r>
      </w:ins>
      <w:ins w:id="999" w:author="Samane Shahpouri" w:date="2024-05-14T22:34:00Z" w16du:dateUtc="2024-05-14T20:34:00Z">
        <w:r w:rsidR="001C7ACD" w:rsidRPr="00FB1AFB">
          <w:t xml:space="preserve"> area</w:t>
        </w:r>
      </w:ins>
      <w:ins w:id="1000" w:author="Samane Shahpouri" w:date="2024-05-14T22:37:00Z" w16du:dateUtc="2024-05-14T20:37:00Z">
        <w:r w:rsidR="001C7ACD" w:rsidRPr="00FB1AFB">
          <w:t>s</w:t>
        </w:r>
      </w:ins>
      <w:ins w:id="1001" w:author="Samane Shahpouri" w:date="2024-05-14T22:34:00Z" w16du:dateUtc="2024-05-14T20:34:00Z">
        <w:r w:rsidR="001C7ACD" w:rsidRPr="00FB1AFB">
          <w:t xml:space="preserve"> to </w:t>
        </w:r>
      </w:ins>
      <w:ins w:id="1002" w:author="Samane Shahpouri" w:date="2024-05-14T22:35:00Z" w16du:dateUtc="2024-05-14T20:35:00Z">
        <w:r w:rsidR="001C7ACD" w:rsidRPr="00FB1AFB">
          <w:t xml:space="preserve">high-activity organs such as kidney, bladder might </w:t>
        </w:r>
      </w:ins>
      <w:ins w:id="1003" w:author="Samane Shahpouri" w:date="2024-05-14T22:36:00Z" w16du:dateUtc="2024-05-14T20:36:00Z">
        <w:r w:rsidR="001C7ACD" w:rsidRPr="00FB1AFB">
          <w:t>assign to negative or zero values</w:t>
        </w:r>
      </w:ins>
      <w:ins w:id="1004" w:author="Samane Shahpouri" w:date="2024-05-14T22:39:00Z" w16du:dateUtc="2024-05-14T20:39:00Z">
        <w:r w:rsidR="00CD08BB" w:rsidRPr="00FB1AFB">
          <w:t>, leading to halo artifacts in clinical observations</w:t>
        </w:r>
      </w:ins>
      <w:ins w:id="1005" w:author="Samane Shahpouri" w:date="2024-05-15T10:54:00Z" w16du:dateUtc="2024-05-15T08:54:00Z">
        <w:r w:rsidR="004B61E2" w:rsidRPr="009C51B2">
          <w:rPr>
            <w:rPrChange w:id="1006" w:author="Samane Shahpouri" w:date="2024-05-19T17:32:00Z" w16du:dateUtc="2024-05-19T15:32:00Z">
              <w:rPr>
                <w:highlight w:val="yellow"/>
              </w:rPr>
            </w:rPrChange>
          </w:rPr>
          <w:t xml:space="preserve"> </w:t>
        </w:r>
      </w:ins>
      <w:customXmlInsRangeStart w:id="1007" w:author="Samane Shahpouri" w:date="2024-05-15T10:54:00Z"/>
      <w:sdt>
        <w:sdtPr>
          <w:rPr>
            <w:color w:val="000000"/>
            <w:rPrChange w:id="1008" w:author="Samane Shahpouri" w:date="2024-05-19T17:37:00Z" w16du:dateUtc="2024-05-19T15:37:00Z">
              <w:rPr>
                <w:rFonts w:asciiTheme="majorBidi" w:hAnsiTheme="majorBidi" w:cstheme="majorBidi"/>
                <w:color w:val="000000"/>
              </w:rPr>
            </w:rPrChange>
          </w:rPr>
          <w:tag w:val="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customXmlInsRangeEnd w:id="1007"/>
          <w:ins w:id="1009" w:author="Samane Shahpouri" w:date="2024-05-19T17:37:00Z" w16du:dateUtc="2024-05-19T15:37:00Z">
            <w:r w:rsidR="00C21B46" w:rsidRPr="00C21B46">
              <w:rPr>
                <w:color w:val="000000"/>
              </w:rPr>
              <w:t>(21,22)</w:t>
            </w:r>
          </w:ins>
          <w:customXmlInsRangeStart w:id="1010" w:author="Samane Shahpouri" w:date="2024-05-15T10:54:00Z"/>
        </w:sdtContent>
      </w:sdt>
      <w:customXmlInsRangeEnd w:id="1010"/>
      <w:ins w:id="1011" w:author="Samane Shahpouri" w:date="2024-05-15T10:54:00Z" w16du:dateUtc="2024-05-15T08:54:00Z">
        <w:r w:rsidR="004B61E2" w:rsidRPr="009C51B2">
          <w:rPr>
            <w:rPrChange w:id="1012" w:author="Samane Shahpouri" w:date="2024-05-19T17:32:00Z" w16du:dateUtc="2024-05-19T15:32:00Z">
              <w:rPr>
                <w:highlight w:val="yellow"/>
              </w:rPr>
            </w:rPrChange>
          </w:rPr>
          <w:t>.</w:t>
        </w:r>
      </w:ins>
    </w:p>
    <w:p w14:paraId="53099B1B" w14:textId="24B25D0A" w:rsidR="00D7619F" w:rsidRPr="009C51B2" w:rsidDel="00E66362" w:rsidRDefault="00D7619F">
      <w:pPr>
        <w:rPr>
          <w:del w:id="1013" w:author="Samane Shahpouri" w:date="2024-05-15T11:55:00Z" w16du:dateUtc="2024-05-15T09:55:00Z"/>
          <w:rFonts w:asciiTheme="majorBidi" w:hAnsiTheme="majorBidi" w:cstheme="majorBidi"/>
          <w:sz w:val="24"/>
          <w:szCs w:val="24"/>
          <w:highlight w:val="blue"/>
          <w:rPrChange w:id="1014" w:author="Samane Shahpouri" w:date="2024-05-19T17:32:00Z" w16du:dateUtc="2024-05-19T15:32:00Z">
            <w:rPr>
              <w:del w:id="1015" w:author="Samane Shahpouri" w:date="2024-05-15T11:55:00Z" w16du:dateUtc="2024-05-15T09:55:00Z"/>
            </w:rPr>
          </w:rPrChange>
        </w:rPr>
        <w:pPrChange w:id="1016" w:author="Samane Shahpouri" w:date="2024-05-13T08:52:00Z" w16du:dateUtc="2024-05-13T06:52:00Z">
          <w:pPr>
            <w:jc w:val="both"/>
          </w:pPr>
        </w:pPrChange>
      </w:pPr>
      <w:del w:id="1017" w:author="Samane Shahpouri" w:date="2024-05-15T11:55:00Z" w16du:dateUtc="2024-05-15T09:55:00Z">
        <w:r w:rsidRPr="009C51B2" w:rsidDel="00E66362">
          <w:rPr>
            <w:rFonts w:asciiTheme="majorBidi" w:hAnsiTheme="majorBidi" w:cstheme="majorBidi"/>
            <w:sz w:val="24"/>
            <w:szCs w:val="24"/>
            <w:highlight w:val="blue"/>
            <w:rPrChange w:id="1018" w:author="Samane Shahpouri" w:date="2024-05-19T17:32:00Z" w16du:dateUtc="2024-05-19T15:32:00Z">
              <w:rPr/>
            </w:rPrChange>
          </w:rPr>
          <w:delText xml:space="preserve">improper scanner calibration, and physiological processes </w:delText>
        </w:r>
        <w:r w:rsidR="00E85A62" w:rsidRPr="009C51B2" w:rsidDel="00E66362">
          <w:rPr>
            <w:rFonts w:asciiTheme="majorBidi" w:hAnsiTheme="majorBidi" w:cstheme="majorBidi"/>
            <w:sz w:val="24"/>
            <w:szCs w:val="24"/>
            <w:highlight w:val="blue"/>
            <w:rPrChange w:id="1019" w:author="Samane Shahpouri" w:date="2024-05-19T17:32:00Z" w16du:dateUtc="2024-05-19T15:32:00Z">
              <w:rPr/>
            </w:rPrChange>
          </w:rPr>
          <w:delText>interfering</w:delText>
        </w:r>
        <w:r w:rsidRPr="009C51B2" w:rsidDel="00E66362">
          <w:rPr>
            <w:rFonts w:asciiTheme="majorBidi" w:hAnsiTheme="majorBidi" w:cstheme="majorBidi"/>
            <w:sz w:val="24"/>
            <w:szCs w:val="24"/>
            <w:highlight w:val="blue"/>
            <w:rPrChange w:id="1020" w:author="Samane Shahpouri" w:date="2024-05-19T17:32:00Z" w16du:dateUtc="2024-05-19T15:32:00Z">
              <w:rPr/>
            </w:rPrChange>
          </w:rPr>
          <w:delText xml:space="preserve"> with signal acquisition. </w:delText>
        </w:r>
        <w:r w:rsidR="00A25658" w:rsidRPr="009C51B2" w:rsidDel="00E66362">
          <w:rPr>
            <w:rFonts w:asciiTheme="majorBidi" w:hAnsiTheme="majorBidi" w:cstheme="majorBidi"/>
            <w:sz w:val="24"/>
            <w:szCs w:val="24"/>
            <w:highlight w:val="blue"/>
            <w:rPrChange w:id="1021" w:author="Samane Shahpouri" w:date="2024-05-19T17:32:00Z" w16du:dateUtc="2024-05-19T15:32:00Z">
              <w:rPr/>
            </w:rPrChange>
          </w:rPr>
          <w:delText>Artefacts</w:delText>
        </w:r>
        <w:r w:rsidRPr="009C51B2" w:rsidDel="00E66362">
          <w:rPr>
            <w:rFonts w:asciiTheme="majorBidi" w:hAnsiTheme="majorBidi" w:cstheme="majorBidi"/>
            <w:sz w:val="24"/>
            <w:szCs w:val="24"/>
            <w:highlight w:val="blue"/>
            <w:rPrChange w:id="1022" w:author="Samane Shahpouri" w:date="2024-05-19T17:32:00Z" w16du:dateUtc="2024-05-19T15:32:00Z">
              <w:rPr/>
            </w:rPrChange>
          </w:rPr>
          <w:delText xml:space="preserve"> </w:delText>
        </w:r>
      </w:del>
      <w:ins w:id="1023" w:author="Isaac Shiri Lord" w:date="2024-05-12T18:14:00Z">
        <w:del w:id="1024" w:author="Samane Shahpouri" w:date="2024-05-15T11:55:00Z" w16du:dateUtc="2024-05-15T09:55:00Z">
          <w:r w:rsidR="00E85A62" w:rsidRPr="009C51B2" w:rsidDel="00E66362">
            <w:rPr>
              <w:rFonts w:asciiTheme="majorBidi" w:hAnsiTheme="majorBidi" w:cstheme="majorBidi"/>
              <w:sz w:val="24"/>
              <w:szCs w:val="24"/>
              <w:highlight w:val="blue"/>
              <w:rPrChange w:id="1025" w:author="Samane Shahpouri" w:date="2024-05-19T17:32:00Z" w16du:dateUtc="2024-05-19T15:32:00Z">
                <w:rPr/>
              </w:rPrChange>
            </w:rPr>
            <w:delText xml:space="preserve">Artifacts </w:delText>
          </w:r>
        </w:del>
      </w:ins>
      <w:del w:id="1026" w:author="Samane Shahpouri" w:date="2024-05-15T11:55:00Z" w16du:dateUtc="2024-05-15T09:55:00Z">
        <w:r w:rsidRPr="009C51B2" w:rsidDel="00E66362">
          <w:rPr>
            <w:rFonts w:asciiTheme="majorBidi" w:hAnsiTheme="majorBidi" w:cstheme="majorBidi"/>
            <w:sz w:val="24"/>
            <w:szCs w:val="24"/>
            <w:highlight w:val="blue"/>
            <w:rPrChange w:id="1027" w:author="Samane Shahpouri" w:date="2024-05-19T17:32:00Z" w16du:dateUtc="2024-05-19T15:32:00Z">
              <w:rPr/>
            </w:rPrChange>
          </w:rPr>
          <w:delText xml:space="preserve">can lead to misinterpretations in clinical diagnosis, making it essential to identify and correct them to enhance the accuracy of PET scans </w:delText>
        </w:r>
      </w:del>
      <w:customXmlDelRangeStart w:id="1028" w:author="Samane Shahpouri" w:date="2024-05-15T11:55:00Z"/>
      <w:sdt>
        <w:sdtPr>
          <w:rPr>
            <w:rFonts w:asciiTheme="majorBidi" w:hAnsiTheme="majorBidi" w:cstheme="majorBidi"/>
            <w:color w:val="000000"/>
            <w:sz w:val="24"/>
            <w:szCs w:val="24"/>
            <w:highlight w:val="blue"/>
            <w:rPrChange w:id="1029"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NTYxMzUwMzMtN2VjNi00ZTc0LWEyYmEtNmJiYzI0YWM0MWVl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2088561399"/>
          <w:placeholder>
            <w:docPart w:val="9B0043A122914F25BF0A8546B1F0498B"/>
          </w:placeholder>
        </w:sdtPr>
        <w:sdtContent>
          <w:customXmlDelRangeEnd w:id="1028"/>
          <w:del w:id="1030" w:author="Samane Shahpouri" w:date="2024-05-15T11:55:00Z" w16du:dateUtc="2024-05-15T09:55:00Z">
            <w:r w:rsidR="005C650F" w:rsidRPr="00C21B46" w:rsidDel="00E66362">
              <w:rPr>
                <w:rFonts w:asciiTheme="majorBidi" w:hAnsiTheme="majorBidi" w:cstheme="majorBidi"/>
                <w:color w:val="000000"/>
                <w:sz w:val="24"/>
                <w:szCs w:val="24"/>
                <w:highlight w:val="blue"/>
                <w:rPrChange w:id="1031" w:author="Samane Shahpouri" w:date="2024-05-19T17:37:00Z" w16du:dateUtc="2024-05-19T15:37:00Z">
                  <w:rPr>
                    <w:color w:val="000000"/>
                  </w:rPr>
                </w:rPrChange>
              </w:rPr>
              <w:delText>(9–12)</w:delText>
            </w:r>
          </w:del>
          <w:customXmlDelRangeStart w:id="1032" w:author="Samane Shahpouri" w:date="2024-05-15T11:55:00Z"/>
        </w:sdtContent>
      </w:sdt>
      <w:customXmlDelRangeEnd w:id="1032"/>
      <w:del w:id="1033" w:author="Samane Shahpouri" w:date="2024-05-15T11:55:00Z" w16du:dateUtc="2024-05-15T09:55:00Z">
        <w:r w:rsidR="00A25658" w:rsidRPr="009C51B2" w:rsidDel="00E66362">
          <w:rPr>
            <w:rFonts w:asciiTheme="majorBidi" w:hAnsiTheme="majorBidi" w:cstheme="majorBidi"/>
            <w:sz w:val="24"/>
            <w:szCs w:val="24"/>
            <w:highlight w:val="blue"/>
            <w:rPrChange w:id="1034" w:author="Samane Shahpouri" w:date="2024-05-19T17:32:00Z" w16du:dateUtc="2024-05-19T15:32:00Z">
              <w:rPr/>
            </w:rPrChange>
          </w:rPr>
          <w:delText>.</w:delText>
        </w:r>
      </w:del>
      <w:ins w:id="1035" w:author="Isaac Shiri Lord" w:date="2024-05-12T18:17:00Z">
        <w:del w:id="1036" w:author="Samane Shahpouri" w:date="2024-05-15T11:55:00Z" w16du:dateUtc="2024-05-15T09:55:00Z">
          <w:r w:rsidR="00E85A62" w:rsidRPr="009C51B2" w:rsidDel="00E66362">
            <w:rPr>
              <w:rFonts w:asciiTheme="majorBidi" w:hAnsiTheme="majorBidi" w:cstheme="majorBidi"/>
              <w:sz w:val="24"/>
              <w:szCs w:val="24"/>
              <w:highlight w:val="blue"/>
              <w:rPrChange w:id="1037" w:author="Samane Shahpouri" w:date="2024-05-19T17:32:00Z" w16du:dateUtc="2024-05-19T15:32:00Z">
                <w:rPr/>
              </w:rPrChange>
            </w:rPr>
            <w:delText xml:space="preserve"> </w:delText>
          </w:r>
        </w:del>
      </w:ins>
    </w:p>
    <w:p w14:paraId="32904E59" w14:textId="6FB9FA73" w:rsidR="00D7619F" w:rsidRPr="009C51B2" w:rsidDel="00E66362" w:rsidRDefault="00C17859">
      <w:pPr>
        <w:rPr>
          <w:del w:id="1038" w:author="Samane Shahpouri" w:date="2024-05-15T11:55:00Z" w16du:dateUtc="2024-05-15T09:55:00Z"/>
          <w:rFonts w:asciiTheme="majorBidi" w:hAnsiTheme="majorBidi" w:cstheme="majorBidi"/>
          <w:sz w:val="24"/>
          <w:szCs w:val="24"/>
          <w:rPrChange w:id="1039" w:author="Samane Shahpouri" w:date="2024-05-19T17:32:00Z" w16du:dateUtc="2024-05-19T15:32:00Z">
            <w:rPr>
              <w:del w:id="1040" w:author="Samane Shahpouri" w:date="2024-05-15T11:55:00Z" w16du:dateUtc="2024-05-15T09:55:00Z"/>
            </w:rPr>
          </w:rPrChange>
        </w:rPr>
        <w:pPrChange w:id="1041" w:author="Samane Shahpouri" w:date="2024-05-13T08:52:00Z" w16du:dateUtc="2024-05-13T06:52:00Z">
          <w:pPr>
            <w:jc w:val="both"/>
          </w:pPr>
        </w:pPrChange>
      </w:pPr>
      <w:del w:id="1042" w:author="Samane Shahpouri" w:date="2024-05-15T11:55:00Z" w16du:dateUtc="2024-05-15T09:55:00Z">
        <w:r w:rsidRPr="009C51B2" w:rsidDel="00E66362">
          <w:rPr>
            <w:rFonts w:asciiTheme="majorBidi" w:hAnsiTheme="majorBidi" w:cstheme="majorBidi"/>
            <w:sz w:val="24"/>
            <w:szCs w:val="24"/>
            <w:highlight w:val="blue"/>
            <w:rPrChange w:id="1043" w:author="Samane Shahpouri" w:date="2024-05-19T17:32:00Z" w16du:dateUtc="2024-05-19T15:32:00Z">
              <w:rPr/>
            </w:rPrChange>
          </w:rPr>
          <w:delText xml:space="preserve">Still, </w:delText>
        </w:r>
        <w:r w:rsidR="00A25658" w:rsidRPr="009C51B2" w:rsidDel="00E66362">
          <w:rPr>
            <w:rFonts w:asciiTheme="majorBidi" w:hAnsiTheme="majorBidi" w:cstheme="majorBidi"/>
            <w:sz w:val="24"/>
            <w:szCs w:val="24"/>
            <w:highlight w:val="blue"/>
            <w:rPrChange w:id="1044" w:author="Samane Shahpouri" w:date="2024-05-19T17:32:00Z" w16du:dateUtc="2024-05-19T15:32:00Z">
              <w:rPr/>
            </w:rPrChange>
          </w:rPr>
          <w:delText>artefacts</w:delText>
        </w:r>
        <w:r w:rsidRPr="009C51B2" w:rsidDel="00E66362">
          <w:rPr>
            <w:rFonts w:asciiTheme="majorBidi" w:hAnsiTheme="majorBidi" w:cstheme="majorBidi"/>
            <w:sz w:val="24"/>
            <w:szCs w:val="24"/>
            <w:highlight w:val="blue"/>
            <w:rPrChange w:id="1045" w:author="Samane Shahpouri" w:date="2024-05-19T17:32:00Z" w16du:dateUtc="2024-05-19T15:32:00Z">
              <w:rPr/>
            </w:rPrChange>
          </w:rPr>
          <w:delText xml:space="preserve"> </w:delText>
        </w:r>
      </w:del>
      <w:ins w:id="1046" w:author="Isaac Shiri Lord" w:date="2024-05-12T18:15:00Z">
        <w:del w:id="1047" w:author="Samane Shahpouri" w:date="2024-05-15T11:55:00Z" w16du:dateUtc="2024-05-15T09:55:00Z">
          <w:r w:rsidR="00E85A62" w:rsidRPr="009C51B2" w:rsidDel="00E66362">
            <w:rPr>
              <w:rFonts w:asciiTheme="majorBidi" w:hAnsiTheme="majorBidi" w:cstheme="majorBidi"/>
              <w:sz w:val="24"/>
              <w:szCs w:val="24"/>
              <w:highlight w:val="blue"/>
              <w:rPrChange w:id="1048" w:author="Samane Shahpouri" w:date="2024-05-19T17:32:00Z" w16du:dateUtc="2024-05-19T15:32:00Z">
                <w:rPr/>
              </w:rPrChange>
            </w:rPr>
            <w:delText xml:space="preserve">artifacts </w:delText>
          </w:r>
        </w:del>
      </w:ins>
      <w:del w:id="1049" w:author="Samane Shahpouri" w:date="2024-05-15T11:55:00Z" w16du:dateUtc="2024-05-15T09:55:00Z">
        <w:r w:rsidR="00D7619F" w:rsidRPr="009C51B2" w:rsidDel="00E66362">
          <w:rPr>
            <w:rFonts w:asciiTheme="majorBidi" w:hAnsiTheme="majorBidi" w:cstheme="majorBidi"/>
            <w:sz w:val="24"/>
            <w:szCs w:val="24"/>
            <w:highlight w:val="blue"/>
            <w:rPrChange w:id="1050" w:author="Samane Shahpouri" w:date="2024-05-19T17:32:00Z" w16du:dateUtc="2024-05-19T15:32:00Z">
              <w:rPr/>
            </w:rPrChange>
          </w:rPr>
          <w:delText xml:space="preserve">in medical imaging </w:delText>
        </w:r>
        <w:r w:rsidR="00B920D6" w:rsidRPr="009C51B2" w:rsidDel="00E66362">
          <w:rPr>
            <w:rFonts w:asciiTheme="majorBidi" w:hAnsiTheme="majorBidi" w:cstheme="majorBidi"/>
            <w:sz w:val="24"/>
            <w:szCs w:val="24"/>
            <w:highlight w:val="blue"/>
            <w:rPrChange w:id="1051" w:author="Samane Shahpouri" w:date="2024-05-19T17:32:00Z" w16du:dateUtc="2024-05-19T15:32:00Z">
              <w:rPr/>
            </w:rPrChange>
          </w:rPr>
          <w:delText>are</w:delText>
        </w:r>
        <w:r w:rsidR="00D7619F" w:rsidRPr="009C51B2" w:rsidDel="00E66362">
          <w:rPr>
            <w:rFonts w:asciiTheme="majorBidi" w:hAnsiTheme="majorBidi" w:cstheme="majorBidi"/>
            <w:sz w:val="24"/>
            <w:szCs w:val="24"/>
            <w:highlight w:val="blue"/>
            <w:rPrChange w:id="1052" w:author="Samane Shahpouri" w:date="2024-05-19T17:32:00Z" w16du:dateUtc="2024-05-19T15:32:00Z">
              <w:rPr/>
            </w:rPrChange>
          </w:rPr>
          <w:delText xml:space="preserve"> a recurring challenge that </w:delText>
        </w:r>
        <w:r w:rsidR="00A25658" w:rsidRPr="009C51B2" w:rsidDel="00E66362">
          <w:rPr>
            <w:rFonts w:asciiTheme="majorBidi" w:hAnsiTheme="majorBidi" w:cstheme="majorBidi"/>
            <w:sz w:val="24"/>
            <w:szCs w:val="24"/>
            <w:highlight w:val="blue"/>
            <w:rPrChange w:id="1053" w:author="Samane Shahpouri" w:date="2024-05-19T17:32:00Z" w16du:dateUtc="2024-05-19T15:32:00Z">
              <w:rPr/>
            </w:rPrChange>
          </w:rPr>
          <w:delText>can lower the quality of images</w:delText>
        </w:r>
        <w:r w:rsidR="00D7619F" w:rsidRPr="009C51B2" w:rsidDel="00E66362">
          <w:rPr>
            <w:rFonts w:asciiTheme="majorBidi" w:hAnsiTheme="majorBidi" w:cstheme="majorBidi"/>
            <w:sz w:val="24"/>
            <w:szCs w:val="24"/>
            <w:highlight w:val="blue"/>
            <w:rPrChange w:id="1054" w:author="Samane Shahpouri" w:date="2024-05-19T17:32:00Z" w16du:dateUtc="2024-05-19T15:32:00Z">
              <w:rPr/>
            </w:rPrChange>
          </w:rPr>
          <w:delText xml:space="preserve"> and </w:delText>
        </w:r>
        <w:r w:rsidR="00A25658" w:rsidRPr="009C51B2" w:rsidDel="00E66362">
          <w:rPr>
            <w:rFonts w:asciiTheme="majorBidi" w:hAnsiTheme="majorBidi" w:cstheme="majorBidi"/>
            <w:sz w:val="24"/>
            <w:szCs w:val="24"/>
            <w:highlight w:val="blue"/>
            <w:rPrChange w:id="1055" w:author="Samane Shahpouri" w:date="2024-05-19T17:32:00Z" w16du:dateUtc="2024-05-19T15:32:00Z">
              <w:rPr/>
            </w:rPrChange>
          </w:rPr>
          <w:delText>make them less reliable. This can lead</w:delText>
        </w:r>
        <w:r w:rsidR="00D7619F" w:rsidRPr="009C51B2" w:rsidDel="00E66362">
          <w:rPr>
            <w:rFonts w:asciiTheme="majorBidi" w:hAnsiTheme="majorBidi" w:cstheme="majorBidi"/>
            <w:sz w:val="24"/>
            <w:szCs w:val="24"/>
            <w:highlight w:val="blue"/>
            <w:rPrChange w:id="1056" w:author="Samane Shahpouri" w:date="2024-05-19T17:32:00Z" w16du:dateUtc="2024-05-19T15:32:00Z">
              <w:rPr/>
            </w:rPrChange>
          </w:rPr>
          <w:delText xml:space="preserve"> to erroneous interpretations that could adversely influence clinical decisions </w:delText>
        </w:r>
      </w:del>
      <w:customXmlDelRangeStart w:id="1057" w:author="Samane Shahpouri" w:date="2024-05-15T11:55:00Z"/>
      <w:sdt>
        <w:sdtPr>
          <w:rPr>
            <w:rFonts w:asciiTheme="majorBidi" w:hAnsiTheme="majorBidi" w:cstheme="majorBidi"/>
            <w:color w:val="000000"/>
            <w:sz w:val="24"/>
            <w:szCs w:val="24"/>
            <w:highlight w:val="blue"/>
            <w:rPrChange w:id="1058"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M2RiYWNjMWYtNDRiZi00ZWM4LWFjZjgtYjlkYzg4MjczMDk5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customXmlDelRangeEnd w:id="1057"/>
          <w:del w:id="1059" w:author="Samane Shahpouri" w:date="2024-05-15T11:55:00Z" w16du:dateUtc="2024-05-15T09:55:00Z">
            <w:r w:rsidR="005C650F" w:rsidRPr="00C21B46" w:rsidDel="00E66362">
              <w:rPr>
                <w:rFonts w:asciiTheme="majorBidi" w:hAnsiTheme="majorBidi" w:cstheme="majorBidi"/>
                <w:color w:val="000000"/>
                <w:sz w:val="24"/>
                <w:szCs w:val="24"/>
                <w:highlight w:val="blue"/>
                <w:rPrChange w:id="1060" w:author="Samane Shahpouri" w:date="2024-05-19T17:37:00Z" w16du:dateUtc="2024-05-19T15:37:00Z">
                  <w:rPr>
                    <w:color w:val="000000"/>
                  </w:rPr>
                </w:rPrChange>
              </w:rPr>
              <w:delText>(13,14)</w:delText>
            </w:r>
          </w:del>
          <w:customXmlDelRangeStart w:id="1061" w:author="Samane Shahpouri" w:date="2024-05-15T11:55:00Z"/>
        </w:sdtContent>
      </w:sdt>
      <w:customXmlDelRangeEnd w:id="1061"/>
      <w:del w:id="1062" w:author="Samane Shahpouri" w:date="2024-05-15T11:55:00Z" w16du:dateUtc="2024-05-15T09:55:00Z">
        <w:r w:rsidR="00D7619F" w:rsidRPr="009C51B2" w:rsidDel="00E66362">
          <w:rPr>
            <w:rFonts w:asciiTheme="majorBidi" w:hAnsiTheme="majorBidi" w:cstheme="majorBidi"/>
            <w:sz w:val="24"/>
            <w:szCs w:val="24"/>
            <w:highlight w:val="blue"/>
            <w:rPrChange w:id="1063" w:author="Samane Shahpouri" w:date="2024-05-19T17:32:00Z" w16du:dateUtc="2024-05-19T15:32:00Z">
              <w:rPr/>
            </w:rPrChange>
          </w:rPr>
          <w:delText>.</w:delText>
        </w:r>
        <w:r w:rsidR="00D7619F" w:rsidRPr="009C51B2" w:rsidDel="00E66362">
          <w:rPr>
            <w:rFonts w:asciiTheme="majorBidi" w:hAnsiTheme="majorBidi" w:cstheme="majorBidi"/>
            <w:sz w:val="24"/>
            <w:szCs w:val="24"/>
            <w:rPrChange w:id="1064" w:author="Samane Shahpouri" w:date="2024-05-19T17:32:00Z" w16du:dateUtc="2024-05-19T15:32:00Z">
              <w:rPr/>
            </w:rPrChange>
          </w:rPr>
          <w:delText xml:space="preserve"> </w:delText>
        </w:r>
      </w:del>
    </w:p>
    <w:p w14:paraId="651A899E" w14:textId="30D14B8C" w:rsidR="00D7619F" w:rsidRPr="009C51B2" w:rsidDel="00E66362" w:rsidRDefault="00D7619F">
      <w:pPr>
        <w:pStyle w:val="NormalWeb"/>
        <w:rPr>
          <w:del w:id="1065" w:author="Samane Shahpouri" w:date="2024-05-15T11:55:00Z" w16du:dateUtc="2024-05-15T09:55:00Z"/>
          <w:rFonts w:asciiTheme="majorBidi" w:hAnsiTheme="majorBidi" w:cstheme="majorBidi"/>
          <w:highlight w:val="blue"/>
          <w:rPrChange w:id="1066" w:author="Samane Shahpouri" w:date="2024-05-19T17:32:00Z" w16du:dateUtc="2024-05-19T15:32:00Z">
            <w:rPr>
              <w:del w:id="1067" w:author="Samane Shahpouri" w:date="2024-05-15T11:55:00Z" w16du:dateUtc="2024-05-15T09:55:00Z"/>
            </w:rPr>
          </w:rPrChange>
        </w:rPr>
        <w:pPrChange w:id="1068" w:author="Samane Shahpouri" w:date="2024-05-13T08:52:00Z" w16du:dateUtc="2024-05-13T06:52:00Z">
          <w:pPr>
            <w:pStyle w:val="NormalWeb"/>
            <w:jc w:val="both"/>
          </w:pPr>
        </w:pPrChange>
      </w:pPr>
      <w:del w:id="1069" w:author="Samane Shahpouri" w:date="2024-05-15T11:55:00Z" w16du:dateUtc="2024-05-15T09:55:00Z">
        <w:r w:rsidRPr="009C51B2" w:rsidDel="00E66362">
          <w:rPr>
            <w:rFonts w:asciiTheme="majorBidi" w:hAnsiTheme="majorBidi" w:cstheme="majorBidi"/>
            <w:highlight w:val="blue"/>
            <w:rPrChange w:id="1070" w:author="Samane Shahpouri" w:date="2024-05-19T17:32:00Z" w16du:dateUtc="2024-05-19T15:32:00Z">
              <w:rPr/>
            </w:rPrChange>
          </w:rPr>
          <w:delTex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delText>
        </w:r>
        <w:r w:rsidR="007E2341" w:rsidRPr="009C51B2" w:rsidDel="00E66362">
          <w:rPr>
            <w:rFonts w:asciiTheme="majorBidi" w:hAnsiTheme="majorBidi" w:cstheme="majorBidi"/>
            <w:highlight w:val="blue"/>
            <w:rPrChange w:id="1071" w:author="Samane Shahpouri" w:date="2024-05-19T17:32:00Z" w16du:dateUtc="2024-05-19T15:32:00Z">
              <w:rPr/>
            </w:rPrChange>
          </w:rPr>
          <w:delText xml:space="preserve"> </w:delText>
        </w:r>
      </w:del>
      <w:customXmlDelRangeStart w:id="1072" w:author="Samane Shahpouri" w:date="2024-05-15T11:55:00Z"/>
      <w:sdt>
        <w:sdtPr>
          <w:rPr>
            <w:rFonts w:asciiTheme="majorBidi" w:hAnsiTheme="majorBidi" w:cstheme="majorBidi"/>
            <w:color w:val="000000"/>
            <w:highlight w:val="blue"/>
          </w:rPr>
          <w:tag w:val="MENDELEY_CITATION_v3_eyJjaXRhdGlvbklEIjoiTUVOREVMRVlfQ0lUQVRJT05fMmIwZWQ3ZmItOTNjMC00OTMyLTgzY2MtMmI4NDFiNmIwMmJh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767493773"/>
          <w:placeholder>
            <w:docPart w:val="DefaultPlaceholder_-1854013440"/>
          </w:placeholder>
        </w:sdtPr>
        <w:sdtContent>
          <w:customXmlDelRangeEnd w:id="1072"/>
          <w:del w:id="1073" w:author="Samane Shahpouri" w:date="2024-05-15T11:55:00Z" w16du:dateUtc="2024-05-15T09:55:00Z">
            <w:r w:rsidR="005C650F" w:rsidRPr="00C21B46" w:rsidDel="00E66362">
              <w:rPr>
                <w:rFonts w:asciiTheme="majorBidi" w:hAnsiTheme="majorBidi" w:cstheme="majorBidi"/>
                <w:color w:val="000000"/>
                <w:highlight w:val="blue"/>
                <w:rPrChange w:id="1074" w:author="Samane Shahpouri" w:date="2024-05-19T17:37:00Z" w16du:dateUtc="2024-05-19T15:37:00Z">
                  <w:rPr>
                    <w:color w:val="000000"/>
                  </w:rPr>
                </w:rPrChange>
              </w:rPr>
              <w:delText>(15–17)</w:delText>
            </w:r>
          </w:del>
          <w:customXmlDelRangeStart w:id="1075" w:author="Samane Shahpouri" w:date="2024-05-15T11:55:00Z"/>
        </w:sdtContent>
      </w:sdt>
      <w:customXmlDelRangeEnd w:id="1075"/>
      <w:del w:id="1076" w:author="Samane Shahpouri" w:date="2024-05-15T11:55:00Z" w16du:dateUtc="2024-05-15T09:55:00Z">
        <w:r w:rsidRPr="009C51B2" w:rsidDel="00E66362">
          <w:rPr>
            <w:rFonts w:asciiTheme="majorBidi" w:hAnsiTheme="majorBidi" w:cstheme="majorBidi"/>
            <w:highlight w:val="blue"/>
            <w:rPrChange w:id="1077" w:author="Samane Shahpouri" w:date="2024-05-19T17:32:00Z" w16du:dateUtc="2024-05-19T15:32:00Z">
              <w:rPr/>
            </w:rPrChange>
          </w:rPr>
          <w:delText xml:space="preserve">. This scatter distorts the image by introducing signals from incorrect locations. Scatter correction algorithms estimate the </w:delText>
        </w:r>
        <w:r w:rsidR="00987EF8" w:rsidRPr="009C51B2" w:rsidDel="00E66362">
          <w:rPr>
            <w:rFonts w:asciiTheme="majorBidi" w:hAnsiTheme="majorBidi" w:cstheme="majorBidi"/>
            <w:highlight w:val="blue"/>
            <w:rPrChange w:id="1078" w:author="Samane Shahpouri" w:date="2024-05-19T17:32:00Z" w16du:dateUtc="2024-05-19T15:32:00Z">
              <w:rPr/>
            </w:rPrChange>
          </w:rPr>
          <w:delText>number</w:delText>
        </w:r>
        <w:r w:rsidRPr="009C51B2" w:rsidDel="00E66362">
          <w:rPr>
            <w:rFonts w:asciiTheme="majorBidi" w:hAnsiTheme="majorBidi" w:cstheme="majorBidi"/>
            <w:highlight w:val="blue"/>
            <w:rPrChange w:id="1079" w:author="Samane Shahpouri" w:date="2024-05-19T17:32:00Z" w16du:dateUtc="2024-05-19T15:32:00Z">
              <w:rPr/>
            </w:rPrChange>
          </w:rPr>
          <w:delText xml:space="preserve"> of scattered photons and subtract them from the detected signals, thereby improving image clarity and contrast </w:delText>
        </w:r>
      </w:del>
      <w:customXmlDelRangeStart w:id="1080" w:author="Samane Shahpouri" w:date="2024-05-15T11:55:00Z"/>
      <w:sdt>
        <w:sdtPr>
          <w:rPr>
            <w:rFonts w:asciiTheme="majorBidi" w:hAnsiTheme="majorBidi" w:cstheme="majorBidi"/>
            <w:color w:val="000000"/>
            <w:highlight w:val="blue"/>
          </w:rPr>
          <w:tag w:val="MENDELEY_CITATION_v3_eyJjaXRhdGlvbklEIjoiTUVOREVMRVlfQ0lUQVRJT05fOWQ0YjYyYTQtZTMxMy00N2VhLThhNDItNzRkN2RkYWI4NmE3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V19"/>
          <w:id w:val="-567191853"/>
          <w:placeholder>
            <w:docPart w:val="9B0043A122914F25BF0A8546B1F0498B"/>
          </w:placeholder>
        </w:sdtPr>
        <w:sdtContent>
          <w:customXmlDelRangeEnd w:id="1080"/>
          <w:del w:id="1081" w:author="Samane Shahpouri" w:date="2024-05-15T11:55:00Z" w16du:dateUtc="2024-05-15T09:55:00Z">
            <w:r w:rsidR="005C650F" w:rsidRPr="00C21B46" w:rsidDel="00E66362">
              <w:rPr>
                <w:rFonts w:asciiTheme="majorBidi" w:hAnsiTheme="majorBidi" w:cstheme="majorBidi"/>
                <w:color w:val="000000"/>
                <w:highlight w:val="blue"/>
                <w:rPrChange w:id="1082" w:author="Samane Shahpouri" w:date="2024-05-19T17:37:00Z" w16du:dateUtc="2024-05-19T15:37:00Z">
                  <w:rPr>
                    <w:color w:val="000000"/>
                  </w:rPr>
                </w:rPrChange>
              </w:rPr>
              <w:delText>(15)</w:delText>
            </w:r>
          </w:del>
          <w:customXmlDelRangeStart w:id="1083" w:author="Samane Shahpouri" w:date="2024-05-15T11:55:00Z"/>
        </w:sdtContent>
      </w:sdt>
      <w:customXmlDelRangeEnd w:id="1083"/>
      <w:del w:id="1084" w:author="Samane Shahpouri" w:date="2024-05-15T11:55:00Z" w16du:dateUtc="2024-05-15T09:55:00Z">
        <w:r w:rsidRPr="009C51B2" w:rsidDel="00E66362">
          <w:rPr>
            <w:rFonts w:asciiTheme="majorBidi" w:hAnsiTheme="majorBidi" w:cstheme="majorBidi"/>
            <w:highlight w:val="blue"/>
            <w:rPrChange w:id="1085" w:author="Samane Shahpouri" w:date="2024-05-19T17:32:00Z" w16du:dateUtc="2024-05-19T15:32:00Z">
              <w:rPr/>
            </w:rPrChange>
          </w:rPr>
          <w:delText>.</w:delText>
        </w:r>
      </w:del>
    </w:p>
    <w:p w14:paraId="461E51B5" w14:textId="01B5789C" w:rsidR="00D7619F" w:rsidRPr="009C51B2" w:rsidDel="00E66362" w:rsidRDefault="00D7619F">
      <w:pPr>
        <w:pStyle w:val="NormalWeb"/>
        <w:rPr>
          <w:del w:id="1086" w:author="Samane Shahpouri" w:date="2024-05-15T11:55:00Z" w16du:dateUtc="2024-05-15T09:55:00Z"/>
          <w:rFonts w:asciiTheme="majorBidi" w:hAnsiTheme="majorBidi" w:cstheme="majorBidi"/>
          <w:highlight w:val="blue"/>
          <w:rPrChange w:id="1087" w:author="Samane Shahpouri" w:date="2024-05-19T17:32:00Z" w16du:dateUtc="2024-05-19T15:32:00Z">
            <w:rPr>
              <w:del w:id="1088" w:author="Samane Shahpouri" w:date="2024-05-15T11:55:00Z" w16du:dateUtc="2024-05-15T09:55:00Z"/>
            </w:rPr>
          </w:rPrChange>
        </w:rPr>
        <w:pPrChange w:id="1089" w:author="Samane Shahpouri" w:date="2024-05-13T08:52:00Z" w16du:dateUtc="2024-05-13T06:52:00Z">
          <w:pPr>
            <w:pStyle w:val="NormalWeb"/>
            <w:jc w:val="both"/>
          </w:pPr>
        </w:pPrChange>
      </w:pPr>
      <w:del w:id="1090" w:author="Samane Shahpouri" w:date="2024-05-15T11:55:00Z" w16du:dateUtc="2024-05-15T09:55:00Z">
        <w:r w:rsidRPr="009C51B2" w:rsidDel="00E66362">
          <w:rPr>
            <w:rFonts w:asciiTheme="majorBidi" w:hAnsiTheme="majorBidi" w:cstheme="majorBidi"/>
            <w:highlight w:val="blue"/>
            <w:rPrChange w:id="1091" w:author="Samane Shahpouri" w:date="2024-05-19T17:32:00Z" w16du:dateUtc="2024-05-19T15:32:00Z">
              <w:rPr/>
            </w:rPrChange>
          </w:rPr>
          <w:delText xml:space="preserve">Attenuation correction </w:delText>
        </w:r>
        <w:r w:rsidR="00941F63" w:rsidRPr="009C51B2" w:rsidDel="00E66362">
          <w:rPr>
            <w:rFonts w:asciiTheme="majorBidi" w:hAnsiTheme="majorBidi" w:cstheme="majorBidi"/>
            <w:highlight w:val="blue"/>
            <w:rPrChange w:id="1092" w:author="Samane Shahpouri" w:date="2024-05-19T17:32:00Z" w16du:dateUtc="2024-05-19T15:32:00Z">
              <w:rPr/>
            </w:rPrChange>
          </w:rPr>
          <w:delText xml:space="preserve">(AC) </w:delText>
        </w:r>
        <w:r w:rsidRPr="009C51B2" w:rsidDel="00E66362">
          <w:rPr>
            <w:rFonts w:asciiTheme="majorBidi" w:hAnsiTheme="majorBidi" w:cstheme="majorBidi"/>
            <w:highlight w:val="blue"/>
            <w:rPrChange w:id="1093" w:author="Samane Shahpouri" w:date="2024-05-19T17:32:00Z" w16du:dateUtc="2024-05-19T15:32:00Z">
              <w:rPr/>
            </w:rPrChange>
          </w:rPr>
          <w:delTex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delText>
        </w:r>
        <w:r w:rsidR="00A25658" w:rsidRPr="009C51B2" w:rsidDel="00E66362">
          <w:rPr>
            <w:rFonts w:asciiTheme="majorBidi" w:hAnsiTheme="majorBidi" w:cstheme="majorBidi"/>
            <w:highlight w:val="blue"/>
            <w:rPrChange w:id="1094" w:author="Samane Shahpouri" w:date="2024-05-19T17:32:00Z" w16du:dateUtc="2024-05-19T15:32:00Z">
              <w:rPr/>
            </w:rPrChange>
          </w:rPr>
          <w:delText>densities</w:delText>
        </w:r>
        <w:r w:rsidRPr="009C51B2" w:rsidDel="00E66362">
          <w:rPr>
            <w:rFonts w:asciiTheme="majorBidi" w:hAnsiTheme="majorBidi" w:cstheme="majorBidi"/>
            <w:highlight w:val="blue"/>
            <w:rPrChange w:id="1095" w:author="Samane Shahpouri" w:date="2024-05-19T17:32:00Z" w16du:dateUtc="2024-05-19T15:32:00Z">
              <w:rPr/>
            </w:rPrChange>
          </w:rPr>
          <w:delText xml:space="preserve">. </w:delText>
        </w:r>
        <w:r w:rsidR="00941F63" w:rsidRPr="009C51B2" w:rsidDel="00E66362">
          <w:rPr>
            <w:rFonts w:asciiTheme="majorBidi" w:hAnsiTheme="majorBidi" w:cstheme="majorBidi"/>
            <w:highlight w:val="blue"/>
            <w:rPrChange w:id="1096" w:author="Samane Shahpouri" w:date="2024-05-19T17:32:00Z" w16du:dateUtc="2024-05-19T15:32:00Z">
              <w:rPr/>
            </w:rPrChange>
          </w:rPr>
          <w:delText xml:space="preserve">AC </w:delText>
        </w:r>
        <w:r w:rsidRPr="009C51B2" w:rsidDel="00E66362">
          <w:rPr>
            <w:rFonts w:asciiTheme="majorBidi" w:hAnsiTheme="majorBidi" w:cstheme="majorBidi"/>
            <w:highlight w:val="blue"/>
            <w:rPrChange w:id="1097" w:author="Samane Shahpouri" w:date="2024-05-19T17:32:00Z" w16du:dateUtc="2024-05-19T15:32:00Z">
              <w:rPr/>
            </w:rPrChange>
          </w:rPr>
          <w:delText xml:space="preserve">uses </w:delText>
        </w:r>
        <w:r w:rsidR="00A25658" w:rsidRPr="009C51B2" w:rsidDel="00E66362">
          <w:rPr>
            <w:rFonts w:asciiTheme="majorBidi" w:hAnsiTheme="majorBidi" w:cstheme="majorBidi"/>
            <w:highlight w:val="blue"/>
            <w:rPrChange w:id="1098" w:author="Samane Shahpouri" w:date="2024-05-19T17:32:00Z" w16du:dateUtc="2024-05-19T15:32:00Z">
              <w:rPr/>
            </w:rPrChange>
          </w:rPr>
          <w:delText>information</w:delText>
        </w:r>
        <w:r w:rsidRPr="009C51B2" w:rsidDel="00E66362">
          <w:rPr>
            <w:rFonts w:asciiTheme="majorBidi" w:hAnsiTheme="majorBidi" w:cstheme="majorBidi"/>
            <w:highlight w:val="blue"/>
            <w:rPrChange w:id="1099" w:author="Samane Shahpouri" w:date="2024-05-19T17:32:00Z" w16du:dateUtc="2024-05-19T15:32:00Z">
              <w:rPr/>
            </w:rPrChange>
          </w:rPr>
          <w:delText xml:space="preserve"> from a transmission scan (using either a radioactive source or a CT scan) to accurately map the absorption properties of various tissues and adjust the PET signal accordingly</w:delText>
        </w:r>
        <w:r w:rsidR="00987EF8" w:rsidRPr="009C51B2" w:rsidDel="00E66362">
          <w:rPr>
            <w:rFonts w:asciiTheme="majorBidi" w:hAnsiTheme="majorBidi" w:cstheme="majorBidi"/>
            <w:highlight w:val="blue"/>
            <w:rPrChange w:id="1100" w:author="Samane Shahpouri" w:date="2024-05-19T17:32:00Z" w16du:dateUtc="2024-05-19T15:32:00Z">
              <w:rPr/>
            </w:rPrChange>
          </w:rPr>
          <w:delText xml:space="preserve"> </w:delText>
        </w:r>
      </w:del>
      <w:bookmarkStart w:id="1101" w:name="_Hlk166664665"/>
      <w:customXmlDelRangeStart w:id="1102" w:author="Samane Shahpouri" w:date="2024-05-15T11:55:00Z"/>
      <w:sdt>
        <w:sdtPr>
          <w:rPr>
            <w:rFonts w:asciiTheme="majorBidi" w:hAnsiTheme="majorBidi" w:cstheme="majorBidi"/>
            <w:color w:val="000000"/>
            <w:highlight w:val="blue"/>
          </w:rPr>
          <w:tag w:val="MENDELEY_CITATION_v3_eyJjaXRhdGlvbklEIjoiTUVOREVMRVlfQ0lUQVRJT05fY2Y1YmQ4MzMtYzIwMy00ZWMyLWJhY2UtYjY5MWYzYjU2NjYxIiwicHJvcGVydGllcyI6eyJub3RlSW5kZXgiOjB9LCJpc0VkaXRlZCI6ZmFsc2UsIm1hbnVhbE92ZXJyaWRlIjp7ImlzTWFudWFsbHlPdmVycmlkZGVuIjpmYWxzZSwiY2l0ZXByb2NUZXh0IjoiKDIzLDI0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customXmlDelRangeEnd w:id="1102"/>
          <w:del w:id="1103" w:author="Samane Shahpouri" w:date="2024-05-15T11:55:00Z" w16du:dateUtc="2024-05-15T09:55:00Z">
            <w:r w:rsidR="005C650F" w:rsidRPr="00C21B46" w:rsidDel="00E66362">
              <w:rPr>
                <w:rFonts w:asciiTheme="majorBidi" w:hAnsiTheme="majorBidi" w:cstheme="majorBidi"/>
                <w:color w:val="000000"/>
                <w:highlight w:val="blue"/>
                <w:rPrChange w:id="1104" w:author="Samane Shahpouri" w:date="2024-05-19T17:37:00Z" w16du:dateUtc="2024-05-19T15:37:00Z">
                  <w:rPr>
                    <w:color w:val="000000"/>
                  </w:rPr>
                </w:rPrChange>
              </w:rPr>
              <w:delText>(18,19)</w:delText>
            </w:r>
          </w:del>
          <w:customXmlDelRangeStart w:id="1105" w:author="Samane Shahpouri" w:date="2024-05-15T11:55:00Z"/>
        </w:sdtContent>
      </w:sdt>
      <w:customXmlDelRangeEnd w:id="1105"/>
      <w:bookmarkEnd w:id="1101"/>
      <w:del w:id="1106" w:author="Samane Shahpouri" w:date="2024-05-13T08:53:00Z" w16du:dateUtc="2024-05-13T06:53:00Z">
        <w:r w:rsidR="00A25658" w:rsidRPr="009C51B2" w:rsidDel="00214EC6">
          <w:rPr>
            <w:rFonts w:asciiTheme="majorBidi" w:hAnsiTheme="majorBidi" w:cstheme="majorBidi"/>
            <w:highlight w:val="blue"/>
            <w:rPrChange w:id="1107" w:author="Samane Shahpouri" w:date="2024-05-19T17:32:00Z" w16du:dateUtc="2024-05-19T15:32:00Z">
              <w:rPr/>
            </w:rPrChange>
          </w:rPr>
          <w:delText>)</w:delText>
        </w:r>
      </w:del>
      <w:del w:id="1108" w:author="Samane Shahpouri" w:date="2024-05-15T11:55:00Z" w16du:dateUtc="2024-05-15T09:55:00Z">
        <w:r w:rsidR="00A25658" w:rsidRPr="009C51B2" w:rsidDel="00E66362">
          <w:rPr>
            <w:rFonts w:asciiTheme="majorBidi" w:hAnsiTheme="majorBidi" w:cstheme="majorBidi"/>
            <w:highlight w:val="blue"/>
            <w:rPrChange w:id="1109" w:author="Samane Shahpouri" w:date="2024-05-19T17:32:00Z" w16du:dateUtc="2024-05-19T15:32:00Z">
              <w:rPr/>
            </w:rPrChange>
          </w:rPr>
          <w:delText>.</w:delText>
        </w:r>
        <w:r w:rsidRPr="009C51B2" w:rsidDel="00E66362">
          <w:rPr>
            <w:rFonts w:asciiTheme="majorBidi" w:hAnsiTheme="majorBidi" w:cstheme="majorBidi"/>
            <w:highlight w:val="blue"/>
            <w:rPrChange w:id="1110" w:author="Samane Shahpouri" w:date="2024-05-19T17:32:00Z" w16du:dateUtc="2024-05-19T15:32:00Z">
              <w:rPr/>
            </w:rPrChange>
          </w:rPr>
          <w:delText xml:space="preserve"> This correction is crucial for providing quantitatively accurate images that reflect the true distribution of the radiotracer</w:delText>
        </w:r>
        <w:r w:rsidR="00A25658" w:rsidRPr="009C51B2" w:rsidDel="00E66362">
          <w:rPr>
            <w:rFonts w:asciiTheme="majorBidi" w:hAnsiTheme="majorBidi" w:cstheme="majorBidi"/>
            <w:highlight w:val="blue"/>
            <w:rPrChange w:id="1111" w:author="Samane Shahpouri" w:date="2024-05-19T17:32:00Z" w16du:dateUtc="2024-05-19T15:32:00Z">
              <w:rPr/>
            </w:rPrChange>
          </w:rPr>
          <w:delText xml:space="preserve"> </w:delText>
        </w:r>
      </w:del>
      <w:customXmlDelRangeStart w:id="1112" w:author="Samane Shahpouri" w:date="2024-05-15T11:55:00Z"/>
      <w:sdt>
        <w:sdtPr>
          <w:rPr>
            <w:rFonts w:asciiTheme="majorBidi" w:hAnsiTheme="majorBidi" w:cstheme="majorBidi"/>
            <w:color w:val="000000"/>
            <w:highlight w:val="blue"/>
          </w:rPr>
          <w:tag w:val="MENDELEY_CITATION_v3_eyJjaXRhdGlvbklEIjoiTUVOREVMRVlfQ0lUQVRJT05fYThlYmE4Y2MtYjU0Ni00MzFjLWIxNmItN2Q3M2ZiYzIzYmRhIiwicHJvcGVydGllcyI6eyJub3RlSW5kZXgiOjB9LCJpc0VkaXRlZCI6ZmFsc2UsIm1hbnVhbE92ZXJyaWRlIjp7ImlzTWFudWFsbHlPdmVycmlkZGVuIjpmYWxzZSwiY2l0ZXByb2NUZXh0IjoiKDIxLDIyLDI14oCTMjg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customXmlDelRangeEnd w:id="1112"/>
          <w:del w:id="1113" w:author="Samane Shahpouri" w:date="2024-05-15T11:55:00Z" w16du:dateUtc="2024-05-15T09:55:00Z">
            <w:r w:rsidR="005C650F" w:rsidRPr="00C21B46" w:rsidDel="00E66362">
              <w:rPr>
                <w:rFonts w:asciiTheme="majorBidi" w:hAnsiTheme="majorBidi" w:cstheme="majorBidi"/>
                <w:color w:val="000000"/>
                <w:highlight w:val="blue"/>
                <w:rPrChange w:id="1114" w:author="Samane Shahpouri" w:date="2024-05-19T17:37:00Z" w16du:dateUtc="2024-05-19T15:37:00Z">
                  <w:rPr>
                    <w:color w:val="000000"/>
                  </w:rPr>
                </w:rPrChange>
              </w:rPr>
              <w:delText>(13,14,20–23)</w:delText>
            </w:r>
          </w:del>
          <w:customXmlDelRangeStart w:id="1115" w:author="Samane Shahpouri" w:date="2024-05-15T11:55:00Z"/>
        </w:sdtContent>
      </w:sdt>
      <w:customXmlDelRangeEnd w:id="1115"/>
      <w:del w:id="1116" w:author="Samane Shahpouri" w:date="2024-05-15T11:55:00Z" w16du:dateUtc="2024-05-15T09:55:00Z">
        <w:r w:rsidR="00A25658" w:rsidRPr="009C51B2" w:rsidDel="00E66362">
          <w:rPr>
            <w:rFonts w:asciiTheme="majorBidi" w:hAnsiTheme="majorBidi" w:cstheme="majorBidi"/>
            <w:highlight w:val="blue"/>
            <w:rPrChange w:id="1117" w:author="Samane Shahpouri" w:date="2024-05-19T17:32:00Z" w16du:dateUtc="2024-05-19T15:32:00Z">
              <w:rPr/>
            </w:rPrChange>
          </w:rPr>
          <w:delText>.</w:delText>
        </w:r>
      </w:del>
    </w:p>
    <w:p w14:paraId="14316865" w14:textId="35047333" w:rsidR="00D7619F" w:rsidRPr="009C51B2" w:rsidDel="00E66362" w:rsidRDefault="00D7619F">
      <w:pPr>
        <w:pStyle w:val="NormalWeb"/>
        <w:rPr>
          <w:del w:id="1118" w:author="Samane Shahpouri" w:date="2024-05-15T11:55:00Z" w16du:dateUtc="2024-05-15T09:55:00Z"/>
          <w:rFonts w:asciiTheme="majorBidi" w:hAnsiTheme="majorBidi" w:cstheme="majorBidi"/>
          <w:highlight w:val="blue"/>
          <w:rPrChange w:id="1119" w:author="Samane Shahpouri" w:date="2024-05-19T17:32:00Z" w16du:dateUtc="2024-05-19T15:32:00Z">
            <w:rPr>
              <w:del w:id="1120" w:author="Samane Shahpouri" w:date="2024-05-15T11:55:00Z" w16du:dateUtc="2024-05-15T09:55:00Z"/>
            </w:rPr>
          </w:rPrChange>
        </w:rPr>
        <w:pPrChange w:id="1121" w:author="Samane Shahpouri" w:date="2024-05-13T08:52:00Z" w16du:dateUtc="2024-05-13T06:52:00Z">
          <w:pPr>
            <w:pStyle w:val="NormalWeb"/>
            <w:jc w:val="both"/>
          </w:pPr>
        </w:pPrChange>
      </w:pPr>
    </w:p>
    <w:p w14:paraId="51BA816F" w14:textId="021F93A6" w:rsidR="00D7619F" w:rsidRPr="009C51B2" w:rsidDel="00E66362" w:rsidRDefault="00D7619F">
      <w:pPr>
        <w:pStyle w:val="NormalWeb"/>
        <w:rPr>
          <w:del w:id="1122" w:author="Samane Shahpouri" w:date="2024-05-15T11:55:00Z" w16du:dateUtc="2024-05-15T09:55:00Z"/>
          <w:rFonts w:asciiTheme="majorBidi" w:hAnsiTheme="majorBidi" w:cstheme="majorBidi"/>
          <w:rPrChange w:id="1123" w:author="Samane Shahpouri" w:date="2024-05-19T17:32:00Z" w16du:dateUtc="2024-05-19T15:32:00Z">
            <w:rPr>
              <w:del w:id="1124" w:author="Samane Shahpouri" w:date="2024-05-15T11:55:00Z" w16du:dateUtc="2024-05-15T09:55:00Z"/>
            </w:rPr>
          </w:rPrChange>
        </w:rPr>
        <w:pPrChange w:id="1125" w:author="Samane Shahpouri" w:date="2024-05-13T08:52:00Z" w16du:dateUtc="2024-05-13T06:52:00Z">
          <w:pPr>
            <w:pStyle w:val="NormalWeb"/>
            <w:jc w:val="both"/>
          </w:pPr>
        </w:pPrChange>
      </w:pPr>
      <w:del w:id="1126" w:author="Samane Shahpouri" w:date="2024-05-14T21:09:00Z" w16du:dateUtc="2024-05-14T19:09:00Z">
        <w:r w:rsidRPr="009C51B2" w:rsidDel="00983CC2">
          <w:rPr>
            <w:rFonts w:asciiTheme="majorBidi" w:hAnsiTheme="majorBidi" w:cstheme="majorBidi"/>
            <w:highlight w:val="blue"/>
            <w:rPrChange w:id="1127" w:author="Samane Shahpouri" w:date="2024-05-19T17:32:00Z" w16du:dateUtc="2024-05-19T15:32:00Z">
              <w:rPr/>
            </w:rPrChange>
          </w:rPr>
          <w:delText>Attenuation and scatter correction (ASC) are critical during PET image reconstruction, primarily aimed at enhancing image clarity and accuracy</w:delText>
        </w:r>
        <w:r w:rsidR="00E85A62" w:rsidRPr="009C51B2" w:rsidDel="00983CC2">
          <w:rPr>
            <w:rFonts w:asciiTheme="majorBidi" w:hAnsiTheme="majorBidi" w:cstheme="majorBidi"/>
            <w:color w:val="0D0D0D"/>
            <w:highlight w:val="blue"/>
            <w:rPrChange w:id="1128" w:author="Samane Shahpouri" w:date="2024-05-19T17:32:00Z" w16du:dateUtc="2024-05-19T15:32:00Z">
              <w:rPr>
                <w:color w:val="0D0D0D"/>
              </w:rPr>
            </w:rPrChange>
          </w:rPr>
          <w:delText xml:space="preserve">. </w:delText>
        </w:r>
      </w:del>
      <w:del w:id="1129" w:author="Samane Shahpouri" w:date="2024-05-15T11:55:00Z" w16du:dateUtc="2024-05-15T09:55:00Z">
        <w:r w:rsidR="00E85A62" w:rsidRPr="009C51B2" w:rsidDel="00E66362">
          <w:rPr>
            <w:rFonts w:asciiTheme="majorBidi" w:hAnsiTheme="majorBidi" w:cstheme="majorBidi"/>
            <w:color w:val="0D0D0D"/>
            <w:highlight w:val="blue"/>
            <w:rPrChange w:id="1130" w:author="Samane Shahpouri" w:date="2024-05-19T17:32:00Z" w16du:dateUtc="2024-05-19T15:32:00Z">
              <w:rPr>
                <w:color w:val="0D0D0D"/>
              </w:rPr>
            </w:rPrChange>
          </w:rPr>
          <w:delText>Despite the implementation of these corrections, arti</w:delText>
        </w:r>
        <w:r w:rsidR="00A25658" w:rsidRPr="009C51B2" w:rsidDel="00E66362">
          <w:rPr>
            <w:rFonts w:asciiTheme="majorBidi" w:hAnsiTheme="majorBidi" w:cstheme="majorBidi"/>
            <w:highlight w:val="blue"/>
            <w:rPrChange w:id="1131" w:author="Samane Shahpouri" w:date="2024-05-19T17:32:00Z" w16du:dateUtc="2024-05-19T15:32:00Z">
              <w:rPr/>
            </w:rPrChange>
          </w:rPr>
          <w:delText>facts</w:delText>
        </w:r>
        <w:r w:rsidR="00C70C80" w:rsidRPr="009C51B2" w:rsidDel="00E66362">
          <w:rPr>
            <w:rFonts w:asciiTheme="majorBidi" w:hAnsiTheme="majorBidi" w:cstheme="majorBidi"/>
            <w:highlight w:val="blue"/>
            <w:rPrChange w:id="1132" w:author="Samane Shahpouri" w:date="2024-05-19T17:32:00Z" w16du:dateUtc="2024-05-19T15:32:00Z">
              <w:rPr/>
            </w:rPrChange>
          </w:rPr>
          <w:delText xml:space="preserve"> can still occur, particularly under complex scenarios such as</w:delText>
        </w:r>
        <w:r w:rsidRPr="009C51B2" w:rsidDel="00E66362">
          <w:rPr>
            <w:rFonts w:asciiTheme="majorBidi" w:hAnsiTheme="majorBidi" w:cstheme="majorBidi"/>
            <w:highlight w:val="blue"/>
            <w:rPrChange w:id="1133" w:author="Samane Shahpouri" w:date="2024-05-19T17:32:00Z" w16du:dateUtc="2024-05-19T15:32:00Z">
              <w:rPr/>
            </w:rPrChange>
          </w:rPr>
          <w:delText xml:space="preserve"> high radiotracer activity or patient movement</w:delText>
        </w:r>
        <w:r w:rsidR="00987EF8" w:rsidRPr="009C51B2" w:rsidDel="00E66362">
          <w:rPr>
            <w:rFonts w:asciiTheme="majorBidi" w:hAnsiTheme="majorBidi" w:cstheme="majorBidi"/>
            <w:highlight w:val="blue"/>
            <w:rPrChange w:id="1134" w:author="Samane Shahpouri" w:date="2024-05-19T17:32:00Z" w16du:dateUtc="2024-05-19T15:32:00Z">
              <w:rPr/>
            </w:rPrChange>
          </w:rPr>
          <w:delText xml:space="preserve"> </w:delText>
        </w:r>
      </w:del>
      <w:customXmlDelRangeStart w:id="1135" w:author="Samane Shahpouri" w:date="2024-05-15T11:55:00Z"/>
      <w:sdt>
        <w:sdtPr>
          <w:rPr>
            <w:rFonts w:asciiTheme="majorBidi" w:hAnsiTheme="majorBidi" w:cstheme="majorBidi"/>
            <w:color w:val="000000"/>
            <w:highlight w:val="blue"/>
          </w:rPr>
          <w:tag w:val="MENDELEY_CITATION_v3_eyJjaXRhdGlvbklEIjoiTUVOREVMRVlfQ0lUQVRJT05fM2I0Zjc2NDYtMGIyMC00ODcyLTk3NWItOTZiYTZlOWQ2Mjg2IiwicHJvcGVydGllcyI6eyJub3RlSW5kZXgiOjB9LCJpc0VkaXRlZCI6ZmFsc2UsIm1hbnVhbE92ZXJyaWRlIjp7ImlzTWFudWFsbHlPdmVycmlkZGVuIjpmYWxzZSwiY2l0ZXByb2NUZXh0IjoiKDExLDE1LDE3LDE4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95956325"/>
          <w:placeholder>
            <w:docPart w:val="DefaultPlaceholder_-1854013440"/>
          </w:placeholder>
        </w:sdtPr>
        <w:sdtContent>
          <w:customXmlDelRangeEnd w:id="1135"/>
          <w:del w:id="1136" w:author="Samane Shahpouri" w:date="2024-05-15T11:55:00Z" w16du:dateUtc="2024-05-15T09:55:00Z">
            <w:r w:rsidR="005C650F" w:rsidRPr="00C21B46" w:rsidDel="00E66362">
              <w:rPr>
                <w:rFonts w:asciiTheme="majorBidi" w:hAnsiTheme="majorBidi" w:cstheme="majorBidi"/>
                <w:color w:val="000000"/>
                <w:highlight w:val="blue"/>
                <w:rPrChange w:id="1137" w:author="Samane Shahpouri" w:date="2024-05-19T17:37:00Z" w16du:dateUtc="2024-05-19T15:37:00Z">
                  <w:rPr>
                    <w:color w:val="000000"/>
                  </w:rPr>
                </w:rPrChange>
              </w:rPr>
              <w:delText>(7,9,11,12)</w:delText>
            </w:r>
          </w:del>
          <w:customXmlDelRangeStart w:id="1138" w:author="Samane Shahpouri" w:date="2024-05-15T11:55:00Z"/>
        </w:sdtContent>
      </w:sdt>
      <w:customXmlDelRangeEnd w:id="1138"/>
      <w:del w:id="1139" w:author="Samane Shahpouri" w:date="2024-05-15T11:55:00Z" w16du:dateUtc="2024-05-15T09:55:00Z">
        <w:r w:rsidR="00A25658" w:rsidRPr="009C51B2" w:rsidDel="00E66362">
          <w:rPr>
            <w:rFonts w:asciiTheme="majorBidi" w:hAnsiTheme="majorBidi" w:cstheme="majorBidi"/>
            <w:highlight w:val="blue"/>
            <w:rPrChange w:id="1140" w:author="Samane Shahpouri" w:date="2024-05-19T17:32:00Z" w16du:dateUtc="2024-05-19T15:32:00Z">
              <w:rPr/>
            </w:rPrChange>
          </w:rPr>
          <w:delText>.</w:delText>
        </w:r>
        <w:r w:rsidR="00987EF8" w:rsidRPr="009C51B2" w:rsidDel="00E66362">
          <w:rPr>
            <w:rFonts w:asciiTheme="majorBidi" w:hAnsiTheme="majorBidi" w:cstheme="majorBidi"/>
            <w:highlight w:val="blue"/>
            <w:rPrChange w:id="1141" w:author="Samane Shahpouri" w:date="2024-05-19T17:32:00Z" w16du:dateUtc="2024-05-19T15:32:00Z">
              <w:rPr/>
            </w:rPrChange>
          </w:rPr>
          <w:delText xml:space="preserve"> </w:delText>
        </w:r>
      </w:del>
      <w:moveFromRangeStart w:id="1142" w:author="Samane Shahpouri" w:date="2024-05-14T21:09:00Z" w:name="move166613388"/>
      <w:moveFrom w:id="1143" w:author="Samane Shahpouri" w:date="2024-05-14T21:09:00Z" w16du:dateUtc="2024-05-14T19:09:00Z">
        <w:del w:id="1144" w:author="Samane Shahpouri" w:date="2024-05-15T11:55:00Z" w16du:dateUtc="2024-05-15T09:55:00Z">
          <w:r w:rsidR="000A1ACA" w:rsidRPr="009C51B2" w:rsidDel="00E66362">
            <w:rPr>
              <w:rFonts w:asciiTheme="majorBidi" w:hAnsiTheme="majorBidi" w:cstheme="majorBidi"/>
              <w:highlight w:val="yellow"/>
              <w:rPrChange w:id="1145" w:author="Samane Shahpouri" w:date="2024-05-19T17:32:00Z" w16du:dateUtc="2024-05-19T15:32:00Z">
                <w:rPr/>
              </w:rPrChange>
            </w:rPr>
            <w:delText xml:space="preserve">For an illustrative example, see Figure 1. </w:delText>
          </w:r>
        </w:del>
      </w:moveFrom>
      <w:moveFromRangeEnd w:id="1142"/>
      <w:del w:id="1146" w:author="Samane Shahpouri" w:date="2024-05-15T11:55:00Z" w16du:dateUtc="2024-05-15T09:55:00Z">
        <w:r w:rsidRPr="009C51B2" w:rsidDel="00E66362">
          <w:rPr>
            <w:rFonts w:asciiTheme="majorBidi" w:hAnsiTheme="majorBidi" w:cstheme="majorBidi"/>
            <w:highlight w:val="blue"/>
            <w:rPrChange w:id="1147" w:author="Samane Shahpouri" w:date="2024-05-19T17:32:00Z" w16du:dateUtc="2024-05-19T15:32:00Z">
              <w:rPr/>
            </w:rPrChange>
          </w:rPr>
          <w:delText xml:space="preserve">Common </w:delText>
        </w:r>
        <w:r w:rsidR="00A25658" w:rsidRPr="009C51B2" w:rsidDel="00E66362">
          <w:rPr>
            <w:rFonts w:asciiTheme="majorBidi" w:hAnsiTheme="majorBidi" w:cstheme="majorBidi"/>
            <w:highlight w:val="blue"/>
            <w:rPrChange w:id="1148" w:author="Samane Shahpouri" w:date="2024-05-19T17:32:00Z" w16du:dateUtc="2024-05-19T15:32:00Z">
              <w:rPr/>
            </w:rPrChange>
          </w:rPr>
          <w:delText>artefacts</w:delText>
        </w:r>
        <w:r w:rsidRPr="009C51B2" w:rsidDel="00E66362">
          <w:rPr>
            <w:rFonts w:asciiTheme="majorBidi" w:hAnsiTheme="majorBidi" w:cstheme="majorBidi"/>
            <w:highlight w:val="blue"/>
            <w:rPrChange w:id="1149" w:author="Samane Shahpouri" w:date="2024-05-19T17:32:00Z" w16du:dateUtc="2024-05-19T15:32:00Z">
              <w:rPr/>
            </w:rPrChange>
          </w:rPr>
          <w:delText xml:space="preserve"> </w:delText>
        </w:r>
      </w:del>
      <w:ins w:id="1150" w:author="Isaac Shiri Lord" w:date="2024-05-12T18:19:00Z">
        <w:del w:id="1151" w:author="Samane Shahpouri" w:date="2024-05-15T11:55:00Z" w16du:dateUtc="2024-05-15T09:55:00Z">
          <w:r w:rsidR="00E85A62" w:rsidRPr="009C51B2" w:rsidDel="00E66362">
            <w:rPr>
              <w:rFonts w:asciiTheme="majorBidi" w:hAnsiTheme="majorBidi" w:cstheme="majorBidi"/>
              <w:highlight w:val="blue"/>
              <w:rPrChange w:id="1152" w:author="Samane Shahpouri" w:date="2024-05-19T17:32:00Z" w16du:dateUtc="2024-05-19T15:32:00Z">
                <w:rPr/>
              </w:rPrChange>
            </w:rPr>
            <w:delText xml:space="preserve">artifacts </w:delText>
          </w:r>
        </w:del>
      </w:ins>
      <w:del w:id="1153" w:author="Samane Shahpouri" w:date="2024-05-15T11:55:00Z" w16du:dateUtc="2024-05-15T09:55:00Z">
        <w:r w:rsidRPr="009C51B2" w:rsidDel="00E66362">
          <w:rPr>
            <w:rFonts w:asciiTheme="majorBidi" w:hAnsiTheme="majorBidi" w:cstheme="majorBidi"/>
            <w:highlight w:val="blue"/>
            <w:rPrChange w:id="1154" w:author="Samane Shahpouri" w:date="2024-05-19T17:32:00Z" w16du:dateUtc="2024-05-19T15:32:00Z">
              <w:rPr/>
            </w:rPrChange>
          </w:rPr>
          <w:delText xml:space="preserve">encountered in PET imaging can be </w:delText>
        </w:r>
        <w:r w:rsidR="00A25658" w:rsidRPr="009C51B2" w:rsidDel="00E66362">
          <w:rPr>
            <w:rFonts w:asciiTheme="majorBidi" w:hAnsiTheme="majorBidi" w:cstheme="majorBidi"/>
            <w:highlight w:val="blue"/>
            <w:rPrChange w:id="1155" w:author="Samane Shahpouri" w:date="2024-05-19T17:32:00Z" w16du:dateUtc="2024-05-19T15:32:00Z">
              <w:rPr/>
            </w:rPrChange>
          </w:rPr>
          <w:delText>categorised</w:delText>
        </w:r>
        <w:r w:rsidRPr="009C51B2" w:rsidDel="00E66362">
          <w:rPr>
            <w:rFonts w:asciiTheme="majorBidi" w:hAnsiTheme="majorBidi" w:cstheme="majorBidi"/>
            <w:highlight w:val="blue"/>
            <w:rPrChange w:id="1156" w:author="Samane Shahpouri" w:date="2024-05-19T17:32:00Z" w16du:dateUtc="2024-05-19T15:32:00Z">
              <w:rPr/>
            </w:rPrChange>
          </w:rPr>
          <w:delText xml:space="preserve"> as follows: (</w:delText>
        </w:r>
        <w:r w:rsidR="00B4553F" w:rsidRPr="009C51B2" w:rsidDel="00E66362">
          <w:rPr>
            <w:rFonts w:asciiTheme="majorBidi" w:hAnsiTheme="majorBidi" w:cstheme="majorBidi"/>
            <w:highlight w:val="blue"/>
            <w:rPrChange w:id="1157" w:author="Samane Shahpouri" w:date="2024-05-19T17:32:00Z" w16du:dateUtc="2024-05-19T15:32:00Z">
              <w:rPr/>
            </w:rPrChange>
          </w:rPr>
          <w:delText>a</w:delText>
        </w:r>
        <w:r w:rsidRPr="009C51B2" w:rsidDel="00E66362">
          <w:rPr>
            <w:rFonts w:asciiTheme="majorBidi" w:hAnsiTheme="majorBidi" w:cstheme="majorBidi"/>
            <w:highlight w:val="blue"/>
            <w:rPrChange w:id="1158" w:author="Samane Shahpouri" w:date="2024-05-19T17:32:00Z" w16du:dateUtc="2024-05-19T15:32:00Z">
              <w:rPr/>
            </w:rPrChange>
          </w:rPr>
          <w:delText xml:space="preserve">) those associated with the distribution of the tracer, such as halo </w:delText>
        </w:r>
        <w:r w:rsidR="00A25658" w:rsidRPr="009C51B2" w:rsidDel="00E66362">
          <w:rPr>
            <w:rFonts w:asciiTheme="majorBidi" w:hAnsiTheme="majorBidi" w:cstheme="majorBidi"/>
            <w:highlight w:val="blue"/>
            <w:rPrChange w:id="1159" w:author="Samane Shahpouri" w:date="2024-05-19T17:32:00Z" w16du:dateUtc="2024-05-19T15:32:00Z">
              <w:rPr/>
            </w:rPrChange>
          </w:rPr>
          <w:delText>artefacts</w:delText>
        </w:r>
      </w:del>
      <w:ins w:id="1160" w:author="Isaac Shiri Lord" w:date="2024-05-12T18:19:00Z">
        <w:del w:id="1161" w:author="Samane Shahpouri" w:date="2024-05-15T11:55:00Z" w16du:dateUtc="2024-05-15T09:55:00Z">
          <w:r w:rsidR="00E85A62" w:rsidRPr="009C51B2" w:rsidDel="00E66362">
            <w:rPr>
              <w:rFonts w:asciiTheme="majorBidi" w:hAnsiTheme="majorBidi" w:cstheme="majorBidi"/>
              <w:highlight w:val="blue"/>
              <w:rPrChange w:id="1162" w:author="Samane Shahpouri" w:date="2024-05-19T17:32:00Z" w16du:dateUtc="2024-05-19T15:32:00Z">
                <w:rPr/>
              </w:rPrChange>
            </w:rPr>
            <w:delText>artifacts</w:delText>
          </w:r>
        </w:del>
      </w:ins>
      <w:del w:id="1163" w:author="Samane Shahpouri" w:date="2024-05-15T11:55:00Z" w16du:dateUtc="2024-05-15T09:55:00Z">
        <w:r w:rsidRPr="009C51B2" w:rsidDel="00E66362">
          <w:rPr>
            <w:rFonts w:asciiTheme="majorBidi" w:hAnsiTheme="majorBidi" w:cstheme="majorBidi"/>
            <w:highlight w:val="blue"/>
            <w:rPrChange w:id="1164" w:author="Samane Shahpouri" w:date="2024-05-19T17:32:00Z" w16du:dateUtc="2024-05-19T15:32:00Z">
              <w:rPr/>
            </w:rPrChange>
          </w:rPr>
          <w:delText>; (</w:delText>
        </w:r>
        <w:r w:rsidR="00B4553F" w:rsidRPr="009C51B2" w:rsidDel="00E66362">
          <w:rPr>
            <w:rFonts w:asciiTheme="majorBidi" w:hAnsiTheme="majorBidi" w:cstheme="majorBidi"/>
            <w:highlight w:val="blue"/>
            <w:rPrChange w:id="1165" w:author="Samane Shahpouri" w:date="2024-05-19T17:32:00Z" w16du:dateUtc="2024-05-19T15:32:00Z">
              <w:rPr/>
            </w:rPrChange>
          </w:rPr>
          <w:delText>b</w:delText>
        </w:r>
        <w:r w:rsidRPr="009C51B2" w:rsidDel="00E66362">
          <w:rPr>
            <w:rFonts w:asciiTheme="majorBidi" w:hAnsiTheme="majorBidi" w:cstheme="majorBidi"/>
            <w:highlight w:val="blue"/>
            <w:rPrChange w:id="1166" w:author="Samane Shahpouri" w:date="2024-05-19T17:32:00Z" w16du:dateUtc="2024-05-19T15:32:00Z">
              <w:rPr/>
            </w:rPrChange>
          </w:rPr>
          <w:delText xml:space="preserve">) those that arise from the alignment of PET with </w:delText>
        </w:r>
        <w:r w:rsidR="00941F63" w:rsidRPr="009C51B2" w:rsidDel="00E66362">
          <w:rPr>
            <w:rFonts w:asciiTheme="majorBidi" w:hAnsiTheme="majorBidi" w:cstheme="majorBidi"/>
            <w:highlight w:val="blue"/>
            <w:rPrChange w:id="1167" w:author="Samane Shahpouri" w:date="2024-05-19T17:32:00Z" w16du:dateUtc="2024-05-19T15:32:00Z">
              <w:rPr/>
            </w:rPrChange>
          </w:rPr>
          <w:delText>Computed Tomography (</w:delText>
        </w:r>
        <w:r w:rsidRPr="009C51B2" w:rsidDel="00E66362">
          <w:rPr>
            <w:rFonts w:asciiTheme="majorBidi" w:hAnsiTheme="majorBidi" w:cstheme="majorBidi"/>
            <w:highlight w:val="blue"/>
            <w:rPrChange w:id="1168" w:author="Samane Shahpouri" w:date="2024-05-19T17:32:00Z" w16du:dateUtc="2024-05-19T15:32:00Z">
              <w:rPr/>
            </w:rPrChange>
          </w:rPr>
          <w:delText>CT</w:delText>
        </w:r>
        <w:r w:rsidR="00941F63" w:rsidRPr="009C51B2" w:rsidDel="00E66362">
          <w:rPr>
            <w:rFonts w:asciiTheme="majorBidi" w:hAnsiTheme="majorBidi" w:cstheme="majorBidi"/>
            <w:highlight w:val="blue"/>
            <w:rPrChange w:id="1169" w:author="Samane Shahpouri" w:date="2024-05-19T17:32:00Z" w16du:dateUtc="2024-05-19T15:32:00Z">
              <w:rPr/>
            </w:rPrChange>
          </w:rPr>
          <w:delText>)</w:delText>
        </w:r>
        <w:r w:rsidRPr="009C51B2" w:rsidDel="00E66362">
          <w:rPr>
            <w:rFonts w:asciiTheme="majorBidi" w:hAnsiTheme="majorBidi" w:cstheme="majorBidi"/>
            <w:highlight w:val="blue"/>
            <w:rPrChange w:id="1170" w:author="Samane Shahpouri" w:date="2024-05-19T17:32:00Z" w16du:dateUtc="2024-05-19T15:32:00Z">
              <w:rPr/>
            </w:rPrChange>
          </w:rPr>
          <w:delText xml:space="preserve"> or MR images, including mismatch, misregistration, or motion </w:delText>
        </w:r>
        <w:r w:rsidR="00A25658" w:rsidRPr="009C51B2" w:rsidDel="00E66362">
          <w:rPr>
            <w:rFonts w:asciiTheme="majorBidi" w:hAnsiTheme="majorBidi" w:cstheme="majorBidi"/>
            <w:highlight w:val="blue"/>
            <w:rPrChange w:id="1171" w:author="Samane Shahpouri" w:date="2024-05-19T17:32:00Z" w16du:dateUtc="2024-05-19T15:32:00Z">
              <w:rPr/>
            </w:rPrChange>
          </w:rPr>
          <w:delText>artefacts</w:delText>
        </w:r>
      </w:del>
      <w:ins w:id="1172" w:author="Isaac Shiri Lord" w:date="2024-05-12T18:19:00Z">
        <w:del w:id="1173" w:author="Samane Shahpouri" w:date="2024-05-15T11:55:00Z" w16du:dateUtc="2024-05-15T09:55:00Z">
          <w:r w:rsidR="00E85A62" w:rsidRPr="009C51B2" w:rsidDel="00E66362">
            <w:rPr>
              <w:rFonts w:asciiTheme="majorBidi" w:hAnsiTheme="majorBidi" w:cstheme="majorBidi"/>
              <w:highlight w:val="blue"/>
              <w:rPrChange w:id="1174" w:author="Samane Shahpouri" w:date="2024-05-19T17:32:00Z" w16du:dateUtc="2024-05-19T15:32:00Z">
                <w:rPr/>
              </w:rPrChange>
            </w:rPr>
            <w:delText>artifacts</w:delText>
          </w:r>
        </w:del>
      </w:ins>
      <w:del w:id="1175" w:author="Samane Shahpouri" w:date="2024-05-15T11:55:00Z" w16du:dateUtc="2024-05-15T09:55:00Z">
        <w:r w:rsidRPr="009C51B2" w:rsidDel="00E66362">
          <w:rPr>
            <w:rFonts w:asciiTheme="majorBidi" w:hAnsiTheme="majorBidi" w:cstheme="majorBidi"/>
            <w:highlight w:val="blue"/>
            <w:rPrChange w:id="1176" w:author="Samane Shahpouri" w:date="2024-05-19T17:32:00Z" w16du:dateUtc="2024-05-19T15:32:00Z">
              <w:rPr/>
            </w:rPrChange>
          </w:rPr>
          <w:delText>; and (</w:delText>
        </w:r>
        <w:r w:rsidR="00B4553F" w:rsidRPr="009C51B2" w:rsidDel="00E66362">
          <w:rPr>
            <w:rFonts w:asciiTheme="majorBidi" w:hAnsiTheme="majorBidi" w:cstheme="majorBidi"/>
            <w:highlight w:val="blue"/>
            <w:rPrChange w:id="1177" w:author="Samane Shahpouri" w:date="2024-05-19T17:32:00Z" w16du:dateUtc="2024-05-19T15:32:00Z">
              <w:rPr/>
            </w:rPrChange>
          </w:rPr>
          <w:delText>c</w:delText>
        </w:r>
        <w:r w:rsidRPr="009C51B2" w:rsidDel="00E66362">
          <w:rPr>
            <w:rFonts w:asciiTheme="majorBidi" w:hAnsiTheme="majorBidi" w:cstheme="majorBidi"/>
            <w:highlight w:val="blue"/>
            <w:rPrChange w:id="1178" w:author="Samane Shahpouri" w:date="2024-05-19T17:32:00Z" w16du:dateUtc="2024-05-19T15:32:00Z">
              <w:rPr/>
            </w:rPrChange>
          </w:rPr>
          <w:delText>) those transmitted from CT or MRI to PET images, such as errors caused by metals, contrast agents, and image truncation</w:delText>
        </w:r>
        <w:r w:rsidR="007E2341" w:rsidRPr="009C51B2" w:rsidDel="00E66362">
          <w:rPr>
            <w:rFonts w:asciiTheme="majorBidi" w:hAnsiTheme="majorBidi" w:cstheme="majorBidi"/>
            <w:highlight w:val="blue"/>
            <w:rPrChange w:id="1179" w:author="Samane Shahpouri" w:date="2024-05-19T17:32:00Z" w16du:dateUtc="2024-05-19T15:32:00Z">
              <w:rPr/>
            </w:rPrChange>
          </w:rPr>
          <w:delText xml:space="preserve"> </w:delText>
        </w:r>
      </w:del>
      <w:customXmlDelRangeStart w:id="1180" w:author="Samane Shahpouri" w:date="2024-05-15T11:55:00Z"/>
      <w:sdt>
        <w:sdtPr>
          <w:rPr>
            <w:rFonts w:asciiTheme="majorBidi" w:hAnsiTheme="majorBidi" w:cstheme="majorBidi"/>
            <w:color w:val="000000"/>
            <w:highlight w:val="blue"/>
          </w:rPr>
          <w:tag w:val="MENDELEY_CITATION_v3_eyJjaXRhdGlvbklEIjoiTUVOREVMRVlfQ0lUQVRJT05fYmRkMTdiNjEtZjA4Mi00YTk1LWE2YzEtMzgwNDg5ZTU5ZjZi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2087221740"/>
          <w:placeholder>
            <w:docPart w:val="DefaultPlaceholder_-1854013440"/>
          </w:placeholder>
        </w:sdtPr>
        <w:sdtContent>
          <w:customXmlDelRangeEnd w:id="1180"/>
          <w:del w:id="1181" w:author="Samane Shahpouri" w:date="2024-05-15T11:55:00Z" w16du:dateUtc="2024-05-15T09:55:00Z">
            <w:r w:rsidR="005C650F" w:rsidRPr="00C21B46" w:rsidDel="00E66362">
              <w:rPr>
                <w:rFonts w:asciiTheme="majorBidi" w:hAnsiTheme="majorBidi" w:cstheme="majorBidi"/>
                <w:color w:val="000000"/>
                <w:highlight w:val="blue"/>
                <w:rPrChange w:id="1182" w:author="Samane Shahpouri" w:date="2024-05-19T17:37:00Z" w16du:dateUtc="2024-05-19T15:37:00Z">
                  <w:rPr>
                    <w:color w:val="000000"/>
                  </w:rPr>
                </w:rPrChange>
              </w:rPr>
              <w:delText>(9,10,24,25)</w:delText>
            </w:r>
          </w:del>
          <w:customXmlDelRangeStart w:id="1183" w:author="Samane Shahpouri" w:date="2024-05-15T11:55:00Z"/>
        </w:sdtContent>
      </w:sdt>
      <w:customXmlDelRangeEnd w:id="1183"/>
      <w:del w:id="1184" w:author="Samane Shahpouri" w:date="2024-05-15T11:55:00Z" w16du:dateUtc="2024-05-15T09:55:00Z">
        <w:r w:rsidR="00A25658" w:rsidRPr="009C51B2" w:rsidDel="00E66362">
          <w:rPr>
            <w:rFonts w:asciiTheme="majorBidi" w:hAnsiTheme="majorBidi" w:cstheme="majorBidi"/>
            <w:highlight w:val="blue"/>
            <w:rPrChange w:id="1185" w:author="Samane Shahpouri" w:date="2024-05-19T17:32:00Z" w16du:dateUtc="2024-05-19T15:32:00Z">
              <w:rPr/>
            </w:rPrChange>
          </w:rPr>
          <w:delText>.</w:delText>
        </w:r>
      </w:del>
    </w:p>
    <w:p w14:paraId="41D4DB48" w14:textId="676FF3A3" w:rsidR="008D6EDD" w:rsidRPr="009C51B2" w:rsidDel="00E66362" w:rsidRDefault="00D7619F">
      <w:pPr>
        <w:rPr>
          <w:del w:id="1186" w:author="Samane Shahpouri" w:date="2024-05-15T11:55:00Z" w16du:dateUtc="2024-05-15T09:55:00Z"/>
          <w:rFonts w:asciiTheme="majorBidi" w:hAnsiTheme="majorBidi" w:cstheme="majorBidi"/>
          <w:sz w:val="24"/>
          <w:szCs w:val="24"/>
          <w:highlight w:val="blue"/>
          <w:rPrChange w:id="1187" w:author="Samane Shahpouri" w:date="2024-05-19T17:32:00Z" w16du:dateUtc="2024-05-19T15:32:00Z">
            <w:rPr>
              <w:del w:id="1188" w:author="Samane Shahpouri" w:date="2024-05-15T11:55:00Z" w16du:dateUtc="2024-05-15T09:55:00Z"/>
            </w:rPr>
          </w:rPrChange>
        </w:rPr>
        <w:pPrChange w:id="1189" w:author="Samane Shahpouri" w:date="2024-05-15T11:56:00Z" w16du:dateUtc="2024-05-15T09:56:00Z">
          <w:pPr>
            <w:pStyle w:val="NormalWeb"/>
            <w:jc w:val="both"/>
          </w:pPr>
        </w:pPrChange>
      </w:pPr>
      <w:r w:rsidRPr="009C51B2">
        <w:rPr>
          <w:rFonts w:asciiTheme="majorBidi" w:hAnsiTheme="majorBidi" w:cstheme="majorBidi"/>
          <w:sz w:val="24"/>
          <w:szCs w:val="24"/>
          <w:rPrChange w:id="1190" w:author="Samane Shahpouri" w:date="2024-05-19T17:32:00Z" w16du:dateUtc="2024-05-19T15:32:00Z">
            <w:rPr/>
          </w:rPrChange>
        </w:rPr>
        <w:t xml:space="preserve">Halo </w:t>
      </w:r>
      <w:r w:rsidR="00A25658" w:rsidRPr="009C51B2">
        <w:rPr>
          <w:rFonts w:asciiTheme="majorBidi" w:hAnsiTheme="majorBidi" w:cstheme="majorBidi"/>
          <w:sz w:val="24"/>
          <w:szCs w:val="24"/>
          <w:rPrChange w:id="1191" w:author="Samane Shahpouri" w:date="2024-05-19T17:32:00Z" w16du:dateUtc="2024-05-19T15:32:00Z">
            <w:rPr/>
          </w:rPrChange>
        </w:rPr>
        <w:t>art</w:t>
      </w:r>
      <w:del w:id="1192" w:author="Isaac Shiri Lord" w:date="2024-05-12T18:19:00Z">
        <w:r w:rsidR="00A25658" w:rsidRPr="009C51B2" w:rsidDel="00E85A62">
          <w:rPr>
            <w:rFonts w:asciiTheme="majorBidi" w:hAnsiTheme="majorBidi" w:cstheme="majorBidi"/>
            <w:sz w:val="24"/>
            <w:szCs w:val="24"/>
            <w:rPrChange w:id="1193" w:author="Samane Shahpouri" w:date="2024-05-19T17:32:00Z" w16du:dateUtc="2024-05-19T15:32:00Z">
              <w:rPr/>
            </w:rPrChange>
          </w:rPr>
          <w:delText>efacts are very common</w:delText>
        </w:r>
        <w:r w:rsidRPr="009C51B2" w:rsidDel="00E85A62">
          <w:rPr>
            <w:rFonts w:asciiTheme="majorBidi" w:hAnsiTheme="majorBidi" w:cstheme="majorBidi"/>
            <w:sz w:val="24"/>
            <w:szCs w:val="24"/>
            <w:rPrChange w:id="1194" w:author="Samane Shahpouri" w:date="2024-05-19T17:32:00Z" w16du:dateUtc="2024-05-19T15:32:00Z">
              <w:rPr/>
            </w:rPrChange>
          </w:rPr>
          <w:delText xml:space="preserve"> in PET imaging</w:delText>
        </w:r>
        <w:r w:rsidR="00A25658" w:rsidRPr="009C51B2" w:rsidDel="00E85A62">
          <w:rPr>
            <w:rFonts w:asciiTheme="majorBidi" w:hAnsiTheme="majorBidi" w:cstheme="majorBidi"/>
            <w:sz w:val="24"/>
            <w:szCs w:val="24"/>
            <w:rPrChange w:id="1195" w:author="Samane Shahpouri" w:date="2024-05-19T17:32:00Z" w16du:dateUtc="2024-05-19T15:32:00Z">
              <w:rPr/>
            </w:rPrChange>
          </w:rPr>
          <w:delText>, especially with compounds that are label</w:delText>
        </w:r>
      </w:del>
      <w:ins w:id="1196" w:author="Isaac Shiri Lord" w:date="2024-05-12T18:19:00Z">
        <w:r w:rsidR="00E85A62" w:rsidRPr="009C51B2">
          <w:rPr>
            <w:rFonts w:asciiTheme="majorBidi" w:hAnsiTheme="majorBidi" w:cstheme="majorBidi"/>
            <w:sz w:val="24"/>
            <w:szCs w:val="24"/>
            <w:rPrChange w:id="1197" w:author="Samane Shahpouri" w:date="2024-05-19T17:32:00Z" w16du:dateUtc="2024-05-19T15:32:00Z">
              <w:rPr/>
            </w:rPrChange>
          </w:rPr>
          <w:t xml:space="preserve">ifacts are very common </w:t>
        </w:r>
        <w:del w:id="1198" w:author="Samane Shahpouri" w:date="2024-05-14T22:42:00Z" w16du:dateUtc="2024-05-14T20:42:00Z">
          <w:r w:rsidR="00E85A62" w:rsidRPr="009C51B2" w:rsidDel="00CD08BB">
            <w:rPr>
              <w:rFonts w:asciiTheme="majorBidi" w:hAnsiTheme="majorBidi" w:cstheme="majorBidi"/>
              <w:sz w:val="24"/>
              <w:szCs w:val="24"/>
              <w:rPrChange w:id="1199" w:author="Samane Shahpouri" w:date="2024-05-19T17:32:00Z" w16du:dateUtc="2024-05-19T15:32:00Z">
                <w:rPr/>
              </w:rPrChange>
            </w:rPr>
            <w:delText>in PET imaging, especially with compounds that are labe</w:delText>
          </w:r>
        </w:del>
      </w:ins>
      <w:del w:id="1200" w:author="Samane Shahpouri" w:date="2024-05-14T22:42:00Z" w16du:dateUtc="2024-05-14T20:42:00Z">
        <w:r w:rsidR="00A25658" w:rsidRPr="009C51B2" w:rsidDel="00CD08BB">
          <w:rPr>
            <w:rFonts w:asciiTheme="majorBidi" w:hAnsiTheme="majorBidi" w:cstheme="majorBidi"/>
            <w:sz w:val="24"/>
            <w:szCs w:val="24"/>
            <w:rPrChange w:id="1201" w:author="Samane Shahpouri" w:date="2024-05-19T17:32:00Z" w16du:dateUtc="2024-05-19T15:32:00Z">
              <w:rPr/>
            </w:rPrChange>
          </w:rPr>
          <w:delText>led</w:delText>
        </w:r>
        <w:r w:rsidRPr="009C51B2" w:rsidDel="00CD08BB">
          <w:rPr>
            <w:rFonts w:asciiTheme="majorBidi" w:hAnsiTheme="majorBidi" w:cstheme="majorBidi"/>
            <w:sz w:val="24"/>
            <w:szCs w:val="24"/>
            <w:rPrChange w:id="1202" w:author="Samane Shahpouri" w:date="2024-05-19T17:32:00Z" w16du:dateUtc="2024-05-19T15:32:00Z">
              <w:rPr/>
            </w:rPrChange>
          </w:rPr>
          <w:delText xml:space="preserve"> with</w:delText>
        </w:r>
      </w:del>
      <w:ins w:id="1203" w:author="Samane Shahpouri" w:date="2024-05-14T22:42:00Z" w16du:dateUtc="2024-05-14T20:42:00Z">
        <w:r w:rsidR="00CD08BB" w:rsidRPr="009C51B2">
          <w:rPr>
            <w:rFonts w:asciiTheme="majorBidi" w:hAnsiTheme="majorBidi" w:cstheme="majorBidi"/>
            <w:sz w:val="24"/>
            <w:szCs w:val="24"/>
            <w:rPrChange w:id="1204" w:author="Samane Shahpouri" w:date="2024-05-19T17:32:00Z" w16du:dateUtc="2024-05-19T15:32:00Z">
              <w:rPr/>
            </w:rPrChange>
          </w:rPr>
          <w:t>in</w:t>
        </w:r>
      </w:ins>
      <w:r w:rsidRPr="009C51B2">
        <w:rPr>
          <w:rFonts w:asciiTheme="majorBidi" w:hAnsiTheme="majorBidi" w:cstheme="majorBidi"/>
          <w:sz w:val="24"/>
          <w:szCs w:val="24"/>
          <w:rPrChange w:id="1205" w:author="Samane Shahpouri" w:date="2024-05-19T17:32:00Z" w16du:dateUtc="2024-05-19T15:32:00Z">
            <w:rPr/>
          </w:rPrChange>
        </w:rPr>
        <w:t xml:space="preserve"> </w:t>
      </w:r>
      <w:del w:id="1206" w:author="Samane Shahpouri" w:date="2024-05-14T22:42:00Z" w16du:dateUtc="2024-05-14T20:42:00Z">
        <w:r w:rsidRPr="009C51B2" w:rsidDel="00CD08BB">
          <w:rPr>
            <w:rFonts w:asciiTheme="majorBidi" w:hAnsiTheme="majorBidi" w:cstheme="majorBidi"/>
            <w:sz w:val="24"/>
            <w:szCs w:val="24"/>
            <w:rPrChange w:id="1207" w:author="Samane Shahpouri" w:date="2024-05-19T17:32:00Z" w16du:dateUtc="2024-05-19T15:32:00Z">
              <w:rPr/>
            </w:rPrChange>
          </w:rPr>
          <w:delText>gallium-68 (</w:delText>
        </w:r>
      </w:del>
      <w:r w:rsidRPr="009C51B2">
        <w:rPr>
          <w:rFonts w:asciiTheme="majorBidi" w:hAnsiTheme="majorBidi" w:cstheme="majorBidi"/>
          <w:sz w:val="24"/>
          <w:szCs w:val="24"/>
          <w:vertAlign w:val="superscript"/>
          <w:rPrChange w:id="1208" w:author="Samane Shahpouri" w:date="2024-05-19T17:32:00Z" w16du:dateUtc="2024-05-19T15:32:00Z">
            <w:rPr>
              <w:vertAlign w:val="superscript"/>
            </w:rPr>
          </w:rPrChange>
        </w:rPr>
        <w:t>68</w:t>
      </w:r>
      <w:r w:rsidRPr="009C51B2">
        <w:rPr>
          <w:rFonts w:asciiTheme="majorBidi" w:hAnsiTheme="majorBidi" w:cstheme="majorBidi"/>
          <w:sz w:val="24"/>
          <w:szCs w:val="24"/>
          <w:rPrChange w:id="1209" w:author="Samane Shahpouri" w:date="2024-05-19T17:32:00Z" w16du:dateUtc="2024-05-19T15:32:00Z">
            <w:rPr/>
          </w:rPrChange>
        </w:rPr>
        <w:t>Ga</w:t>
      </w:r>
      <w:del w:id="1210" w:author="Samane Shahpouri" w:date="2024-05-14T22:42:00Z" w16du:dateUtc="2024-05-14T20:42:00Z">
        <w:r w:rsidR="00A25658" w:rsidRPr="009C51B2" w:rsidDel="00CD08BB">
          <w:rPr>
            <w:rFonts w:asciiTheme="majorBidi" w:hAnsiTheme="majorBidi" w:cstheme="majorBidi"/>
            <w:sz w:val="24"/>
            <w:szCs w:val="24"/>
            <w:rPrChange w:id="1211" w:author="Samane Shahpouri" w:date="2024-05-19T17:32:00Z" w16du:dateUtc="2024-05-19T15:32:00Z">
              <w:rPr/>
            </w:rPrChange>
          </w:rPr>
          <w:delText xml:space="preserve">). </w:delText>
        </w:r>
      </w:del>
      <w:ins w:id="1212" w:author="Samane Shahpouri" w:date="2024-05-14T22:42:00Z" w16du:dateUtc="2024-05-14T20:42:00Z">
        <w:r w:rsidR="00CD08BB" w:rsidRPr="009C51B2">
          <w:rPr>
            <w:rFonts w:asciiTheme="majorBidi" w:hAnsiTheme="majorBidi" w:cstheme="majorBidi"/>
            <w:sz w:val="24"/>
            <w:szCs w:val="24"/>
            <w:rPrChange w:id="1213" w:author="Samane Shahpouri" w:date="2024-05-19T17:32:00Z" w16du:dateUtc="2024-05-19T15:32:00Z">
              <w:rPr/>
            </w:rPrChange>
          </w:rPr>
          <w:t>-PET imaging</w:t>
        </w:r>
      </w:ins>
      <w:ins w:id="1214" w:author="Samane Shahpouri" w:date="2024-05-14T22:44:00Z" w16du:dateUtc="2024-05-14T20:44:00Z">
        <w:r w:rsidR="00CD08BB" w:rsidRPr="009C51B2">
          <w:rPr>
            <w:rFonts w:asciiTheme="majorBidi" w:hAnsiTheme="majorBidi" w:cstheme="majorBidi"/>
            <w:sz w:val="24"/>
            <w:szCs w:val="24"/>
            <w:rPrChange w:id="1215" w:author="Samane Shahpouri" w:date="2024-05-19T17:32:00Z" w16du:dateUtc="2024-05-19T15:32:00Z">
              <w:rPr/>
            </w:rPrChange>
          </w:rPr>
          <w:t xml:space="preserve">, </w:t>
        </w:r>
      </w:ins>
      <w:ins w:id="1216" w:author="Samane Shahpouri" w:date="2024-05-14T23:01:00Z" w16du:dateUtc="2024-05-14T21:01:00Z">
        <w:r w:rsidR="0037338F" w:rsidRPr="009C51B2">
          <w:rPr>
            <w:rFonts w:asciiTheme="majorBidi" w:hAnsiTheme="majorBidi" w:cstheme="majorBidi"/>
            <w:sz w:val="24"/>
            <w:szCs w:val="24"/>
            <w:rPrChange w:id="1217" w:author="Samane Shahpouri" w:date="2024-05-19T17:32:00Z" w16du:dateUtc="2024-05-19T15:32:00Z">
              <w:rPr/>
            </w:rPrChange>
          </w:rPr>
          <w:t xml:space="preserve">which wildly used </w:t>
        </w:r>
      </w:ins>
      <w:ins w:id="1218" w:author="Samane Shahpouri" w:date="2024-05-14T23:02:00Z" w16du:dateUtc="2024-05-14T21:02:00Z">
        <w:r w:rsidR="0037338F" w:rsidRPr="009C51B2">
          <w:rPr>
            <w:rFonts w:asciiTheme="majorBidi" w:hAnsiTheme="majorBidi" w:cstheme="majorBidi"/>
            <w:sz w:val="24"/>
            <w:szCs w:val="24"/>
            <w:rPrChange w:id="1219" w:author="Samane Shahpouri" w:date="2024-05-19T17:32:00Z" w16du:dateUtc="2024-05-19T15:32:00Z">
              <w:rPr/>
            </w:rPrChange>
          </w:rPr>
          <w:t xml:space="preserve">for </w:t>
        </w:r>
      </w:ins>
      <w:ins w:id="1220" w:author="Samane Shahpouri" w:date="2024-05-15T09:39:00Z" w16du:dateUtc="2024-05-15T07:39:00Z">
        <w:r w:rsidR="008D6EDD" w:rsidRPr="009C51B2">
          <w:rPr>
            <w:rFonts w:asciiTheme="majorBidi" w:hAnsiTheme="majorBidi" w:cstheme="majorBidi"/>
            <w:sz w:val="24"/>
            <w:szCs w:val="24"/>
            <w:rPrChange w:id="1221" w:author="Samane Shahpouri" w:date="2024-05-19T17:32:00Z" w16du:dateUtc="2024-05-19T15:32:00Z">
              <w:rPr/>
            </w:rPrChange>
          </w:rPr>
          <w:t xml:space="preserve">prostate and </w:t>
        </w:r>
      </w:ins>
      <w:ins w:id="1222" w:author="Samane Shahpouri" w:date="2024-05-14T23:02:00Z" w16du:dateUtc="2024-05-14T21:02:00Z">
        <w:r w:rsidR="0037338F" w:rsidRPr="009C51B2">
          <w:rPr>
            <w:rFonts w:asciiTheme="majorBidi" w:hAnsiTheme="majorBidi" w:cstheme="majorBidi"/>
            <w:sz w:val="24"/>
            <w:szCs w:val="24"/>
            <w:rPrChange w:id="1223" w:author="Samane Shahpouri" w:date="2024-05-19T17:32:00Z" w16du:dateUtc="2024-05-19T15:32:00Z">
              <w:rPr/>
            </w:rPrChange>
          </w:rPr>
          <w:t>pelvic cancer diagnosis, staging and treatment planning.</w:t>
        </w:r>
      </w:ins>
      <w:ins w:id="1224" w:author="Samane Shahpouri" w:date="2024-05-14T23:03:00Z" w16du:dateUtc="2024-05-14T21:03:00Z">
        <w:r w:rsidR="0037338F" w:rsidRPr="009C51B2">
          <w:rPr>
            <w:rFonts w:asciiTheme="majorBidi" w:hAnsiTheme="majorBidi" w:cstheme="majorBidi"/>
            <w:sz w:val="24"/>
            <w:szCs w:val="24"/>
            <w:rPrChange w:id="1225" w:author="Samane Shahpouri" w:date="2024-05-19T17:32:00Z" w16du:dateUtc="2024-05-19T15:32:00Z">
              <w:rPr/>
            </w:rPrChange>
          </w:rPr>
          <w:t xml:space="preserve"> This artifact</w:t>
        </w:r>
      </w:ins>
      <w:ins w:id="1226" w:author="Samane Shahpouri" w:date="2024-05-14T22:45:00Z" w16du:dateUtc="2024-05-14T20:45:00Z">
        <w:r w:rsidR="00CD08BB" w:rsidRPr="009C51B2">
          <w:rPr>
            <w:rFonts w:asciiTheme="majorBidi" w:hAnsiTheme="majorBidi" w:cstheme="majorBidi"/>
            <w:sz w:val="24"/>
            <w:szCs w:val="24"/>
            <w:rPrChange w:id="1227" w:author="Samane Shahpouri" w:date="2024-05-19T17:32:00Z" w16du:dateUtc="2024-05-19T15:32:00Z">
              <w:rPr/>
            </w:rPrChange>
          </w:rPr>
          <w:t xml:space="preserve"> </w:t>
        </w:r>
      </w:ins>
      <w:ins w:id="1228" w:author="Samane Shahpouri" w:date="2024-05-14T23:03:00Z" w16du:dateUtc="2024-05-14T21:03:00Z">
        <w:r w:rsidR="0037338F" w:rsidRPr="009C51B2">
          <w:rPr>
            <w:rFonts w:asciiTheme="majorBidi" w:hAnsiTheme="majorBidi" w:cstheme="majorBidi"/>
            <w:sz w:val="24"/>
            <w:szCs w:val="24"/>
            <w:rPrChange w:id="1229" w:author="Samane Shahpouri" w:date="2024-05-19T17:32:00Z" w16du:dateUtc="2024-05-19T15:32:00Z">
              <w:rPr/>
            </w:rPrChange>
          </w:rPr>
          <w:t>might hide or change</w:t>
        </w:r>
      </w:ins>
      <w:ins w:id="1230" w:author="Samane Shahpouri" w:date="2024-05-14T23:04:00Z" w16du:dateUtc="2024-05-14T21:04:00Z">
        <w:r w:rsidR="0037338F" w:rsidRPr="009C51B2">
          <w:rPr>
            <w:rFonts w:asciiTheme="majorBidi" w:hAnsiTheme="majorBidi" w:cstheme="majorBidi"/>
            <w:sz w:val="24"/>
            <w:szCs w:val="24"/>
            <w:rPrChange w:id="1231" w:author="Samane Shahpouri" w:date="2024-05-19T17:32:00Z" w16du:dateUtc="2024-05-19T15:32:00Z">
              <w:rPr/>
            </w:rPrChange>
          </w:rPr>
          <w:t xml:space="preserve"> quantitative interpretation of clinical diagnosis</w:t>
        </w:r>
      </w:ins>
      <w:ins w:id="1232" w:author="Samane Shahpouri" w:date="2024-05-15T11:55:00Z" w16du:dateUtc="2024-05-15T09:55:00Z">
        <w:r w:rsidR="00E66362" w:rsidRPr="009C51B2">
          <w:rPr>
            <w:rFonts w:asciiTheme="majorBidi" w:hAnsiTheme="majorBidi" w:cstheme="majorBidi"/>
            <w:sz w:val="24"/>
            <w:szCs w:val="24"/>
            <w:rPrChange w:id="1233" w:author="Samane Shahpouri" w:date="2024-05-19T17:32:00Z" w16du:dateUtc="2024-05-19T15:32:00Z">
              <w:rPr/>
            </w:rPrChange>
          </w:rPr>
          <w:t>.</w:t>
        </w:r>
      </w:ins>
      <w:ins w:id="1234" w:author="Samane Shahpouri" w:date="2024-05-14T22:42:00Z" w16du:dateUtc="2024-05-14T20:42:00Z">
        <w:r w:rsidR="00CD08BB" w:rsidRPr="009C51B2">
          <w:rPr>
            <w:rFonts w:asciiTheme="majorBidi" w:hAnsiTheme="majorBidi" w:cstheme="majorBidi"/>
            <w:sz w:val="24"/>
            <w:szCs w:val="24"/>
            <w:rPrChange w:id="1235" w:author="Samane Shahpouri" w:date="2024-05-19T17:32:00Z" w16du:dateUtc="2024-05-19T15:32:00Z">
              <w:rPr/>
            </w:rPrChange>
          </w:rPr>
          <w:t xml:space="preserve"> </w:t>
        </w:r>
      </w:ins>
      <w:del w:id="1236" w:author="Samane Shahpouri" w:date="2024-05-15T11:55:00Z" w16du:dateUtc="2024-05-15T09:55:00Z">
        <w:r w:rsidR="00A25658" w:rsidRPr="009C51B2" w:rsidDel="00E66362">
          <w:rPr>
            <w:rFonts w:asciiTheme="majorBidi" w:hAnsiTheme="majorBidi" w:cstheme="majorBidi"/>
            <w:sz w:val="24"/>
            <w:szCs w:val="24"/>
            <w:highlight w:val="blue"/>
            <w:rPrChange w:id="1237" w:author="Samane Shahpouri" w:date="2024-05-19T17:32:00Z" w16du:dateUtc="2024-05-19T15:32:00Z">
              <w:rPr/>
            </w:rPrChange>
          </w:rPr>
          <w:delText>They make it hard to correctly interpret</w:delText>
        </w:r>
        <w:r w:rsidRPr="009C51B2" w:rsidDel="00E66362">
          <w:rPr>
            <w:rFonts w:asciiTheme="majorBidi" w:hAnsiTheme="majorBidi" w:cstheme="majorBidi"/>
            <w:sz w:val="24"/>
            <w:szCs w:val="24"/>
            <w:highlight w:val="blue"/>
            <w:rPrChange w:id="1238" w:author="Samane Shahpouri" w:date="2024-05-19T17:32:00Z" w16du:dateUtc="2024-05-19T15:32:00Z">
              <w:rPr/>
            </w:rPrChange>
          </w:rPr>
          <w:delText xml:space="preserve"> high-activity regions adjacent to organs</w:delText>
        </w:r>
      </w:del>
      <w:ins w:id="1239" w:author="Isaac Shiri Lord" w:date="2024-05-12T18:19:00Z">
        <w:del w:id="1240" w:author="Samane Shahpouri" w:date="2024-05-15T11:55:00Z" w16du:dateUtc="2024-05-15T09:55:00Z">
          <w:r w:rsidR="002958BD" w:rsidRPr="009C51B2" w:rsidDel="00E66362">
            <w:rPr>
              <w:rFonts w:asciiTheme="majorBidi" w:hAnsiTheme="majorBidi" w:cstheme="majorBidi"/>
              <w:sz w:val="24"/>
              <w:szCs w:val="24"/>
              <w:highlight w:val="blue"/>
              <w:rPrChange w:id="1241" w:author="Samane Shahpouri" w:date="2024-05-19T17:32:00Z" w16du:dateUtc="2024-05-19T15:32:00Z">
                <w:rPr/>
              </w:rPrChange>
            </w:rPr>
            <w:delText>interpret high-activity regions adjacent to organs correctly</w:delText>
          </w:r>
        </w:del>
      </w:ins>
      <w:del w:id="1242" w:author="Samane Shahpouri" w:date="2024-05-15T11:55:00Z" w16du:dateUtc="2024-05-15T09:55:00Z">
        <w:r w:rsidRPr="009C51B2" w:rsidDel="00E66362">
          <w:rPr>
            <w:rFonts w:asciiTheme="majorBidi" w:hAnsiTheme="majorBidi" w:cstheme="majorBidi"/>
            <w:sz w:val="24"/>
            <w:szCs w:val="24"/>
            <w:highlight w:val="blue"/>
            <w:rPrChange w:id="1243" w:author="Samane Shahpouri" w:date="2024-05-19T17:32:00Z" w16du:dateUtc="2024-05-19T15:32:00Z">
              <w:rPr/>
            </w:rPrChange>
          </w:rPr>
          <w:delText xml:space="preserve">. In fact, these are a </w:delText>
        </w:r>
        <w:r w:rsidR="00A25658" w:rsidRPr="009C51B2" w:rsidDel="00E66362">
          <w:rPr>
            <w:rFonts w:asciiTheme="majorBidi" w:hAnsiTheme="majorBidi" w:cstheme="majorBidi"/>
            <w:sz w:val="24"/>
            <w:szCs w:val="24"/>
            <w:highlight w:val="blue"/>
            <w:rPrChange w:id="1244" w:author="Samane Shahpouri" w:date="2024-05-19T17:32:00Z" w16du:dateUtc="2024-05-19T15:32:00Z">
              <w:rPr/>
            </w:rPrChange>
          </w:rPr>
          <w:delText xml:space="preserve">type of </w:delText>
        </w:r>
        <w:r w:rsidRPr="009C51B2" w:rsidDel="00E66362">
          <w:rPr>
            <w:rFonts w:asciiTheme="majorBidi" w:hAnsiTheme="majorBidi" w:cstheme="majorBidi"/>
            <w:sz w:val="24"/>
            <w:szCs w:val="24"/>
            <w:highlight w:val="blue"/>
            <w:rPrChange w:id="1245" w:author="Samane Shahpouri" w:date="2024-05-19T17:32:00Z" w16du:dateUtc="2024-05-19T15:32:00Z">
              <w:rPr/>
            </w:rPrChange>
          </w:rPr>
          <w:delText xml:space="preserve">radiopharmaceutical </w:delText>
        </w:r>
        <w:r w:rsidR="00A25658" w:rsidRPr="009C51B2" w:rsidDel="00E66362">
          <w:rPr>
            <w:rFonts w:asciiTheme="majorBidi" w:hAnsiTheme="majorBidi" w:cstheme="majorBidi"/>
            <w:sz w:val="24"/>
            <w:szCs w:val="24"/>
            <w:highlight w:val="blue"/>
            <w:rPrChange w:id="1246" w:author="Samane Shahpouri" w:date="2024-05-19T17:32:00Z" w16du:dateUtc="2024-05-19T15:32:00Z">
              <w:rPr/>
            </w:rPrChange>
          </w:rPr>
          <w:delText xml:space="preserve">artefact </w:delText>
        </w:r>
      </w:del>
      <w:ins w:id="1247" w:author="Isaac Shiri Lord" w:date="2024-05-12T18:19:00Z">
        <w:del w:id="1248" w:author="Samane Shahpouri" w:date="2024-05-15T11:55:00Z" w16du:dateUtc="2024-05-15T09:55:00Z">
          <w:r w:rsidR="002958BD" w:rsidRPr="009C51B2" w:rsidDel="00E66362">
            <w:rPr>
              <w:rFonts w:asciiTheme="majorBidi" w:hAnsiTheme="majorBidi" w:cstheme="majorBidi"/>
              <w:sz w:val="24"/>
              <w:szCs w:val="24"/>
              <w:highlight w:val="blue"/>
              <w:rPrChange w:id="1249" w:author="Samane Shahpouri" w:date="2024-05-19T17:32:00Z" w16du:dateUtc="2024-05-19T15:32:00Z">
                <w:rPr/>
              </w:rPrChange>
            </w:rPr>
            <w:delText xml:space="preserve">artifact </w:delText>
          </w:r>
        </w:del>
      </w:ins>
      <w:del w:id="1250" w:author="Samane Shahpouri" w:date="2024-05-15T11:55:00Z" w16du:dateUtc="2024-05-15T09:55:00Z">
        <w:r w:rsidR="00A25658" w:rsidRPr="009C51B2" w:rsidDel="00E66362">
          <w:rPr>
            <w:rFonts w:asciiTheme="majorBidi" w:hAnsiTheme="majorBidi" w:cstheme="majorBidi"/>
            <w:sz w:val="24"/>
            <w:szCs w:val="24"/>
            <w:highlight w:val="blue"/>
            <w:rPrChange w:id="1251" w:author="Samane Shahpouri" w:date="2024-05-19T17:32:00Z" w16du:dateUtc="2024-05-19T15:32:00Z">
              <w:rPr/>
            </w:rPrChange>
          </w:rPr>
          <w:delText>that happens when too much radiopharmaceutical builds up</w:delText>
        </w:r>
        <w:r w:rsidRPr="009C51B2" w:rsidDel="00E66362">
          <w:rPr>
            <w:rFonts w:asciiTheme="majorBidi" w:hAnsiTheme="majorBidi" w:cstheme="majorBidi"/>
            <w:sz w:val="24"/>
            <w:szCs w:val="24"/>
            <w:highlight w:val="blue"/>
            <w:rPrChange w:id="1252" w:author="Samane Shahpouri" w:date="2024-05-19T17:32:00Z" w16du:dateUtc="2024-05-19T15:32:00Z">
              <w:rPr/>
            </w:rPrChange>
          </w:rPr>
          <w:delText xml:space="preserve"> and </w:delText>
        </w:r>
        <w:r w:rsidR="00A25658" w:rsidRPr="009C51B2" w:rsidDel="00E66362">
          <w:rPr>
            <w:rFonts w:asciiTheme="majorBidi" w:hAnsiTheme="majorBidi" w:cstheme="majorBidi"/>
            <w:sz w:val="24"/>
            <w:szCs w:val="24"/>
            <w:highlight w:val="blue"/>
            <w:rPrChange w:id="1253" w:author="Samane Shahpouri" w:date="2024-05-19T17:32:00Z" w16du:dateUtc="2024-05-19T15:32:00Z">
              <w:rPr/>
            </w:rPrChange>
          </w:rPr>
          <w:delText>makes it harder to see what's going on in nearby</w:delText>
        </w:r>
        <w:r w:rsidRPr="009C51B2" w:rsidDel="00E66362">
          <w:rPr>
            <w:rFonts w:asciiTheme="majorBidi" w:hAnsiTheme="majorBidi" w:cstheme="majorBidi"/>
            <w:sz w:val="24"/>
            <w:szCs w:val="24"/>
            <w:highlight w:val="blue"/>
            <w:rPrChange w:id="1254" w:author="Samane Shahpouri" w:date="2024-05-19T17:32:00Z" w16du:dateUtc="2024-05-19T15:32:00Z">
              <w:rPr/>
            </w:rPrChange>
          </w:rPr>
          <w:delText xml:space="preserve"> tissues </w:delText>
        </w:r>
      </w:del>
      <w:customXmlDelRangeStart w:id="1255" w:author="Samane Shahpouri" w:date="2024-05-15T11:55:00Z"/>
      <w:sdt>
        <w:sdtPr>
          <w:rPr>
            <w:rFonts w:asciiTheme="majorBidi" w:hAnsiTheme="majorBidi" w:cstheme="majorBidi"/>
            <w:color w:val="000000"/>
            <w:sz w:val="24"/>
            <w:szCs w:val="24"/>
            <w:highlight w:val="blue"/>
            <w:rPrChange w:id="1256"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NDE0MTNiZTYtMjU4OS00MTVlLWE4MDQtZGUzMzYzMGZiZTNhIiwicHJvcGVydGllcyI6eyJub3RlSW5kZXgiOjB9LCJpc0VkaXRlZCI6ZmFsc2UsIm1hbnVhbE92ZXJyaWRlIjp7ImlzTWFudWFsbHlPdmVycmlkZGVuIjpmYWxzZSwiY2l0ZXByb2NUZXh0IjoiKDI5LDMw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customXmlDelRangeEnd w:id="1255"/>
          <w:del w:id="1257" w:author="Samane Shahpouri" w:date="2024-05-15T11:55:00Z" w16du:dateUtc="2024-05-15T09:55:00Z">
            <w:r w:rsidR="005C650F" w:rsidRPr="00C21B46" w:rsidDel="00E66362">
              <w:rPr>
                <w:rFonts w:asciiTheme="majorBidi" w:hAnsiTheme="majorBidi" w:cstheme="majorBidi"/>
                <w:color w:val="000000"/>
                <w:sz w:val="24"/>
                <w:szCs w:val="24"/>
                <w:highlight w:val="blue"/>
                <w:rPrChange w:id="1258" w:author="Samane Shahpouri" w:date="2024-05-19T17:37:00Z" w16du:dateUtc="2024-05-19T15:37:00Z">
                  <w:rPr>
                    <w:color w:val="000000"/>
                  </w:rPr>
                </w:rPrChange>
              </w:rPr>
              <w:delText>(26,27)</w:delText>
            </w:r>
          </w:del>
          <w:customXmlDelRangeStart w:id="1259" w:author="Samane Shahpouri" w:date="2024-05-15T11:55:00Z"/>
        </w:sdtContent>
      </w:sdt>
      <w:customXmlDelRangeEnd w:id="1259"/>
      <w:del w:id="1260" w:author="Samane Shahpouri" w:date="2024-05-13T08:56:00Z" w16du:dateUtc="2024-05-13T06:56:00Z">
        <w:r w:rsidR="00A25658" w:rsidRPr="009C51B2" w:rsidDel="00CD5816">
          <w:rPr>
            <w:rFonts w:asciiTheme="majorBidi" w:hAnsiTheme="majorBidi" w:cstheme="majorBidi"/>
            <w:sz w:val="24"/>
            <w:szCs w:val="24"/>
            <w:highlight w:val="blue"/>
            <w:rPrChange w:id="1261" w:author="Samane Shahpouri" w:date="2024-05-19T17:32:00Z" w16du:dateUtc="2024-05-19T15:32:00Z">
              <w:rPr/>
            </w:rPrChange>
          </w:rPr>
          <w:delText>)</w:delText>
        </w:r>
      </w:del>
      <w:del w:id="1262" w:author="Samane Shahpouri" w:date="2024-05-15T11:55:00Z" w16du:dateUtc="2024-05-15T09:55:00Z">
        <w:r w:rsidR="00A25658" w:rsidRPr="009C51B2" w:rsidDel="00E66362">
          <w:rPr>
            <w:rFonts w:asciiTheme="majorBidi" w:hAnsiTheme="majorBidi" w:cstheme="majorBidi"/>
            <w:sz w:val="24"/>
            <w:szCs w:val="24"/>
            <w:highlight w:val="blue"/>
            <w:rPrChange w:id="1263" w:author="Samane Shahpouri" w:date="2024-05-19T17:32:00Z" w16du:dateUtc="2024-05-19T15:32:00Z">
              <w:rPr/>
            </w:rPrChange>
          </w:rPr>
          <w:delText xml:space="preserve">. </w:delText>
        </w:r>
      </w:del>
    </w:p>
    <w:p w14:paraId="7355D57A" w14:textId="73938E7D" w:rsidR="00D7619F" w:rsidRDefault="00D7619F" w:rsidP="00FB1AFB">
      <w:pPr>
        <w:rPr>
          <w:ins w:id="1264" w:author="Samane Shahpouri" w:date="2024-05-19T17:45:00Z" w16du:dateUtc="2024-05-19T15:45:00Z"/>
        </w:rPr>
      </w:pPr>
      <w:del w:id="1265" w:author="Samane Shahpouri" w:date="2024-05-15T11:55:00Z" w16du:dateUtc="2024-05-15T09:55:00Z">
        <w:r w:rsidRPr="009C51B2" w:rsidDel="00E66362">
          <w:rPr>
            <w:highlight w:val="blue"/>
            <w:rPrChange w:id="1266" w:author="Samane Shahpouri" w:date="2024-05-19T17:32:00Z" w16du:dateUtc="2024-05-19T15:32:00Z">
              <w:rPr>
                <w:rFonts w:eastAsia="Times New Roman"/>
                <w:sz w:val="24"/>
                <w:szCs w:val="24"/>
              </w:rPr>
            </w:rPrChange>
          </w:rPr>
          <w:delText xml:space="preserve">These </w:delText>
        </w:r>
        <w:r w:rsidR="00A25658" w:rsidRPr="009C51B2" w:rsidDel="00E66362">
          <w:rPr>
            <w:highlight w:val="blue"/>
            <w:rPrChange w:id="1267" w:author="Samane Shahpouri" w:date="2024-05-19T17:32:00Z" w16du:dateUtc="2024-05-19T15:32:00Z">
              <w:rPr>
                <w:rFonts w:eastAsia="Times New Roman"/>
                <w:sz w:val="24"/>
                <w:szCs w:val="24"/>
              </w:rPr>
            </w:rPrChange>
          </w:rPr>
          <w:delText>artefacts</w:delText>
        </w:r>
        <w:r w:rsidRPr="009C51B2" w:rsidDel="00E66362">
          <w:rPr>
            <w:highlight w:val="blue"/>
            <w:rPrChange w:id="1268" w:author="Samane Shahpouri" w:date="2024-05-19T17:32:00Z" w16du:dateUtc="2024-05-19T15:32:00Z">
              <w:rPr>
                <w:rFonts w:eastAsia="Times New Roman"/>
                <w:sz w:val="24"/>
                <w:szCs w:val="24"/>
              </w:rPr>
            </w:rPrChange>
          </w:rPr>
          <w:delText xml:space="preserve"> </w:delText>
        </w:r>
      </w:del>
      <w:ins w:id="1269" w:author="Isaac Shiri Lord" w:date="2024-05-12T18:19:00Z">
        <w:del w:id="1270" w:author="Samane Shahpouri" w:date="2024-05-15T11:55:00Z" w16du:dateUtc="2024-05-15T09:55:00Z">
          <w:r w:rsidR="002958BD" w:rsidRPr="009C51B2" w:rsidDel="00E66362">
            <w:rPr>
              <w:highlight w:val="blue"/>
              <w:rPrChange w:id="1271" w:author="Samane Shahpouri" w:date="2024-05-19T17:32:00Z" w16du:dateUtc="2024-05-19T15:32:00Z">
                <w:rPr>
                  <w:rFonts w:eastAsia="Times New Roman"/>
                  <w:sz w:val="24"/>
                  <w:szCs w:val="24"/>
                </w:rPr>
              </w:rPrChange>
            </w:rPr>
            <w:delText xml:space="preserve">artifacts </w:delText>
          </w:r>
        </w:del>
      </w:ins>
      <w:del w:id="1272" w:author="Samane Shahpouri" w:date="2024-05-15T11:55:00Z" w16du:dateUtc="2024-05-15T09:55:00Z">
        <w:r w:rsidRPr="009C51B2" w:rsidDel="00E66362">
          <w:rPr>
            <w:highlight w:val="blue"/>
            <w:rPrChange w:id="1273" w:author="Samane Shahpouri" w:date="2024-05-19T17:32:00Z" w16du:dateUtc="2024-05-19T15:32:00Z">
              <w:rPr>
                <w:rFonts w:eastAsia="Times New Roman"/>
                <w:sz w:val="24"/>
                <w:szCs w:val="24"/>
              </w:rPr>
            </w:rPrChange>
          </w:rPr>
          <w:delText>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delText>
        </w:r>
        <w:r w:rsidR="00013137" w:rsidRPr="009C51B2" w:rsidDel="00E66362">
          <w:rPr>
            <w:highlight w:val="blue"/>
            <w:rPrChange w:id="1274" w:author="Samane Shahpouri" w:date="2024-05-19T17:32:00Z" w16du:dateUtc="2024-05-19T15:32:00Z">
              <w:rPr>
                <w:rFonts w:eastAsia="Times New Roman"/>
                <w:sz w:val="24"/>
                <w:szCs w:val="24"/>
              </w:rPr>
            </w:rPrChange>
          </w:rPr>
          <w:delText>h</w:delText>
        </w:r>
        <w:r w:rsidRPr="009C51B2" w:rsidDel="00E66362">
          <w:rPr>
            <w:highlight w:val="blue"/>
            <w:rPrChange w:id="1275" w:author="Samane Shahpouri" w:date="2024-05-19T17:32:00Z" w16du:dateUtc="2024-05-19T15:32:00Z">
              <w:rPr>
                <w:rFonts w:eastAsia="Times New Roman"/>
                <w:sz w:val="24"/>
                <w:szCs w:val="24"/>
              </w:rPr>
            </w:rPrChange>
          </w:rPr>
          <w:delText xml:space="preserve">alo" or </w:delText>
        </w:r>
        <w:r w:rsidR="007D66C1" w:rsidRPr="009C51B2" w:rsidDel="00E66362">
          <w:rPr>
            <w:highlight w:val="blue"/>
            <w:rPrChange w:id="1276" w:author="Samane Shahpouri" w:date="2024-05-19T17:32:00Z" w16du:dateUtc="2024-05-19T15:32:00Z">
              <w:rPr>
                <w:rFonts w:eastAsia="Times New Roman"/>
                <w:sz w:val="24"/>
                <w:szCs w:val="24"/>
              </w:rPr>
            </w:rPrChange>
          </w:rPr>
          <w:delText>photogenic</w:delText>
        </w:r>
        <w:r w:rsidRPr="009C51B2" w:rsidDel="00E66362">
          <w:rPr>
            <w:highlight w:val="blue"/>
            <w:rPrChange w:id="1277" w:author="Samane Shahpouri" w:date="2024-05-19T17:32:00Z" w16du:dateUtc="2024-05-19T15:32:00Z">
              <w:rPr>
                <w:rFonts w:eastAsia="Times New Roman"/>
                <w:sz w:val="24"/>
                <w:szCs w:val="24"/>
              </w:rPr>
            </w:rPrChange>
          </w:rPr>
          <w:delText xml:space="preserve"> area around these high-activity zones, potentially obscuring faint abnormalities and impacting the diagnosis, staging, and treatment planning for cancer patients. </w:delText>
        </w:r>
        <w:r w:rsidR="00A25658" w:rsidRPr="009C51B2" w:rsidDel="00E66362">
          <w:rPr>
            <w:highlight w:val="blue"/>
            <w:rPrChange w:id="1278" w:author="Samane Shahpouri" w:date="2024-05-19T17:32:00Z" w16du:dateUtc="2024-05-19T15:32:00Z">
              <w:rPr>
                <w:rFonts w:eastAsia="Times New Roman"/>
                <w:sz w:val="24"/>
                <w:szCs w:val="24"/>
              </w:rPr>
            </w:rPrChange>
          </w:rPr>
          <w:delText xml:space="preserve">When </w:delText>
        </w:r>
        <w:r w:rsidRPr="009C51B2" w:rsidDel="00E66362">
          <w:rPr>
            <w:highlight w:val="blue"/>
            <w:rPrChange w:id="1279" w:author="Samane Shahpouri" w:date="2024-05-19T17:32:00Z" w16du:dateUtc="2024-05-19T15:32:00Z">
              <w:rPr>
                <w:rFonts w:eastAsia="Times New Roman"/>
                <w:sz w:val="24"/>
                <w:szCs w:val="24"/>
              </w:rPr>
            </w:rPrChange>
          </w:rPr>
          <w:delText xml:space="preserve">halo </w:delText>
        </w:r>
        <w:r w:rsidR="00A25658" w:rsidRPr="009C51B2" w:rsidDel="00E66362">
          <w:rPr>
            <w:highlight w:val="blue"/>
            <w:rPrChange w:id="1280" w:author="Samane Shahpouri" w:date="2024-05-19T17:32:00Z" w16du:dateUtc="2024-05-19T15:32:00Z">
              <w:rPr>
                <w:rFonts w:eastAsia="Times New Roman"/>
                <w:sz w:val="24"/>
                <w:szCs w:val="24"/>
              </w:rPr>
            </w:rPrChange>
          </w:rPr>
          <w:delText>artefacts are present on PET images, especially</w:delText>
        </w:r>
        <w:r w:rsidRPr="009C51B2" w:rsidDel="00E66362">
          <w:rPr>
            <w:highlight w:val="blue"/>
            <w:rPrChange w:id="1281" w:author="Samane Shahpouri" w:date="2024-05-19T17:32:00Z" w16du:dateUtc="2024-05-19T15:32:00Z">
              <w:rPr>
                <w:rFonts w:eastAsia="Times New Roman"/>
                <w:sz w:val="24"/>
                <w:szCs w:val="24"/>
              </w:rPr>
            </w:rPrChange>
          </w:rPr>
          <w:delText xml:space="preserve"> near primary </w:delText>
        </w:r>
        <w:r w:rsidR="007D66C1" w:rsidRPr="009C51B2" w:rsidDel="00E66362">
          <w:rPr>
            <w:highlight w:val="blue"/>
            <w:rPrChange w:id="1282" w:author="Samane Shahpouri" w:date="2024-05-19T17:32:00Z" w16du:dateUtc="2024-05-19T15:32:00Z">
              <w:rPr>
                <w:rFonts w:eastAsia="Times New Roman"/>
                <w:sz w:val="24"/>
                <w:szCs w:val="24"/>
              </w:rPr>
            </w:rPrChange>
          </w:rPr>
          <w:delText>tumou</w:delText>
        </w:r>
      </w:del>
      <w:ins w:id="1283" w:author="Isaac Shiri Lord" w:date="2024-05-12T18:20:00Z">
        <w:del w:id="1284" w:author="Samane Shahpouri" w:date="2024-05-15T11:55:00Z" w16du:dateUtc="2024-05-15T09:55:00Z">
          <w:r w:rsidR="002958BD" w:rsidRPr="009C51B2" w:rsidDel="00E66362">
            <w:rPr>
              <w:highlight w:val="blue"/>
              <w:rPrChange w:id="1285" w:author="Samane Shahpouri" w:date="2024-05-19T17:32:00Z" w16du:dateUtc="2024-05-19T15:32:00Z">
                <w:rPr>
                  <w:rFonts w:eastAsia="Times New Roman"/>
                  <w:sz w:val="24"/>
                  <w:szCs w:val="24"/>
                </w:rPr>
              </w:rPrChange>
            </w:rPr>
            <w:delText>ifacts are present on PET images, especially near primary tumo</w:delText>
          </w:r>
        </w:del>
      </w:ins>
      <w:del w:id="1286" w:author="Samane Shahpouri" w:date="2024-05-15T11:55:00Z" w16du:dateUtc="2024-05-15T09:55:00Z">
        <w:r w:rsidR="007D66C1" w:rsidRPr="009C51B2" w:rsidDel="00E66362">
          <w:rPr>
            <w:highlight w:val="blue"/>
            <w:rPrChange w:id="1287" w:author="Samane Shahpouri" w:date="2024-05-19T17:32:00Z" w16du:dateUtc="2024-05-19T15:32:00Z">
              <w:rPr>
                <w:rFonts w:eastAsia="Times New Roman"/>
                <w:sz w:val="24"/>
                <w:szCs w:val="24"/>
              </w:rPr>
            </w:rPrChange>
          </w:rPr>
          <w:delText>rs</w:delText>
        </w:r>
        <w:r w:rsidRPr="009C51B2" w:rsidDel="00E66362">
          <w:rPr>
            <w:highlight w:val="blue"/>
            <w:rPrChange w:id="1288" w:author="Samane Shahpouri" w:date="2024-05-19T17:32:00Z" w16du:dateUtc="2024-05-19T15:32:00Z">
              <w:rPr>
                <w:rFonts w:eastAsia="Times New Roman"/>
                <w:sz w:val="24"/>
                <w:szCs w:val="24"/>
              </w:rPr>
            </w:rPrChange>
          </w:rPr>
          <w:delText xml:space="preserve"> or areas </w:delText>
        </w:r>
        <w:r w:rsidR="00A25658" w:rsidRPr="009C51B2" w:rsidDel="00E66362">
          <w:rPr>
            <w:highlight w:val="blue"/>
            <w:rPrChange w:id="1289" w:author="Samane Shahpouri" w:date="2024-05-19T17:32:00Z" w16du:dateUtc="2024-05-19T15:32:00Z">
              <w:rPr>
                <w:rFonts w:eastAsia="Times New Roman"/>
                <w:sz w:val="24"/>
                <w:szCs w:val="24"/>
              </w:rPr>
            </w:rPrChange>
          </w:rPr>
          <w:delText>where</w:delText>
        </w:r>
        <w:r w:rsidRPr="009C51B2" w:rsidDel="00E66362">
          <w:rPr>
            <w:highlight w:val="blue"/>
            <w:rPrChange w:id="1290" w:author="Samane Shahpouri" w:date="2024-05-19T17:32:00Z" w16du:dateUtc="2024-05-19T15:32:00Z">
              <w:rPr>
                <w:rFonts w:eastAsia="Times New Roman"/>
                <w:sz w:val="24"/>
                <w:szCs w:val="24"/>
              </w:rPr>
            </w:rPrChange>
          </w:rPr>
          <w:delText xml:space="preserve"> pelvic cancers</w:delText>
        </w:r>
        <w:r w:rsidR="00A25658" w:rsidRPr="009C51B2" w:rsidDel="00E66362">
          <w:rPr>
            <w:highlight w:val="blue"/>
            <w:rPrChange w:id="1291" w:author="Samane Shahpouri" w:date="2024-05-19T17:32:00Z" w16du:dateUtc="2024-05-19T15:32:00Z">
              <w:rPr>
                <w:rFonts w:eastAsia="Times New Roman"/>
                <w:sz w:val="24"/>
                <w:szCs w:val="24"/>
              </w:rPr>
            </w:rPrChange>
          </w:rPr>
          <w:delText xml:space="preserve"> tend to come back locally, they can lead to </w:delText>
        </w:r>
        <w:r w:rsidRPr="009C51B2" w:rsidDel="00E66362">
          <w:rPr>
            <w:highlight w:val="blue"/>
            <w:rPrChange w:id="1292" w:author="Samane Shahpouri" w:date="2024-05-19T17:32:00Z" w16du:dateUtc="2024-05-19T15:32:00Z">
              <w:rPr>
                <w:rFonts w:eastAsia="Times New Roman"/>
                <w:sz w:val="24"/>
                <w:szCs w:val="24"/>
              </w:rPr>
            </w:rPrChange>
          </w:rPr>
          <w:delText xml:space="preserve">a </w:delText>
        </w:r>
        <w:r w:rsidR="00A25658" w:rsidRPr="009C51B2" w:rsidDel="00E66362">
          <w:rPr>
            <w:highlight w:val="blue"/>
            <w:rPrChange w:id="1293" w:author="Samane Shahpouri" w:date="2024-05-19T17:32:00Z" w16du:dateUtc="2024-05-19T15:32:00Z">
              <w:rPr>
                <w:rFonts w:eastAsia="Times New Roman"/>
                <w:sz w:val="24"/>
                <w:szCs w:val="24"/>
              </w:rPr>
            </w:rPrChange>
          </w:rPr>
          <w:delText>wrong diagnosis because they hide</w:delText>
        </w:r>
        <w:r w:rsidRPr="009C51B2" w:rsidDel="00E66362">
          <w:rPr>
            <w:highlight w:val="blue"/>
            <w:rPrChange w:id="1294" w:author="Samane Shahpouri" w:date="2024-05-19T17:32:00Z" w16du:dateUtc="2024-05-19T15:32:00Z">
              <w:rPr>
                <w:rFonts w:eastAsia="Times New Roman"/>
                <w:sz w:val="24"/>
                <w:szCs w:val="24"/>
              </w:rPr>
            </w:rPrChange>
          </w:rPr>
          <w:delText xml:space="preserve"> or </w:delText>
        </w:r>
        <w:r w:rsidR="00A25658" w:rsidRPr="009C51B2" w:rsidDel="00E66362">
          <w:rPr>
            <w:highlight w:val="blue"/>
            <w:rPrChange w:id="1295" w:author="Samane Shahpouri" w:date="2024-05-19T17:32:00Z" w16du:dateUtc="2024-05-19T15:32:00Z">
              <w:rPr>
                <w:rFonts w:eastAsia="Times New Roman"/>
                <w:sz w:val="24"/>
                <w:szCs w:val="24"/>
              </w:rPr>
            </w:rPrChange>
          </w:rPr>
          <w:delText>change how</w:delText>
        </w:r>
        <w:r w:rsidRPr="009C51B2" w:rsidDel="00E66362">
          <w:rPr>
            <w:highlight w:val="blue"/>
            <w:rPrChange w:id="1296" w:author="Samane Shahpouri" w:date="2024-05-19T17:32:00Z" w16du:dateUtc="2024-05-19T15:32:00Z">
              <w:rPr>
                <w:rFonts w:eastAsia="Times New Roman"/>
                <w:sz w:val="24"/>
                <w:szCs w:val="24"/>
              </w:rPr>
            </w:rPrChange>
          </w:rPr>
          <w:delText xml:space="preserve"> the </w:delText>
        </w:r>
        <w:r w:rsidR="00A25658" w:rsidRPr="009C51B2" w:rsidDel="00E66362">
          <w:rPr>
            <w:highlight w:val="blue"/>
            <w:rPrChange w:id="1297" w:author="Samane Shahpouri" w:date="2024-05-19T17:32:00Z" w16du:dateUtc="2024-05-19T15:32:00Z">
              <w:rPr>
                <w:rFonts w:eastAsia="Times New Roman"/>
                <w:sz w:val="24"/>
                <w:szCs w:val="24"/>
              </w:rPr>
            </w:rPrChange>
          </w:rPr>
          <w:delText>images are seen</w:delText>
        </w:r>
        <w:r w:rsidRPr="009C51B2" w:rsidDel="00E66362">
          <w:rPr>
            <w:highlight w:val="blue"/>
            <w:rPrChange w:id="1298" w:author="Samane Shahpouri" w:date="2024-05-19T17:32:00Z" w16du:dateUtc="2024-05-19T15:32:00Z">
              <w:rPr>
                <w:rFonts w:eastAsia="Times New Roman"/>
                <w:sz w:val="24"/>
                <w:szCs w:val="24"/>
              </w:rPr>
            </w:rPrChange>
          </w:rPr>
          <w:delText xml:space="preserve"> and </w:delText>
        </w:r>
        <w:r w:rsidR="00A25658" w:rsidRPr="009C51B2" w:rsidDel="00E66362">
          <w:rPr>
            <w:highlight w:val="blue"/>
            <w:rPrChange w:id="1299" w:author="Samane Shahpouri" w:date="2024-05-19T17:32:00Z" w16du:dateUtc="2024-05-19T15:32:00Z">
              <w:rPr>
                <w:rFonts w:eastAsia="Times New Roman"/>
                <w:sz w:val="24"/>
                <w:szCs w:val="24"/>
              </w:rPr>
            </w:rPrChange>
          </w:rPr>
          <w:delText>interpreted quantitatively.</w:delText>
        </w:r>
        <w:r w:rsidR="00A25658" w:rsidRPr="009C51B2" w:rsidDel="00E66362">
          <w:rPr>
            <w:rPrChange w:id="1300" w:author="Samane Shahpouri" w:date="2024-05-19T17:32:00Z" w16du:dateUtc="2024-05-19T15:32:00Z">
              <w:rPr>
                <w:rFonts w:eastAsia="Times New Roman"/>
                <w:sz w:val="24"/>
                <w:szCs w:val="24"/>
              </w:rPr>
            </w:rPrChange>
          </w:rPr>
          <w:delText xml:space="preserve"> </w:delText>
        </w:r>
      </w:del>
      <w:r w:rsidR="00A25658" w:rsidRPr="009C51B2">
        <w:rPr>
          <w:rPrChange w:id="1301" w:author="Samane Shahpouri" w:date="2024-05-19T17:32:00Z" w16du:dateUtc="2024-05-19T15:32:00Z">
            <w:rPr>
              <w:rFonts w:eastAsia="Times New Roman"/>
              <w:sz w:val="24"/>
              <w:szCs w:val="24"/>
            </w:rPr>
          </w:rPrChange>
        </w:rPr>
        <w:t xml:space="preserve">Trying to get rid of </w:t>
      </w:r>
      <w:r w:rsidRPr="009C51B2">
        <w:rPr>
          <w:rPrChange w:id="1302" w:author="Samane Shahpouri" w:date="2024-05-19T17:32:00Z" w16du:dateUtc="2024-05-19T15:32:00Z">
            <w:rPr>
              <w:rFonts w:eastAsia="Times New Roman"/>
              <w:sz w:val="24"/>
              <w:szCs w:val="24"/>
            </w:rPr>
          </w:rPrChange>
        </w:rPr>
        <w:t xml:space="preserve">these </w:t>
      </w:r>
      <w:r w:rsidR="00A25658" w:rsidRPr="009C51B2">
        <w:rPr>
          <w:rPrChange w:id="1303" w:author="Samane Shahpouri" w:date="2024-05-19T17:32:00Z" w16du:dateUtc="2024-05-19T15:32:00Z">
            <w:rPr>
              <w:rFonts w:eastAsia="Times New Roman"/>
              <w:sz w:val="24"/>
              <w:szCs w:val="24"/>
            </w:rPr>
          </w:rPrChange>
        </w:rPr>
        <w:t>art</w:t>
      </w:r>
      <w:del w:id="1304" w:author="Isaac Shiri Lord" w:date="2024-05-12T18:20:00Z">
        <w:r w:rsidR="00A25658" w:rsidRPr="009C51B2" w:rsidDel="002958BD">
          <w:rPr>
            <w:rPrChange w:id="1305" w:author="Samane Shahpouri" w:date="2024-05-19T17:32:00Z" w16du:dateUtc="2024-05-19T15:32:00Z">
              <w:rPr>
                <w:rFonts w:eastAsia="Times New Roman"/>
                <w:sz w:val="24"/>
                <w:szCs w:val="24"/>
              </w:rPr>
            </w:rPrChange>
          </w:rPr>
          <w:delText>efacts, like giving</w:delText>
        </w:r>
        <w:r w:rsidRPr="009C51B2" w:rsidDel="002958BD">
          <w:rPr>
            <w:rPrChange w:id="1306" w:author="Samane Shahpouri" w:date="2024-05-19T17:32:00Z" w16du:dateUtc="2024-05-19T15:32:00Z">
              <w:rPr>
                <w:rFonts w:eastAsia="Times New Roman"/>
                <w:sz w:val="24"/>
                <w:szCs w:val="24"/>
              </w:rPr>
            </w:rPrChange>
          </w:rPr>
          <w:delText xml:space="preserve"> diuretics, often </w:delText>
        </w:r>
        <w:r w:rsidR="00A25658" w:rsidRPr="009C51B2" w:rsidDel="002958BD">
          <w:rPr>
            <w:rPrChange w:id="1307" w:author="Samane Shahpouri" w:date="2024-05-19T17:32:00Z" w16du:dateUtc="2024-05-19T15:32:00Z">
              <w:rPr>
                <w:rFonts w:eastAsia="Times New Roman"/>
                <w:sz w:val="24"/>
                <w:szCs w:val="24"/>
              </w:rPr>
            </w:rPrChange>
          </w:rPr>
          <w:delText xml:space="preserve">makes the </w:delText>
        </w:r>
        <w:r w:rsidRPr="009C51B2" w:rsidDel="002958BD">
          <w:rPr>
            <w:rPrChange w:id="1308" w:author="Samane Shahpouri" w:date="2024-05-19T17:32:00Z" w16du:dateUtc="2024-05-19T15:32:00Z">
              <w:rPr>
                <w:rFonts w:eastAsia="Times New Roman"/>
                <w:sz w:val="24"/>
                <w:szCs w:val="24"/>
              </w:rPr>
            </w:rPrChange>
          </w:rPr>
          <w:delText xml:space="preserve">patient </w:delText>
        </w:r>
        <w:r w:rsidR="00A25658" w:rsidRPr="009C51B2" w:rsidDel="002958BD">
          <w:rPr>
            <w:rPrChange w:id="1309" w:author="Samane Shahpouri" w:date="2024-05-19T17:32:00Z" w16du:dateUtc="2024-05-19T15:32:00Z">
              <w:rPr>
                <w:rFonts w:eastAsia="Times New Roman"/>
                <w:sz w:val="24"/>
                <w:szCs w:val="24"/>
              </w:rPr>
            </w:rPrChange>
          </w:rPr>
          <w:delText>more uncomfortable</w:delText>
        </w:r>
        <w:r w:rsidRPr="009C51B2" w:rsidDel="002958BD">
          <w:rPr>
            <w:rPrChange w:id="1310" w:author="Samane Shahpouri" w:date="2024-05-19T17:32:00Z" w16du:dateUtc="2024-05-19T15:32:00Z">
              <w:rPr>
                <w:rFonts w:eastAsia="Times New Roman"/>
                <w:sz w:val="24"/>
                <w:szCs w:val="24"/>
              </w:rPr>
            </w:rPrChange>
          </w:rPr>
          <w:delText xml:space="preserve"> and </w:delText>
        </w:r>
        <w:r w:rsidR="00A25658" w:rsidRPr="009C51B2" w:rsidDel="002958BD">
          <w:rPr>
            <w:rPrChange w:id="1311" w:author="Samane Shahpouri" w:date="2024-05-19T17:32:00Z" w16du:dateUtc="2024-05-19T15:32:00Z">
              <w:rPr>
                <w:rFonts w:eastAsia="Times New Roman"/>
                <w:sz w:val="24"/>
                <w:szCs w:val="24"/>
              </w:rPr>
            </w:rPrChange>
          </w:rPr>
          <w:delText xml:space="preserve">increases </w:delText>
        </w:r>
        <w:r w:rsidRPr="009C51B2" w:rsidDel="002958BD">
          <w:rPr>
            <w:rPrChange w:id="1312" w:author="Samane Shahpouri" w:date="2024-05-19T17:32:00Z" w16du:dateUtc="2024-05-19T15:32:00Z">
              <w:rPr>
                <w:rFonts w:eastAsia="Times New Roman"/>
                <w:sz w:val="24"/>
                <w:szCs w:val="24"/>
              </w:rPr>
            </w:rPrChange>
          </w:rPr>
          <w:delText xml:space="preserve">the </w:delText>
        </w:r>
        <w:r w:rsidR="00A25658" w:rsidRPr="009C51B2" w:rsidDel="002958BD">
          <w:rPr>
            <w:rPrChange w:id="1313" w:author="Samane Shahpouri" w:date="2024-05-19T17:32:00Z" w16du:dateUtc="2024-05-19T15:32:00Z">
              <w:rPr>
                <w:rFonts w:eastAsia="Times New Roman"/>
                <w:sz w:val="24"/>
                <w:szCs w:val="24"/>
              </w:rPr>
            </w:rPrChange>
          </w:rPr>
          <w:delText xml:space="preserve">chance of </w:delText>
        </w:r>
        <w:r w:rsidRPr="009C51B2" w:rsidDel="002958BD">
          <w:rPr>
            <w:rPrChange w:id="1314" w:author="Samane Shahpouri" w:date="2024-05-19T17:32:00Z" w16du:dateUtc="2024-05-19T15:32:00Z">
              <w:rPr>
                <w:rFonts w:eastAsia="Times New Roman"/>
                <w:sz w:val="24"/>
                <w:szCs w:val="24"/>
              </w:rPr>
            </w:rPrChange>
          </w:rPr>
          <w:delText xml:space="preserve">motion </w:delText>
        </w:r>
        <w:r w:rsidR="00A25658" w:rsidRPr="009C51B2" w:rsidDel="002958BD">
          <w:rPr>
            <w:rPrChange w:id="1315" w:author="Samane Shahpouri" w:date="2024-05-19T17:32:00Z" w16du:dateUtc="2024-05-19T15:32:00Z">
              <w:rPr>
                <w:rFonts w:eastAsia="Times New Roman"/>
                <w:sz w:val="24"/>
                <w:szCs w:val="24"/>
              </w:rPr>
            </w:rPrChange>
          </w:rPr>
          <w:delText>arte</w:delText>
        </w:r>
      </w:del>
      <w:ins w:id="1316" w:author="Isaac Shiri Lord" w:date="2024-05-12T18:20:00Z">
        <w:r w:rsidR="002958BD" w:rsidRPr="009C51B2">
          <w:rPr>
            <w:rPrChange w:id="1317" w:author="Samane Shahpouri" w:date="2024-05-19T17:32:00Z" w16du:dateUtc="2024-05-19T15:32:00Z">
              <w:rPr>
                <w:rFonts w:eastAsia="Times New Roman"/>
                <w:sz w:val="24"/>
                <w:szCs w:val="24"/>
              </w:rPr>
            </w:rPrChange>
          </w:rPr>
          <w:t>ifacts, like giving diuretics, often makes the patient more uncomfortable and increases the chance of motion arti</w:t>
        </w:r>
      </w:ins>
      <w:r w:rsidR="00A25658" w:rsidRPr="009C51B2">
        <w:rPr>
          <w:rPrChange w:id="1318" w:author="Samane Shahpouri" w:date="2024-05-19T17:32:00Z" w16du:dateUtc="2024-05-19T15:32:00Z">
            <w:rPr>
              <w:rFonts w:eastAsia="Times New Roman"/>
              <w:sz w:val="24"/>
              <w:szCs w:val="24"/>
            </w:rPr>
          </w:rPrChange>
        </w:rPr>
        <w:t>facts, which makes</w:t>
      </w:r>
      <w:r w:rsidRPr="009C51B2">
        <w:rPr>
          <w:rPrChange w:id="1319" w:author="Samane Shahpouri" w:date="2024-05-19T17:32:00Z" w16du:dateUtc="2024-05-19T15:32:00Z">
            <w:rPr>
              <w:rFonts w:eastAsia="Times New Roman"/>
              <w:sz w:val="24"/>
              <w:szCs w:val="24"/>
            </w:rPr>
          </w:rPrChange>
        </w:rPr>
        <w:t xml:space="preserve"> the image quality and </w:t>
      </w:r>
      <w:r w:rsidR="00A25658" w:rsidRPr="009C51B2">
        <w:rPr>
          <w:rPrChange w:id="1320" w:author="Samane Shahpouri" w:date="2024-05-19T17:32:00Z" w16du:dateUtc="2024-05-19T15:32:00Z">
            <w:rPr>
              <w:rFonts w:eastAsia="Times New Roman"/>
              <w:sz w:val="24"/>
              <w:szCs w:val="24"/>
            </w:rPr>
          </w:rPrChange>
        </w:rPr>
        <w:t xml:space="preserve">readability even worse </w:t>
      </w:r>
      <w:sdt>
        <w:sdtPr>
          <w:rPr>
            <w:color w:val="000000"/>
            <w:rPrChange w:id="1321" w:author="Samane Shahpouri" w:date="2024-05-19T17:37:00Z" w16du:dateUtc="2024-05-19T15:37:00Z">
              <w:rPr>
                <w:rFonts w:asciiTheme="majorBidi" w:hAnsiTheme="majorBidi" w:cstheme="majorBidi"/>
                <w:color w:val="000000"/>
              </w:rPr>
            </w:rPrChange>
          </w:rPr>
          <w:tag w:val="MENDELEY_CITATION_v3_eyJjaXRhdGlvbklEIjoiTUVOREVMRVlfQ0lUQVRJT05fZDAyNTZkYWEtNGU0NC00ZmFlLTljMGQtZDdjOGQwMzkzOWY5IiwicHJvcGVydGllcyI6eyJub3RlSW5kZXgiOjB9LCJpc0VkaXRlZCI6ZmFsc2UsIm1hbnVhbE92ZXJyaWRlIjp7ImlzTWFudWFsbHlPdmVycmlkZGVuIjpmYWxzZSwiY2l0ZXByb2NUZXh0IjoiKDI5LDMx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ins w:id="1322" w:author="Samane Shahpouri" w:date="2024-05-19T17:37:00Z" w16du:dateUtc="2024-05-19T15:37:00Z">
            <w:r w:rsidR="00C21B46" w:rsidRPr="00FB1AFB">
              <w:rPr>
                <w:color w:val="000000"/>
              </w:rPr>
              <w:t>(29</w:t>
            </w:r>
          </w:ins>
          <w:ins w:id="1323" w:author="Samane Shahpouri" w:date="2024-05-19T17:46:00Z" w16du:dateUtc="2024-05-19T15:46:00Z">
            <w:r w:rsidR="00FB1AFB" w:rsidRPr="00D06CBC">
              <w:rPr>
                <w:color w:val="000000"/>
              </w:rPr>
              <w:t>–</w:t>
            </w:r>
          </w:ins>
          <w:ins w:id="1324" w:author="Samane Shahpouri" w:date="2024-05-19T17:37:00Z" w16du:dateUtc="2024-05-19T15:37:00Z">
            <w:r w:rsidR="00C21B46" w:rsidRPr="00FB1AFB">
              <w:rPr>
                <w:color w:val="000000"/>
              </w:rPr>
              <w:t>31)</w:t>
            </w:r>
          </w:ins>
          <w:del w:id="1325" w:author="Samane Shahpouri" w:date="2024-05-17T08:06:00Z" w16du:dateUtc="2024-05-17T06:06:00Z">
            <w:r w:rsidR="005C650F" w:rsidRPr="00C21B46" w:rsidDel="0011097D">
              <w:rPr>
                <w:color w:val="000000"/>
                <w:rPrChange w:id="1326" w:author="Samane Shahpouri" w:date="2024-05-19T17:37:00Z" w16du:dateUtc="2024-05-19T15:37:00Z">
                  <w:rPr>
                    <w:rFonts w:eastAsia="Times New Roman"/>
                    <w:color w:val="000000"/>
                    <w:sz w:val="24"/>
                    <w:szCs w:val="24"/>
                  </w:rPr>
                </w:rPrChange>
              </w:rPr>
              <w:delText>(26,28)</w:delText>
            </w:r>
          </w:del>
        </w:sdtContent>
      </w:sdt>
      <w:del w:id="1327" w:author="Samane Shahpouri" w:date="2024-05-13T08:55:00Z" w16du:dateUtc="2024-05-13T06:55:00Z">
        <w:r w:rsidR="00A25658" w:rsidRPr="009C51B2" w:rsidDel="00CD5816">
          <w:rPr>
            <w:rPrChange w:id="1328" w:author="Samane Shahpouri" w:date="2024-05-19T17:32:00Z" w16du:dateUtc="2024-05-19T15:32:00Z">
              <w:rPr>
                <w:rFonts w:eastAsia="Times New Roman"/>
                <w:sz w:val="24"/>
                <w:szCs w:val="24"/>
              </w:rPr>
            </w:rPrChange>
          </w:rPr>
          <w:delText>)</w:delText>
        </w:r>
      </w:del>
      <w:r w:rsidR="00A25658" w:rsidRPr="009C51B2">
        <w:rPr>
          <w:rPrChange w:id="1329" w:author="Samane Shahpouri" w:date="2024-05-19T17:32:00Z" w16du:dateUtc="2024-05-19T15:32:00Z">
            <w:rPr>
              <w:rFonts w:eastAsia="Times New Roman"/>
              <w:sz w:val="24"/>
              <w:szCs w:val="24"/>
            </w:rPr>
          </w:rPrChange>
        </w:rPr>
        <w:t xml:space="preserve">. </w:t>
      </w:r>
    </w:p>
    <w:p w14:paraId="4053DAD0" w14:textId="77777777" w:rsidR="00FB1AFB" w:rsidRDefault="00FB1AFB">
      <w:pPr>
        <w:rPr>
          <w:ins w:id="1330" w:author="Samane Shahpouri" w:date="2024-05-19T17:45:00Z" w16du:dateUtc="2024-05-19T15:45:00Z"/>
          <w:rFonts w:asciiTheme="majorBidi" w:hAnsiTheme="majorBidi" w:cstheme="majorBidi"/>
          <w:sz w:val="24"/>
          <w:szCs w:val="24"/>
        </w:rPr>
      </w:pPr>
    </w:p>
    <w:p w14:paraId="4AAB5747" w14:textId="627A8EC1" w:rsidR="00FB1AFB" w:rsidRPr="009C51B2" w:rsidDel="00FB1AFB" w:rsidRDefault="00FB1AFB">
      <w:pPr>
        <w:rPr>
          <w:del w:id="1331" w:author="Samane Shahpouri" w:date="2024-05-19T17:50:00Z" w16du:dateUtc="2024-05-19T15:50:00Z"/>
          <w:rFonts w:asciiTheme="majorBidi" w:hAnsiTheme="majorBidi" w:cstheme="majorBidi"/>
          <w:sz w:val="24"/>
          <w:szCs w:val="24"/>
          <w:rPrChange w:id="1332" w:author="Samane Shahpouri" w:date="2024-05-19T17:32:00Z" w16du:dateUtc="2024-05-19T15:32:00Z">
            <w:rPr>
              <w:del w:id="1333" w:author="Samane Shahpouri" w:date="2024-05-19T17:50:00Z" w16du:dateUtc="2024-05-19T15:50:00Z"/>
            </w:rPr>
          </w:rPrChange>
        </w:rPr>
        <w:pPrChange w:id="1334" w:author="Samane Shahpouri" w:date="2024-05-15T11:56:00Z" w16du:dateUtc="2024-05-15T09:56:00Z">
          <w:pPr>
            <w:pStyle w:val="NormalWeb"/>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9C51B2" w14:paraId="5479A846" w14:textId="77777777" w:rsidTr="00B4553F">
        <w:trPr>
          <w:jc w:val="center"/>
          <w:ins w:id="1335" w:author="Samane Shahpouri" w:date="2024-05-13T07:38:00Z"/>
        </w:trPr>
        <w:tc>
          <w:tcPr>
            <w:tcW w:w="4106" w:type="dxa"/>
          </w:tcPr>
          <w:p w14:paraId="00522F44" w14:textId="1735360F" w:rsidR="00D13B1E" w:rsidRPr="00FB1AFB" w:rsidRDefault="00D13B1E" w:rsidP="00FB1AFB">
            <w:pPr>
              <w:pStyle w:val="NormalWeb"/>
              <w:jc w:val="left"/>
              <w:rPr>
                <w:ins w:id="1336" w:author="Samane Shahpouri" w:date="2024-05-13T07:38:00Z" w16du:dateUtc="2024-05-13T05:38:00Z"/>
                <w:rFonts w:asciiTheme="majorBidi" w:hAnsiTheme="majorBidi" w:cstheme="majorBidi"/>
                <w:noProof/>
                <w:sz w:val="20"/>
                <w:szCs w:val="20"/>
                <w:rPrChange w:id="1337" w:author="Samane Shahpouri" w:date="2024-05-19T17:45:00Z" w16du:dateUtc="2024-05-19T15:45:00Z">
                  <w:rPr>
                    <w:ins w:id="1338" w:author="Samane Shahpouri" w:date="2024-05-13T07:38:00Z" w16du:dateUtc="2024-05-13T05:38:00Z"/>
                    <w:noProof/>
                    <w:sz w:val="22"/>
                    <w:szCs w:val="22"/>
                  </w:rPr>
                </w:rPrChange>
              </w:rPr>
              <w:pPrChange w:id="1339" w:author="Samane Shahpouri" w:date="2024-05-19T17:46:00Z" w16du:dateUtc="2024-05-19T15:46:00Z">
                <w:pPr>
                  <w:pStyle w:val="NormalWeb"/>
                  <w:jc w:val="both"/>
                </w:pPr>
              </w:pPrChange>
            </w:pPr>
            <w:ins w:id="1340" w:author="Samane Shahpouri" w:date="2024-05-13T07:40:00Z" w16du:dateUtc="2024-05-13T05:40:00Z">
              <w:r w:rsidRPr="00FB1AFB">
                <w:rPr>
                  <w:rFonts w:asciiTheme="majorBidi" w:hAnsiTheme="majorBidi" w:cstheme="majorBidi"/>
                  <w:noProof/>
                  <w:sz w:val="20"/>
                  <w:szCs w:val="20"/>
                  <w:rPrChange w:id="1341" w:author="Samane Shahpouri" w:date="2024-05-19T17:45:00Z" w16du:dateUtc="2024-05-19T15:45:00Z">
                    <w:rPr>
                      <w:noProof/>
                    </w:rPr>
                  </w:rPrChange>
                </w:rPr>
                <w:t xml:space="preserve">     </w:t>
              </w:r>
            </w:ins>
            <w:ins w:id="1342" w:author="Samane Shahpouri" w:date="2024-05-13T08:56:00Z" w16du:dateUtc="2024-05-13T06:56:00Z">
              <w:r w:rsidR="0061566B" w:rsidRPr="00FB1AFB">
                <w:rPr>
                  <w:rFonts w:asciiTheme="majorBidi" w:hAnsiTheme="majorBidi" w:cstheme="majorBidi"/>
                  <w:noProof/>
                  <w:sz w:val="20"/>
                  <w:szCs w:val="20"/>
                  <w:rPrChange w:id="1343" w:author="Samane Shahpouri" w:date="2024-05-19T17:45:00Z" w16du:dateUtc="2024-05-19T15:45:00Z">
                    <w:rPr>
                      <w:noProof/>
                      <w:sz w:val="16"/>
                      <w:szCs w:val="16"/>
                    </w:rPr>
                  </w:rPrChange>
                </w:rPr>
                <w:t xml:space="preserve"> </w:t>
              </w:r>
            </w:ins>
            <w:ins w:id="1344" w:author="Samane Shahpouri" w:date="2024-05-13T07:40:00Z" w16du:dateUtc="2024-05-13T05:40:00Z">
              <w:r w:rsidRPr="00FB1AFB">
                <w:rPr>
                  <w:rFonts w:asciiTheme="majorBidi" w:hAnsiTheme="majorBidi" w:cstheme="majorBidi"/>
                  <w:noProof/>
                  <w:sz w:val="20"/>
                  <w:szCs w:val="20"/>
                  <w:rPrChange w:id="1345" w:author="Samane Shahpouri" w:date="2024-05-19T17:45:00Z" w16du:dateUtc="2024-05-19T15:45:00Z">
                    <w:rPr>
                      <w:noProof/>
                    </w:rPr>
                  </w:rPrChange>
                </w:rPr>
                <w:t xml:space="preserve"> </w:t>
              </w:r>
            </w:ins>
            <w:ins w:id="1346" w:author="Samane Shahpouri" w:date="2024-05-13T07:39:00Z" w16du:dateUtc="2024-05-13T05:39:00Z">
              <w:r w:rsidRPr="00FB1AFB">
                <w:rPr>
                  <w:rFonts w:asciiTheme="majorBidi" w:hAnsiTheme="majorBidi" w:cstheme="majorBidi"/>
                  <w:noProof/>
                  <w:sz w:val="20"/>
                  <w:szCs w:val="20"/>
                  <w:rPrChange w:id="1347" w:author="Samane Shahpouri" w:date="2024-05-19T17:45:00Z" w16du:dateUtc="2024-05-19T15:45:00Z">
                    <w:rPr>
                      <w:noProof/>
                      <w:sz w:val="22"/>
                      <w:szCs w:val="22"/>
                    </w:rPr>
                  </w:rPrChange>
                </w:rPr>
                <w:t xml:space="preserve">Non-ASC         </w:t>
              </w:r>
            </w:ins>
            <w:ins w:id="1348" w:author="Samane Shahpouri" w:date="2024-05-13T07:40:00Z" w16du:dateUtc="2024-05-13T05:40:00Z">
              <w:r w:rsidRPr="00FB1AFB">
                <w:rPr>
                  <w:rFonts w:asciiTheme="majorBidi" w:hAnsiTheme="majorBidi" w:cstheme="majorBidi"/>
                  <w:noProof/>
                  <w:sz w:val="20"/>
                  <w:szCs w:val="20"/>
                  <w:rPrChange w:id="1349" w:author="Samane Shahpouri" w:date="2024-05-19T17:45:00Z" w16du:dateUtc="2024-05-19T15:45:00Z">
                    <w:rPr>
                      <w:noProof/>
                    </w:rPr>
                  </w:rPrChange>
                </w:rPr>
                <w:t xml:space="preserve">         </w:t>
              </w:r>
            </w:ins>
            <w:ins w:id="1350" w:author="Samane Shahpouri" w:date="2024-05-13T07:39:00Z" w16du:dateUtc="2024-05-13T05:39:00Z">
              <w:r w:rsidRPr="00FB1AFB">
                <w:rPr>
                  <w:rFonts w:asciiTheme="majorBidi" w:hAnsiTheme="majorBidi" w:cstheme="majorBidi"/>
                  <w:noProof/>
                  <w:sz w:val="20"/>
                  <w:szCs w:val="20"/>
                  <w:rPrChange w:id="1351" w:author="Samane Shahpouri" w:date="2024-05-19T17:45:00Z" w16du:dateUtc="2024-05-19T15:45:00Z">
                    <w:rPr>
                      <w:noProof/>
                      <w:sz w:val="22"/>
                      <w:szCs w:val="22"/>
                    </w:rPr>
                  </w:rPrChange>
                </w:rPr>
                <w:t xml:space="preserve"> </w:t>
              </w:r>
            </w:ins>
            <w:ins w:id="1352" w:author="Samane Shahpouri" w:date="2024-05-19T17:46:00Z" w16du:dateUtc="2024-05-19T15:46:00Z">
              <w:r w:rsidR="00FB1AFB">
                <w:rPr>
                  <w:rFonts w:asciiTheme="majorBidi" w:hAnsiTheme="majorBidi" w:cstheme="majorBidi"/>
                  <w:noProof/>
                  <w:sz w:val="20"/>
                  <w:szCs w:val="20"/>
                </w:rPr>
                <w:t xml:space="preserve">  </w:t>
              </w:r>
            </w:ins>
            <w:ins w:id="1353" w:author="Samane Shahpouri" w:date="2024-05-13T07:39:00Z" w16du:dateUtc="2024-05-13T05:39:00Z">
              <w:r w:rsidRPr="00FB1AFB">
                <w:rPr>
                  <w:rFonts w:asciiTheme="majorBidi" w:hAnsiTheme="majorBidi" w:cstheme="majorBidi"/>
                  <w:noProof/>
                  <w:sz w:val="20"/>
                  <w:szCs w:val="20"/>
                  <w:rPrChange w:id="1354" w:author="Samane Shahpouri" w:date="2024-05-19T17:45:00Z" w16du:dateUtc="2024-05-19T15:45:00Z">
                    <w:rPr>
                      <w:noProof/>
                      <w:sz w:val="22"/>
                      <w:szCs w:val="22"/>
                    </w:rPr>
                  </w:rPrChange>
                </w:rPr>
                <w:t xml:space="preserve">   CT-ASC</w:t>
              </w:r>
            </w:ins>
          </w:p>
        </w:tc>
        <w:tc>
          <w:tcPr>
            <w:tcW w:w="3686" w:type="dxa"/>
          </w:tcPr>
          <w:p w14:paraId="6BEBE9EA" w14:textId="7597A8BA" w:rsidR="00D13B1E" w:rsidRPr="00FB1AFB" w:rsidRDefault="00D13B1E" w:rsidP="00FB1AFB">
            <w:pPr>
              <w:pStyle w:val="NormalWeb"/>
              <w:jc w:val="left"/>
              <w:rPr>
                <w:ins w:id="1355" w:author="Samane Shahpouri" w:date="2024-05-13T07:38:00Z" w16du:dateUtc="2024-05-13T05:38:00Z"/>
                <w:rFonts w:asciiTheme="majorBidi" w:hAnsiTheme="majorBidi" w:cstheme="majorBidi"/>
                <w:noProof/>
                <w:sz w:val="20"/>
                <w:szCs w:val="20"/>
                <w:rPrChange w:id="1356" w:author="Samane Shahpouri" w:date="2024-05-19T17:45:00Z" w16du:dateUtc="2024-05-19T15:45:00Z">
                  <w:rPr>
                    <w:ins w:id="1357" w:author="Samane Shahpouri" w:date="2024-05-13T07:38:00Z" w16du:dateUtc="2024-05-13T05:38:00Z"/>
                    <w:noProof/>
                    <w:sz w:val="22"/>
                    <w:szCs w:val="22"/>
                  </w:rPr>
                </w:rPrChange>
              </w:rPr>
              <w:pPrChange w:id="1358" w:author="Samane Shahpouri" w:date="2024-05-19T17:46:00Z" w16du:dateUtc="2024-05-19T15:46:00Z">
                <w:pPr>
                  <w:pStyle w:val="NormalWeb"/>
                  <w:keepNext/>
                  <w:jc w:val="both"/>
                </w:pPr>
              </w:pPrChange>
            </w:pPr>
            <w:ins w:id="1359" w:author="Samane Shahpouri" w:date="2024-05-13T07:40:00Z" w16du:dateUtc="2024-05-13T05:40:00Z">
              <w:r w:rsidRPr="00FB1AFB">
                <w:rPr>
                  <w:rFonts w:asciiTheme="majorBidi" w:hAnsiTheme="majorBidi" w:cstheme="majorBidi"/>
                  <w:noProof/>
                  <w:sz w:val="20"/>
                  <w:szCs w:val="20"/>
                  <w:rPrChange w:id="1360" w:author="Samane Shahpouri" w:date="2024-05-19T17:45:00Z" w16du:dateUtc="2024-05-19T15:45:00Z">
                    <w:rPr>
                      <w:noProof/>
                    </w:rPr>
                  </w:rPrChange>
                </w:rPr>
                <w:t xml:space="preserve">     </w:t>
              </w:r>
            </w:ins>
            <w:ins w:id="1361" w:author="Samane Shahpouri" w:date="2024-05-13T08:56:00Z" w16du:dateUtc="2024-05-13T06:56:00Z">
              <w:r w:rsidR="0061566B" w:rsidRPr="00FB1AFB">
                <w:rPr>
                  <w:rFonts w:asciiTheme="majorBidi" w:hAnsiTheme="majorBidi" w:cstheme="majorBidi"/>
                  <w:noProof/>
                  <w:sz w:val="20"/>
                  <w:szCs w:val="20"/>
                  <w:rPrChange w:id="1362" w:author="Samane Shahpouri" w:date="2024-05-19T17:45:00Z" w16du:dateUtc="2024-05-19T15:45:00Z">
                    <w:rPr>
                      <w:noProof/>
                      <w:sz w:val="16"/>
                      <w:szCs w:val="16"/>
                    </w:rPr>
                  </w:rPrChange>
                </w:rPr>
                <w:t xml:space="preserve">  </w:t>
              </w:r>
            </w:ins>
            <w:ins w:id="1363" w:author="Samane Shahpouri" w:date="2024-05-13T07:40:00Z" w16du:dateUtc="2024-05-13T05:40:00Z">
              <w:r w:rsidRPr="00FB1AFB">
                <w:rPr>
                  <w:rFonts w:asciiTheme="majorBidi" w:hAnsiTheme="majorBidi" w:cstheme="majorBidi"/>
                  <w:noProof/>
                  <w:sz w:val="20"/>
                  <w:szCs w:val="20"/>
                  <w:rPrChange w:id="1364" w:author="Samane Shahpouri" w:date="2024-05-19T17:45:00Z" w16du:dateUtc="2024-05-19T15:45:00Z">
                    <w:rPr>
                      <w:noProof/>
                    </w:rPr>
                  </w:rPrChange>
                </w:rPr>
                <w:t xml:space="preserve">Non-ASC                 </w:t>
              </w:r>
            </w:ins>
            <w:ins w:id="1365" w:author="Samane Shahpouri" w:date="2024-05-19T17:46:00Z" w16du:dateUtc="2024-05-19T15:46:00Z">
              <w:r w:rsidR="00FB1AFB">
                <w:rPr>
                  <w:rFonts w:asciiTheme="majorBidi" w:hAnsiTheme="majorBidi" w:cstheme="majorBidi"/>
                  <w:noProof/>
                  <w:sz w:val="20"/>
                  <w:szCs w:val="20"/>
                </w:rPr>
                <w:t xml:space="preserve"> </w:t>
              </w:r>
            </w:ins>
            <w:ins w:id="1366" w:author="Samane Shahpouri" w:date="2024-05-13T07:40:00Z" w16du:dateUtc="2024-05-13T05:40:00Z">
              <w:r w:rsidRPr="00FB1AFB">
                <w:rPr>
                  <w:rFonts w:asciiTheme="majorBidi" w:hAnsiTheme="majorBidi" w:cstheme="majorBidi"/>
                  <w:noProof/>
                  <w:sz w:val="20"/>
                  <w:szCs w:val="20"/>
                  <w:rPrChange w:id="1367" w:author="Samane Shahpouri" w:date="2024-05-19T17:45:00Z" w16du:dateUtc="2024-05-19T15:45:00Z">
                    <w:rPr>
                      <w:noProof/>
                    </w:rPr>
                  </w:rPrChange>
                </w:rPr>
                <w:t xml:space="preserve"> CT-ASC</w:t>
              </w:r>
            </w:ins>
          </w:p>
        </w:tc>
      </w:tr>
      <w:tr w:rsidR="00A4687D" w:rsidRPr="009C51B2" w14:paraId="59BC2F3E" w14:textId="77777777" w:rsidTr="00B4553F">
        <w:trPr>
          <w:jc w:val="center"/>
        </w:trPr>
        <w:tc>
          <w:tcPr>
            <w:tcW w:w="4106" w:type="dxa"/>
          </w:tcPr>
          <w:p w14:paraId="3C607F1B" w14:textId="34ED0746" w:rsidR="000A1ACA" w:rsidRPr="009C51B2" w:rsidRDefault="000A1ACA">
            <w:pPr>
              <w:pStyle w:val="NormalWeb"/>
              <w:rPr>
                <w:rFonts w:asciiTheme="majorBidi" w:hAnsiTheme="majorBidi" w:cstheme="majorBidi"/>
                <w:rPrChange w:id="1368" w:author="Samane Shahpouri" w:date="2024-05-19T17:32:00Z" w16du:dateUtc="2024-05-19T15:32:00Z">
                  <w:rPr/>
                </w:rPrChange>
              </w:rPr>
              <w:pPrChange w:id="1369" w:author="Samane Shahpouri" w:date="2024-05-13T08:52:00Z" w16du:dateUtc="2024-05-13T06:52:00Z">
                <w:pPr>
                  <w:pStyle w:val="NormalWeb"/>
                  <w:jc w:val="both"/>
                </w:pPr>
              </w:pPrChange>
            </w:pPr>
            <w:r w:rsidRPr="009C51B2">
              <w:rPr>
                <w:rFonts w:asciiTheme="majorBidi" w:hAnsiTheme="majorBidi" w:cstheme="majorBidi"/>
                <w:noProof/>
                <w:rPrChange w:id="1370" w:author="Samane Shahpouri" w:date="2024-05-19T17:32:00Z" w16du:dateUtc="2024-05-19T15:32:00Z">
                  <w:rPr>
                    <w:noProof/>
                  </w:rPr>
                </w:rPrChange>
              </w:rPr>
              <w:drawing>
                <wp:inline distT="0" distB="0" distL="0" distR="0" wp14:anchorId="09BD58BB" wp14:editId="4F3A7F06">
                  <wp:extent cx="2485390" cy="1410970"/>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9"/>
                          <a:srcRect l="4187" t="20627" r="-480" b="4340"/>
                          <a:stretch/>
                        </pic:blipFill>
                        <pic:spPr bwMode="auto">
                          <a:xfrm>
                            <a:off x="0" y="0"/>
                            <a:ext cx="2555534" cy="145079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9C51B2" w:rsidRDefault="000A1ACA">
            <w:pPr>
              <w:pStyle w:val="NormalWeb"/>
              <w:rPr>
                <w:rFonts w:asciiTheme="majorBidi" w:hAnsiTheme="majorBidi" w:cstheme="majorBidi"/>
                <w:rPrChange w:id="1371" w:author="Samane Shahpouri" w:date="2024-05-19T17:32:00Z" w16du:dateUtc="2024-05-19T15:32:00Z">
                  <w:rPr/>
                </w:rPrChange>
              </w:rPr>
              <w:pPrChange w:id="1372" w:author="Samane Shahpouri" w:date="2024-05-13T08:52:00Z" w16du:dateUtc="2024-05-13T06:52:00Z">
                <w:pPr>
                  <w:pStyle w:val="NormalWeb"/>
                  <w:keepNext/>
                  <w:jc w:val="both"/>
                </w:pPr>
              </w:pPrChange>
            </w:pPr>
            <w:r w:rsidRPr="009C51B2">
              <w:rPr>
                <w:rFonts w:asciiTheme="majorBidi" w:hAnsiTheme="majorBidi" w:cstheme="majorBidi"/>
                <w:noProof/>
                <w:rPrChange w:id="1373" w:author="Samane Shahpouri" w:date="2024-05-19T17:32:00Z" w16du:dateUtc="2024-05-19T15:32:00Z">
                  <w:rPr>
                    <w:noProof/>
                  </w:rPr>
                </w:rPrChange>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20"/>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7166B969" w:rsidR="000A1ACA" w:rsidRPr="00FB1AFB" w:rsidRDefault="000A1ACA" w:rsidP="00507D2D">
      <w:pPr>
        <w:pStyle w:val="Caption"/>
        <w:rPr>
          <w:sz w:val="22"/>
          <w:szCs w:val="22"/>
          <w:rPrChange w:id="1374" w:author="Samane Shahpouri" w:date="2024-05-19T17:46:00Z" w16du:dateUtc="2024-05-19T15:46:00Z">
            <w:rPr/>
          </w:rPrChange>
        </w:rPr>
      </w:pPr>
      <w:r w:rsidRPr="00FB1AFB">
        <w:rPr>
          <w:sz w:val="22"/>
          <w:szCs w:val="22"/>
          <w:rPrChange w:id="1375" w:author="Samane Shahpouri" w:date="2024-05-19T17:46:00Z" w16du:dateUtc="2024-05-19T15:46:00Z">
            <w:rPr/>
          </w:rPrChange>
        </w:rPr>
        <w:t xml:space="preserve">Figure </w:t>
      </w:r>
      <w:r w:rsidR="00000000" w:rsidRPr="00FB1AFB">
        <w:rPr>
          <w:sz w:val="22"/>
          <w:szCs w:val="22"/>
          <w:rPrChange w:id="1376" w:author="Samane Shahpouri" w:date="2024-05-19T17:46:00Z" w16du:dateUtc="2024-05-19T15:46:00Z">
            <w:rPr/>
          </w:rPrChange>
        </w:rPr>
        <w:fldChar w:fldCharType="begin"/>
      </w:r>
      <w:r w:rsidR="00000000" w:rsidRPr="00FB1AFB">
        <w:rPr>
          <w:sz w:val="22"/>
          <w:szCs w:val="22"/>
          <w:rPrChange w:id="1377" w:author="Samane Shahpouri" w:date="2024-05-19T17:46:00Z" w16du:dateUtc="2024-05-19T15:46:00Z">
            <w:rPr/>
          </w:rPrChange>
        </w:rPr>
        <w:instrText xml:space="preserve"> SEQ Figure \* ARABIC </w:instrText>
      </w:r>
      <w:r w:rsidR="00000000" w:rsidRPr="00FB1AFB">
        <w:rPr>
          <w:sz w:val="22"/>
          <w:szCs w:val="22"/>
          <w:rPrChange w:id="1378" w:author="Samane Shahpouri" w:date="2024-05-19T17:46:00Z" w16du:dateUtc="2024-05-19T15:46:00Z">
            <w:rPr/>
          </w:rPrChange>
        </w:rPr>
        <w:fldChar w:fldCharType="separate"/>
      </w:r>
      <w:ins w:id="1379" w:author="Samane Shahpouri" w:date="2024-05-19T21:34:00Z" w16du:dateUtc="2024-05-19T19:34:00Z">
        <w:r w:rsidR="00230BE0">
          <w:rPr>
            <w:noProof/>
            <w:sz w:val="22"/>
            <w:szCs w:val="22"/>
          </w:rPr>
          <w:t>1</w:t>
        </w:r>
      </w:ins>
      <w:del w:id="1380" w:author="Samane Shahpouri" w:date="2024-05-19T21:34:00Z" w16du:dateUtc="2024-05-19T19:34:00Z">
        <w:r w:rsidR="0056359D" w:rsidRPr="00FB1AFB" w:rsidDel="00230BE0">
          <w:rPr>
            <w:noProof/>
            <w:sz w:val="22"/>
            <w:szCs w:val="22"/>
            <w:rPrChange w:id="1381" w:author="Samane Shahpouri" w:date="2024-05-19T17:46:00Z" w16du:dateUtc="2024-05-19T15:46:00Z">
              <w:rPr>
                <w:noProof/>
              </w:rPr>
            </w:rPrChange>
          </w:rPr>
          <w:delText>1</w:delText>
        </w:r>
      </w:del>
      <w:r w:rsidR="00000000" w:rsidRPr="00FB1AFB">
        <w:rPr>
          <w:noProof/>
          <w:sz w:val="22"/>
          <w:szCs w:val="22"/>
          <w:rPrChange w:id="1382" w:author="Samane Shahpouri" w:date="2024-05-19T17:46:00Z" w16du:dateUtc="2024-05-19T15:46:00Z">
            <w:rPr>
              <w:noProof/>
            </w:rPr>
          </w:rPrChange>
        </w:rPr>
        <w:fldChar w:fldCharType="end"/>
      </w:r>
      <w:r w:rsidRPr="00FB1AFB">
        <w:rPr>
          <w:sz w:val="22"/>
          <w:szCs w:val="22"/>
          <w:rPrChange w:id="1383" w:author="Samane Shahpouri" w:date="2024-05-19T17:46:00Z" w16du:dateUtc="2024-05-19T15:46:00Z">
            <w:rPr/>
          </w:rPrChange>
        </w:rPr>
        <w:t>: showcases examples of PET images before and after attenuation and scatter correction.</w:t>
      </w:r>
    </w:p>
    <w:p w14:paraId="70765BDB" w14:textId="77777777" w:rsidR="00FB1AFB" w:rsidRDefault="00FB1AFB" w:rsidP="00FB1AFB">
      <w:pPr>
        <w:rPr>
          <w:ins w:id="1384" w:author="Samane Shahpouri" w:date="2024-05-19T17:50:00Z" w16du:dateUtc="2024-05-19T15:50:00Z"/>
        </w:rPr>
      </w:pPr>
    </w:p>
    <w:p w14:paraId="6E2475D8" w14:textId="09111C46" w:rsidR="00D7619F" w:rsidRPr="00FB1AFB" w:rsidRDefault="00D7619F" w:rsidP="00FB1AFB">
      <w:pPr>
        <w:pPrChange w:id="1385" w:author="Samane Shahpouri" w:date="2024-05-19T17:50:00Z" w16du:dateUtc="2024-05-19T15:50:00Z">
          <w:pPr>
            <w:pStyle w:val="NormalWeb"/>
            <w:jc w:val="both"/>
          </w:pPr>
        </w:pPrChange>
      </w:pPr>
      <w:r w:rsidRPr="00FB1AFB">
        <w:lastRenderedPageBreak/>
        <w:t xml:space="preserve">Most PET acquisition settings are performed with arms up (to decrease photon </w:t>
      </w:r>
      <w:r w:rsidR="007D66C1" w:rsidRPr="00FB1AFB">
        <w:t>scatter</w:t>
      </w:r>
      <w:r w:rsidRPr="00FB1AFB">
        <w:t xml:space="preserve">). </w:t>
      </w:r>
      <w:r w:rsidR="00A25658" w:rsidRPr="00FB1AFB">
        <w:t>As arm</w:t>
      </w:r>
      <w:r w:rsidRPr="00FB1AFB">
        <w:t xml:space="preserve"> raising is uncomfortable for patients, </w:t>
      </w:r>
      <w:r w:rsidR="00A25658" w:rsidRPr="00FB1AFB">
        <w:t>this will cause</w:t>
      </w:r>
      <w:r w:rsidRPr="00FB1AFB">
        <w:t xml:space="preserve"> arm motion during sequential PET and CT/MRI scans</w:t>
      </w:r>
      <w:ins w:id="1386" w:author="Samane Shahpouri" w:date="2024-05-15T06:08:00Z" w16du:dateUtc="2024-05-15T04:08:00Z">
        <w:r w:rsidR="0037471D" w:rsidRPr="00FB1AFB">
          <w:t xml:space="preserve"> </w:t>
        </w:r>
      </w:ins>
      <w:del w:id="1387" w:author="Samane Shahpouri" w:date="2024-05-15T06:08:00Z" w16du:dateUtc="2024-05-15T04:08:00Z">
        <w:r w:rsidRPr="00FB1AFB" w:rsidDel="0037471D">
          <w:delText xml:space="preserve">. This is one example of </w:delText>
        </w:r>
        <w:r w:rsidR="00A25658" w:rsidRPr="00FB1AFB" w:rsidDel="0037471D">
          <w:delText xml:space="preserve">the </w:delText>
        </w:r>
        <w:r w:rsidRPr="00FB1AFB" w:rsidDel="0037471D">
          <w:delText xml:space="preserve">mismatch effect </w:delText>
        </w:r>
      </w:del>
      <w:sdt>
        <w:sdtPr>
          <w:rPr>
            <w:color w:val="000000"/>
            <w:rPrChange w:id="1388" w:author="Samane Shahpouri" w:date="2024-05-19T17:37:00Z" w16du:dateUtc="2024-05-19T15:37:00Z">
              <w:rPr>
                <w:rFonts w:asciiTheme="majorBidi" w:hAnsiTheme="majorBidi" w:cstheme="majorBidi"/>
                <w:color w:val="000000"/>
              </w:rPr>
            </w:rPrChange>
          </w:rPr>
          <w:tag w:val="MENDELEY_CITATION_v3_eyJjaXRhdGlvbklEIjoiTUVOREVMRVlfQ0lUQVRJT05fOWY0OTIzYTktZDgzYy00Njk0LTgzZGQtNDY0MzljNjY4NDk4IiwicHJvcGVydGllcyI6eyJub3RlSW5kZXgiOjB9LCJpc0VkaXRlZCI6ZmFsc2UsIm1hbnVhbE92ZXJyaWRlIjp7ImlzTWFudWFsbHlPdmVycmlkZGVuIjpmYWxzZSwiY2l0ZXByb2NUZXh0IjoiKDMy4oCTMzQ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ins w:id="1389" w:author="Samane Shahpouri" w:date="2024-05-19T17:37:00Z" w16du:dateUtc="2024-05-19T15:37:00Z">
            <w:r w:rsidR="00C21B46" w:rsidRPr="00C21B46">
              <w:rPr>
                <w:color w:val="000000"/>
                <w:rPrChange w:id="1390" w:author="Samane Shahpouri" w:date="2024-05-19T17:37:00Z" w16du:dateUtc="2024-05-19T15:37:00Z">
                  <w:rPr>
                    <w:rFonts w:asciiTheme="majorBidi" w:hAnsiTheme="majorBidi" w:cstheme="majorBidi"/>
                    <w:color w:val="000000"/>
                  </w:rPr>
                </w:rPrChange>
              </w:rPr>
              <w:t>(32–34)</w:t>
            </w:r>
          </w:ins>
          <w:del w:id="1391" w:author="Samane Shahpouri" w:date="2024-05-17T08:06:00Z" w16du:dateUtc="2024-05-17T06:06:00Z">
            <w:r w:rsidR="005C650F" w:rsidRPr="00FB1AFB" w:rsidDel="0011097D">
              <w:rPr>
                <w:color w:val="000000"/>
              </w:rPr>
              <w:delText>(29–31)</w:delText>
            </w:r>
          </w:del>
        </w:sdtContent>
      </w:sdt>
      <w:r w:rsidR="00A25658" w:rsidRPr="00FB1AFB">
        <w:t>.</w:t>
      </w:r>
    </w:p>
    <w:p w14:paraId="1CA0B244" w14:textId="4ADA814C" w:rsidR="00F802B2" w:rsidRPr="00FB1AFB" w:rsidRDefault="00F802B2" w:rsidP="00FB1AFB">
      <w:pPr>
        <w:rPr>
          <w:ins w:id="1392" w:author="Samane Shahpouri" w:date="2024-05-15T06:26:00Z" w16du:dateUtc="2024-05-15T04:26:00Z"/>
        </w:rPr>
        <w:pPrChange w:id="1393" w:author="Samane Shahpouri" w:date="2024-05-19T17:50:00Z" w16du:dateUtc="2024-05-19T15:50:00Z">
          <w:pPr>
            <w:pStyle w:val="NormalWeb"/>
          </w:pPr>
        </w:pPrChange>
      </w:pPr>
      <w:ins w:id="1394" w:author="Samane Shahpouri" w:date="2024-05-15T06:19:00Z" w16du:dateUtc="2024-05-15T04:19:00Z">
        <w:r w:rsidRPr="00FB1AFB">
          <w:t xml:space="preserve">The presence of artifacts </w:t>
        </w:r>
      </w:ins>
      <w:ins w:id="1395" w:author="Samane Shahpouri" w:date="2024-05-15T06:24:00Z" w16du:dateUtc="2024-05-15T04:24:00Z">
        <w:r w:rsidRPr="00FB1AFB">
          <w:t xml:space="preserve">can significantly </w:t>
        </w:r>
      </w:ins>
      <w:ins w:id="1396" w:author="Samane Shahpouri" w:date="2024-05-15T06:25:00Z" w16du:dateUtc="2024-05-15T04:25:00Z">
        <w:r w:rsidRPr="00FB1AFB">
          <w:t>decrease</w:t>
        </w:r>
      </w:ins>
      <w:ins w:id="1397" w:author="Samane Shahpouri" w:date="2024-05-15T06:19:00Z" w16du:dateUtc="2024-05-15T04:19:00Z">
        <w:r w:rsidRPr="00FB1AFB">
          <w:t xml:space="preserve"> the</w:t>
        </w:r>
      </w:ins>
      <w:ins w:id="1398" w:author="Samane Shahpouri" w:date="2024-05-15T06:24:00Z" w16du:dateUtc="2024-05-15T04:24:00Z">
        <w:r w:rsidRPr="00FB1AFB">
          <w:t xml:space="preserve"> image quality,</w:t>
        </w:r>
      </w:ins>
      <w:ins w:id="1399" w:author="Samane Shahpouri" w:date="2024-05-15T06:19:00Z" w16du:dateUtc="2024-05-15T04:19:00Z">
        <w:r w:rsidRPr="00FB1AFB">
          <w:t xml:space="preserve"> accuracy of interpretation</w:t>
        </w:r>
      </w:ins>
      <w:ins w:id="1400" w:author="Samane Shahpouri" w:date="2024-05-15T06:20:00Z" w16du:dateUtc="2024-05-15T04:20:00Z">
        <w:r w:rsidRPr="00FB1AFB">
          <w:t xml:space="preserve"> and result in misdiagnoses</w:t>
        </w:r>
      </w:ins>
      <w:ins w:id="1401" w:author="Samane Shahpouri" w:date="2024-05-15T06:19:00Z" w16du:dateUtc="2024-05-15T04:19:00Z">
        <w:r w:rsidRPr="00FB1AFB">
          <w:t xml:space="preserve">. Consequently, </w:t>
        </w:r>
      </w:ins>
      <w:ins w:id="1402" w:author="Samane Shahpouri" w:date="2024-05-15T06:22:00Z" w16du:dateUtc="2024-05-15T04:22:00Z">
        <w:r w:rsidRPr="00FB1AFB">
          <w:t xml:space="preserve">even </w:t>
        </w:r>
      </w:ins>
      <w:ins w:id="1403" w:author="Samane Shahpouri" w:date="2024-05-15T06:19:00Z" w16du:dateUtc="2024-05-15T04:19:00Z">
        <w:r w:rsidRPr="00FB1AFB">
          <w:t xml:space="preserve">repeating scans </w:t>
        </w:r>
      </w:ins>
      <w:ins w:id="1404" w:author="Samane Shahpouri" w:date="2024-05-15T06:22:00Z" w16du:dateUtc="2024-05-15T04:22:00Z">
        <w:r w:rsidRPr="00FB1AFB">
          <w:t>fail to</w:t>
        </w:r>
      </w:ins>
      <w:ins w:id="1405" w:author="Samane Shahpouri" w:date="2024-05-15T06:19:00Z" w16du:dateUtc="2024-05-15T04:19:00Z">
        <w:r w:rsidRPr="00FB1AFB">
          <w:t xml:space="preserve"> resolve the issue and can lead to an increased cumulative total body dose, higher utilization rates, and longer waiting times</w:t>
        </w:r>
      </w:ins>
      <w:ins w:id="1406" w:author="Samane Shahpouri" w:date="2024-05-15T06:20:00Z" w16du:dateUtc="2024-05-15T04:20:00Z">
        <w:r w:rsidRPr="00FB1AFB">
          <w:t xml:space="preserve"> </w:t>
        </w:r>
      </w:ins>
      <w:del w:id="1407" w:author="Samane Shahpouri" w:date="2024-05-15T06:09:00Z" w16du:dateUtc="2024-05-15T04:09:00Z">
        <w:r w:rsidR="00D7619F" w:rsidRPr="00FB1AFB" w:rsidDel="0037471D">
          <w:delText xml:space="preserve">Mismatch </w:delText>
        </w:r>
        <w:r w:rsidR="00A25658" w:rsidRPr="00FB1AFB" w:rsidDel="0037471D">
          <w:delText xml:space="preserve">artefacts </w:delText>
        </w:r>
      </w:del>
      <w:ins w:id="1408" w:author="Isaac Shiri Lord" w:date="2024-05-12T18:23:00Z">
        <w:del w:id="1409" w:author="Samane Shahpouri" w:date="2024-05-15T06:09:00Z" w16du:dateUtc="2024-05-15T04:09:00Z">
          <w:r w:rsidR="002958BD" w:rsidRPr="00FB1AFB" w:rsidDel="0037471D">
            <w:delText xml:space="preserve">artifacts </w:delText>
          </w:r>
        </w:del>
      </w:ins>
      <w:del w:id="1410" w:author="Samane Shahpouri" w:date="2024-05-15T06:09:00Z" w16du:dateUtc="2024-05-15T04:09:00Z">
        <w:r w:rsidR="00A25658" w:rsidRPr="00FB1AFB" w:rsidDel="0037471D">
          <w:delText>constitute</w:delText>
        </w:r>
        <w:r w:rsidR="00D7619F" w:rsidRPr="00FB1AFB" w:rsidDel="0037471D">
          <w:delText xml:space="preserve"> a significant challenge in PET imaging, particularly when discrepancies arise between PET and anatomical scans such as CT or MRI. These discrepancies can stem from both voluntary and involuntary movements of organs, potentially leading to the misidentification, </w:delText>
        </w:r>
        <w:r w:rsidR="00B920D6" w:rsidRPr="00FB1AFB" w:rsidDel="0037471D">
          <w:delText>mis-localization</w:delText>
        </w:r>
        <w:r w:rsidR="00D7619F" w:rsidRPr="00FB1AFB" w:rsidDel="0037471D">
          <w:delText xml:space="preserve">, and inaccurate quantification of lesions. </w:delText>
        </w:r>
      </w:del>
      <w:del w:id="1411" w:author="Samane Shahpouri" w:date="2024-05-15T06:20:00Z" w16du:dateUtc="2024-05-15T04:20:00Z">
        <w:r w:rsidR="00D7619F" w:rsidRPr="00FB1AFB" w:rsidDel="00F802B2">
          <w:delText xml:space="preserve">This issue is critical as it can result in misdiagnoses and, subsequently, inappropriate patient management </w:delText>
        </w:r>
      </w:del>
      <w:sdt>
        <w:sdtPr>
          <w:rPr>
            <w:color w:val="000000"/>
            <w:rPrChange w:id="1412" w:author="Samane Shahpouri" w:date="2024-05-19T17:37:00Z" w16du:dateUtc="2024-05-19T15:37:00Z">
              <w:rPr>
                <w:rFonts w:asciiTheme="majorBidi" w:hAnsiTheme="majorBidi" w:cstheme="majorBidi"/>
                <w:color w:val="000000"/>
              </w:rPr>
            </w:rPrChange>
          </w:rPr>
          <w:tag w:val="MENDELEY_CITATION_v3_eyJjaXRhdGlvbklEIjoiTUVOREVMRVlfQ0lUQVRJT05fZjdiNDU5MDAtOWZhMC00NGNiLWE0YzktMWVmNzhmYzRlNDM2IiwicHJvcGVydGllcyI6eyJub3RlSW5kZXgiOjB9LCJpc0VkaXRlZCI6ZmFsc2UsIm1hbnVhbE92ZXJyaWRlIjp7ImlzTWFudWFsbHlPdmVycmlkZGVuIjpmYWxzZSwiY2l0ZXByb2NUZXh0IjoiKDM14oCTMzc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ins w:id="1413" w:author="Samane Shahpouri" w:date="2024-05-19T17:37:00Z" w16du:dateUtc="2024-05-19T15:37:00Z">
            <w:r w:rsidR="00C21B46" w:rsidRPr="00C21B46">
              <w:rPr>
                <w:color w:val="000000"/>
                <w:rPrChange w:id="1414" w:author="Samane Shahpouri" w:date="2024-05-19T17:37:00Z" w16du:dateUtc="2024-05-19T15:37:00Z">
                  <w:rPr>
                    <w:rFonts w:asciiTheme="majorBidi" w:hAnsiTheme="majorBidi" w:cstheme="majorBidi"/>
                    <w:color w:val="000000"/>
                  </w:rPr>
                </w:rPrChange>
              </w:rPr>
              <w:t>(35–37)</w:t>
            </w:r>
          </w:ins>
          <w:del w:id="1415" w:author="Samane Shahpouri" w:date="2024-05-17T08:06:00Z" w16du:dateUtc="2024-05-17T06:06:00Z">
            <w:r w:rsidR="005C650F" w:rsidRPr="00FB1AFB" w:rsidDel="0011097D">
              <w:rPr>
                <w:color w:val="000000"/>
              </w:rPr>
              <w:delText>(32–34)</w:delText>
            </w:r>
          </w:del>
        </w:sdtContent>
      </w:sdt>
      <w:r w:rsidR="00A25658" w:rsidRPr="00FB1AFB">
        <w:t>.</w:t>
      </w:r>
    </w:p>
    <w:p w14:paraId="07C9C8D2" w14:textId="51797EA1" w:rsidR="00D7619F" w:rsidRPr="009C51B2" w:rsidDel="00E66362" w:rsidRDefault="00D7619F">
      <w:pPr>
        <w:pStyle w:val="NormalWeb"/>
        <w:rPr>
          <w:del w:id="1416" w:author="Samane Shahpouri" w:date="2024-05-15T11:55:00Z" w16du:dateUtc="2024-05-15T09:55:00Z"/>
          <w:rFonts w:asciiTheme="majorBidi" w:hAnsiTheme="majorBidi" w:cstheme="majorBidi"/>
          <w:highlight w:val="blue"/>
          <w:rPrChange w:id="1417" w:author="Samane Shahpouri" w:date="2024-05-19T17:32:00Z" w16du:dateUtc="2024-05-19T15:32:00Z">
            <w:rPr>
              <w:del w:id="1418" w:author="Samane Shahpouri" w:date="2024-05-15T11:55:00Z" w16du:dateUtc="2024-05-15T09:55:00Z"/>
            </w:rPr>
          </w:rPrChange>
        </w:rPr>
        <w:pPrChange w:id="1419" w:author="Samane Shahpouri" w:date="2024-05-13T08:52:00Z" w16du:dateUtc="2024-05-13T06:52:00Z">
          <w:pPr>
            <w:pStyle w:val="NormalWeb"/>
            <w:jc w:val="both"/>
          </w:pPr>
        </w:pPrChange>
      </w:pPr>
      <w:del w:id="1420" w:author="Samane Shahpouri" w:date="2024-05-15T06:20:00Z" w16du:dateUtc="2024-05-15T04:20:00Z">
        <w:r w:rsidRPr="009C51B2" w:rsidDel="00F802B2">
          <w:rPr>
            <w:rFonts w:asciiTheme="majorBidi" w:hAnsiTheme="majorBidi" w:cstheme="majorBidi"/>
            <w:rPrChange w:id="1421" w:author="Samane Shahpouri" w:date="2024-05-19T17:32:00Z" w16du:dateUtc="2024-05-19T15:32:00Z">
              <w:rPr/>
            </w:rPrChange>
          </w:rPr>
          <w:delText xml:space="preserve"> </w:delText>
        </w:r>
      </w:del>
      <w:del w:id="1422" w:author="Samane Shahpouri" w:date="2024-05-15T11:55:00Z" w16du:dateUtc="2024-05-15T09:55:00Z">
        <w:r w:rsidRPr="009C51B2" w:rsidDel="00E66362">
          <w:rPr>
            <w:rFonts w:asciiTheme="majorBidi" w:hAnsiTheme="majorBidi" w:cstheme="majorBidi"/>
            <w:highlight w:val="blue"/>
            <w:rPrChange w:id="1423" w:author="Samane Shahpouri" w:date="2024-05-19T17:32:00Z" w16du:dateUtc="2024-05-19T15:32:00Z">
              <w:rPr/>
            </w:rPrChange>
          </w:rPr>
          <w:delText xml:space="preserve">Techniques such as deformable image registration have been developed to mitigate these effects, though they cannot always </w:delText>
        </w:r>
        <w:r w:rsidR="009B143D" w:rsidRPr="009C51B2" w:rsidDel="00E66362">
          <w:rPr>
            <w:rFonts w:asciiTheme="majorBidi" w:hAnsiTheme="majorBidi" w:cstheme="majorBidi"/>
            <w:highlight w:val="blue"/>
            <w:rPrChange w:id="1424" w:author="Samane Shahpouri" w:date="2024-05-19T17:32:00Z" w16du:dateUtc="2024-05-19T15:32:00Z">
              <w:rPr/>
            </w:rPrChange>
          </w:rPr>
          <w:delText>eliminate</w:delText>
        </w:r>
        <w:r w:rsidRPr="009C51B2" w:rsidDel="00E66362">
          <w:rPr>
            <w:rFonts w:asciiTheme="majorBidi" w:hAnsiTheme="majorBidi" w:cstheme="majorBidi"/>
            <w:highlight w:val="blue"/>
            <w:rPrChange w:id="1425" w:author="Samane Shahpouri" w:date="2024-05-19T17:32:00Z" w16du:dateUtc="2024-05-19T15:32:00Z">
              <w:rPr/>
            </w:rPrChange>
          </w:rPr>
          <w:delText xml:space="preserve"> the problem. </w:delText>
        </w:r>
        <w:r w:rsidR="00A25658" w:rsidRPr="009C51B2" w:rsidDel="00E66362">
          <w:rPr>
            <w:rFonts w:asciiTheme="majorBidi" w:hAnsiTheme="majorBidi" w:cstheme="majorBidi"/>
            <w:highlight w:val="blue"/>
            <w:rPrChange w:id="1426" w:author="Samane Shahpouri" w:date="2024-05-19T17:32:00Z" w16du:dateUtc="2024-05-19T15:32:00Z">
              <w:rPr/>
            </w:rPrChange>
          </w:rPr>
          <w:delText xml:space="preserve">Mismatched artefacts mean that </w:delText>
        </w:r>
        <w:r w:rsidRPr="009C51B2" w:rsidDel="00E66362">
          <w:rPr>
            <w:rFonts w:asciiTheme="majorBidi" w:hAnsiTheme="majorBidi" w:cstheme="majorBidi"/>
            <w:highlight w:val="blue"/>
            <w:rPrChange w:id="1427" w:author="Samane Shahpouri" w:date="2024-05-19T17:32:00Z" w16du:dateUtc="2024-05-19T15:32:00Z">
              <w:rPr/>
            </w:rPrChange>
          </w:rPr>
          <w:delText>PET imaging</w:delText>
        </w:r>
        <w:r w:rsidR="00A25658" w:rsidRPr="009C51B2" w:rsidDel="00E66362">
          <w:rPr>
            <w:rFonts w:asciiTheme="majorBidi" w:hAnsiTheme="majorBidi" w:cstheme="majorBidi"/>
            <w:highlight w:val="blue"/>
            <w:rPrChange w:id="1428" w:author="Samane Shahpouri" w:date="2024-05-19T17:32:00Z" w16du:dateUtc="2024-05-19T15:32:00Z">
              <w:rPr/>
            </w:rPrChange>
          </w:rPr>
          <w:delText xml:space="preserve"> needs to be done in a more complex way, using</w:delText>
        </w:r>
        <w:r w:rsidRPr="009C51B2" w:rsidDel="00E66362">
          <w:rPr>
            <w:rFonts w:asciiTheme="majorBidi" w:hAnsiTheme="majorBidi" w:cstheme="majorBidi"/>
            <w:highlight w:val="blue"/>
            <w:rPrChange w:id="1429" w:author="Samane Shahpouri" w:date="2024-05-19T17:32:00Z" w16du:dateUtc="2024-05-19T15:32:00Z">
              <w:rPr/>
            </w:rPrChange>
          </w:rPr>
          <w:delText xml:space="preserve"> different CT acquisition protocols </w:delText>
        </w:r>
        <w:r w:rsidR="00A25658" w:rsidRPr="009C51B2" w:rsidDel="00E66362">
          <w:rPr>
            <w:rFonts w:asciiTheme="majorBidi" w:hAnsiTheme="majorBidi" w:cstheme="majorBidi"/>
            <w:highlight w:val="blue"/>
            <w:rPrChange w:id="1430" w:author="Samane Shahpouri" w:date="2024-05-19T17:32:00Z" w16du:dateUtc="2024-05-19T15:32:00Z">
              <w:rPr/>
            </w:rPrChange>
          </w:rPr>
          <w:delText xml:space="preserve">and other techniques </w:delText>
        </w:r>
        <w:r w:rsidRPr="009C51B2" w:rsidDel="00E66362">
          <w:rPr>
            <w:rFonts w:asciiTheme="majorBidi" w:hAnsiTheme="majorBidi" w:cstheme="majorBidi"/>
            <w:highlight w:val="blue"/>
            <w:rPrChange w:id="1431" w:author="Samane Shahpouri" w:date="2024-05-19T17:32:00Z" w16du:dateUtc="2024-05-19T15:32:00Z">
              <w:rPr/>
            </w:rPrChange>
          </w:rPr>
          <w:delText xml:space="preserve">to </w:delText>
        </w:r>
        <w:r w:rsidR="00A25658" w:rsidRPr="009C51B2" w:rsidDel="00E66362">
          <w:rPr>
            <w:rFonts w:asciiTheme="majorBidi" w:hAnsiTheme="majorBidi" w:cstheme="majorBidi"/>
            <w:highlight w:val="blue"/>
            <w:rPrChange w:id="1432" w:author="Samane Shahpouri" w:date="2024-05-19T17:32:00Z" w16du:dateUtc="2024-05-19T15:32:00Z">
              <w:rPr/>
            </w:rPrChange>
          </w:rPr>
          <w:delText xml:space="preserve">reduce the chance of </w:delText>
        </w:r>
        <w:r w:rsidRPr="009C51B2" w:rsidDel="00E66362">
          <w:rPr>
            <w:rFonts w:asciiTheme="majorBidi" w:hAnsiTheme="majorBidi" w:cstheme="majorBidi"/>
            <w:highlight w:val="blue"/>
            <w:rPrChange w:id="1433" w:author="Samane Shahpouri" w:date="2024-05-19T17:32:00Z" w16du:dateUtc="2024-05-19T15:32:00Z">
              <w:rPr/>
            </w:rPrChange>
          </w:rPr>
          <w:delText xml:space="preserve">misalignments </w:delText>
        </w:r>
      </w:del>
      <w:customXmlDelRangeStart w:id="1434" w:author="Samane Shahpouri" w:date="2024-05-15T11:55:00Z"/>
      <w:sdt>
        <w:sdtPr>
          <w:rPr>
            <w:rFonts w:asciiTheme="majorBidi" w:hAnsiTheme="majorBidi" w:cstheme="majorBidi"/>
            <w:color w:val="000000"/>
            <w:highlight w:val="blue"/>
          </w:rPr>
          <w:tag w:val="MENDELEY_CITATION_v3_eyJjaXRhdGlvbklEIjoiTUVOREVMRVlfQ0lUQVRJT05fOWJkMzExZjgtM2YzYy00YjA0LThhMTEtNzg5ZGMwMTY5NTMyIiwicHJvcGVydGllcyI6eyJub3RlSW5kZXgiOjB9LCJpc0VkaXRlZCI6ZmFsc2UsIm1hbnVhbE92ZXJyaWRlIjp7ImlzTWFudWFsbHlPdmVycmlkZGVuIjpmYWxzZSwiY2l0ZXByb2NUZXh0IjoiKDM4LDM5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customXmlDelRangeEnd w:id="1434"/>
          <w:del w:id="1435" w:author="Samane Shahpouri" w:date="2024-05-15T11:55:00Z" w16du:dateUtc="2024-05-15T09:55:00Z">
            <w:r w:rsidR="005C650F" w:rsidRPr="00C21B46" w:rsidDel="00E66362">
              <w:rPr>
                <w:rFonts w:asciiTheme="majorBidi" w:hAnsiTheme="majorBidi" w:cstheme="majorBidi"/>
                <w:color w:val="000000"/>
                <w:highlight w:val="blue"/>
                <w:rPrChange w:id="1436" w:author="Samane Shahpouri" w:date="2024-05-19T17:37:00Z" w16du:dateUtc="2024-05-19T15:37:00Z">
                  <w:rPr>
                    <w:color w:val="000000"/>
                  </w:rPr>
                </w:rPrChange>
              </w:rPr>
              <w:delText>(35,36)</w:delText>
            </w:r>
          </w:del>
          <w:customXmlDelRangeStart w:id="1437" w:author="Samane Shahpouri" w:date="2024-05-15T11:55:00Z"/>
        </w:sdtContent>
      </w:sdt>
      <w:customXmlDelRangeEnd w:id="1437"/>
      <w:del w:id="1438" w:author="Samane Shahpouri" w:date="2024-05-15T11:55:00Z" w16du:dateUtc="2024-05-15T09:55:00Z">
        <w:r w:rsidR="00A25658" w:rsidRPr="009C51B2" w:rsidDel="00E66362">
          <w:rPr>
            <w:rFonts w:asciiTheme="majorBidi" w:hAnsiTheme="majorBidi" w:cstheme="majorBidi"/>
            <w:highlight w:val="blue"/>
            <w:rPrChange w:id="1439" w:author="Samane Shahpouri" w:date="2024-05-19T17:32:00Z" w16du:dateUtc="2024-05-19T15:32:00Z">
              <w:rPr/>
            </w:rPrChange>
          </w:rPr>
          <w:delText xml:space="preserve">. </w:delText>
        </w:r>
      </w:del>
    </w:p>
    <w:p w14:paraId="58ECBE02" w14:textId="7B585B36" w:rsidR="00D7619F" w:rsidRPr="009C51B2" w:rsidDel="00CF2BCB" w:rsidRDefault="00D7619F">
      <w:pPr>
        <w:pStyle w:val="NormalWeb"/>
        <w:rPr>
          <w:del w:id="1440" w:author="Samane Shahpouri" w:date="2024-05-15T11:32:00Z" w16du:dateUtc="2024-05-15T09:32:00Z"/>
          <w:rFonts w:asciiTheme="majorBidi" w:hAnsiTheme="majorBidi" w:cstheme="majorBidi"/>
          <w:highlight w:val="blue"/>
          <w:rPrChange w:id="1441" w:author="Samane Shahpouri" w:date="2024-05-19T17:32:00Z" w16du:dateUtc="2024-05-19T15:32:00Z">
            <w:rPr>
              <w:del w:id="1442" w:author="Samane Shahpouri" w:date="2024-05-15T11:32:00Z" w16du:dateUtc="2024-05-15T09:32:00Z"/>
            </w:rPr>
          </w:rPrChange>
        </w:rPr>
        <w:pPrChange w:id="1443" w:author="Samane Shahpouri" w:date="2024-05-13T08:52:00Z" w16du:dateUtc="2024-05-13T06:52:00Z">
          <w:pPr>
            <w:pStyle w:val="NormalWeb"/>
            <w:jc w:val="both"/>
          </w:pPr>
        </w:pPrChange>
      </w:pPr>
      <w:del w:id="1444" w:author="Samane Shahpouri" w:date="2024-05-15T11:32:00Z" w16du:dateUtc="2024-05-15T09:32:00Z">
        <w:r w:rsidRPr="009C51B2" w:rsidDel="00CF2BCB">
          <w:rPr>
            <w:rFonts w:asciiTheme="majorBidi" w:hAnsiTheme="majorBidi" w:cstheme="majorBidi"/>
            <w:highlight w:val="blue"/>
            <w:rPrChange w:id="1445" w:author="Samane Shahpouri" w:date="2024-05-19T17:32:00Z" w16du:dateUtc="2024-05-19T15:32:00Z">
              <w:rPr/>
            </w:rPrChange>
          </w:rPr>
          <w:delText xml:space="preserve">Truncation </w:delText>
        </w:r>
        <w:r w:rsidR="00A25658" w:rsidRPr="009C51B2" w:rsidDel="00CF2BCB">
          <w:rPr>
            <w:rFonts w:asciiTheme="majorBidi" w:hAnsiTheme="majorBidi" w:cstheme="majorBidi"/>
            <w:highlight w:val="blue"/>
            <w:rPrChange w:id="1446" w:author="Samane Shahpouri" w:date="2024-05-19T17:32:00Z" w16du:dateUtc="2024-05-19T15:32:00Z">
              <w:rPr/>
            </w:rPrChange>
          </w:rPr>
          <w:delText>artefacts</w:delText>
        </w:r>
        <w:r w:rsidRPr="009C51B2" w:rsidDel="00CF2BCB">
          <w:rPr>
            <w:rFonts w:asciiTheme="majorBidi" w:hAnsiTheme="majorBidi" w:cstheme="majorBidi"/>
            <w:highlight w:val="blue"/>
            <w:rPrChange w:id="1447" w:author="Samane Shahpouri" w:date="2024-05-19T17:32:00Z" w16du:dateUtc="2024-05-19T15:32:00Z">
              <w:rPr/>
            </w:rPrChange>
          </w:rPr>
          <w:delText xml:space="preserve"> </w:delText>
        </w:r>
      </w:del>
      <w:ins w:id="1448" w:author="Isaac Shiri Lord" w:date="2024-05-12T18:21:00Z">
        <w:del w:id="1449" w:author="Samane Shahpouri" w:date="2024-05-15T11:32:00Z" w16du:dateUtc="2024-05-15T09:32:00Z">
          <w:r w:rsidR="002958BD" w:rsidRPr="009C51B2" w:rsidDel="00CF2BCB">
            <w:rPr>
              <w:rFonts w:asciiTheme="majorBidi" w:hAnsiTheme="majorBidi" w:cstheme="majorBidi"/>
              <w:highlight w:val="blue"/>
              <w:rPrChange w:id="1450" w:author="Samane Shahpouri" w:date="2024-05-19T17:32:00Z" w16du:dateUtc="2024-05-19T15:32:00Z">
                <w:rPr/>
              </w:rPrChange>
            </w:rPr>
            <w:delText xml:space="preserve">artifacts </w:delText>
          </w:r>
        </w:del>
      </w:ins>
      <w:del w:id="1451" w:author="Samane Shahpouri" w:date="2024-05-15T11:32:00Z" w16du:dateUtc="2024-05-15T09:32:00Z">
        <w:r w:rsidRPr="009C51B2" w:rsidDel="00CF2BCB">
          <w:rPr>
            <w:rFonts w:asciiTheme="majorBidi" w:hAnsiTheme="majorBidi" w:cstheme="majorBidi"/>
            <w:highlight w:val="blue"/>
            <w:rPrChange w:id="1452" w:author="Samane Shahpouri" w:date="2024-05-19T17:32:00Z" w16du:dateUtc="2024-05-19T15:32:00Z">
              <w:rPr/>
            </w:rPrChange>
          </w:rPr>
          <w:delText xml:space="preserve">in PET imaging emerge primarily due to the disparities in the </w:delText>
        </w:r>
        <w:r w:rsidR="007D66C1" w:rsidRPr="009C51B2" w:rsidDel="00CF2BCB">
          <w:rPr>
            <w:rFonts w:asciiTheme="majorBidi" w:hAnsiTheme="majorBidi" w:cstheme="majorBidi"/>
            <w:highlight w:val="blue"/>
            <w:rPrChange w:id="1453" w:author="Samane Shahpouri" w:date="2024-05-19T17:32:00Z" w16du:dateUtc="2024-05-19T15:32:00Z">
              <w:rPr/>
            </w:rPrChange>
          </w:rPr>
          <w:delText>trans axial</w:delText>
        </w:r>
        <w:r w:rsidRPr="009C51B2" w:rsidDel="00CF2BCB">
          <w:rPr>
            <w:rFonts w:asciiTheme="majorBidi" w:hAnsiTheme="majorBidi" w:cstheme="majorBidi"/>
            <w:highlight w:val="blue"/>
            <w:rPrChange w:id="1454" w:author="Samane Shahpouri" w:date="2024-05-19T17:32:00Z" w16du:dateUtc="2024-05-19T15:32:00Z">
              <w:rPr/>
            </w:rPrChange>
          </w:rPr>
          <w:delText xml:space="preserve"> fields of view (FOVs) between PET and CT/MRI modalities. These </w:delText>
        </w:r>
        <w:r w:rsidR="00A25658" w:rsidRPr="009C51B2" w:rsidDel="00CF2BCB">
          <w:rPr>
            <w:rFonts w:asciiTheme="majorBidi" w:hAnsiTheme="majorBidi" w:cstheme="majorBidi"/>
            <w:highlight w:val="blue"/>
            <w:rPrChange w:id="1455" w:author="Samane Shahpouri" w:date="2024-05-19T17:32:00Z" w16du:dateUtc="2024-05-19T15:32:00Z">
              <w:rPr/>
            </w:rPrChange>
          </w:rPr>
          <w:delText>artefacts</w:delText>
        </w:r>
        <w:r w:rsidRPr="009C51B2" w:rsidDel="00CF2BCB">
          <w:rPr>
            <w:rFonts w:asciiTheme="majorBidi" w:hAnsiTheme="majorBidi" w:cstheme="majorBidi"/>
            <w:highlight w:val="blue"/>
            <w:rPrChange w:id="1456" w:author="Samane Shahpouri" w:date="2024-05-19T17:32:00Z" w16du:dateUtc="2024-05-19T15:32:00Z">
              <w:rPr/>
            </w:rPrChange>
          </w:rPr>
          <w:delText xml:space="preserve"> are particularly prevalent in scenarios involving obese patients or when patients have their arms down during the scanning process, as well as in cases where PET/CT or PET/MR scans are </w:delText>
        </w:r>
        <w:r w:rsidR="00A25658" w:rsidRPr="009C51B2" w:rsidDel="00CF2BCB">
          <w:rPr>
            <w:rFonts w:asciiTheme="majorBidi" w:hAnsiTheme="majorBidi" w:cstheme="majorBidi"/>
            <w:highlight w:val="blue"/>
            <w:rPrChange w:id="1457" w:author="Samane Shahpouri" w:date="2024-05-19T17:32:00Z" w16du:dateUtc="2024-05-19T15:32:00Z">
              <w:rPr/>
            </w:rPrChange>
          </w:rPr>
          <w:delText>utilis</w:delText>
        </w:r>
      </w:del>
      <w:ins w:id="1458" w:author="Isaac Shiri Lord" w:date="2024-05-12T18:22:00Z">
        <w:del w:id="1459" w:author="Samane Shahpouri" w:date="2024-05-15T11:32:00Z" w16du:dateUtc="2024-05-15T09:32:00Z">
          <w:r w:rsidR="002958BD" w:rsidRPr="009C51B2" w:rsidDel="00CF2BCB">
            <w:rPr>
              <w:rFonts w:asciiTheme="majorBidi" w:hAnsiTheme="majorBidi" w:cstheme="majorBidi"/>
              <w:highlight w:val="blue"/>
              <w:rPrChange w:id="1460" w:author="Samane Shahpouri" w:date="2024-05-19T17:32:00Z" w16du:dateUtc="2024-05-19T15:32:00Z">
                <w:rPr/>
              </w:rPrChange>
            </w:rPr>
            <w:delText>ifacts are particularly prevalent in scenarios involving obese patients or when patients have their arms down during the scanning process, as well as in cases where PET/CT or PET/MR scans are utiliz</w:delText>
          </w:r>
        </w:del>
      </w:ins>
      <w:del w:id="1461" w:author="Samane Shahpouri" w:date="2024-05-15T11:32:00Z" w16du:dateUtc="2024-05-15T09:32:00Z">
        <w:r w:rsidR="00A25658" w:rsidRPr="009C51B2" w:rsidDel="00CF2BCB">
          <w:rPr>
            <w:rFonts w:asciiTheme="majorBidi" w:hAnsiTheme="majorBidi" w:cstheme="majorBidi"/>
            <w:highlight w:val="blue"/>
            <w:rPrChange w:id="1462" w:author="Samane Shahpouri" w:date="2024-05-19T17:32:00Z" w16du:dateUtc="2024-05-19T15:32:00Z">
              <w:rPr/>
            </w:rPrChange>
          </w:rPr>
          <w:delText>ed</w:delText>
        </w:r>
        <w:r w:rsidRPr="009C51B2" w:rsidDel="00CF2BCB">
          <w:rPr>
            <w:rFonts w:asciiTheme="majorBidi" w:hAnsiTheme="majorBidi" w:cstheme="majorBidi"/>
            <w:highlight w:val="blue"/>
            <w:rPrChange w:id="1463" w:author="Samane Shahpouri" w:date="2024-05-19T17:32:00Z" w16du:dateUtc="2024-05-19T15:32:00Z">
              <w:rPr/>
            </w:rPrChange>
          </w:rPr>
          <w:delText xml:space="preserve"> for treatment planning </w:delText>
        </w:r>
      </w:del>
      <w:customXmlDelRangeStart w:id="1464" w:author="Samane Shahpouri" w:date="2024-05-15T11:32:00Z"/>
      <w:sdt>
        <w:sdtPr>
          <w:rPr>
            <w:rFonts w:asciiTheme="majorBidi" w:hAnsiTheme="majorBidi" w:cstheme="majorBidi"/>
            <w:color w:val="000000"/>
            <w:highlight w:val="blue"/>
          </w:rPr>
          <w:tag w:val="MENDELEY_CITATION_v3_eyJjaXRhdGlvbklEIjoiTUVOREVMRVlfQ0lUQVRJT05fNTM2YTE0MzAtYmE0Ny00OWU4LWI2YzgtNGFlOWQwZTYxNzI1IiwicHJvcGVydGllcyI6eyJub3RlSW5kZXgiOjB9LCJpc0VkaXRlZCI6ZmFsc2UsIm1hbnVhbE92ZXJyaWRlIjp7ImlzTWFudWFsbHlPdmVycmlkZGVuIjpmYWxzZSwiY2l0ZXByb2NUZXh0IjoiKDQw4oCTNDI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customXmlDelRangeEnd w:id="1464"/>
          <w:del w:id="1465" w:author="Samane Shahpouri" w:date="2024-05-15T11:32:00Z" w16du:dateUtc="2024-05-15T09:32:00Z">
            <w:r w:rsidR="005C650F" w:rsidRPr="00C21B46" w:rsidDel="00CF2BCB">
              <w:rPr>
                <w:rFonts w:asciiTheme="majorBidi" w:hAnsiTheme="majorBidi" w:cstheme="majorBidi"/>
                <w:color w:val="000000"/>
                <w:highlight w:val="blue"/>
                <w:rPrChange w:id="1466" w:author="Samane Shahpouri" w:date="2024-05-19T17:37:00Z" w16du:dateUtc="2024-05-19T15:37:00Z">
                  <w:rPr>
                    <w:color w:val="000000"/>
                  </w:rPr>
                </w:rPrChange>
              </w:rPr>
              <w:delText>(37–39)</w:delText>
            </w:r>
          </w:del>
          <w:customXmlDelRangeStart w:id="1467" w:author="Samane Shahpouri" w:date="2024-05-15T11:32:00Z"/>
        </w:sdtContent>
      </w:sdt>
      <w:customXmlDelRangeEnd w:id="1467"/>
      <w:del w:id="1468" w:author="Samane Shahpouri" w:date="2024-05-15T11:32:00Z" w16du:dateUtc="2024-05-15T09:32:00Z">
        <w:r w:rsidR="00A25658" w:rsidRPr="009C51B2" w:rsidDel="00CF2BCB">
          <w:rPr>
            <w:rFonts w:asciiTheme="majorBidi" w:hAnsiTheme="majorBidi" w:cstheme="majorBidi"/>
            <w:highlight w:val="blue"/>
            <w:rPrChange w:id="1469" w:author="Samane Shahpouri" w:date="2024-05-19T17:32:00Z" w16du:dateUtc="2024-05-19T15:32:00Z">
              <w:rPr/>
            </w:rPrChange>
          </w:rPr>
          <w:delText xml:space="preserve">. Truncation artefacts </w:delText>
        </w:r>
      </w:del>
      <w:ins w:id="1470" w:author="Isaac Shiri Lord" w:date="2024-05-12T18:22:00Z">
        <w:del w:id="1471" w:author="Samane Shahpouri" w:date="2024-05-15T11:32:00Z" w16du:dateUtc="2024-05-15T09:32:00Z">
          <w:r w:rsidR="002958BD" w:rsidRPr="009C51B2" w:rsidDel="00CF2BCB">
            <w:rPr>
              <w:rFonts w:asciiTheme="majorBidi" w:hAnsiTheme="majorBidi" w:cstheme="majorBidi"/>
              <w:highlight w:val="blue"/>
              <w:rPrChange w:id="1472" w:author="Samane Shahpouri" w:date="2024-05-19T17:32:00Z" w16du:dateUtc="2024-05-19T15:32:00Z">
                <w:rPr/>
              </w:rPrChange>
            </w:rPr>
            <w:delText xml:space="preserve">artifacts </w:delText>
          </w:r>
        </w:del>
      </w:ins>
      <w:del w:id="1473" w:author="Samane Shahpouri" w:date="2024-05-15T11:32:00Z" w16du:dateUtc="2024-05-15T09:32:00Z">
        <w:r w:rsidR="00A25658" w:rsidRPr="009C51B2" w:rsidDel="00CF2BCB">
          <w:rPr>
            <w:rFonts w:asciiTheme="majorBidi" w:hAnsiTheme="majorBidi" w:cstheme="majorBidi"/>
            <w:highlight w:val="blue"/>
            <w:rPrChange w:id="1474" w:author="Samane Shahpouri" w:date="2024-05-19T17:32:00Z" w16du:dateUtc="2024-05-19T15:32:00Z">
              <w:rPr/>
            </w:rPrChange>
          </w:rPr>
          <w:delText>happen when there aren't any matching</w:delText>
        </w:r>
        <w:r w:rsidRPr="009C51B2" w:rsidDel="00CF2BCB">
          <w:rPr>
            <w:rFonts w:asciiTheme="majorBidi" w:hAnsiTheme="majorBidi" w:cstheme="majorBidi"/>
            <w:highlight w:val="blue"/>
            <w:rPrChange w:id="1475" w:author="Samane Shahpouri" w:date="2024-05-19T17:32:00Z" w16du:dateUtc="2024-05-19T15:32:00Z">
              <w:rPr/>
            </w:rPrChange>
          </w:rPr>
          <w:delText xml:space="preserve"> parts of the attenuation map for structures that </w:delText>
        </w:r>
        <w:r w:rsidR="00A25658" w:rsidRPr="009C51B2" w:rsidDel="00CF2BCB">
          <w:rPr>
            <w:rFonts w:asciiTheme="majorBidi" w:hAnsiTheme="majorBidi" w:cstheme="majorBidi"/>
            <w:highlight w:val="blue"/>
            <w:rPrChange w:id="1476" w:author="Samane Shahpouri" w:date="2024-05-19T17:32:00Z" w16du:dateUtc="2024-05-19T15:32:00Z">
              <w:rPr/>
            </w:rPrChange>
          </w:rPr>
          <w:delText>go</w:delText>
        </w:r>
        <w:r w:rsidRPr="009C51B2" w:rsidDel="00CF2BCB">
          <w:rPr>
            <w:rFonts w:asciiTheme="majorBidi" w:hAnsiTheme="majorBidi" w:cstheme="majorBidi"/>
            <w:highlight w:val="blue"/>
            <w:rPrChange w:id="1477" w:author="Samane Shahpouri" w:date="2024-05-19T17:32:00Z" w16du:dateUtc="2024-05-19T15:32:00Z">
              <w:rPr/>
            </w:rPrChange>
          </w:rPr>
          <w:delText xml:space="preserve"> beyond the CT/MR images</w:delText>
        </w:r>
        <w:r w:rsidR="00A25658" w:rsidRPr="009C51B2" w:rsidDel="00CF2BCB">
          <w:rPr>
            <w:rFonts w:asciiTheme="majorBidi" w:hAnsiTheme="majorBidi" w:cstheme="majorBidi"/>
            <w:highlight w:val="blue"/>
            <w:rPrChange w:id="1478" w:author="Samane Shahpouri" w:date="2024-05-19T17:32:00Z" w16du:dateUtc="2024-05-19T15:32:00Z">
              <w:rPr/>
            </w:rPrChange>
          </w:rPr>
          <w:delText>. This makes standardised</w:delText>
        </w:r>
        <w:r w:rsidRPr="009C51B2" w:rsidDel="00CF2BCB">
          <w:rPr>
            <w:rFonts w:asciiTheme="majorBidi" w:hAnsiTheme="majorBidi" w:cstheme="majorBidi"/>
            <w:highlight w:val="blue"/>
            <w:rPrChange w:id="1479" w:author="Samane Shahpouri" w:date="2024-05-19T17:32:00Z" w16du:dateUtc="2024-05-19T15:32:00Z">
              <w:rPr/>
            </w:rPrChange>
          </w:rPr>
          <w:delText xml:space="preserve"> uptake value (SUV) </w:delText>
        </w:r>
        <w:r w:rsidR="00A25658" w:rsidRPr="009C51B2" w:rsidDel="00CF2BCB">
          <w:rPr>
            <w:rFonts w:asciiTheme="majorBidi" w:hAnsiTheme="majorBidi" w:cstheme="majorBidi"/>
            <w:highlight w:val="blue"/>
            <w:rPrChange w:id="1480" w:author="Samane Shahpouri" w:date="2024-05-19T17:32:00Z" w16du:dateUtc="2024-05-19T15:32:00Z">
              <w:rPr/>
            </w:rPrChange>
          </w:rPr>
          <w:delText xml:space="preserve">estimates wrong, usually giving too high of </w:delText>
        </w:r>
        <w:r w:rsidRPr="009C51B2" w:rsidDel="00CF2BCB">
          <w:rPr>
            <w:rFonts w:asciiTheme="majorBidi" w:hAnsiTheme="majorBidi" w:cstheme="majorBidi"/>
            <w:highlight w:val="blue"/>
            <w:rPrChange w:id="1481" w:author="Samane Shahpouri" w:date="2024-05-19T17:32:00Z" w16du:dateUtc="2024-05-19T15:32:00Z">
              <w:rPr/>
            </w:rPrChange>
          </w:rPr>
          <w:delText xml:space="preserve">an </w:delText>
        </w:r>
        <w:r w:rsidR="00A25658" w:rsidRPr="009C51B2" w:rsidDel="00CF2BCB">
          <w:rPr>
            <w:rFonts w:asciiTheme="majorBidi" w:hAnsiTheme="majorBidi" w:cstheme="majorBidi"/>
            <w:highlight w:val="blue"/>
            <w:rPrChange w:id="1482" w:author="Samane Shahpouri" w:date="2024-05-19T17:32:00Z" w16du:dateUtc="2024-05-19T15:32:00Z">
              <w:rPr/>
            </w:rPrChange>
          </w:rPr>
          <w:delText>estimate around</w:delText>
        </w:r>
        <w:r w:rsidRPr="009C51B2" w:rsidDel="00CF2BCB">
          <w:rPr>
            <w:rFonts w:asciiTheme="majorBidi" w:hAnsiTheme="majorBidi" w:cstheme="majorBidi"/>
            <w:highlight w:val="blue"/>
            <w:rPrChange w:id="1483" w:author="Samane Shahpouri" w:date="2024-05-19T17:32:00Z" w16du:dateUtc="2024-05-19T15:32:00Z">
              <w:rPr/>
            </w:rPrChange>
          </w:rPr>
          <w:delText xml:space="preserve"> the </w:delText>
        </w:r>
        <w:r w:rsidR="00A25658" w:rsidRPr="009C51B2" w:rsidDel="00CF2BCB">
          <w:rPr>
            <w:rFonts w:asciiTheme="majorBidi" w:hAnsiTheme="majorBidi" w:cstheme="majorBidi"/>
            <w:highlight w:val="blue"/>
            <w:rPrChange w:id="1484" w:author="Samane Shahpouri" w:date="2024-05-19T17:32:00Z" w16du:dateUtc="2024-05-19T15:32:00Z">
              <w:rPr/>
            </w:rPrChange>
          </w:rPr>
          <w:delText>edges</w:delText>
        </w:r>
        <w:r w:rsidRPr="009C51B2" w:rsidDel="00CF2BCB">
          <w:rPr>
            <w:rFonts w:asciiTheme="majorBidi" w:hAnsiTheme="majorBidi" w:cstheme="majorBidi"/>
            <w:highlight w:val="blue"/>
            <w:rPrChange w:id="1485" w:author="Samane Shahpouri" w:date="2024-05-19T17:32:00Z" w16du:dateUtc="2024-05-19T15:32:00Z">
              <w:rPr/>
            </w:rPrChange>
          </w:rPr>
          <w:delText xml:space="preserve"> and </w:delText>
        </w:r>
        <w:r w:rsidR="00A25658" w:rsidRPr="009C51B2" w:rsidDel="00CF2BCB">
          <w:rPr>
            <w:rFonts w:asciiTheme="majorBidi" w:hAnsiTheme="majorBidi" w:cstheme="majorBidi"/>
            <w:highlight w:val="blue"/>
            <w:rPrChange w:id="1486" w:author="Samane Shahpouri" w:date="2024-05-19T17:32:00Z" w16du:dateUtc="2024-05-19T15:32:00Z">
              <w:rPr/>
            </w:rPrChange>
          </w:rPr>
          <w:delText xml:space="preserve">too low of </w:delText>
        </w:r>
        <w:r w:rsidRPr="009C51B2" w:rsidDel="00CF2BCB">
          <w:rPr>
            <w:rFonts w:asciiTheme="majorBidi" w:hAnsiTheme="majorBidi" w:cstheme="majorBidi"/>
            <w:highlight w:val="blue"/>
            <w:rPrChange w:id="1487" w:author="Samane Shahpouri" w:date="2024-05-19T17:32:00Z" w16du:dateUtc="2024-05-19T15:32:00Z">
              <w:rPr/>
            </w:rPrChange>
          </w:rPr>
          <w:delText xml:space="preserve">an </w:delText>
        </w:r>
        <w:r w:rsidR="00A25658" w:rsidRPr="009C51B2" w:rsidDel="00CF2BCB">
          <w:rPr>
            <w:rFonts w:asciiTheme="majorBidi" w:hAnsiTheme="majorBidi" w:cstheme="majorBidi"/>
            <w:highlight w:val="blue"/>
            <w:rPrChange w:id="1488" w:author="Samane Shahpouri" w:date="2024-05-19T17:32:00Z" w16du:dateUtc="2024-05-19T15:32:00Z">
              <w:rPr/>
            </w:rPrChange>
          </w:rPr>
          <w:delText>estimate in</w:delText>
        </w:r>
        <w:r w:rsidRPr="009C51B2" w:rsidDel="00CF2BCB">
          <w:rPr>
            <w:rFonts w:asciiTheme="majorBidi" w:hAnsiTheme="majorBidi" w:cstheme="majorBidi"/>
            <w:highlight w:val="blue"/>
            <w:rPrChange w:id="1489" w:author="Samane Shahpouri" w:date="2024-05-19T17:32:00Z" w16du:dateUtc="2024-05-19T15:32:00Z">
              <w:rPr/>
            </w:rPrChange>
          </w:rPr>
          <w:delText xml:space="preserve"> the </w:delText>
        </w:r>
        <w:r w:rsidR="00A25658" w:rsidRPr="009C51B2" w:rsidDel="00CF2BCB">
          <w:rPr>
            <w:rFonts w:asciiTheme="majorBidi" w:hAnsiTheme="majorBidi" w:cstheme="majorBidi"/>
            <w:highlight w:val="blue"/>
            <w:rPrChange w:id="1490" w:author="Samane Shahpouri" w:date="2024-05-19T17:32:00Z" w16du:dateUtc="2024-05-19T15:32:00Z">
              <w:rPr/>
            </w:rPrChange>
          </w:rPr>
          <w:delText>middle</w:delText>
        </w:r>
        <w:r w:rsidRPr="009C51B2" w:rsidDel="00CF2BCB">
          <w:rPr>
            <w:rFonts w:asciiTheme="majorBidi" w:hAnsiTheme="majorBidi" w:cstheme="majorBidi"/>
            <w:highlight w:val="blue"/>
            <w:rPrChange w:id="1491" w:author="Samane Shahpouri" w:date="2024-05-19T17:32:00Z" w16du:dateUtc="2024-05-19T15:32:00Z">
              <w:rPr/>
            </w:rPrChange>
          </w:rPr>
          <w:delText xml:space="preserve"> of the image. The issue is compounded when anatomical images truncate parts of the patient's body, leading to </w:delText>
        </w:r>
        <w:r w:rsidR="00A25658" w:rsidRPr="009C51B2" w:rsidDel="00CF2BCB">
          <w:rPr>
            <w:rFonts w:asciiTheme="majorBidi" w:hAnsiTheme="majorBidi" w:cstheme="majorBidi"/>
            <w:highlight w:val="blue"/>
            <w:rPrChange w:id="1492" w:author="Samane Shahpouri" w:date="2024-05-19T17:32:00Z" w16du:dateUtc="2024-05-19T15:32:00Z">
              <w:rPr/>
            </w:rPrChange>
          </w:rPr>
          <w:delText>artefacts</w:delText>
        </w:r>
        <w:r w:rsidRPr="009C51B2" w:rsidDel="00CF2BCB">
          <w:rPr>
            <w:rFonts w:asciiTheme="majorBidi" w:hAnsiTheme="majorBidi" w:cstheme="majorBidi"/>
            <w:highlight w:val="blue"/>
            <w:rPrChange w:id="1493" w:author="Samane Shahpouri" w:date="2024-05-19T17:32:00Z" w16du:dateUtc="2024-05-19T15:32:00Z">
              <w:rPr/>
            </w:rPrChange>
          </w:rPr>
          <w:delText xml:space="preserve"> </w:delText>
        </w:r>
      </w:del>
      <w:ins w:id="1494" w:author="Isaac Shiri Lord" w:date="2024-05-12T18:22:00Z">
        <w:del w:id="1495" w:author="Samane Shahpouri" w:date="2024-05-15T11:32:00Z" w16du:dateUtc="2024-05-15T09:32:00Z">
          <w:r w:rsidR="002958BD" w:rsidRPr="009C51B2" w:rsidDel="00CF2BCB">
            <w:rPr>
              <w:rFonts w:asciiTheme="majorBidi" w:hAnsiTheme="majorBidi" w:cstheme="majorBidi"/>
              <w:highlight w:val="blue"/>
              <w:rPrChange w:id="1496" w:author="Samane Shahpouri" w:date="2024-05-19T17:32:00Z" w16du:dateUtc="2024-05-19T15:32:00Z">
                <w:rPr/>
              </w:rPrChange>
            </w:rPr>
            <w:delText xml:space="preserve">artifacts </w:delText>
          </w:r>
        </w:del>
      </w:ins>
      <w:del w:id="1497" w:author="Samane Shahpouri" w:date="2024-05-15T11:32:00Z" w16du:dateUtc="2024-05-15T09:32:00Z">
        <w:r w:rsidRPr="009C51B2" w:rsidDel="00CF2BCB">
          <w:rPr>
            <w:rFonts w:asciiTheme="majorBidi" w:hAnsiTheme="majorBidi" w:cstheme="majorBidi"/>
            <w:highlight w:val="blue"/>
            <w:rPrChange w:id="1498" w:author="Samane Shahpouri" w:date="2024-05-19T17:32:00Z" w16du:dateUtc="2024-05-19T15:32:00Z">
              <w:rPr/>
            </w:rPrChange>
          </w:rPr>
          <w:delText xml:space="preserve">and distorted activity quantification in PET images. Optimally positioning the patient in the </w:delText>
        </w:r>
        <w:r w:rsidR="007D66C1" w:rsidRPr="009C51B2" w:rsidDel="00CF2BCB">
          <w:rPr>
            <w:rFonts w:asciiTheme="majorBidi" w:hAnsiTheme="majorBidi" w:cstheme="majorBidi"/>
            <w:highlight w:val="blue"/>
            <w:rPrChange w:id="1499" w:author="Samane Shahpouri" w:date="2024-05-19T17:32:00Z" w16du:dateUtc="2024-05-19T15:32:00Z">
              <w:rPr/>
            </w:rPrChange>
          </w:rPr>
          <w:delText>centre</w:delText>
        </w:r>
        <w:r w:rsidRPr="009C51B2" w:rsidDel="00CF2BCB">
          <w:rPr>
            <w:rFonts w:asciiTheme="majorBidi" w:hAnsiTheme="majorBidi" w:cstheme="majorBidi"/>
            <w:highlight w:val="blue"/>
            <w:rPrChange w:id="1500" w:author="Samane Shahpouri" w:date="2024-05-19T17:32:00Z" w16du:dateUtc="2024-05-19T15:32:00Z">
              <w:rPr/>
            </w:rPrChange>
          </w:rPr>
          <w:delText xml:space="preserve"> of the FOV with arms</w:delText>
        </w:r>
        <w:r w:rsidR="00A25658" w:rsidRPr="009C51B2" w:rsidDel="00CF2BCB">
          <w:rPr>
            <w:rFonts w:asciiTheme="majorBidi" w:hAnsiTheme="majorBidi" w:cstheme="majorBidi"/>
            <w:highlight w:val="blue"/>
            <w:rPrChange w:id="1501" w:author="Samane Shahpouri" w:date="2024-05-19T17:32:00Z" w16du:dateUtc="2024-05-19T15:32:00Z">
              <w:rPr/>
            </w:rPrChange>
          </w:rPr>
          <w:delText>-up</w:delText>
        </w:r>
        <w:r w:rsidRPr="009C51B2" w:rsidDel="00CF2BCB">
          <w:rPr>
            <w:rFonts w:asciiTheme="majorBidi" w:hAnsiTheme="majorBidi" w:cstheme="majorBidi"/>
            <w:highlight w:val="blue"/>
            <w:rPrChange w:id="1502" w:author="Samane Shahpouri" w:date="2024-05-19T17:32:00Z" w16du:dateUtc="2024-05-19T15:32:00Z">
              <w:rPr/>
            </w:rPrChange>
          </w:rPr>
          <w:delText xml:space="preserve"> can </w:delText>
        </w:r>
        <w:r w:rsidR="00A25658" w:rsidRPr="009C51B2" w:rsidDel="00CF2BCB">
          <w:rPr>
            <w:rFonts w:asciiTheme="majorBidi" w:hAnsiTheme="majorBidi" w:cstheme="majorBidi"/>
            <w:highlight w:val="blue"/>
            <w:rPrChange w:id="1503" w:author="Samane Shahpouri" w:date="2024-05-19T17:32:00Z" w16du:dateUtc="2024-05-19T15:32:00Z">
              <w:rPr/>
            </w:rPrChange>
          </w:rPr>
          <w:delText>decrease</w:delText>
        </w:r>
        <w:r w:rsidRPr="009C51B2" w:rsidDel="00CF2BCB">
          <w:rPr>
            <w:rFonts w:asciiTheme="majorBidi" w:hAnsiTheme="majorBidi" w:cstheme="majorBidi"/>
            <w:highlight w:val="blue"/>
            <w:rPrChange w:id="1504" w:author="Samane Shahpouri" w:date="2024-05-19T17:32:00Z" w16du:dateUtc="2024-05-19T15:32:00Z">
              <w:rPr/>
            </w:rPrChange>
          </w:rPr>
          <w:delText xml:space="preserve"> such </w:delText>
        </w:r>
        <w:r w:rsidR="00A25658" w:rsidRPr="009C51B2" w:rsidDel="00CF2BCB">
          <w:rPr>
            <w:rFonts w:asciiTheme="majorBidi" w:hAnsiTheme="majorBidi" w:cstheme="majorBidi"/>
            <w:highlight w:val="blue"/>
            <w:rPrChange w:id="1505" w:author="Samane Shahpouri" w:date="2024-05-19T17:32:00Z" w16du:dateUtc="2024-05-19T15:32:00Z">
              <w:rPr/>
            </w:rPrChange>
          </w:rPr>
          <w:delText>arte</w:delText>
        </w:r>
      </w:del>
      <w:ins w:id="1506" w:author="Isaac Shiri Lord" w:date="2024-05-12T18:23:00Z">
        <w:del w:id="1507" w:author="Samane Shahpouri" w:date="2024-05-15T11:32:00Z" w16du:dateUtc="2024-05-15T09:32:00Z">
          <w:r w:rsidR="002958BD" w:rsidRPr="009C51B2" w:rsidDel="00CF2BCB">
            <w:rPr>
              <w:rFonts w:asciiTheme="majorBidi" w:hAnsiTheme="majorBidi" w:cstheme="majorBidi"/>
              <w:highlight w:val="blue"/>
              <w:rPrChange w:id="1508" w:author="Samane Shahpouri" w:date="2024-05-19T17:32:00Z" w16du:dateUtc="2024-05-19T15:32:00Z">
                <w:rPr/>
              </w:rPrChange>
            </w:rPr>
            <w:delText>center</w:delText>
          </w:r>
        </w:del>
      </w:ins>
      <w:ins w:id="1509" w:author="Isaac Shiri Lord" w:date="2024-05-12T18:22:00Z">
        <w:del w:id="1510" w:author="Samane Shahpouri" w:date="2024-05-15T11:32:00Z" w16du:dateUtc="2024-05-15T09:32:00Z">
          <w:r w:rsidR="002958BD" w:rsidRPr="009C51B2" w:rsidDel="00CF2BCB">
            <w:rPr>
              <w:rFonts w:asciiTheme="majorBidi" w:hAnsiTheme="majorBidi" w:cstheme="majorBidi"/>
              <w:highlight w:val="blue"/>
              <w:rPrChange w:id="1511" w:author="Samane Shahpouri" w:date="2024-05-19T17:32:00Z" w16du:dateUtc="2024-05-19T15:32:00Z">
                <w:rPr/>
              </w:rPrChange>
            </w:rPr>
            <w:delText xml:space="preserve"> of the FOV with arms-up can decrease such arti</w:delText>
          </w:r>
        </w:del>
      </w:ins>
      <w:del w:id="1512" w:author="Samane Shahpouri" w:date="2024-05-15T11:32:00Z" w16du:dateUtc="2024-05-15T09:32:00Z">
        <w:r w:rsidR="00A25658" w:rsidRPr="009C51B2" w:rsidDel="00CF2BCB">
          <w:rPr>
            <w:rFonts w:asciiTheme="majorBidi" w:hAnsiTheme="majorBidi" w:cstheme="majorBidi"/>
            <w:highlight w:val="blue"/>
            <w:rPrChange w:id="1513" w:author="Samane Shahpouri" w:date="2024-05-19T17:32:00Z" w16du:dateUtc="2024-05-19T15:32:00Z">
              <w:rPr/>
            </w:rPrChange>
          </w:rPr>
          <w:delText>facts</w:delText>
        </w:r>
        <w:r w:rsidRPr="009C51B2" w:rsidDel="00CF2BCB">
          <w:rPr>
            <w:rFonts w:asciiTheme="majorBidi" w:hAnsiTheme="majorBidi" w:cstheme="majorBidi"/>
            <w:highlight w:val="blue"/>
            <w:rPrChange w:id="1514" w:author="Samane Shahpouri" w:date="2024-05-19T17:32:00Z" w16du:dateUtc="2024-05-19T15:32:00Z">
              <w:rPr/>
            </w:rPrChange>
          </w:rPr>
          <w:delText xml:space="preserve">, yet specific conditions, like scanning for melanoma or head-neck cancer, necessitate arms-down positioning. </w:delText>
        </w:r>
        <w:r w:rsidR="00A25658" w:rsidRPr="009C51B2" w:rsidDel="00CF2BCB">
          <w:rPr>
            <w:rFonts w:asciiTheme="majorBidi" w:hAnsiTheme="majorBidi" w:cstheme="majorBidi"/>
            <w:highlight w:val="blue"/>
            <w:rPrChange w:id="1515" w:author="Samane Shahpouri" w:date="2024-05-19T17:32:00Z" w16du:dateUtc="2024-05-19T15:32:00Z">
              <w:rPr/>
            </w:rPrChange>
          </w:rPr>
          <w:delText>To fix or lessen truncation artefacts, different methods have been tried, such as</w:delText>
        </w:r>
        <w:r w:rsidRPr="009C51B2" w:rsidDel="00CF2BCB">
          <w:rPr>
            <w:rFonts w:asciiTheme="majorBidi" w:hAnsiTheme="majorBidi" w:cstheme="majorBidi"/>
            <w:highlight w:val="blue"/>
            <w:rPrChange w:id="1516" w:author="Samane Shahpouri" w:date="2024-05-19T17:32:00Z" w16du:dateUtc="2024-05-19T15:32:00Z">
              <w:rPr/>
            </w:rPrChange>
          </w:rPr>
          <w:delText xml:space="preserve"> extended FOV CT scans, extrapolation of CT projections, </w:delText>
        </w:r>
        <w:r w:rsidR="00A25658" w:rsidRPr="009C51B2" w:rsidDel="00CF2BCB">
          <w:rPr>
            <w:rFonts w:asciiTheme="majorBidi" w:hAnsiTheme="majorBidi" w:cstheme="majorBidi"/>
            <w:highlight w:val="blue"/>
            <w:rPrChange w:id="1517" w:author="Samane Shahpouri" w:date="2024-05-19T17:32:00Z" w16du:dateUtc="2024-05-19T15:32:00Z">
              <w:rPr/>
            </w:rPrChange>
          </w:rPr>
          <w:delText>specialis</w:delText>
        </w:r>
      </w:del>
      <w:ins w:id="1518" w:author="Isaac Shiri Lord" w:date="2024-05-12T18:24:00Z">
        <w:del w:id="1519" w:author="Samane Shahpouri" w:date="2024-05-15T11:32:00Z" w16du:dateUtc="2024-05-15T09:32:00Z">
          <w:r w:rsidR="002958BD" w:rsidRPr="009C51B2" w:rsidDel="00CF2BCB">
            <w:rPr>
              <w:rFonts w:asciiTheme="majorBidi" w:hAnsiTheme="majorBidi" w:cstheme="majorBidi"/>
              <w:highlight w:val="blue"/>
              <w:rPrChange w:id="1520" w:author="Samane Shahpouri" w:date="2024-05-19T17:32:00Z" w16du:dateUtc="2024-05-19T15:32:00Z">
                <w:rPr/>
              </w:rPrChange>
            </w:rPr>
            <w:delText>Different methods have been tried to fix or lessen truncation artifacts</w:delText>
          </w:r>
        </w:del>
      </w:ins>
      <w:ins w:id="1521" w:author="Isaac Shiri Lord" w:date="2024-05-12T18:23:00Z">
        <w:del w:id="1522" w:author="Samane Shahpouri" w:date="2024-05-15T11:32:00Z" w16du:dateUtc="2024-05-15T09:32:00Z">
          <w:r w:rsidR="002958BD" w:rsidRPr="009C51B2" w:rsidDel="00CF2BCB">
            <w:rPr>
              <w:rFonts w:asciiTheme="majorBidi" w:hAnsiTheme="majorBidi" w:cstheme="majorBidi"/>
              <w:highlight w:val="blue"/>
              <w:rPrChange w:id="1523" w:author="Samane Shahpouri" w:date="2024-05-19T17:32:00Z" w16du:dateUtc="2024-05-19T15:32:00Z">
                <w:rPr/>
              </w:rPrChange>
            </w:rPr>
            <w:delText>, such as extended FOV CT scans, extrapolation of CT projections, specializ</w:delText>
          </w:r>
        </w:del>
      </w:ins>
      <w:del w:id="1524" w:author="Samane Shahpouri" w:date="2024-05-15T11:32:00Z" w16du:dateUtc="2024-05-15T09:32:00Z">
        <w:r w:rsidR="00A25658" w:rsidRPr="009C51B2" w:rsidDel="00CF2BCB">
          <w:rPr>
            <w:rFonts w:asciiTheme="majorBidi" w:hAnsiTheme="majorBidi" w:cstheme="majorBidi"/>
            <w:highlight w:val="blue"/>
            <w:rPrChange w:id="1525" w:author="Samane Shahpouri" w:date="2024-05-19T17:32:00Z" w16du:dateUtc="2024-05-19T15:32:00Z">
              <w:rPr/>
            </w:rPrChange>
          </w:rPr>
          <w:delText>ed</w:delText>
        </w:r>
        <w:r w:rsidRPr="009C51B2" w:rsidDel="00CF2BCB">
          <w:rPr>
            <w:rFonts w:asciiTheme="majorBidi" w:hAnsiTheme="majorBidi" w:cstheme="majorBidi"/>
            <w:highlight w:val="blue"/>
            <w:rPrChange w:id="1526" w:author="Samane Shahpouri" w:date="2024-05-19T17:32:00Z" w16du:dateUtc="2024-05-19T15:32:00Z">
              <w:rPr/>
            </w:rPrChange>
          </w:rPr>
          <w:delText xml:space="preserve"> MR sequences, and manual or semi-automatic in-painting algorithms</w:delText>
        </w:r>
        <w:r w:rsidR="00A25658" w:rsidRPr="009C51B2" w:rsidDel="00CF2BCB">
          <w:rPr>
            <w:rFonts w:asciiTheme="majorBidi" w:hAnsiTheme="majorBidi" w:cstheme="majorBidi"/>
            <w:highlight w:val="blue"/>
            <w:rPrChange w:id="1527" w:author="Samane Shahpouri" w:date="2024-05-19T17:32:00Z" w16du:dateUtc="2024-05-19T15:32:00Z">
              <w:rPr/>
            </w:rPrChange>
          </w:rPr>
          <w:delText>.</w:delText>
        </w:r>
        <w:r w:rsidRPr="009C51B2" w:rsidDel="00CF2BCB">
          <w:rPr>
            <w:rFonts w:asciiTheme="majorBidi" w:hAnsiTheme="majorBidi" w:cstheme="majorBidi"/>
            <w:highlight w:val="blue"/>
            <w:rPrChange w:id="1528" w:author="Samane Shahpouri" w:date="2024-05-19T17:32:00Z" w16du:dateUtc="2024-05-19T15:32:00Z">
              <w:rPr/>
            </w:rPrChange>
          </w:rPr>
          <w:delText xml:space="preserve"> Despite these efforts, </w:delText>
        </w:r>
        <w:r w:rsidR="00A25658" w:rsidRPr="009C51B2" w:rsidDel="00CF2BCB">
          <w:rPr>
            <w:rFonts w:asciiTheme="majorBidi" w:hAnsiTheme="majorBidi" w:cstheme="majorBidi"/>
            <w:highlight w:val="blue"/>
            <w:rPrChange w:id="1529" w:author="Samane Shahpouri" w:date="2024-05-19T17:32:00Z" w16du:dateUtc="2024-05-19T15:32:00Z">
              <w:rPr/>
            </w:rPrChange>
          </w:rPr>
          <w:delText>it is still hard to deal with</w:delText>
        </w:r>
        <w:r w:rsidRPr="009C51B2" w:rsidDel="00CF2BCB">
          <w:rPr>
            <w:rFonts w:asciiTheme="majorBidi" w:hAnsiTheme="majorBidi" w:cstheme="majorBidi"/>
            <w:highlight w:val="blue"/>
            <w:rPrChange w:id="1530" w:author="Samane Shahpouri" w:date="2024-05-19T17:32:00Z" w16du:dateUtc="2024-05-19T15:32:00Z">
              <w:rPr/>
            </w:rPrChange>
          </w:rPr>
          <w:delText xml:space="preserve"> truncation </w:delText>
        </w:r>
        <w:r w:rsidR="00A25658" w:rsidRPr="009C51B2" w:rsidDel="00CF2BCB">
          <w:rPr>
            <w:rFonts w:asciiTheme="majorBidi" w:hAnsiTheme="majorBidi" w:cstheme="majorBidi"/>
            <w:highlight w:val="blue"/>
            <w:rPrChange w:id="1531" w:author="Samane Shahpouri" w:date="2024-05-19T17:32:00Z" w16du:dateUtc="2024-05-19T15:32:00Z">
              <w:rPr/>
            </w:rPrChange>
          </w:rPr>
          <w:delText>artefacts</w:delText>
        </w:r>
      </w:del>
      <w:ins w:id="1532" w:author="Isaac Shiri Lord" w:date="2024-05-12T18:23:00Z">
        <w:del w:id="1533" w:author="Samane Shahpouri" w:date="2024-05-15T11:32:00Z" w16du:dateUtc="2024-05-15T09:32:00Z">
          <w:r w:rsidR="002958BD" w:rsidRPr="009C51B2" w:rsidDel="00CF2BCB">
            <w:rPr>
              <w:rFonts w:asciiTheme="majorBidi" w:hAnsiTheme="majorBidi" w:cstheme="majorBidi"/>
              <w:highlight w:val="blue"/>
              <w:rPrChange w:id="1534" w:author="Samane Shahpouri" w:date="2024-05-19T17:32:00Z" w16du:dateUtc="2024-05-19T15:32:00Z">
                <w:rPr/>
              </w:rPrChange>
            </w:rPr>
            <w:delText>artifacts</w:delText>
          </w:r>
        </w:del>
      </w:ins>
      <w:del w:id="1535" w:author="Samane Shahpouri" w:date="2024-05-15T11:32:00Z" w16du:dateUtc="2024-05-15T09:32:00Z">
        <w:r w:rsidRPr="009C51B2" w:rsidDel="00CF2BCB">
          <w:rPr>
            <w:rFonts w:asciiTheme="majorBidi" w:hAnsiTheme="majorBidi" w:cstheme="majorBidi"/>
            <w:highlight w:val="blue"/>
            <w:rPrChange w:id="1536" w:author="Samane Shahpouri" w:date="2024-05-19T17:32:00Z" w16du:dateUtc="2024-05-19T15:32:00Z">
              <w:rPr/>
            </w:rPrChange>
          </w:rPr>
          <w:delText xml:space="preserve">, especially in </w:delText>
        </w:r>
        <w:r w:rsidR="00A25658" w:rsidRPr="009C51B2" w:rsidDel="00CF2BCB">
          <w:rPr>
            <w:rFonts w:asciiTheme="majorBidi" w:hAnsiTheme="majorBidi" w:cstheme="majorBidi"/>
            <w:highlight w:val="blue"/>
            <w:rPrChange w:id="1537" w:author="Samane Shahpouri" w:date="2024-05-19T17:32:00Z" w16du:dateUtc="2024-05-19T15:32:00Z">
              <w:rPr/>
            </w:rPrChange>
          </w:rPr>
          <w:delText>obese</w:delText>
        </w:r>
        <w:r w:rsidRPr="009C51B2" w:rsidDel="00CF2BCB">
          <w:rPr>
            <w:rFonts w:asciiTheme="majorBidi" w:hAnsiTheme="majorBidi" w:cstheme="majorBidi"/>
            <w:highlight w:val="blue"/>
            <w:rPrChange w:id="1538" w:author="Samane Shahpouri" w:date="2024-05-19T17:32:00Z" w16du:dateUtc="2024-05-19T15:32:00Z">
              <w:rPr/>
            </w:rPrChange>
          </w:rPr>
          <w:delText xml:space="preserve"> patients where </w:delText>
        </w:r>
        <w:r w:rsidR="00A25658" w:rsidRPr="009C51B2" w:rsidDel="00CF2BCB">
          <w:rPr>
            <w:rFonts w:asciiTheme="majorBidi" w:hAnsiTheme="majorBidi" w:cstheme="majorBidi"/>
            <w:highlight w:val="blue"/>
            <w:rPrChange w:id="1539" w:author="Samane Shahpouri" w:date="2024-05-19T17:32:00Z" w16du:dateUtc="2024-05-19T15:32:00Z">
              <w:rPr/>
            </w:rPrChange>
          </w:rPr>
          <w:delText>more photons are attenuated</w:delText>
        </w:r>
        <w:r w:rsidRPr="009C51B2" w:rsidDel="00CF2BCB">
          <w:rPr>
            <w:rFonts w:asciiTheme="majorBidi" w:hAnsiTheme="majorBidi" w:cstheme="majorBidi"/>
            <w:highlight w:val="blue"/>
            <w:rPrChange w:id="1540" w:author="Samane Shahpouri" w:date="2024-05-19T17:32:00Z" w16du:dateUtc="2024-05-19T15:32:00Z">
              <w:rPr/>
            </w:rPrChange>
          </w:rPr>
          <w:delText xml:space="preserve"> and </w:delText>
        </w:r>
        <w:r w:rsidR="00A25658" w:rsidRPr="009C51B2" w:rsidDel="00CF2BCB">
          <w:rPr>
            <w:rFonts w:asciiTheme="majorBidi" w:hAnsiTheme="majorBidi" w:cstheme="majorBidi"/>
            <w:highlight w:val="blue"/>
            <w:rPrChange w:id="1541" w:author="Samane Shahpouri" w:date="2024-05-19T17:32:00Z" w16du:dateUtc="2024-05-19T15:32:00Z">
              <w:rPr/>
            </w:rPrChange>
          </w:rPr>
          <w:delText>scattered, making the</w:delText>
        </w:r>
        <w:r w:rsidRPr="009C51B2" w:rsidDel="00CF2BCB">
          <w:rPr>
            <w:rFonts w:asciiTheme="majorBidi" w:hAnsiTheme="majorBidi" w:cstheme="majorBidi"/>
            <w:highlight w:val="blue"/>
            <w:rPrChange w:id="1542" w:author="Samane Shahpouri" w:date="2024-05-19T17:32:00Z" w16du:dateUtc="2024-05-19T15:32:00Z">
              <w:rPr/>
            </w:rPrChange>
          </w:rPr>
          <w:delText xml:space="preserve"> image quality and quantitative accuracy</w:delText>
        </w:r>
        <w:r w:rsidR="00207303" w:rsidRPr="009C51B2" w:rsidDel="00CF2BCB">
          <w:rPr>
            <w:rFonts w:asciiTheme="majorBidi" w:hAnsiTheme="majorBidi" w:cstheme="majorBidi"/>
            <w:highlight w:val="blue"/>
            <w:rPrChange w:id="1543" w:author="Samane Shahpouri" w:date="2024-05-19T17:32:00Z" w16du:dateUtc="2024-05-19T15:32:00Z">
              <w:rPr/>
            </w:rPrChange>
          </w:rPr>
          <w:delText xml:space="preserve"> </w:delText>
        </w:r>
        <w:r w:rsidR="00A25658" w:rsidRPr="009C51B2" w:rsidDel="00CF2BCB">
          <w:rPr>
            <w:rFonts w:asciiTheme="majorBidi" w:hAnsiTheme="majorBidi" w:cstheme="majorBidi"/>
            <w:highlight w:val="blue"/>
            <w:rPrChange w:id="1544" w:author="Samane Shahpouri" w:date="2024-05-19T17:32:00Z" w16du:dateUtc="2024-05-19T15:32:00Z">
              <w:rPr/>
            </w:rPrChange>
          </w:rPr>
          <w:delText xml:space="preserve">even worse </w:delText>
        </w:r>
      </w:del>
      <w:customXmlDelRangeStart w:id="1545" w:author="Samane Shahpouri" w:date="2024-05-15T11:32:00Z"/>
      <w:sdt>
        <w:sdtPr>
          <w:rPr>
            <w:rFonts w:asciiTheme="majorBidi" w:hAnsiTheme="majorBidi" w:cstheme="majorBidi"/>
            <w:color w:val="000000"/>
            <w:highlight w:val="blue"/>
          </w:rPr>
          <w:tag w:val="MENDELEY_CITATION_v3_eyJjaXRhdGlvbklEIjoiTUVOREVMRVlfQ0lUQVRJT05fOTNmOWNjMDctMTc0OS00ZTMxLTg2Y2EtMTczNDNmYzY1YTVmIiwicHJvcGVydGllcyI6eyJub3RlSW5kZXgiOjB9LCJpc0VkaXRlZCI6ZmFsc2UsIm1hbnVhbE92ZXJyaWRlIjp7ImlzTWFudWFsbHlPdmVycmlkZGVuIjpmYWxzZSwiY2l0ZXByb2NUZXh0IjoiKDQx4oCTNDM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customXmlDelRangeEnd w:id="1545"/>
          <w:del w:id="1546" w:author="Samane Shahpouri" w:date="2024-05-15T11:32:00Z" w16du:dateUtc="2024-05-15T09:32:00Z">
            <w:r w:rsidR="005C650F" w:rsidRPr="00C21B46" w:rsidDel="00CF2BCB">
              <w:rPr>
                <w:rFonts w:asciiTheme="majorBidi" w:hAnsiTheme="majorBidi" w:cstheme="majorBidi"/>
                <w:color w:val="000000"/>
                <w:highlight w:val="blue"/>
                <w:rPrChange w:id="1547" w:author="Samane Shahpouri" w:date="2024-05-19T17:37:00Z" w16du:dateUtc="2024-05-19T15:37:00Z">
                  <w:rPr>
                    <w:color w:val="000000"/>
                  </w:rPr>
                </w:rPrChange>
              </w:rPr>
              <w:delText>(38–40)</w:delText>
            </w:r>
          </w:del>
          <w:customXmlDelRangeStart w:id="1548" w:author="Samane Shahpouri" w:date="2024-05-15T11:32:00Z"/>
        </w:sdtContent>
      </w:sdt>
      <w:customXmlDelRangeEnd w:id="1548"/>
      <w:del w:id="1549" w:author="Samane Shahpouri" w:date="2024-05-15T11:32:00Z" w16du:dateUtc="2024-05-15T09:32:00Z">
        <w:r w:rsidR="00A25658" w:rsidRPr="009C51B2" w:rsidDel="00CF2BCB">
          <w:rPr>
            <w:rFonts w:asciiTheme="majorBidi" w:hAnsiTheme="majorBidi" w:cstheme="majorBidi"/>
            <w:highlight w:val="blue"/>
            <w:rPrChange w:id="1550" w:author="Samane Shahpouri" w:date="2024-05-19T17:32:00Z" w16du:dateUtc="2024-05-19T15:32:00Z">
              <w:rPr/>
            </w:rPrChange>
          </w:rPr>
          <w:delText xml:space="preserve">. </w:delText>
        </w:r>
      </w:del>
    </w:p>
    <w:p w14:paraId="237B9D5B" w14:textId="5F037981" w:rsidR="00A25658" w:rsidRPr="009C51B2" w:rsidDel="00E66362" w:rsidRDefault="00D7619F">
      <w:pPr>
        <w:pStyle w:val="NormalWeb"/>
        <w:rPr>
          <w:del w:id="1551" w:author="Samane Shahpouri" w:date="2024-05-15T11:55:00Z" w16du:dateUtc="2024-05-15T09:55:00Z"/>
          <w:rFonts w:asciiTheme="majorBidi" w:hAnsiTheme="majorBidi" w:cstheme="majorBidi"/>
          <w:highlight w:val="blue"/>
          <w:rPrChange w:id="1552" w:author="Samane Shahpouri" w:date="2024-05-19T17:32:00Z" w16du:dateUtc="2024-05-19T15:32:00Z">
            <w:rPr>
              <w:del w:id="1553" w:author="Samane Shahpouri" w:date="2024-05-15T11:55:00Z" w16du:dateUtc="2024-05-15T09:55:00Z"/>
            </w:rPr>
          </w:rPrChange>
        </w:rPr>
        <w:pPrChange w:id="1554" w:author="Samane Shahpouri" w:date="2024-05-13T08:52:00Z" w16du:dateUtc="2024-05-13T06:52:00Z">
          <w:pPr>
            <w:pStyle w:val="NormalWeb"/>
            <w:jc w:val="both"/>
          </w:pPr>
        </w:pPrChange>
      </w:pPr>
      <w:del w:id="1555" w:author="Samane Shahpouri" w:date="2024-05-15T11:55:00Z" w16du:dateUtc="2024-05-15T09:55:00Z">
        <w:r w:rsidRPr="009C51B2" w:rsidDel="00E66362">
          <w:rPr>
            <w:rFonts w:asciiTheme="majorBidi" w:hAnsiTheme="majorBidi" w:cstheme="majorBidi"/>
            <w:highlight w:val="blue"/>
            <w:rPrChange w:id="1556" w:author="Samane Shahpouri" w:date="2024-05-19T17:32:00Z" w16du:dateUtc="2024-05-19T15:32:00Z">
              <w:rPr/>
            </w:rPrChange>
          </w:rPr>
          <w:delText xml:space="preserve">Halo and mismatch </w:delText>
        </w:r>
        <w:r w:rsidR="00A25658" w:rsidRPr="009C51B2" w:rsidDel="00E66362">
          <w:rPr>
            <w:rFonts w:asciiTheme="majorBidi" w:hAnsiTheme="majorBidi" w:cstheme="majorBidi"/>
            <w:highlight w:val="blue"/>
            <w:rPrChange w:id="1557" w:author="Samane Shahpouri" w:date="2024-05-19T17:32:00Z" w16du:dateUtc="2024-05-19T15:32:00Z">
              <w:rPr/>
            </w:rPrChange>
          </w:rPr>
          <w:delText>artefacts</w:delText>
        </w:r>
        <w:r w:rsidRPr="009C51B2" w:rsidDel="00E66362">
          <w:rPr>
            <w:rFonts w:asciiTheme="majorBidi" w:hAnsiTheme="majorBidi" w:cstheme="majorBidi"/>
            <w:highlight w:val="blue"/>
            <w:rPrChange w:id="1558" w:author="Samane Shahpouri" w:date="2024-05-19T17:32:00Z" w16du:dateUtc="2024-05-19T15:32:00Z">
              <w:rPr/>
            </w:rPrChange>
          </w:rPr>
          <w:delText xml:space="preserve"> are notably frequent in PET imaging using gallium-68 (</w:delText>
        </w:r>
        <w:r w:rsidRPr="009C51B2" w:rsidDel="00E66362">
          <w:rPr>
            <w:rFonts w:asciiTheme="majorBidi" w:hAnsiTheme="majorBidi" w:cstheme="majorBidi"/>
            <w:highlight w:val="blue"/>
            <w:vertAlign w:val="superscript"/>
            <w:rPrChange w:id="1559" w:author="Samane Shahpouri" w:date="2024-05-19T17:32:00Z" w16du:dateUtc="2024-05-19T15:32:00Z">
              <w:rPr>
                <w:vertAlign w:val="superscript"/>
              </w:rPr>
            </w:rPrChange>
          </w:rPr>
          <w:delText>68</w:delText>
        </w:r>
        <w:r w:rsidRPr="009C51B2" w:rsidDel="00E66362">
          <w:rPr>
            <w:rFonts w:asciiTheme="majorBidi" w:hAnsiTheme="majorBidi" w:cstheme="majorBidi"/>
            <w:highlight w:val="blue"/>
            <w:rPrChange w:id="1560" w:author="Samane Shahpouri" w:date="2024-05-19T17:32:00Z" w16du:dateUtc="2024-05-19T15:32:00Z">
              <w:rPr/>
            </w:rPrChange>
          </w:rPr>
          <w:delText>Ga)-</w:delText>
        </w:r>
        <w:r w:rsidR="00941F63" w:rsidRPr="009C51B2" w:rsidDel="00E66362">
          <w:rPr>
            <w:rFonts w:asciiTheme="majorBidi" w:hAnsiTheme="majorBidi" w:cstheme="majorBidi"/>
            <w:highlight w:val="blue"/>
            <w:rPrChange w:id="1561" w:author="Samane Shahpouri" w:date="2024-05-19T17:32:00Z" w16du:dateUtc="2024-05-19T15:32:00Z">
              <w:rPr/>
            </w:rPrChange>
          </w:rPr>
          <w:delText>label</w:delText>
        </w:r>
      </w:del>
      <w:ins w:id="1562" w:author="Isaac Shiri Lord" w:date="2024-05-12T18:24:00Z">
        <w:del w:id="1563" w:author="Samane Shahpouri" w:date="2024-05-15T11:55:00Z" w16du:dateUtc="2024-05-15T09:55:00Z">
          <w:r w:rsidR="002958BD" w:rsidRPr="009C51B2" w:rsidDel="00E66362">
            <w:rPr>
              <w:rFonts w:asciiTheme="majorBidi" w:hAnsiTheme="majorBidi" w:cstheme="majorBidi"/>
              <w:highlight w:val="blue"/>
              <w:rPrChange w:id="1564" w:author="Samane Shahpouri" w:date="2024-05-19T17:32:00Z" w16du:dateUtc="2024-05-19T15:32:00Z">
                <w:rPr/>
              </w:rPrChange>
            </w:rPr>
            <w:delText>ifacts are notably frequent in PET imaging using gallium-68 (68Ga)-labe</w:delText>
          </w:r>
        </w:del>
      </w:ins>
      <w:del w:id="1565" w:author="Samane Shahpouri" w:date="2024-05-15T11:55:00Z" w16du:dateUtc="2024-05-15T09:55:00Z">
        <w:r w:rsidR="00941F63" w:rsidRPr="009C51B2" w:rsidDel="00E66362">
          <w:rPr>
            <w:rFonts w:asciiTheme="majorBidi" w:hAnsiTheme="majorBidi" w:cstheme="majorBidi"/>
            <w:highlight w:val="blue"/>
            <w:rPrChange w:id="1566" w:author="Samane Shahpouri" w:date="2024-05-19T17:32:00Z" w16du:dateUtc="2024-05-19T15:32:00Z">
              <w:rPr/>
            </w:rPrChange>
          </w:rPr>
          <w:delText>led</w:delText>
        </w:r>
        <w:r w:rsidRPr="009C51B2" w:rsidDel="00E66362">
          <w:rPr>
            <w:rFonts w:asciiTheme="majorBidi" w:hAnsiTheme="majorBidi" w:cstheme="majorBidi"/>
            <w:highlight w:val="blue"/>
            <w:rPrChange w:id="1567" w:author="Samane Shahpouri" w:date="2024-05-19T17:32:00Z" w16du:dateUtc="2024-05-19T15:32:00Z">
              <w:rPr/>
            </w:rPrChange>
          </w:rPr>
          <w:delText xml:space="preserve"> radiopharmaceuticals. These </w:delText>
        </w:r>
        <w:r w:rsidR="00A25658" w:rsidRPr="009C51B2" w:rsidDel="00E66362">
          <w:rPr>
            <w:rFonts w:asciiTheme="majorBidi" w:hAnsiTheme="majorBidi" w:cstheme="majorBidi"/>
            <w:highlight w:val="blue"/>
            <w:rPrChange w:id="1568" w:author="Samane Shahpouri" w:date="2024-05-19T17:32:00Z" w16du:dateUtc="2024-05-19T15:32:00Z">
              <w:rPr/>
            </w:rPrChange>
          </w:rPr>
          <w:delText>artefacts</w:delText>
        </w:r>
        <w:r w:rsidRPr="009C51B2" w:rsidDel="00E66362">
          <w:rPr>
            <w:rFonts w:asciiTheme="majorBidi" w:hAnsiTheme="majorBidi" w:cstheme="majorBidi"/>
            <w:highlight w:val="blue"/>
            <w:rPrChange w:id="1569" w:author="Samane Shahpouri" w:date="2024-05-19T17:32:00Z" w16du:dateUtc="2024-05-19T15:32:00Z">
              <w:rPr/>
            </w:rPrChange>
          </w:rPr>
          <w:delText xml:space="preserve"> </w:delText>
        </w:r>
      </w:del>
      <w:ins w:id="1570" w:author="Isaac Shiri Lord" w:date="2024-05-12T18:24:00Z">
        <w:del w:id="1571" w:author="Samane Shahpouri" w:date="2024-05-15T11:55:00Z" w16du:dateUtc="2024-05-15T09:55:00Z">
          <w:r w:rsidR="002958BD" w:rsidRPr="009C51B2" w:rsidDel="00E66362">
            <w:rPr>
              <w:rFonts w:asciiTheme="majorBidi" w:hAnsiTheme="majorBidi" w:cstheme="majorBidi"/>
              <w:highlight w:val="blue"/>
              <w:rPrChange w:id="1572" w:author="Samane Shahpouri" w:date="2024-05-19T17:32:00Z" w16du:dateUtc="2024-05-19T15:32:00Z">
                <w:rPr/>
              </w:rPrChange>
            </w:rPr>
            <w:delText xml:space="preserve">artifacts </w:delText>
          </w:r>
        </w:del>
      </w:ins>
      <w:del w:id="1573" w:author="Samane Shahpouri" w:date="2024-05-15T11:55:00Z" w16du:dateUtc="2024-05-15T09:55:00Z">
        <w:r w:rsidRPr="009C51B2" w:rsidDel="00E66362">
          <w:rPr>
            <w:rFonts w:asciiTheme="majorBidi" w:hAnsiTheme="majorBidi" w:cstheme="majorBidi"/>
            <w:highlight w:val="blue"/>
            <w:rPrChange w:id="1574" w:author="Samane Shahpouri" w:date="2024-05-19T17:32:00Z" w16du:dateUtc="2024-05-19T15:32:00Z">
              <w:rPr/>
            </w:rPrChange>
          </w:rPr>
          <w:delText xml:space="preserve">might be overlooked if they are subtle, yet when pronounced, they can significantly degrade the image quality, necessitating additional scans. However, even repeated scanning often fails to correct these </w:delText>
        </w:r>
        <w:r w:rsidR="00A25658" w:rsidRPr="009C51B2" w:rsidDel="00E66362">
          <w:rPr>
            <w:rFonts w:asciiTheme="majorBidi" w:hAnsiTheme="majorBidi" w:cstheme="majorBidi"/>
            <w:highlight w:val="blue"/>
            <w:rPrChange w:id="1575" w:author="Samane Shahpouri" w:date="2024-05-19T17:32:00Z" w16du:dateUtc="2024-05-19T15:32:00Z">
              <w:rPr/>
            </w:rPrChange>
          </w:rPr>
          <w:delText>artefacts</w:delText>
        </w:r>
      </w:del>
      <w:ins w:id="1576" w:author="Isaac Shiri Lord" w:date="2024-05-12T18:24:00Z">
        <w:del w:id="1577" w:author="Samane Shahpouri" w:date="2024-05-15T11:55:00Z" w16du:dateUtc="2024-05-15T09:55:00Z">
          <w:r w:rsidR="002958BD" w:rsidRPr="009C51B2" w:rsidDel="00E66362">
            <w:rPr>
              <w:rFonts w:asciiTheme="majorBidi" w:hAnsiTheme="majorBidi" w:cstheme="majorBidi"/>
              <w:highlight w:val="blue"/>
              <w:rPrChange w:id="1578" w:author="Samane Shahpouri" w:date="2024-05-19T17:32:00Z" w16du:dateUtc="2024-05-19T15:32:00Z">
                <w:rPr/>
              </w:rPrChange>
            </w:rPr>
            <w:delText>artifacts</w:delText>
          </w:r>
        </w:del>
      </w:ins>
      <w:del w:id="1579" w:author="Samane Shahpouri" w:date="2024-05-15T11:55:00Z" w16du:dateUtc="2024-05-15T09:55:00Z">
        <w:r w:rsidRPr="009C51B2" w:rsidDel="00E66362">
          <w:rPr>
            <w:rFonts w:asciiTheme="majorBidi" w:hAnsiTheme="majorBidi" w:cstheme="majorBidi"/>
            <w:highlight w:val="blue"/>
            <w:rPrChange w:id="1580" w:author="Samane Shahpouri" w:date="2024-05-19T17:32:00Z" w16du:dateUtc="2024-05-19T15:32:00Z">
              <w:rPr/>
            </w:rPrChange>
          </w:rPr>
          <w:delText xml:space="preserve">, as they are sometimes inherent and unavoidable in specific situations </w:delText>
        </w:r>
      </w:del>
      <w:customXmlDelRangeStart w:id="1581" w:author="Samane Shahpouri" w:date="2024-05-15T11:55:00Z"/>
      <w:sdt>
        <w:sdtPr>
          <w:rPr>
            <w:rFonts w:asciiTheme="majorBidi" w:hAnsiTheme="majorBidi" w:cstheme="majorBidi"/>
            <w:color w:val="000000"/>
            <w:highlight w:val="blue"/>
          </w:rPr>
          <w:tag w:val="MENDELEY_CITATION_v3_eyJjaXRhdGlvbklEIjoiTUVOREVMRVlfQ0lUQVRJT05fOGE5ZmYxZDgtNjM2MC00NzY0LTg5ZTUtMzE3ZmI0MzQ3MTMyIiwicHJvcGVydGllcyI6eyJub3RlSW5kZXgiOjB9LCJpc0VkaXRlZCI6ZmFsc2UsIm1hbnVhbE92ZXJyaWRlIjp7ImlzTWFudWFsbHlPdmVycmlkZGVuIjpmYWxzZSwiY2l0ZXByb2NUZXh0IjoiKDE3LDE4LDQ0LDQ1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customXmlDelRangeEnd w:id="1581"/>
          <w:del w:id="1582" w:author="Samane Shahpouri" w:date="2024-05-15T11:55:00Z" w16du:dateUtc="2024-05-15T09:55:00Z">
            <w:r w:rsidR="005C650F" w:rsidRPr="00C21B46" w:rsidDel="00E66362">
              <w:rPr>
                <w:rFonts w:asciiTheme="majorBidi" w:hAnsiTheme="majorBidi" w:cstheme="majorBidi"/>
                <w:color w:val="000000"/>
                <w:highlight w:val="blue"/>
                <w:rPrChange w:id="1583" w:author="Samane Shahpouri" w:date="2024-05-19T17:37:00Z" w16du:dateUtc="2024-05-19T15:37:00Z">
                  <w:rPr>
                    <w:color w:val="000000"/>
                  </w:rPr>
                </w:rPrChange>
              </w:rPr>
              <w:delText>(11,12,41,42)</w:delText>
            </w:r>
          </w:del>
          <w:customXmlDelRangeStart w:id="1584" w:author="Samane Shahpouri" w:date="2024-05-15T11:55:00Z"/>
        </w:sdtContent>
      </w:sdt>
      <w:customXmlDelRangeEnd w:id="1584"/>
      <w:del w:id="1585" w:author="Samane Shahpouri" w:date="2024-05-15T11:55:00Z" w16du:dateUtc="2024-05-15T09:55:00Z">
        <w:r w:rsidR="00941F63" w:rsidRPr="009C51B2" w:rsidDel="00E66362">
          <w:rPr>
            <w:rFonts w:asciiTheme="majorBidi" w:hAnsiTheme="majorBidi" w:cstheme="majorBidi"/>
            <w:highlight w:val="blue"/>
            <w:rPrChange w:id="1586" w:author="Samane Shahpouri" w:date="2024-05-19T17:32:00Z" w16du:dateUtc="2024-05-19T15:32:00Z">
              <w:rPr/>
            </w:rPrChange>
          </w:rPr>
          <w:delText>.</w:delText>
        </w:r>
      </w:del>
      <w:ins w:id="1587" w:author="Isaac Shiri Lord" w:date="2024-05-12T19:44:00Z">
        <w:del w:id="1588" w:author="Samane Shahpouri" w:date="2024-05-15T11:55:00Z" w16du:dateUtc="2024-05-15T09:55:00Z">
          <w:r w:rsidR="00A63DD5" w:rsidRPr="009C51B2" w:rsidDel="00E66362">
            <w:rPr>
              <w:rFonts w:asciiTheme="majorBidi" w:hAnsiTheme="majorBidi" w:cstheme="majorBidi"/>
              <w:highlight w:val="blue"/>
              <w:rPrChange w:id="1589" w:author="Samane Shahpouri" w:date="2024-05-19T17:32:00Z" w16du:dateUtc="2024-05-19T15:32:00Z">
                <w:rPr/>
              </w:rPrChange>
            </w:rPr>
            <w:delText xml:space="preserve"> </w:delText>
          </w:r>
        </w:del>
      </w:ins>
    </w:p>
    <w:p w14:paraId="25B536BF" w14:textId="24E8799B" w:rsidR="00D7619F" w:rsidRPr="009C51B2" w:rsidDel="00E66362" w:rsidRDefault="00941F63">
      <w:pPr>
        <w:pStyle w:val="NormalWeb"/>
        <w:rPr>
          <w:del w:id="1590" w:author="Samane Shahpouri" w:date="2024-05-15T11:55:00Z" w16du:dateUtc="2024-05-15T09:55:00Z"/>
          <w:rFonts w:asciiTheme="majorBidi" w:hAnsiTheme="majorBidi" w:cstheme="majorBidi"/>
          <w:rPrChange w:id="1591" w:author="Samane Shahpouri" w:date="2024-05-19T17:32:00Z" w16du:dateUtc="2024-05-19T15:32:00Z">
            <w:rPr>
              <w:del w:id="1592" w:author="Samane Shahpouri" w:date="2024-05-15T11:55:00Z" w16du:dateUtc="2024-05-15T09:55:00Z"/>
            </w:rPr>
          </w:rPrChange>
        </w:rPr>
        <w:pPrChange w:id="1593" w:author="Samane Shahpouri" w:date="2024-05-13T08:52:00Z" w16du:dateUtc="2024-05-13T06:52:00Z">
          <w:pPr>
            <w:pStyle w:val="NormalWeb"/>
            <w:jc w:val="both"/>
          </w:pPr>
        </w:pPrChange>
      </w:pPr>
      <w:del w:id="1594" w:author="Samane Shahpouri" w:date="2024-05-15T11:55:00Z" w16du:dateUtc="2024-05-15T09:55:00Z">
        <w:r w:rsidRPr="009C51B2" w:rsidDel="00E66362">
          <w:rPr>
            <w:rFonts w:asciiTheme="majorBidi" w:hAnsiTheme="majorBidi" w:cstheme="majorBidi"/>
            <w:highlight w:val="blue"/>
            <w:rPrChange w:id="1595" w:author="Samane Shahpouri" w:date="2024-05-19T17:32:00Z" w16du:dateUtc="2024-05-19T15:32:00Z">
              <w:rPr/>
            </w:rPrChange>
          </w:rPr>
          <w:delText>ASC</w:delText>
        </w:r>
        <w:r w:rsidR="00D7619F" w:rsidRPr="009C51B2" w:rsidDel="00E66362">
          <w:rPr>
            <w:rFonts w:asciiTheme="majorBidi" w:hAnsiTheme="majorBidi" w:cstheme="majorBidi"/>
            <w:highlight w:val="blue"/>
            <w:rPrChange w:id="1596" w:author="Samane Shahpouri" w:date="2024-05-19T17:32:00Z" w16du:dateUtc="2024-05-19T15:32:00Z">
              <w:rPr/>
            </w:rPrChange>
          </w:rPr>
          <w:delText xml:space="preserve"> techniques are </w:delText>
        </w:r>
        <w:r w:rsidR="00A25658" w:rsidRPr="009C51B2" w:rsidDel="00E66362">
          <w:rPr>
            <w:rFonts w:asciiTheme="majorBidi" w:hAnsiTheme="majorBidi" w:cstheme="majorBidi"/>
            <w:highlight w:val="blue"/>
            <w:rPrChange w:id="1597" w:author="Samane Shahpouri" w:date="2024-05-19T17:32:00Z" w16du:dateUtc="2024-05-19T15:32:00Z">
              <w:rPr/>
            </w:rPrChange>
          </w:rPr>
          <w:delText>necessary</w:delText>
        </w:r>
        <w:r w:rsidR="00D7619F" w:rsidRPr="009C51B2" w:rsidDel="00E66362">
          <w:rPr>
            <w:rFonts w:asciiTheme="majorBidi" w:hAnsiTheme="majorBidi" w:cstheme="majorBidi"/>
            <w:highlight w:val="blue"/>
            <w:rPrChange w:id="1598" w:author="Samane Shahpouri" w:date="2024-05-19T17:32:00Z" w16du:dateUtc="2024-05-19T15:32:00Z">
              <w:rPr/>
            </w:rPrChange>
          </w:rPr>
          <w:delText xml:space="preserve"> for </w:delText>
        </w:r>
        <w:r w:rsidR="00A25658" w:rsidRPr="009C51B2" w:rsidDel="00E66362">
          <w:rPr>
            <w:rFonts w:asciiTheme="majorBidi" w:hAnsiTheme="majorBidi" w:cstheme="majorBidi"/>
            <w:highlight w:val="blue"/>
            <w:rPrChange w:id="1599" w:author="Samane Shahpouri" w:date="2024-05-19T17:32:00Z" w16du:dateUtc="2024-05-19T15:32:00Z">
              <w:rPr/>
            </w:rPrChange>
          </w:rPr>
          <w:delText>making</w:delText>
        </w:r>
        <w:r w:rsidR="00D7619F" w:rsidRPr="009C51B2" w:rsidDel="00E66362">
          <w:rPr>
            <w:rFonts w:asciiTheme="majorBidi" w:hAnsiTheme="majorBidi" w:cstheme="majorBidi"/>
            <w:highlight w:val="blue"/>
            <w:rPrChange w:id="1600" w:author="Samane Shahpouri" w:date="2024-05-19T17:32:00Z" w16du:dateUtc="2024-05-19T15:32:00Z">
              <w:rPr/>
            </w:rPrChange>
          </w:rPr>
          <w:delText xml:space="preserve"> reconstructed and quantitative PET images, </w:delText>
        </w:r>
        <w:r w:rsidR="00A25658" w:rsidRPr="009C51B2" w:rsidDel="00E66362">
          <w:rPr>
            <w:rFonts w:asciiTheme="majorBidi" w:hAnsiTheme="majorBidi" w:cstheme="majorBidi"/>
            <w:highlight w:val="blue"/>
            <w:rPrChange w:id="1601" w:author="Samane Shahpouri" w:date="2024-05-19T17:32:00Z" w16du:dateUtc="2024-05-19T15:32:00Z">
              <w:rPr/>
            </w:rPrChange>
          </w:rPr>
          <w:delText>but they also cause some artefacts</w:delText>
        </w:r>
      </w:del>
      <w:ins w:id="1602" w:author="Isaac Shiri Lord" w:date="2024-05-12T18:24:00Z">
        <w:del w:id="1603" w:author="Samane Shahpouri" w:date="2024-05-15T11:55:00Z" w16du:dateUtc="2024-05-15T09:55:00Z">
          <w:r w:rsidR="002958BD" w:rsidRPr="009C51B2" w:rsidDel="00E66362">
            <w:rPr>
              <w:rFonts w:asciiTheme="majorBidi" w:hAnsiTheme="majorBidi" w:cstheme="majorBidi"/>
              <w:highlight w:val="blue"/>
              <w:rPrChange w:id="1604" w:author="Samane Shahpouri" w:date="2024-05-19T17:32:00Z" w16du:dateUtc="2024-05-19T15:32:00Z">
                <w:rPr/>
              </w:rPrChange>
            </w:rPr>
            <w:delText>artifacts</w:delText>
          </w:r>
        </w:del>
      </w:ins>
      <w:del w:id="1605" w:author="Samane Shahpouri" w:date="2024-05-15T11:55:00Z" w16du:dateUtc="2024-05-15T09:55:00Z">
        <w:r w:rsidR="00A25658" w:rsidRPr="009C51B2" w:rsidDel="00E66362">
          <w:rPr>
            <w:rFonts w:asciiTheme="majorBidi" w:hAnsiTheme="majorBidi" w:cstheme="majorBidi"/>
            <w:highlight w:val="blue"/>
            <w:rPrChange w:id="1606" w:author="Samane Shahpouri" w:date="2024-05-19T17:32:00Z" w16du:dateUtc="2024-05-19T15:32:00Z">
              <w:rPr/>
            </w:rPrChange>
          </w:rPr>
          <w:delText>, which means that PET imaging needs to be done</w:delText>
        </w:r>
        <w:r w:rsidR="00D7619F" w:rsidRPr="009C51B2" w:rsidDel="00E66362">
          <w:rPr>
            <w:rFonts w:asciiTheme="majorBidi" w:hAnsiTheme="majorBidi" w:cstheme="majorBidi"/>
            <w:highlight w:val="blue"/>
            <w:rPrChange w:id="1607" w:author="Samane Shahpouri" w:date="2024-05-19T17:32:00Z" w16du:dateUtc="2024-05-19T15:32:00Z">
              <w:rPr/>
            </w:rPrChange>
          </w:rPr>
          <w:delText xml:space="preserve"> in a </w:delText>
        </w:r>
        <w:r w:rsidR="00A25658" w:rsidRPr="009C51B2" w:rsidDel="00E66362">
          <w:rPr>
            <w:rFonts w:asciiTheme="majorBidi" w:hAnsiTheme="majorBidi" w:cstheme="majorBidi"/>
            <w:highlight w:val="blue"/>
            <w:rPrChange w:id="1608" w:author="Samane Shahpouri" w:date="2024-05-19T17:32:00Z" w16du:dateUtc="2024-05-19T15:32:00Z">
              <w:rPr/>
            </w:rPrChange>
          </w:rPr>
          <w:delText xml:space="preserve">more </w:delText>
        </w:r>
        <w:r w:rsidR="00D7619F" w:rsidRPr="009C51B2" w:rsidDel="00E66362">
          <w:rPr>
            <w:rFonts w:asciiTheme="majorBidi" w:hAnsiTheme="majorBidi" w:cstheme="majorBidi"/>
            <w:highlight w:val="blue"/>
            <w:rPrChange w:id="1609" w:author="Samane Shahpouri" w:date="2024-05-19T17:32:00Z" w16du:dateUtc="2024-05-19T15:32:00Z">
              <w:rPr/>
            </w:rPrChange>
          </w:rPr>
          <w:delText xml:space="preserve">nuanced </w:delText>
        </w:r>
        <w:r w:rsidR="00A25658" w:rsidRPr="009C51B2" w:rsidDel="00E66362">
          <w:rPr>
            <w:rFonts w:asciiTheme="majorBidi" w:hAnsiTheme="majorBidi" w:cstheme="majorBidi"/>
            <w:highlight w:val="blue"/>
            <w:rPrChange w:id="1610" w:author="Samane Shahpouri" w:date="2024-05-19T17:32:00Z" w16du:dateUtc="2024-05-19T15:32:00Z">
              <w:rPr/>
            </w:rPrChange>
          </w:rPr>
          <w:delText>way</w:delText>
        </w:r>
      </w:del>
      <w:ins w:id="1611" w:author="Isaac Shiri Lord" w:date="2024-05-12T18:24:00Z">
        <w:del w:id="1612" w:author="Samane Shahpouri" w:date="2024-05-15T11:55:00Z" w16du:dateUtc="2024-05-15T09:55:00Z">
          <w:r w:rsidR="002958BD" w:rsidRPr="009C51B2" w:rsidDel="00E66362">
            <w:rPr>
              <w:rFonts w:asciiTheme="majorBidi" w:hAnsiTheme="majorBidi" w:cstheme="majorBidi"/>
              <w:highlight w:val="blue"/>
              <w:rPrChange w:id="1613" w:author="Samane Shahpouri" w:date="2024-05-19T17:32:00Z" w16du:dateUtc="2024-05-19T15:32:00Z">
                <w:rPr/>
              </w:rPrChange>
            </w:rPr>
            <w:delText>more nuanced</w:delText>
          </w:r>
        </w:del>
      </w:ins>
      <w:del w:id="1614" w:author="Samane Shahpouri" w:date="2024-05-15T11:55:00Z" w16du:dateUtc="2024-05-15T09:55:00Z">
        <w:r w:rsidR="00D7619F" w:rsidRPr="009C51B2" w:rsidDel="00E66362">
          <w:rPr>
            <w:rFonts w:asciiTheme="majorBidi" w:hAnsiTheme="majorBidi" w:cstheme="majorBidi"/>
            <w:highlight w:val="blue"/>
            <w:rPrChange w:id="1615" w:author="Samane Shahpouri" w:date="2024-05-19T17:32:00Z" w16du:dateUtc="2024-05-19T15:32:00Z">
              <w:rPr/>
            </w:rPrChange>
          </w:rPr>
          <w:delText>. Understanding the limitations and potential pitfalls of these technique</w:delText>
        </w:r>
      </w:del>
      <w:ins w:id="1616" w:author="Isaac Shiri Lord" w:date="2024-05-12T18:24:00Z">
        <w:del w:id="1617" w:author="Samane Shahpouri" w:date="2024-05-15T11:55:00Z" w16du:dateUtc="2024-05-15T09:55:00Z">
          <w:r w:rsidR="002958BD" w:rsidRPr="009C51B2" w:rsidDel="00E66362">
            <w:rPr>
              <w:rFonts w:asciiTheme="majorBidi" w:hAnsiTheme="majorBidi" w:cstheme="majorBidi"/>
              <w:highlight w:val="blue"/>
              <w:rPrChange w:id="1618" w:author="Samane Shahpouri" w:date="2024-05-19T17:32:00Z" w16du:dateUtc="2024-05-19T15:32:00Z">
                <w:rPr/>
              </w:rPrChange>
            </w:rPr>
            <w:delText>se techniques' limitations and potential pitfall</w:delText>
          </w:r>
        </w:del>
      </w:ins>
      <w:del w:id="1619" w:author="Samane Shahpouri" w:date="2024-05-15T11:55:00Z" w16du:dateUtc="2024-05-15T09:55:00Z">
        <w:r w:rsidR="00D7619F" w:rsidRPr="009C51B2" w:rsidDel="00E66362">
          <w:rPr>
            <w:rFonts w:asciiTheme="majorBidi" w:hAnsiTheme="majorBidi" w:cstheme="majorBidi"/>
            <w:highlight w:val="blue"/>
            <w:rPrChange w:id="1620" w:author="Samane Shahpouri" w:date="2024-05-19T17:32:00Z" w16du:dateUtc="2024-05-19T15:32:00Z">
              <w:rPr/>
            </w:rPrChange>
          </w:rPr>
          <w:delText xml:space="preserve">s is crucial for radiologists and clinicians </w:delText>
        </w:r>
        <w:r w:rsidR="00A25658" w:rsidRPr="009C51B2" w:rsidDel="00E66362">
          <w:rPr>
            <w:rFonts w:asciiTheme="majorBidi" w:hAnsiTheme="majorBidi" w:cstheme="majorBidi"/>
            <w:highlight w:val="blue"/>
            <w:rPrChange w:id="1621" w:author="Samane Shahpouri" w:date="2024-05-19T17:32:00Z" w16du:dateUtc="2024-05-19T15:32:00Z">
              <w:rPr/>
            </w:rPrChange>
          </w:rPr>
          <w:delText>to interpret</w:delText>
        </w:r>
        <w:r w:rsidR="00D7619F" w:rsidRPr="009C51B2" w:rsidDel="00E66362">
          <w:rPr>
            <w:rFonts w:asciiTheme="majorBidi" w:hAnsiTheme="majorBidi" w:cstheme="majorBidi"/>
            <w:highlight w:val="blue"/>
            <w:rPrChange w:id="1622" w:author="Samane Shahpouri" w:date="2024-05-19T17:32:00Z" w16du:dateUtc="2024-05-19T15:32:00Z">
              <w:rPr/>
            </w:rPrChange>
          </w:rPr>
          <w:delText xml:space="preserve"> PET images accurately. Ensuring meticulous calibration, considering patient-specific factors, and using advanced correction algorithms are essential steps in </w:delText>
        </w:r>
        <w:r w:rsidR="00A25658" w:rsidRPr="009C51B2" w:rsidDel="00E66362">
          <w:rPr>
            <w:rFonts w:asciiTheme="majorBidi" w:hAnsiTheme="majorBidi" w:cstheme="majorBidi"/>
            <w:highlight w:val="blue"/>
            <w:rPrChange w:id="1623" w:author="Samane Shahpouri" w:date="2024-05-19T17:32:00Z" w16du:dateUtc="2024-05-19T15:32:00Z">
              <w:rPr/>
            </w:rPrChange>
          </w:rPr>
          <w:delText>minimising</w:delText>
        </w:r>
        <w:r w:rsidR="00D7619F" w:rsidRPr="009C51B2" w:rsidDel="00E66362">
          <w:rPr>
            <w:rFonts w:asciiTheme="majorBidi" w:hAnsiTheme="majorBidi" w:cstheme="majorBidi"/>
            <w:highlight w:val="blue"/>
            <w:rPrChange w:id="1624" w:author="Samane Shahpouri" w:date="2024-05-19T17:32:00Z" w16du:dateUtc="2024-05-19T15:32:00Z">
              <w:rPr/>
            </w:rPrChange>
          </w:rPr>
          <w:delText xml:space="preserve"> the impact of these </w:delText>
        </w:r>
        <w:r w:rsidR="00A25658" w:rsidRPr="009C51B2" w:rsidDel="00E66362">
          <w:rPr>
            <w:rFonts w:asciiTheme="majorBidi" w:hAnsiTheme="majorBidi" w:cstheme="majorBidi"/>
            <w:highlight w:val="blue"/>
            <w:rPrChange w:id="1625" w:author="Samane Shahpouri" w:date="2024-05-19T17:32:00Z" w16du:dateUtc="2024-05-19T15:32:00Z">
              <w:rPr/>
            </w:rPrChange>
          </w:rPr>
          <w:delText>arte</w:delText>
        </w:r>
      </w:del>
      <w:ins w:id="1626" w:author="Isaac Shiri Lord" w:date="2024-05-12T18:25:00Z">
        <w:del w:id="1627" w:author="Samane Shahpouri" w:date="2024-05-15T11:55:00Z" w16du:dateUtc="2024-05-15T09:55:00Z">
          <w:r w:rsidR="002958BD" w:rsidRPr="009C51B2" w:rsidDel="00E66362">
            <w:rPr>
              <w:rFonts w:asciiTheme="majorBidi" w:hAnsiTheme="majorBidi" w:cstheme="majorBidi"/>
              <w:highlight w:val="blue"/>
              <w:rPrChange w:id="1628" w:author="Samane Shahpouri" w:date="2024-05-19T17:32:00Z" w16du:dateUtc="2024-05-19T15:32:00Z">
                <w:rPr/>
              </w:rPrChange>
            </w:rPr>
            <w:delText>zing the impact of these arti</w:delText>
          </w:r>
        </w:del>
      </w:ins>
      <w:del w:id="1629" w:author="Samane Shahpouri" w:date="2024-05-15T11:55:00Z" w16du:dateUtc="2024-05-15T09:55:00Z">
        <w:r w:rsidR="00A25658" w:rsidRPr="009C51B2" w:rsidDel="00E66362">
          <w:rPr>
            <w:rFonts w:asciiTheme="majorBidi" w:hAnsiTheme="majorBidi" w:cstheme="majorBidi"/>
            <w:highlight w:val="blue"/>
            <w:rPrChange w:id="1630" w:author="Samane Shahpouri" w:date="2024-05-19T17:32:00Z" w16du:dateUtc="2024-05-19T15:32:00Z">
              <w:rPr/>
            </w:rPrChange>
          </w:rPr>
          <w:delText>facts</w:delText>
        </w:r>
        <w:r w:rsidR="00D7619F" w:rsidRPr="009C51B2" w:rsidDel="00E66362">
          <w:rPr>
            <w:rFonts w:asciiTheme="majorBidi" w:hAnsiTheme="majorBidi" w:cstheme="majorBidi"/>
            <w:highlight w:val="blue"/>
            <w:rPrChange w:id="1631" w:author="Samane Shahpouri" w:date="2024-05-19T17:32:00Z" w16du:dateUtc="2024-05-19T15:32:00Z">
              <w:rPr/>
            </w:rPrChange>
          </w:rPr>
          <w:delText xml:space="preserve"> on clinical outcomes.</w:delText>
        </w:r>
      </w:del>
    </w:p>
    <w:p w14:paraId="3A606A8C" w14:textId="1A8EF2BB" w:rsidR="00410C36" w:rsidRPr="009C51B2" w:rsidDel="00C66FB1" w:rsidRDefault="00536F4E">
      <w:pPr>
        <w:rPr>
          <w:del w:id="1632" w:author="Samane Shahpouri" w:date="2024-05-17T22:29:00Z" w16du:dateUtc="2024-05-17T20:29:00Z"/>
          <w:rFonts w:asciiTheme="majorBidi" w:hAnsiTheme="majorBidi" w:cstheme="majorBidi"/>
          <w:sz w:val="24"/>
          <w:szCs w:val="24"/>
          <w:rPrChange w:id="1633" w:author="Samane Shahpouri" w:date="2024-05-19T17:32:00Z" w16du:dateUtc="2024-05-19T15:32:00Z">
            <w:rPr>
              <w:del w:id="1634" w:author="Samane Shahpouri" w:date="2024-05-17T22:29:00Z" w16du:dateUtc="2024-05-17T20:29:00Z"/>
            </w:rPr>
          </w:rPrChange>
        </w:rPr>
        <w:pPrChange w:id="1635" w:author="Samane Shahpouri" w:date="2024-05-13T08:52:00Z" w16du:dateUtc="2024-05-13T06:52:00Z">
          <w:pPr>
            <w:jc w:val="both"/>
          </w:pPr>
        </w:pPrChange>
      </w:pPr>
      <w:del w:id="1636" w:author="Samane Shahpouri" w:date="2024-05-15T11:55:00Z" w16du:dateUtc="2024-05-15T09:55:00Z">
        <w:r w:rsidRPr="009C51B2" w:rsidDel="00E66362">
          <w:rPr>
            <w:rFonts w:asciiTheme="majorBidi" w:hAnsiTheme="majorBidi" w:cstheme="majorBidi"/>
            <w:sz w:val="24"/>
            <w:szCs w:val="24"/>
            <w:highlight w:val="blue"/>
            <w:rPrChange w:id="1637" w:author="Samane Shahpouri" w:date="2024-05-19T17:32:00Z" w16du:dateUtc="2024-05-19T15:32:00Z">
              <w:rPr/>
            </w:rPrChange>
          </w:rPr>
          <w:delText>Integration into CT or MRI is necessary for quantitatively accurate and visually readable PET images. ASC</w:delText>
        </w:r>
      </w:del>
      <w:ins w:id="1638" w:author="Isaac Shiri Lord" w:date="2024-05-12T18:26:00Z">
        <w:del w:id="1639" w:author="Samane Shahpouri" w:date="2024-05-15T11:55:00Z" w16du:dateUtc="2024-05-15T09:55:00Z">
          <w:r w:rsidR="002958BD" w:rsidRPr="009C51B2" w:rsidDel="00E66362">
            <w:rPr>
              <w:rFonts w:asciiTheme="majorBidi" w:hAnsiTheme="majorBidi" w:cstheme="majorBidi"/>
              <w:sz w:val="24"/>
              <w:szCs w:val="24"/>
              <w:highlight w:val="blue"/>
              <w:rPrChange w:id="1640" w:author="Samane Shahpouri" w:date="2024-05-19T17:32:00Z" w16du:dateUtc="2024-05-19T15:32:00Z">
                <w:rPr/>
              </w:rPrChange>
            </w:rPr>
            <w:delText>s</w:delText>
          </w:r>
        </w:del>
      </w:ins>
      <w:del w:id="1641" w:author="Samane Shahpouri" w:date="2024-05-15T11:55:00Z" w16du:dateUtc="2024-05-15T09:55:00Z">
        <w:r w:rsidRPr="009C51B2" w:rsidDel="00E66362">
          <w:rPr>
            <w:rFonts w:asciiTheme="majorBidi" w:hAnsiTheme="majorBidi" w:cstheme="majorBidi"/>
            <w:sz w:val="24"/>
            <w:szCs w:val="24"/>
            <w:highlight w:val="blue"/>
            <w:rPrChange w:id="1642" w:author="Samane Shahpouri" w:date="2024-05-19T17:32:00Z" w16du:dateUtc="2024-05-19T15:32:00Z">
              <w:rPr/>
            </w:rPrChange>
          </w:rPr>
          <w:delText xml:space="preserve"> are required </w:delText>
        </w:r>
        <w:r w:rsidR="00A25658" w:rsidRPr="009C51B2" w:rsidDel="00E66362">
          <w:rPr>
            <w:rFonts w:asciiTheme="majorBidi" w:hAnsiTheme="majorBidi" w:cstheme="majorBidi"/>
            <w:sz w:val="24"/>
            <w:szCs w:val="24"/>
            <w:highlight w:val="blue"/>
            <w:rPrChange w:id="1643" w:author="Samane Shahpouri" w:date="2024-05-19T17:32:00Z" w16du:dateUtc="2024-05-19T15:32:00Z">
              <w:rPr/>
            </w:rPrChange>
          </w:rPr>
          <w:delText>to make PET images that are both quantitatively</w:delText>
        </w:r>
        <w:r w:rsidRPr="009C51B2" w:rsidDel="00E66362">
          <w:rPr>
            <w:rFonts w:asciiTheme="majorBidi" w:hAnsiTheme="majorBidi" w:cstheme="majorBidi"/>
            <w:sz w:val="24"/>
            <w:szCs w:val="24"/>
            <w:highlight w:val="blue"/>
            <w:rPrChange w:id="1644" w:author="Samane Shahpouri" w:date="2024-05-19T17:32:00Z" w16du:dateUtc="2024-05-19T15:32:00Z">
              <w:rPr/>
            </w:rPrChange>
          </w:rPr>
          <w:delText xml:space="preserve"> accurate and </w:delText>
        </w:r>
        <w:r w:rsidR="00A25658" w:rsidRPr="009C51B2" w:rsidDel="00E66362">
          <w:rPr>
            <w:rFonts w:asciiTheme="majorBidi" w:hAnsiTheme="majorBidi" w:cstheme="majorBidi"/>
            <w:sz w:val="24"/>
            <w:szCs w:val="24"/>
            <w:highlight w:val="blue"/>
            <w:rPrChange w:id="1645" w:author="Samane Shahpouri" w:date="2024-05-19T17:32:00Z" w16du:dateUtc="2024-05-19T15:32:00Z">
              <w:rPr/>
            </w:rPrChange>
          </w:rPr>
          <w:delText>easy to</w:delText>
        </w:r>
      </w:del>
      <w:ins w:id="1646" w:author="Isaac Shiri Lord" w:date="2024-05-12T18:25:00Z">
        <w:del w:id="1647" w:author="Samane Shahpouri" w:date="2024-05-15T11:55:00Z" w16du:dateUtc="2024-05-15T09:55:00Z">
          <w:r w:rsidR="002958BD" w:rsidRPr="009C51B2" w:rsidDel="00E66362">
            <w:rPr>
              <w:rFonts w:asciiTheme="majorBidi" w:hAnsiTheme="majorBidi" w:cstheme="majorBidi"/>
              <w:sz w:val="24"/>
              <w:szCs w:val="24"/>
              <w:highlight w:val="blue"/>
              <w:rPrChange w:id="1648" w:author="Samane Shahpouri" w:date="2024-05-19T17:32:00Z" w16du:dateUtc="2024-05-19T15:32:00Z">
                <w:rPr/>
              </w:rPrChange>
            </w:rPr>
            <w:delText>quantitatively a</w:delText>
          </w:r>
        </w:del>
      </w:ins>
      <w:ins w:id="1649" w:author="Isaac Shiri Lord" w:date="2024-05-12T18:26:00Z">
        <w:del w:id="1650" w:author="Samane Shahpouri" w:date="2024-05-15T11:55:00Z" w16du:dateUtc="2024-05-15T09:55:00Z">
          <w:r w:rsidR="002958BD" w:rsidRPr="009C51B2" w:rsidDel="00E66362">
            <w:rPr>
              <w:rFonts w:asciiTheme="majorBidi" w:hAnsiTheme="majorBidi" w:cstheme="majorBidi"/>
              <w:sz w:val="24"/>
              <w:szCs w:val="24"/>
              <w:highlight w:val="blue"/>
              <w:rPrChange w:id="1651" w:author="Samane Shahpouri" w:date="2024-05-19T17:32:00Z" w16du:dateUtc="2024-05-19T15:32:00Z">
                <w:rPr/>
              </w:rPrChange>
            </w:rPr>
            <w:delText>ccurate and easily</w:delText>
          </w:r>
        </w:del>
      </w:ins>
      <w:del w:id="1652" w:author="Samane Shahpouri" w:date="2024-05-15T11:55:00Z" w16du:dateUtc="2024-05-15T09:55:00Z">
        <w:r w:rsidR="00A25658" w:rsidRPr="009C51B2" w:rsidDel="00E66362">
          <w:rPr>
            <w:rFonts w:asciiTheme="majorBidi" w:hAnsiTheme="majorBidi" w:cstheme="majorBidi"/>
            <w:sz w:val="24"/>
            <w:szCs w:val="24"/>
            <w:highlight w:val="blue"/>
            <w:rPrChange w:id="1653" w:author="Samane Shahpouri" w:date="2024-05-19T17:32:00Z" w16du:dateUtc="2024-05-19T15:32:00Z">
              <w:rPr/>
            </w:rPrChange>
          </w:rPr>
          <w:delText xml:space="preserve"> read </w:delText>
        </w:r>
        <w:r w:rsidRPr="009C51B2" w:rsidDel="00E66362">
          <w:rPr>
            <w:rFonts w:asciiTheme="majorBidi" w:hAnsiTheme="majorBidi" w:cstheme="majorBidi"/>
            <w:sz w:val="24"/>
            <w:szCs w:val="24"/>
            <w:highlight w:val="blue"/>
            <w:rPrChange w:id="1654" w:author="Samane Shahpouri" w:date="2024-05-19T17:32:00Z" w16du:dateUtc="2024-05-19T15:32:00Z">
              <w:rPr/>
            </w:rPrChange>
          </w:rPr>
          <w:delText xml:space="preserve">visually </w:delText>
        </w:r>
      </w:del>
      <w:customXmlDelRangeStart w:id="1655" w:author="Samane Shahpouri" w:date="2024-05-15T11:55:00Z"/>
      <w:sdt>
        <w:sdtPr>
          <w:rPr>
            <w:rFonts w:asciiTheme="majorBidi" w:hAnsiTheme="majorBidi" w:cstheme="majorBidi"/>
            <w:color w:val="000000"/>
            <w:sz w:val="24"/>
            <w:szCs w:val="24"/>
            <w:highlight w:val="blue"/>
            <w:rPrChange w:id="1656"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NjU2Mzc2NjYtMjMxYy00OGY1LWJkZjEtNTY2ZjlmNjkxY2FmIiwicHJvcGVydGllcyI6eyJub3RlSW5kZXgiOjB9LCJpc0VkaXRlZCI6ZmFsc2UsIm1hbnVhbE92ZXJyaWRlIjp7ImlzTWFudWFsbHlPdmVycmlkZGVuIjpmYWxzZSwiY2l0ZXByb2NUZXh0IjoiKDIxLDQ2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customXmlDelRangeEnd w:id="1655"/>
          <w:del w:id="1657" w:author="Samane Shahpouri" w:date="2024-05-15T11:55:00Z" w16du:dateUtc="2024-05-15T09:55:00Z">
            <w:r w:rsidR="005C650F" w:rsidRPr="00C21B46" w:rsidDel="00E66362">
              <w:rPr>
                <w:rFonts w:asciiTheme="majorBidi" w:hAnsiTheme="majorBidi" w:cstheme="majorBidi"/>
                <w:color w:val="000000"/>
                <w:sz w:val="24"/>
                <w:szCs w:val="24"/>
                <w:highlight w:val="blue"/>
                <w:rPrChange w:id="1658" w:author="Samane Shahpouri" w:date="2024-05-19T17:37:00Z" w16du:dateUtc="2024-05-19T15:37:00Z">
                  <w:rPr>
                    <w:color w:val="000000"/>
                  </w:rPr>
                </w:rPrChange>
              </w:rPr>
              <w:delText>(13,43)</w:delText>
            </w:r>
          </w:del>
          <w:customXmlDelRangeStart w:id="1659" w:author="Samane Shahpouri" w:date="2024-05-15T11:55:00Z"/>
        </w:sdtContent>
      </w:sdt>
      <w:customXmlDelRangeEnd w:id="1659"/>
      <w:del w:id="1660" w:author="Samane Shahpouri" w:date="2024-05-15T11:55:00Z" w16du:dateUtc="2024-05-15T09:55:00Z">
        <w:r w:rsidR="00A25658" w:rsidRPr="009C51B2" w:rsidDel="00E66362">
          <w:rPr>
            <w:rFonts w:asciiTheme="majorBidi" w:hAnsiTheme="majorBidi" w:cstheme="majorBidi"/>
            <w:sz w:val="24"/>
            <w:szCs w:val="24"/>
            <w:highlight w:val="blue"/>
            <w:rPrChange w:id="1661" w:author="Samane Shahpouri" w:date="2024-05-19T17:32:00Z" w16du:dateUtc="2024-05-19T15:32:00Z">
              <w:rPr/>
            </w:rPrChange>
          </w:rPr>
          <w:delText>.</w:delText>
        </w:r>
        <w:r w:rsidR="00D7619F" w:rsidRPr="009C51B2" w:rsidDel="00E66362">
          <w:rPr>
            <w:rFonts w:asciiTheme="majorBidi" w:hAnsiTheme="majorBidi" w:cstheme="majorBidi"/>
            <w:sz w:val="24"/>
            <w:szCs w:val="24"/>
            <w:highlight w:val="blue"/>
            <w:rPrChange w:id="1662" w:author="Samane Shahpouri" w:date="2024-05-19T17:32:00Z" w16du:dateUtc="2024-05-19T15:32:00Z">
              <w:rPr/>
            </w:rPrChange>
          </w:rPr>
          <w:delText xml:space="preserve"> Typically, an unenhanced, low-dose CT scan is conducted alongside PET/CT scans for ASC, and occasionally, a diagnostic CT scan with a contrast agent may serve the same function </w:delText>
        </w:r>
      </w:del>
      <w:customXmlDelRangeStart w:id="1663" w:author="Samane Shahpouri" w:date="2024-05-15T11:55:00Z"/>
      <w:sdt>
        <w:sdtPr>
          <w:rPr>
            <w:rFonts w:asciiTheme="majorBidi" w:hAnsiTheme="majorBidi" w:cstheme="majorBidi"/>
            <w:color w:val="000000"/>
            <w:sz w:val="24"/>
            <w:szCs w:val="24"/>
            <w:highlight w:val="blue"/>
            <w:rPrChange w:id="1664"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ODBjOTZlMjEtYTljZi00Mzc0LThiMTUtYTZmNjgzMzJhZGI5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customXmlDelRangeEnd w:id="1663"/>
          <w:del w:id="1665" w:author="Samane Shahpouri" w:date="2024-05-15T11:55:00Z" w16du:dateUtc="2024-05-15T09:55:00Z">
            <w:r w:rsidR="005C650F" w:rsidRPr="00C21B46" w:rsidDel="00E66362">
              <w:rPr>
                <w:rFonts w:asciiTheme="majorBidi" w:hAnsiTheme="majorBidi" w:cstheme="majorBidi"/>
                <w:color w:val="000000"/>
                <w:sz w:val="24"/>
                <w:szCs w:val="24"/>
                <w:highlight w:val="blue"/>
                <w:rPrChange w:id="1666" w:author="Samane Shahpouri" w:date="2024-05-19T17:37:00Z" w16du:dateUtc="2024-05-19T15:37:00Z">
                  <w:rPr>
                    <w:color w:val="000000"/>
                  </w:rPr>
                </w:rPrChange>
              </w:rPr>
              <w:delText>(44,45)</w:delText>
            </w:r>
          </w:del>
          <w:customXmlDelRangeStart w:id="1667" w:author="Samane Shahpouri" w:date="2024-05-15T11:55:00Z"/>
        </w:sdtContent>
      </w:sdt>
      <w:customXmlDelRangeEnd w:id="1667"/>
      <w:del w:id="1668" w:author="Samane Shahpouri" w:date="2024-05-15T11:55:00Z" w16du:dateUtc="2024-05-15T09:55:00Z">
        <w:r w:rsidR="00A25658" w:rsidRPr="009C51B2" w:rsidDel="00E66362">
          <w:rPr>
            <w:rFonts w:asciiTheme="majorBidi" w:hAnsiTheme="majorBidi" w:cstheme="majorBidi"/>
            <w:sz w:val="24"/>
            <w:szCs w:val="24"/>
            <w:highlight w:val="blue"/>
            <w:rPrChange w:id="1669" w:author="Samane Shahpouri" w:date="2024-05-19T17:32:00Z" w16du:dateUtc="2024-05-19T15:32:00Z">
              <w:rPr/>
            </w:rPrChange>
          </w:rPr>
          <w:delText>.</w:delText>
        </w:r>
        <w:r w:rsidR="00D7619F" w:rsidRPr="009C51B2" w:rsidDel="00E66362">
          <w:rPr>
            <w:rFonts w:asciiTheme="majorBidi" w:hAnsiTheme="majorBidi" w:cstheme="majorBidi"/>
            <w:sz w:val="24"/>
            <w:szCs w:val="24"/>
            <w:highlight w:val="blue"/>
            <w:rPrChange w:id="1670" w:author="Samane Shahpouri" w:date="2024-05-19T17:32:00Z" w16du:dateUtc="2024-05-19T15:32:00Z">
              <w:rPr/>
            </w:rPrChange>
          </w:rPr>
          <w:delText xml:space="preserve"> </w:delText>
        </w:r>
      </w:del>
      <w:del w:id="1671" w:author="Samane Shahpouri" w:date="2024-05-15T06:37:00Z" w16du:dateUtc="2024-05-15T04:37:00Z">
        <w:r w:rsidR="00D7619F" w:rsidRPr="009C51B2" w:rsidDel="00B21A6E">
          <w:rPr>
            <w:rFonts w:asciiTheme="majorBidi" w:hAnsiTheme="majorBidi" w:cstheme="majorBidi"/>
            <w:sz w:val="24"/>
            <w:szCs w:val="24"/>
            <w:highlight w:val="blue"/>
            <w:rPrChange w:id="1672" w:author="Samane Shahpouri" w:date="2024-05-19T17:32:00Z" w16du:dateUtc="2024-05-19T15:32:00Z">
              <w:rPr/>
            </w:rPrChange>
          </w:rPr>
          <w:delText xml:space="preserve">Elimination of the CT component could be particularly beneficial for patients requiring repeated PET/CT scans, notably </w:delText>
        </w:r>
        <w:r w:rsidR="00207303" w:rsidRPr="009C51B2" w:rsidDel="00B21A6E">
          <w:rPr>
            <w:rFonts w:asciiTheme="majorBidi" w:hAnsiTheme="majorBidi" w:cstheme="majorBidi"/>
            <w:sz w:val="24"/>
            <w:szCs w:val="24"/>
            <w:highlight w:val="blue"/>
            <w:rPrChange w:id="1673" w:author="Samane Shahpouri" w:date="2024-05-19T17:32:00Z" w16du:dateUtc="2024-05-19T15:32:00Z">
              <w:rPr/>
            </w:rPrChange>
          </w:rPr>
          <w:delText>paediatric</w:delText>
        </w:r>
        <w:r w:rsidR="00D7619F" w:rsidRPr="009C51B2" w:rsidDel="00B21A6E">
          <w:rPr>
            <w:rFonts w:asciiTheme="majorBidi" w:hAnsiTheme="majorBidi" w:cstheme="majorBidi"/>
            <w:sz w:val="24"/>
            <w:szCs w:val="24"/>
            <w:highlight w:val="blue"/>
            <w:rPrChange w:id="1674" w:author="Samane Shahpouri" w:date="2024-05-19T17:32:00Z" w16du:dateUtc="2024-05-19T15:32:00Z">
              <w:rPr/>
            </w:rPrChange>
          </w:rPr>
          <w:delText xml:space="preserve"> patients, as even marginal reductions in cumulative radiation exposure are of significance</w:delText>
        </w:r>
      </w:del>
      <w:ins w:id="1675" w:author="Isaac Shiri Lord" w:date="2024-05-12T18:30:00Z">
        <w:del w:id="1676" w:author="Samane Shahpouri" w:date="2024-05-15T06:37:00Z" w16du:dateUtc="2024-05-15T04:37:00Z">
          <w:r w:rsidR="00936DED" w:rsidRPr="009C51B2" w:rsidDel="00B21A6E">
            <w:rPr>
              <w:rFonts w:asciiTheme="majorBidi" w:hAnsiTheme="majorBidi" w:cstheme="majorBidi"/>
              <w:sz w:val="24"/>
              <w:szCs w:val="24"/>
              <w:highlight w:val="blue"/>
              <w:rPrChange w:id="1677" w:author="Samane Shahpouri" w:date="2024-05-19T17:32:00Z" w16du:dateUtc="2024-05-19T15:32:00Z">
                <w:rPr/>
              </w:rPrChange>
            </w:rPr>
            <w:delText>ng the CT component could be particularly beneficial for patients requiring repeated PET/CT scans, notably pediatric patients, as even marginal reductions in cumulative radiation exposure are significant</w:delText>
          </w:r>
        </w:del>
      </w:ins>
      <w:del w:id="1678" w:author="Samane Shahpouri" w:date="2024-05-15T06:37:00Z" w16du:dateUtc="2024-05-15T04:37:00Z">
        <w:r w:rsidR="00D7619F" w:rsidRPr="009C51B2" w:rsidDel="00B21A6E">
          <w:rPr>
            <w:rFonts w:asciiTheme="majorBidi" w:hAnsiTheme="majorBidi" w:cstheme="majorBidi"/>
            <w:sz w:val="24"/>
            <w:szCs w:val="24"/>
            <w:highlight w:val="blue"/>
            <w:rPrChange w:id="1679" w:author="Samane Shahpouri" w:date="2024-05-19T17:32:00Z" w16du:dateUtc="2024-05-19T15:32:00Z">
              <w:rPr/>
            </w:rPrChange>
          </w:rPr>
          <w:delText xml:space="preserve"> </w:delText>
        </w:r>
      </w:del>
      <w:customXmlDelRangeStart w:id="1680" w:author="Samane Shahpouri" w:date="2024-05-15T06:37:00Z"/>
      <w:sdt>
        <w:sdtPr>
          <w:rPr>
            <w:rFonts w:asciiTheme="majorBidi" w:hAnsiTheme="majorBidi" w:cstheme="majorBidi"/>
            <w:color w:val="000000"/>
            <w:sz w:val="24"/>
            <w:szCs w:val="24"/>
            <w:highlight w:val="blue"/>
            <w:rPrChange w:id="1681"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ZmU0MzQ2NDAtNTcyNy00ZjhhLTkwMjctYzA5NGMxMzk5Yzlk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customXmlDelRangeEnd w:id="1680"/>
          <w:del w:id="1682" w:author="Samane Shahpouri" w:date="2024-05-15T06:37:00Z" w16du:dateUtc="2024-05-15T04:37:00Z">
            <w:r w:rsidR="005C650F" w:rsidRPr="00C21B46" w:rsidDel="00B21A6E">
              <w:rPr>
                <w:rFonts w:asciiTheme="majorBidi" w:hAnsiTheme="majorBidi" w:cstheme="majorBidi"/>
                <w:color w:val="000000"/>
                <w:sz w:val="24"/>
                <w:szCs w:val="24"/>
                <w:highlight w:val="blue"/>
                <w:rPrChange w:id="1683" w:author="Samane Shahpouri" w:date="2024-05-19T17:37:00Z" w16du:dateUtc="2024-05-19T15:37:00Z">
                  <w:rPr>
                    <w:color w:val="000000"/>
                  </w:rPr>
                </w:rPrChange>
              </w:rPr>
              <w:delText>(46,47)</w:delText>
            </w:r>
          </w:del>
          <w:customXmlDelRangeStart w:id="1684" w:author="Samane Shahpouri" w:date="2024-05-15T06:37:00Z"/>
        </w:sdtContent>
      </w:sdt>
      <w:customXmlDelRangeEnd w:id="1684"/>
      <w:del w:id="1685" w:author="Samane Shahpouri" w:date="2024-05-15T06:37:00Z" w16du:dateUtc="2024-05-15T04:37:00Z">
        <w:r w:rsidR="00A25658" w:rsidRPr="009C51B2" w:rsidDel="00B21A6E">
          <w:rPr>
            <w:rFonts w:asciiTheme="majorBidi" w:hAnsiTheme="majorBidi" w:cstheme="majorBidi"/>
            <w:sz w:val="24"/>
            <w:szCs w:val="24"/>
            <w:highlight w:val="blue"/>
            <w:rPrChange w:id="1686" w:author="Samane Shahpouri" w:date="2024-05-19T17:32:00Z" w16du:dateUtc="2024-05-19T15:32:00Z">
              <w:rPr/>
            </w:rPrChange>
          </w:rPr>
          <w:delText>.</w:delText>
        </w:r>
      </w:del>
    </w:p>
    <w:p w14:paraId="354BBB9B" w14:textId="27DB84BF" w:rsidR="00D7619F" w:rsidRPr="009C51B2" w:rsidDel="00B21A6E" w:rsidRDefault="00D7619F">
      <w:pPr>
        <w:rPr>
          <w:del w:id="1687" w:author="Samane Shahpouri" w:date="2024-05-15T06:37:00Z" w16du:dateUtc="2024-05-15T04:37:00Z"/>
          <w:rFonts w:asciiTheme="majorBidi" w:hAnsiTheme="majorBidi" w:cstheme="majorBidi"/>
          <w:sz w:val="24"/>
          <w:szCs w:val="24"/>
          <w:rPrChange w:id="1688" w:author="Samane Shahpouri" w:date="2024-05-19T17:32:00Z" w16du:dateUtc="2024-05-19T15:32:00Z">
            <w:rPr>
              <w:del w:id="1689" w:author="Samane Shahpouri" w:date="2024-05-15T06:37:00Z" w16du:dateUtc="2024-05-15T04:37:00Z"/>
            </w:rPr>
          </w:rPrChange>
        </w:rPr>
        <w:pPrChange w:id="1690" w:author="Samane Shahpouri" w:date="2024-05-13T08:52:00Z" w16du:dateUtc="2024-05-13T06:52:00Z">
          <w:pPr>
            <w:jc w:val="both"/>
          </w:pPr>
        </w:pPrChange>
      </w:pPr>
      <w:del w:id="1691" w:author="Samane Shahpouri" w:date="2024-05-15T06:48:00Z" w16du:dateUtc="2024-05-15T04:48:00Z">
        <w:r w:rsidRPr="009C51B2" w:rsidDel="00701367">
          <w:rPr>
            <w:rFonts w:asciiTheme="majorBidi" w:hAnsiTheme="majorBidi" w:cstheme="majorBidi"/>
            <w:sz w:val="24"/>
            <w:szCs w:val="24"/>
            <w:rPrChange w:id="1692" w:author="Samane Shahpouri" w:date="2024-05-19T17:32:00Z" w16du:dateUtc="2024-05-19T15:32:00Z">
              <w:rPr/>
            </w:rPrChange>
          </w:rPr>
          <w:delText>The integration of CT</w:delText>
        </w:r>
        <w:r w:rsidR="00941F63" w:rsidRPr="009C51B2" w:rsidDel="00701367">
          <w:rPr>
            <w:rFonts w:asciiTheme="majorBidi" w:hAnsiTheme="majorBidi" w:cstheme="majorBidi"/>
            <w:sz w:val="24"/>
            <w:szCs w:val="24"/>
            <w:rPrChange w:id="1693" w:author="Samane Shahpouri" w:date="2024-05-19T17:32:00Z" w16du:dateUtc="2024-05-19T15:32:00Z">
              <w:rPr/>
            </w:rPrChange>
          </w:rPr>
          <w:delText xml:space="preserve"> </w:delText>
        </w:r>
        <w:r w:rsidRPr="009C51B2" w:rsidDel="00701367">
          <w:rPr>
            <w:rFonts w:asciiTheme="majorBidi" w:hAnsiTheme="majorBidi" w:cstheme="majorBidi"/>
            <w:sz w:val="24"/>
            <w:szCs w:val="24"/>
            <w:rPrChange w:id="1694" w:author="Samane Shahpouri" w:date="2024-05-19T17:32:00Z" w16du:dateUtc="2024-05-19T15:32:00Z">
              <w:rPr/>
            </w:rPrChange>
          </w:rPr>
          <w:delText xml:space="preserve">in PET/CT imaging, while invaluable for </w:delText>
        </w:r>
        <w:r w:rsidR="00941F63" w:rsidRPr="009C51B2" w:rsidDel="00701367">
          <w:rPr>
            <w:rFonts w:asciiTheme="majorBidi" w:hAnsiTheme="majorBidi" w:cstheme="majorBidi"/>
            <w:sz w:val="24"/>
            <w:szCs w:val="24"/>
            <w:rPrChange w:id="1695" w:author="Samane Shahpouri" w:date="2024-05-19T17:32:00Z" w16du:dateUtc="2024-05-19T15:32:00Z">
              <w:rPr/>
            </w:rPrChange>
          </w:rPr>
          <w:delText>AC</w:delText>
        </w:r>
        <w:r w:rsidRPr="009C51B2" w:rsidDel="00701367">
          <w:rPr>
            <w:rFonts w:asciiTheme="majorBidi" w:hAnsiTheme="majorBidi" w:cstheme="majorBidi"/>
            <w:sz w:val="24"/>
            <w:szCs w:val="24"/>
            <w:rPrChange w:id="1696" w:author="Samane Shahpouri" w:date="2024-05-19T17:32:00Z" w16du:dateUtc="2024-05-19T15:32:00Z">
              <w:rPr/>
            </w:rPrChange>
          </w:rPr>
          <w:delText xml:space="preserve"> and precise anatomical localization, significantly contributes to the total </w:delText>
        </w:r>
        <w:r w:rsidR="00A25658" w:rsidRPr="009C51B2" w:rsidDel="00701367">
          <w:rPr>
            <w:rFonts w:asciiTheme="majorBidi" w:hAnsiTheme="majorBidi" w:cstheme="majorBidi"/>
            <w:sz w:val="24"/>
            <w:szCs w:val="24"/>
            <w:rPrChange w:id="1697" w:author="Samane Shahpouri" w:date="2024-05-19T17:32:00Z" w16du:dateUtc="2024-05-19T15:32:00Z">
              <w:rPr/>
            </w:rPrChange>
          </w:rPr>
          <w:delText>ionising</w:delText>
        </w:r>
        <w:r w:rsidRPr="009C51B2" w:rsidDel="00701367">
          <w:rPr>
            <w:rFonts w:asciiTheme="majorBidi" w:hAnsiTheme="majorBidi" w:cstheme="majorBidi"/>
            <w:sz w:val="24"/>
            <w:szCs w:val="24"/>
            <w:rPrChange w:id="1698" w:author="Samane Shahpouri" w:date="2024-05-19T17:32:00Z" w16du:dateUtc="2024-05-19T15:32:00Z">
              <w:rPr/>
            </w:rPrChange>
          </w:rPr>
          <w:delText xml:space="preserve"> </w:delText>
        </w:r>
      </w:del>
      <w:ins w:id="1699" w:author="Isaac Shiri Lord" w:date="2024-05-12T18:30:00Z">
        <w:del w:id="1700" w:author="Samane Shahpouri" w:date="2024-05-15T06:48:00Z" w16du:dateUtc="2024-05-15T04:48:00Z">
          <w:r w:rsidR="00936DED" w:rsidRPr="009C51B2" w:rsidDel="00701367">
            <w:rPr>
              <w:rFonts w:asciiTheme="majorBidi" w:hAnsiTheme="majorBidi" w:cstheme="majorBidi"/>
              <w:sz w:val="24"/>
              <w:szCs w:val="24"/>
              <w:rPrChange w:id="1701" w:author="Samane Shahpouri" w:date="2024-05-19T17:32:00Z" w16du:dateUtc="2024-05-19T15:32:00Z">
                <w:rPr/>
              </w:rPrChange>
            </w:rPr>
            <w:delText xml:space="preserve">ionizing </w:delText>
          </w:r>
        </w:del>
      </w:ins>
      <w:del w:id="1702" w:author="Samane Shahpouri" w:date="2024-05-15T06:48:00Z" w16du:dateUtc="2024-05-15T04:48:00Z">
        <w:r w:rsidRPr="009C51B2" w:rsidDel="00701367">
          <w:rPr>
            <w:rFonts w:asciiTheme="majorBidi" w:hAnsiTheme="majorBidi" w:cstheme="majorBidi"/>
            <w:sz w:val="24"/>
            <w:szCs w:val="24"/>
            <w:rPrChange w:id="1703" w:author="Samane Shahpouri" w:date="2024-05-19T17:32:00Z" w16du:dateUtc="2024-05-19T15:32:00Z">
              <w:rPr/>
            </w:rPrChange>
          </w:rPr>
          <w:delText xml:space="preserve">radiation dose received by </w:delText>
        </w:r>
        <w:r w:rsidR="007E2341" w:rsidRPr="009C51B2" w:rsidDel="00701367">
          <w:rPr>
            <w:rFonts w:asciiTheme="majorBidi" w:hAnsiTheme="majorBidi" w:cstheme="majorBidi"/>
            <w:sz w:val="24"/>
            <w:szCs w:val="24"/>
            <w:rPrChange w:id="1704" w:author="Samane Shahpouri" w:date="2024-05-19T17:32:00Z" w16du:dateUtc="2024-05-19T15:32:00Z">
              <w:rPr/>
            </w:rPrChange>
          </w:rPr>
          <w:delText>patients.</w:delText>
        </w:r>
        <w:r w:rsidRPr="009C51B2" w:rsidDel="00701367">
          <w:rPr>
            <w:rFonts w:asciiTheme="majorBidi" w:hAnsiTheme="majorBidi" w:cstheme="majorBidi"/>
            <w:sz w:val="24"/>
            <w:szCs w:val="24"/>
            <w:rPrChange w:id="1705" w:author="Samane Shahpouri" w:date="2024-05-19T17:32:00Z" w16du:dateUtc="2024-05-19T15:32:00Z">
              <w:rPr/>
            </w:rPrChange>
          </w:rPr>
          <w:delText xml:space="preserve"> Innovations such as long axial field of view (LAFOV) total-body PET scanners have markedly improved image resolution and quantification while reducing the need for high radiopharmaceutical doses</w:delText>
        </w:r>
        <w:r w:rsidR="007D66C1" w:rsidRPr="009C51B2" w:rsidDel="00701367">
          <w:rPr>
            <w:rFonts w:asciiTheme="majorBidi" w:hAnsiTheme="majorBidi" w:cstheme="majorBidi"/>
            <w:sz w:val="24"/>
            <w:szCs w:val="24"/>
            <w:rPrChange w:id="1706" w:author="Samane Shahpouri" w:date="2024-05-19T17:32:00Z" w16du:dateUtc="2024-05-19T15:32:00Z">
              <w:rPr/>
            </w:rPrChange>
          </w:rPr>
          <w:delText xml:space="preserve"> </w:delText>
        </w:r>
      </w:del>
      <w:customXmlDelRangeStart w:id="1707" w:author="Samane Shahpouri" w:date="2024-05-15T06:48:00Z"/>
      <w:sdt>
        <w:sdtPr>
          <w:rPr>
            <w:rFonts w:asciiTheme="majorBidi" w:hAnsiTheme="majorBidi" w:cstheme="majorBidi"/>
            <w:color w:val="000000"/>
            <w:sz w:val="24"/>
            <w:szCs w:val="24"/>
            <w:rPrChange w:id="1708" w:author="Samane Shahpouri" w:date="2024-05-19T17:37:00Z" w16du:dateUtc="2024-05-19T15:37:00Z">
              <w:rPr>
                <w:rFonts w:asciiTheme="majorBidi" w:hAnsiTheme="majorBidi" w:cstheme="majorBidi"/>
                <w:color w:val="000000"/>
              </w:rPr>
            </w:rPrChange>
          </w:rPr>
          <w:tag w:val="MENDELEY_CITATION_v3_eyJjaXRhdGlvbklEIjoiTUVOREVMRVlfQ0lUQVRJT05fYTI5N2MzYzYtYzkzNy00OTU2LWJhYjAtZWM2YjI5MGRlYzIy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
          <w:id w:val="206458010"/>
          <w:placeholder>
            <w:docPart w:val="DefaultPlaceholder_-1854013440"/>
          </w:placeholder>
        </w:sdtPr>
        <w:sdtContent>
          <w:customXmlDelRangeEnd w:id="1707"/>
          <w:del w:id="1709" w:author="Samane Shahpouri" w:date="2024-05-15T06:48:00Z" w16du:dateUtc="2024-05-15T04:48:00Z">
            <w:r w:rsidR="005C650F" w:rsidRPr="00C21B46" w:rsidDel="00701367">
              <w:rPr>
                <w:rFonts w:asciiTheme="majorBidi" w:hAnsiTheme="majorBidi" w:cstheme="majorBidi"/>
                <w:color w:val="000000"/>
                <w:sz w:val="24"/>
                <w:szCs w:val="24"/>
                <w:rPrChange w:id="1710" w:author="Samane Shahpouri" w:date="2024-05-19T17:37:00Z" w16du:dateUtc="2024-05-19T15:37:00Z">
                  <w:rPr>
                    <w:color w:val="000000"/>
                  </w:rPr>
                </w:rPrChange>
              </w:rPr>
              <w:delText>(16–18,21,22)</w:delText>
            </w:r>
          </w:del>
          <w:customXmlDelRangeStart w:id="1711" w:author="Samane Shahpouri" w:date="2024-05-15T06:48:00Z"/>
        </w:sdtContent>
      </w:sdt>
      <w:customXmlDelRangeEnd w:id="1711"/>
      <w:del w:id="1712" w:author="Samane Shahpouri" w:date="2024-05-15T06:48:00Z" w16du:dateUtc="2024-05-15T04:48:00Z">
        <w:r w:rsidR="00A25658" w:rsidRPr="009C51B2" w:rsidDel="00701367">
          <w:rPr>
            <w:rFonts w:asciiTheme="majorBidi" w:hAnsiTheme="majorBidi" w:cstheme="majorBidi"/>
            <w:sz w:val="24"/>
            <w:szCs w:val="24"/>
            <w:rPrChange w:id="1713" w:author="Samane Shahpouri" w:date="2024-05-19T17:32:00Z" w16du:dateUtc="2024-05-19T15:32:00Z">
              <w:rPr/>
            </w:rPrChange>
          </w:rPr>
          <w:delText>.</w:delText>
        </w:r>
      </w:del>
      <w:del w:id="1714" w:author="Samane Shahpouri" w:date="2024-05-15T06:37:00Z" w16du:dateUtc="2024-05-15T04:37:00Z">
        <w:r w:rsidRPr="009C51B2" w:rsidDel="00B21A6E">
          <w:rPr>
            <w:rFonts w:asciiTheme="majorBidi" w:hAnsiTheme="majorBidi" w:cstheme="majorBidi"/>
            <w:sz w:val="24"/>
            <w:szCs w:val="24"/>
            <w:rPrChange w:id="1715" w:author="Samane Shahpouri" w:date="2024-05-19T17:32:00Z" w16du:dateUtc="2024-05-19T15:32:00Z">
              <w:rPr/>
            </w:rPrChange>
          </w:rPr>
          <w:delText xml:space="preserve"> Nonetheless, the aspiration for entirely CT-free PET imaging methodologies is driven by the imperative to diminish radiation exposure in vulnerable populations and during repeated examinations or longitudinal studies</w:delText>
        </w:r>
        <w:r w:rsidR="00A25658" w:rsidRPr="009C51B2" w:rsidDel="00B21A6E">
          <w:rPr>
            <w:rFonts w:asciiTheme="majorBidi" w:hAnsiTheme="majorBidi" w:cstheme="majorBidi"/>
            <w:sz w:val="24"/>
            <w:szCs w:val="24"/>
            <w:rPrChange w:id="1716" w:author="Samane Shahpouri" w:date="2024-05-19T17:32:00Z" w16du:dateUtc="2024-05-19T15:32:00Z">
              <w:rPr/>
            </w:rPrChange>
          </w:rPr>
          <w:delText xml:space="preserve"> </w:delText>
        </w:r>
      </w:del>
      <w:customXmlDelRangeStart w:id="1717" w:author="Samane Shahpouri" w:date="2024-05-15T06:37:00Z"/>
      <w:sdt>
        <w:sdtPr>
          <w:rPr>
            <w:rFonts w:asciiTheme="majorBidi" w:hAnsiTheme="majorBidi" w:cstheme="majorBidi"/>
            <w:color w:val="000000"/>
            <w:sz w:val="24"/>
            <w:szCs w:val="24"/>
            <w:rPrChange w:id="1718" w:author="Samane Shahpouri" w:date="2024-05-19T17:37:00Z" w16du:dateUtc="2024-05-19T15:37:00Z">
              <w:rPr>
                <w:rFonts w:asciiTheme="majorBidi" w:hAnsiTheme="majorBidi" w:cstheme="majorBidi"/>
                <w:color w:val="000000"/>
              </w:rPr>
            </w:rPrChange>
          </w:rPr>
          <w:tag w:val="MENDELEY_CITATION_v3_eyJjaXRhdGlvbklEIjoiTUVOREVMRVlfQ0lUQVRJT05fYjI5ZTQ3YWYtZTJkMC00NjljLTlmZDAtYTczMzg0ZTQ1ODUw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customXmlDelRangeEnd w:id="1717"/>
          <w:del w:id="1719" w:author="Samane Shahpouri" w:date="2024-05-15T06:37:00Z" w16du:dateUtc="2024-05-15T04:37:00Z">
            <w:r w:rsidR="005C650F" w:rsidRPr="00C21B46" w:rsidDel="00B21A6E">
              <w:rPr>
                <w:rFonts w:asciiTheme="majorBidi" w:hAnsiTheme="majorBidi" w:cstheme="majorBidi"/>
                <w:color w:val="000000"/>
                <w:sz w:val="24"/>
                <w:szCs w:val="24"/>
                <w:rPrChange w:id="1720" w:author="Samane Shahpouri" w:date="2024-05-19T17:37:00Z" w16du:dateUtc="2024-05-19T15:37:00Z">
                  <w:rPr>
                    <w:color w:val="000000"/>
                  </w:rPr>
                </w:rPrChange>
              </w:rPr>
              <w:delText>(48)</w:delText>
            </w:r>
          </w:del>
          <w:customXmlDelRangeStart w:id="1721" w:author="Samane Shahpouri" w:date="2024-05-15T06:37:00Z"/>
        </w:sdtContent>
      </w:sdt>
      <w:customXmlDelRangeEnd w:id="1721"/>
      <w:del w:id="1722" w:author="Samane Shahpouri" w:date="2024-05-15T06:37:00Z" w16du:dateUtc="2024-05-15T04:37:00Z">
        <w:r w:rsidR="00A25658" w:rsidRPr="009C51B2" w:rsidDel="00B21A6E">
          <w:rPr>
            <w:rFonts w:asciiTheme="majorBidi" w:hAnsiTheme="majorBidi" w:cstheme="majorBidi"/>
            <w:sz w:val="24"/>
            <w:szCs w:val="24"/>
            <w:rPrChange w:id="1723" w:author="Samane Shahpouri" w:date="2024-05-19T17:32:00Z" w16du:dateUtc="2024-05-19T15:32:00Z">
              <w:rPr/>
            </w:rPrChange>
          </w:rPr>
          <w:delText>.</w:delText>
        </w:r>
      </w:del>
    </w:p>
    <w:p w14:paraId="1879BCAE" w14:textId="030B3D9C" w:rsidR="00D7619F" w:rsidRPr="00FB1AFB" w:rsidRDefault="00D7619F" w:rsidP="00FB1AFB">
      <w:pPr>
        <w:rPr>
          <w:ins w:id="1724" w:author="Samane Shahpouri" w:date="2024-05-15T06:36:00Z" w16du:dateUtc="2024-05-15T04:36:00Z"/>
        </w:rPr>
      </w:pPr>
      <w:r w:rsidRPr="00FB1AFB">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color w:val="000000"/>
            <w:rPrChange w:id="1725" w:author="Samane Shahpouri" w:date="2024-05-19T17:37:00Z" w16du:dateUtc="2024-05-19T15:37:00Z">
              <w:rPr>
                <w:rFonts w:asciiTheme="majorBidi" w:hAnsiTheme="majorBidi" w:cstheme="majorBidi"/>
                <w:color w:val="000000"/>
              </w:rPr>
            </w:rPrChange>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ins w:id="1726" w:author="Samane Shahpouri" w:date="2024-05-19T17:37:00Z" w16du:dateUtc="2024-05-19T15:37:00Z">
            <w:r w:rsidR="00C21B46" w:rsidRPr="00C21B46">
              <w:rPr>
                <w:color w:val="000000"/>
              </w:rPr>
              <w:t>(49–51)</w:t>
            </w:r>
          </w:ins>
          <w:del w:id="1727" w:author="Samane Shahpouri" w:date="2024-05-19T17:33:00Z" w16du:dateUtc="2024-05-19T15:33:00Z">
            <w:r w:rsidR="005C650F" w:rsidRPr="00FB1AFB" w:rsidDel="00C21B46">
              <w:rPr>
                <w:color w:val="000000"/>
              </w:rPr>
              <w:delText>(49–51)</w:delText>
            </w:r>
          </w:del>
        </w:sdtContent>
      </w:sdt>
      <w:r w:rsidR="00A25658" w:rsidRPr="00FB1AFB">
        <w:t>.</w:t>
      </w:r>
      <w:r w:rsidRPr="00FB1AFB">
        <w:t xml:space="preserve"> Despite these developments, the interplay between activity distribution and attenuation remains a challenging frontier, compounded by scanner-specific noise and resolution discrepancies</w:t>
      </w:r>
      <w:r w:rsidR="00A25658" w:rsidRPr="00FB1AFB">
        <w:t xml:space="preserve"> </w:t>
      </w:r>
      <w:sdt>
        <w:sdtPr>
          <w:rPr>
            <w:color w:val="000000"/>
            <w:rPrChange w:id="1728" w:author="Samane Shahpouri" w:date="2024-05-19T17:37:00Z" w16du:dateUtc="2024-05-19T15:37:00Z">
              <w:rPr>
                <w:rFonts w:asciiTheme="majorBidi" w:hAnsiTheme="majorBidi" w:cstheme="majorBidi"/>
                <w:color w:val="000000"/>
              </w:rPr>
            </w:rPrChange>
          </w:rPr>
          <w:tag w:val="MENDELEY_CITATION_v3_eyJjaXRhdGlvbklEIjoiTUVOREVMRVlfQ0lUQVRJT05fMmIyZmIzYjMtMDA4My00MTQ2LWEyMDYtYzQ5MWM3MzY3MDAyIiwicHJvcGVydGllcyI6eyJub3RlSW5kZXgiOjB9LCJpc0VkaXRlZCI6ZmFsc2UsIm1hbnVhbE92ZXJyaWRlIjp7ImlzTWFudWFsbHlPdmVycmlkZGVuIjpmYWxzZSwiY2l0ZXByb2NUZXh0IjoiKDI4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ins w:id="1729" w:author="Samane Shahpouri" w:date="2024-05-19T17:37:00Z" w16du:dateUtc="2024-05-19T15:37:00Z">
            <w:r w:rsidR="00C21B46" w:rsidRPr="00C21B46">
              <w:rPr>
                <w:color w:val="000000"/>
              </w:rPr>
              <w:t>(28)</w:t>
            </w:r>
          </w:ins>
          <w:del w:id="1730" w:author="Samane Shahpouri" w:date="2024-05-17T08:06:00Z" w16du:dateUtc="2024-05-17T06:06:00Z">
            <w:r w:rsidR="005C650F" w:rsidRPr="00FB1AFB" w:rsidDel="0011097D">
              <w:rPr>
                <w:color w:val="000000"/>
              </w:rPr>
              <w:delText>(23)</w:delText>
            </w:r>
          </w:del>
        </w:sdtContent>
      </w:sdt>
      <w:r w:rsidR="00A25658" w:rsidRPr="00FB1AFB">
        <w:t>.</w:t>
      </w:r>
    </w:p>
    <w:p w14:paraId="5B284B9A" w14:textId="3A00BCDA" w:rsidR="00B21A6E" w:rsidRPr="00FB1AFB" w:rsidRDefault="00701367" w:rsidP="00FB1AFB">
      <w:pPr>
        <w:rPr>
          <w:ins w:id="1731" w:author="Samane Shahpouri" w:date="2024-05-15T06:37:00Z" w16du:dateUtc="2024-05-15T04:37:00Z"/>
        </w:rPr>
      </w:pPr>
      <w:ins w:id="1732" w:author="Samane Shahpouri" w:date="2024-05-15T06:48:00Z" w16du:dateUtc="2024-05-15T04:48:00Z">
        <w:r w:rsidRPr="00FB1AFB">
          <w:t xml:space="preserve">The integration </w:t>
        </w:r>
      </w:ins>
      <w:ins w:id="1733" w:author="Samane Shahpouri" w:date="2024-05-15T06:52:00Z" w16du:dateUtc="2024-05-15T04:52:00Z">
        <w:r w:rsidRPr="00FB1AFB">
          <w:t>of CT</w:t>
        </w:r>
      </w:ins>
      <w:ins w:id="1734" w:author="Samane Shahpouri" w:date="2024-05-15T06:48:00Z" w16du:dateUtc="2024-05-15T04:48:00Z">
        <w:r w:rsidRPr="00FB1AFB">
          <w:t xml:space="preserve"> in PET/CT imaging, while invaluable for AC and precise anatomical localization, significantly contributes to the total ionizing radiation dose received by patients. Innovations such as long axial field of view (LAFOV) total-body PET scanners have markedly improved image resolution and quantification while integrating CT/MRI with PET, reducing the need for high radiopharmaceutical doses </w:t>
        </w:r>
      </w:ins>
      <w:customXmlInsRangeStart w:id="1735" w:author="Samane Shahpouri" w:date="2024-05-15T06:48:00Z"/>
      <w:sdt>
        <w:sdtPr>
          <w:rPr>
            <w:color w:val="000000"/>
            <w:rPrChange w:id="1736" w:author="Samane Shahpouri" w:date="2024-05-19T17:37:00Z" w16du:dateUtc="2024-05-19T15:37:00Z">
              <w:rPr>
                <w:rFonts w:asciiTheme="majorBidi" w:hAnsiTheme="majorBidi" w:cstheme="majorBidi"/>
                <w:color w:val="000000"/>
              </w:rPr>
            </w:rPrChange>
          </w:rPr>
          <w:tag w:val="MENDELEY_CITATION_v3_eyJjaXRhdGlvbklEIjoiTUVOREVMRVlfQ0lUQVRJT05fYmRhM2EzZTgtNjYzZS00YmNjLTllNGQtZDhjZjc5NWMxYmZh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
          <w:id w:val="-2038648365"/>
          <w:placeholder>
            <w:docPart w:val="AEACEA8475FC4347B355403CB987ECF4"/>
          </w:placeholder>
        </w:sdtPr>
        <w:sdtContent>
          <w:customXmlInsRangeEnd w:id="1735"/>
          <w:ins w:id="1737" w:author="Samane Shahpouri" w:date="2024-05-19T17:37:00Z" w16du:dateUtc="2024-05-19T15:37:00Z">
            <w:r w:rsidR="00C21B46" w:rsidRPr="00C21B46">
              <w:rPr>
                <w:color w:val="000000"/>
              </w:rPr>
              <w:t>(23,26,27)</w:t>
            </w:r>
          </w:ins>
          <w:customXmlInsRangeStart w:id="1738" w:author="Samane Shahpouri" w:date="2024-05-15T06:48:00Z"/>
        </w:sdtContent>
      </w:sdt>
      <w:customXmlInsRangeEnd w:id="1738"/>
      <w:ins w:id="1739" w:author="Samane Shahpouri" w:date="2024-05-15T06:48:00Z" w16du:dateUtc="2024-05-15T04:48:00Z">
        <w:r w:rsidRPr="00FB1AFB">
          <w:rPr>
            <w:color w:val="000000"/>
          </w:rPr>
          <w:t xml:space="preserve"> and acquisition</w:t>
        </w:r>
        <w:r w:rsidRPr="00FB1AFB">
          <w:t>.</w:t>
        </w:r>
      </w:ins>
    </w:p>
    <w:p w14:paraId="3BEAA5B2" w14:textId="00AAE2FF" w:rsidR="003B3431" w:rsidRPr="00FB1AFB" w:rsidRDefault="003B3431" w:rsidP="00FB1AFB">
      <w:pPr>
        <w:rPr>
          <w:ins w:id="1740" w:author="Samane Shahpouri" w:date="2024-05-15T07:39:00Z" w16du:dateUtc="2024-05-15T05:39:00Z"/>
        </w:rPr>
      </w:pPr>
      <w:ins w:id="1741" w:author="Samane Shahpouri" w:date="2024-05-15T07:37:00Z" w16du:dateUtc="2024-05-15T05:37:00Z">
        <w:r w:rsidRPr="00FB1AFB">
          <w:t xml:space="preserve">Recent advancements in Artificial Intelligent (AI) have significantly impacted the field of medicine, with notable </w:t>
        </w:r>
      </w:ins>
      <w:ins w:id="1742" w:author="Samane Shahpouri" w:date="2024-05-15T07:38:00Z" w16du:dateUtc="2024-05-15T05:38:00Z">
        <w:r w:rsidRPr="00FB1AFB">
          <w:t>progress</w:t>
        </w:r>
      </w:ins>
      <w:ins w:id="1743" w:author="Samane Shahpouri" w:date="2024-05-15T07:37:00Z" w16du:dateUtc="2024-05-15T05:37:00Z">
        <w:r w:rsidRPr="00FB1AFB">
          <w:t xml:space="preserve"> in segmentation, classification, detection, noise reduction, and reconstruction</w:t>
        </w:r>
      </w:ins>
      <w:ins w:id="1744" w:author="Samane Shahpouri" w:date="2024-05-15T07:38:00Z" w16du:dateUtc="2024-05-15T05:38:00Z">
        <w:r w:rsidRPr="00FB1AFB">
          <w:t xml:space="preserve"> questions</w:t>
        </w:r>
      </w:ins>
      <w:ins w:id="1745" w:author="Samane Shahpouri" w:date="2024-05-15T07:37:00Z" w16du:dateUtc="2024-05-15T05:37:00Z">
        <w:r w:rsidRPr="00FB1AFB">
          <w:t>. These successes have driven researchers to explore the feasibility and application of CT-free methods</w:t>
        </w:r>
      </w:ins>
      <w:ins w:id="1746" w:author="Samane Shahpouri" w:date="2024-05-15T07:38:00Z" w16du:dateUtc="2024-05-15T05:38:00Z">
        <w:r w:rsidRPr="00FB1AFB">
          <w:t xml:space="preserve"> for ASC in PET imaging</w:t>
        </w:r>
      </w:ins>
      <w:ins w:id="1747" w:author="Samane Shahpouri" w:date="2024-05-15T11:50:00Z" w16du:dateUtc="2024-05-15T09:50:00Z">
        <w:r w:rsidR="00410C36" w:rsidRPr="00FB1AFB">
          <w:t xml:space="preserve"> </w:t>
        </w:r>
      </w:ins>
      <w:customXmlInsRangeStart w:id="1748" w:author="Samane Shahpouri" w:date="2024-05-15T11:50:00Z"/>
      <w:sdt>
        <w:sdtPr>
          <w:rPr>
            <w:color w:val="000000"/>
            <w:rPrChange w:id="1749" w:author="Samane Shahpouri" w:date="2024-05-19T17:37:00Z" w16du:dateUtc="2024-05-19T15:37:00Z">
              <w:rPr>
                <w:rFonts w:asciiTheme="majorBidi" w:hAnsiTheme="majorBidi" w:cstheme="majorBidi"/>
                <w:color w:val="000000"/>
              </w:rPr>
            </w:rPrChange>
          </w:rPr>
          <w:tag w:val="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428268205"/>
          <w:placeholder>
            <w:docPart w:val="E08C6DF2CF9B4FF4A5070F79618CD974"/>
          </w:placeholder>
        </w:sdtPr>
        <w:sdtContent>
          <w:customXmlInsRangeEnd w:id="1748"/>
          <w:ins w:id="1750" w:author="Samane Shahpouri" w:date="2024-05-19T17:37:00Z" w16du:dateUtc="2024-05-19T15:37:00Z">
            <w:r w:rsidR="00C21B46" w:rsidRPr="00C21B46">
              <w:rPr>
                <w:color w:val="000000"/>
              </w:rPr>
              <w:t>(52–57)</w:t>
            </w:r>
          </w:ins>
          <w:customXmlInsRangeStart w:id="1751" w:author="Samane Shahpouri" w:date="2024-05-15T11:50:00Z"/>
        </w:sdtContent>
      </w:sdt>
      <w:customXmlInsRangeEnd w:id="1751"/>
      <w:ins w:id="1752" w:author="Samane Shahpouri" w:date="2024-05-15T07:38:00Z" w16du:dateUtc="2024-05-15T05:38:00Z">
        <w:r w:rsidRPr="00FB1AFB">
          <w:t>.</w:t>
        </w:r>
      </w:ins>
      <w:ins w:id="1753" w:author="Samane Shahpouri" w:date="2024-05-15T07:39:00Z" w16du:dateUtc="2024-05-15T05:39:00Z">
        <w:r w:rsidRPr="00FB1AFB">
          <w:t xml:space="preserve"> Eliminating the CT component could be particularly beneficial for patients requiring repeated PET/CT scans, notably paediatric patients, as even marginal reductions in cumulative radiation exposure are significant </w:t>
        </w:r>
      </w:ins>
      <w:customXmlInsRangeStart w:id="1754" w:author="Samane Shahpouri" w:date="2024-05-15T07:39:00Z"/>
      <w:sdt>
        <w:sdtPr>
          <w:rPr>
            <w:color w:val="000000"/>
            <w:rPrChange w:id="1755" w:author="Samane Shahpouri" w:date="2024-05-19T17:37:00Z" w16du:dateUtc="2024-05-19T15:37:00Z">
              <w:rPr>
                <w:rFonts w:asciiTheme="majorBidi" w:hAnsiTheme="majorBidi" w:cstheme="majorBidi"/>
                <w:color w:val="000000"/>
              </w:rPr>
            </w:rPrChange>
          </w:rPr>
          <w:tag w:val="MENDELEY_CITATION_v3_eyJjaXRhdGlvbklEIjoiTUVOREVMRVlfQ0lUQVRJT05fYTUwMzA0MWItMWMzNC00MjkwLTk0ZTAtZTU2M2QyOTI3YmRi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customXmlInsRangeEnd w:id="1754"/>
          <w:ins w:id="1756" w:author="Samane Shahpouri" w:date="2024-05-19T17:37:00Z" w16du:dateUtc="2024-05-19T15:37:00Z">
            <w:r w:rsidR="00C21B46" w:rsidRPr="00C21B46">
              <w:rPr>
                <w:color w:val="000000"/>
              </w:rPr>
              <w:t>(47,48)</w:t>
            </w:r>
          </w:ins>
          <w:customXmlInsRangeStart w:id="1757" w:author="Samane Shahpouri" w:date="2024-05-15T07:39:00Z"/>
        </w:sdtContent>
      </w:sdt>
      <w:customXmlInsRangeEnd w:id="1757"/>
      <w:ins w:id="1758" w:author="Samane Shahpouri" w:date="2024-05-15T07:39:00Z" w16du:dateUtc="2024-05-15T05:39:00Z">
        <w:r w:rsidRPr="00FB1AFB">
          <w:t>.</w:t>
        </w:r>
      </w:ins>
    </w:p>
    <w:p w14:paraId="59505158" w14:textId="33E35FD4" w:rsidR="00B21A6E" w:rsidRPr="009C51B2" w:rsidDel="00E66362" w:rsidRDefault="00B21A6E">
      <w:pPr>
        <w:rPr>
          <w:del w:id="1759" w:author="Samane Shahpouri" w:date="2024-05-15T11:55:00Z" w16du:dateUtc="2024-05-15T09:55:00Z"/>
          <w:rFonts w:asciiTheme="majorBidi" w:hAnsiTheme="majorBidi" w:cstheme="majorBidi"/>
          <w:sz w:val="24"/>
          <w:szCs w:val="24"/>
          <w:rPrChange w:id="1760" w:author="Samane Shahpouri" w:date="2024-05-19T17:32:00Z" w16du:dateUtc="2024-05-19T15:32:00Z">
            <w:rPr>
              <w:del w:id="1761" w:author="Samane Shahpouri" w:date="2024-05-15T11:55:00Z" w16du:dateUtc="2024-05-15T09:55:00Z"/>
            </w:rPr>
          </w:rPrChange>
        </w:rPr>
        <w:pPrChange w:id="1762" w:author="Samane Shahpouri" w:date="2024-05-13T08:52:00Z" w16du:dateUtc="2024-05-13T06:52:00Z">
          <w:pPr>
            <w:jc w:val="both"/>
          </w:pPr>
        </w:pPrChange>
      </w:pPr>
    </w:p>
    <w:p w14:paraId="2CBFAB6C" w14:textId="4D3D1884" w:rsidR="004B1358" w:rsidRPr="00FB1AFB" w:rsidRDefault="00D7619F" w:rsidP="00FB1AFB">
      <w:pPr>
        <w:rPr>
          <w:ins w:id="1763" w:author="Samane Shahpouri" w:date="2024-05-15T07:52:00Z" w16du:dateUtc="2024-05-15T05:52:00Z"/>
        </w:rPr>
      </w:pPr>
      <w:del w:id="1764" w:author="Samane Shahpouri" w:date="2024-05-15T11:55:00Z" w16du:dateUtc="2024-05-15T09:55:00Z">
        <w:r w:rsidRPr="009C51B2" w:rsidDel="00E66362">
          <w:rPr>
            <w:highlight w:val="blue"/>
            <w:rPrChange w:id="1765" w:author="Samane Shahpouri" w:date="2024-05-19T17:32:00Z" w16du:dateUtc="2024-05-19T15:32:00Z">
              <w:rPr/>
            </w:rPrChange>
          </w:rPr>
          <w:delText xml:space="preserve">Deep learning (DL) has emerged as a groundbreaking approach in PET imaging, </w:delText>
        </w:r>
        <w:r w:rsidR="00A25658" w:rsidRPr="009C51B2" w:rsidDel="00E66362">
          <w:rPr>
            <w:highlight w:val="blue"/>
            <w:rPrChange w:id="1766" w:author="Samane Shahpouri" w:date="2024-05-19T17:32:00Z" w16du:dateUtc="2024-05-19T15:32:00Z">
              <w:rPr/>
            </w:rPrChange>
          </w:rPr>
          <w:delText>revolutionising</w:delText>
        </w:r>
        <w:r w:rsidRPr="009C51B2" w:rsidDel="00E66362">
          <w:rPr>
            <w:highlight w:val="blue"/>
            <w:rPrChange w:id="1767" w:author="Samane Shahpouri" w:date="2024-05-19T17:32:00Z" w16du:dateUtc="2024-05-19T15:32:00Z">
              <w:rPr/>
            </w:rPrChange>
          </w:rPr>
          <w:delText xml:space="preserve"> </w:delText>
        </w:r>
        <w:r w:rsidR="00324D4F" w:rsidRPr="009C51B2" w:rsidDel="00E66362">
          <w:rPr>
            <w:highlight w:val="blue"/>
            <w:rPrChange w:id="1768" w:author="Samane Shahpouri" w:date="2024-05-19T17:32:00Z" w16du:dateUtc="2024-05-19T15:32:00Z">
              <w:rPr/>
            </w:rPrChange>
          </w:rPr>
          <w:delText xml:space="preserve">AC, </w:delText>
        </w:r>
        <w:r w:rsidRPr="009C51B2" w:rsidDel="00E66362">
          <w:rPr>
            <w:highlight w:val="blue"/>
            <w:rPrChange w:id="1769" w:author="Samane Shahpouri" w:date="2024-05-19T17:32:00Z" w16du:dateUtc="2024-05-19T15:32:00Z">
              <w:rPr/>
            </w:rPrChange>
          </w:rPr>
          <w:delText xml:space="preserve">and </w:delText>
        </w:r>
        <w:r w:rsidR="00A25658" w:rsidRPr="009C51B2" w:rsidDel="00E66362">
          <w:rPr>
            <w:highlight w:val="blue"/>
            <w:rPrChange w:id="1770" w:author="Samane Shahpouri" w:date="2024-05-19T17:32:00Z" w16du:dateUtc="2024-05-19T15:32:00Z">
              <w:rPr/>
            </w:rPrChange>
          </w:rPr>
          <w:delText>arte</w:delText>
        </w:r>
      </w:del>
      <w:ins w:id="1771" w:author="Isaac Shiri Lord" w:date="2024-05-12T18:31:00Z">
        <w:del w:id="1772" w:author="Samane Shahpouri" w:date="2024-05-15T11:55:00Z" w16du:dateUtc="2024-05-15T09:55:00Z">
          <w:r w:rsidR="00936DED" w:rsidRPr="009C51B2" w:rsidDel="00E66362">
            <w:rPr>
              <w:highlight w:val="blue"/>
              <w:rPrChange w:id="1773" w:author="Samane Shahpouri" w:date="2024-05-19T17:32:00Z" w16du:dateUtc="2024-05-19T15:32:00Z">
                <w:rPr/>
              </w:rPrChange>
            </w:rPr>
            <w:delText>zing AC and arti</w:delText>
          </w:r>
        </w:del>
      </w:ins>
      <w:del w:id="1774" w:author="Samane Shahpouri" w:date="2024-05-15T11:55:00Z" w16du:dateUtc="2024-05-15T09:55:00Z">
        <w:r w:rsidR="00A25658" w:rsidRPr="009C51B2" w:rsidDel="00E66362">
          <w:rPr>
            <w:highlight w:val="blue"/>
            <w:rPrChange w:id="1775" w:author="Samane Shahpouri" w:date="2024-05-19T17:32:00Z" w16du:dateUtc="2024-05-19T15:32:00Z">
              <w:rPr/>
            </w:rPrChange>
          </w:rPr>
          <w:delText>fact</w:delText>
        </w:r>
        <w:r w:rsidRPr="009C51B2" w:rsidDel="00E66362">
          <w:rPr>
            <w:highlight w:val="blue"/>
            <w:rPrChange w:id="1776" w:author="Samane Shahpouri" w:date="2024-05-19T17:32:00Z" w16du:dateUtc="2024-05-19T15:32:00Z">
              <w:rPr/>
            </w:rPrChange>
          </w:rPr>
          <w:delText xml:space="preserve"> reduction </w:delText>
        </w:r>
      </w:del>
      <w:customXmlDelRangeStart w:id="1777" w:author="Samane Shahpouri" w:date="2024-05-15T11:55:00Z"/>
      <w:sdt>
        <w:sdtPr>
          <w:rPr>
            <w:color w:val="000000"/>
            <w:highlight w:val="blue"/>
            <w:rPrChange w:id="1778"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customXmlDelRangeEnd w:id="1777"/>
          <w:del w:id="1779" w:author="Samane Shahpouri" w:date="2024-05-15T11:55:00Z" w16du:dateUtc="2024-05-15T09:55:00Z">
            <w:r w:rsidR="005C650F" w:rsidRPr="00C21B46" w:rsidDel="00E66362">
              <w:rPr>
                <w:color w:val="000000"/>
                <w:highlight w:val="blue"/>
                <w:rPrChange w:id="1780" w:author="Samane Shahpouri" w:date="2024-05-19T17:37:00Z" w16du:dateUtc="2024-05-19T15:37:00Z">
                  <w:rPr>
                    <w:color w:val="000000"/>
                  </w:rPr>
                </w:rPrChange>
              </w:rPr>
              <w:delText>(52–57)</w:delText>
            </w:r>
          </w:del>
          <w:customXmlDelRangeStart w:id="1781" w:author="Samane Shahpouri" w:date="2024-05-15T11:55:00Z"/>
        </w:sdtContent>
      </w:sdt>
      <w:customXmlDelRangeEnd w:id="1781"/>
      <w:del w:id="1782" w:author="Samane Shahpouri" w:date="2024-05-15T11:55:00Z" w16du:dateUtc="2024-05-15T09:55:00Z">
        <w:r w:rsidR="00A25658" w:rsidRPr="009C51B2" w:rsidDel="00E66362">
          <w:rPr>
            <w:highlight w:val="yellow"/>
            <w:rPrChange w:id="1783" w:author="Samane Shahpouri" w:date="2024-05-19T17:32:00Z" w16du:dateUtc="2024-05-19T15:32:00Z">
              <w:rPr/>
            </w:rPrChange>
          </w:rPr>
          <w:delText>.</w:delText>
        </w:r>
        <w:r w:rsidRPr="00FB1AFB" w:rsidDel="00E66362">
          <w:delText xml:space="preserve"> </w:delText>
        </w:r>
      </w:del>
      <w:ins w:id="1784" w:author="Samane Shahpouri" w:date="2024-05-15T07:47:00Z" w16du:dateUtc="2024-05-15T05:47:00Z">
        <w:r w:rsidR="004B1358" w:rsidRPr="00FB1AFB">
          <w:t xml:space="preserve">Some </w:t>
        </w:r>
      </w:ins>
      <w:del w:id="1785" w:author="Samane Shahpouri" w:date="2024-05-15T07:48:00Z" w16du:dateUtc="2024-05-15T05:48:00Z">
        <w:r w:rsidRPr="00FB1AFB" w:rsidDel="004B1358">
          <w:delText>DL</w:delText>
        </w:r>
      </w:del>
      <w:ins w:id="1786" w:author="Samane Shahpouri" w:date="2024-05-15T07:48:00Z" w16du:dateUtc="2024-05-15T05:48:00Z">
        <w:r w:rsidR="004B1358" w:rsidRPr="00FB1AFB">
          <w:t>Deep Learning</w:t>
        </w:r>
      </w:ins>
      <w:r w:rsidRPr="00FB1AFB">
        <w:t xml:space="preserve">-based methods have been developed </w:t>
      </w:r>
      <w:del w:id="1787" w:author="Samane Shahpouri" w:date="2024-05-15T07:48:00Z" w16du:dateUtc="2024-05-15T05:48:00Z">
        <w:r w:rsidRPr="00FB1AFB" w:rsidDel="004B1358">
          <w:delText>for a variety of applications, includin</w:delText>
        </w:r>
      </w:del>
      <w:ins w:id="1788" w:author="Samane Shahpouri" w:date="2024-05-15T07:48:00Z" w16du:dateUtc="2024-05-15T05:48:00Z">
        <w:r w:rsidR="004B1358" w:rsidRPr="00FB1AFB">
          <w:t xml:space="preserve">to generate </w:t>
        </w:r>
      </w:ins>
      <w:del w:id="1789" w:author="Samane Shahpouri" w:date="2024-05-15T07:48:00Z" w16du:dateUtc="2024-05-15T05:48:00Z">
        <w:r w:rsidRPr="00FB1AFB" w:rsidDel="004B1358">
          <w:delText>g</w:delText>
        </w:r>
      </w:del>
      <w:r w:rsidRPr="00FB1AFB">
        <w:t xml:space="preserve"> the synthesis of pseudo-CT images from MRI or uncorrected PET data, prediction of scatter maps from emission data</w:t>
      </w:r>
      <w:r w:rsidR="00207303" w:rsidRPr="00FB1AFB">
        <w:t xml:space="preserve"> </w:t>
      </w:r>
      <w:sdt>
        <w:sdtPr>
          <w:rPr>
            <w:color w:val="000000"/>
            <w:rPrChange w:id="1790" w:author="Samane Shahpouri" w:date="2024-05-19T17:37:00Z" w16du:dateUtc="2024-05-19T15:37:00Z">
              <w:rPr>
                <w:rFonts w:asciiTheme="majorBidi" w:hAnsiTheme="majorBidi" w:cstheme="majorBidi"/>
                <w:color w:val="000000"/>
              </w:rPr>
            </w:rPrChange>
          </w:rPr>
          <w:tag w:val="MENDELEY_CITATION_v3_eyJjaXRhdGlvbklEIjoiTUVOREVMRVlfQ0lUQVRJT05fZDA4YWI0M2QtYTFiZi00YjY3LWI3OTUtMWIzZTFmZWJiNTM1IiwicHJvcGVydGllcyI6eyJub3RlSW5kZXgiOjB9LCJpc0VkaXRlZCI6ZmFsc2UsIm1hbnVhbE92ZXJyaWRlIjp7ImlzTWFudWFsbHlPdmVycmlkZGVuIjpmYWxzZSwiY2l0ZXByb2NUZXh0IjoiKDM5LDQy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ins w:id="1791" w:author="Samane Shahpouri" w:date="2024-05-19T17:37:00Z" w16du:dateUtc="2024-05-19T15:37:00Z">
            <w:r w:rsidR="00C21B46" w:rsidRPr="00C21B46">
              <w:rPr>
                <w:color w:val="000000"/>
              </w:rPr>
              <w:t>(39,42,58–61)</w:t>
            </w:r>
          </w:ins>
          <w:del w:id="1792" w:author="Samane Shahpouri" w:date="2024-05-17T08:06:00Z" w16du:dateUtc="2024-05-17T06:06:00Z">
            <w:r w:rsidR="005C650F" w:rsidRPr="00FB1AFB" w:rsidDel="0011097D">
              <w:rPr>
                <w:color w:val="000000"/>
              </w:rPr>
              <w:delText>(36,39,58–61)</w:delText>
            </w:r>
          </w:del>
        </w:sdtContent>
      </w:sdt>
      <w:r w:rsidR="00A25658" w:rsidRPr="00FB1AFB">
        <w:t>,</w:t>
      </w:r>
      <w:r w:rsidRPr="00FB1AFB">
        <w:t xml:space="preserve"> </w:t>
      </w:r>
      <w:del w:id="1793" w:author="Samane Shahpouri" w:date="2024-05-15T07:49:00Z" w16du:dateUtc="2024-05-15T05:49:00Z">
        <w:r w:rsidRPr="00FB1AFB" w:rsidDel="004B1358">
          <w:delText xml:space="preserve">and </w:delText>
        </w:r>
      </w:del>
      <w:ins w:id="1794" w:author="Samane Shahpouri" w:date="2024-05-15T07:49:00Z" w16du:dateUtc="2024-05-15T05:49:00Z">
        <w:r w:rsidR="004B1358" w:rsidRPr="00FB1AFB">
          <w:t>while other</w:t>
        </w:r>
      </w:ins>
      <w:ins w:id="1795" w:author="Samane Shahpouri" w:date="2024-05-15T07:50:00Z" w16du:dateUtc="2024-05-15T05:50:00Z">
        <w:r w:rsidR="004B1358" w:rsidRPr="00FB1AFB">
          <w:t xml:space="preserve"> research focus on</w:t>
        </w:r>
      </w:ins>
      <w:ins w:id="1796" w:author="Samane Shahpouri" w:date="2024-05-15T07:49:00Z" w16du:dateUtc="2024-05-15T05:49:00Z">
        <w:r w:rsidR="004B1358" w:rsidRPr="00FB1AFB">
          <w:t xml:space="preserve"> </w:t>
        </w:r>
      </w:ins>
      <w:r w:rsidRPr="00FB1AFB">
        <w:t xml:space="preserve">direct generation of ASC PET images from </w:t>
      </w:r>
      <w:ins w:id="1797" w:author="Samane Shahpouri" w:date="2024-05-15T07:50:00Z" w16du:dateUtc="2024-05-15T05:50:00Z">
        <w:r w:rsidR="004B1358" w:rsidRPr="00FB1AFB">
          <w:t>non-attenuation</w:t>
        </w:r>
      </w:ins>
      <w:ins w:id="1798" w:author="Samane Shahpouri" w:date="2024-05-15T07:51:00Z" w16du:dateUtc="2024-05-15T05:51:00Z">
        <w:r w:rsidR="004B1358" w:rsidRPr="00FB1AFB">
          <w:t>-scatter-</w:t>
        </w:r>
      </w:ins>
      <w:ins w:id="1799" w:author="Samane Shahpouri" w:date="2024-05-15T07:50:00Z" w16du:dateUtc="2024-05-15T05:50:00Z">
        <w:r w:rsidR="004B1358" w:rsidRPr="00FB1AFB">
          <w:t xml:space="preserve">correction (NAC) </w:t>
        </w:r>
      </w:ins>
      <w:del w:id="1800" w:author="Samane Shahpouri" w:date="2024-05-15T07:50:00Z" w16du:dateUtc="2024-05-15T05:50:00Z">
        <w:r w:rsidR="00207303" w:rsidRPr="00FB1AFB" w:rsidDel="004B1358">
          <w:delText>uncorrected</w:delText>
        </w:r>
      </w:del>
      <w:r w:rsidR="00207303" w:rsidRPr="00FB1AFB">
        <w:t xml:space="preserve"> </w:t>
      </w:r>
      <w:ins w:id="1801" w:author="Samane Shahpouri" w:date="2024-05-15T07:51:00Z" w16du:dateUtc="2024-05-15T05:51:00Z">
        <w:r w:rsidR="004B1358" w:rsidRPr="00FB1AFB">
          <w:t xml:space="preserve">as </w:t>
        </w:r>
      </w:ins>
      <w:r w:rsidRPr="00FB1AFB">
        <w:t>inputs</w:t>
      </w:r>
      <w:ins w:id="1802" w:author="Samane Shahpouri" w:date="2024-05-15T07:51:00Z" w16du:dateUtc="2024-05-15T05:51:00Z">
        <w:r w:rsidR="004B1358" w:rsidRPr="00FB1AFB">
          <w:t xml:space="preserve"> to predict ASC</w:t>
        </w:r>
      </w:ins>
      <w:ins w:id="1803" w:author="Samane Shahpouri" w:date="2024-05-19T17:47:00Z" w16du:dateUtc="2024-05-19T15:47:00Z">
        <w:r w:rsidR="00FB1AFB">
          <w:t xml:space="preserve"> </w:t>
        </w:r>
      </w:ins>
      <w:ins w:id="1804" w:author="Samane Shahpouri" w:date="2024-05-15T07:51:00Z" w16du:dateUtc="2024-05-15T05:51:00Z">
        <w:r w:rsidR="004B1358" w:rsidRPr="00FB1AFB">
          <w:t>PET images directly</w:t>
        </w:r>
      </w:ins>
      <w:r w:rsidRPr="00FB1AFB">
        <w:t xml:space="preserve"> </w:t>
      </w:r>
      <w:sdt>
        <w:sdtPr>
          <w:rPr>
            <w:color w:val="000000"/>
            <w:rPrChange w:id="1805" w:author="Samane Shahpouri" w:date="2024-05-19T17:37:00Z" w16du:dateUtc="2024-05-19T15:37:00Z">
              <w:rPr>
                <w:rFonts w:asciiTheme="majorBidi" w:hAnsiTheme="majorBidi" w:cstheme="majorBidi"/>
                <w:color w:val="000000"/>
              </w:rPr>
            </w:rPrChange>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ins w:id="1806" w:author="Samane Shahpouri" w:date="2024-05-19T17:37:00Z" w16du:dateUtc="2024-05-19T15:37:00Z">
            <w:r w:rsidR="00C21B46" w:rsidRPr="00C21B46">
              <w:rPr>
                <w:color w:val="000000"/>
              </w:rPr>
              <w:t>(53,57,62)</w:t>
            </w:r>
          </w:ins>
          <w:del w:id="1807" w:author="Samane Shahpouri" w:date="2024-05-19T17:33:00Z" w16du:dateUtc="2024-05-19T15:33:00Z">
            <w:r w:rsidR="005C650F" w:rsidRPr="00FB1AFB" w:rsidDel="00C21B46">
              <w:rPr>
                <w:color w:val="000000"/>
              </w:rPr>
              <w:delText>(53,57,62)</w:delText>
            </w:r>
          </w:del>
        </w:sdtContent>
      </w:sdt>
      <w:r w:rsidR="00A25658" w:rsidRPr="00FB1AFB">
        <w:t>.</w:t>
      </w:r>
      <w:r w:rsidRPr="00FB1AFB">
        <w:t xml:space="preserve"> </w:t>
      </w:r>
    </w:p>
    <w:p w14:paraId="11480B92" w14:textId="057655D5" w:rsidR="00D7619F" w:rsidRPr="00FB1AFB" w:rsidRDefault="004B1358" w:rsidP="00FB1AFB">
      <w:pPr>
        <w:rPr>
          <w:ins w:id="1808" w:author="Samane Shahpouri" w:date="2024-05-15T08:09:00Z" w16du:dateUtc="2024-05-15T06:09:00Z"/>
        </w:rPr>
      </w:pPr>
      <w:ins w:id="1809" w:author="Samane Shahpouri" w:date="2024-05-15T07:52:00Z" w16du:dateUtc="2024-05-15T05:52:00Z">
        <w:r w:rsidRPr="00FB1AFB">
          <w:t xml:space="preserve">The direct image to image translation </w:t>
        </w:r>
      </w:ins>
      <w:ins w:id="1810" w:author="Samane Shahpouri" w:date="2024-05-15T08:02:00Z" w16du:dateUtc="2024-05-15T06:02:00Z">
        <w:r w:rsidR="000C2465" w:rsidRPr="009C51B2">
          <w:rPr>
            <w:highlight w:val="magenta"/>
            <w:rPrChange w:id="1811" w:author="Samane Shahpouri" w:date="2024-05-19T17:32:00Z" w16du:dateUtc="2024-05-19T15:32:00Z">
              <w:rPr/>
            </w:rPrChange>
          </w:rPr>
          <w:t>(or transformation???</w:t>
        </w:r>
        <w:r w:rsidR="000C2465" w:rsidRPr="00FB1AFB">
          <w:t>)</w:t>
        </w:r>
      </w:ins>
      <w:ins w:id="1812" w:author="Samane Shahpouri" w:date="2024-05-15T08:03:00Z" w16du:dateUtc="2024-05-15T06:03:00Z">
        <w:r w:rsidR="000C2465" w:rsidRPr="00FB1AFB">
          <w:t xml:space="preserve"> </w:t>
        </w:r>
      </w:ins>
      <w:ins w:id="1813" w:author="Samane Shahpouri" w:date="2024-05-15T07:52:00Z" w16du:dateUtc="2024-05-15T05:52:00Z">
        <w:r w:rsidRPr="00FB1AFB">
          <w:t>technique</w:t>
        </w:r>
      </w:ins>
      <w:ins w:id="1814" w:author="Samane Shahpouri" w:date="2024-05-15T07:53:00Z" w16du:dateUtc="2024-05-15T05:53:00Z">
        <w:r w:rsidRPr="00FB1AFB">
          <w:t xml:space="preserve">, not only </w:t>
        </w:r>
      </w:ins>
      <w:del w:id="1815" w:author="Samane Shahpouri" w:date="2024-05-15T07:53:00Z" w16du:dateUtc="2024-05-15T05:53:00Z">
        <w:r w:rsidR="00D7619F" w:rsidRPr="00FB1AFB" w:rsidDel="004B1358">
          <w:delText xml:space="preserve">These advancements not only demonstrate the vast potential of DL in enhancing the safety and efficacy of PET imaging but also </w:delText>
        </w:r>
      </w:del>
      <w:r w:rsidR="00D7619F" w:rsidRPr="00FB1AFB">
        <w:t xml:space="preserve">highlight </w:t>
      </w:r>
      <w:del w:id="1816" w:author="Samane Shahpouri" w:date="2024-05-15T07:54:00Z" w16du:dateUtc="2024-05-15T05:54:00Z">
        <w:r w:rsidR="00D7619F" w:rsidRPr="00FB1AFB" w:rsidDel="004B1358">
          <w:delText xml:space="preserve">its </w:delText>
        </w:r>
      </w:del>
      <w:ins w:id="1817" w:author="Samane Shahpouri" w:date="2024-05-15T07:54:00Z" w16du:dateUtc="2024-05-15T05:54:00Z">
        <w:r w:rsidRPr="00FB1AFB">
          <w:t xml:space="preserve">the </w:t>
        </w:r>
      </w:ins>
      <w:del w:id="1818" w:author="Samane Shahpouri" w:date="2024-05-15T07:57:00Z" w16du:dateUtc="2024-05-15T05:57:00Z">
        <w:r w:rsidR="00D7619F" w:rsidRPr="00FB1AFB" w:rsidDel="004B1358">
          <w:delText xml:space="preserve">capability </w:delText>
        </w:r>
      </w:del>
      <w:ins w:id="1819" w:author="Samane Shahpouri" w:date="2024-05-15T07:57:00Z" w16du:dateUtc="2024-05-15T05:57:00Z">
        <w:r w:rsidRPr="00FB1AFB">
          <w:t xml:space="preserve">capabilities </w:t>
        </w:r>
      </w:ins>
      <w:ins w:id="1820" w:author="Samane Shahpouri" w:date="2024-05-15T07:54:00Z" w16du:dateUtc="2024-05-15T05:54:00Z">
        <w:r w:rsidRPr="00FB1AFB">
          <w:t xml:space="preserve">of deep learning models </w:t>
        </w:r>
      </w:ins>
      <w:del w:id="1821" w:author="Samane Shahpouri" w:date="2024-05-15T07:57:00Z" w16du:dateUtc="2024-05-15T05:57:00Z">
        <w:r w:rsidR="00D7619F" w:rsidRPr="00FB1AFB" w:rsidDel="004B1358">
          <w:delText xml:space="preserve">to </w:delText>
        </w:r>
      </w:del>
      <w:ins w:id="1822" w:author="Samane Shahpouri" w:date="2024-05-15T07:57:00Z" w16du:dateUtc="2024-05-15T05:57:00Z">
        <w:r w:rsidRPr="00FB1AFB">
          <w:t xml:space="preserve">in ASC without CT </w:t>
        </w:r>
      </w:ins>
      <w:del w:id="1823" w:author="Samane Shahpouri" w:date="2024-05-15T07:54:00Z" w16du:dateUtc="2024-05-15T05:54:00Z">
        <w:r w:rsidR="00D7619F" w:rsidRPr="00FB1AFB" w:rsidDel="004B1358">
          <w:delText>improve image quality significantly</w:delText>
        </w:r>
      </w:del>
      <w:ins w:id="1824" w:author="Samane Shahpouri" w:date="2024-05-15T07:54:00Z" w16du:dateUtc="2024-05-15T05:54:00Z">
        <w:r w:rsidRPr="00FB1AFB">
          <w:t xml:space="preserve">, but also </w:t>
        </w:r>
      </w:ins>
      <w:ins w:id="1825" w:author="Samane Shahpouri" w:date="2024-05-15T07:57:00Z" w16du:dateUtc="2024-05-15T05:57:00Z">
        <w:r w:rsidR="000C2465" w:rsidRPr="00FB1AFB">
          <w:t xml:space="preserve">possesses the ability to </w:t>
        </w:r>
      </w:ins>
      <w:ins w:id="1826" w:author="Samane Shahpouri" w:date="2024-05-15T07:58:00Z" w16du:dateUtc="2024-05-15T05:58:00Z">
        <w:r w:rsidR="000C2465" w:rsidRPr="00FB1AFB">
          <w:t xml:space="preserve">accurately detect and correct artifacts </w:t>
        </w:r>
      </w:ins>
      <w:del w:id="1827" w:author="Samane Shahpouri" w:date="2024-05-15T07:54:00Z" w16du:dateUtc="2024-05-15T05:54:00Z">
        <w:r w:rsidR="00D7619F" w:rsidRPr="00FB1AFB" w:rsidDel="004B1358">
          <w:delText xml:space="preserve"> and </w:delText>
        </w:r>
      </w:del>
      <w:ins w:id="1828" w:author="Samane Shahpouri" w:date="2024-05-15T07:58:00Z" w16du:dateUtc="2024-05-15T05:58:00Z">
        <w:r w:rsidR="000C2465" w:rsidRPr="00FB1AFB">
          <w:t>in PET</w:t>
        </w:r>
      </w:ins>
      <w:ins w:id="1829" w:author="Samane Shahpouri" w:date="2024-05-15T07:59:00Z" w16du:dateUtc="2024-05-15T05:59:00Z">
        <w:r w:rsidR="000C2465" w:rsidRPr="00FB1AFB">
          <w:t xml:space="preserve"> images </w:t>
        </w:r>
      </w:ins>
      <w:del w:id="1830" w:author="Samane Shahpouri" w:date="2024-05-15T07:58:00Z" w16du:dateUtc="2024-05-15T05:58:00Z">
        <w:r w:rsidR="00D7619F" w:rsidRPr="00FB1AFB" w:rsidDel="000C2465">
          <w:delText xml:space="preserve">reduce errors caused by metal </w:delText>
        </w:r>
        <w:r w:rsidR="00A25658" w:rsidRPr="00FB1AFB" w:rsidDel="000C2465">
          <w:delText>artefacts</w:delText>
        </w:r>
        <w:r w:rsidR="00D7619F" w:rsidRPr="00FB1AFB" w:rsidDel="000C2465">
          <w:delText xml:space="preserve"> </w:delText>
        </w:r>
      </w:del>
      <w:ins w:id="1831" w:author="Isaac Shiri Lord" w:date="2024-05-12T18:32:00Z">
        <w:del w:id="1832" w:author="Samane Shahpouri" w:date="2024-05-15T07:58:00Z" w16du:dateUtc="2024-05-15T05:58:00Z">
          <w:r w:rsidR="00936DED" w:rsidRPr="00FB1AFB" w:rsidDel="000C2465">
            <w:delText xml:space="preserve">artifacts </w:delText>
          </w:r>
        </w:del>
      </w:ins>
      <w:del w:id="1833" w:author="Samane Shahpouri" w:date="2024-05-15T07:58:00Z" w16du:dateUtc="2024-05-15T05:58:00Z">
        <w:r w:rsidR="00D7619F" w:rsidRPr="00FB1AFB" w:rsidDel="000C2465">
          <w:delText xml:space="preserve">and truncation effects in both PET/CT and PET/MRI modalities </w:delText>
        </w:r>
      </w:del>
      <w:sdt>
        <w:sdtPr>
          <w:rPr>
            <w:color w:val="000000"/>
            <w:rPrChange w:id="1834" w:author="Samane Shahpouri" w:date="2024-05-19T17:37:00Z" w16du:dateUtc="2024-05-19T15:37:00Z">
              <w:rPr>
                <w:rFonts w:asciiTheme="majorBidi" w:hAnsiTheme="majorBidi" w:cstheme="majorBidi"/>
                <w:color w:val="000000"/>
              </w:rPr>
            </w:rPrChange>
          </w:rPr>
          <w:tag w:val="MENDELEY_CITATION_v3_eyJjaXRhdGlvbklEIjoiTUVOREVMRVlfQ0lUQVRJT05fZjZkNjAzNjQtMzA3OC00YWNjLThhZWUtYzhlYzU5MzcyYzhjIiwicHJvcGVydGllcyI6eyJub3RlSW5kZXgiOjB9LCJpc0VkaXRlZCI6ZmFsc2UsIm1hbnVhbE92ZXJyaWRlIjp7ImlzTWFudWFsbHlPdmVycmlkZGVuIjpmYWxzZSwiY2l0ZXByb2NUZXh0IjoiKDQw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ins w:id="1835" w:author="Samane Shahpouri" w:date="2024-05-19T17:37:00Z" w16du:dateUtc="2024-05-19T15:37:00Z">
            <w:r w:rsidR="00C21B46" w:rsidRPr="00C21B46">
              <w:rPr>
                <w:color w:val="000000"/>
              </w:rPr>
              <w:t>(40,63)</w:t>
            </w:r>
          </w:ins>
          <w:del w:id="1836" w:author="Samane Shahpouri" w:date="2024-05-17T08:06:00Z" w16du:dateUtc="2024-05-17T06:06:00Z">
            <w:r w:rsidR="005C650F" w:rsidRPr="00FB1AFB" w:rsidDel="0011097D">
              <w:rPr>
                <w:color w:val="000000"/>
              </w:rPr>
              <w:delText>(37,63)</w:delText>
            </w:r>
          </w:del>
        </w:sdtContent>
      </w:sdt>
      <w:r w:rsidR="00A25658" w:rsidRPr="00FB1AFB">
        <w:t>.</w:t>
      </w:r>
    </w:p>
    <w:p w14:paraId="385CFFB2" w14:textId="52952985" w:rsidR="001F4964" w:rsidRPr="00FB1AFB" w:rsidDel="001F4964" w:rsidRDefault="001F4964" w:rsidP="00F22099">
      <w:pPr>
        <w:rPr>
          <w:del w:id="1837" w:author="Samane Shahpouri" w:date="2024-05-15T08:15:00Z" w16du:dateUtc="2024-05-15T06:15:00Z"/>
        </w:rPr>
      </w:pPr>
      <w:ins w:id="1838" w:author="Samane Shahpouri" w:date="2024-05-15T08:15:00Z" w16du:dateUtc="2024-05-15T06:15:00Z">
        <w:r w:rsidRPr="00FB1AFB">
          <w:t>A critical question facing researchers today is the practical applicability of these models in clinical environments. Due to differences in spatial resolution, sensitivity</w:t>
        </w:r>
      </w:ins>
      <w:ins w:id="1839" w:author="Samane Shahpouri" w:date="2024-05-15T09:24:00Z" w16du:dateUtc="2024-05-15T07:24:00Z">
        <w:r w:rsidR="009D6F4F" w:rsidRPr="00FB1AFB">
          <w:t xml:space="preserve">, </w:t>
        </w:r>
      </w:ins>
      <w:ins w:id="1840" w:author="Samane Shahpouri" w:date="2024-05-15T08:15:00Z" w16du:dateUtc="2024-05-15T06:15:00Z">
        <w:r w:rsidRPr="00FB1AFB">
          <w:t>techni</w:t>
        </w:r>
      </w:ins>
      <w:ins w:id="1841" w:author="Samane Shahpouri" w:date="2024-05-15T08:16:00Z" w16du:dateUtc="2024-05-15T06:16:00Z">
        <w:r w:rsidRPr="00FB1AFB">
          <w:t xml:space="preserve">cal </w:t>
        </w:r>
      </w:ins>
      <w:ins w:id="1842" w:author="Samane Shahpouri" w:date="2024-05-15T09:24:00Z" w16du:dateUtc="2024-05-15T07:24:00Z">
        <w:r w:rsidR="009D6F4F" w:rsidRPr="00FB1AFB">
          <w:t>information</w:t>
        </w:r>
      </w:ins>
      <w:ins w:id="1843" w:author="Samane Shahpouri" w:date="2024-05-15T08:16:00Z" w16du:dateUtc="2024-05-15T06:16:00Z">
        <w:r w:rsidRPr="00FB1AFB">
          <w:t xml:space="preserve"> </w:t>
        </w:r>
      </w:ins>
      <w:ins w:id="1844" w:author="Samane Shahpouri" w:date="2024-05-15T08:15:00Z" w16du:dateUtc="2024-05-15T06:15:00Z">
        <w:r w:rsidRPr="00FB1AFB">
          <w:t>among scanners</w:t>
        </w:r>
      </w:ins>
      <w:ins w:id="1845" w:author="Samane Shahpouri" w:date="2024-05-15T09:23:00Z" w16du:dateUtc="2024-05-15T07:23:00Z">
        <w:r w:rsidR="009D6F4F" w:rsidRPr="00FB1AFB">
          <w:t xml:space="preserve"> </w:t>
        </w:r>
      </w:ins>
      <w:ins w:id="1846" w:author="Samane Shahpouri" w:date="2024-05-15T09:25:00Z" w16du:dateUtc="2024-05-15T07:25:00Z">
        <w:r w:rsidR="009D6F4F" w:rsidRPr="00FB1AFB">
          <w:t>and</w:t>
        </w:r>
      </w:ins>
      <w:ins w:id="1847" w:author="Samane Shahpouri" w:date="2024-05-15T09:24:00Z" w16du:dateUtc="2024-05-15T07:24:00Z">
        <w:r w:rsidR="009D6F4F" w:rsidRPr="00FB1AFB">
          <w:t xml:space="preserve"> </w:t>
        </w:r>
      </w:ins>
      <w:ins w:id="1848" w:author="Samane Shahpouri" w:date="2024-05-15T09:23:00Z" w16du:dateUtc="2024-05-15T07:23:00Z">
        <w:r w:rsidR="009D6F4F" w:rsidRPr="00FB1AFB">
          <w:t xml:space="preserve">variation of </w:t>
        </w:r>
      </w:ins>
      <w:ins w:id="1849" w:author="Samane Shahpouri" w:date="2024-05-15T09:24:00Z" w16du:dateUtc="2024-05-15T07:24:00Z">
        <w:r w:rsidR="009D6F4F" w:rsidRPr="00FB1AFB">
          <w:t>radiotracer biodistribution in</w:t>
        </w:r>
      </w:ins>
      <w:ins w:id="1850" w:author="Samane Shahpouri" w:date="2024-05-15T09:23:00Z" w16du:dateUtc="2024-05-15T07:23:00Z">
        <w:r w:rsidR="009D6F4F" w:rsidRPr="00FB1AFB">
          <w:t xml:space="preserve"> body, </w:t>
        </w:r>
      </w:ins>
      <w:ins w:id="1851" w:author="Samane Shahpouri" w:date="2024-05-15T08:15:00Z" w16du:dateUtc="2024-05-15T06:15:00Z">
        <w:r w:rsidRPr="00FB1AFB">
          <w:t xml:space="preserve">a model optimized for data from one specific scanner may not perform effectively under different condition or other equipment. Moreover, not all medical </w:t>
        </w:r>
        <w:proofErr w:type="spellStart"/>
        <w:r w:rsidRPr="00FB1AFB">
          <w:t>centers</w:t>
        </w:r>
        <w:proofErr w:type="spellEnd"/>
        <w:r w:rsidRPr="00FB1AFB">
          <w:t xml:space="preserve"> are equipped to </w:t>
        </w:r>
      </w:ins>
      <w:ins w:id="1852" w:author="Samane Shahpouri" w:date="2024-05-15T08:54:00Z" w16du:dateUtc="2024-05-15T06:54:00Z">
        <w:r w:rsidR="004B659E" w:rsidRPr="00FB1AFB">
          <w:t>a dedicated</w:t>
        </w:r>
      </w:ins>
      <w:ins w:id="1853" w:author="Samane Shahpouri" w:date="2024-05-15T08:15:00Z" w16du:dateUtc="2024-05-15T06:15:00Z">
        <w:r w:rsidRPr="00FB1AFB">
          <w:t xml:space="preserve"> artificial intelligence</w:t>
        </w:r>
      </w:ins>
      <w:ins w:id="1854" w:author="Samane Shahpouri" w:date="2024-05-15T08:53:00Z" w16du:dateUtc="2024-05-15T06:53:00Z">
        <w:r w:rsidR="004B659E" w:rsidRPr="00FB1AFB">
          <w:t xml:space="preserve"> team</w:t>
        </w:r>
      </w:ins>
      <w:ins w:id="1855" w:author="Samane Shahpouri" w:date="2024-05-15T08:55:00Z" w16du:dateUtc="2024-05-15T06:55:00Z">
        <w:r w:rsidR="004B659E" w:rsidRPr="00FB1AFB">
          <w:t xml:space="preserve">, or even </w:t>
        </w:r>
      </w:ins>
      <w:ins w:id="1856" w:author="Samane Shahpouri" w:date="2024-05-15T08:56:00Z" w16du:dateUtc="2024-05-15T06:56:00Z">
        <w:r w:rsidR="004B659E" w:rsidRPr="00FB1AFB">
          <w:t>restricted in data sharing by ethical and regulatory considerations</w:t>
        </w:r>
      </w:ins>
      <w:ins w:id="1857" w:author="Samane Shahpouri" w:date="2024-05-15T08:57:00Z" w16du:dateUtc="2024-05-15T06:57:00Z">
        <w:r w:rsidR="004B659E" w:rsidRPr="00FB1AFB">
          <w:t xml:space="preserve">. </w:t>
        </w:r>
      </w:ins>
    </w:p>
    <w:p w14:paraId="67912811" w14:textId="77777777" w:rsidR="001F4964" w:rsidRPr="00FB1AFB" w:rsidRDefault="001F4964" w:rsidP="00FB1AFB">
      <w:pPr>
        <w:rPr>
          <w:ins w:id="1858" w:author="Samane Shahpouri" w:date="2024-05-15T08:15:00Z" w16du:dateUtc="2024-05-15T06:15:00Z"/>
        </w:rPr>
      </w:pPr>
    </w:p>
    <w:p w14:paraId="13F0A7E6" w14:textId="35051011" w:rsidR="00D7619F" w:rsidRPr="009C51B2" w:rsidDel="00E66362" w:rsidRDefault="00D7619F">
      <w:pPr>
        <w:rPr>
          <w:del w:id="1859" w:author="Samane Shahpouri" w:date="2024-05-15T11:55:00Z" w16du:dateUtc="2024-05-15T09:55:00Z"/>
          <w:rFonts w:asciiTheme="majorBidi" w:hAnsiTheme="majorBidi" w:cstheme="majorBidi"/>
          <w:sz w:val="24"/>
          <w:szCs w:val="24"/>
          <w:rPrChange w:id="1860" w:author="Samane Shahpouri" w:date="2024-05-19T17:32:00Z" w16du:dateUtc="2024-05-19T15:32:00Z">
            <w:rPr>
              <w:del w:id="1861" w:author="Samane Shahpouri" w:date="2024-05-15T11:55:00Z" w16du:dateUtc="2024-05-15T09:55:00Z"/>
            </w:rPr>
          </w:rPrChange>
        </w:rPr>
        <w:pPrChange w:id="1862" w:author="Samane Shahpouri" w:date="2024-05-13T08:52:00Z" w16du:dateUtc="2024-05-13T06:52:00Z">
          <w:pPr>
            <w:jc w:val="both"/>
          </w:pPr>
        </w:pPrChange>
      </w:pPr>
      <w:del w:id="1863" w:author="Samane Shahpouri" w:date="2024-05-15T11:55:00Z" w16du:dateUtc="2024-05-15T09:55:00Z">
        <w:r w:rsidRPr="009C51B2" w:rsidDel="00E66362">
          <w:rPr>
            <w:rFonts w:asciiTheme="majorBidi" w:hAnsiTheme="majorBidi" w:cstheme="majorBidi"/>
            <w:sz w:val="24"/>
            <w:szCs w:val="24"/>
            <w:highlight w:val="blue"/>
            <w:rPrChange w:id="1864" w:author="Samane Shahpouri" w:date="2024-05-19T17:32:00Z" w16du:dateUtc="2024-05-19T15:32:00Z">
              <w:rPr/>
            </w:rPrChange>
          </w:rPr>
          <w:delText xml:space="preserve">Deep learning presents a promising paradigm capable of transcending traditional challenges in PET imaging, such as the activity-attenuation crosstalk and the noise inherent in the imaging process </w:delText>
        </w:r>
      </w:del>
      <w:customXmlDelRangeStart w:id="1865" w:author="Samane Shahpouri" w:date="2024-05-15T11:55:00Z"/>
      <w:sdt>
        <w:sdtPr>
          <w:rPr>
            <w:rFonts w:asciiTheme="majorBidi" w:hAnsiTheme="majorBidi" w:cstheme="majorBidi"/>
            <w:color w:val="000000"/>
            <w:sz w:val="24"/>
            <w:szCs w:val="24"/>
            <w:highlight w:val="blue"/>
            <w:rPrChange w:id="1866"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YTYxZGIyZDAtMzA0MC00YmM3LTk1N2QtZGNkODk4ZDJlZTU0IiwicHJvcGVydGllcyI6eyJub3RlSW5kZXgiOjB9LCJpc0VkaXRlZCI6ZmFsc2UsIm1hbnVhbE92ZXJyaWRlIjp7ImlzTWFudWFsbHlPdmVycmlkZGVuIjpmYWxzZSwiY2l0ZXByb2NUZXh0IjoiKDM5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customXmlDelRangeEnd w:id="1865"/>
          <w:del w:id="1867" w:author="Samane Shahpouri" w:date="2024-05-15T11:55:00Z" w16du:dateUtc="2024-05-15T09:55:00Z">
            <w:r w:rsidR="005C650F" w:rsidRPr="00C21B46" w:rsidDel="00E66362">
              <w:rPr>
                <w:rFonts w:asciiTheme="majorBidi" w:hAnsiTheme="majorBidi" w:cstheme="majorBidi"/>
                <w:color w:val="000000"/>
                <w:sz w:val="24"/>
                <w:szCs w:val="24"/>
                <w:highlight w:val="blue"/>
                <w:rPrChange w:id="1868" w:author="Samane Shahpouri" w:date="2024-05-19T17:37:00Z" w16du:dateUtc="2024-05-19T15:37:00Z">
                  <w:rPr>
                    <w:color w:val="000000"/>
                  </w:rPr>
                </w:rPrChange>
              </w:rPr>
              <w:delText>(36,55)</w:delText>
            </w:r>
          </w:del>
          <w:customXmlDelRangeStart w:id="1869" w:author="Samane Shahpouri" w:date="2024-05-15T11:55:00Z"/>
        </w:sdtContent>
      </w:sdt>
      <w:customXmlDelRangeEnd w:id="1869"/>
      <w:del w:id="1870" w:author="Samane Shahpouri" w:date="2024-05-15T11:55:00Z" w16du:dateUtc="2024-05-15T09:55:00Z">
        <w:r w:rsidR="00A25658" w:rsidRPr="009C51B2" w:rsidDel="00E66362">
          <w:rPr>
            <w:rFonts w:asciiTheme="majorBidi" w:hAnsiTheme="majorBidi" w:cstheme="majorBidi"/>
            <w:sz w:val="24"/>
            <w:szCs w:val="24"/>
            <w:highlight w:val="blue"/>
            <w:rPrChange w:id="1871" w:author="Samane Shahpouri" w:date="2024-05-19T17:32:00Z" w16du:dateUtc="2024-05-19T15:32:00Z">
              <w:rPr/>
            </w:rPrChange>
          </w:rPr>
          <w:delText>.</w:delText>
        </w:r>
        <w:r w:rsidRPr="009C51B2" w:rsidDel="00E66362">
          <w:rPr>
            <w:rFonts w:asciiTheme="majorBidi" w:hAnsiTheme="majorBidi" w:cstheme="majorBidi"/>
            <w:sz w:val="24"/>
            <w:szCs w:val="24"/>
            <w:highlight w:val="blue"/>
            <w:rPrChange w:id="1872" w:author="Samane Shahpouri" w:date="2024-05-19T17:32:00Z" w16du:dateUtc="2024-05-19T15:32:00Z">
              <w:rPr/>
            </w:rPrChange>
          </w:rPr>
          <w:delText xml:space="preserve"> However, the success of DL critically hinges on its adaptability to the dynamic nature of PET tracers, particularly </w:delText>
        </w:r>
        <w:r w:rsidR="00324D4F" w:rsidRPr="009C51B2" w:rsidDel="00E66362">
          <w:rPr>
            <w:rFonts w:asciiTheme="majorBidi" w:hAnsiTheme="majorBidi" w:cstheme="majorBidi"/>
            <w:sz w:val="24"/>
            <w:szCs w:val="24"/>
            <w:highlight w:val="blue"/>
            <w:vertAlign w:val="superscript"/>
            <w:rPrChange w:id="1873" w:author="Samane Shahpouri" w:date="2024-05-19T17:32:00Z" w16du:dateUtc="2024-05-19T15:32:00Z">
              <w:rPr>
                <w:vertAlign w:val="superscript"/>
              </w:rPr>
            </w:rPrChange>
          </w:rPr>
          <w:delText>68</w:delText>
        </w:r>
        <w:r w:rsidRPr="009C51B2" w:rsidDel="00E66362">
          <w:rPr>
            <w:rFonts w:asciiTheme="majorBidi" w:hAnsiTheme="majorBidi" w:cstheme="majorBidi"/>
            <w:sz w:val="24"/>
            <w:szCs w:val="24"/>
            <w:highlight w:val="blue"/>
            <w:rPrChange w:id="1874" w:author="Samane Shahpouri" w:date="2024-05-19T17:32:00Z" w16du:dateUtc="2024-05-19T15:32:00Z">
              <w:rPr/>
            </w:rPrChange>
          </w:rPr>
          <w:delText xml:space="preserve">Ga, and the variability across imaging platforms. This includes </w:delText>
        </w:r>
        <w:r w:rsidR="00A25658" w:rsidRPr="009C51B2" w:rsidDel="00E66362">
          <w:rPr>
            <w:rFonts w:asciiTheme="majorBidi" w:hAnsiTheme="majorBidi" w:cstheme="majorBidi"/>
            <w:sz w:val="24"/>
            <w:szCs w:val="24"/>
            <w:highlight w:val="blue"/>
            <w:rPrChange w:id="1875" w:author="Samane Shahpouri" w:date="2024-05-19T17:32:00Z" w16du:dateUtc="2024-05-19T15:32:00Z">
              <w:rPr/>
            </w:rPrChange>
          </w:rPr>
          <w:delText>dealing with differences in scanners, creating new</w:delText>
        </w:r>
        <w:r w:rsidRPr="009C51B2" w:rsidDel="00E66362">
          <w:rPr>
            <w:rFonts w:asciiTheme="majorBidi" w:hAnsiTheme="majorBidi" w:cstheme="majorBidi"/>
            <w:sz w:val="24"/>
            <w:szCs w:val="24"/>
            <w:highlight w:val="blue"/>
            <w:rPrChange w:id="1876" w:author="Samane Shahpouri" w:date="2024-05-19T17:32:00Z" w16du:dateUtc="2024-05-19T15:32:00Z">
              <w:rPr/>
            </w:rPrChange>
          </w:rPr>
          <w:delText xml:space="preserve"> tracers </w:delText>
        </w:r>
        <w:r w:rsidR="00A25658" w:rsidRPr="009C51B2" w:rsidDel="00E66362">
          <w:rPr>
            <w:rFonts w:asciiTheme="majorBidi" w:hAnsiTheme="majorBidi" w:cstheme="majorBidi"/>
            <w:sz w:val="24"/>
            <w:szCs w:val="24"/>
            <w:highlight w:val="blue"/>
            <w:rPrChange w:id="1877" w:author="Samane Shahpouri" w:date="2024-05-19T17:32:00Z" w16du:dateUtc="2024-05-19T15:32:00Z">
              <w:rPr/>
            </w:rPrChange>
          </w:rPr>
          <w:delText>that have specific</w:delText>
        </w:r>
        <w:r w:rsidRPr="009C51B2" w:rsidDel="00E66362">
          <w:rPr>
            <w:rFonts w:asciiTheme="majorBidi" w:hAnsiTheme="majorBidi" w:cstheme="majorBidi"/>
            <w:sz w:val="24"/>
            <w:szCs w:val="24"/>
            <w:highlight w:val="blue"/>
            <w:rPrChange w:id="1878" w:author="Samane Shahpouri" w:date="2024-05-19T17:32:00Z" w16du:dateUtc="2024-05-19T15:32:00Z">
              <w:rPr/>
            </w:rPrChange>
          </w:rPr>
          <w:delText xml:space="preserve"> biodistributions, and the </w:delText>
        </w:r>
        <w:r w:rsidR="00A25658" w:rsidRPr="009C51B2" w:rsidDel="00E66362">
          <w:rPr>
            <w:rFonts w:asciiTheme="majorBidi" w:hAnsiTheme="majorBidi" w:cstheme="majorBidi"/>
            <w:sz w:val="24"/>
            <w:szCs w:val="24"/>
            <w:highlight w:val="blue"/>
            <w:rPrChange w:id="1879" w:author="Samane Shahpouri" w:date="2024-05-19T17:32:00Z" w16du:dateUtc="2024-05-19T15:32:00Z">
              <w:rPr/>
            </w:rPrChange>
          </w:rPr>
          <w:delText>fact that</w:delText>
        </w:r>
      </w:del>
      <w:ins w:id="1880" w:author="Isaac Shiri Lord" w:date="2024-05-12T18:32:00Z">
        <w:del w:id="1881" w:author="Samane Shahpouri" w:date="2024-05-15T11:55:00Z" w16du:dateUtc="2024-05-15T09:55:00Z">
          <w:r w:rsidR="00936DED" w:rsidRPr="009C51B2" w:rsidDel="00E66362">
            <w:rPr>
              <w:rFonts w:asciiTheme="majorBidi" w:hAnsiTheme="majorBidi" w:cstheme="majorBidi"/>
              <w:sz w:val="24"/>
              <w:szCs w:val="24"/>
              <w:highlight w:val="blue"/>
              <w:rPrChange w:id="1882" w:author="Samane Shahpouri" w:date="2024-05-19T17:32:00Z" w16du:dateUtc="2024-05-19T15:32:00Z">
                <w:rPr/>
              </w:rPrChange>
            </w:rPr>
            <w:delText>with specific biodistributions, and</w:delText>
          </w:r>
        </w:del>
      </w:ins>
      <w:del w:id="1883" w:author="Samane Shahpouri" w:date="2024-05-15T11:55:00Z" w16du:dateUtc="2024-05-15T09:55:00Z">
        <w:r w:rsidR="00A25658" w:rsidRPr="009C51B2" w:rsidDel="00E66362">
          <w:rPr>
            <w:rFonts w:asciiTheme="majorBidi" w:hAnsiTheme="majorBidi" w:cstheme="majorBidi"/>
            <w:sz w:val="24"/>
            <w:szCs w:val="24"/>
            <w:highlight w:val="blue"/>
            <w:rPrChange w:id="1884" w:author="Samane Shahpouri" w:date="2024-05-19T17:32:00Z" w16du:dateUtc="2024-05-19T15:32:00Z">
              <w:rPr/>
            </w:rPrChange>
          </w:rPr>
          <w:delText xml:space="preserve"> </w:delText>
        </w:r>
        <w:r w:rsidRPr="009C51B2" w:rsidDel="00E66362">
          <w:rPr>
            <w:rFonts w:asciiTheme="majorBidi" w:hAnsiTheme="majorBidi" w:cstheme="majorBidi"/>
            <w:sz w:val="24"/>
            <w:szCs w:val="24"/>
            <w:highlight w:val="blue"/>
            <w:rPrChange w:id="1885" w:author="Samane Shahpouri" w:date="2024-05-19T17:32:00Z" w16du:dateUtc="2024-05-19T15:32:00Z">
              <w:rPr/>
            </w:rPrChange>
          </w:rPr>
          <w:delText xml:space="preserve">PET imaging domains </w:delText>
        </w:r>
        <w:r w:rsidR="00A25658" w:rsidRPr="009C51B2" w:rsidDel="00E66362">
          <w:rPr>
            <w:rFonts w:asciiTheme="majorBidi" w:hAnsiTheme="majorBidi" w:cstheme="majorBidi"/>
            <w:sz w:val="24"/>
            <w:szCs w:val="24"/>
            <w:highlight w:val="blue"/>
            <w:rPrChange w:id="1886" w:author="Samane Shahpouri" w:date="2024-05-19T17:32:00Z" w16du:dateUtc="2024-05-19T15:32:00Z">
              <w:rPr/>
            </w:rPrChange>
          </w:rPr>
          <w:delText xml:space="preserve">are naturally diverse </w:delText>
        </w:r>
      </w:del>
      <w:customXmlDelRangeStart w:id="1887" w:author="Samane Shahpouri" w:date="2024-05-15T11:55:00Z"/>
      <w:sdt>
        <w:sdtPr>
          <w:rPr>
            <w:rFonts w:asciiTheme="majorBidi" w:hAnsiTheme="majorBidi" w:cstheme="majorBidi"/>
            <w:color w:val="000000"/>
            <w:sz w:val="24"/>
            <w:szCs w:val="24"/>
            <w:highlight w:val="blue"/>
            <w:rPrChange w:id="1888" w:author="Samane Shahpouri" w:date="2024-05-19T17:37:00Z" w16du:dateUtc="2024-05-19T15:37:00Z">
              <w:rPr>
                <w:rFonts w:asciiTheme="majorBidi" w:hAnsiTheme="majorBidi" w:cstheme="majorBidi"/>
                <w:color w:val="000000"/>
                <w:highlight w:val="blue"/>
              </w:rPr>
            </w:rPrChange>
          </w:rPr>
          <w:tag w:val="MENDELEY_CITATION_v3_eyJjaXRhdGlvbklEIjoiTUVOREVMRVlfQ0lUQVRJT05fMTlmNzY4ZmUtNWU3Mi00Mjc2LTlmZWMtZTMwNzI4OGIxYjIzIiwicHJvcGVydGllcyI6eyJub3RlSW5kZXgiOjB9LCJpc0VkaXRlZCI6ZmFsc2UsIm1hbnVhbE92ZXJyaWRlIjp7ImlzTWFudWFsbHlPdmVycmlkZGVuIjpmYWxzZSwiY2l0ZXByb2NUZXh0IjoiKDM4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customXmlDelRangeEnd w:id="1887"/>
          <w:del w:id="1889" w:author="Samane Shahpouri" w:date="2024-05-15T11:55:00Z" w16du:dateUtc="2024-05-15T09:55:00Z">
            <w:r w:rsidR="005C650F" w:rsidRPr="00C21B46" w:rsidDel="00E66362">
              <w:rPr>
                <w:rFonts w:asciiTheme="majorBidi" w:hAnsiTheme="majorBidi" w:cstheme="majorBidi"/>
                <w:color w:val="000000"/>
                <w:sz w:val="24"/>
                <w:szCs w:val="24"/>
                <w:highlight w:val="blue"/>
                <w:rPrChange w:id="1890" w:author="Samane Shahpouri" w:date="2024-05-19T17:37:00Z" w16du:dateUtc="2024-05-19T15:37:00Z">
                  <w:rPr>
                    <w:color w:val="000000"/>
                  </w:rPr>
                </w:rPrChange>
              </w:rPr>
              <w:delText>(35,64)</w:delText>
            </w:r>
          </w:del>
          <w:customXmlDelRangeStart w:id="1891" w:author="Samane Shahpouri" w:date="2024-05-15T11:55:00Z"/>
        </w:sdtContent>
      </w:sdt>
      <w:customXmlDelRangeEnd w:id="1891"/>
      <w:del w:id="1892" w:author="Samane Shahpouri" w:date="2024-05-15T11:55:00Z" w16du:dateUtc="2024-05-15T09:55:00Z">
        <w:r w:rsidR="00A25658" w:rsidRPr="009C51B2" w:rsidDel="00E66362">
          <w:rPr>
            <w:rFonts w:asciiTheme="majorBidi" w:hAnsiTheme="majorBidi" w:cstheme="majorBidi"/>
            <w:sz w:val="24"/>
            <w:szCs w:val="24"/>
            <w:highlight w:val="blue"/>
            <w:rPrChange w:id="1893" w:author="Samane Shahpouri" w:date="2024-05-19T17:32:00Z" w16du:dateUtc="2024-05-19T15:32:00Z">
              <w:rPr/>
            </w:rPrChange>
          </w:rPr>
          <w:delText>.</w:delText>
        </w:r>
        <w:r w:rsidR="00A25658" w:rsidRPr="009C51B2" w:rsidDel="00E66362">
          <w:rPr>
            <w:rFonts w:asciiTheme="majorBidi" w:hAnsiTheme="majorBidi" w:cstheme="majorBidi"/>
            <w:sz w:val="24"/>
            <w:szCs w:val="24"/>
            <w:rPrChange w:id="1894" w:author="Samane Shahpouri" w:date="2024-05-19T17:32:00Z" w16du:dateUtc="2024-05-19T15:32:00Z">
              <w:rPr/>
            </w:rPrChange>
          </w:rPr>
          <w:delText xml:space="preserve"> </w:delText>
        </w:r>
      </w:del>
    </w:p>
    <w:p w14:paraId="1265DD74" w14:textId="32C0DA1B" w:rsidR="00D7619F" w:rsidRPr="00FB1AFB" w:rsidRDefault="00D7619F" w:rsidP="00FB1AFB">
      <w:pPr>
        <w:pPrChange w:id="1895" w:author="Samane Shahpouri" w:date="2024-05-19T17:50:00Z" w16du:dateUtc="2024-05-19T15:50:00Z">
          <w:pPr>
            <w:jc w:val="both"/>
          </w:pPr>
        </w:pPrChange>
      </w:pPr>
      <w:del w:id="1896" w:author="Samane Shahpouri" w:date="2024-05-15T09:19:00Z" w16du:dateUtc="2024-05-15T07:19:00Z">
        <w:r w:rsidRPr="00FB1AFB" w:rsidDel="009D6F4F">
          <w:delText>Furthermore, the</w:delText>
        </w:r>
      </w:del>
      <w:ins w:id="1897" w:author="Samane Shahpouri" w:date="2024-05-15T09:19:00Z" w16du:dateUtc="2024-05-15T07:19:00Z">
        <w:r w:rsidR="009D6F4F" w:rsidRPr="00FB1AFB">
          <w:t>F</w:t>
        </w:r>
      </w:ins>
      <w:del w:id="1898" w:author="Samane Shahpouri" w:date="2024-05-15T09:19:00Z" w16du:dateUtc="2024-05-15T07:19:00Z">
        <w:r w:rsidRPr="00FB1AFB" w:rsidDel="009D6F4F">
          <w:delText xml:space="preserve"> use of f</w:delText>
        </w:r>
      </w:del>
      <w:r w:rsidRPr="00FB1AFB">
        <w:t xml:space="preserve">ederated learning (FL) addresses </w:t>
      </w:r>
      <w:del w:id="1899" w:author="Samane Shahpouri" w:date="2024-05-15T09:19:00Z" w16du:dateUtc="2024-05-15T07:19:00Z">
        <w:r w:rsidRPr="00FB1AFB" w:rsidDel="009D6F4F">
          <w:delText xml:space="preserve">critical </w:delText>
        </w:r>
      </w:del>
      <w:ins w:id="1900" w:author="Samane Shahpouri" w:date="2024-05-15T09:19:00Z" w16du:dateUtc="2024-05-15T07:19:00Z">
        <w:r w:rsidR="009D6F4F" w:rsidRPr="00FB1AFB">
          <w:t xml:space="preserve">some </w:t>
        </w:r>
      </w:ins>
      <w:r w:rsidRPr="00FB1AFB">
        <w:t>challenges such as data privacy and limited dataset sizes in medical imaging</w:t>
      </w:r>
      <w:ins w:id="1901" w:author="Samane Shahpouri" w:date="2024-05-15T09:19:00Z" w16du:dateUtc="2024-05-15T07:19:00Z">
        <w:r w:rsidR="009D6F4F" w:rsidRPr="00FB1AFB">
          <w:t xml:space="preserve"> </w:t>
        </w:r>
      </w:ins>
      <w:del w:id="1902" w:author="Samane Shahpouri" w:date="2024-05-15T09:19:00Z" w16du:dateUtc="2024-05-15T07:19:00Z">
        <w:r w:rsidRPr="00FB1AFB" w:rsidDel="009D6F4F">
          <w:delText xml:space="preserve">. FL </w:delText>
        </w:r>
        <w:r w:rsidR="00A25658" w:rsidRPr="00FB1AFB" w:rsidDel="009D6F4F">
          <w:delText>lets</w:delText>
        </w:r>
        <w:r w:rsidRPr="00FB1AFB" w:rsidDel="009D6F4F">
          <w:delText xml:space="preserve"> DL models </w:delText>
        </w:r>
        <w:r w:rsidR="00A25658" w:rsidRPr="00FB1AFB" w:rsidDel="009D6F4F">
          <w:delText>be trained in different places</w:delText>
        </w:r>
        <w:r w:rsidRPr="00FB1AFB" w:rsidDel="009D6F4F">
          <w:delText xml:space="preserve"> without compromising data privacy</w:delText>
        </w:r>
        <w:r w:rsidR="00A25658" w:rsidRPr="00FB1AFB" w:rsidDel="009D6F4F">
          <w:delText>. This makes the models more stable</w:delText>
        </w:r>
        <w:r w:rsidRPr="00FB1AFB" w:rsidDel="009D6F4F">
          <w:delText xml:space="preserve"> and </w:delText>
        </w:r>
        <w:r w:rsidR="00A25658" w:rsidRPr="00FB1AFB" w:rsidDel="009D6F4F">
          <w:delText>able</w:delText>
        </w:r>
        <w:r w:rsidRPr="00FB1AFB" w:rsidDel="009D6F4F">
          <w:delText xml:space="preserve"> to </w:delText>
        </w:r>
        <w:r w:rsidR="00A25658" w:rsidRPr="00FB1AFB" w:rsidDel="009D6F4F">
          <w:delText>adapt to differences</w:delText>
        </w:r>
        <w:r w:rsidRPr="00FB1AFB" w:rsidDel="009D6F4F">
          <w:delText xml:space="preserve"> in data and imaging protocols </w:delText>
        </w:r>
      </w:del>
      <w:sdt>
        <w:sdtPr>
          <w:rPr>
            <w:color w:val="000000"/>
            <w:rPrChange w:id="1903" w:author="Samane Shahpouri" w:date="2024-05-19T17:37:00Z" w16du:dateUtc="2024-05-19T15:37:00Z">
              <w:rPr>
                <w:rFonts w:asciiTheme="majorBidi" w:hAnsiTheme="majorBidi" w:cstheme="majorBidi"/>
                <w:color w:val="000000"/>
              </w:rPr>
            </w:rPrChange>
          </w:rPr>
          <w:tag w:val="MENDELEY_CITATION_v3_eyJjaXRhdGlvbklEIjoiTUVOREVMRVlfQ0lUQVRJT05fMGJhNzM0NzUtY2M3Zi00Mjc5LTk4Y2MtMGU1YmQ4N2ZhNzM3IiwicHJvcGVydGllcyI6eyJub3RlSW5kZXgiOjB9LCJpc0VkaXRlZCI6ZmFsc2UsIm1hbnVhbE92ZXJyaWRlIjp7ImlzTWFudWFsbHlPdmVycmlkZGVuIjpmYWxzZSwiY2l0ZXByb2NUZXh0IjoiKDE3LDE4LDQ1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ins w:id="1904" w:author="Samane Shahpouri" w:date="2024-05-19T17:37:00Z" w16du:dateUtc="2024-05-19T15:37:00Z">
            <w:r w:rsidR="00C21B46" w:rsidRPr="00C21B46">
              <w:rPr>
                <w:color w:val="000000"/>
              </w:rPr>
              <w:t>(17,18,45,65)</w:t>
            </w:r>
          </w:ins>
          <w:del w:id="1905" w:author="Samane Shahpouri" w:date="2024-05-17T08:06:00Z" w16du:dateUtc="2024-05-17T06:06:00Z">
            <w:r w:rsidR="005C650F" w:rsidRPr="00FB1AFB" w:rsidDel="0011097D">
              <w:rPr>
                <w:color w:val="000000"/>
              </w:rPr>
              <w:delText>(11,12,42,65)</w:delText>
            </w:r>
          </w:del>
        </w:sdtContent>
      </w:sdt>
      <w:r w:rsidR="00A25658" w:rsidRPr="00FB1AFB">
        <w:t>.</w:t>
      </w:r>
      <w:r w:rsidRPr="00FB1AFB">
        <w:t xml:space="preserve"> </w:t>
      </w:r>
      <w:del w:id="1906" w:author="Samane Shahpouri" w:date="2024-05-15T09:20:00Z" w16du:dateUtc="2024-05-15T07:20:00Z">
        <w:r w:rsidRPr="00FB1AFB" w:rsidDel="009D6F4F">
          <w:delText>This approach is invaluable in environments where data sharing is restricted by ethical and regulatory considerations.</w:delText>
        </w:r>
      </w:del>
    </w:p>
    <w:p w14:paraId="48899BBE" w14:textId="224969EA" w:rsidR="00B351CA" w:rsidRPr="00FB1AFB" w:rsidRDefault="00D7619F" w:rsidP="00FB1AFB">
      <w:pPr>
        <w:pPrChange w:id="1907" w:author="Samane Shahpouri" w:date="2024-05-19T17:50:00Z" w16du:dateUtc="2024-05-19T15:50:00Z">
          <w:pPr>
            <w:jc w:val="both"/>
          </w:pPr>
        </w:pPrChange>
      </w:pPr>
      <w:r w:rsidRPr="00FB1AFB">
        <w:t>Yet, the quest for</w:t>
      </w:r>
      <w:del w:id="1908" w:author="Samane Shahpouri" w:date="2024-05-15T09:35:00Z" w16du:dateUtc="2024-05-15T07:35:00Z">
        <w:r w:rsidRPr="00FB1AFB" w:rsidDel="00B351CA">
          <w:delText xml:space="preserve"> CT-free PET imaging avenues,</w:delText>
        </w:r>
      </w:del>
      <w:r w:rsidRPr="00FB1AFB">
        <w:t xml:space="preserve"> </w:t>
      </w:r>
      <w:del w:id="1909" w:author="Samane Shahpouri" w:date="2024-05-15T09:30:00Z" w16du:dateUtc="2024-05-15T07:30:00Z">
        <w:r w:rsidRPr="00FB1AFB" w:rsidDel="00B351CA">
          <w:delText xml:space="preserve">particularly beneficial in </w:delText>
        </w:r>
        <w:r w:rsidR="00A25658" w:rsidRPr="00FB1AFB" w:rsidDel="00B351CA">
          <w:delText>paediatric</w:delText>
        </w:r>
        <w:r w:rsidRPr="00FB1AFB" w:rsidDel="00B351CA">
          <w:delText xml:space="preserve"> scans, repetitive examinations, and pharmaceutical research, </w:delText>
        </w:r>
      </w:del>
      <w:del w:id="1910" w:author="Samane Shahpouri" w:date="2024-05-15T09:35:00Z" w16du:dateUtc="2024-05-15T07:35:00Z">
        <w:r w:rsidRPr="00FB1AFB" w:rsidDel="00B351CA">
          <w:delText xml:space="preserve">underscores the need for </w:delText>
        </w:r>
      </w:del>
      <w:r w:rsidRPr="00FB1AFB">
        <w:t>novel correction techniques</w:t>
      </w:r>
      <w:ins w:id="1911" w:author="Samane Shahpouri" w:date="2024-05-15T09:35:00Z" w16du:dateUtc="2024-05-15T07:35:00Z">
        <w:r w:rsidR="00B351CA" w:rsidRPr="00FB1AFB">
          <w:t xml:space="preserve"> in CT-free PET imaging avenues</w:t>
        </w:r>
      </w:ins>
      <w:del w:id="1912" w:author="Samane Shahpouri" w:date="2024-05-15T09:30:00Z" w16du:dateUtc="2024-05-15T07:30:00Z">
        <w:r w:rsidRPr="00FB1AFB" w:rsidDel="00B351CA">
          <w:delText xml:space="preserve"> devoid of additional radiation risks. </w:delText>
        </w:r>
        <w:r w:rsidR="00A25658" w:rsidRPr="00FB1AFB" w:rsidDel="00B351CA">
          <w:delText>However, there are still some problems with how well</w:delText>
        </w:r>
        <w:r w:rsidRPr="00FB1AFB" w:rsidDel="00B351CA">
          <w:delText xml:space="preserve"> DL approaches </w:delText>
        </w:r>
        <w:r w:rsidR="00A25658" w:rsidRPr="00FB1AFB" w:rsidDel="00B351CA">
          <w:delText xml:space="preserve">work </w:delText>
        </w:r>
        <w:r w:rsidRPr="00FB1AFB" w:rsidDel="00B351CA">
          <w:delText>in PET imaging</w:delText>
        </w:r>
        <w:r w:rsidR="00A25658" w:rsidRPr="00FB1AFB" w:rsidDel="00B351CA">
          <w:delText>. This is why we need to create</w:delText>
        </w:r>
        <w:r w:rsidRPr="00FB1AFB" w:rsidDel="00B351CA">
          <w:delText xml:space="preserve"> a DL model that </w:delText>
        </w:r>
        <w:r w:rsidR="00A25658" w:rsidRPr="00FB1AFB" w:rsidDel="00B351CA">
          <w:delText>doesn't depend on the centre or</w:delText>
        </w:r>
        <w:r w:rsidRPr="00FB1AFB" w:rsidDel="00B351CA">
          <w:delText xml:space="preserve"> tracer</w:delText>
        </w:r>
        <w:r w:rsidR="00A25658" w:rsidRPr="00FB1AFB" w:rsidDel="00B351CA">
          <w:delText xml:space="preserve"> used, so it can be used</w:delText>
        </w:r>
        <w:r w:rsidRPr="00FB1AFB" w:rsidDel="00B351CA">
          <w:delText xml:space="preserve"> for </w:delText>
        </w:r>
        <w:r w:rsidR="00A25658" w:rsidRPr="00FB1AFB" w:rsidDel="00B351CA">
          <w:delText xml:space="preserve">all </w:delText>
        </w:r>
        <w:r w:rsidR="00CB446D" w:rsidRPr="00FB1AFB" w:rsidDel="00B351CA">
          <w:rPr>
            <w:vertAlign w:val="superscript"/>
          </w:rPr>
          <w:delText>68</w:delText>
        </w:r>
        <w:r w:rsidRPr="00FB1AFB" w:rsidDel="00B351CA">
          <w:delText>Ga-PET imaging</w:delText>
        </w:r>
        <w:r w:rsidR="00A25658" w:rsidRPr="00FB1AFB" w:rsidDel="00B351CA">
          <w:delText xml:space="preserve"> problems</w:delText>
        </w:r>
        <w:r w:rsidRPr="00FB1AFB" w:rsidDel="00B351CA">
          <w:delText>.</w:delText>
        </w:r>
        <w:r w:rsidR="00776360" w:rsidRPr="00FB1AFB" w:rsidDel="00B351CA">
          <w:delText xml:space="preserve"> </w:delText>
        </w:r>
        <w:r w:rsidRPr="00FB1AFB" w:rsidDel="00B351CA">
          <w:delText>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w:delText>
        </w:r>
      </w:del>
      <w:ins w:id="1913" w:author="Samane Shahpouri" w:date="2024-05-15T09:36:00Z" w16du:dateUtc="2024-05-15T07:36:00Z">
        <w:r w:rsidR="00B351CA" w:rsidRPr="00FB1AFB">
          <w:t xml:space="preserve"> is needed </w:t>
        </w:r>
      </w:ins>
      <w:ins w:id="1914" w:author="Samane Shahpouri" w:date="2024-05-15T09:30:00Z" w16du:dateUtc="2024-05-15T07:30:00Z">
        <w:r w:rsidR="00B351CA" w:rsidRPr="00FB1AFB">
          <w:t>to</w:t>
        </w:r>
      </w:ins>
      <w:del w:id="1915" w:author="Samane Shahpouri" w:date="2024-05-15T09:30:00Z" w16du:dateUtc="2024-05-15T07:30:00Z">
        <w:r w:rsidRPr="00FB1AFB" w:rsidDel="00B351CA">
          <w:delText>r</w:delText>
        </w:r>
      </w:del>
      <w:r w:rsidRPr="00FB1AFB">
        <w:t xml:space="preserve"> </w:t>
      </w:r>
      <w:del w:id="1916" w:author="Samane Shahpouri" w:date="2024-05-15T09:30:00Z" w16du:dateUtc="2024-05-15T07:30:00Z">
        <w:r w:rsidRPr="00FB1AFB" w:rsidDel="00B351CA">
          <w:delText xml:space="preserve">achieving </w:delText>
        </w:r>
      </w:del>
      <w:ins w:id="1917" w:author="Samane Shahpouri" w:date="2024-05-15T09:30:00Z" w16du:dateUtc="2024-05-15T07:30:00Z">
        <w:r w:rsidR="00B351CA" w:rsidRPr="00FB1AFB">
          <w:t xml:space="preserve">achieve </w:t>
        </w:r>
      </w:ins>
      <w:r w:rsidRPr="00FB1AFB">
        <w:t xml:space="preserve">widespread clinical acceptance and enhancing the diagnostic capabilities of PET imaging </w:t>
      </w:r>
      <w:sdt>
        <w:sdtPr>
          <w:rPr>
            <w:color w:val="000000"/>
            <w:rPrChange w:id="1918" w:author="Samane Shahpouri" w:date="2024-05-19T17:37:00Z" w16du:dateUtc="2024-05-19T15:37:00Z">
              <w:rPr>
                <w:rFonts w:asciiTheme="majorBidi" w:hAnsiTheme="majorBidi" w:cstheme="majorBidi"/>
                <w:color w:val="000000"/>
              </w:rPr>
            </w:rPrChange>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ins w:id="1919" w:author="Samane Shahpouri" w:date="2024-05-19T17:37:00Z" w16du:dateUtc="2024-05-19T15:37:00Z">
            <w:r w:rsidR="00C21B46" w:rsidRPr="00C21B46">
              <w:rPr>
                <w:color w:val="000000"/>
              </w:rPr>
              <w:t>(52)</w:t>
            </w:r>
          </w:ins>
          <w:del w:id="1920" w:author="Samane Shahpouri" w:date="2024-05-19T17:33:00Z" w16du:dateUtc="2024-05-19T15:33:00Z">
            <w:r w:rsidR="005C650F" w:rsidRPr="00FB1AFB" w:rsidDel="00C21B46">
              <w:rPr>
                <w:color w:val="000000"/>
              </w:rPr>
              <w:delText>(52)</w:delText>
            </w:r>
          </w:del>
        </w:sdtContent>
      </w:sdt>
      <w:r w:rsidR="00A25658" w:rsidRPr="00FB1AFB">
        <w:t>.</w:t>
      </w:r>
    </w:p>
    <w:p w14:paraId="56D955F0" w14:textId="7CB80816" w:rsidR="00D7619F" w:rsidRPr="009C51B2" w:rsidDel="00E66362" w:rsidRDefault="000D2EAC">
      <w:pPr>
        <w:pStyle w:val="NormalWeb"/>
        <w:rPr>
          <w:del w:id="1921" w:author="Samane Shahpouri" w:date="2024-05-15T11:55:00Z" w16du:dateUtc="2024-05-15T09:55:00Z"/>
          <w:rFonts w:asciiTheme="majorBidi" w:hAnsiTheme="majorBidi" w:cstheme="majorBidi"/>
          <w:rPrChange w:id="1922" w:author="Samane Shahpouri" w:date="2024-05-19T17:32:00Z" w16du:dateUtc="2024-05-19T15:32:00Z">
            <w:rPr>
              <w:del w:id="1923" w:author="Samane Shahpouri" w:date="2024-05-15T11:55:00Z" w16du:dateUtc="2024-05-15T09:55:00Z"/>
            </w:rPr>
          </w:rPrChange>
        </w:rPr>
        <w:pPrChange w:id="1924" w:author="Samane Shahpouri" w:date="2024-05-13T08:52:00Z" w16du:dateUtc="2024-05-13T06:52:00Z">
          <w:pPr>
            <w:pStyle w:val="NormalWeb"/>
            <w:jc w:val="both"/>
          </w:pPr>
        </w:pPrChange>
      </w:pPr>
      <w:del w:id="1925" w:author="Samane Shahpouri" w:date="2024-05-15T11:55:00Z" w16du:dateUtc="2024-05-15T09:55:00Z">
        <w:r w:rsidRPr="009C51B2" w:rsidDel="00E66362">
          <w:rPr>
            <w:rFonts w:asciiTheme="majorBidi" w:hAnsiTheme="majorBidi" w:cstheme="majorBidi"/>
            <w:highlight w:val="blue"/>
            <w:rPrChange w:id="1926" w:author="Samane Shahpouri" w:date="2024-05-19T17:32:00Z" w16du:dateUtc="2024-05-19T15:32:00Z">
              <w:rPr/>
            </w:rPrChange>
          </w:rPr>
          <w:delText xml:space="preserve">One significant </w:delText>
        </w:r>
        <w:r w:rsidR="00A25658" w:rsidRPr="009C51B2" w:rsidDel="00E66362">
          <w:rPr>
            <w:rFonts w:asciiTheme="majorBidi" w:hAnsiTheme="majorBidi" w:cstheme="majorBidi"/>
            <w:highlight w:val="blue"/>
            <w:rPrChange w:id="1927" w:author="Samane Shahpouri" w:date="2024-05-19T17:32:00Z" w16du:dateUtc="2024-05-19T15:32:00Z">
              <w:rPr/>
            </w:rPrChange>
          </w:rPr>
          <w:delText>challenge for</w:delText>
        </w:r>
        <w:r w:rsidRPr="009C51B2" w:rsidDel="00E66362">
          <w:rPr>
            <w:rFonts w:asciiTheme="majorBidi" w:hAnsiTheme="majorBidi" w:cstheme="majorBidi"/>
            <w:highlight w:val="blue"/>
            <w:rPrChange w:id="1928" w:author="Samane Shahpouri" w:date="2024-05-19T17:32:00Z" w16du:dateUtc="2024-05-19T15:32:00Z">
              <w:rPr/>
            </w:rPrChange>
          </w:rPr>
          <w:delText xml:space="preserve"> deep learning methods in PET imaging is </w:delText>
        </w:r>
        <w:r w:rsidR="00A25658" w:rsidRPr="009C51B2" w:rsidDel="00E66362">
          <w:rPr>
            <w:rFonts w:asciiTheme="majorBidi" w:hAnsiTheme="majorBidi" w:cstheme="majorBidi"/>
            <w:highlight w:val="blue"/>
            <w:rPrChange w:id="1929" w:author="Samane Shahpouri" w:date="2024-05-19T17:32:00Z" w16du:dateUtc="2024-05-19T15:32:00Z">
              <w:rPr/>
            </w:rPrChange>
          </w:rPr>
          <w:delText>the</w:delText>
        </w:r>
        <w:r w:rsidRPr="009C51B2" w:rsidDel="00E66362">
          <w:rPr>
            <w:rFonts w:asciiTheme="majorBidi" w:hAnsiTheme="majorBidi" w:cstheme="majorBidi"/>
            <w:highlight w:val="blue"/>
            <w:rPrChange w:id="1930" w:author="Samane Shahpouri" w:date="2024-05-19T17:32:00Z" w16du:dateUtc="2024-05-19T15:32:00Z">
              <w:rPr/>
            </w:rPrChange>
          </w:rPr>
          <w:delText xml:space="preserve"> struggle to adapt to the </w:delText>
        </w:r>
        <w:r w:rsidR="00A25658" w:rsidRPr="009C51B2" w:rsidDel="00E66362">
          <w:rPr>
            <w:rFonts w:asciiTheme="majorBidi" w:hAnsiTheme="majorBidi" w:cstheme="majorBidi"/>
            <w:highlight w:val="blue"/>
            <w:rPrChange w:id="1931" w:author="Samane Shahpouri" w:date="2024-05-19T17:32:00Z" w16du:dateUtc="2024-05-19T15:32:00Z">
              <w:rPr/>
            </w:rPrChange>
          </w:rPr>
          <w:delText xml:space="preserve">inherent </w:delText>
        </w:r>
        <w:r w:rsidRPr="009C51B2" w:rsidDel="00E66362">
          <w:rPr>
            <w:rFonts w:asciiTheme="majorBidi" w:hAnsiTheme="majorBidi" w:cstheme="majorBidi"/>
            <w:highlight w:val="blue"/>
            <w:rPrChange w:id="1932" w:author="Samane Shahpouri" w:date="2024-05-19T17:32:00Z" w16du:dateUtc="2024-05-19T15:32:00Z">
              <w:rPr/>
            </w:rPrChange>
          </w:rPr>
          <w:delText xml:space="preserve">heterogeneity across various domains. </w:delText>
        </w:r>
        <w:r w:rsidR="00A25658" w:rsidRPr="009C51B2" w:rsidDel="00E66362">
          <w:rPr>
            <w:rFonts w:asciiTheme="majorBidi" w:hAnsiTheme="majorBidi" w:cstheme="majorBidi"/>
            <w:highlight w:val="blue"/>
            <w:rPrChange w:id="1933" w:author="Samane Shahpouri" w:date="2024-05-19T17:32:00Z" w16du:dateUtc="2024-05-19T15:32:00Z">
              <w:rPr/>
            </w:rPrChange>
          </w:rPr>
          <w:delText>Variations</w:delText>
        </w:r>
        <w:r w:rsidRPr="009C51B2" w:rsidDel="00E66362">
          <w:rPr>
            <w:rFonts w:asciiTheme="majorBidi" w:hAnsiTheme="majorBidi" w:cstheme="majorBidi"/>
            <w:highlight w:val="blue"/>
            <w:rPrChange w:id="1934" w:author="Samane Shahpouri" w:date="2024-05-19T17:32:00Z" w16du:dateUtc="2024-05-19T15:32:00Z">
              <w:rPr/>
            </w:rPrChange>
          </w:rPr>
          <w:delText xml:space="preserve"> in spatial resolution and sensitivity </w:delText>
        </w:r>
        <w:r w:rsidR="00A25658" w:rsidRPr="009C51B2" w:rsidDel="00E66362">
          <w:rPr>
            <w:rFonts w:asciiTheme="majorBidi" w:hAnsiTheme="majorBidi" w:cstheme="majorBidi"/>
            <w:highlight w:val="blue"/>
            <w:rPrChange w:id="1935" w:author="Samane Shahpouri" w:date="2024-05-19T17:32:00Z" w16du:dateUtc="2024-05-19T15:32:00Z">
              <w:rPr/>
            </w:rPrChange>
          </w:rPr>
          <w:delText>among</w:delText>
        </w:r>
        <w:r w:rsidRPr="009C51B2" w:rsidDel="00E66362">
          <w:rPr>
            <w:rFonts w:asciiTheme="majorBidi" w:hAnsiTheme="majorBidi" w:cstheme="majorBidi"/>
            <w:highlight w:val="blue"/>
            <w:rPrChange w:id="1936" w:author="Samane Shahpouri" w:date="2024-05-19T17:32:00Z" w16du:dateUtc="2024-05-19T15:32:00Z">
              <w:rPr/>
            </w:rPrChange>
          </w:rPr>
          <w:delText xml:space="preserve"> scanners, </w:delText>
        </w:r>
        <w:r w:rsidR="00A25658" w:rsidRPr="009C51B2" w:rsidDel="00E66362">
          <w:rPr>
            <w:rFonts w:asciiTheme="majorBidi" w:hAnsiTheme="majorBidi" w:cstheme="majorBidi"/>
            <w:highlight w:val="blue"/>
            <w:rPrChange w:id="1937" w:author="Samane Shahpouri" w:date="2024-05-19T17:32:00Z" w16du:dateUtc="2024-05-19T15:32:00Z">
              <w:rPr/>
            </w:rPrChange>
          </w:rPr>
          <w:delText>coupled</w:delText>
        </w:r>
        <w:r w:rsidRPr="009C51B2" w:rsidDel="00E66362">
          <w:rPr>
            <w:rFonts w:asciiTheme="majorBidi" w:hAnsiTheme="majorBidi" w:cstheme="majorBidi"/>
            <w:highlight w:val="blue"/>
            <w:rPrChange w:id="1938" w:author="Samane Shahpouri" w:date="2024-05-19T17:32:00Z" w16du:dateUtc="2024-05-19T15:32:00Z">
              <w:rPr/>
            </w:rPrChange>
          </w:rPr>
          <w:delText xml:space="preserve"> with the </w:delText>
        </w:r>
        <w:r w:rsidR="00A25658" w:rsidRPr="009C51B2" w:rsidDel="00E66362">
          <w:rPr>
            <w:rFonts w:asciiTheme="majorBidi" w:hAnsiTheme="majorBidi" w:cstheme="majorBidi"/>
            <w:highlight w:val="blue"/>
            <w:rPrChange w:id="1939" w:author="Samane Shahpouri" w:date="2024-05-19T17:32:00Z" w16du:dateUtc="2024-05-19T15:32:00Z">
              <w:rPr/>
            </w:rPrChange>
          </w:rPr>
          <w:delText>ongoing changes in</w:delText>
        </w:r>
        <w:r w:rsidRPr="009C51B2" w:rsidDel="00E66362">
          <w:rPr>
            <w:rFonts w:asciiTheme="majorBidi" w:hAnsiTheme="majorBidi" w:cstheme="majorBidi"/>
            <w:highlight w:val="blue"/>
            <w:rPrChange w:id="1940" w:author="Samane Shahpouri" w:date="2024-05-19T17:32:00Z" w16du:dateUtc="2024-05-19T15:32:00Z">
              <w:rPr/>
            </w:rPrChange>
          </w:rPr>
          <w:delText xml:space="preserve"> biodistributions of new tracers, </w:delText>
        </w:r>
        <w:r w:rsidR="00A25658" w:rsidRPr="009C51B2" w:rsidDel="00E66362">
          <w:rPr>
            <w:rFonts w:asciiTheme="majorBidi" w:hAnsiTheme="majorBidi" w:cstheme="majorBidi"/>
            <w:highlight w:val="blue"/>
            <w:rPrChange w:id="1941" w:author="Samane Shahpouri" w:date="2024-05-19T17:32:00Z" w16du:dateUtc="2024-05-19T15:32:00Z">
              <w:rPr/>
            </w:rPrChange>
          </w:rPr>
          <w:delText xml:space="preserve">pose challenges in developing </w:delText>
        </w:r>
        <w:r w:rsidRPr="009C51B2" w:rsidDel="00E66362">
          <w:rPr>
            <w:rFonts w:asciiTheme="majorBidi" w:hAnsiTheme="majorBidi" w:cstheme="majorBidi"/>
            <w:highlight w:val="blue"/>
            <w:rPrChange w:id="1942" w:author="Samane Shahpouri" w:date="2024-05-19T17:32:00Z" w16du:dateUtc="2024-05-19T15:32:00Z">
              <w:rPr/>
            </w:rPrChange>
          </w:rPr>
          <w:delText xml:space="preserve">a comprehensive training dataset. This diversity can </w:delText>
        </w:r>
        <w:r w:rsidR="00A25658" w:rsidRPr="009C51B2" w:rsidDel="00E66362">
          <w:rPr>
            <w:rFonts w:asciiTheme="majorBidi" w:hAnsiTheme="majorBidi" w:cstheme="majorBidi"/>
            <w:highlight w:val="blue"/>
            <w:rPrChange w:id="1943" w:author="Samane Shahpouri" w:date="2024-05-19T17:32:00Z" w16du:dateUtc="2024-05-19T15:32:00Z">
              <w:rPr/>
            </w:rPrChange>
          </w:rPr>
          <w:delText>compromise</w:delText>
        </w:r>
        <w:r w:rsidRPr="009C51B2" w:rsidDel="00E66362">
          <w:rPr>
            <w:rFonts w:asciiTheme="majorBidi" w:hAnsiTheme="majorBidi" w:cstheme="majorBidi"/>
            <w:highlight w:val="blue"/>
            <w:rPrChange w:id="1944" w:author="Samane Shahpouri" w:date="2024-05-19T17:32:00Z" w16du:dateUtc="2024-05-19T15:32:00Z">
              <w:rPr/>
            </w:rPrChange>
          </w:rPr>
          <w:delText xml:space="preserve"> the consistency and reliability of deep learning approaches for </w:delText>
        </w:r>
        <w:r w:rsidR="00324D4F" w:rsidRPr="009C51B2" w:rsidDel="00E66362">
          <w:rPr>
            <w:rFonts w:asciiTheme="majorBidi" w:hAnsiTheme="majorBidi" w:cstheme="majorBidi"/>
            <w:highlight w:val="blue"/>
            <w:rPrChange w:id="1945" w:author="Samane Shahpouri" w:date="2024-05-19T17:32:00Z" w16du:dateUtc="2024-05-19T15:32:00Z">
              <w:rPr/>
            </w:rPrChange>
          </w:rPr>
          <w:delText>AC</w:delText>
        </w:r>
        <w:r w:rsidRPr="009C51B2" w:rsidDel="00E66362">
          <w:rPr>
            <w:rFonts w:asciiTheme="majorBidi" w:hAnsiTheme="majorBidi" w:cstheme="majorBidi"/>
            <w:highlight w:val="blue"/>
            <w:rPrChange w:id="1946" w:author="Samane Shahpouri" w:date="2024-05-19T17:32:00Z" w16du:dateUtc="2024-05-19T15:32:00Z">
              <w:rPr/>
            </w:rPrChange>
          </w:rPr>
          <w:delText xml:space="preserve">, </w:delText>
        </w:r>
        <w:r w:rsidR="00A25658" w:rsidRPr="009C51B2" w:rsidDel="00E66362">
          <w:rPr>
            <w:rFonts w:asciiTheme="majorBidi" w:hAnsiTheme="majorBidi" w:cstheme="majorBidi"/>
            <w:highlight w:val="blue"/>
            <w:rPrChange w:id="1947" w:author="Samane Shahpouri" w:date="2024-05-19T17:32:00Z" w16du:dateUtc="2024-05-19T15:32:00Z">
              <w:rPr/>
            </w:rPrChange>
          </w:rPr>
          <w:delText>making</w:delText>
        </w:r>
        <w:r w:rsidRPr="009C51B2" w:rsidDel="00E66362">
          <w:rPr>
            <w:rFonts w:asciiTheme="majorBidi" w:hAnsiTheme="majorBidi" w:cstheme="majorBidi"/>
            <w:highlight w:val="blue"/>
            <w:rPrChange w:id="1948" w:author="Samane Shahpouri" w:date="2024-05-19T17:32:00Z" w16du:dateUtc="2024-05-19T15:32:00Z">
              <w:rPr/>
            </w:rPrChange>
          </w:rPr>
          <w:delText xml:space="preserve"> it </w:delText>
        </w:r>
        <w:r w:rsidR="00A25658" w:rsidRPr="009C51B2" w:rsidDel="00E66362">
          <w:rPr>
            <w:rFonts w:asciiTheme="majorBidi" w:hAnsiTheme="majorBidi" w:cstheme="majorBidi"/>
            <w:highlight w:val="blue"/>
            <w:rPrChange w:id="1949" w:author="Samane Shahpouri" w:date="2024-05-19T17:32:00Z" w16du:dateUtc="2024-05-19T15:32:00Z">
              <w:rPr/>
            </w:rPrChange>
          </w:rPr>
          <w:delText>challenging</w:delText>
        </w:r>
        <w:r w:rsidRPr="009C51B2" w:rsidDel="00E66362">
          <w:rPr>
            <w:rFonts w:asciiTheme="majorBidi" w:hAnsiTheme="majorBidi" w:cstheme="majorBidi"/>
            <w:highlight w:val="blue"/>
            <w:rPrChange w:id="1950" w:author="Samane Shahpouri" w:date="2024-05-19T17:32:00Z" w16du:dateUtc="2024-05-19T15:32:00Z">
              <w:rPr/>
            </w:rPrChange>
          </w:rPr>
          <w:delText xml:space="preserve"> to </w:delText>
        </w:r>
        <w:r w:rsidR="00A25658" w:rsidRPr="009C51B2" w:rsidDel="00E66362">
          <w:rPr>
            <w:rFonts w:asciiTheme="majorBidi" w:hAnsiTheme="majorBidi" w:cstheme="majorBidi"/>
            <w:highlight w:val="blue"/>
            <w:rPrChange w:id="1951" w:author="Samane Shahpouri" w:date="2024-05-19T17:32:00Z" w16du:dateUtc="2024-05-19T15:32:00Z">
              <w:rPr/>
            </w:rPrChange>
          </w:rPr>
          <w:delText>capture</w:delText>
        </w:r>
        <w:r w:rsidRPr="009C51B2" w:rsidDel="00E66362">
          <w:rPr>
            <w:rFonts w:asciiTheme="majorBidi" w:hAnsiTheme="majorBidi" w:cstheme="majorBidi"/>
            <w:highlight w:val="blue"/>
            <w:rPrChange w:id="1952" w:author="Samane Shahpouri" w:date="2024-05-19T17:32:00Z" w16du:dateUtc="2024-05-19T15:32:00Z">
              <w:rPr/>
            </w:rPrChange>
          </w:rPr>
          <w:delText xml:space="preserve"> the full </w:delText>
        </w:r>
        <w:r w:rsidR="00A25658" w:rsidRPr="009C51B2" w:rsidDel="00E66362">
          <w:rPr>
            <w:rFonts w:asciiTheme="majorBidi" w:hAnsiTheme="majorBidi" w:cstheme="majorBidi"/>
            <w:highlight w:val="blue"/>
            <w:rPrChange w:id="1953" w:author="Samane Shahpouri" w:date="2024-05-19T17:32:00Z" w16du:dateUtc="2024-05-19T15:32:00Z">
              <w:rPr/>
            </w:rPrChange>
          </w:rPr>
          <w:delText>range</w:delText>
        </w:r>
        <w:r w:rsidRPr="009C51B2" w:rsidDel="00E66362">
          <w:rPr>
            <w:rFonts w:asciiTheme="majorBidi" w:hAnsiTheme="majorBidi" w:cstheme="majorBidi"/>
            <w:highlight w:val="blue"/>
            <w:rPrChange w:id="1954" w:author="Samane Shahpouri" w:date="2024-05-19T17:32:00Z" w16du:dateUtc="2024-05-19T15:32:00Z">
              <w:rPr/>
            </w:rPrChange>
          </w:rPr>
          <w:delText xml:space="preserve"> of variables in real-world </w:delText>
        </w:r>
        <w:r w:rsidR="00A25658" w:rsidRPr="009C51B2" w:rsidDel="00E66362">
          <w:rPr>
            <w:rFonts w:asciiTheme="majorBidi" w:hAnsiTheme="majorBidi" w:cstheme="majorBidi"/>
            <w:highlight w:val="blue"/>
            <w:rPrChange w:id="1955" w:author="Samane Shahpouri" w:date="2024-05-19T17:32:00Z" w16du:dateUtc="2024-05-19T15:32:00Z">
              <w:rPr/>
            </w:rPrChange>
          </w:rPr>
          <w:delText>situations</w:delText>
        </w:r>
        <w:r w:rsidRPr="009C51B2" w:rsidDel="00E66362">
          <w:rPr>
            <w:rFonts w:asciiTheme="majorBidi" w:hAnsiTheme="majorBidi" w:cstheme="majorBidi"/>
            <w:highlight w:val="blue"/>
            <w:rPrChange w:id="1956" w:author="Samane Shahpouri" w:date="2024-05-19T17:32:00Z" w16du:dateUtc="2024-05-19T15:32:00Z">
              <w:rPr/>
            </w:rPrChange>
          </w:rPr>
          <w:delText>.</w:delText>
        </w:r>
      </w:del>
    </w:p>
    <w:p w14:paraId="3166D943" w14:textId="4968C753" w:rsidR="00846643" w:rsidRPr="00FB1AFB" w:rsidRDefault="00A25658" w:rsidP="00FB1AFB">
      <w:pPr>
        <w:rPr>
          <w:ins w:id="1957" w:author="Samane Shahpouri" w:date="2024-05-15T10:40:00Z" w16du:dateUtc="2024-05-15T08:40:00Z"/>
        </w:rPr>
        <w:pPrChange w:id="1958" w:author="Samane Shahpouri" w:date="2024-05-19T17:50:00Z" w16du:dateUtc="2024-05-19T15:50:00Z">
          <w:pPr>
            <w:pStyle w:val="NormalWeb"/>
          </w:pPr>
        </w:pPrChange>
      </w:pPr>
      <w:del w:id="1959" w:author="Samane Shahpouri" w:date="2024-05-15T10:13:00Z" w16du:dateUtc="2024-05-15T08:13:00Z">
        <w:r w:rsidRPr="00FB1AFB" w:rsidDel="00731EF1">
          <w:delText xml:space="preserve">Studies </w:delText>
        </w:r>
      </w:del>
      <w:ins w:id="1960" w:author="Samane Shahpouri" w:date="2024-05-15T10:13:00Z" w16du:dateUtc="2024-05-15T08:13:00Z">
        <w:r w:rsidR="00731EF1" w:rsidRPr="00FB1AFB">
          <w:t xml:space="preserve">Previous </w:t>
        </w:r>
      </w:ins>
      <w:ins w:id="1961" w:author="Samane Shahpouri" w:date="2024-05-15T10:15:00Z" w16du:dateUtc="2024-05-15T08:15:00Z">
        <w:r w:rsidR="00731EF1" w:rsidRPr="00FB1AFB">
          <w:t>research</w:t>
        </w:r>
      </w:ins>
      <w:ins w:id="1962" w:author="Samane Shahpouri" w:date="2024-05-15T10:13:00Z" w16du:dateUtc="2024-05-15T08:13:00Z">
        <w:r w:rsidR="00731EF1" w:rsidRPr="00FB1AFB">
          <w:t xml:space="preserve"> </w:t>
        </w:r>
      </w:ins>
      <w:del w:id="1963" w:author="Samane Shahpouri" w:date="2024-05-15T10:13:00Z" w16du:dateUtc="2024-05-15T08:13:00Z">
        <w:r w:rsidRPr="00FB1AFB" w:rsidDel="00731EF1">
          <w:delText>in the past</w:delText>
        </w:r>
        <w:r w:rsidR="000D2EAC" w:rsidRPr="00FB1AFB" w:rsidDel="00731EF1">
          <w:delText xml:space="preserve"> </w:delText>
        </w:r>
      </w:del>
      <w:r w:rsidR="000D2EAC" w:rsidRPr="00FB1AFB">
        <w:t>ha</w:t>
      </w:r>
      <w:del w:id="1964" w:author="Samane Shahpouri" w:date="2024-05-15T10:15:00Z" w16du:dateUtc="2024-05-15T08:15:00Z">
        <w:r w:rsidR="000D2EAC" w:rsidRPr="00FB1AFB" w:rsidDel="00731EF1">
          <w:delText>ve</w:delText>
        </w:r>
      </w:del>
      <w:ins w:id="1965" w:author="Samane Shahpouri" w:date="2024-05-15T10:15:00Z" w16du:dateUtc="2024-05-15T08:15:00Z">
        <w:r w:rsidR="00731EF1" w:rsidRPr="00FB1AFB">
          <w:t>s</w:t>
        </w:r>
      </w:ins>
      <w:r w:rsidR="000D2EAC" w:rsidRPr="00FB1AFB">
        <w:t xml:space="preserve"> shown </w:t>
      </w:r>
      <w:r w:rsidRPr="00FB1AFB">
        <w:t>that</w:t>
      </w:r>
      <w:r w:rsidR="000D2EAC" w:rsidRPr="00FB1AFB">
        <w:t xml:space="preserve"> direct ASC frameworks </w:t>
      </w:r>
      <w:r w:rsidRPr="00FB1AFB">
        <w:t xml:space="preserve">can </w:t>
      </w:r>
      <w:del w:id="1966" w:author="Samane Shahpouri" w:date="2024-05-15T10:13:00Z" w16du:dateUtc="2024-05-15T08:13:00Z">
        <w:r w:rsidRPr="00FB1AFB" w:rsidDel="00731EF1">
          <w:delText>help fix</w:delText>
        </w:r>
      </w:del>
      <w:ins w:id="1967" w:author="Samane Shahpouri" w:date="2024-05-15T10:13:00Z" w16du:dateUtc="2024-05-15T08:13:00Z">
        <w:r w:rsidR="00731EF1" w:rsidRPr="00FB1AFB">
          <w:t>correct</w:t>
        </w:r>
      </w:ins>
      <w:r w:rsidRPr="00FB1AFB">
        <w:t xml:space="preserve"> </w:t>
      </w:r>
      <w:del w:id="1968" w:author="Isaac Shiri Lord" w:date="2024-05-12T18:34:00Z">
        <w:r w:rsidRPr="00FB1AFB" w:rsidDel="00936DED">
          <w:delText>artefacts</w:delText>
        </w:r>
        <w:r w:rsidR="000D2EAC" w:rsidRPr="00FB1AFB" w:rsidDel="00936DED">
          <w:delText xml:space="preserve"> </w:delText>
        </w:r>
      </w:del>
      <w:ins w:id="1969" w:author="Isaac Shiri Lord" w:date="2024-05-12T18:34:00Z">
        <w:r w:rsidR="00936DED" w:rsidRPr="00FB1AFB">
          <w:t xml:space="preserve">artifacts </w:t>
        </w:r>
      </w:ins>
      <w:r w:rsidR="000D2EAC" w:rsidRPr="00FB1AFB">
        <w:t xml:space="preserve">in </w:t>
      </w:r>
      <w:r w:rsidR="000D2EAC" w:rsidRPr="00FB1AFB">
        <w:rPr>
          <w:vertAlign w:val="superscript"/>
        </w:rPr>
        <w:t>18</w:t>
      </w:r>
      <w:r w:rsidR="000D2EAC" w:rsidRPr="00FB1AFB">
        <w:t xml:space="preserve">F-FDG PET/CT </w:t>
      </w:r>
      <w:r w:rsidRPr="00FB1AFB">
        <w:t>images</w:t>
      </w:r>
      <w:r w:rsidR="000D2EAC" w:rsidRPr="00FB1AFB">
        <w:t xml:space="preserve">. </w:t>
      </w:r>
      <w:ins w:id="1970" w:author="Samane Shahpouri" w:date="2024-05-15T10:31:00Z" w16du:dateUtc="2024-05-15T08:31:00Z">
        <w:r w:rsidR="005011BA" w:rsidRPr="00FB1AFB">
          <w:t>Additionally, t</w:t>
        </w:r>
      </w:ins>
      <w:ins w:id="1971" w:author="Samane Shahpouri" w:date="2024-05-15T10:26:00Z" w16du:dateUtc="2024-05-15T08:26:00Z">
        <w:r w:rsidR="005011BA" w:rsidRPr="00FB1AFB">
          <w:t xml:space="preserve">he </w:t>
        </w:r>
      </w:ins>
      <w:ins w:id="1972" w:author="Samane Shahpouri" w:date="2024-05-15T10:34:00Z" w16du:dateUtc="2024-05-15T08:34:00Z">
        <w:r w:rsidR="00DB2A5B" w:rsidRPr="00FB1AFB">
          <w:t xml:space="preserve">GAN </w:t>
        </w:r>
      </w:ins>
      <w:ins w:id="1973" w:author="Samane Shahpouri" w:date="2024-05-15T10:26:00Z" w16du:dateUtc="2024-05-15T08:26:00Z">
        <w:r w:rsidR="005011BA" w:rsidRPr="00FB1AFB">
          <w:t>model's performance in combin</w:t>
        </w:r>
      </w:ins>
      <w:ins w:id="1974" w:author="Samane Shahpouri" w:date="2024-05-15T10:27:00Z" w16du:dateUtc="2024-05-15T08:27:00Z">
        <w:r w:rsidR="005011BA" w:rsidRPr="00FB1AFB">
          <w:t>ation of</w:t>
        </w:r>
      </w:ins>
      <w:ins w:id="1975" w:author="Samane Shahpouri" w:date="2024-05-15T10:26:00Z" w16du:dateUtc="2024-05-15T08:26:00Z">
        <w:r w:rsidR="005011BA" w:rsidRPr="00FB1AFB">
          <w:t xml:space="preserve"> </w:t>
        </w:r>
      </w:ins>
      <w:ins w:id="1976" w:author="Samane Shahpouri" w:date="2024-05-15T10:32:00Z" w16du:dateUtc="2024-05-15T08:32:00Z">
        <w:r w:rsidR="005011BA" w:rsidRPr="009C51B2">
          <w:rPr>
            <w:vertAlign w:val="superscript"/>
            <w:rPrChange w:id="1977" w:author="Samane Shahpouri" w:date="2024-05-19T17:32:00Z" w16du:dateUtc="2024-05-19T15:32:00Z">
              <w:rPr/>
            </w:rPrChange>
          </w:rPr>
          <w:t>68</w:t>
        </w:r>
      </w:ins>
      <w:ins w:id="1978" w:author="Samane Shahpouri" w:date="2024-05-15T10:27:00Z" w16du:dateUtc="2024-05-15T08:27:00Z">
        <w:r w:rsidR="005011BA" w:rsidRPr="00FB1AFB">
          <w:t>Ga</w:t>
        </w:r>
      </w:ins>
      <w:ins w:id="1979" w:author="Samane Shahpouri" w:date="2024-05-15T10:26:00Z" w16du:dateUtc="2024-05-15T08:26:00Z">
        <w:r w:rsidR="005011BA" w:rsidRPr="00FB1AFB">
          <w:t xml:space="preserve"> and </w:t>
        </w:r>
      </w:ins>
      <w:ins w:id="1980" w:author="Samane Shahpouri" w:date="2024-05-15T10:32:00Z" w16du:dateUtc="2024-05-15T08:32:00Z">
        <w:r w:rsidR="005011BA" w:rsidRPr="009C51B2">
          <w:rPr>
            <w:vertAlign w:val="superscript"/>
            <w:rPrChange w:id="1981" w:author="Samane Shahpouri" w:date="2024-05-19T17:32:00Z" w16du:dateUtc="2024-05-19T15:32:00Z">
              <w:rPr/>
            </w:rPrChange>
          </w:rPr>
          <w:t>18</w:t>
        </w:r>
      </w:ins>
      <w:ins w:id="1982" w:author="Samane Shahpouri" w:date="2024-05-15T10:26:00Z" w16du:dateUtc="2024-05-15T08:26:00Z">
        <w:r w:rsidR="005011BA" w:rsidRPr="00FB1AFB">
          <w:t>F</w:t>
        </w:r>
      </w:ins>
      <w:ins w:id="1983" w:author="Samane Shahpouri" w:date="2024-05-15T10:32:00Z" w16du:dateUtc="2024-05-15T08:32:00Z">
        <w:r w:rsidR="005011BA" w:rsidRPr="00FB1AFB">
          <w:t xml:space="preserve"> </w:t>
        </w:r>
      </w:ins>
      <w:ins w:id="1984" w:author="Samane Shahpouri" w:date="2024-05-15T10:26:00Z" w16du:dateUtc="2024-05-15T08:26:00Z">
        <w:r w:rsidR="005011BA" w:rsidRPr="00FB1AFB">
          <w:t xml:space="preserve">radiotracers across various </w:t>
        </w:r>
        <w:proofErr w:type="spellStart"/>
        <w:r w:rsidR="005011BA" w:rsidRPr="00FB1AFB">
          <w:t>centers</w:t>
        </w:r>
        <w:proofErr w:type="spellEnd"/>
        <w:r w:rsidR="005011BA" w:rsidRPr="00FB1AFB">
          <w:t xml:space="preserve"> has been evaluated, </w:t>
        </w:r>
      </w:ins>
      <w:ins w:id="1985" w:author="Samane Shahpouri" w:date="2024-05-15T10:33:00Z" w16du:dateUtc="2024-05-15T08:33:00Z">
        <w:r w:rsidR="00DB2A5B" w:rsidRPr="00FB1AFB">
          <w:t xml:space="preserve">However, quantitative </w:t>
        </w:r>
      </w:ins>
      <w:ins w:id="1986" w:author="Samane Shahpouri" w:date="2024-05-15T10:35:00Z" w16du:dateUtc="2024-05-15T08:35:00Z">
        <w:r w:rsidR="00DB2A5B" w:rsidRPr="00FB1AFB">
          <w:t xml:space="preserve">assessment </w:t>
        </w:r>
      </w:ins>
      <w:ins w:id="1987" w:author="Samane Shahpouri" w:date="2024-05-19T17:48:00Z" w16du:dateUtc="2024-05-19T15:48:00Z">
        <w:r w:rsidR="00FB1AFB" w:rsidRPr="00FB1AFB">
          <w:t>is</w:t>
        </w:r>
      </w:ins>
      <w:ins w:id="1988" w:author="Samane Shahpouri" w:date="2024-05-15T10:33:00Z" w16du:dateUtc="2024-05-15T08:33:00Z">
        <w:r w:rsidR="00DB2A5B" w:rsidRPr="00FB1AFB">
          <w:t xml:space="preserve"> not incorporated by this </w:t>
        </w:r>
      </w:ins>
      <w:ins w:id="1989" w:author="Samane Shahpouri" w:date="2024-05-15T10:34:00Z" w16du:dateUtc="2024-05-15T08:34:00Z">
        <w:r w:rsidR="00DB2A5B" w:rsidRPr="00FB1AFB">
          <w:t>study</w:t>
        </w:r>
      </w:ins>
      <w:ins w:id="1990" w:author="Samane Shahpouri" w:date="2024-05-15T10:26:00Z" w16du:dateUtc="2024-05-15T08:26:00Z">
        <w:r w:rsidR="005011BA" w:rsidRPr="00FB1AFB">
          <w:t xml:space="preserve">. </w:t>
        </w:r>
      </w:ins>
      <w:del w:id="1991" w:author="Samane Shahpouri" w:date="2024-05-15T11:51:00Z" w16du:dateUtc="2024-05-15T09:51:00Z">
        <w:r w:rsidR="000D2EAC" w:rsidRPr="009C51B2" w:rsidDel="00410C36">
          <w:rPr>
            <w:highlight w:val="yellow"/>
            <w:rPrChange w:id="1992" w:author="Samane Shahpouri" w:date="2024-05-19T17:32:00Z" w16du:dateUtc="2024-05-19T15:32:00Z">
              <w:rPr/>
            </w:rPrChange>
          </w:rPr>
          <w:delText xml:space="preserve">However, </w:delText>
        </w:r>
      </w:del>
      <w:del w:id="1993" w:author="Samane Shahpouri" w:date="2024-05-15T10:35:00Z" w16du:dateUtc="2024-05-15T08:35:00Z">
        <w:r w:rsidR="000D2EAC" w:rsidRPr="009C51B2" w:rsidDel="00DB2A5B">
          <w:rPr>
            <w:highlight w:val="yellow"/>
            <w:rPrChange w:id="1994" w:author="Samane Shahpouri" w:date="2024-05-19T17:32:00Z" w16du:dateUtc="2024-05-19T15:32:00Z">
              <w:rPr/>
            </w:rPrChange>
          </w:rPr>
          <w:delText>gallium</w:delText>
        </w:r>
      </w:del>
      <w:del w:id="1995" w:author="Samane Shahpouri" w:date="2024-05-15T11:51:00Z" w16du:dateUtc="2024-05-15T09:51:00Z">
        <w:r w:rsidR="000D2EAC" w:rsidRPr="009C51B2" w:rsidDel="00410C36">
          <w:rPr>
            <w:highlight w:val="yellow"/>
            <w:rPrChange w:id="1996" w:author="Samane Shahpouri" w:date="2024-05-19T17:32:00Z" w16du:dateUtc="2024-05-19T15:32:00Z">
              <w:rPr/>
            </w:rPrChange>
          </w:rPr>
          <w:delText>-based PET images often exhibit lower quality and resolution, potentially due to their unique characteristics and interactions within the body. As a result, these images require more nuanced approaches to ensure accurate interpretation and analysis</w:delText>
        </w:r>
        <w:r w:rsidR="000D2EAC" w:rsidRPr="00FB1AFB" w:rsidDel="00410C36">
          <w:delText xml:space="preserve"> </w:delText>
        </w:r>
      </w:del>
      <w:sdt>
        <w:sdtPr>
          <w:rPr>
            <w:color w:val="000000"/>
            <w:rPrChange w:id="1997" w:author="Samane Shahpouri" w:date="2024-05-19T17:37:00Z" w16du:dateUtc="2024-05-19T15:37:00Z">
              <w:rPr>
                <w:rFonts w:asciiTheme="majorBidi" w:hAnsiTheme="majorBidi" w:cstheme="majorBidi"/>
                <w:color w:val="000000"/>
              </w:rPr>
            </w:rPrChange>
          </w:rPr>
          <w:tag w:val="MENDELEY_CITATION_v3_eyJjaXRhdGlvbklEIjoiTUVOREVMRVlfQ0lUQVRJT05fMmE4NTU5YWUtNGYyYy00ODhiLWEzYmYtNmVjMzY0MDljNjIyIiwicHJvcGVydGllcyI6eyJub3RlSW5kZXgiOjB9LCJpc0VkaXRlZCI6ZmFsc2UsIm1hbnVhbE92ZXJyaWRlIjp7ImlzTWFudWFsbHlPdmVycmlkZGVuIjpmYWxzZSwiY2l0ZXByb2NUZXh0IjoiKDM5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ins w:id="1998" w:author="Samane Shahpouri" w:date="2024-05-19T17:37:00Z" w16du:dateUtc="2024-05-19T15:37:00Z">
            <w:r w:rsidR="00C21B46" w:rsidRPr="00C21B46">
              <w:rPr>
                <w:color w:val="000000"/>
                <w:rPrChange w:id="1999" w:author="Samane Shahpouri" w:date="2024-05-19T17:37:00Z" w16du:dateUtc="2024-05-19T15:37:00Z">
                  <w:rPr>
                    <w:rFonts w:asciiTheme="majorBidi" w:hAnsiTheme="majorBidi" w:cstheme="majorBidi"/>
                    <w:color w:val="000000"/>
                  </w:rPr>
                </w:rPrChange>
              </w:rPr>
              <w:t>(39,65)</w:t>
            </w:r>
          </w:ins>
          <w:del w:id="2000" w:author="Samane Shahpouri" w:date="2024-05-17T08:06:00Z" w16du:dateUtc="2024-05-17T06:06:00Z">
            <w:r w:rsidR="005C650F" w:rsidRPr="00FB1AFB" w:rsidDel="0011097D">
              <w:rPr>
                <w:color w:val="000000"/>
              </w:rPr>
              <w:delText>(36</w:delText>
            </w:r>
          </w:del>
          <w:del w:id="2001" w:author="Samane Shahpouri" w:date="2024-05-15T11:52:00Z" w16du:dateUtc="2024-05-15T09:52:00Z">
            <w:r w:rsidR="005C650F" w:rsidRPr="00FB1AFB" w:rsidDel="00410C36">
              <w:rPr>
                <w:color w:val="000000"/>
              </w:rPr>
              <w:delText>,65</w:delText>
            </w:r>
          </w:del>
          <w:del w:id="2002" w:author="Samane Shahpouri" w:date="2024-05-17T08:06:00Z" w16du:dateUtc="2024-05-17T06:06:00Z">
            <w:r w:rsidR="005C650F" w:rsidRPr="00FB1AFB" w:rsidDel="0011097D">
              <w:rPr>
                <w:color w:val="000000"/>
              </w:rPr>
              <w:delText>)</w:delText>
            </w:r>
          </w:del>
        </w:sdtContent>
      </w:sdt>
      <w:r w:rsidRPr="00FB1AFB">
        <w:t>.</w:t>
      </w:r>
    </w:p>
    <w:p w14:paraId="6C33B88E" w14:textId="69FA47A3" w:rsidR="00DB2A5B" w:rsidRPr="009C51B2" w:rsidRDefault="00DB2A5B">
      <w:pPr>
        <w:rPr>
          <w:rFonts w:asciiTheme="majorBidi" w:hAnsiTheme="majorBidi" w:cstheme="majorBidi"/>
          <w:sz w:val="24"/>
          <w:szCs w:val="24"/>
          <w:rPrChange w:id="2003" w:author="Samane Shahpouri" w:date="2024-05-19T17:32:00Z" w16du:dateUtc="2024-05-19T15:32:00Z">
            <w:rPr/>
          </w:rPrChange>
        </w:rPr>
        <w:pPrChange w:id="2004" w:author="Samane Shahpouri" w:date="2024-05-15T11:56:00Z" w16du:dateUtc="2024-05-15T09:56:00Z">
          <w:pPr>
            <w:pStyle w:val="NormalWeb"/>
            <w:jc w:val="both"/>
          </w:pPr>
        </w:pPrChange>
      </w:pPr>
      <w:ins w:id="2005" w:author="Samane Shahpouri" w:date="2024-05-15T10:40:00Z" w16du:dateUtc="2024-05-15T08:40:00Z">
        <w:r w:rsidRPr="009C51B2">
          <w:rPr>
            <w:rFonts w:asciiTheme="majorBidi" w:hAnsiTheme="majorBidi" w:cstheme="majorBidi"/>
            <w:sz w:val="24"/>
            <w:szCs w:val="24"/>
            <w:rPrChange w:id="2006" w:author="Samane Shahpouri" w:date="2024-05-19T17:32:00Z" w16du:dateUtc="2024-05-19T15:32:00Z">
              <w:rPr/>
            </w:rPrChange>
          </w:rPr>
          <w:lastRenderedPageBreak/>
          <w:t xml:space="preserve">Additionally, Detection and correction of </w:t>
        </w:r>
      </w:ins>
      <w:ins w:id="2007" w:author="Samane Shahpouri" w:date="2024-05-19T17:49:00Z" w16du:dateUtc="2024-05-19T15:49:00Z">
        <w:r w:rsidR="00FB1AFB" w:rsidRPr="00FB1AFB">
          <w:rPr>
            <w:rFonts w:asciiTheme="majorBidi" w:hAnsiTheme="majorBidi" w:cstheme="majorBidi"/>
            <w:sz w:val="24"/>
            <w:szCs w:val="24"/>
            <w:vertAlign w:val="superscript"/>
            <w:rPrChange w:id="2008" w:author="Samane Shahpouri" w:date="2024-05-19T17:49:00Z" w16du:dateUtc="2024-05-19T15:49:00Z">
              <w:rPr>
                <w:rFonts w:asciiTheme="majorBidi" w:hAnsiTheme="majorBidi" w:cstheme="majorBidi"/>
              </w:rPr>
            </w:rPrChange>
          </w:rPr>
          <w:t>18</w:t>
        </w:r>
      </w:ins>
      <w:ins w:id="2009" w:author="Samane Shahpouri" w:date="2024-05-15T10:40:00Z" w16du:dateUtc="2024-05-15T08:40:00Z">
        <w:r w:rsidRPr="009C51B2">
          <w:rPr>
            <w:rFonts w:asciiTheme="majorBidi" w:hAnsiTheme="majorBidi" w:cstheme="majorBidi"/>
            <w:sz w:val="24"/>
            <w:szCs w:val="24"/>
            <w:rPrChange w:id="2010" w:author="Samane Shahpouri" w:date="2024-05-19T17:32:00Z" w16du:dateUtc="2024-05-19T15:32:00Z">
              <w:rPr/>
            </w:rPrChange>
          </w:rPr>
          <w:t xml:space="preserve">Ga image artifacts using a tuned direct ASC model for multiple </w:t>
        </w:r>
        <w:proofErr w:type="spellStart"/>
        <w:r w:rsidRPr="009C51B2">
          <w:rPr>
            <w:rFonts w:asciiTheme="majorBidi" w:hAnsiTheme="majorBidi" w:cstheme="majorBidi"/>
            <w:sz w:val="24"/>
            <w:szCs w:val="24"/>
            <w:rPrChange w:id="2011" w:author="Samane Shahpouri" w:date="2024-05-19T17:32:00Z" w16du:dateUtc="2024-05-19T15:32:00Z">
              <w:rPr/>
            </w:rPrChange>
          </w:rPr>
          <w:t>centers</w:t>
        </w:r>
        <w:proofErr w:type="spellEnd"/>
        <w:r w:rsidRPr="009C51B2">
          <w:rPr>
            <w:rFonts w:asciiTheme="majorBidi" w:hAnsiTheme="majorBidi" w:cstheme="majorBidi"/>
            <w:sz w:val="24"/>
            <w:szCs w:val="24"/>
            <w:rPrChange w:id="2012" w:author="Samane Shahpouri" w:date="2024-05-19T17:32:00Z" w16du:dateUtc="2024-05-19T15:32:00Z">
              <w:rPr/>
            </w:rPrChange>
          </w:rPr>
          <w:t xml:space="preserve"> has been assessed. Despite these advances, there is still a need for further investigation into a multi-</w:t>
        </w:r>
        <w:proofErr w:type="spellStart"/>
        <w:r w:rsidRPr="009C51B2">
          <w:rPr>
            <w:rFonts w:asciiTheme="majorBidi" w:hAnsiTheme="majorBidi" w:cstheme="majorBidi"/>
            <w:sz w:val="24"/>
            <w:szCs w:val="24"/>
            <w:rPrChange w:id="2013" w:author="Samane Shahpouri" w:date="2024-05-19T17:32:00Z" w16du:dateUtc="2024-05-19T15:32:00Z">
              <w:rPr/>
            </w:rPrChange>
          </w:rPr>
          <w:t>center</w:t>
        </w:r>
        <w:proofErr w:type="spellEnd"/>
        <w:r w:rsidRPr="009C51B2">
          <w:rPr>
            <w:rFonts w:asciiTheme="majorBidi" w:hAnsiTheme="majorBidi" w:cstheme="majorBidi"/>
            <w:sz w:val="24"/>
            <w:szCs w:val="24"/>
            <w:rPrChange w:id="2014" w:author="Samane Shahpouri" w:date="2024-05-19T17:32:00Z" w16du:dateUtc="2024-05-19T15:32:00Z">
              <w:rPr/>
            </w:rPrChange>
          </w:rPr>
          <w:t xml:space="preserve"> model for quantitative analysis of gallium studies.</w:t>
        </w:r>
      </w:ins>
    </w:p>
    <w:p w14:paraId="5599F839" w14:textId="77777777" w:rsidR="004A73AE" w:rsidRPr="00FB1AFB" w:rsidRDefault="004A73AE" w:rsidP="00FB1AFB">
      <w:pPr>
        <w:rPr>
          <w:ins w:id="2015" w:author="Samane Shahpouri" w:date="2024-05-15T10:45:00Z" w16du:dateUtc="2024-05-15T08:45:00Z"/>
        </w:rPr>
        <w:pPrChange w:id="2016" w:author="Samane Shahpouri" w:date="2024-05-19T17:50:00Z" w16du:dateUtc="2024-05-19T15:50:00Z">
          <w:pPr>
            <w:pStyle w:val="NormalWeb"/>
          </w:pPr>
        </w:pPrChange>
      </w:pPr>
      <w:ins w:id="2017" w:author="Samane Shahpouri" w:date="2024-05-15T10:45:00Z" w16du:dateUtc="2024-05-15T08:45:00Z">
        <w:r w:rsidRPr="00FB1AFB">
          <w:t xml:space="preserve">This thesis will try to take a step into the problematic field of correction in PET imaging artifacts, especially mismatch and halo artifacts in </w:t>
        </w:r>
        <w:r w:rsidRPr="004E4E7B">
          <w:rPr>
            <w:vertAlign w:val="superscript"/>
            <w:rPrChange w:id="2018" w:author="Samane Shahpouri" w:date="2024-05-19T21:00:00Z" w16du:dateUtc="2024-05-19T19:00:00Z">
              <w:rPr>
                <w:rFonts w:eastAsiaTheme="minorHAnsi"/>
              </w:rPr>
            </w:rPrChange>
          </w:rPr>
          <w:t>68</w:t>
        </w:r>
        <w:r w:rsidRPr="00FB1AFB">
          <w:t>Ga PET imaging. The aim of this study is to look at several deep learning models and methodologies to design a multi-</w:t>
        </w:r>
        <w:proofErr w:type="spellStart"/>
        <w:r w:rsidRPr="00FB1AFB">
          <w:t>center</w:t>
        </w:r>
        <w:proofErr w:type="spellEnd"/>
        <w:r w:rsidRPr="00FB1AFB">
          <w:t xml:space="preserve"> model that allows no data sharing. </w:t>
        </w:r>
      </w:ins>
    </w:p>
    <w:p w14:paraId="35F39170" w14:textId="0ED47A87" w:rsidR="00536F4E" w:rsidRPr="00FB1AFB" w:rsidDel="004A73AE" w:rsidRDefault="004A73AE" w:rsidP="00FB1AFB">
      <w:pPr>
        <w:rPr>
          <w:del w:id="2019" w:author="Samane Shahpouri" w:date="2024-05-15T10:45:00Z" w16du:dateUtc="2024-05-15T08:45:00Z"/>
        </w:rPr>
        <w:pPrChange w:id="2020" w:author="Samane Shahpouri" w:date="2024-05-19T17:50:00Z" w16du:dateUtc="2024-05-19T15:50:00Z">
          <w:pPr>
            <w:pStyle w:val="NormalWeb"/>
            <w:jc w:val="both"/>
          </w:pPr>
        </w:pPrChange>
      </w:pPr>
      <w:ins w:id="2021" w:author="Samane Shahpouri" w:date="2024-05-15T10:45:00Z" w16du:dateUtc="2024-05-15T08:45:00Z">
        <w:r w:rsidRPr="00FB1AFB">
          <w:t>We will use our approach to estimate and compare the performance of models under both strategies within different radiotracers and different scanners. In particular, we will integrate domain expertise into our deep learning framework in order to detect and correct artifacts more efficiently in multi-</w:t>
        </w:r>
        <w:proofErr w:type="spellStart"/>
        <w:r w:rsidRPr="00FB1AFB">
          <w:t>center</w:t>
        </w:r>
        <w:proofErr w:type="spellEnd"/>
        <w:r w:rsidRPr="00FB1AFB">
          <w:t xml:space="preserve"> studies.</w:t>
        </w:r>
      </w:ins>
      <w:del w:id="2022" w:author="Samane Shahpouri" w:date="2024-05-15T10:45:00Z" w16du:dateUtc="2024-05-15T08:45:00Z">
        <w:r w:rsidR="00536F4E" w:rsidRPr="00FB1AFB" w:rsidDel="004A73AE">
          <w:delText xml:space="preserve">This thesis will try to </w:delText>
        </w:r>
        <w:r w:rsidR="00A25658" w:rsidRPr="00FB1AFB" w:rsidDel="004A73AE">
          <w:delText>take</w:delText>
        </w:r>
        <w:r w:rsidR="00536F4E" w:rsidRPr="00FB1AFB" w:rsidDel="004A73AE">
          <w:delText xml:space="preserve"> a step into the problematic field of correction in PET imaging </w:delText>
        </w:r>
        <w:r w:rsidR="00A25658" w:rsidRPr="00FB1AFB" w:rsidDel="004A73AE">
          <w:delText>artefacts</w:delText>
        </w:r>
        <w:r w:rsidR="00536F4E" w:rsidRPr="00FB1AFB" w:rsidDel="004A73AE">
          <w:delText xml:space="preserve">, with especially high-prevalence ones: mismatch and halo </w:delText>
        </w:r>
        <w:r w:rsidR="00A25658" w:rsidRPr="00FB1AFB" w:rsidDel="004A73AE">
          <w:delText>arte</w:delText>
        </w:r>
      </w:del>
      <w:ins w:id="2023" w:author="Isaac Shiri Lord" w:date="2024-05-12T18:34:00Z">
        <w:del w:id="2024" w:author="Samane Shahpouri" w:date="2024-05-15T10:45:00Z" w16du:dateUtc="2024-05-15T08:45:00Z">
          <w:r w:rsidR="00936DED" w:rsidRPr="00FB1AFB" w:rsidDel="004A73AE">
            <w:delText>ifacts, especially high-prevalence ones: mismatch and halo arti</w:delText>
          </w:r>
        </w:del>
      </w:ins>
      <w:del w:id="2025" w:author="Samane Shahpouri" w:date="2024-05-15T10:45:00Z" w16du:dateUtc="2024-05-15T08:45:00Z">
        <w:r w:rsidR="00A25658" w:rsidRPr="00FB1AFB" w:rsidDel="004A73AE">
          <w:delText>facts</w:delText>
        </w:r>
        <w:r w:rsidR="00536F4E" w:rsidRPr="00FB1AFB" w:rsidDel="004A73AE">
          <w:delText xml:space="preserve"> in </w:delText>
        </w:r>
        <w:r w:rsidR="00536F4E" w:rsidRPr="00FB1AFB" w:rsidDel="004A73AE">
          <w:rPr>
            <w:vertAlign w:val="superscript"/>
          </w:rPr>
          <w:delText>68</w:delText>
        </w:r>
        <w:r w:rsidR="00536F4E" w:rsidRPr="00FB1AFB" w:rsidDel="004A73AE">
          <w:delText xml:space="preserve">Ga PET imaging. The aim of this paper </w:delText>
        </w:r>
      </w:del>
      <w:ins w:id="2026" w:author="Isaac Shiri Lord" w:date="2024-05-12T18:34:00Z">
        <w:del w:id="2027" w:author="Samane Shahpouri" w:date="2024-05-15T10:45:00Z" w16du:dateUtc="2024-05-15T08:45:00Z">
          <w:r w:rsidR="00936DED" w:rsidRPr="00FB1AFB" w:rsidDel="004A73AE">
            <w:delText>stu</w:delText>
          </w:r>
        </w:del>
      </w:ins>
      <w:ins w:id="2028" w:author="Isaac Shiri Lord" w:date="2024-05-12T18:35:00Z">
        <w:del w:id="2029" w:author="Samane Shahpouri" w:date="2024-05-15T10:45:00Z" w16du:dateUtc="2024-05-15T08:45:00Z">
          <w:r w:rsidR="00936DED" w:rsidRPr="00FB1AFB" w:rsidDel="004A73AE">
            <w:delText>dy</w:delText>
          </w:r>
        </w:del>
      </w:ins>
      <w:ins w:id="2030" w:author="Isaac Shiri Lord" w:date="2024-05-12T18:34:00Z">
        <w:del w:id="2031" w:author="Samane Shahpouri" w:date="2024-05-15T10:45:00Z" w16du:dateUtc="2024-05-15T08:45:00Z">
          <w:r w:rsidR="00936DED" w:rsidRPr="00FB1AFB" w:rsidDel="004A73AE">
            <w:delText xml:space="preserve"> </w:delText>
          </w:r>
        </w:del>
      </w:ins>
      <w:del w:id="2032" w:author="Samane Shahpouri" w:date="2024-05-15T10:45:00Z" w16du:dateUtc="2024-05-15T08:45:00Z">
        <w:r w:rsidR="00536F4E" w:rsidRPr="00FB1AFB" w:rsidDel="004A73AE">
          <w:delText>is to look at several deep learning models and methodologies to design a multi-</w:delText>
        </w:r>
        <w:r w:rsidR="00A25658" w:rsidRPr="00FB1AFB" w:rsidDel="004A73AE">
          <w:delText>centre</w:delText>
        </w:r>
      </w:del>
      <w:ins w:id="2033" w:author="Isaac Shiri Lord" w:date="2024-05-12T18:35:00Z">
        <w:del w:id="2034" w:author="Samane Shahpouri" w:date="2024-05-15T10:45:00Z" w16du:dateUtc="2024-05-15T08:45:00Z">
          <w:r w:rsidR="00936DED" w:rsidRPr="00FB1AFB" w:rsidDel="004A73AE">
            <w:delText>er</w:delText>
          </w:r>
        </w:del>
      </w:ins>
      <w:del w:id="2035" w:author="Samane Shahpouri" w:date="2024-05-15T10:45:00Z" w16du:dateUtc="2024-05-15T08:45:00Z">
        <w:r w:rsidR="00536F4E" w:rsidRPr="00FB1AFB" w:rsidDel="004A73AE">
          <w:delText xml:space="preserve"> model that allows semi- and un-</w:delText>
        </w:r>
      </w:del>
      <w:ins w:id="2036" w:author="Isaac Shiri Lord" w:date="2024-05-12T18:35:00Z">
        <w:del w:id="2037" w:author="Samane Shahpouri" w:date="2024-05-15T10:45:00Z" w16du:dateUtc="2024-05-15T08:45:00Z">
          <w:r w:rsidR="00936DED" w:rsidRPr="00FB1AFB" w:rsidDel="004A73AE">
            <w:delText>in</w:delText>
          </w:r>
        </w:del>
      </w:ins>
      <w:del w:id="2038" w:author="Samane Shahpouri" w:date="2024-05-15T10:45:00Z" w16du:dateUtc="2024-05-15T08:45:00Z">
        <w:r w:rsidR="00536F4E" w:rsidRPr="00FB1AFB" w:rsidDel="004A73AE">
          <w:delText xml:space="preserve">direct data sharing </w:delText>
        </w:r>
        <w:r w:rsidR="00A25658" w:rsidRPr="00FB1AFB" w:rsidDel="004A73AE">
          <w:delText>at</w:delText>
        </w:r>
        <w:r w:rsidR="00536F4E" w:rsidRPr="00FB1AFB" w:rsidDel="004A73AE">
          <w:delText xml:space="preserve"> each </w:delText>
        </w:r>
        <w:r w:rsidR="00A25658" w:rsidRPr="00FB1AFB" w:rsidDel="004A73AE">
          <w:delText>centre</w:delText>
        </w:r>
      </w:del>
      <w:ins w:id="2039" w:author="Isaac Shiri Lord" w:date="2024-05-12T18:35:00Z">
        <w:del w:id="2040" w:author="Samane Shahpouri" w:date="2024-05-15T10:45:00Z" w16du:dateUtc="2024-05-15T08:45:00Z">
          <w:r w:rsidR="00936DED" w:rsidRPr="00FB1AFB" w:rsidDel="004A73AE">
            <w:delText>er</w:delText>
          </w:r>
        </w:del>
      </w:ins>
      <w:del w:id="2041" w:author="Samane Shahpouri" w:date="2024-05-15T10:45:00Z" w16du:dateUtc="2024-05-15T08:45:00Z">
        <w:r w:rsidR="00536F4E" w:rsidRPr="00FB1AFB" w:rsidDel="004A73AE">
          <w:delText xml:space="preserve"> due to some demerits of conventional deep learning techniques. This is made possible </w:delText>
        </w:r>
        <w:r w:rsidR="00941F63" w:rsidRPr="00FB1AFB" w:rsidDel="004A73AE">
          <w:delText>using</w:delText>
        </w:r>
        <w:r w:rsidR="00536F4E" w:rsidRPr="00FB1AFB" w:rsidDel="004A73AE">
          <w:delText xml:space="preserve"> </w:delText>
        </w:r>
        <w:r w:rsidR="00A25658" w:rsidRPr="00FB1AFB" w:rsidDel="004A73AE">
          <w:delText>a</w:delText>
        </w:r>
        <w:r w:rsidR="00536F4E" w:rsidRPr="00FB1AFB" w:rsidDel="004A73AE">
          <w:delText xml:space="preserve"> novel deep learning architecture called Dyn-Unet with a sophisticated 3D convolutional capability, allowing for precise disentangling and correction of</w:delText>
        </w:r>
      </w:del>
      <w:ins w:id="2042" w:author="Isaac Shiri Lord" w:date="2024-05-12T18:35:00Z">
        <w:del w:id="2043" w:author="Samane Shahpouri" w:date="2024-05-15T10:45:00Z" w16du:dateUtc="2024-05-15T08:45:00Z">
          <w:r w:rsidR="00936DED" w:rsidRPr="00FB1AFB" w:rsidDel="004A73AE">
            <w:delText>ng</w:delText>
          </w:r>
        </w:del>
      </w:ins>
      <w:del w:id="2044" w:author="Samane Shahpouri" w:date="2024-05-15T10:45:00Z" w16du:dateUtc="2024-05-15T08:45:00Z">
        <w:r w:rsidR="00536F4E" w:rsidRPr="00FB1AFB" w:rsidDel="004A73AE">
          <w:delText xml:space="preserve"> </w:delText>
        </w:r>
        <w:r w:rsidR="00A25658" w:rsidRPr="00FB1AFB" w:rsidDel="004A73AE">
          <w:delText>artefacts</w:delText>
        </w:r>
        <w:r w:rsidR="00536F4E" w:rsidRPr="00FB1AFB" w:rsidDel="004A73AE">
          <w:delText>.</w:delText>
        </w:r>
      </w:del>
    </w:p>
    <w:p w14:paraId="374F0A52" w14:textId="1F189E47" w:rsidR="00536F4E" w:rsidRPr="00FB1AFB" w:rsidDel="004A73AE" w:rsidRDefault="00536F4E" w:rsidP="00FB1AFB">
      <w:pPr>
        <w:rPr>
          <w:del w:id="2045" w:author="Samane Shahpouri" w:date="2024-05-15T10:45:00Z" w16du:dateUtc="2024-05-15T08:45:00Z"/>
        </w:rPr>
        <w:pPrChange w:id="2046" w:author="Samane Shahpouri" w:date="2024-05-19T17:50:00Z" w16du:dateUtc="2024-05-19T15:50:00Z">
          <w:pPr>
            <w:pStyle w:val="NormalWeb"/>
            <w:jc w:val="both"/>
          </w:pPr>
        </w:pPrChange>
      </w:pPr>
      <w:del w:id="2047" w:author="Samane Shahpouri" w:date="2024-05-15T10:45:00Z" w16du:dateUtc="2024-05-15T08:45:00Z">
        <w:r w:rsidRPr="00FB1AFB" w:rsidDel="004A73AE">
          <w:delText>We will use our approach to estimate and compare the performance of models under both strategies within different levels of tracer dynamics and multi-</w:delText>
        </w:r>
        <w:r w:rsidR="00A25658" w:rsidRPr="00FB1AFB" w:rsidDel="004A73AE">
          <w:delText>centre</w:delText>
        </w:r>
      </w:del>
      <w:ins w:id="2048" w:author="Isaac Shiri Lord" w:date="2024-05-12T18:36:00Z">
        <w:del w:id="2049" w:author="Samane Shahpouri" w:date="2024-05-15T10:45:00Z" w16du:dateUtc="2024-05-15T08:45:00Z">
          <w:r w:rsidR="00936DED" w:rsidRPr="00FB1AFB" w:rsidDel="004A73AE">
            <w:delText>er</w:delText>
          </w:r>
        </w:del>
      </w:ins>
      <w:del w:id="2050" w:author="Samane Shahpouri" w:date="2024-05-15T10:45:00Z" w16du:dateUtc="2024-05-15T08:45:00Z">
        <w:r w:rsidRPr="00FB1AFB" w:rsidDel="004A73AE">
          <w:delText xml:space="preserve"> data environments. In particular, we will integrate domain expertise </w:delText>
        </w:r>
        <w:r w:rsidR="00A25658" w:rsidRPr="00FB1AFB" w:rsidDel="004A73AE">
          <w:delText>into</w:delText>
        </w:r>
        <w:r w:rsidRPr="00FB1AFB" w:rsidDel="004A73AE">
          <w:delText xml:space="preserve"> our deep learning framework in order to detect and correct </w:delText>
        </w:r>
        <w:r w:rsidR="00A25658" w:rsidRPr="00FB1AFB" w:rsidDel="004A73AE">
          <w:delText>artefacts</w:delText>
        </w:r>
        <w:r w:rsidRPr="00FB1AFB" w:rsidDel="004A73AE">
          <w:delText xml:space="preserve"> more efficiently in multi-</w:delText>
        </w:r>
        <w:r w:rsidR="00A25658" w:rsidRPr="00FB1AFB" w:rsidDel="004A73AE">
          <w:delText>centre</w:delText>
        </w:r>
      </w:del>
      <w:ins w:id="2051" w:author="Isaac Shiri Lord" w:date="2024-05-12T18:36:00Z">
        <w:del w:id="2052" w:author="Samane Shahpouri" w:date="2024-05-15T10:45:00Z" w16du:dateUtc="2024-05-15T08:45:00Z">
          <w:r w:rsidR="00936DED" w:rsidRPr="00FB1AFB" w:rsidDel="004A73AE">
            <w:delText>ifacts more efficiently in multi-center</w:delText>
          </w:r>
        </w:del>
      </w:ins>
      <w:del w:id="2053" w:author="Samane Shahpouri" w:date="2024-05-15T10:45:00Z" w16du:dateUtc="2024-05-15T08:45:00Z">
        <w:r w:rsidRPr="00FB1AFB" w:rsidDel="004A73AE">
          <w:delText xml:space="preserve"> studies.</w:delText>
        </w:r>
      </w:del>
    </w:p>
    <w:p w14:paraId="35978AB6" w14:textId="19D9DA57" w:rsidR="006D1376" w:rsidRPr="00FB1AFB" w:rsidRDefault="00536F4E" w:rsidP="00FB1AFB">
      <w:pPr>
        <w:rPr>
          <w:ins w:id="2054" w:author="Samane Shahpouri" w:date="2024-05-14T17:21:00Z" w16du:dateUtc="2024-05-14T15:21:00Z"/>
        </w:rPr>
        <w:pPrChange w:id="2055" w:author="Samane Shahpouri" w:date="2024-05-19T17:50:00Z" w16du:dateUtc="2024-05-19T15:50:00Z">
          <w:pPr>
            <w:pStyle w:val="NormalWeb"/>
          </w:pPr>
        </w:pPrChange>
      </w:pPr>
      <w:del w:id="2056" w:author="Samane Shahpouri" w:date="2024-05-15T10:45:00Z" w16du:dateUtc="2024-05-15T08:45:00Z">
        <w:r w:rsidRPr="00FB1AFB" w:rsidDel="004A73AE">
          <w:delText>This research will aim to be a demonstration of the possibility, as well as the superior performance, of the deep learning models for real clinical settings, which will</w:delText>
        </w:r>
      </w:del>
      <w:ins w:id="2057" w:author="Isaac Shiri Lord" w:date="2024-05-12T18:36:00Z">
        <w:del w:id="2058" w:author="Samane Shahpouri" w:date="2024-05-15T10:45:00Z" w16du:dateUtc="2024-05-15T08:45:00Z">
          <w:r w:rsidR="00936DED" w:rsidRPr="00FB1AFB" w:rsidDel="004A73AE">
            <w:delText>demonstrate the possibility and superior performance of deep learning models in real clinical settings. This could</w:delText>
          </w:r>
        </w:del>
      </w:ins>
      <w:del w:id="2059" w:author="Samane Shahpouri" w:date="2024-05-15T10:45:00Z" w16du:dateUtc="2024-05-15T08:45:00Z">
        <w:r w:rsidRPr="00FB1AFB" w:rsidDel="004A73AE">
          <w:delText xml:space="preserve"> potentially set a new standard of CT-free PET imaging that enhances diagnostic accuracy while </w:delText>
        </w:r>
        <w:r w:rsidR="00A25658" w:rsidRPr="00FB1AFB" w:rsidDel="004A73AE">
          <w:delText>minimising</w:delText>
        </w:r>
        <w:r w:rsidRPr="00FB1AFB" w:rsidDel="004A73AE">
          <w:delText xml:space="preserve"> </w:delText>
        </w:r>
      </w:del>
      <w:ins w:id="2060" w:author="Isaac Shiri Lord" w:date="2024-05-12T18:36:00Z">
        <w:del w:id="2061" w:author="Samane Shahpouri" w:date="2024-05-15T10:45:00Z" w16du:dateUtc="2024-05-15T08:45:00Z">
          <w:r w:rsidR="00936DED" w:rsidRPr="00FB1AFB" w:rsidDel="004A73AE">
            <w:delText xml:space="preserve">minimizing </w:delText>
          </w:r>
        </w:del>
      </w:ins>
      <w:del w:id="2062" w:author="Samane Shahpouri" w:date="2024-05-15T10:45:00Z" w16du:dateUtc="2024-05-15T08:45:00Z">
        <w:r w:rsidRPr="00FB1AFB" w:rsidDel="004A73AE">
          <w:delText>radiation exposure and procedural complexity.</w:delText>
        </w:r>
      </w:del>
    </w:p>
    <w:p w14:paraId="257937DA" w14:textId="0C51BF76" w:rsidR="006D1376" w:rsidRPr="009C51B2" w:rsidDel="008D6EDD" w:rsidRDefault="006D1376">
      <w:pPr>
        <w:pStyle w:val="NormalWeb"/>
        <w:rPr>
          <w:del w:id="2063" w:author="Samane Shahpouri" w:date="2024-05-15T09:39:00Z" w16du:dateUtc="2024-05-15T07:39:00Z"/>
          <w:rFonts w:asciiTheme="majorBidi" w:hAnsiTheme="majorBidi" w:cstheme="majorBidi"/>
          <w:rPrChange w:id="2064" w:author="Samane Shahpouri" w:date="2024-05-19T17:32:00Z" w16du:dateUtc="2024-05-19T15:32:00Z">
            <w:rPr>
              <w:del w:id="2065" w:author="Samane Shahpouri" w:date="2024-05-15T09:39:00Z" w16du:dateUtc="2024-05-15T07:39:00Z"/>
            </w:rPr>
          </w:rPrChange>
        </w:rPr>
        <w:pPrChange w:id="2066" w:author="Samane Shahpouri" w:date="2024-05-13T08:52:00Z" w16du:dateUtc="2024-05-13T06:52:00Z">
          <w:pPr>
            <w:pStyle w:val="NormalWeb"/>
            <w:jc w:val="both"/>
          </w:pPr>
        </w:pPrChange>
      </w:pPr>
    </w:p>
    <w:p w14:paraId="3BB9CFFC" w14:textId="77777777" w:rsidR="008E738A" w:rsidRPr="009C51B2" w:rsidRDefault="008E738A">
      <w:pPr>
        <w:pStyle w:val="NormalWeb"/>
        <w:rPr>
          <w:rFonts w:asciiTheme="majorBidi" w:hAnsiTheme="majorBidi" w:cstheme="majorBidi"/>
          <w:rPrChange w:id="2067" w:author="Samane Shahpouri" w:date="2024-05-19T17:32:00Z" w16du:dateUtc="2024-05-19T15:32:00Z">
            <w:rPr/>
          </w:rPrChange>
        </w:rPr>
        <w:pPrChange w:id="2068" w:author="Samane Shahpouri" w:date="2024-05-13T08:52:00Z" w16du:dateUtc="2024-05-13T06:52:00Z">
          <w:pPr>
            <w:pStyle w:val="NormalWeb"/>
            <w:jc w:val="both"/>
          </w:pPr>
        </w:pPrChange>
      </w:pPr>
    </w:p>
    <w:bookmarkEnd w:id="765"/>
    <w:p w14:paraId="64D8939D" w14:textId="51ED97EC" w:rsidR="00A25658" w:rsidRPr="00E24B0A" w:rsidRDefault="00A25658">
      <w:pPr>
        <w:pStyle w:val="NormalWeb"/>
        <w:rPr>
          <w:rFonts w:asciiTheme="majorBidi" w:hAnsiTheme="majorBidi" w:cstheme="majorBidi"/>
          <w:rPrChange w:id="2069" w:author="Samane Shahpouri" w:date="2024-05-17T23:11:00Z" w16du:dateUtc="2024-05-17T21:11:00Z">
            <w:rPr/>
          </w:rPrChange>
        </w:rPr>
        <w:pPrChange w:id="2070" w:author="Samane Shahpouri" w:date="2024-05-13T08:52:00Z" w16du:dateUtc="2024-05-13T06:52:00Z">
          <w:pPr>
            <w:pStyle w:val="NormalWeb"/>
            <w:jc w:val="both"/>
          </w:pPr>
        </w:pPrChange>
      </w:pPr>
      <w:r w:rsidRPr="00E24B0A">
        <w:rPr>
          <w:rFonts w:asciiTheme="majorBidi" w:hAnsiTheme="majorBidi" w:cstheme="majorBidi"/>
          <w:rPrChange w:id="2071" w:author="Samane Shahpouri" w:date="2024-05-17T23:11:00Z" w16du:dateUtc="2024-05-17T21:11:00Z">
            <w:rPr/>
          </w:rPrChange>
        </w:rPr>
        <w:t> </w:t>
      </w:r>
    </w:p>
    <w:p w14:paraId="2DAD6124" w14:textId="6F746CC7" w:rsidR="006821AE" w:rsidRPr="00E24B0A" w:rsidRDefault="006821AE">
      <w:pPr>
        <w:rPr>
          <w:rFonts w:asciiTheme="majorBidi" w:eastAsia="Times New Roman" w:hAnsiTheme="majorBidi" w:cstheme="majorBidi"/>
          <w:rPrChange w:id="2072" w:author="Samane Shahpouri" w:date="2024-05-17T23:11:00Z" w16du:dateUtc="2024-05-17T21:11:00Z">
            <w:rPr>
              <w:rFonts w:eastAsia="Times New Roman"/>
            </w:rPr>
          </w:rPrChange>
        </w:rPr>
        <w:pPrChange w:id="2073" w:author="Samane Shahpouri" w:date="2024-05-13T08:52:00Z" w16du:dateUtc="2024-05-13T06:52:00Z">
          <w:pPr>
            <w:jc w:val="both"/>
          </w:pPr>
        </w:pPrChange>
      </w:pPr>
      <w:r w:rsidRPr="00E24B0A">
        <w:rPr>
          <w:rFonts w:asciiTheme="majorBidi" w:hAnsiTheme="majorBidi" w:cstheme="majorBidi"/>
          <w:rPrChange w:id="2074" w:author="Samane Shahpouri" w:date="2024-05-17T23:11:00Z" w16du:dateUtc="2024-05-17T21:11:00Z">
            <w:rPr/>
          </w:rPrChange>
        </w:rPr>
        <w:br w:type="page"/>
      </w:r>
    </w:p>
    <w:p w14:paraId="5F8BC978" w14:textId="77777777" w:rsidR="006821AE" w:rsidRPr="00E24B0A" w:rsidRDefault="006821AE" w:rsidP="001E0755">
      <w:pPr>
        <w:pStyle w:val="Heading1"/>
        <w:rPr>
          <w:ins w:id="2075" w:author="Samane Shahpouri" w:date="2024-05-17T06:33:00Z" w16du:dateUtc="2024-05-17T04:33:00Z"/>
          <w:rFonts w:asciiTheme="majorBidi" w:hAnsiTheme="majorBidi" w:cstheme="majorBidi"/>
          <w:rPrChange w:id="2076" w:author="Samane Shahpouri" w:date="2024-05-17T23:11:00Z" w16du:dateUtc="2024-05-17T21:11:00Z">
            <w:rPr>
              <w:ins w:id="2077" w:author="Samane Shahpouri" w:date="2024-05-17T06:33:00Z" w16du:dateUtc="2024-05-17T04:33:00Z"/>
            </w:rPr>
          </w:rPrChange>
        </w:rPr>
      </w:pPr>
      <w:bookmarkStart w:id="2078" w:name="_Toc167046467"/>
      <w:r w:rsidRPr="00E24B0A">
        <w:rPr>
          <w:rFonts w:asciiTheme="majorBidi" w:hAnsiTheme="majorBidi" w:cstheme="majorBidi"/>
          <w:rPrChange w:id="2079" w:author="Samane Shahpouri" w:date="2024-05-17T23:11:00Z" w16du:dateUtc="2024-05-17T21:11:00Z">
            <w:rPr/>
          </w:rPrChange>
        </w:rPr>
        <w:lastRenderedPageBreak/>
        <w:t>Material and methods</w:t>
      </w:r>
      <w:bookmarkEnd w:id="2078"/>
    </w:p>
    <w:p w14:paraId="17923CE0" w14:textId="5DC66249" w:rsidR="002D1AD1" w:rsidRPr="00E24B0A" w:rsidDel="00C66FB1" w:rsidRDefault="002D1AD1">
      <w:pPr>
        <w:jc w:val="left"/>
        <w:rPr>
          <w:del w:id="2080" w:author="Samane Shahpouri" w:date="2024-05-17T22:31:00Z" w16du:dateUtc="2024-05-17T20:31:00Z"/>
          <w:rFonts w:asciiTheme="majorBidi" w:hAnsiTheme="majorBidi" w:cstheme="majorBidi"/>
          <w:rPrChange w:id="2081" w:author="Samane Shahpouri" w:date="2024-05-17T23:11:00Z" w16du:dateUtc="2024-05-17T21:11:00Z">
            <w:rPr>
              <w:del w:id="2082" w:author="Samane Shahpouri" w:date="2024-05-17T22:31:00Z" w16du:dateUtc="2024-05-17T20:31:00Z"/>
            </w:rPr>
          </w:rPrChange>
        </w:rPr>
        <w:pPrChange w:id="2083" w:author="Samane Shahpouri" w:date="2024-05-17T06:33:00Z" w16du:dateUtc="2024-05-17T04:33:00Z">
          <w:pPr>
            <w:pStyle w:val="Heading1"/>
          </w:pPr>
        </w:pPrChange>
      </w:pPr>
    </w:p>
    <w:p w14:paraId="10BCF63C" w14:textId="1D95D328" w:rsidR="006821AE" w:rsidRPr="00E24B0A" w:rsidRDefault="006821AE">
      <w:pPr>
        <w:rPr>
          <w:rFonts w:asciiTheme="majorBidi" w:hAnsiTheme="majorBidi" w:cstheme="majorBidi"/>
          <w:rPrChange w:id="2084" w:author="Samane Shahpouri" w:date="2024-05-17T23:11:00Z" w16du:dateUtc="2024-05-17T21:11:00Z">
            <w:rPr/>
          </w:rPrChange>
        </w:rPr>
        <w:pPrChange w:id="2085" w:author="Samane Shahpouri" w:date="2024-05-13T08:52:00Z" w16du:dateUtc="2024-05-13T06:52:00Z">
          <w:pPr>
            <w:jc w:val="both"/>
          </w:pPr>
        </w:pPrChange>
      </w:pPr>
    </w:p>
    <w:p w14:paraId="3C3F1604" w14:textId="77777777" w:rsidR="006821AE" w:rsidRPr="00E24B0A" w:rsidRDefault="006821AE" w:rsidP="001E0755">
      <w:pPr>
        <w:pStyle w:val="Heading2"/>
        <w:rPr>
          <w:rFonts w:asciiTheme="majorBidi" w:hAnsiTheme="majorBidi" w:cstheme="majorBidi"/>
          <w:rPrChange w:id="2086" w:author="Samane Shahpouri" w:date="2024-05-17T23:11:00Z" w16du:dateUtc="2024-05-17T21:11:00Z">
            <w:rPr>
              <w:sz w:val="22"/>
              <w:szCs w:val="22"/>
            </w:rPr>
          </w:rPrChange>
        </w:rPr>
      </w:pPr>
      <w:bookmarkStart w:id="2087" w:name="_Toc167046468"/>
      <w:r w:rsidRPr="00E24B0A">
        <w:rPr>
          <w:rFonts w:asciiTheme="majorBidi" w:hAnsiTheme="majorBidi" w:cstheme="majorBidi"/>
          <w:rPrChange w:id="2088" w:author="Samane Shahpouri" w:date="2024-05-17T23:11:00Z" w16du:dateUtc="2024-05-17T21:11:00Z">
            <w:rPr>
              <w:sz w:val="22"/>
              <w:szCs w:val="22"/>
            </w:rPr>
          </w:rPrChange>
        </w:rPr>
        <w:t>Data Preparation</w:t>
      </w:r>
      <w:bookmarkEnd w:id="2087"/>
    </w:p>
    <w:p w14:paraId="399972FF" w14:textId="41E79CA6" w:rsidR="006821AE" w:rsidRPr="00E24B0A" w:rsidRDefault="00F8132B">
      <w:pPr>
        <w:rPr>
          <w:rFonts w:asciiTheme="majorBidi" w:hAnsiTheme="majorBidi" w:cstheme="majorBidi"/>
          <w:rPrChange w:id="2089" w:author="Samane Shahpouri" w:date="2024-05-17T23:11:00Z" w16du:dateUtc="2024-05-17T21:11:00Z">
            <w:rPr/>
          </w:rPrChange>
        </w:rPr>
        <w:pPrChange w:id="2090" w:author="Samane Shahpouri" w:date="2024-05-13T08:52:00Z" w16du:dateUtc="2024-05-13T06:52:00Z">
          <w:pPr>
            <w:jc w:val="both"/>
          </w:pPr>
        </w:pPrChange>
      </w:pPr>
      <w:ins w:id="2091" w:author="Samane Shahpouri" w:date="2024-05-16T19:24:00Z" w16du:dateUtc="2024-05-16T17:24:00Z">
        <w:r w:rsidRPr="00E24B0A">
          <w:rPr>
            <w:rFonts w:asciiTheme="majorBidi" w:hAnsiTheme="majorBidi" w:cstheme="majorBidi"/>
            <w:vertAlign w:val="superscript"/>
            <w:rPrChange w:id="2092" w:author="Samane Shahpouri" w:date="2024-05-17T23:11:00Z" w16du:dateUtc="2024-05-17T21:11:00Z">
              <w:rPr>
                <w:vertAlign w:val="superscript"/>
              </w:rPr>
            </w:rPrChange>
          </w:rPr>
          <w:t>68</w:t>
        </w:r>
        <w:r w:rsidRPr="00E24B0A">
          <w:rPr>
            <w:rFonts w:asciiTheme="majorBidi" w:hAnsiTheme="majorBidi" w:cstheme="majorBidi"/>
            <w:rPrChange w:id="2093" w:author="Samane Shahpouri" w:date="2024-05-17T23:11:00Z" w16du:dateUtc="2024-05-17T21:11:00Z">
              <w:rPr/>
            </w:rPrChange>
          </w:rPr>
          <w:t xml:space="preserve"> Ga PET/CT scans </w:t>
        </w:r>
      </w:ins>
      <w:ins w:id="2094" w:author="Samane Shahpouri" w:date="2024-05-16T19:22:00Z" w16du:dateUtc="2024-05-16T17:22:00Z">
        <w:r w:rsidRPr="00E24B0A">
          <w:rPr>
            <w:rFonts w:asciiTheme="majorBidi" w:hAnsiTheme="majorBidi" w:cstheme="majorBidi"/>
            <w:rPrChange w:id="2095" w:author="Samane Shahpouri" w:date="2024-05-17T23:11:00Z" w16du:dateUtc="2024-05-17T21:11:00Z">
              <w:rPr/>
            </w:rPrChange>
          </w:rPr>
          <w:t xml:space="preserve">from </w:t>
        </w:r>
      </w:ins>
      <w:del w:id="2096" w:author="Samane Shahpouri" w:date="2024-05-16T19:22:00Z" w16du:dateUtc="2024-05-16T17:22:00Z">
        <w:r w:rsidR="009A5370" w:rsidRPr="00E24B0A" w:rsidDel="00F8132B">
          <w:rPr>
            <w:rFonts w:asciiTheme="majorBidi" w:hAnsiTheme="majorBidi" w:cstheme="majorBidi"/>
            <w:rPrChange w:id="2097" w:author="Samane Shahpouri" w:date="2024-05-17T23:11:00Z" w16du:dateUtc="2024-05-17T21:11:00Z">
              <w:rPr/>
            </w:rPrChange>
          </w:rPr>
          <w:delText xml:space="preserve">Our study aimed to evaluate the performance of our model across different scenarios, including various external scanners and radiotracers. </w:delText>
        </w:r>
      </w:del>
      <w:del w:id="2098" w:author="Samane Shahpouri" w:date="2024-05-16T19:23:00Z" w16du:dateUtc="2024-05-16T17:23:00Z">
        <w:r w:rsidR="009A5370" w:rsidRPr="00E24B0A" w:rsidDel="00F8132B">
          <w:rPr>
            <w:rFonts w:asciiTheme="majorBidi" w:hAnsiTheme="majorBidi" w:cstheme="majorBidi"/>
            <w:rPrChange w:id="2099" w:author="Samane Shahpouri" w:date="2024-05-17T23:11:00Z" w16du:dateUtc="2024-05-17T21:11:00Z">
              <w:rPr/>
            </w:rPrChange>
          </w:rPr>
          <w:delText xml:space="preserve">Multiple </w:delText>
        </w:r>
      </w:del>
      <w:del w:id="2100" w:author="Samane Shahpouri" w:date="2024-05-16T19:22:00Z" w16du:dateUtc="2024-05-16T17:22:00Z">
        <w:r w:rsidR="009A5370" w:rsidRPr="00E24B0A" w:rsidDel="00F8132B">
          <w:rPr>
            <w:rFonts w:asciiTheme="majorBidi" w:hAnsiTheme="majorBidi" w:cstheme="majorBidi"/>
            <w:rPrChange w:id="2101" w:author="Samane Shahpouri" w:date="2024-05-17T23:11:00Z" w16du:dateUtc="2024-05-17T21:11:00Z">
              <w:rPr/>
            </w:rPrChange>
          </w:rPr>
          <w:delText xml:space="preserve">hospital </w:delText>
        </w:r>
      </w:del>
      <w:del w:id="2102" w:author="Samane Shahpouri" w:date="2024-05-16T19:23:00Z" w16du:dateUtc="2024-05-16T17:23:00Z">
        <w:r w:rsidR="009A5370" w:rsidRPr="00E24B0A" w:rsidDel="00F8132B">
          <w:rPr>
            <w:rFonts w:asciiTheme="majorBidi" w:hAnsiTheme="majorBidi" w:cstheme="majorBidi"/>
            <w:rPrChange w:id="2103" w:author="Samane Shahpouri" w:date="2024-05-17T23:11:00Z" w16du:dateUtc="2024-05-17T21:11:00Z">
              <w:rPr/>
            </w:rPrChange>
          </w:rPr>
          <w:delText>imaging centre</w:delText>
        </w:r>
      </w:del>
      <w:ins w:id="2104" w:author="Isaac Shiri Lord" w:date="2024-05-12T18:37:00Z">
        <w:del w:id="2105" w:author="Samane Shahpouri" w:date="2024-05-16T19:23:00Z" w16du:dateUtc="2024-05-16T17:23:00Z">
          <w:r w:rsidR="00936DED" w:rsidRPr="00E24B0A" w:rsidDel="00F8132B">
            <w:rPr>
              <w:rFonts w:asciiTheme="majorBidi" w:hAnsiTheme="majorBidi" w:cstheme="majorBidi"/>
              <w:rPrChange w:id="2106" w:author="Samane Shahpouri" w:date="2024-05-17T23:11:00Z" w16du:dateUtc="2024-05-17T21:11:00Z">
                <w:rPr/>
              </w:rPrChange>
            </w:rPr>
            <w:delText>er</w:delText>
          </w:r>
        </w:del>
      </w:ins>
      <w:del w:id="2107" w:author="Samane Shahpouri" w:date="2024-05-16T19:23:00Z" w16du:dateUtc="2024-05-16T17:23:00Z">
        <w:r w:rsidR="009A5370" w:rsidRPr="00E24B0A" w:rsidDel="00F8132B">
          <w:rPr>
            <w:rFonts w:asciiTheme="majorBidi" w:hAnsiTheme="majorBidi" w:cstheme="majorBidi"/>
            <w:rPrChange w:id="2108" w:author="Samane Shahpouri" w:date="2024-05-17T23:11:00Z" w16du:dateUtc="2024-05-17T21:11:00Z">
              <w:rPr/>
            </w:rPrChange>
          </w:rPr>
          <w:delText>s in five</w:delText>
        </w:r>
      </w:del>
      <w:ins w:id="2109" w:author="Samane Shahpouri" w:date="2024-05-16T19:24:00Z" w16du:dateUtc="2024-05-16T17:24:00Z">
        <w:r w:rsidRPr="00E24B0A">
          <w:rPr>
            <w:rFonts w:asciiTheme="majorBidi" w:hAnsiTheme="majorBidi" w:cstheme="majorBidi"/>
            <w:rPrChange w:id="2110" w:author="Samane Shahpouri" w:date="2024-05-17T23:11:00Z" w16du:dateUtc="2024-05-17T21:11:00Z">
              <w:rPr/>
            </w:rPrChange>
          </w:rPr>
          <w:t>five</w:t>
        </w:r>
      </w:ins>
      <w:r w:rsidR="009A5370" w:rsidRPr="00E24B0A">
        <w:rPr>
          <w:rFonts w:asciiTheme="majorBidi" w:hAnsiTheme="majorBidi" w:cstheme="majorBidi"/>
          <w:rPrChange w:id="2111" w:author="Samane Shahpouri" w:date="2024-05-17T23:11:00Z" w16du:dateUtc="2024-05-17T21:11:00Z">
            <w:rPr/>
          </w:rPrChange>
        </w:rPr>
        <w:t xml:space="preserve"> different </w:t>
      </w:r>
      <w:del w:id="2112" w:author="Samane Shahpouri" w:date="2024-05-16T19:23:00Z" w16du:dateUtc="2024-05-16T17:23:00Z">
        <w:r w:rsidR="009A5370" w:rsidRPr="00E24B0A" w:rsidDel="00F8132B">
          <w:rPr>
            <w:rFonts w:asciiTheme="majorBidi" w:hAnsiTheme="majorBidi" w:cstheme="majorBidi"/>
            <w:rPrChange w:id="2113" w:author="Samane Shahpouri" w:date="2024-05-17T23:11:00Z" w16du:dateUtc="2024-05-17T21:11:00Z">
              <w:rPr/>
            </w:rPrChange>
          </w:rPr>
          <w:delText xml:space="preserve">places </w:delText>
        </w:r>
      </w:del>
      <w:ins w:id="2114" w:author="Samane Shahpouri" w:date="2024-05-16T19:23:00Z" w16du:dateUtc="2024-05-16T17:23:00Z">
        <w:r w:rsidRPr="00E24B0A">
          <w:rPr>
            <w:rFonts w:asciiTheme="majorBidi" w:hAnsiTheme="majorBidi" w:cstheme="majorBidi"/>
            <w:rPrChange w:id="2115" w:author="Samane Shahpouri" w:date="2024-05-17T23:11:00Z" w16du:dateUtc="2024-05-17T21:11:00Z">
              <w:rPr/>
            </w:rPrChange>
          </w:rPr>
          <w:t xml:space="preserve">hospitals </w:t>
        </w:r>
      </w:ins>
      <w:r w:rsidR="009A5370" w:rsidRPr="00E24B0A">
        <w:rPr>
          <w:rFonts w:asciiTheme="majorBidi" w:hAnsiTheme="majorBidi" w:cstheme="majorBidi"/>
          <w:rPrChange w:id="2116" w:author="Samane Shahpouri" w:date="2024-05-17T23:11:00Z" w16du:dateUtc="2024-05-17T21:11:00Z">
            <w:rPr/>
          </w:rPrChange>
        </w:rPr>
        <w:t>were used</w:t>
      </w:r>
      <w:del w:id="2117" w:author="Samane Shahpouri" w:date="2024-05-16T19:24:00Z" w16du:dateUtc="2024-05-16T17:24:00Z">
        <w:r w:rsidR="009A5370" w:rsidRPr="00E24B0A" w:rsidDel="00F8132B">
          <w:rPr>
            <w:rFonts w:asciiTheme="majorBidi" w:hAnsiTheme="majorBidi" w:cstheme="majorBidi"/>
            <w:rPrChange w:id="2118" w:author="Samane Shahpouri" w:date="2024-05-17T23:11:00Z" w16du:dateUtc="2024-05-17T21:11:00Z">
              <w:rPr/>
            </w:rPrChange>
          </w:rPr>
          <w:delText xml:space="preserve"> as</w:delText>
        </w:r>
      </w:del>
      <w:r w:rsidR="009A5370" w:rsidRPr="00E24B0A">
        <w:rPr>
          <w:rFonts w:asciiTheme="majorBidi" w:hAnsiTheme="majorBidi" w:cstheme="majorBidi"/>
          <w:rPrChange w:id="2119" w:author="Samane Shahpouri" w:date="2024-05-17T23:11:00Z" w16du:dateUtc="2024-05-17T21:11:00Z">
            <w:rPr/>
          </w:rPrChange>
        </w:rPr>
        <w:t xml:space="preserve"> </w:t>
      </w:r>
      <w:del w:id="2120" w:author="Samane Shahpouri" w:date="2024-05-16T19:24:00Z" w16du:dateUtc="2024-05-16T17:24:00Z">
        <w:r w:rsidR="009A5370" w:rsidRPr="00E24B0A" w:rsidDel="00F8132B">
          <w:rPr>
            <w:rFonts w:asciiTheme="majorBidi" w:hAnsiTheme="majorBidi" w:cstheme="majorBidi"/>
            <w:rPrChange w:id="2121" w:author="Samane Shahpouri" w:date="2024-05-17T23:11:00Z" w16du:dateUtc="2024-05-17T21:11:00Z">
              <w:rPr/>
            </w:rPrChange>
          </w:rPr>
          <w:delText xml:space="preserve">a primary dataset </w:delText>
        </w:r>
      </w:del>
      <w:r w:rsidR="009A5370" w:rsidRPr="00E24B0A">
        <w:rPr>
          <w:rFonts w:asciiTheme="majorBidi" w:hAnsiTheme="majorBidi" w:cstheme="majorBidi"/>
          <w:rPrChange w:id="2122" w:author="Samane Shahpouri" w:date="2024-05-17T23:11:00Z" w16du:dateUtc="2024-05-17T21:11:00Z">
            <w:rPr/>
          </w:rPrChange>
        </w:rPr>
        <w:t>for training and initial model validation</w:t>
      </w:r>
      <w:ins w:id="2123" w:author="Samane Shahpouri" w:date="2024-05-16T19:25:00Z" w16du:dateUtc="2024-05-16T17:25:00Z">
        <w:r w:rsidRPr="00E24B0A">
          <w:rPr>
            <w:rFonts w:asciiTheme="majorBidi" w:hAnsiTheme="majorBidi" w:cstheme="majorBidi"/>
            <w:rPrChange w:id="2124" w:author="Samane Shahpouri" w:date="2024-05-17T23:11:00Z" w16du:dateUtc="2024-05-17T21:11:00Z">
              <w:rPr/>
            </w:rPrChange>
          </w:rPr>
          <w:t>, in primary stage of this study</w:t>
        </w:r>
      </w:ins>
      <w:r w:rsidR="009A5370" w:rsidRPr="00E24B0A">
        <w:rPr>
          <w:rFonts w:asciiTheme="majorBidi" w:hAnsiTheme="majorBidi" w:cstheme="majorBidi"/>
          <w:rPrChange w:id="2125" w:author="Samane Shahpouri" w:date="2024-05-17T23:11:00Z" w16du:dateUtc="2024-05-17T21:11:00Z">
            <w:rPr/>
          </w:rPrChange>
        </w:rPr>
        <w:t>.</w:t>
      </w:r>
      <w:ins w:id="2126" w:author="Samane Shahpouri" w:date="2024-05-16T19:24:00Z" w16du:dateUtc="2024-05-16T17:24:00Z">
        <w:r w:rsidRPr="00E24B0A">
          <w:rPr>
            <w:rFonts w:asciiTheme="majorBidi" w:hAnsiTheme="majorBidi" w:cstheme="majorBidi"/>
            <w:rPrChange w:id="2127" w:author="Samane Shahpouri" w:date="2024-05-17T23:11:00Z" w16du:dateUtc="2024-05-17T21:11:00Z">
              <w:rPr/>
            </w:rPrChange>
          </w:rPr>
          <w:t xml:space="preserve"> </w:t>
        </w:r>
      </w:ins>
      <w:del w:id="2128" w:author="Samane Shahpouri" w:date="2024-05-16T19:24:00Z" w16du:dateUtc="2024-05-16T17:24:00Z">
        <w:r w:rsidR="009A5370" w:rsidRPr="00E24B0A" w:rsidDel="00F8132B">
          <w:rPr>
            <w:rFonts w:asciiTheme="majorBidi" w:hAnsiTheme="majorBidi" w:cstheme="majorBidi"/>
            <w:rPrChange w:id="2129" w:author="Samane Shahpouri" w:date="2024-05-17T23:11:00Z" w16du:dateUtc="2024-05-17T21:11:00Z">
              <w:rPr/>
            </w:rPrChange>
          </w:rPr>
          <w:delText xml:space="preserve"> The dataset contained </w:delText>
        </w:r>
        <w:r w:rsidR="009A5370" w:rsidRPr="00E24B0A" w:rsidDel="00F8132B">
          <w:rPr>
            <w:rFonts w:asciiTheme="majorBidi" w:hAnsiTheme="majorBidi" w:cstheme="majorBidi"/>
            <w:vertAlign w:val="superscript"/>
            <w:rPrChange w:id="2130" w:author="Samane Shahpouri" w:date="2024-05-17T23:11:00Z" w16du:dateUtc="2024-05-17T21:11:00Z">
              <w:rPr>
                <w:vertAlign w:val="superscript"/>
              </w:rPr>
            </w:rPrChange>
          </w:rPr>
          <w:delText xml:space="preserve">Gallium </w:delText>
        </w:r>
      </w:del>
      <w:ins w:id="2131" w:author="Isaac Shiri Lord" w:date="2024-05-12T18:37:00Z">
        <w:del w:id="2132" w:author="Samane Shahpouri" w:date="2024-05-16T19:24:00Z" w16du:dateUtc="2024-05-16T17:24:00Z">
          <w:r w:rsidR="00936DED" w:rsidRPr="00E24B0A" w:rsidDel="00F8132B">
            <w:rPr>
              <w:rFonts w:asciiTheme="majorBidi" w:hAnsiTheme="majorBidi" w:cstheme="majorBidi"/>
              <w:vertAlign w:val="superscript"/>
              <w:rPrChange w:id="2133" w:author="Samane Shahpouri" w:date="2024-05-17T23:11:00Z" w16du:dateUtc="2024-05-17T21:11:00Z">
                <w:rPr>
                  <w:vertAlign w:val="superscript"/>
                </w:rPr>
              </w:rPrChange>
            </w:rPr>
            <w:delText>68</w:delText>
          </w:r>
          <w:r w:rsidR="00936DED" w:rsidRPr="00E24B0A" w:rsidDel="00F8132B">
            <w:rPr>
              <w:rFonts w:asciiTheme="majorBidi" w:hAnsiTheme="majorBidi" w:cstheme="majorBidi"/>
              <w:rPrChange w:id="2134" w:author="Samane Shahpouri" w:date="2024-05-17T23:11:00Z" w16du:dateUtc="2024-05-17T21:11:00Z">
                <w:rPr/>
              </w:rPrChange>
            </w:rPr>
            <w:delText xml:space="preserve"> Ga </w:delText>
          </w:r>
        </w:del>
      </w:ins>
      <w:del w:id="2135" w:author="Samane Shahpouri" w:date="2024-05-16T19:24:00Z" w16du:dateUtc="2024-05-16T17:24:00Z">
        <w:r w:rsidR="009A5370" w:rsidRPr="00E24B0A" w:rsidDel="00F8132B">
          <w:rPr>
            <w:rFonts w:asciiTheme="majorBidi" w:hAnsiTheme="majorBidi" w:cstheme="majorBidi"/>
            <w:rPrChange w:id="2136" w:author="Samane Shahpouri" w:date="2024-05-17T23:11:00Z" w16du:dateUtc="2024-05-17T21:11:00Z">
              <w:rPr/>
            </w:rPrChange>
          </w:rPr>
          <w:delText xml:space="preserve">PET/CT scans. </w:delText>
        </w:r>
      </w:del>
      <w:del w:id="2137" w:author="Isaac Shiri Lord" w:date="2024-05-12T18:37:00Z">
        <w:r w:rsidR="009A5370" w:rsidRPr="00E24B0A" w:rsidDel="00936DED">
          <w:rPr>
            <w:rFonts w:asciiTheme="majorBidi" w:hAnsiTheme="majorBidi" w:cstheme="majorBidi"/>
            <w:rPrChange w:id="2138" w:author="Samane Shahpouri" w:date="2024-05-17T23:11:00Z" w16du:dateUtc="2024-05-17T21:11:00Z">
              <w:rPr/>
            </w:rPrChange>
          </w:rPr>
          <w:delText>To test the model's adaptability, a secondary dataset was incorporated</w:delText>
        </w:r>
      </w:del>
      <w:ins w:id="2139" w:author="Isaac Shiri Lord" w:date="2024-05-12T18:37:00Z">
        <w:r w:rsidR="00936DED" w:rsidRPr="00E24B0A">
          <w:rPr>
            <w:rFonts w:asciiTheme="majorBidi" w:hAnsiTheme="majorBidi" w:cstheme="majorBidi"/>
            <w:rPrChange w:id="2140" w:author="Samane Shahpouri" w:date="2024-05-17T23:11:00Z" w16du:dateUtc="2024-05-17T21:11:00Z">
              <w:rPr/>
            </w:rPrChange>
          </w:rPr>
          <w:t>A secondary dataset was incorporated to test the model's adaptability</w:t>
        </w:r>
      </w:ins>
      <w:r w:rsidR="009A5370" w:rsidRPr="00E24B0A">
        <w:rPr>
          <w:rFonts w:asciiTheme="majorBidi" w:hAnsiTheme="majorBidi" w:cstheme="majorBidi"/>
          <w:rPrChange w:id="2141" w:author="Samane Shahpouri" w:date="2024-05-17T23:11:00Z" w16du:dateUtc="2024-05-17T21:11:00Z">
            <w:rPr/>
          </w:rPrChange>
        </w:rPr>
        <w:t xml:space="preserve">, distinct in both the imaging </w:t>
      </w:r>
      <w:del w:id="2142" w:author="Isaac Shiri Lord" w:date="2024-05-12T18:37:00Z">
        <w:r w:rsidR="009A5370" w:rsidRPr="00E24B0A" w:rsidDel="00936DED">
          <w:rPr>
            <w:rFonts w:asciiTheme="majorBidi" w:hAnsiTheme="majorBidi" w:cstheme="majorBidi"/>
            <w:rPrChange w:id="2143" w:author="Samane Shahpouri" w:date="2024-05-17T23:11:00Z" w16du:dateUtc="2024-05-17T21:11:00Z">
              <w:rPr/>
            </w:rPrChange>
          </w:rPr>
          <w:delText>centres</w:delText>
        </w:r>
      </w:del>
      <w:proofErr w:type="spellStart"/>
      <w:ins w:id="2144" w:author="Isaac Shiri Lord" w:date="2024-05-12T18:37:00Z">
        <w:r w:rsidR="00936DED" w:rsidRPr="00E24B0A">
          <w:rPr>
            <w:rFonts w:asciiTheme="majorBidi" w:hAnsiTheme="majorBidi" w:cstheme="majorBidi"/>
            <w:rPrChange w:id="2145" w:author="Samane Shahpouri" w:date="2024-05-17T23:11:00Z" w16du:dateUtc="2024-05-17T21:11:00Z">
              <w:rPr/>
            </w:rPrChange>
          </w:rPr>
          <w:t>centers</w:t>
        </w:r>
      </w:ins>
      <w:proofErr w:type="spellEnd"/>
      <w:del w:id="2146" w:author="Samane Shahpouri" w:date="2024-05-16T19:26:00Z" w16du:dateUtc="2024-05-16T17:26:00Z">
        <w:r w:rsidR="009A5370" w:rsidRPr="00E24B0A" w:rsidDel="00F8132B">
          <w:rPr>
            <w:rFonts w:asciiTheme="majorBidi" w:hAnsiTheme="majorBidi" w:cstheme="majorBidi"/>
            <w:rPrChange w:id="2147" w:author="Samane Shahpouri" w:date="2024-05-17T23:11:00Z" w16du:dateUtc="2024-05-17T21:11:00Z">
              <w:rPr/>
            </w:rPrChange>
          </w:rPr>
          <w:delText xml:space="preserve"> (external to the primary dataset)</w:delText>
        </w:r>
      </w:del>
      <w:r w:rsidR="009A5370" w:rsidRPr="00E24B0A">
        <w:rPr>
          <w:rFonts w:asciiTheme="majorBidi" w:hAnsiTheme="majorBidi" w:cstheme="majorBidi"/>
          <w:rPrChange w:id="2148" w:author="Samane Shahpouri" w:date="2024-05-17T23:11:00Z" w16du:dateUtc="2024-05-17T21:11:00Z">
            <w:rPr/>
          </w:rPrChange>
        </w:rPr>
        <w:t xml:space="preserve"> and the type of radiotracer used (</w:t>
      </w:r>
      <w:r w:rsidR="009A5370" w:rsidRPr="00E24B0A">
        <w:rPr>
          <w:rFonts w:asciiTheme="majorBidi" w:hAnsiTheme="majorBidi" w:cstheme="majorBidi"/>
          <w:vertAlign w:val="superscript"/>
          <w:rPrChange w:id="2149" w:author="Samane Shahpouri" w:date="2024-05-17T23:11:00Z" w16du:dateUtc="2024-05-17T21:11:00Z">
            <w:rPr>
              <w:vertAlign w:val="superscript"/>
            </w:rPr>
          </w:rPrChange>
        </w:rPr>
        <w:t>18</w:t>
      </w:r>
      <w:r w:rsidR="009A5370" w:rsidRPr="00E24B0A">
        <w:rPr>
          <w:rFonts w:asciiTheme="majorBidi" w:hAnsiTheme="majorBidi" w:cstheme="majorBidi"/>
          <w:rPrChange w:id="2150" w:author="Samane Shahpouri" w:date="2024-05-17T23:11:00Z" w16du:dateUtc="2024-05-17T21:11:00Z">
            <w:rPr/>
          </w:rPrChange>
        </w:rPr>
        <w:t>F-FDG PET scans from two different hospitals). Additionally, a speciali</w:t>
      </w:r>
      <w:del w:id="2151" w:author="Isaac Shiri Lord" w:date="2024-05-12T18:37:00Z">
        <w:r w:rsidR="009A5370" w:rsidRPr="00E24B0A" w:rsidDel="00936DED">
          <w:rPr>
            <w:rFonts w:asciiTheme="majorBidi" w:hAnsiTheme="majorBidi" w:cstheme="majorBidi"/>
            <w:rPrChange w:id="2152" w:author="Samane Shahpouri" w:date="2024-05-17T23:11:00Z" w16du:dateUtc="2024-05-17T21:11:00Z">
              <w:rPr/>
            </w:rPrChange>
          </w:rPr>
          <w:delText>sed set of images presenting artefacts was included to assess the model's capability to identify and correct for</w:delText>
        </w:r>
      </w:del>
      <w:ins w:id="2153" w:author="Isaac Shiri Lord" w:date="2024-05-12T18:37:00Z">
        <w:r w:rsidR="00936DED" w:rsidRPr="00E24B0A">
          <w:rPr>
            <w:rFonts w:asciiTheme="majorBidi" w:hAnsiTheme="majorBidi" w:cstheme="majorBidi"/>
            <w:rPrChange w:id="2154" w:author="Samane Shahpouri" w:date="2024-05-17T23:11:00Z" w16du:dateUtc="2024-05-17T21:11:00Z">
              <w:rPr/>
            </w:rPrChange>
          </w:rPr>
          <w:t xml:space="preserve">zed set of images presenting artifacts was included to assess the model's capability to </w:t>
        </w:r>
        <w:del w:id="2155" w:author="Samane Shahpouri" w:date="2024-05-16T19:27:00Z" w16du:dateUtc="2024-05-16T17:27:00Z">
          <w:r w:rsidR="00936DED" w:rsidRPr="00E24B0A" w:rsidDel="00F8132B">
            <w:rPr>
              <w:rFonts w:asciiTheme="majorBidi" w:hAnsiTheme="majorBidi" w:cstheme="majorBidi"/>
              <w:rPrChange w:id="2156" w:author="Samane Shahpouri" w:date="2024-05-17T23:11:00Z" w16du:dateUtc="2024-05-17T21:11:00Z">
                <w:rPr/>
              </w:rPrChange>
            </w:rPr>
            <w:delText>identify</w:delText>
          </w:r>
        </w:del>
      </w:ins>
      <w:ins w:id="2157" w:author="Samane Shahpouri" w:date="2024-05-16T19:27:00Z" w16du:dateUtc="2024-05-16T17:27:00Z">
        <w:r w:rsidRPr="00E24B0A">
          <w:rPr>
            <w:rFonts w:asciiTheme="majorBidi" w:hAnsiTheme="majorBidi" w:cstheme="majorBidi"/>
            <w:rPrChange w:id="2158" w:author="Samane Shahpouri" w:date="2024-05-17T23:11:00Z" w16du:dateUtc="2024-05-17T21:11:00Z">
              <w:rPr/>
            </w:rPrChange>
          </w:rPr>
          <w:t>detect</w:t>
        </w:r>
      </w:ins>
      <w:ins w:id="2159" w:author="Isaac Shiri Lord" w:date="2024-05-12T18:37:00Z">
        <w:r w:rsidR="00936DED" w:rsidRPr="00E24B0A">
          <w:rPr>
            <w:rFonts w:asciiTheme="majorBidi" w:hAnsiTheme="majorBidi" w:cstheme="majorBidi"/>
            <w:rPrChange w:id="2160" w:author="Samane Shahpouri" w:date="2024-05-17T23:11:00Z" w16du:dateUtc="2024-05-17T21:11:00Z">
              <w:rPr/>
            </w:rPrChange>
          </w:rPr>
          <w:t xml:space="preserve"> and correct</w:t>
        </w:r>
      </w:ins>
      <w:r w:rsidR="009A5370" w:rsidRPr="00E24B0A">
        <w:rPr>
          <w:rFonts w:asciiTheme="majorBidi" w:hAnsiTheme="majorBidi" w:cstheme="majorBidi"/>
          <w:rPrChange w:id="2161" w:author="Samane Shahpouri" w:date="2024-05-17T23:11:00Z" w16du:dateUtc="2024-05-17T21:11:00Z">
            <w:rPr/>
          </w:rPrChange>
        </w:rPr>
        <w:t xml:space="preserve"> image quality issues. </w:t>
      </w:r>
      <w:del w:id="2162" w:author="Isaac Shiri Lord" w:date="2024-05-12T18:37:00Z">
        <w:r w:rsidR="009A5370" w:rsidRPr="00E24B0A" w:rsidDel="00936DED">
          <w:rPr>
            <w:rFonts w:asciiTheme="majorBidi" w:hAnsiTheme="majorBidi" w:cstheme="majorBidi"/>
            <w:rPrChange w:id="2163" w:author="Samane Shahpouri" w:date="2024-05-17T23:11:00Z" w16du:dateUtc="2024-05-17T21:11:00Z">
              <w:rPr/>
            </w:rPrChange>
          </w:rPr>
          <w:delText>The Ethics Committee of the Geneva University Hospital approved this retrospective study, which spans across several institutions.</w:delText>
        </w:r>
      </w:del>
    </w:p>
    <w:p w14:paraId="4EDD6A37" w14:textId="77777777" w:rsidR="006821AE" w:rsidRPr="00E24B0A" w:rsidRDefault="006821AE" w:rsidP="001E0755">
      <w:pPr>
        <w:pStyle w:val="Heading3"/>
        <w:rPr>
          <w:rFonts w:asciiTheme="majorBidi" w:hAnsiTheme="majorBidi" w:cstheme="majorBidi"/>
          <w:rPrChange w:id="2164" w:author="Samane Shahpouri" w:date="2024-05-17T23:11:00Z" w16du:dateUtc="2024-05-17T21:11:00Z">
            <w:rPr>
              <w:sz w:val="22"/>
              <w:szCs w:val="22"/>
            </w:rPr>
          </w:rPrChange>
        </w:rPr>
      </w:pPr>
      <w:bookmarkStart w:id="2165" w:name="_Toc167046469"/>
      <w:r w:rsidRPr="00E24B0A">
        <w:rPr>
          <w:rFonts w:asciiTheme="majorBidi" w:hAnsiTheme="majorBidi" w:cstheme="majorBidi"/>
          <w:rPrChange w:id="2166" w:author="Samane Shahpouri" w:date="2024-05-17T23:11:00Z" w16du:dateUtc="2024-05-17T21:11:00Z">
            <w:rPr>
              <w:sz w:val="22"/>
              <w:szCs w:val="22"/>
            </w:rPr>
          </w:rPrChange>
        </w:rPr>
        <w:t>Gallium PET/CT dataset</w:t>
      </w:r>
      <w:bookmarkEnd w:id="2165"/>
    </w:p>
    <w:p w14:paraId="470DF3FC" w14:textId="42EAA724" w:rsidR="006821AE" w:rsidRPr="00E24B0A" w:rsidRDefault="006821AE">
      <w:pPr>
        <w:rPr>
          <w:ins w:id="2167" w:author="Samane Shahpouri" w:date="2024-05-17T06:33:00Z" w16du:dateUtc="2024-05-17T04:33:00Z"/>
          <w:rFonts w:asciiTheme="majorBidi" w:hAnsiTheme="majorBidi" w:cstheme="majorBidi"/>
          <w:rPrChange w:id="2168" w:author="Samane Shahpouri" w:date="2024-05-17T23:11:00Z" w16du:dateUtc="2024-05-17T21:11:00Z">
            <w:rPr>
              <w:ins w:id="2169" w:author="Samane Shahpouri" w:date="2024-05-17T06:33:00Z" w16du:dateUtc="2024-05-17T04:33:00Z"/>
            </w:rPr>
          </w:rPrChange>
        </w:rPr>
      </w:pPr>
      <w:r w:rsidRPr="00E24B0A">
        <w:rPr>
          <w:rFonts w:asciiTheme="majorBidi" w:hAnsiTheme="majorBidi" w:cstheme="majorBidi"/>
          <w:rPrChange w:id="2170" w:author="Samane Shahpouri" w:date="2024-05-17T23:11:00Z" w16du:dateUtc="2024-05-17T21:11:00Z">
            <w:rPr/>
          </w:rPrChange>
        </w:rPr>
        <w:br/>
      </w:r>
      <w:r w:rsidR="009A5370" w:rsidRPr="00E24B0A">
        <w:rPr>
          <w:rFonts w:asciiTheme="majorBidi" w:hAnsiTheme="majorBidi" w:cstheme="majorBidi"/>
          <w:rPrChange w:id="2171" w:author="Samane Shahpouri" w:date="2024-05-17T23:11:00Z" w16du:dateUtc="2024-05-17T21:11:00Z">
            <w:rPr/>
          </w:rPrChange>
        </w:rPr>
        <w:t xml:space="preserve">A cohort of more than 1000 patients underwent </w:t>
      </w:r>
      <w:r w:rsidR="009A5370" w:rsidRPr="00E24B0A">
        <w:rPr>
          <w:rFonts w:asciiTheme="majorBidi" w:hAnsiTheme="majorBidi" w:cstheme="majorBidi"/>
          <w:vertAlign w:val="superscript"/>
          <w:rPrChange w:id="2172" w:author="Samane Shahpouri" w:date="2024-05-17T23:11:00Z" w16du:dateUtc="2024-05-17T21:11:00Z">
            <w:rPr>
              <w:vertAlign w:val="superscript"/>
            </w:rPr>
          </w:rPrChange>
        </w:rPr>
        <w:t>68</w:t>
      </w:r>
      <w:r w:rsidR="009A5370" w:rsidRPr="00E24B0A">
        <w:rPr>
          <w:rFonts w:asciiTheme="majorBidi" w:hAnsiTheme="majorBidi" w:cstheme="majorBidi"/>
          <w:rPrChange w:id="2173" w:author="Samane Shahpouri" w:date="2024-05-17T23:11:00Z" w16du:dateUtc="2024-05-17T21:11:00Z">
            <w:rPr/>
          </w:rPrChange>
        </w:rPr>
        <w:t>Ga-prostate-specific membrane antigen (PSMA)</w:t>
      </w:r>
      <w:del w:id="2174" w:author="Samane Shahpouri" w:date="2024-05-19T21:18:00Z" w16du:dateUtc="2024-05-19T19:18:00Z">
        <w:r w:rsidR="009A5370" w:rsidRPr="00E24B0A" w:rsidDel="006471A2">
          <w:rPr>
            <w:rFonts w:asciiTheme="majorBidi" w:hAnsiTheme="majorBidi" w:cstheme="majorBidi"/>
            <w:rPrChange w:id="2175" w:author="Samane Shahpouri" w:date="2024-05-17T23:11:00Z" w16du:dateUtc="2024-05-17T21:11:00Z">
              <w:rPr/>
            </w:rPrChange>
          </w:rPr>
          <w:delText>/DOTA-TATE (TOC)</w:delText>
        </w:r>
      </w:del>
      <w:r w:rsidR="009A5370" w:rsidRPr="00E24B0A">
        <w:rPr>
          <w:rFonts w:asciiTheme="majorBidi" w:hAnsiTheme="majorBidi" w:cstheme="majorBidi"/>
          <w:rPrChange w:id="2176" w:author="Samane Shahpouri" w:date="2024-05-17T23:11:00Z" w16du:dateUtc="2024-05-17T21:11:00Z">
            <w:rPr/>
          </w:rPrChange>
        </w:rPr>
        <w:t xml:space="preserve">. PET/CT imaging across five </w:t>
      </w:r>
      <w:del w:id="2177" w:author="Isaac Shiri Lord" w:date="2024-05-12T18:38:00Z">
        <w:r w:rsidR="009A5370" w:rsidRPr="00E24B0A" w:rsidDel="00936DED">
          <w:rPr>
            <w:rFonts w:asciiTheme="majorBidi" w:hAnsiTheme="majorBidi" w:cstheme="majorBidi"/>
            <w:rPrChange w:id="2178" w:author="Samane Shahpouri" w:date="2024-05-17T23:11:00Z" w16du:dateUtc="2024-05-17T21:11:00Z">
              <w:rPr/>
            </w:rPrChange>
          </w:rPr>
          <w:delText>centres</w:delText>
        </w:r>
      </w:del>
      <w:proofErr w:type="spellStart"/>
      <w:ins w:id="2179" w:author="Isaac Shiri Lord" w:date="2024-05-12T18:38:00Z">
        <w:r w:rsidR="00936DED" w:rsidRPr="00E24B0A">
          <w:rPr>
            <w:rFonts w:asciiTheme="majorBidi" w:hAnsiTheme="majorBidi" w:cstheme="majorBidi"/>
            <w:rPrChange w:id="2180" w:author="Samane Shahpouri" w:date="2024-05-17T23:11:00Z" w16du:dateUtc="2024-05-17T21:11:00Z">
              <w:rPr/>
            </w:rPrChange>
          </w:rPr>
          <w:t>centers</w:t>
        </w:r>
      </w:ins>
      <w:proofErr w:type="spellEnd"/>
      <w:r w:rsidR="009A5370" w:rsidRPr="00E24B0A">
        <w:rPr>
          <w:rFonts w:asciiTheme="majorBidi" w:hAnsiTheme="majorBidi" w:cstheme="majorBidi"/>
          <w:rPrChange w:id="2181" w:author="Samane Shahpouri" w:date="2024-05-17T23:11:00Z" w16du:dateUtc="2024-05-17T21:11:00Z">
            <w:rPr/>
          </w:rPrChange>
        </w:rPr>
        <w:t xml:space="preserve"> located in different countries. To ensure the integrity of the data for model training, an expert in nuclear medicine evaluated all the scans, identifying 184 images of optimal quality without </w:t>
      </w:r>
      <w:del w:id="2182" w:author="Isaac Shiri Lord" w:date="2024-05-12T18:38:00Z">
        <w:r w:rsidR="009A5370" w:rsidRPr="00E24B0A" w:rsidDel="00936DED">
          <w:rPr>
            <w:rFonts w:asciiTheme="majorBidi" w:hAnsiTheme="majorBidi" w:cstheme="majorBidi"/>
            <w:rPrChange w:id="2183" w:author="Samane Shahpouri" w:date="2024-05-17T23:11:00Z" w16du:dateUtc="2024-05-17T21:11:00Z">
              <w:rPr/>
            </w:rPrChange>
          </w:rPr>
          <w:delText xml:space="preserve">artefacts </w:delText>
        </w:r>
      </w:del>
      <w:ins w:id="2184" w:author="Isaac Shiri Lord" w:date="2024-05-12T18:38:00Z">
        <w:r w:rsidR="00936DED" w:rsidRPr="00E24B0A">
          <w:rPr>
            <w:rFonts w:asciiTheme="majorBidi" w:hAnsiTheme="majorBidi" w:cstheme="majorBidi"/>
            <w:rPrChange w:id="2185" w:author="Samane Shahpouri" w:date="2024-05-17T23:11:00Z" w16du:dateUtc="2024-05-17T21:11:00Z">
              <w:rPr/>
            </w:rPrChange>
          </w:rPr>
          <w:t xml:space="preserve">artifacts </w:t>
        </w:r>
      </w:ins>
      <w:r w:rsidR="009A5370" w:rsidRPr="00E24B0A">
        <w:rPr>
          <w:rFonts w:asciiTheme="majorBidi" w:hAnsiTheme="majorBidi" w:cstheme="majorBidi"/>
          <w:rPrChange w:id="2186" w:author="Samane Shahpouri" w:date="2024-05-17T23:11:00Z" w16du:dateUtc="2024-05-17T21:11:00Z">
            <w:rPr/>
          </w:rPrChange>
        </w:rPr>
        <w:t xml:space="preserve">from the total pool. Detailed information on the datasets collected </w:t>
      </w:r>
      <w:del w:id="2187" w:author="Samane Shahpouri" w:date="2024-05-16T19:28:00Z" w16du:dateUtc="2024-05-16T17:28:00Z">
        <w:r w:rsidR="009A5370" w:rsidRPr="00E24B0A" w:rsidDel="00F8132B">
          <w:rPr>
            <w:rFonts w:asciiTheme="majorBidi" w:hAnsiTheme="majorBidi" w:cstheme="majorBidi"/>
            <w:rPrChange w:id="2188" w:author="Samane Shahpouri" w:date="2024-05-17T23:11:00Z" w16du:dateUtc="2024-05-17T21:11:00Z">
              <w:rPr/>
            </w:rPrChange>
          </w:rPr>
          <w:delText xml:space="preserve">from the various locations </w:delText>
        </w:r>
      </w:del>
      <w:r w:rsidR="009A5370" w:rsidRPr="00E24B0A">
        <w:rPr>
          <w:rFonts w:asciiTheme="majorBidi" w:hAnsiTheme="majorBidi" w:cstheme="majorBidi"/>
          <w:rPrChange w:id="2189" w:author="Samane Shahpouri" w:date="2024-05-17T23:11:00Z" w16du:dateUtc="2024-05-17T21:11:00Z">
            <w:rPr/>
          </w:rPrChange>
        </w:rPr>
        <w:t xml:space="preserve">is outlined in Table 1. The </w:t>
      </w:r>
      <w:del w:id="2190" w:author="Samane Shahpouri" w:date="2024-05-16T19:28:00Z" w16du:dateUtc="2024-05-16T17:28:00Z">
        <w:r w:rsidR="009A5370" w:rsidRPr="00E24B0A" w:rsidDel="00F8132B">
          <w:rPr>
            <w:rFonts w:asciiTheme="majorBidi" w:hAnsiTheme="majorBidi" w:cstheme="majorBidi"/>
            <w:rPrChange w:id="2191" w:author="Samane Shahpouri" w:date="2024-05-17T23:11:00Z" w16du:dateUtc="2024-05-17T21:11:00Z">
              <w:rPr/>
            </w:rPrChange>
          </w:rPr>
          <w:delText xml:space="preserve">method of </w:delText>
        </w:r>
      </w:del>
      <w:r w:rsidR="009A5370" w:rsidRPr="00E24B0A">
        <w:rPr>
          <w:rFonts w:asciiTheme="majorBidi" w:hAnsiTheme="majorBidi" w:cstheme="majorBidi"/>
          <w:rPrChange w:id="2192" w:author="Samane Shahpouri" w:date="2024-05-17T23:11:00Z" w16du:dateUtc="2024-05-17T21:11:00Z">
            <w:rPr/>
          </w:rPrChange>
        </w:rPr>
        <w:t xml:space="preserve">CT-based ASC was applied to amend PET images for accurate correction of attenuation and scatter effects </w:t>
      </w:r>
      <w:del w:id="2193" w:author="Samane Shahpouri" w:date="2024-05-16T19:28:00Z" w16du:dateUtc="2024-05-16T17:28:00Z">
        <w:r w:rsidR="009A5370" w:rsidRPr="00E24B0A" w:rsidDel="00413889">
          <w:rPr>
            <w:rFonts w:asciiTheme="majorBidi" w:hAnsiTheme="majorBidi" w:cstheme="majorBidi"/>
            <w:rPrChange w:id="2194" w:author="Samane Shahpouri" w:date="2024-05-17T23:11:00Z" w16du:dateUtc="2024-05-17T21:11:00Z">
              <w:rPr/>
            </w:rPrChange>
          </w:rPr>
          <w:delText xml:space="preserve">in </w:delText>
        </w:r>
      </w:del>
      <w:ins w:id="2195" w:author="Samane Shahpouri" w:date="2024-05-16T19:28:00Z" w16du:dateUtc="2024-05-16T17:28:00Z">
        <w:r w:rsidR="00413889" w:rsidRPr="00E24B0A">
          <w:rPr>
            <w:rFonts w:asciiTheme="majorBidi" w:hAnsiTheme="majorBidi" w:cstheme="majorBidi"/>
            <w:rPrChange w:id="2196" w:author="Samane Shahpouri" w:date="2024-05-17T23:11:00Z" w16du:dateUtc="2024-05-17T21:11:00Z">
              <w:rPr/>
            </w:rPrChange>
          </w:rPr>
          <w:t xml:space="preserve">on </w:t>
        </w:r>
      </w:ins>
      <w:r w:rsidR="009A5370" w:rsidRPr="00E24B0A">
        <w:rPr>
          <w:rFonts w:asciiTheme="majorBidi" w:hAnsiTheme="majorBidi" w:cstheme="majorBidi"/>
          <w:rPrChange w:id="2197" w:author="Samane Shahpouri" w:date="2024-05-17T23:11:00Z" w16du:dateUtc="2024-05-17T21:11:00Z">
            <w:rPr/>
          </w:rPrChange>
        </w:rPr>
        <w:t>the images.</w:t>
      </w:r>
      <w:r w:rsidR="00324D4F" w:rsidRPr="00E24B0A">
        <w:rPr>
          <w:rFonts w:asciiTheme="majorBidi" w:hAnsiTheme="majorBidi" w:cstheme="majorBidi"/>
          <w:rPrChange w:id="2198" w:author="Samane Shahpouri" w:date="2024-05-17T23:11:00Z" w16du:dateUtc="2024-05-17T21:11:00Z">
            <w:rPr/>
          </w:rPrChange>
        </w:rPr>
        <w:t xml:space="preserve"> For this study, non-attenuation corrected images will be referred to as NAC, and CT-based attenuation </w:t>
      </w:r>
      <w:del w:id="2199" w:author="Isaac Shiri Lord" w:date="2024-05-12T18:38:00Z">
        <w:r w:rsidR="00324D4F" w:rsidRPr="00E24B0A" w:rsidDel="00936DED">
          <w:rPr>
            <w:rFonts w:asciiTheme="majorBidi" w:hAnsiTheme="majorBidi" w:cstheme="majorBidi"/>
            <w:rPrChange w:id="2200" w:author="Samane Shahpouri" w:date="2024-05-17T23:11:00Z" w16du:dateUtc="2024-05-17T21:11:00Z">
              <w:rPr/>
            </w:rPrChange>
          </w:rPr>
          <w:delText xml:space="preserve">scatter </w:delText>
        </w:r>
      </w:del>
      <w:ins w:id="2201" w:author="Isaac Shiri Lord" w:date="2024-05-12T18:38:00Z">
        <w:r w:rsidR="00936DED" w:rsidRPr="00E24B0A">
          <w:rPr>
            <w:rFonts w:asciiTheme="majorBidi" w:hAnsiTheme="majorBidi" w:cstheme="majorBidi"/>
            <w:rPrChange w:id="2202" w:author="Samane Shahpouri" w:date="2024-05-17T23:11:00Z" w16du:dateUtc="2024-05-17T21:11:00Z">
              <w:rPr/>
            </w:rPrChange>
          </w:rPr>
          <w:t>scatter-</w:t>
        </w:r>
      </w:ins>
      <w:r w:rsidR="00324D4F" w:rsidRPr="00E24B0A">
        <w:rPr>
          <w:rFonts w:asciiTheme="majorBidi" w:hAnsiTheme="majorBidi" w:cstheme="majorBidi"/>
          <w:rPrChange w:id="2203" w:author="Samane Shahpouri" w:date="2024-05-17T23:11:00Z" w16du:dateUtc="2024-05-17T21:11:00Z">
            <w:rPr/>
          </w:rPrChange>
        </w:rPr>
        <w:t>corrected images will be denoted as MAC.</w:t>
      </w:r>
    </w:p>
    <w:p w14:paraId="1FF03E4E" w14:textId="77777777" w:rsidR="002D1AD1" w:rsidRPr="00E24B0A" w:rsidRDefault="002D1AD1">
      <w:pPr>
        <w:rPr>
          <w:rFonts w:asciiTheme="majorBidi" w:hAnsiTheme="majorBidi" w:cstheme="majorBidi"/>
          <w:rPrChange w:id="2204" w:author="Samane Shahpouri" w:date="2024-05-17T23:11:00Z" w16du:dateUtc="2024-05-17T21:11:00Z">
            <w:rPr/>
          </w:rPrChange>
        </w:rPr>
        <w:pPrChange w:id="2205" w:author="Samane Shahpouri" w:date="2024-05-13T08:52:00Z" w16du:dateUtc="2024-05-13T06:52:00Z">
          <w:pPr>
            <w:jc w:val="both"/>
          </w:pPr>
        </w:pPrChange>
      </w:pPr>
    </w:p>
    <w:p w14:paraId="7D55D339" w14:textId="2818AAED" w:rsidR="006821AE" w:rsidRPr="00507D2D" w:rsidRDefault="006821AE" w:rsidP="00507D2D">
      <w:pPr>
        <w:pStyle w:val="Caption"/>
      </w:pPr>
      <w:r w:rsidRPr="00507D2D">
        <w:t xml:space="preserve">Table </w:t>
      </w:r>
      <w:r w:rsidR="00000000">
        <w:fldChar w:fldCharType="begin"/>
      </w:r>
      <w:r w:rsidR="00000000">
        <w:instrText xml:space="preserve"> SEQ Table \* ARABIC </w:instrText>
      </w:r>
      <w:r w:rsidR="00000000">
        <w:fldChar w:fldCharType="separate"/>
      </w:r>
      <w:r w:rsidR="00230BE0">
        <w:rPr>
          <w:noProof/>
        </w:rPr>
        <w:t>1</w:t>
      </w:r>
      <w:r w:rsidR="00000000">
        <w:rPr>
          <w:noProof/>
        </w:rPr>
        <w:fldChar w:fldCharType="end"/>
      </w:r>
      <w:r w:rsidRPr="00507D2D">
        <w:t>: Data information in 5 different imaging centers.</w:t>
      </w:r>
    </w:p>
    <w:tbl>
      <w:tblPr>
        <w:tblStyle w:val="TableGrid"/>
        <w:tblW w:w="9635" w:type="dxa"/>
        <w:tblLook w:val="04A0" w:firstRow="1" w:lastRow="0" w:firstColumn="1" w:lastColumn="0" w:noHBand="0" w:noVBand="1"/>
        <w:tblPrChange w:id="2206" w:author="Samane Shahpouri" w:date="2024-05-16T19:29:00Z" w16du:dateUtc="2024-05-16T17:29:00Z">
          <w:tblPr>
            <w:tblStyle w:val="TableGrid"/>
            <w:tblW w:w="9635" w:type="dxa"/>
            <w:tblLook w:val="04A0" w:firstRow="1" w:lastRow="0" w:firstColumn="1" w:lastColumn="0" w:noHBand="0" w:noVBand="1"/>
          </w:tblPr>
        </w:tblPrChange>
      </w:tblPr>
      <w:tblGrid>
        <w:gridCol w:w="1483"/>
        <w:gridCol w:w="486"/>
        <w:gridCol w:w="703"/>
        <w:gridCol w:w="1009"/>
        <w:gridCol w:w="567"/>
        <w:gridCol w:w="1843"/>
        <w:gridCol w:w="2009"/>
        <w:gridCol w:w="1535"/>
        <w:tblGridChange w:id="2207">
          <w:tblGrid>
            <w:gridCol w:w="1483"/>
            <w:gridCol w:w="486"/>
            <w:gridCol w:w="703"/>
            <w:gridCol w:w="1009"/>
            <w:gridCol w:w="567"/>
            <w:gridCol w:w="1843"/>
            <w:gridCol w:w="193"/>
            <w:gridCol w:w="1816"/>
            <w:gridCol w:w="1535"/>
          </w:tblGrid>
        </w:tblGridChange>
      </w:tblGrid>
      <w:tr w:rsidR="00413889" w:rsidRPr="00E24B0A" w14:paraId="3D9C6512" w14:textId="77777777" w:rsidTr="00413889">
        <w:trPr>
          <w:trHeight w:val="458"/>
          <w:trPrChange w:id="2208" w:author="Samane Shahpouri" w:date="2024-05-16T19:29:00Z" w16du:dateUtc="2024-05-16T17:29:00Z">
            <w:trPr>
              <w:trHeight w:val="458"/>
            </w:trPr>
          </w:trPrChange>
        </w:trPr>
        <w:tc>
          <w:tcPr>
            <w:tcW w:w="1483" w:type="dxa"/>
            <w:vAlign w:val="center"/>
            <w:tcPrChange w:id="2209" w:author="Samane Shahpouri" w:date="2024-05-16T19:29:00Z" w16du:dateUtc="2024-05-16T17:29:00Z">
              <w:tcPr>
                <w:tcW w:w="1483" w:type="dxa"/>
                <w:vAlign w:val="center"/>
              </w:tcPr>
            </w:tcPrChange>
          </w:tcPr>
          <w:p w14:paraId="60953940" w14:textId="77777777" w:rsidR="006821AE" w:rsidRPr="00E24B0A" w:rsidRDefault="006821AE">
            <w:pPr>
              <w:rPr>
                <w:rFonts w:asciiTheme="majorBidi" w:hAnsiTheme="majorBidi" w:cstheme="majorBidi"/>
                <w:sz w:val="18"/>
                <w:szCs w:val="18"/>
                <w:rPrChange w:id="2210" w:author="Samane Shahpouri" w:date="2024-05-17T23:12:00Z" w16du:dateUtc="2024-05-17T21:12:00Z">
                  <w:rPr/>
                </w:rPrChange>
              </w:rPr>
              <w:pPrChange w:id="2211" w:author="Samane Shahpouri" w:date="2024-05-13T08:52:00Z" w16du:dateUtc="2024-05-13T06:52:00Z">
                <w:pPr>
                  <w:jc w:val="both"/>
                </w:pPr>
              </w:pPrChange>
            </w:pPr>
            <w:proofErr w:type="spellStart"/>
            <w:r w:rsidRPr="00E24B0A">
              <w:rPr>
                <w:rFonts w:asciiTheme="majorBidi" w:hAnsiTheme="majorBidi" w:cstheme="majorBidi"/>
                <w:sz w:val="18"/>
                <w:szCs w:val="18"/>
                <w:rPrChange w:id="2212" w:author="Samane Shahpouri" w:date="2024-05-17T23:12:00Z" w16du:dateUtc="2024-05-17T21:12:00Z">
                  <w:rPr/>
                </w:rPrChange>
              </w:rPr>
              <w:t>Center</w:t>
            </w:r>
            <w:proofErr w:type="spellEnd"/>
          </w:p>
        </w:tc>
        <w:tc>
          <w:tcPr>
            <w:tcW w:w="486" w:type="dxa"/>
            <w:vAlign w:val="center"/>
            <w:tcPrChange w:id="2213" w:author="Samane Shahpouri" w:date="2024-05-16T19:29:00Z" w16du:dateUtc="2024-05-16T17:29:00Z">
              <w:tcPr>
                <w:tcW w:w="486" w:type="dxa"/>
                <w:vAlign w:val="center"/>
              </w:tcPr>
            </w:tcPrChange>
          </w:tcPr>
          <w:p w14:paraId="57C23CB7" w14:textId="77777777" w:rsidR="006821AE" w:rsidRPr="00E24B0A" w:rsidRDefault="006821AE">
            <w:pPr>
              <w:rPr>
                <w:rFonts w:asciiTheme="majorBidi" w:hAnsiTheme="majorBidi" w:cstheme="majorBidi"/>
                <w:sz w:val="18"/>
                <w:szCs w:val="18"/>
                <w:rPrChange w:id="2214" w:author="Samane Shahpouri" w:date="2024-05-17T23:12:00Z" w16du:dateUtc="2024-05-17T21:12:00Z">
                  <w:rPr/>
                </w:rPrChange>
              </w:rPr>
              <w:pPrChange w:id="2215" w:author="Samane Shahpouri" w:date="2024-05-13T08:52:00Z" w16du:dateUtc="2024-05-13T06:52:00Z">
                <w:pPr>
                  <w:jc w:val="both"/>
                </w:pPr>
              </w:pPrChange>
            </w:pPr>
            <w:r w:rsidRPr="00E24B0A">
              <w:rPr>
                <w:rFonts w:asciiTheme="majorBidi" w:hAnsiTheme="majorBidi" w:cstheme="majorBidi"/>
                <w:sz w:val="18"/>
                <w:szCs w:val="18"/>
                <w:rPrChange w:id="2216" w:author="Samane Shahpouri" w:date="2024-05-17T23:12:00Z" w16du:dateUtc="2024-05-17T21:12:00Z">
                  <w:rPr/>
                </w:rPrChange>
              </w:rPr>
              <w:t>No</w:t>
            </w:r>
          </w:p>
        </w:tc>
        <w:tc>
          <w:tcPr>
            <w:tcW w:w="703" w:type="dxa"/>
            <w:vAlign w:val="center"/>
            <w:tcPrChange w:id="2217" w:author="Samane Shahpouri" w:date="2024-05-16T19:29:00Z" w16du:dateUtc="2024-05-16T17:29:00Z">
              <w:tcPr>
                <w:tcW w:w="703" w:type="dxa"/>
                <w:vAlign w:val="center"/>
              </w:tcPr>
            </w:tcPrChange>
          </w:tcPr>
          <w:p w14:paraId="51A02AF8" w14:textId="77777777" w:rsidR="006821AE" w:rsidRPr="00E24B0A" w:rsidRDefault="006821AE">
            <w:pPr>
              <w:rPr>
                <w:rFonts w:asciiTheme="majorBidi" w:hAnsiTheme="majorBidi" w:cstheme="majorBidi"/>
                <w:sz w:val="18"/>
                <w:szCs w:val="18"/>
                <w:rPrChange w:id="2218" w:author="Samane Shahpouri" w:date="2024-05-17T23:12:00Z" w16du:dateUtc="2024-05-17T21:12:00Z">
                  <w:rPr/>
                </w:rPrChange>
              </w:rPr>
              <w:pPrChange w:id="2219" w:author="Samane Shahpouri" w:date="2024-05-13T08:52:00Z" w16du:dateUtc="2024-05-13T06:52:00Z">
                <w:pPr>
                  <w:jc w:val="both"/>
                </w:pPr>
              </w:pPrChange>
            </w:pPr>
            <w:r w:rsidRPr="00E24B0A">
              <w:rPr>
                <w:rFonts w:asciiTheme="majorBidi" w:hAnsiTheme="majorBidi" w:cstheme="majorBidi"/>
                <w:sz w:val="18"/>
                <w:szCs w:val="18"/>
                <w:rPrChange w:id="2220" w:author="Samane Shahpouri" w:date="2024-05-17T23:12:00Z" w16du:dateUtc="2024-05-17T21:12:00Z">
                  <w:rPr/>
                </w:rPrChange>
              </w:rPr>
              <w:t>Train</w:t>
            </w:r>
          </w:p>
        </w:tc>
        <w:tc>
          <w:tcPr>
            <w:tcW w:w="1009" w:type="dxa"/>
            <w:vAlign w:val="center"/>
            <w:tcPrChange w:id="2221" w:author="Samane Shahpouri" w:date="2024-05-16T19:29:00Z" w16du:dateUtc="2024-05-16T17:29:00Z">
              <w:tcPr>
                <w:tcW w:w="1009" w:type="dxa"/>
                <w:vAlign w:val="center"/>
              </w:tcPr>
            </w:tcPrChange>
          </w:tcPr>
          <w:p w14:paraId="089D5AEB" w14:textId="77777777" w:rsidR="006821AE" w:rsidRPr="00E24B0A" w:rsidRDefault="006821AE">
            <w:pPr>
              <w:rPr>
                <w:rFonts w:asciiTheme="majorBidi" w:hAnsiTheme="majorBidi" w:cstheme="majorBidi"/>
                <w:sz w:val="18"/>
                <w:szCs w:val="18"/>
                <w:rPrChange w:id="2222" w:author="Samane Shahpouri" w:date="2024-05-17T23:12:00Z" w16du:dateUtc="2024-05-17T21:12:00Z">
                  <w:rPr/>
                </w:rPrChange>
              </w:rPr>
              <w:pPrChange w:id="2223" w:author="Samane Shahpouri" w:date="2024-05-13T08:52:00Z" w16du:dateUtc="2024-05-13T06:52:00Z">
                <w:pPr>
                  <w:jc w:val="both"/>
                </w:pPr>
              </w:pPrChange>
            </w:pPr>
            <w:r w:rsidRPr="00E24B0A">
              <w:rPr>
                <w:rFonts w:asciiTheme="majorBidi" w:hAnsiTheme="majorBidi" w:cstheme="majorBidi"/>
                <w:sz w:val="18"/>
                <w:szCs w:val="18"/>
                <w:rPrChange w:id="2224" w:author="Samane Shahpouri" w:date="2024-05-17T23:12:00Z" w16du:dateUtc="2024-05-17T21:12:00Z">
                  <w:rPr/>
                </w:rPrChange>
              </w:rPr>
              <w:t>Validation</w:t>
            </w:r>
          </w:p>
        </w:tc>
        <w:tc>
          <w:tcPr>
            <w:tcW w:w="567" w:type="dxa"/>
            <w:vAlign w:val="center"/>
            <w:tcPrChange w:id="2225" w:author="Samane Shahpouri" w:date="2024-05-16T19:29:00Z" w16du:dateUtc="2024-05-16T17:29:00Z">
              <w:tcPr>
                <w:tcW w:w="567" w:type="dxa"/>
                <w:vAlign w:val="center"/>
              </w:tcPr>
            </w:tcPrChange>
          </w:tcPr>
          <w:p w14:paraId="17B58F4A" w14:textId="77777777" w:rsidR="006821AE" w:rsidRPr="00E24B0A" w:rsidRDefault="006821AE">
            <w:pPr>
              <w:rPr>
                <w:rFonts w:asciiTheme="majorBidi" w:hAnsiTheme="majorBidi" w:cstheme="majorBidi"/>
                <w:sz w:val="18"/>
                <w:szCs w:val="18"/>
                <w:rPrChange w:id="2226" w:author="Samane Shahpouri" w:date="2024-05-17T23:12:00Z" w16du:dateUtc="2024-05-17T21:12:00Z">
                  <w:rPr/>
                </w:rPrChange>
              </w:rPr>
              <w:pPrChange w:id="2227" w:author="Samane Shahpouri" w:date="2024-05-13T08:52:00Z" w16du:dateUtc="2024-05-13T06:52:00Z">
                <w:pPr>
                  <w:jc w:val="both"/>
                </w:pPr>
              </w:pPrChange>
            </w:pPr>
            <w:r w:rsidRPr="00E24B0A">
              <w:rPr>
                <w:rFonts w:asciiTheme="majorBidi" w:hAnsiTheme="majorBidi" w:cstheme="majorBidi"/>
                <w:sz w:val="18"/>
                <w:szCs w:val="18"/>
                <w:rPrChange w:id="2228" w:author="Samane Shahpouri" w:date="2024-05-17T23:12:00Z" w16du:dateUtc="2024-05-17T21:12:00Z">
                  <w:rPr/>
                </w:rPrChange>
              </w:rPr>
              <w:t>Test</w:t>
            </w:r>
          </w:p>
        </w:tc>
        <w:tc>
          <w:tcPr>
            <w:tcW w:w="1843" w:type="dxa"/>
            <w:vAlign w:val="center"/>
            <w:tcPrChange w:id="2229" w:author="Samane Shahpouri" w:date="2024-05-16T19:29:00Z" w16du:dateUtc="2024-05-16T17:29:00Z">
              <w:tcPr>
                <w:tcW w:w="2036" w:type="dxa"/>
                <w:gridSpan w:val="2"/>
                <w:vAlign w:val="center"/>
              </w:tcPr>
            </w:tcPrChange>
          </w:tcPr>
          <w:p w14:paraId="2B46B9EA" w14:textId="77777777" w:rsidR="006821AE" w:rsidRPr="00E24B0A" w:rsidRDefault="006821AE">
            <w:pPr>
              <w:rPr>
                <w:rFonts w:asciiTheme="majorBidi" w:hAnsiTheme="majorBidi" w:cstheme="majorBidi"/>
                <w:sz w:val="18"/>
                <w:szCs w:val="18"/>
                <w:rPrChange w:id="2230" w:author="Samane Shahpouri" w:date="2024-05-17T23:12:00Z" w16du:dateUtc="2024-05-17T21:12:00Z">
                  <w:rPr/>
                </w:rPrChange>
              </w:rPr>
              <w:pPrChange w:id="2231" w:author="Samane Shahpouri" w:date="2024-05-13T08:52:00Z" w16du:dateUtc="2024-05-13T06:52:00Z">
                <w:pPr>
                  <w:jc w:val="both"/>
                </w:pPr>
              </w:pPrChange>
            </w:pPr>
            <w:r w:rsidRPr="00E24B0A">
              <w:rPr>
                <w:rFonts w:asciiTheme="majorBidi" w:hAnsiTheme="majorBidi" w:cstheme="majorBidi"/>
                <w:sz w:val="18"/>
                <w:szCs w:val="18"/>
                <w:rPrChange w:id="2232" w:author="Samane Shahpouri" w:date="2024-05-17T23:12:00Z" w16du:dateUtc="2024-05-17T21:12:00Z">
                  <w:rPr/>
                </w:rPrChange>
              </w:rPr>
              <w:t>Scanner</w:t>
            </w:r>
          </w:p>
        </w:tc>
        <w:tc>
          <w:tcPr>
            <w:tcW w:w="2009" w:type="dxa"/>
            <w:vAlign w:val="center"/>
            <w:tcPrChange w:id="2233" w:author="Samane Shahpouri" w:date="2024-05-16T19:29:00Z" w16du:dateUtc="2024-05-16T17:29:00Z">
              <w:tcPr>
                <w:tcW w:w="1816" w:type="dxa"/>
                <w:vAlign w:val="center"/>
              </w:tcPr>
            </w:tcPrChange>
          </w:tcPr>
          <w:p w14:paraId="53570A0B" w14:textId="77777777" w:rsidR="006821AE" w:rsidRPr="00E24B0A" w:rsidRDefault="006821AE">
            <w:pPr>
              <w:rPr>
                <w:rFonts w:asciiTheme="majorBidi" w:hAnsiTheme="majorBidi" w:cstheme="majorBidi"/>
                <w:sz w:val="18"/>
                <w:szCs w:val="18"/>
                <w:rPrChange w:id="2234" w:author="Samane Shahpouri" w:date="2024-05-17T23:12:00Z" w16du:dateUtc="2024-05-17T21:12:00Z">
                  <w:rPr/>
                </w:rPrChange>
              </w:rPr>
              <w:pPrChange w:id="2235" w:author="Samane Shahpouri" w:date="2024-05-13T08:52:00Z" w16du:dateUtc="2024-05-13T06:52:00Z">
                <w:pPr>
                  <w:jc w:val="both"/>
                </w:pPr>
              </w:pPrChange>
            </w:pPr>
            <w:r w:rsidRPr="00E24B0A">
              <w:rPr>
                <w:rFonts w:asciiTheme="majorBidi" w:hAnsiTheme="majorBidi" w:cstheme="majorBidi"/>
                <w:sz w:val="18"/>
                <w:szCs w:val="18"/>
                <w:rPrChange w:id="2236" w:author="Samane Shahpouri" w:date="2024-05-17T23:12:00Z" w16du:dateUtc="2024-05-17T21:12:00Z">
                  <w:rPr/>
                </w:rPrChange>
              </w:rPr>
              <w:t>Reconstruction</w:t>
            </w:r>
          </w:p>
        </w:tc>
        <w:tc>
          <w:tcPr>
            <w:tcW w:w="1535" w:type="dxa"/>
            <w:vAlign w:val="center"/>
            <w:tcPrChange w:id="2237" w:author="Samane Shahpouri" w:date="2024-05-16T19:29:00Z" w16du:dateUtc="2024-05-16T17:29:00Z">
              <w:tcPr>
                <w:tcW w:w="1535" w:type="dxa"/>
                <w:vAlign w:val="center"/>
              </w:tcPr>
            </w:tcPrChange>
          </w:tcPr>
          <w:p w14:paraId="4D291F23" w14:textId="77777777" w:rsidR="006821AE" w:rsidRPr="00E24B0A" w:rsidRDefault="006821AE">
            <w:pPr>
              <w:rPr>
                <w:rFonts w:asciiTheme="majorBidi" w:hAnsiTheme="majorBidi" w:cstheme="majorBidi"/>
                <w:sz w:val="18"/>
                <w:szCs w:val="18"/>
                <w:rPrChange w:id="2238" w:author="Samane Shahpouri" w:date="2024-05-17T23:12:00Z" w16du:dateUtc="2024-05-17T21:12:00Z">
                  <w:rPr/>
                </w:rPrChange>
              </w:rPr>
              <w:pPrChange w:id="2239" w:author="Samane Shahpouri" w:date="2024-05-13T08:52:00Z" w16du:dateUtc="2024-05-13T06:52:00Z">
                <w:pPr>
                  <w:jc w:val="both"/>
                </w:pPr>
              </w:pPrChange>
            </w:pPr>
            <w:r w:rsidRPr="00E24B0A">
              <w:rPr>
                <w:rFonts w:asciiTheme="majorBidi" w:hAnsiTheme="majorBidi" w:cstheme="majorBidi"/>
                <w:sz w:val="18"/>
                <w:szCs w:val="18"/>
                <w:rPrChange w:id="2240" w:author="Samane Shahpouri" w:date="2024-05-17T23:12:00Z" w16du:dateUtc="2024-05-17T21:12:00Z">
                  <w:rPr/>
                </w:rPrChange>
              </w:rPr>
              <w:t>Matrix size × Z</w:t>
            </w:r>
            <w:r w:rsidRPr="00E24B0A">
              <w:rPr>
                <w:rFonts w:asciiTheme="majorBidi" w:hAnsiTheme="majorBidi" w:cstheme="majorBidi"/>
                <w:sz w:val="18"/>
                <w:szCs w:val="18"/>
                <w:vertAlign w:val="superscript"/>
                <w:rPrChange w:id="2241" w:author="Samane Shahpouri" w:date="2024-05-17T23:12:00Z" w16du:dateUtc="2024-05-17T21:12:00Z">
                  <w:rPr>
                    <w:vertAlign w:val="superscript"/>
                  </w:rPr>
                </w:rPrChange>
              </w:rPr>
              <w:t>*</w:t>
            </w:r>
          </w:p>
        </w:tc>
      </w:tr>
      <w:tr w:rsidR="00413889" w:rsidRPr="00E24B0A" w14:paraId="470E9751" w14:textId="77777777" w:rsidTr="00413889">
        <w:trPr>
          <w:trHeight w:val="480"/>
          <w:trPrChange w:id="2242" w:author="Samane Shahpouri" w:date="2024-05-16T19:29:00Z" w16du:dateUtc="2024-05-16T17:29:00Z">
            <w:trPr>
              <w:trHeight w:val="480"/>
            </w:trPr>
          </w:trPrChange>
        </w:trPr>
        <w:tc>
          <w:tcPr>
            <w:tcW w:w="1483" w:type="dxa"/>
            <w:vAlign w:val="center"/>
            <w:tcPrChange w:id="2243" w:author="Samane Shahpouri" w:date="2024-05-16T19:29:00Z" w16du:dateUtc="2024-05-16T17:29:00Z">
              <w:tcPr>
                <w:tcW w:w="1483" w:type="dxa"/>
                <w:vAlign w:val="center"/>
              </w:tcPr>
            </w:tcPrChange>
          </w:tcPr>
          <w:p w14:paraId="33DE37D6" w14:textId="77777777" w:rsidR="006821AE" w:rsidRPr="00E24B0A" w:rsidRDefault="006821AE">
            <w:pPr>
              <w:rPr>
                <w:rFonts w:asciiTheme="majorBidi" w:hAnsiTheme="majorBidi" w:cstheme="majorBidi"/>
                <w:sz w:val="18"/>
                <w:szCs w:val="18"/>
                <w:rPrChange w:id="2244" w:author="Samane Shahpouri" w:date="2024-05-17T23:12:00Z" w16du:dateUtc="2024-05-17T21:12:00Z">
                  <w:rPr/>
                </w:rPrChange>
              </w:rPr>
              <w:pPrChange w:id="2245" w:author="Samane Shahpouri" w:date="2024-05-13T08:52:00Z" w16du:dateUtc="2024-05-13T06:52:00Z">
                <w:pPr>
                  <w:jc w:val="both"/>
                </w:pPr>
              </w:pPrChange>
            </w:pPr>
            <w:proofErr w:type="spellStart"/>
            <w:r w:rsidRPr="00E24B0A">
              <w:rPr>
                <w:rFonts w:asciiTheme="majorBidi" w:hAnsiTheme="majorBidi" w:cstheme="majorBidi"/>
                <w:sz w:val="18"/>
                <w:szCs w:val="18"/>
                <w:rPrChange w:id="2246" w:author="Samane Shahpouri" w:date="2024-05-17T23:12:00Z" w16du:dateUtc="2024-05-17T21:12:00Z">
                  <w:rPr/>
                </w:rPrChange>
              </w:rPr>
              <w:t>Center</w:t>
            </w:r>
            <w:proofErr w:type="spellEnd"/>
            <w:r w:rsidRPr="00E24B0A">
              <w:rPr>
                <w:rFonts w:asciiTheme="majorBidi" w:hAnsiTheme="majorBidi" w:cstheme="majorBidi"/>
                <w:sz w:val="18"/>
                <w:szCs w:val="18"/>
                <w:rPrChange w:id="2247" w:author="Samane Shahpouri" w:date="2024-05-17T23:12:00Z" w16du:dateUtc="2024-05-17T21:12:00Z">
                  <w:rPr/>
                </w:rPrChange>
              </w:rPr>
              <w:t xml:space="preserve"> 1</w:t>
            </w:r>
          </w:p>
        </w:tc>
        <w:tc>
          <w:tcPr>
            <w:tcW w:w="486" w:type="dxa"/>
            <w:vAlign w:val="center"/>
            <w:tcPrChange w:id="2248" w:author="Samane Shahpouri" w:date="2024-05-16T19:29:00Z" w16du:dateUtc="2024-05-16T17:29:00Z">
              <w:tcPr>
                <w:tcW w:w="486" w:type="dxa"/>
                <w:vAlign w:val="center"/>
              </w:tcPr>
            </w:tcPrChange>
          </w:tcPr>
          <w:p w14:paraId="6F10CD7A" w14:textId="77777777" w:rsidR="006821AE" w:rsidRPr="00E24B0A" w:rsidRDefault="006821AE">
            <w:pPr>
              <w:rPr>
                <w:rFonts w:asciiTheme="majorBidi" w:hAnsiTheme="majorBidi" w:cstheme="majorBidi"/>
                <w:sz w:val="18"/>
                <w:szCs w:val="18"/>
                <w:rPrChange w:id="2249" w:author="Samane Shahpouri" w:date="2024-05-17T23:12:00Z" w16du:dateUtc="2024-05-17T21:12:00Z">
                  <w:rPr/>
                </w:rPrChange>
              </w:rPr>
              <w:pPrChange w:id="2250" w:author="Samane Shahpouri" w:date="2024-05-13T08:52:00Z" w16du:dateUtc="2024-05-13T06:52:00Z">
                <w:pPr>
                  <w:jc w:val="both"/>
                </w:pPr>
              </w:pPrChange>
            </w:pPr>
            <w:r w:rsidRPr="00E24B0A">
              <w:rPr>
                <w:rFonts w:asciiTheme="majorBidi" w:hAnsiTheme="majorBidi" w:cstheme="majorBidi"/>
                <w:sz w:val="18"/>
                <w:szCs w:val="18"/>
                <w:rPrChange w:id="2251" w:author="Samane Shahpouri" w:date="2024-05-17T23:12:00Z" w16du:dateUtc="2024-05-17T21:12:00Z">
                  <w:rPr/>
                </w:rPrChange>
              </w:rPr>
              <w:t>56</w:t>
            </w:r>
          </w:p>
        </w:tc>
        <w:tc>
          <w:tcPr>
            <w:tcW w:w="703" w:type="dxa"/>
            <w:vAlign w:val="center"/>
            <w:tcPrChange w:id="2252" w:author="Samane Shahpouri" w:date="2024-05-16T19:29:00Z" w16du:dateUtc="2024-05-16T17:29:00Z">
              <w:tcPr>
                <w:tcW w:w="703" w:type="dxa"/>
                <w:vAlign w:val="center"/>
              </w:tcPr>
            </w:tcPrChange>
          </w:tcPr>
          <w:p w14:paraId="72A7BF1F" w14:textId="77777777" w:rsidR="006821AE" w:rsidRPr="00E24B0A" w:rsidRDefault="006821AE">
            <w:pPr>
              <w:rPr>
                <w:rFonts w:asciiTheme="majorBidi" w:hAnsiTheme="majorBidi" w:cstheme="majorBidi"/>
                <w:sz w:val="18"/>
                <w:szCs w:val="18"/>
                <w:rPrChange w:id="2253" w:author="Samane Shahpouri" w:date="2024-05-17T23:12:00Z" w16du:dateUtc="2024-05-17T21:12:00Z">
                  <w:rPr/>
                </w:rPrChange>
              </w:rPr>
              <w:pPrChange w:id="2254" w:author="Samane Shahpouri" w:date="2024-05-13T08:52:00Z" w16du:dateUtc="2024-05-13T06:52:00Z">
                <w:pPr>
                  <w:jc w:val="both"/>
                </w:pPr>
              </w:pPrChange>
            </w:pPr>
            <w:r w:rsidRPr="00E24B0A">
              <w:rPr>
                <w:rFonts w:asciiTheme="majorBidi" w:hAnsiTheme="majorBidi" w:cstheme="majorBidi"/>
                <w:sz w:val="18"/>
                <w:szCs w:val="18"/>
                <w:rPrChange w:id="2255" w:author="Samane Shahpouri" w:date="2024-05-17T23:12:00Z" w16du:dateUtc="2024-05-17T21:12:00Z">
                  <w:rPr/>
                </w:rPrChange>
              </w:rPr>
              <w:t>43</w:t>
            </w:r>
          </w:p>
        </w:tc>
        <w:tc>
          <w:tcPr>
            <w:tcW w:w="1009" w:type="dxa"/>
            <w:vAlign w:val="center"/>
            <w:tcPrChange w:id="2256" w:author="Samane Shahpouri" w:date="2024-05-16T19:29:00Z" w16du:dateUtc="2024-05-16T17:29:00Z">
              <w:tcPr>
                <w:tcW w:w="1009" w:type="dxa"/>
                <w:vAlign w:val="center"/>
              </w:tcPr>
            </w:tcPrChange>
          </w:tcPr>
          <w:p w14:paraId="285C0791" w14:textId="77777777" w:rsidR="006821AE" w:rsidRPr="00E24B0A" w:rsidRDefault="006821AE">
            <w:pPr>
              <w:rPr>
                <w:rFonts w:asciiTheme="majorBidi" w:hAnsiTheme="majorBidi" w:cstheme="majorBidi"/>
                <w:sz w:val="18"/>
                <w:szCs w:val="18"/>
                <w:rPrChange w:id="2257" w:author="Samane Shahpouri" w:date="2024-05-17T23:12:00Z" w16du:dateUtc="2024-05-17T21:12:00Z">
                  <w:rPr/>
                </w:rPrChange>
              </w:rPr>
              <w:pPrChange w:id="2258" w:author="Samane Shahpouri" w:date="2024-05-13T08:52:00Z" w16du:dateUtc="2024-05-13T06:52:00Z">
                <w:pPr>
                  <w:jc w:val="both"/>
                </w:pPr>
              </w:pPrChange>
            </w:pPr>
            <w:r w:rsidRPr="00E24B0A">
              <w:rPr>
                <w:rFonts w:asciiTheme="majorBidi" w:hAnsiTheme="majorBidi" w:cstheme="majorBidi"/>
                <w:sz w:val="18"/>
                <w:szCs w:val="18"/>
                <w:rPrChange w:id="2259" w:author="Samane Shahpouri" w:date="2024-05-17T23:12:00Z" w16du:dateUtc="2024-05-17T21:12:00Z">
                  <w:rPr/>
                </w:rPrChange>
              </w:rPr>
              <w:t>11</w:t>
            </w:r>
          </w:p>
        </w:tc>
        <w:tc>
          <w:tcPr>
            <w:tcW w:w="567" w:type="dxa"/>
            <w:vAlign w:val="center"/>
            <w:tcPrChange w:id="2260" w:author="Samane Shahpouri" w:date="2024-05-16T19:29:00Z" w16du:dateUtc="2024-05-16T17:29:00Z">
              <w:tcPr>
                <w:tcW w:w="567" w:type="dxa"/>
                <w:vAlign w:val="center"/>
              </w:tcPr>
            </w:tcPrChange>
          </w:tcPr>
          <w:p w14:paraId="6D9B1087" w14:textId="77777777" w:rsidR="006821AE" w:rsidRPr="00E24B0A" w:rsidRDefault="006821AE">
            <w:pPr>
              <w:rPr>
                <w:rFonts w:asciiTheme="majorBidi" w:hAnsiTheme="majorBidi" w:cstheme="majorBidi"/>
                <w:sz w:val="18"/>
                <w:szCs w:val="18"/>
                <w:rPrChange w:id="2261" w:author="Samane Shahpouri" w:date="2024-05-17T23:12:00Z" w16du:dateUtc="2024-05-17T21:12:00Z">
                  <w:rPr/>
                </w:rPrChange>
              </w:rPr>
              <w:pPrChange w:id="2262" w:author="Samane Shahpouri" w:date="2024-05-13T08:52:00Z" w16du:dateUtc="2024-05-13T06:52:00Z">
                <w:pPr>
                  <w:jc w:val="both"/>
                </w:pPr>
              </w:pPrChange>
            </w:pPr>
            <w:r w:rsidRPr="00E24B0A">
              <w:rPr>
                <w:rFonts w:asciiTheme="majorBidi" w:hAnsiTheme="majorBidi" w:cstheme="majorBidi"/>
                <w:sz w:val="18"/>
                <w:szCs w:val="18"/>
                <w:rPrChange w:id="2263" w:author="Samane Shahpouri" w:date="2024-05-17T23:12:00Z" w16du:dateUtc="2024-05-17T21:12:00Z">
                  <w:rPr/>
                </w:rPrChange>
              </w:rPr>
              <w:t>2</w:t>
            </w:r>
          </w:p>
        </w:tc>
        <w:tc>
          <w:tcPr>
            <w:tcW w:w="1843" w:type="dxa"/>
            <w:vAlign w:val="center"/>
            <w:tcPrChange w:id="2264" w:author="Samane Shahpouri" w:date="2024-05-16T19:29:00Z" w16du:dateUtc="2024-05-16T17:29:00Z">
              <w:tcPr>
                <w:tcW w:w="2036" w:type="dxa"/>
                <w:gridSpan w:val="2"/>
                <w:vAlign w:val="center"/>
              </w:tcPr>
            </w:tcPrChange>
          </w:tcPr>
          <w:p w14:paraId="70D5F67D" w14:textId="77777777" w:rsidR="006821AE" w:rsidRPr="00E24B0A" w:rsidRDefault="006821AE">
            <w:pPr>
              <w:rPr>
                <w:rFonts w:asciiTheme="majorBidi" w:hAnsiTheme="majorBidi" w:cstheme="majorBidi"/>
                <w:sz w:val="18"/>
                <w:szCs w:val="18"/>
                <w:rPrChange w:id="2265" w:author="Samane Shahpouri" w:date="2024-05-17T23:12:00Z" w16du:dateUtc="2024-05-17T21:12:00Z">
                  <w:rPr/>
                </w:rPrChange>
              </w:rPr>
              <w:pPrChange w:id="2266" w:author="Samane Shahpouri" w:date="2024-05-13T08:52:00Z" w16du:dateUtc="2024-05-13T06:52:00Z">
                <w:pPr>
                  <w:jc w:val="both"/>
                </w:pPr>
              </w:pPrChange>
            </w:pPr>
            <w:r w:rsidRPr="00E24B0A">
              <w:rPr>
                <w:rFonts w:asciiTheme="majorBidi" w:hAnsiTheme="majorBidi" w:cstheme="majorBidi"/>
                <w:sz w:val="18"/>
                <w:szCs w:val="18"/>
                <w:rPrChange w:id="2267" w:author="Samane Shahpouri" w:date="2024-05-17T23:12:00Z" w16du:dateUtc="2024-05-17T21:12:00Z">
                  <w:rPr/>
                </w:rPrChange>
              </w:rPr>
              <w:t>Siemens Biograph 6</w:t>
            </w:r>
          </w:p>
        </w:tc>
        <w:tc>
          <w:tcPr>
            <w:tcW w:w="2009" w:type="dxa"/>
            <w:vAlign w:val="center"/>
            <w:tcPrChange w:id="2268" w:author="Samane Shahpouri" w:date="2024-05-16T19:29:00Z" w16du:dateUtc="2024-05-16T17:29:00Z">
              <w:tcPr>
                <w:tcW w:w="1816" w:type="dxa"/>
                <w:vAlign w:val="center"/>
              </w:tcPr>
            </w:tcPrChange>
          </w:tcPr>
          <w:p w14:paraId="5B5E0588" w14:textId="77777777" w:rsidR="006821AE" w:rsidRPr="00E24B0A" w:rsidRDefault="006821AE">
            <w:pPr>
              <w:rPr>
                <w:rFonts w:asciiTheme="majorBidi" w:hAnsiTheme="majorBidi" w:cstheme="majorBidi"/>
                <w:sz w:val="18"/>
                <w:szCs w:val="18"/>
                <w:rPrChange w:id="2269" w:author="Samane Shahpouri" w:date="2024-05-17T23:12:00Z" w16du:dateUtc="2024-05-17T21:12:00Z">
                  <w:rPr/>
                </w:rPrChange>
              </w:rPr>
              <w:pPrChange w:id="2270" w:author="Samane Shahpouri" w:date="2024-05-13T08:52:00Z" w16du:dateUtc="2024-05-13T06:52:00Z">
                <w:pPr>
                  <w:jc w:val="both"/>
                </w:pPr>
              </w:pPrChange>
            </w:pPr>
            <w:r w:rsidRPr="00E24B0A">
              <w:rPr>
                <w:rFonts w:asciiTheme="majorBidi" w:hAnsiTheme="majorBidi" w:cstheme="majorBidi"/>
                <w:sz w:val="18"/>
                <w:szCs w:val="18"/>
                <w:rPrChange w:id="2271" w:author="Samane Shahpouri" w:date="2024-05-17T23:12:00Z" w16du:dateUtc="2024-05-17T21:12:00Z">
                  <w:rPr/>
                </w:rPrChange>
              </w:rPr>
              <w:t>3D-OSEM</w:t>
            </w:r>
          </w:p>
        </w:tc>
        <w:tc>
          <w:tcPr>
            <w:tcW w:w="1535" w:type="dxa"/>
            <w:vAlign w:val="center"/>
            <w:tcPrChange w:id="2272" w:author="Samane Shahpouri" w:date="2024-05-16T19:29:00Z" w16du:dateUtc="2024-05-16T17:29:00Z">
              <w:tcPr>
                <w:tcW w:w="1535" w:type="dxa"/>
                <w:vAlign w:val="center"/>
              </w:tcPr>
            </w:tcPrChange>
          </w:tcPr>
          <w:p w14:paraId="41071071" w14:textId="77777777" w:rsidR="006821AE" w:rsidRPr="00E24B0A" w:rsidRDefault="006821AE">
            <w:pPr>
              <w:rPr>
                <w:rFonts w:asciiTheme="majorBidi" w:hAnsiTheme="majorBidi" w:cstheme="majorBidi"/>
                <w:sz w:val="18"/>
                <w:szCs w:val="18"/>
                <w:rPrChange w:id="2273" w:author="Samane Shahpouri" w:date="2024-05-17T23:12:00Z" w16du:dateUtc="2024-05-17T21:12:00Z">
                  <w:rPr/>
                </w:rPrChange>
              </w:rPr>
              <w:pPrChange w:id="2274" w:author="Samane Shahpouri" w:date="2024-05-13T08:52:00Z" w16du:dateUtc="2024-05-13T06:52:00Z">
                <w:pPr>
                  <w:jc w:val="both"/>
                </w:pPr>
              </w:pPrChange>
            </w:pPr>
            <w:r w:rsidRPr="00E24B0A">
              <w:rPr>
                <w:rFonts w:asciiTheme="majorBidi" w:hAnsiTheme="majorBidi" w:cstheme="majorBidi"/>
                <w:sz w:val="18"/>
                <w:szCs w:val="18"/>
                <w:rPrChange w:id="2275" w:author="Samane Shahpouri" w:date="2024-05-17T23:12:00Z" w16du:dateUtc="2024-05-17T21:12:00Z">
                  <w:rPr/>
                </w:rPrChange>
              </w:rPr>
              <w:t>168 × 168</w:t>
            </w:r>
          </w:p>
        </w:tc>
      </w:tr>
      <w:tr w:rsidR="00413889" w:rsidRPr="00E24B0A" w14:paraId="1ACD75F8" w14:textId="77777777" w:rsidTr="00413889">
        <w:trPr>
          <w:trHeight w:val="558"/>
          <w:trPrChange w:id="2276" w:author="Samane Shahpouri" w:date="2024-05-16T19:29:00Z" w16du:dateUtc="2024-05-16T17:29:00Z">
            <w:trPr>
              <w:trHeight w:val="558"/>
            </w:trPr>
          </w:trPrChange>
        </w:trPr>
        <w:tc>
          <w:tcPr>
            <w:tcW w:w="1483" w:type="dxa"/>
            <w:vAlign w:val="center"/>
            <w:tcPrChange w:id="2277" w:author="Samane Shahpouri" w:date="2024-05-16T19:29:00Z" w16du:dateUtc="2024-05-16T17:29:00Z">
              <w:tcPr>
                <w:tcW w:w="1483" w:type="dxa"/>
                <w:vAlign w:val="center"/>
              </w:tcPr>
            </w:tcPrChange>
          </w:tcPr>
          <w:p w14:paraId="15CFD738" w14:textId="77777777" w:rsidR="006821AE" w:rsidRPr="00E24B0A" w:rsidRDefault="006821AE">
            <w:pPr>
              <w:rPr>
                <w:rFonts w:asciiTheme="majorBidi" w:hAnsiTheme="majorBidi" w:cstheme="majorBidi"/>
                <w:sz w:val="18"/>
                <w:szCs w:val="18"/>
                <w:rPrChange w:id="2278" w:author="Samane Shahpouri" w:date="2024-05-17T23:12:00Z" w16du:dateUtc="2024-05-17T21:12:00Z">
                  <w:rPr/>
                </w:rPrChange>
              </w:rPr>
              <w:pPrChange w:id="2279" w:author="Samane Shahpouri" w:date="2024-05-13T08:52:00Z" w16du:dateUtc="2024-05-13T06:52:00Z">
                <w:pPr>
                  <w:jc w:val="both"/>
                </w:pPr>
              </w:pPrChange>
            </w:pPr>
            <w:proofErr w:type="spellStart"/>
            <w:r w:rsidRPr="00E24B0A">
              <w:rPr>
                <w:rFonts w:asciiTheme="majorBidi" w:hAnsiTheme="majorBidi" w:cstheme="majorBidi"/>
                <w:sz w:val="18"/>
                <w:szCs w:val="18"/>
                <w:rPrChange w:id="2280" w:author="Samane Shahpouri" w:date="2024-05-17T23:12:00Z" w16du:dateUtc="2024-05-17T21:12:00Z">
                  <w:rPr/>
                </w:rPrChange>
              </w:rPr>
              <w:t>Center</w:t>
            </w:r>
            <w:proofErr w:type="spellEnd"/>
            <w:r w:rsidRPr="00E24B0A">
              <w:rPr>
                <w:rFonts w:asciiTheme="majorBidi" w:hAnsiTheme="majorBidi" w:cstheme="majorBidi"/>
                <w:sz w:val="18"/>
                <w:szCs w:val="18"/>
                <w:rPrChange w:id="2281" w:author="Samane Shahpouri" w:date="2024-05-17T23:12:00Z" w16du:dateUtc="2024-05-17T21:12:00Z">
                  <w:rPr/>
                </w:rPrChange>
              </w:rPr>
              <w:t xml:space="preserve"> 2</w:t>
            </w:r>
          </w:p>
        </w:tc>
        <w:tc>
          <w:tcPr>
            <w:tcW w:w="486" w:type="dxa"/>
            <w:vAlign w:val="center"/>
            <w:tcPrChange w:id="2282" w:author="Samane Shahpouri" w:date="2024-05-16T19:29:00Z" w16du:dateUtc="2024-05-16T17:29:00Z">
              <w:tcPr>
                <w:tcW w:w="486" w:type="dxa"/>
                <w:vAlign w:val="center"/>
              </w:tcPr>
            </w:tcPrChange>
          </w:tcPr>
          <w:p w14:paraId="61803C2F" w14:textId="77777777" w:rsidR="006821AE" w:rsidRPr="00E24B0A" w:rsidRDefault="006821AE">
            <w:pPr>
              <w:rPr>
                <w:rFonts w:asciiTheme="majorBidi" w:hAnsiTheme="majorBidi" w:cstheme="majorBidi"/>
                <w:sz w:val="18"/>
                <w:szCs w:val="18"/>
                <w:rPrChange w:id="2283" w:author="Samane Shahpouri" w:date="2024-05-17T23:12:00Z" w16du:dateUtc="2024-05-17T21:12:00Z">
                  <w:rPr/>
                </w:rPrChange>
              </w:rPr>
              <w:pPrChange w:id="2284" w:author="Samane Shahpouri" w:date="2024-05-13T08:52:00Z" w16du:dateUtc="2024-05-13T06:52:00Z">
                <w:pPr>
                  <w:jc w:val="both"/>
                </w:pPr>
              </w:pPrChange>
            </w:pPr>
            <w:r w:rsidRPr="00E24B0A">
              <w:rPr>
                <w:rFonts w:asciiTheme="majorBidi" w:hAnsiTheme="majorBidi" w:cstheme="majorBidi"/>
                <w:sz w:val="18"/>
                <w:szCs w:val="18"/>
                <w:rPrChange w:id="2285" w:author="Samane Shahpouri" w:date="2024-05-17T23:12:00Z" w16du:dateUtc="2024-05-17T21:12:00Z">
                  <w:rPr/>
                </w:rPrChange>
              </w:rPr>
              <w:t>31</w:t>
            </w:r>
          </w:p>
        </w:tc>
        <w:tc>
          <w:tcPr>
            <w:tcW w:w="703" w:type="dxa"/>
            <w:vAlign w:val="center"/>
            <w:tcPrChange w:id="2286" w:author="Samane Shahpouri" w:date="2024-05-16T19:29:00Z" w16du:dateUtc="2024-05-16T17:29:00Z">
              <w:tcPr>
                <w:tcW w:w="703" w:type="dxa"/>
                <w:vAlign w:val="center"/>
              </w:tcPr>
            </w:tcPrChange>
          </w:tcPr>
          <w:p w14:paraId="0F91C3CC" w14:textId="77777777" w:rsidR="006821AE" w:rsidRPr="00E24B0A" w:rsidRDefault="006821AE">
            <w:pPr>
              <w:rPr>
                <w:rFonts w:asciiTheme="majorBidi" w:hAnsiTheme="majorBidi" w:cstheme="majorBidi"/>
                <w:sz w:val="18"/>
                <w:szCs w:val="18"/>
                <w:rPrChange w:id="2287" w:author="Samane Shahpouri" w:date="2024-05-17T23:12:00Z" w16du:dateUtc="2024-05-17T21:12:00Z">
                  <w:rPr/>
                </w:rPrChange>
              </w:rPr>
              <w:pPrChange w:id="2288" w:author="Samane Shahpouri" w:date="2024-05-13T08:52:00Z" w16du:dateUtc="2024-05-13T06:52:00Z">
                <w:pPr>
                  <w:jc w:val="both"/>
                </w:pPr>
              </w:pPrChange>
            </w:pPr>
            <w:r w:rsidRPr="00E24B0A">
              <w:rPr>
                <w:rFonts w:asciiTheme="majorBidi" w:hAnsiTheme="majorBidi" w:cstheme="majorBidi"/>
                <w:sz w:val="18"/>
                <w:szCs w:val="18"/>
                <w:rPrChange w:id="2289" w:author="Samane Shahpouri" w:date="2024-05-17T23:12:00Z" w16du:dateUtc="2024-05-17T21:12:00Z">
                  <w:rPr/>
                </w:rPrChange>
              </w:rPr>
              <w:t>25</w:t>
            </w:r>
          </w:p>
        </w:tc>
        <w:tc>
          <w:tcPr>
            <w:tcW w:w="1009" w:type="dxa"/>
            <w:vAlign w:val="center"/>
            <w:tcPrChange w:id="2290" w:author="Samane Shahpouri" w:date="2024-05-16T19:29:00Z" w16du:dateUtc="2024-05-16T17:29:00Z">
              <w:tcPr>
                <w:tcW w:w="1009" w:type="dxa"/>
                <w:vAlign w:val="center"/>
              </w:tcPr>
            </w:tcPrChange>
          </w:tcPr>
          <w:p w14:paraId="66113216" w14:textId="77777777" w:rsidR="006821AE" w:rsidRPr="00E24B0A" w:rsidRDefault="006821AE">
            <w:pPr>
              <w:rPr>
                <w:rFonts w:asciiTheme="majorBidi" w:hAnsiTheme="majorBidi" w:cstheme="majorBidi"/>
                <w:sz w:val="18"/>
                <w:szCs w:val="18"/>
                <w:rPrChange w:id="2291" w:author="Samane Shahpouri" w:date="2024-05-17T23:12:00Z" w16du:dateUtc="2024-05-17T21:12:00Z">
                  <w:rPr/>
                </w:rPrChange>
              </w:rPr>
              <w:pPrChange w:id="2292" w:author="Samane Shahpouri" w:date="2024-05-13T08:52:00Z" w16du:dateUtc="2024-05-13T06:52:00Z">
                <w:pPr>
                  <w:jc w:val="both"/>
                </w:pPr>
              </w:pPrChange>
            </w:pPr>
            <w:r w:rsidRPr="00E24B0A">
              <w:rPr>
                <w:rFonts w:asciiTheme="majorBidi" w:hAnsiTheme="majorBidi" w:cstheme="majorBidi"/>
                <w:sz w:val="18"/>
                <w:szCs w:val="18"/>
                <w:rPrChange w:id="2293" w:author="Samane Shahpouri" w:date="2024-05-17T23:12:00Z" w16du:dateUtc="2024-05-17T21:12:00Z">
                  <w:rPr/>
                </w:rPrChange>
              </w:rPr>
              <w:t>4</w:t>
            </w:r>
          </w:p>
        </w:tc>
        <w:tc>
          <w:tcPr>
            <w:tcW w:w="567" w:type="dxa"/>
            <w:vAlign w:val="center"/>
            <w:tcPrChange w:id="2294" w:author="Samane Shahpouri" w:date="2024-05-16T19:29:00Z" w16du:dateUtc="2024-05-16T17:29:00Z">
              <w:tcPr>
                <w:tcW w:w="567" w:type="dxa"/>
                <w:vAlign w:val="center"/>
              </w:tcPr>
            </w:tcPrChange>
          </w:tcPr>
          <w:p w14:paraId="3CBB730C" w14:textId="77777777" w:rsidR="006821AE" w:rsidRPr="00E24B0A" w:rsidRDefault="006821AE">
            <w:pPr>
              <w:rPr>
                <w:rFonts w:asciiTheme="majorBidi" w:hAnsiTheme="majorBidi" w:cstheme="majorBidi"/>
                <w:sz w:val="18"/>
                <w:szCs w:val="18"/>
                <w:rPrChange w:id="2295" w:author="Samane Shahpouri" w:date="2024-05-17T23:12:00Z" w16du:dateUtc="2024-05-17T21:12:00Z">
                  <w:rPr/>
                </w:rPrChange>
              </w:rPr>
              <w:pPrChange w:id="2296" w:author="Samane Shahpouri" w:date="2024-05-13T08:52:00Z" w16du:dateUtc="2024-05-13T06:52:00Z">
                <w:pPr>
                  <w:jc w:val="both"/>
                </w:pPr>
              </w:pPrChange>
            </w:pPr>
            <w:r w:rsidRPr="00E24B0A">
              <w:rPr>
                <w:rFonts w:asciiTheme="majorBidi" w:hAnsiTheme="majorBidi" w:cstheme="majorBidi"/>
                <w:sz w:val="18"/>
                <w:szCs w:val="18"/>
                <w:rPrChange w:id="2297" w:author="Samane Shahpouri" w:date="2024-05-17T23:12:00Z" w16du:dateUtc="2024-05-17T21:12:00Z">
                  <w:rPr/>
                </w:rPrChange>
              </w:rPr>
              <w:t>2</w:t>
            </w:r>
          </w:p>
        </w:tc>
        <w:tc>
          <w:tcPr>
            <w:tcW w:w="1843" w:type="dxa"/>
            <w:vAlign w:val="center"/>
            <w:tcPrChange w:id="2298" w:author="Samane Shahpouri" w:date="2024-05-16T19:29:00Z" w16du:dateUtc="2024-05-16T17:29:00Z">
              <w:tcPr>
                <w:tcW w:w="2036" w:type="dxa"/>
                <w:gridSpan w:val="2"/>
                <w:vAlign w:val="center"/>
              </w:tcPr>
            </w:tcPrChange>
          </w:tcPr>
          <w:p w14:paraId="7E397344" w14:textId="77777777" w:rsidR="006821AE" w:rsidRPr="00E24B0A" w:rsidRDefault="006821AE">
            <w:pPr>
              <w:rPr>
                <w:rFonts w:asciiTheme="majorBidi" w:hAnsiTheme="majorBidi" w:cstheme="majorBidi"/>
                <w:sz w:val="18"/>
                <w:szCs w:val="18"/>
                <w:rPrChange w:id="2299" w:author="Samane Shahpouri" w:date="2024-05-17T23:12:00Z" w16du:dateUtc="2024-05-17T21:12:00Z">
                  <w:rPr/>
                </w:rPrChange>
              </w:rPr>
              <w:pPrChange w:id="2300" w:author="Samane Shahpouri" w:date="2024-05-13T08:52:00Z" w16du:dateUtc="2024-05-13T06:52:00Z">
                <w:pPr>
                  <w:jc w:val="both"/>
                </w:pPr>
              </w:pPrChange>
            </w:pPr>
            <w:r w:rsidRPr="00E24B0A">
              <w:rPr>
                <w:rFonts w:asciiTheme="majorBidi" w:hAnsiTheme="majorBidi" w:cstheme="majorBidi"/>
                <w:sz w:val="18"/>
                <w:szCs w:val="18"/>
                <w:rPrChange w:id="2301" w:author="Samane Shahpouri" w:date="2024-05-17T23:12:00Z" w16du:dateUtc="2024-05-17T21:12:00Z">
                  <w:rPr/>
                </w:rPrChange>
              </w:rPr>
              <w:t>GE Discovery IQ</w:t>
            </w:r>
          </w:p>
        </w:tc>
        <w:tc>
          <w:tcPr>
            <w:tcW w:w="2009" w:type="dxa"/>
            <w:vAlign w:val="center"/>
            <w:tcPrChange w:id="2302" w:author="Samane Shahpouri" w:date="2024-05-16T19:29:00Z" w16du:dateUtc="2024-05-16T17:29:00Z">
              <w:tcPr>
                <w:tcW w:w="1816" w:type="dxa"/>
                <w:vAlign w:val="center"/>
              </w:tcPr>
            </w:tcPrChange>
          </w:tcPr>
          <w:p w14:paraId="7D07E4B8" w14:textId="77777777" w:rsidR="006821AE" w:rsidRPr="00E24B0A" w:rsidRDefault="006821AE">
            <w:pPr>
              <w:rPr>
                <w:rFonts w:asciiTheme="majorBidi" w:hAnsiTheme="majorBidi" w:cstheme="majorBidi"/>
                <w:sz w:val="18"/>
                <w:szCs w:val="18"/>
                <w:rPrChange w:id="2303" w:author="Samane Shahpouri" w:date="2024-05-17T23:12:00Z" w16du:dateUtc="2024-05-17T21:12:00Z">
                  <w:rPr/>
                </w:rPrChange>
              </w:rPr>
              <w:pPrChange w:id="2304" w:author="Samane Shahpouri" w:date="2024-05-13T08:52:00Z" w16du:dateUtc="2024-05-13T06:52:00Z">
                <w:pPr>
                  <w:jc w:val="both"/>
                </w:pPr>
              </w:pPrChange>
            </w:pPr>
            <w:r w:rsidRPr="00E24B0A">
              <w:rPr>
                <w:rFonts w:asciiTheme="majorBidi" w:hAnsiTheme="majorBidi" w:cstheme="majorBidi"/>
                <w:sz w:val="18"/>
                <w:szCs w:val="18"/>
                <w:rPrChange w:id="2305" w:author="Samane Shahpouri" w:date="2024-05-17T23:12:00Z" w16du:dateUtc="2024-05-17T21:12:00Z">
                  <w:rPr/>
                </w:rPrChange>
              </w:rPr>
              <w:t>3D-OSEM</w:t>
            </w:r>
          </w:p>
        </w:tc>
        <w:tc>
          <w:tcPr>
            <w:tcW w:w="1535" w:type="dxa"/>
            <w:vAlign w:val="center"/>
            <w:tcPrChange w:id="2306" w:author="Samane Shahpouri" w:date="2024-05-16T19:29:00Z" w16du:dateUtc="2024-05-16T17:29:00Z">
              <w:tcPr>
                <w:tcW w:w="1535" w:type="dxa"/>
                <w:vAlign w:val="center"/>
              </w:tcPr>
            </w:tcPrChange>
          </w:tcPr>
          <w:p w14:paraId="32DE7223" w14:textId="77777777" w:rsidR="006821AE" w:rsidRPr="00E24B0A" w:rsidRDefault="006821AE">
            <w:pPr>
              <w:rPr>
                <w:rFonts w:asciiTheme="majorBidi" w:hAnsiTheme="majorBidi" w:cstheme="majorBidi"/>
                <w:sz w:val="18"/>
                <w:szCs w:val="18"/>
                <w:rPrChange w:id="2307" w:author="Samane Shahpouri" w:date="2024-05-17T23:12:00Z" w16du:dateUtc="2024-05-17T21:12:00Z">
                  <w:rPr/>
                </w:rPrChange>
              </w:rPr>
              <w:pPrChange w:id="2308" w:author="Samane Shahpouri" w:date="2024-05-13T08:52:00Z" w16du:dateUtc="2024-05-13T06:52:00Z">
                <w:pPr>
                  <w:jc w:val="both"/>
                </w:pPr>
              </w:pPrChange>
            </w:pPr>
            <w:r w:rsidRPr="00E24B0A">
              <w:rPr>
                <w:rFonts w:asciiTheme="majorBidi" w:hAnsiTheme="majorBidi" w:cstheme="majorBidi"/>
                <w:sz w:val="18"/>
                <w:szCs w:val="18"/>
                <w:rPrChange w:id="2309" w:author="Samane Shahpouri" w:date="2024-05-17T23:12:00Z" w16du:dateUtc="2024-05-17T21:12:00Z">
                  <w:rPr/>
                </w:rPrChange>
              </w:rPr>
              <w:t>192 × 192</w:t>
            </w:r>
          </w:p>
        </w:tc>
      </w:tr>
      <w:tr w:rsidR="00413889" w:rsidRPr="00E24B0A" w14:paraId="5ADE4243" w14:textId="77777777" w:rsidTr="00413889">
        <w:trPr>
          <w:trHeight w:val="509"/>
          <w:trPrChange w:id="2310" w:author="Samane Shahpouri" w:date="2024-05-16T19:29:00Z" w16du:dateUtc="2024-05-16T17:29:00Z">
            <w:trPr>
              <w:trHeight w:val="509"/>
            </w:trPr>
          </w:trPrChange>
        </w:trPr>
        <w:tc>
          <w:tcPr>
            <w:tcW w:w="1483" w:type="dxa"/>
            <w:vAlign w:val="center"/>
            <w:tcPrChange w:id="2311" w:author="Samane Shahpouri" w:date="2024-05-16T19:29:00Z" w16du:dateUtc="2024-05-16T17:29:00Z">
              <w:tcPr>
                <w:tcW w:w="1483" w:type="dxa"/>
                <w:vAlign w:val="center"/>
              </w:tcPr>
            </w:tcPrChange>
          </w:tcPr>
          <w:p w14:paraId="573368FC" w14:textId="77777777" w:rsidR="006821AE" w:rsidRPr="00E24B0A" w:rsidRDefault="006821AE">
            <w:pPr>
              <w:rPr>
                <w:rFonts w:asciiTheme="majorBidi" w:hAnsiTheme="majorBidi" w:cstheme="majorBidi"/>
                <w:sz w:val="18"/>
                <w:szCs w:val="18"/>
                <w:rPrChange w:id="2312" w:author="Samane Shahpouri" w:date="2024-05-17T23:12:00Z" w16du:dateUtc="2024-05-17T21:12:00Z">
                  <w:rPr/>
                </w:rPrChange>
              </w:rPr>
              <w:pPrChange w:id="2313" w:author="Samane Shahpouri" w:date="2024-05-13T08:52:00Z" w16du:dateUtc="2024-05-13T06:52:00Z">
                <w:pPr>
                  <w:jc w:val="both"/>
                </w:pPr>
              </w:pPrChange>
            </w:pPr>
            <w:proofErr w:type="spellStart"/>
            <w:r w:rsidRPr="00E24B0A">
              <w:rPr>
                <w:rFonts w:asciiTheme="majorBidi" w:hAnsiTheme="majorBidi" w:cstheme="majorBidi"/>
                <w:sz w:val="18"/>
                <w:szCs w:val="18"/>
                <w:rPrChange w:id="2314" w:author="Samane Shahpouri" w:date="2024-05-17T23:12:00Z" w16du:dateUtc="2024-05-17T21:12:00Z">
                  <w:rPr/>
                </w:rPrChange>
              </w:rPr>
              <w:t>Center</w:t>
            </w:r>
            <w:proofErr w:type="spellEnd"/>
            <w:r w:rsidRPr="00E24B0A">
              <w:rPr>
                <w:rFonts w:asciiTheme="majorBidi" w:hAnsiTheme="majorBidi" w:cstheme="majorBidi"/>
                <w:sz w:val="18"/>
                <w:szCs w:val="18"/>
                <w:rPrChange w:id="2315" w:author="Samane Shahpouri" w:date="2024-05-17T23:12:00Z" w16du:dateUtc="2024-05-17T21:12:00Z">
                  <w:rPr/>
                </w:rPrChange>
              </w:rPr>
              <w:t xml:space="preserve"> 3</w:t>
            </w:r>
          </w:p>
        </w:tc>
        <w:tc>
          <w:tcPr>
            <w:tcW w:w="486" w:type="dxa"/>
            <w:vAlign w:val="center"/>
            <w:tcPrChange w:id="2316" w:author="Samane Shahpouri" w:date="2024-05-16T19:29:00Z" w16du:dateUtc="2024-05-16T17:29:00Z">
              <w:tcPr>
                <w:tcW w:w="486" w:type="dxa"/>
                <w:vAlign w:val="center"/>
              </w:tcPr>
            </w:tcPrChange>
          </w:tcPr>
          <w:p w14:paraId="6A4F66BB" w14:textId="77777777" w:rsidR="006821AE" w:rsidRPr="00E24B0A" w:rsidRDefault="006821AE">
            <w:pPr>
              <w:rPr>
                <w:rFonts w:asciiTheme="majorBidi" w:hAnsiTheme="majorBidi" w:cstheme="majorBidi"/>
                <w:sz w:val="18"/>
                <w:szCs w:val="18"/>
                <w:rPrChange w:id="2317" w:author="Samane Shahpouri" w:date="2024-05-17T23:12:00Z" w16du:dateUtc="2024-05-17T21:12:00Z">
                  <w:rPr/>
                </w:rPrChange>
              </w:rPr>
              <w:pPrChange w:id="2318" w:author="Samane Shahpouri" w:date="2024-05-13T08:52:00Z" w16du:dateUtc="2024-05-13T06:52:00Z">
                <w:pPr>
                  <w:jc w:val="both"/>
                </w:pPr>
              </w:pPrChange>
            </w:pPr>
            <w:r w:rsidRPr="00E24B0A">
              <w:rPr>
                <w:rFonts w:asciiTheme="majorBidi" w:hAnsiTheme="majorBidi" w:cstheme="majorBidi"/>
                <w:sz w:val="18"/>
                <w:szCs w:val="18"/>
                <w:rPrChange w:id="2319" w:author="Samane Shahpouri" w:date="2024-05-17T23:12:00Z" w16du:dateUtc="2024-05-17T21:12:00Z">
                  <w:rPr/>
                </w:rPrChange>
              </w:rPr>
              <w:t>45</w:t>
            </w:r>
          </w:p>
        </w:tc>
        <w:tc>
          <w:tcPr>
            <w:tcW w:w="703" w:type="dxa"/>
            <w:vAlign w:val="center"/>
            <w:tcPrChange w:id="2320" w:author="Samane Shahpouri" w:date="2024-05-16T19:29:00Z" w16du:dateUtc="2024-05-16T17:29:00Z">
              <w:tcPr>
                <w:tcW w:w="703" w:type="dxa"/>
                <w:vAlign w:val="center"/>
              </w:tcPr>
            </w:tcPrChange>
          </w:tcPr>
          <w:p w14:paraId="03251650" w14:textId="77777777" w:rsidR="006821AE" w:rsidRPr="00E24B0A" w:rsidRDefault="006821AE">
            <w:pPr>
              <w:rPr>
                <w:rFonts w:asciiTheme="majorBidi" w:hAnsiTheme="majorBidi" w:cstheme="majorBidi"/>
                <w:sz w:val="18"/>
                <w:szCs w:val="18"/>
                <w:rPrChange w:id="2321" w:author="Samane Shahpouri" w:date="2024-05-17T23:12:00Z" w16du:dateUtc="2024-05-17T21:12:00Z">
                  <w:rPr/>
                </w:rPrChange>
              </w:rPr>
              <w:pPrChange w:id="2322" w:author="Samane Shahpouri" w:date="2024-05-13T08:52:00Z" w16du:dateUtc="2024-05-13T06:52:00Z">
                <w:pPr>
                  <w:jc w:val="both"/>
                </w:pPr>
              </w:pPrChange>
            </w:pPr>
            <w:r w:rsidRPr="00E24B0A">
              <w:rPr>
                <w:rFonts w:asciiTheme="majorBidi" w:hAnsiTheme="majorBidi" w:cstheme="majorBidi"/>
                <w:sz w:val="18"/>
                <w:szCs w:val="18"/>
                <w:rPrChange w:id="2323" w:author="Samane Shahpouri" w:date="2024-05-17T23:12:00Z" w16du:dateUtc="2024-05-17T21:12:00Z">
                  <w:rPr/>
                </w:rPrChange>
              </w:rPr>
              <w:t>35</w:t>
            </w:r>
          </w:p>
        </w:tc>
        <w:tc>
          <w:tcPr>
            <w:tcW w:w="1009" w:type="dxa"/>
            <w:vAlign w:val="center"/>
            <w:tcPrChange w:id="2324" w:author="Samane Shahpouri" w:date="2024-05-16T19:29:00Z" w16du:dateUtc="2024-05-16T17:29:00Z">
              <w:tcPr>
                <w:tcW w:w="1009" w:type="dxa"/>
                <w:vAlign w:val="center"/>
              </w:tcPr>
            </w:tcPrChange>
          </w:tcPr>
          <w:p w14:paraId="40D5B0A3" w14:textId="77777777" w:rsidR="006821AE" w:rsidRPr="00E24B0A" w:rsidRDefault="006821AE">
            <w:pPr>
              <w:rPr>
                <w:rFonts w:asciiTheme="majorBidi" w:hAnsiTheme="majorBidi" w:cstheme="majorBidi"/>
                <w:sz w:val="18"/>
                <w:szCs w:val="18"/>
                <w:rPrChange w:id="2325" w:author="Samane Shahpouri" w:date="2024-05-17T23:12:00Z" w16du:dateUtc="2024-05-17T21:12:00Z">
                  <w:rPr/>
                </w:rPrChange>
              </w:rPr>
              <w:pPrChange w:id="2326" w:author="Samane Shahpouri" w:date="2024-05-13T08:52:00Z" w16du:dateUtc="2024-05-13T06:52:00Z">
                <w:pPr>
                  <w:jc w:val="both"/>
                </w:pPr>
              </w:pPrChange>
            </w:pPr>
            <w:r w:rsidRPr="00E24B0A">
              <w:rPr>
                <w:rFonts w:asciiTheme="majorBidi" w:hAnsiTheme="majorBidi" w:cstheme="majorBidi"/>
                <w:sz w:val="18"/>
                <w:szCs w:val="18"/>
                <w:rPrChange w:id="2327" w:author="Samane Shahpouri" w:date="2024-05-17T23:12:00Z" w16du:dateUtc="2024-05-17T21:12:00Z">
                  <w:rPr/>
                </w:rPrChange>
              </w:rPr>
              <w:t>8</w:t>
            </w:r>
          </w:p>
        </w:tc>
        <w:tc>
          <w:tcPr>
            <w:tcW w:w="567" w:type="dxa"/>
            <w:vAlign w:val="center"/>
            <w:tcPrChange w:id="2328" w:author="Samane Shahpouri" w:date="2024-05-16T19:29:00Z" w16du:dateUtc="2024-05-16T17:29:00Z">
              <w:tcPr>
                <w:tcW w:w="567" w:type="dxa"/>
                <w:vAlign w:val="center"/>
              </w:tcPr>
            </w:tcPrChange>
          </w:tcPr>
          <w:p w14:paraId="60E6322F" w14:textId="77777777" w:rsidR="006821AE" w:rsidRPr="00E24B0A" w:rsidRDefault="006821AE">
            <w:pPr>
              <w:rPr>
                <w:rFonts w:asciiTheme="majorBidi" w:hAnsiTheme="majorBidi" w:cstheme="majorBidi"/>
                <w:sz w:val="18"/>
                <w:szCs w:val="18"/>
                <w:rPrChange w:id="2329" w:author="Samane Shahpouri" w:date="2024-05-17T23:12:00Z" w16du:dateUtc="2024-05-17T21:12:00Z">
                  <w:rPr/>
                </w:rPrChange>
              </w:rPr>
              <w:pPrChange w:id="2330" w:author="Samane Shahpouri" w:date="2024-05-13T08:52:00Z" w16du:dateUtc="2024-05-13T06:52:00Z">
                <w:pPr>
                  <w:jc w:val="both"/>
                </w:pPr>
              </w:pPrChange>
            </w:pPr>
            <w:r w:rsidRPr="00E24B0A">
              <w:rPr>
                <w:rFonts w:asciiTheme="majorBidi" w:hAnsiTheme="majorBidi" w:cstheme="majorBidi"/>
                <w:sz w:val="18"/>
                <w:szCs w:val="18"/>
                <w:rPrChange w:id="2331" w:author="Samane Shahpouri" w:date="2024-05-17T23:12:00Z" w16du:dateUtc="2024-05-17T21:12:00Z">
                  <w:rPr/>
                </w:rPrChange>
              </w:rPr>
              <w:t>2</w:t>
            </w:r>
          </w:p>
        </w:tc>
        <w:tc>
          <w:tcPr>
            <w:tcW w:w="1843" w:type="dxa"/>
            <w:vAlign w:val="center"/>
            <w:tcPrChange w:id="2332" w:author="Samane Shahpouri" w:date="2024-05-16T19:29:00Z" w16du:dateUtc="2024-05-16T17:29:00Z">
              <w:tcPr>
                <w:tcW w:w="2036" w:type="dxa"/>
                <w:gridSpan w:val="2"/>
                <w:vAlign w:val="center"/>
              </w:tcPr>
            </w:tcPrChange>
          </w:tcPr>
          <w:p w14:paraId="7A20252A" w14:textId="77777777" w:rsidR="006821AE" w:rsidRPr="00E24B0A" w:rsidRDefault="006821AE">
            <w:pPr>
              <w:rPr>
                <w:rFonts w:asciiTheme="majorBidi" w:hAnsiTheme="majorBidi" w:cstheme="majorBidi"/>
                <w:sz w:val="18"/>
                <w:szCs w:val="18"/>
                <w:rPrChange w:id="2333" w:author="Samane Shahpouri" w:date="2024-05-17T23:12:00Z" w16du:dateUtc="2024-05-17T21:12:00Z">
                  <w:rPr/>
                </w:rPrChange>
              </w:rPr>
              <w:pPrChange w:id="2334" w:author="Samane Shahpouri" w:date="2024-05-13T08:52:00Z" w16du:dateUtc="2024-05-13T06:52:00Z">
                <w:pPr>
                  <w:jc w:val="both"/>
                </w:pPr>
              </w:pPrChange>
            </w:pPr>
            <w:r w:rsidRPr="00E24B0A">
              <w:rPr>
                <w:rFonts w:asciiTheme="majorBidi" w:hAnsiTheme="majorBidi" w:cstheme="majorBidi"/>
                <w:sz w:val="18"/>
                <w:szCs w:val="18"/>
                <w:rPrChange w:id="2335" w:author="Samane Shahpouri" w:date="2024-05-17T23:12:00Z" w16du:dateUtc="2024-05-17T21:12:00Z">
                  <w:rPr/>
                </w:rPrChange>
              </w:rPr>
              <w:t>Siemens mCT</w:t>
            </w:r>
          </w:p>
        </w:tc>
        <w:tc>
          <w:tcPr>
            <w:tcW w:w="2009" w:type="dxa"/>
            <w:vAlign w:val="center"/>
            <w:tcPrChange w:id="2336" w:author="Samane Shahpouri" w:date="2024-05-16T19:29:00Z" w16du:dateUtc="2024-05-16T17:29:00Z">
              <w:tcPr>
                <w:tcW w:w="1816" w:type="dxa"/>
                <w:vAlign w:val="center"/>
              </w:tcPr>
            </w:tcPrChange>
          </w:tcPr>
          <w:p w14:paraId="3E3EB245" w14:textId="77777777" w:rsidR="006821AE" w:rsidRPr="00E24B0A" w:rsidRDefault="006821AE">
            <w:pPr>
              <w:rPr>
                <w:rFonts w:asciiTheme="majorBidi" w:hAnsiTheme="majorBidi" w:cstheme="majorBidi"/>
                <w:sz w:val="18"/>
                <w:szCs w:val="18"/>
                <w:rPrChange w:id="2337" w:author="Samane Shahpouri" w:date="2024-05-17T23:12:00Z" w16du:dateUtc="2024-05-17T21:12:00Z">
                  <w:rPr/>
                </w:rPrChange>
              </w:rPr>
              <w:pPrChange w:id="2338" w:author="Samane Shahpouri" w:date="2024-05-13T08:52:00Z" w16du:dateUtc="2024-05-13T06:52:00Z">
                <w:pPr>
                  <w:jc w:val="both"/>
                </w:pPr>
              </w:pPrChange>
            </w:pPr>
            <w:r w:rsidRPr="00E24B0A">
              <w:rPr>
                <w:rFonts w:asciiTheme="majorBidi" w:hAnsiTheme="majorBidi" w:cstheme="majorBidi"/>
                <w:sz w:val="18"/>
                <w:szCs w:val="18"/>
                <w:rPrChange w:id="2339" w:author="Samane Shahpouri" w:date="2024-05-17T23:12:00Z" w16du:dateUtc="2024-05-17T21:12:00Z">
                  <w:rPr/>
                </w:rPrChange>
              </w:rPr>
              <w:t>3D-OSEM</w:t>
            </w:r>
          </w:p>
        </w:tc>
        <w:tc>
          <w:tcPr>
            <w:tcW w:w="1535" w:type="dxa"/>
            <w:vAlign w:val="center"/>
            <w:tcPrChange w:id="2340" w:author="Samane Shahpouri" w:date="2024-05-16T19:29:00Z" w16du:dateUtc="2024-05-16T17:29:00Z">
              <w:tcPr>
                <w:tcW w:w="1535" w:type="dxa"/>
                <w:vAlign w:val="center"/>
              </w:tcPr>
            </w:tcPrChange>
          </w:tcPr>
          <w:p w14:paraId="0649DE35" w14:textId="77777777" w:rsidR="006821AE" w:rsidRPr="00E24B0A" w:rsidRDefault="006821AE">
            <w:pPr>
              <w:rPr>
                <w:rFonts w:asciiTheme="majorBidi" w:hAnsiTheme="majorBidi" w:cstheme="majorBidi"/>
                <w:sz w:val="18"/>
                <w:szCs w:val="18"/>
                <w:rPrChange w:id="2341" w:author="Samane Shahpouri" w:date="2024-05-17T23:12:00Z" w16du:dateUtc="2024-05-17T21:12:00Z">
                  <w:rPr/>
                </w:rPrChange>
              </w:rPr>
              <w:pPrChange w:id="2342" w:author="Samane Shahpouri" w:date="2024-05-13T08:52:00Z" w16du:dateUtc="2024-05-13T06:52:00Z">
                <w:pPr>
                  <w:jc w:val="both"/>
                </w:pPr>
              </w:pPrChange>
            </w:pPr>
            <w:r w:rsidRPr="00E24B0A">
              <w:rPr>
                <w:rFonts w:asciiTheme="majorBidi" w:hAnsiTheme="majorBidi" w:cstheme="majorBidi"/>
                <w:sz w:val="18"/>
                <w:szCs w:val="18"/>
                <w:rPrChange w:id="2343" w:author="Samane Shahpouri" w:date="2024-05-17T23:12:00Z" w16du:dateUtc="2024-05-17T21:12:00Z">
                  <w:rPr/>
                </w:rPrChange>
              </w:rPr>
              <w:t>200 × 200</w:t>
            </w:r>
          </w:p>
        </w:tc>
      </w:tr>
      <w:tr w:rsidR="00413889" w:rsidRPr="00E24B0A" w14:paraId="1A4B9844" w14:textId="77777777" w:rsidTr="00413889">
        <w:trPr>
          <w:trHeight w:val="602"/>
          <w:trPrChange w:id="2344" w:author="Samane Shahpouri" w:date="2024-05-16T19:29:00Z" w16du:dateUtc="2024-05-16T17:29:00Z">
            <w:trPr>
              <w:trHeight w:val="602"/>
            </w:trPr>
          </w:trPrChange>
        </w:trPr>
        <w:tc>
          <w:tcPr>
            <w:tcW w:w="1483" w:type="dxa"/>
            <w:vAlign w:val="center"/>
            <w:tcPrChange w:id="2345" w:author="Samane Shahpouri" w:date="2024-05-16T19:29:00Z" w16du:dateUtc="2024-05-16T17:29:00Z">
              <w:tcPr>
                <w:tcW w:w="1483" w:type="dxa"/>
                <w:vAlign w:val="center"/>
              </w:tcPr>
            </w:tcPrChange>
          </w:tcPr>
          <w:p w14:paraId="1BA0E839" w14:textId="77777777" w:rsidR="006821AE" w:rsidRPr="00E24B0A" w:rsidRDefault="006821AE">
            <w:pPr>
              <w:rPr>
                <w:rFonts w:asciiTheme="majorBidi" w:hAnsiTheme="majorBidi" w:cstheme="majorBidi"/>
                <w:sz w:val="18"/>
                <w:szCs w:val="18"/>
                <w:rPrChange w:id="2346" w:author="Samane Shahpouri" w:date="2024-05-17T23:12:00Z" w16du:dateUtc="2024-05-17T21:12:00Z">
                  <w:rPr/>
                </w:rPrChange>
              </w:rPr>
              <w:pPrChange w:id="2347" w:author="Samane Shahpouri" w:date="2024-05-13T08:52:00Z" w16du:dateUtc="2024-05-13T06:52:00Z">
                <w:pPr>
                  <w:jc w:val="both"/>
                </w:pPr>
              </w:pPrChange>
            </w:pPr>
            <w:proofErr w:type="spellStart"/>
            <w:r w:rsidRPr="00E24B0A">
              <w:rPr>
                <w:rFonts w:asciiTheme="majorBidi" w:hAnsiTheme="majorBidi" w:cstheme="majorBidi"/>
                <w:sz w:val="18"/>
                <w:szCs w:val="18"/>
                <w:rPrChange w:id="2348" w:author="Samane Shahpouri" w:date="2024-05-17T23:12:00Z" w16du:dateUtc="2024-05-17T21:12:00Z">
                  <w:rPr/>
                </w:rPrChange>
              </w:rPr>
              <w:t>Center</w:t>
            </w:r>
            <w:proofErr w:type="spellEnd"/>
            <w:r w:rsidRPr="00E24B0A">
              <w:rPr>
                <w:rFonts w:asciiTheme="majorBidi" w:hAnsiTheme="majorBidi" w:cstheme="majorBidi"/>
                <w:sz w:val="18"/>
                <w:szCs w:val="18"/>
                <w:rPrChange w:id="2349" w:author="Samane Shahpouri" w:date="2024-05-17T23:12:00Z" w16du:dateUtc="2024-05-17T21:12:00Z">
                  <w:rPr/>
                </w:rPrChange>
              </w:rPr>
              <w:t xml:space="preserve"> 4</w:t>
            </w:r>
          </w:p>
        </w:tc>
        <w:tc>
          <w:tcPr>
            <w:tcW w:w="486" w:type="dxa"/>
            <w:vAlign w:val="center"/>
            <w:tcPrChange w:id="2350" w:author="Samane Shahpouri" w:date="2024-05-16T19:29:00Z" w16du:dateUtc="2024-05-16T17:29:00Z">
              <w:tcPr>
                <w:tcW w:w="486" w:type="dxa"/>
                <w:vAlign w:val="center"/>
              </w:tcPr>
            </w:tcPrChange>
          </w:tcPr>
          <w:p w14:paraId="06F98B0F" w14:textId="77777777" w:rsidR="006821AE" w:rsidRPr="00E24B0A" w:rsidRDefault="006821AE">
            <w:pPr>
              <w:rPr>
                <w:rFonts w:asciiTheme="majorBidi" w:hAnsiTheme="majorBidi" w:cstheme="majorBidi"/>
                <w:sz w:val="18"/>
                <w:szCs w:val="18"/>
                <w:rPrChange w:id="2351" w:author="Samane Shahpouri" w:date="2024-05-17T23:12:00Z" w16du:dateUtc="2024-05-17T21:12:00Z">
                  <w:rPr/>
                </w:rPrChange>
              </w:rPr>
              <w:pPrChange w:id="2352" w:author="Samane Shahpouri" w:date="2024-05-13T08:52:00Z" w16du:dateUtc="2024-05-13T06:52:00Z">
                <w:pPr>
                  <w:jc w:val="both"/>
                </w:pPr>
              </w:pPrChange>
            </w:pPr>
            <w:r w:rsidRPr="00E24B0A">
              <w:rPr>
                <w:rFonts w:asciiTheme="majorBidi" w:hAnsiTheme="majorBidi" w:cstheme="majorBidi"/>
                <w:sz w:val="18"/>
                <w:szCs w:val="18"/>
                <w:rPrChange w:id="2353" w:author="Samane Shahpouri" w:date="2024-05-17T23:12:00Z" w16du:dateUtc="2024-05-17T21:12:00Z">
                  <w:rPr/>
                </w:rPrChange>
              </w:rPr>
              <w:t>40</w:t>
            </w:r>
          </w:p>
        </w:tc>
        <w:tc>
          <w:tcPr>
            <w:tcW w:w="703" w:type="dxa"/>
            <w:vAlign w:val="center"/>
            <w:tcPrChange w:id="2354" w:author="Samane Shahpouri" w:date="2024-05-16T19:29:00Z" w16du:dateUtc="2024-05-16T17:29:00Z">
              <w:tcPr>
                <w:tcW w:w="703" w:type="dxa"/>
                <w:vAlign w:val="center"/>
              </w:tcPr>
            </w:tcPrChange>
          </w:tcPr>
          <w:p w14:paraId="2E586257" w14:textId="77777777" w:rsidR="006821AE" w:rsidRPr="00E24B0A" w:rsidRDefault="006821AE">
            <w:pPr>
              <w:rPr>
                <w:rFonts w:asciiTheme="majorBidi" w:hAnsiTheme="majorBidi" w:cstheme="majorBidi"/>
                <w:sz w:val="18"/>
                <w:szCs w:val="18"/>
                <w:rPrChange w:id="2355" w:author="Samane Shahpouri" w:date="2024-05-17T23:12:00Z" w16du:dateUtc="2024-05-17T21:12:00Z">
                  <w:rPr/>
                </w:rPrChange>
              </w:rPr>
              <w:pPrChange w:id="2356" w:author="Samane Shahpouri" w:date="2024-05-13T08:52:00Z" w16du:dateUtc="2024-05-13T06:52:00Z">
                <w:pPr>
                  <w:jc w:val="both"/>
                </w:pPr>
              </w:pPrChange>
            </w:pPr>
            <w:r w:rsidRPr="00E24B0A">
              <w:rPr>
                <w:rFonts w:asciiTheme="majorBidi" w:hAnsiTheme="majorBidi" w:cstheme="majorBidi"/>
                <w:sz w:val="18"/>
                <w:szCs w:val="18"/>
                <w:rPrChange w:id="2357" w:author="Samane Shahpouri" w:date="2024-05-17T23:12:00Z" w16du:dateUtc="2024-05-17T21:12:00Z">
                  <w:rPr/>
                </w:rPrChange>
              </w:rPr>
              <w:t>28</w:t>
            </w:r>
          </w:p>
        </w:tc>
        <w:tc>
          <w:tcPr>
            <w:tcW w:w="1009" w:type="dxa"/>
            <w:vAlign w:val="center"/>
            <w:tcPrChange w:id="2358" w:author="Samane Shahpouri" w:date="2024-05-16T19:29:00Z" w16du:dateUtc="2024-05-16T17:29:00Z">
              <w:tcPr>
                <w:tcW w:w="1009" w:type="dxa"/>
                <w:vAlign w:val="center"/>
              </w:tcPr>
            </w:tcPrChange>
          </w:tcPr>
          <w:p w14:paraId="0FC17DAC" w14:textId="77777777" w:rsidR="006821AE" w:rsidRPr="00E24B0A" w:rsidRDefault="006821AE">
            <w:pPr>
              <w:rPr>
                <w:rFonts w:asciiTheme="majorBidi" w:hAnsiTheme="majorBidi" w:cstheme="majorBidi"/>
                <w:sz w:val="18"/>
                <w:szCs w:val="18"/>
                <w:rPrChange w:id="2359" w:author="Samane Shahpouri" w:date="2024-05-17T23:12:00Z" w16du:dateUtc="2024-05-17T21:12:00Z">
                  <w:rPr/>
                </w:rPrChange>
              </w:rPr>
              <w:pPrChange w:id="2360" w:author="Samane Shahpouri" w:date="2024-05-13T08:52:00Z" w16du:dateUtc="2024-05-13T06:52:00Z">
                <w:pPr>
                  <w:jc w:val="both"/>
                </w:pPr>
              </w:pPrChange>
            </w:pPr>
            <w:r w:rsidRPr="00E24B0A">
              <w:rPr>
                <w:rFonts w:asciiTheme="majorBidi" w:hAnsiTheme="majorBidi" w:cstheme="majorBidi"/>
                <w:sz w:val="18"/>
                <w:szCs w:val="18"/>
                <w:rPrChange w:id="2361" w:author="Samane Shahpouri" w:date="2024-05-17T23:12:00Z" w16du:dateUtc="2024-05-17T21:12:00Z">
                  <w:rPr/>
                </w:rPrChange>
              </w:rPr>
              <w:t>10</w:t>
            </w:r>
          </w:p>
        </w:tc>
        <w:tc>
          <w:tcPr>
            <w:tcW w:w="567" w:type="dxa"/>
            <w:vAlign w:val="center"/>
            <w:tcPrChange w:id="2362" w:author="Samane Shahpouri" w:date="2024-05-16T19:29:00Z" w16du:dateUtc="2024-05-16T17:29:00Z">
              <w:tcPr>
                <w:tcW w:w="567" w:type="dxa"/>
                <w:vAlign w:val="center"/>
              </w:tcPr>
            </w:tcPrChange>
          </w:tcPr>
          <w:p w14:paraId="0CFEEFB4" w14:textId="77777777" w:rsidR="006821AE" w:rsidRPr="00E24B0A" w:rsidRDefault="006821AE">
            <w:pPr>
              <w:rPr>
                <w:rFonts w:asciiTheme="majorBidi" w:hAnsiTheme="majorBidi" w:cstheme="majorBidi"/>
                <w:sz w:val="18"/>
                <w:szCs w:val="18"/>
                <w:rPrChange w:id="2363" w:author="Samane Shahpouri" w:date="2024-05-17T23:12:00Z" w16du:dateUtc="2024-05-17T21:12:00Z">
                  <w:rPr/>
                </w:rPrChange>
              </w:rPr>
              <w:pPrChange w:id="2364" w:author="Samane Shahpouri" w:date="2024-05-13T08:52:00Z" w16du:dateUtc="2024-05-13T06:52:00Z">
                <w:pPr>
                  <w:jc w:val="both"/>
                </w:pPr>
              </w:pPrChange>
            </w:pPr>
            <w:r w:rsidRPr="00E24B0A">
              <w:rPr>
                <w:rFonts w:asciiTheme="majorBidi" w:hAnsiTheme="majorBidi" w:cstheme="majorBidi"/>
                <w:sz w:val="18"/>
                <w:szCs w:val="18"/>
                <w:rPrChange w:id="2365" w:author="Samane Shahpouri" w:date="2024-05-17T23:12:00Z" w16du:dateUtc="2024-05-17T21:12:00Z">
                  <w:rPr/>
                </w:rPrChange>
              </w:rPr>
              <w:t>2</w:t>
            </w:r>
          </w:p>
        </w:tc>
        <w:tc>
          <w:tcPr>
            <w:tcW w:w="1843" w:type="dxa"/>
            <w:vAlign w:val="center"/>
            <w:tcPrChange w:id="2366" w:author="Samane Shahpouri" w:date="2024-05-16T19:29:00Z" w16du:dateUtc="2024-05-16T17:29:00Z">
              <w:tcPr>
                <w:tcW w:w="2036" w:type="dxa"/>
                <w:gridSpan w:val="2"/>
                <w:vAlign w:val="center"/>
              </w:tcPr>
            </w:tcPrChange>
          </w:tcPr>
          <w:p w14:paraId="2B3E730E" w14:textId="77777777" w:rsidR="006821AE" w:rsidRPr="00E24B0A" w:rsidRDefault="006821AE">
            <w:pPr>
              <w:rPr>
                <w:rFonts w:asciiTheme="majorBidi" w:hAnsiTheme="majorBidi" w:cstheme="majorBidi"/>
                <w:sz w:val="18"/>
                <w:szCs w:val="18"/>
                <w:rPrChange w:id="2367" w:author="Samane Shahpouri" w:date="2024-05-17T23:12:00Z" w16du:dateUtc="2024-05-17T21:12:00Z">
                  <w:rPr/>
                </w:rPrChange>
              </w:rPr>
              <w:pPrChange w:id="2368" w:author="Samane Shahpouri" w:date="2024-05-13T08:52:00Z" w16du:dateUtc="2024-05-13T06:52:00Z">
                <w:pPr>
                  <w:jc w:val="both"/>
                </w:pPr>
              </w:pPrChange>
            </w:pPr>
            <w:r w:rsidRPr="00E24B0A">
              <w:rPr>
                <w:rFonts w:asciiTheme="majorBidi" w:hAnsiTheme="majorBidi" w:cstheme="majorBidi"/>
                <w:sz w:val="18"/>
                <w:szCs w:val="18"/>
                <w:rPrChange w:id="2369" w:author="Samane Shahpouri" w:date="2024-05-17T23:12:00Z" w16du:dateUtc="2024-05-17T21:12:00Z">
                  <w:rPr/>
                </w:rPrChange>
              </w:rPr>
              <w:t>Siemens Biograph 6</w:t>
            </w:r>
          </w:p>
        </w:tc>
        <w:tc>
          <w:tcPr>
            <w:tcW w:w="2009" w:type="dxa"/>
            <w:vAlign w:val="center"/>
            <w:tcPrChange w:id="2370" w:author="Samane Shahpouri" w:date="2024-05-16T19:29:00Z" w16du:dateUtc="2024-05-16T17:29:00Z">
              <w:tcPr>
                <w:tcW w:w="1816" w:type="dxa"/>
                <w:vAlign w:val="center"/>
              </w:tcPr>
            </w:tcPrChange>
          </w:tcPr>
          <w:p w14:paraId="15D0AF70" w14:textId="77777777" w:rsidR="006821AE" w:rsidRPr="00E24B0A" w:rsidRDefault="006821AE">
            <w:pPr>
              <w:rPr>
                <w:rFonts w:asciiTheme="majorBidi" w:hAnsiTheme="majorBidi" w:cstheme="majorBidi"/>
                <w:sz w:val="18"/>
                <w:szCs w:val="18"/>
                <w:rPrChange w:id="2371" w:author="Samane Shahpouri" w:date="2024-05-17T23:12:00Z" w16du:dateUtc="2024-05-17T21:12:00Z">
                  <w:rPr/>
                </w:rPrChange>
              </w:rPr>
              <w:pPrChange w:id="2372" w:author="Samane Shahpouri" w:date="2024-05-13T08:52:00Z" w16du:dateUtc="2024-05-13T06:52:00Z">
                <w:pPr>
                  <w:jc w:val="both"/>
                </w:pPr>
              </w:pPrChange>
            </w:pPr>
            <w:r w:rsidRPr="00E24B0A">
              <w:rPr>
                <w:rFonts w:asciiTheme="majorBidi" w:hAnsiTheme="majorBidi" w:cstheme="majorBidi"/>
                <w:sz w:val="18"/>
                <w:szCs w:val="18"/>
                <w:rPrChange w:id="2373" w:author="Samane Shahpouri" w:date="2024-05-17T23:12:00Z" w16du:dateUtc="2024-05-17T21:12:00Z">
                  <w:rPr/>
                </w:rPrChange>
              </w:rPr>
              <w:t>3D-OSEM</w:t>
            </w:r>
          </w:p>
        </w:tc>
        <w:tc>
          <w:tcPr>
            <w:tcW w:w="1535" w:type="dxa"/>
            <w:vAlign w:val="center"/>
            <w:tcPrChange w:id="2374" w:author="Samane Shahpouri" w:date="2024-05-16T19:29:00Z" w16du:dateUtc="2024-05-16T17:29:00Z">
              <w:tcPr>
                <w:tcW w:w="1535" w:type="dxa"/>
                <w:vAlign w:val="center"/>
              </w:tcPr>
            </w:tcPrChange>
          </w:tcPr>
          <w:p w14:paraId="01E71CE1" w14:textId="77777777" w:rsidR="006821AE" w:rsidRPr="00E24B0A" w:rsidRDefault="006821AE">
            <w:pPr>
              <w:rPr>
                <w:rFonts w:asciiTheme="majorBidi" w:hAnsiTheme="majorBidi" w:cstheme="majorBidi"/>
                <w:sz w:val="18"/>
                <w:szCs w:val="18"/>
                <w:rPrChange w:id="2375" w:author="Samane Shahpouri" w:date="2024-05-17T23:12:00Z" w16du:dateUtc="2024-05-17T21:12:00Z">
                  <w:rPr/>
                </w:rPrChange>
              </w:rPr>
              <w:pPrChange w:id="2376" w:author="Samane Shahpouri" w:date="2024-05-13T08:52:00Z" w16du:dateUtc="2024-05-13T06:52:00Z">
                <w:pPr>
                  <w:jc w:val="both"/>
                </w:pPr>
              </w:pPrChange>
            </w:pPr>
            <w:r w:rsidRPr="00E24B0A">
              <w:rPr>
                <w:rFonts w:asciiTheme="majorBidi" w:hAnsiTheme="majorBidi" w:cstheme="majorBidi"/>
                <w:sz w:val="18"/>
                <w:szCs w:val="18"/>
                <w:rPrChange w:id="2377" w:author="Samane Shahpouri" w:date="2024-05-17T23:12:00Z" w16du:dateUtc="2024-05-17T21:12:00Z">
                  <w:rPr/>
                </w:rPrChange>
              </w:rPr>
              <w:t>168 × 168</w:t>
            </w:r>
          </w:p>
        </w:tc>
      </w:tr>
      <w:tr w:rsidR="00413889" w:rsidRPr="00E24B0A" w14:paraId="083E6095" w14:textId="77777777" w:rsidTr="00413889">
        <w:trPr>
          <w:trHeight w:val="509"/>
          <w:trPrChange w:id="2378" w:author="Samane Shahpouri" w:date="2024-05-16T19:29:00Z" w16du:dateUtc="2024-05-16T17:29:00Z">
            <w:trPr>
              <w:trHeight w:val="509"/>
            </w:trPr>
          </w:trPrChange>
        </w:trPr>
        <w:tc>
          <w:tcPr>
            <w:tcW w:w="1483" w:type="dxa"/>
            <w:vAlign w:val="center"/>
            <w:tcPrChange w:id="2379" w:author="Samane Shahpouri" w:date="2024-05-16T19:29:00Z" w16du:dateUtc="2024-05-16T17:29:00Z">
              <w:tcPr>
                <w:tcW w:w="1483" w:type="dxa"/>
                <w:vAlign w:val="center"/>
              </w:tcPr>
            </w:tcPrChange>
          </w:tcPr>
          <w:p w14:paraId="611D28D8" w14:textId="77777777" w:rsidR="006821AE" w:rsidRPr="00E24B0A" w:rsidRDefault="006821AE">
            <w:pPr>
              <w:rPr>
                <w:rFonts w:asciiTheme="majorBidi" w:hAnsiTheme="majorBidi" w:cstheme="majorBidi"/>
                <w:sz w:val="18"/>
                <w:szCs w:val="18"/>
                <w:rPrChange w:id="2380" w:author="Samane Shahpouri" w:date="2024-05-17T23:12:00Z" w16du:dateUtc="2024-05-17T21:12:00Z">
                  <w:rPr/>
                </w:rPrChange>
              </w:rPr>
              <w:pPrChange w:id="2381" w:author="Samane Shahpouri" w:date="2024-05-13T08:52:00Z" w16du:dateUtc="2024-05-13T06:52:00Z">
                <w:pPr>
                  <w:jc w:val="both"/>
                </w:pPr>
              </w:pPrChange>
            </w:pPr>
            <w:r w:rsidRPr="00E24B0A">
              <w:rPr>
                <w:rFonts w:asciiTheme="majorBidi" w:hAnsiTheme="majorBidi" w:cstheme="majorBidi"/>
                <w:sz w:val="18"/>
                <w:szCs w:val="18"/>
                <w:rPrChange w:id="2382" w:author="Samane Shahpouri" w:date="2024-05-17T23:12:00Z" w16du:dateUtc="2024-05-17T21:12:00Z">
                  <w:rPr/>
                </w:rPrChange>
              </w:rPr>
              <w:t xml:space="preserve">External </w:t>
            </w:r>
            <w:proofErr w:type="spellStart"/>
            <w:r w:rsidRPr="00E24B0A">
              <w:rPr>
                <w:rFonts w:asciiTheme="majorBidi" w:hAnsiTheme="majorBidi" w:cstheme="majorBidi"/>
                <w:sz w:val="18"/>
                <w:szCs w:val="18"/>
                <w:rPrChange w:id="2383" w:author="Samane Shahpouri" w:date="2024-05-17T23:12:00Z" w16du:dateUtc="2024-05-17T21:12:00Z">
                  <w:rPr/>
                </w:rPrChange>
              </w:rPr>
              <w:t>Center</w:t>
            </w:r>
            <w:proofErr w:type="spellEnd"/>
            <w:r w:rsidRPr="00E24B0A">
              <w:rPr>
                <w:rFonts w:asciiTheme="majorBidi" w:hAnsiTheme="majorBidi" w:cstheme="majorBidi"/>
                <w:sz w:val="18"/>
                <w:szCs w:val="18"/>
                <w:rPrChange w:id="2384" w:author="Samane Shahpouri" w:date="2024-05-17T23:12:00Z" w16du:dateUtc="2024-05-17T21:12:00Z">
                  <w:rPr/>
                </w:rPrChange>
              </w:rPr>
              <w:t xml:space="preserve"> </w:t>
            </w:r>
          </w:p>
        </w:tc>
        <w:tc>
          <w:tcPr>
            <w:tcW w:w="486" w:type="dxa"/>
            <w:vAlign w:val="center"/>
            <w:tcPrChange w:id="2385" w:author="Samane Shahpouri" w:date="2024-05-16T19:29:00Z" w16du:dateUtc="2024-05-16T17:29:00Z">
              <w:tcPr>
                <w:tcW w:w="486" w:type="dxa"/>
                <w:vAlign w:val="center"/>
              </w:tcPr>
            </w:tcPrChange>
          </w:tcPr>
          <w:p w14:paraId="36B4C388" w14:textId="77777777" w:rsidR="006821AE" w:rsidRPr="00E24B0A" w:rsidRDefault="006821AE">
            <w:pPr>
              <w:rPr>
                <w:rFonts w:asciiTheme="majorBidi" w:hAnsiTheme="majorBidi" w:cstheme="majorBidi"/>
                <w:sz w:val="18"/>
                <w:szCs w:val="18"/>
                <w:rPrChange w:id="2386" w:author="Samane Shahpouri" w:date="2024-05-17T23:12:00Z" w16du:dateUtc="2024-05-17T21:12:00Z">
                  <w:rPr/>
                </w:rPrChange>
              </w:rPr>
              <w:pPrChange w:id="2387" w:author="Samane Shahpouri" w:date="2024-05-13T08:52:00Z" w16du:dateUtc="2024-05-13T06:52:00Z">
                <w:pPr>
                  <w:jc w:val="both"/>
                </w:pPr>
              </w:pPrChange>
            </w:pPr>
            <w:r w:rsidRPr="00E24B0A">
              <w:rPr>
                <w:rFonts w:asciiTheme="majorBidi" w:hAnsiTheme="majorBidi" w:cstheme="majorBidi"/>
                <w:sz w:val="18"/>
                <w:szCs w:val="18"/>
                <w:rPrChange w:id="2388" w:author="Samane Shahpouri" w:date="2024-05-17T23:12:00Z" w16du:dateUtc="2024-05-17T21:12:00Z">
                  <w:rPr/>
                </w:rPrChange>
              </w:rPr>
              <w:t>12</w:t>
            </w:r>
          </w:p>
        </w:tc>
        <w:tc>
          <w:tcPr>
            <w:tcW w:w="703" w:type="dxa"/>
            <w:vAlign w:val="center"/>
            <w:tcPrChange w:id="2389" w:author="Samane Shahpouri" w:date="2024-05-16T19:29:00Z" w16du:dateUtc="2024-05-16T17:29:00Z">
              <w:tcPr>
                <w:tcW w:w="703" w:type="dxa"/>
                <w:vAlign w:val="center"/>
              </w:tcPr>
            </w:tcPrChange>
          </w:tcPr>
          <w:p w14:paraId="4FBE02CF" w14:textId="77777777" w:rsidR="006821AE" w:rsidRPr="00E24B0A" w:rsidRDefault="006821AE">
            <w:pPr>
              <w:rPr>
                <w:rFonts w:asciiTheme="majorBidi" w:hAnsiTheme="majorBidi" w:cstheme="majorBidi"/>
                <w:sz w:val="18"/>
                <w:szCs w:val="18"/>
                <w:rPrChange w:id="2390" w:author="Samane Shahpouri" w:date="2024-05-17T23:12:00Z" w16du:dateUtc="2024-05-17T21:12:00Z">
                  <w:rPr/>
                </w:rPrChange>
              </w:rPr>
              <w:pPrChange w:id="2391" w:author="Samane Shahpouri" w:date="2024-05-13T08:52:00Z" w16du:dateUtc="2024-05-13T06:52:00Z">
                <w:pPr>
                  <w:jc w:val="both"/>
                </w:pPr>
              </w:pPrChange>
            </w:pPr>
            <w:r w:rsidRPr="00E24B0A">
              <w:rPr>
                <w:rFonts w:asciiTheme="majorBidi" w:hAnsiTheme="majorBidi" w:cstheme="majorBidi"/>
                <w:sz w:val="18"/>
                <w:szCs w:val="18"/>
                <w:rPrChange w:id="2392" w:author="Samane Shahpouri" w:date="2024-05-17T23:12:00Z" w16du:dateUtc="2024-05-17T21:12:00Z">
                  <w:rPr/>
                </w:rPrChange>
              </w:rPr>
              <w:t>-</w:t>
            </w:r>
          </w:p>
        </w:tc>
        <w:tc>
          <w:tcPr>
            <w:tcW w:w="1009" w:type="dxa"/>
            <w:vAlign w:val="center"/>
            <w:tcPrChange w:id="2393" w:author="Samane Shahpouri" w:date="2024-05-16T19:29:00Z" w16du:dateUtc="2024-05-16T17:29:00Z">
              <w:tcPr>
                <w:tcW w:w="1009" w:type="dxa"/>
                <w:vAlign w:val="center"/>
              </w:tcPr>
            </w:tcPrChange>
          </w:tcPr>
          <w:p w14:paraId="477EA733" w14:textId="77777777" w:rsidR="006821AE" w:rsidRPr="00E24B0A" w:rsidRDefault="006821AE">
            <w:pPr>
              <w:rPr>
                <w:rFonts w:asciiTheme="majorBidi" w:hAnsiTheme="majorBidi" w:cstheme="majorBidi"/>
                <w:sz w:val="18"/>
                <w:szCs w:val="18"/>
                <w:rPrChange w:id="2394" w:author="Samane Shahpouri" w:date="2024-05-17T23:12:00Z" w16du:dateUtc="2024-05-17T21:12:00Z">
                  <w:rPr/>
                </w:rPrChange>
              </w:rPr>
              <w:pPrChange w:id="2395" w:author="Samane Shahpouri" w:date="2024-05-13T08:52:00Z" w16du:dateUtc="2024-05-13T06:52:00Z">
                <w:pPr>
                  <w:jc w:val="both"/>
                </w:pPr>
              </w:pPrChange>
            </w:pPr>
            <w:r w:rsidRPr="00E24B0A">
              <w:rPr>
                <w:rFonts w:asciiTheme="majorBidi" w:hAnsiTheme="majorBidi" w:cstheme="majorBidi"/>
                <w:sz w:val="18"/>
                <w:szCs w:val="18"/>
                <w:rPrChange w:id="2396" w:author="Samane Shahpouri" w:date="2024-05-17T23:12:00Z" w16du:dateUtc="2024-05-17T21:12:00Z">
                  <w:rPr/>
                </w:rPrChange>
              </w:rPr>
              <w:t>-</w:t>
            </w:r>
          </w:p>
        </w:tc>
        <w:tc>
          <w:tcPr>
            <w:tcW w:w="567" w:type="dxa"/>
            <w:vAlign w:val="center"/>
            <w:tcPrChange w:id="2397" w:author="Samane Shahpouri" w:date="2024-05-16T19:29:00Z" w16du:dateUtc="2024-05-16T17:29:00Z">
              <w:tcPr>
                <w:tcW w:w="567" w:type="dxa"/>
                <w:vAlign w:val="center"/>
              </w:tcPr>
            </w:tcPrChange>
          </w:tcPr>
          <w:p w14:paraId="60E12DDC" w14:textId="77777777" w:rsidR="006821AE" w:rsidRPr="00E24B0A" w:rsidRDefault="006821AE">
            <w:pPr>
              <w:rPr>
                <w:rFonts w:asciiTheme="majorBidi" w:hAnsiTheme="majorBidi" w:cstheme="majorBidi"/>
                <w:sz w:val="18"/>
                <w:szCs w:val="18"/>
                <w:rPrChange w:id="2398" w:author="Samane Shahpouri" w:date="2024-05-17T23:12:00Z" w16du:dateUtc="2024-05-17T21:12:00Z">
                  <w:rPr/>
                </w:rPrChange>
              </w:rPr>
              <w:pPrChange w:id="2399" w:author="Samane Shahpouri" w:date="2024-05-13T08:52:00Z" w16du:dateUtc="2024-05-13T06:52:00Z">
                <w:pPr>
                  <w:jc w:val="both"/>
                </w:pPr>
              </w:pPrChange>
            </w:pPr>
            <w:r w:rsidRPr="00E24B0A">
              <w:rPr>
                <w:rFonts w:asciiTheme="majorBidi" w:hAnsiTheme="majorBidi" w:cstheme="majorBidi"/>
                <w:sz w:val="18"/>
                <w:szCs w:val="18"/>
                <w:rPrChange w:id="2400" w:author="Samane Shahpouri" w:date="2024-05-17T23:12:00Z" w16du:dateUtc="2024-05-17T21:12:00Z">
                  <w:rPr/>
                </w:rPrChange>
              </w:rPr>
              <w:t>12</w:t>
            </w:r>
          </w:p>
        </w:tc>
        <w:tc>
          <w:tcPr>
            <w:tcW w:w="1843" w:type="dxa"/>
            <w:vAlign w:val="center"/>
            <w:tcPrChange w:id="2401" w:author="Samane Shahpouri" w:date="2024-05-16T19:29:00Z" w16du:dateUtc="2024-05-16T17:29:00Z">
              <w:tcPr>
                <w:tcW w:w="2036" w:type="dxa"/>
                <w:gridSpan w:val="2"/>
                <w:vAlign w:val="center"/>
              </w:tcPr>
            </w:tcPrChange>
          </w:tcPr>
          <w:p w14:paraId="39A94510" w14:textId="77777777" w:rsidR="006821AE" w:rsidRPr="00E24B0A" w:rsidRDefault="006821AE">
            <w:pPr>
              <w:rPr>
                <w:rFonts w:asciiTheme="majorBidi" w:hAnsiTheme="majorBidi" w:cstheme="majorBidi"/>
                <w:sz w:val="18"/>
                <w:szCs w:val="18"/>
                <w:rPrChange w:id="2402" w:author="Samane Shahpouri" w:date="2024-05-17T23:12:00Z" w16du:dateUtc="2024-05-17T21:12:00Z">
                  <w:rPr/>
                </w:rPrChange>
              </w:rPr>
              <w:pPrChange w:id="2403" w:author="Samane Shahpouri" w:date="2024-05-13T08:52:00Z" w16du:dateUtc="2024-05-13T06:52:00Z">
                <w:pPr>
                  <w:jc w:val="both"/>
                </w:pPr>
              </w:pPrChange>
            </w:pPr>
            <w:r w:rsidRPr="00E24B0A">
              <w:rPr>
                <w:rFonts w:asciiTheme="majorBidi" w:hAnsiTheme="majorBidi" w:cstheme="majorBidi"/>
                <w:sz w:val="18"/>
                <w:szCs w:val="18"/>
                <w:rPrChange w:id="2404" w:author="Samane Shahpouri" w:date="2024-05-17T23:12:00Z" w16du:dateUtc="2024-05-17T21:12:00Z">
                  <w:rPr/>
                </w:rPrChange>
              </w:rPr>
              <w:t>Siemens Horizon</w:t>
            </w:r>
          </w:p>
        </w:tc>
        <w:tc>
          <w:tcPr>
            <w:tcW w:w="2009" w:type="dxa"/>
            <w:vAlign w:val="center"/>
            <w:tcPrChange w:id="2405" w:author="Samane Shahpouri" w:date="2024-05-16T19:29:00Z" w16du:dateUtc="2024-05-16T17:29:00Z">
              <w:tcPr>
                <w:tcW w:w="1816" w:type="dxa"/>
                <w:vAlign w:val="center"/>
              </w:tcPr>
            </w:tcPrChange>
          </w:tcPr>
          <w:p w14:paraId="2DCB3F1F" w14:textId="77777777" w:rsidR="006821AE" w:rsidRPr="00E24B0A" w:rsidRDefault="006821AE">
            <w:pPr>
              <w:rPr>
                <w:rFonts w:asciiTheme="majorBidi" w:hAnsiTheme="majorBidi" w:cstheme="majorBidi"/>
                <w:sz w:val="18"/>
                <w:szCs w:val="18"/>
                <w:rPrChange w:id="2406" w:author="Samane Shahpouri" w:date="2024-05-17T23:12:00Z" w16du:dateUtc="2024-05-17T21:12:00Z">
                  <w:rPr/>
                </w:rPrChange>
              </w:rPr>
              <w:pPrChange w:id="2407" w:author="Samane Shahpouri" w:date="2024-05-13T08:52:00Z" w16du:dateUtc="2024-05-13T06:52:00Z">
                <w:pPr>
                  <w:jc w:val="both"/>
                </w:pPr>
              </w:pPrChange>
            </w:pPr>
            <w:r w:rsidRPr="00E24B0A">
              <w:rPr>
                <w:rFonts w:asciiTheme="majorBidi" w:hAnsiTheme="majorBidi" w:cstheme="majorBidi"/>
                <w:sz w:val="18"/>
                <w:szCs w:val="18"/>
                <w:rPrChange w:id="2408" w:author="Samane Shahpouri" w:date="2024-05-17T23:12:00Z" w16du:dateUtc="2024-05-17T21:12:00Z">
                  <w:rPr/>
                </w:rPrChange>
              </w:rPr>
              <w:t>PSF+TOF+3D-OSEM</w:t>
            </w:r>
          </w:p>
        </w:tc>
        <w:tc>
          <w:tcPr>
            <w:tcW w:w="1535" w:type="dxa"/>
            <w:vAlign w:val="center"/>
            <w:tcPrChange w:id="2409" w:author="Samane Shahpouri" w:date="2024-05-16T19:29:00Z" w16du:dateUtc="2024-05-16T17:29:00Z">
              <w:tcPr>
                <w:tcW w:w="1535" w:type="dxa"/>
                <w:vAlign w:val="center"/>
              </w:tcPr>
            </w:tcPrChange>
          </w:tcPr>
          <w:p w14:paraId="6941469A" w14:textId="77777777" w:rsidR="006821AE" w:rsidRPr="00E24B0A" w:rsidRDefault="006821AE">
            <w:pPr>
              <w:rPr>
                <w:rFonts w:asciiTheme="majorBidi" w:hAnsiTheme="majorBidi" w:cstheme="majorBidi"/>
                <w:sz w:val="18"/>
                <w:szCs w:val="18"/>
                <w:rPrChange w:id="2410" w:author="Samane Shahpouri" w:date="2024-05-17T23:12:00Z" w16du:dateUtc="2024-05-17T21:12:00Z">
                  <w:rPr/>
                </w:rPrChange>
              </w:rPr>
              <w:pPrChange w:id="2411" w:author="Samane Shahpouri" w:date="2024-05-13T08:52:00Z" w16du:dateUtc="2024-05-13T06:52:00Z">
                <w:pPr>
                  <w:jc w:val="both"/>
                </w:pPr>
              </w:pPrChange>
            </w:pPr>
            <w:r w:rsidRPr="00E24B0A">
              <w:rPr>
                <w:rFonts w:asciiTheme="majorBidi" w:hAnsiTheme="majorBidi" w:cstheme="majorBidi"/>
                <w:sz w:val="18"/>
                <w:szCs w:val="18"/>
                <w:rPrChange w:id="2412" w:author="Samane Shahpouri" w:date="2024-05-17T23:12:00Z" w16du:dateUtc="2024-05-17T21:12:00Z">
                  <w:rPr/>
                </w:rPrChange>
              </w:rPr>
              <w:t>180 × 180</w:t>
            </w:r>
          </w:p>
        </w:tc>
      </w:tr>
      <w:tr w:rsidR="00413889" w:rsidRPr="00E24B0A" w14:paraId="3B669C3F" w14:textId="77777777" w:rsidTr="00413889">
        <w:trPr>
          <w:trHeight w:val="321"/>
          <w:trPrChange w:id="2413" w:author="Samane Shahpouri" w:date="2024-05-16T19:29:00Z" w16du:dateUtc="2024-05-16T17:29:00Z">
            <w:trPr>
              <w:trHeight w:val="321"/>
            </w:trPr>
          </w:trPrChange>
        </w:trPr>
        <w:tc>
          <w:tcPr>
            <w:tcW w:w="1483" w:type="dxa"/>
            <w:vAlign w:val="center"/>
            <w:tcPrChange w:id="2414" w:author="Samane Shahpouri" w:date="2024-05-16T19:29:00Z" w16du:dateUtc="2024-05-16T17:29:00Z">
              <w:tcPr>
                <w:tcW w:w="1483" w:type="dxa"/>
                <w:vAlign w:val="center"/>
              </w:tcPr>
            </w:tcPrChange>
          </w:tcPr>
          <w:p w14:paraId="5C0BF76A" w14:textId="77777777" w:rsidR="006821AE" w:rsidRPr="00E24B0A" w:rsidRDefault="006821AE">
            <w:pPr>
              <w:rPr>
                <w:rFonts w:asciiTheme="majorBidi" w:hAnsiTheme="majorBidi" w:cstheme="majorBidi"/>
                <w:sz w:val="18"/>
                <w:szCs w:val="18"/>
                <w:rPrChange w:id="2415" w:author="Samane Shahpouri" w:date="2024-05-17T23:12:00Z" w16du:dateUtc="2024-05-17T21:12:00Z">
                  <w:rPr/>
                </w:rPrChange>
              </w:rPr>
              <w:pPrChange w:id="2416" w:author="Samane Shahpouri" w:date="2024-05-13T08:52:00Z" w16du:dateUtc="2024-05-13T06:52:00Z">
                <w:pPr>
                  <w:jc w:val="both"/>
                </w:pPr>
              </w:pPrChange>
            </w:pPr>
            <w:r w:rsidRPr="00E24B0A">
              <w:rPr>
                <w:rFonts w:asciiTheme="majorBidi" w:hAnsiTheme="majorBidi" w:cstheme="majorBidi"/>
                <w:sz w:val="18"/>
                <w:szCs w:val="18"/>
                <w:rPrChange w:id="2417" w:author="Samane Shahpouri" w:date="2024-05-17T23:12:00Z" w16du:dateUtc="2024-05-17T21:12:00Z">
                  <w:rPr/>
                </w:rPrChange>
              </w:rPr>
              <w:t>Total</w:t>
            </w:r>
          </w:p>
        </w:tc>
        <w:tc>
          <w:tcPr>
            <w:tcW w:w="486" w:type="dxa"/>
            <w:vAlign w:val="center"/>
            <w:tcPrChange w:id="2418" w:author="Samane Shahpouri" w:date="2024-05-16T19:29:00Z" w16du:dateUtc="2024-05-16T17:29:00Z">
              <w:tcPr>
                <w:tcW w:w="486" w:type="dxa"/>
                <w:vAlign w:val="center"/>
              </w:tcPr>
            </w:tcPrChange>
          </w:tcPr>
          <w:p w14:paraId="521F7BB1" w14:textId="77777777" w:rsidR="006821AE" w:rsidRPr="00E24B0A" w:rsidRDefault="006821AE">
            <w:pPr>
              <w:rPr>
                <w:rFonts w:asciiTheme="majorBidi" w:hAnsiTheme="majorBidi" w:cstheme="majorBidi"/>
                <w:sz w:val="18"/>
                <w:szCs w:val="18"/>
                <w:rPrChange w:id="2419" w:author="Samane Shahpouri" w:date="2024-05-17T23:12:00Z" w16du:dateUtc="2024-05-17T21:12:00Z">
                  <w:rPr/>
                </w:rPrChange>
              </w:rPr>
              <w:pPrChange w:id="2420" w:author="Samane Shahpouri" w:date="2024-05-13T08:52:00Z" w16du:dateUtc="2024-05-13T06:52:00Z">
                <w:pPr>
                  <w:jc w:val="both"/>
                </w:pPr>
              </w:pPrChange>
            </w:pPr>
            <w:r w:rsidRPr="00E24B0A">
              <w:rPr>
                <w:rFonts w:asciiTheme="majorBidi" w:hAnsiTheme="majorBidi" w:cstheme="majorBidi"/>
                <w:sz w:val="18"/>
                <w:szCs w:val="18"/>
                <w:rPrChange w:id="2421" w:author="Samane Shahpouri" w:date="2024-05-17T23:12:00Z" w16du:dateUtc="2024-05-17T21:12:00Z">
                  <w:rPr/>
                </w:rPrChange>
              </w:rPr>
              <w:t>184</w:t>
            </w:r>
          </w:p>
        </w:tc>
        <w:tc>
          <w:tcPr>
            <w:tcW w:w="703" w:type="dxa"/>
            <w:vAlign w:val="center"/>
            <w:tcPrChange w:id="2422" w:author="Samane Shahpouri" w:date="2024-05-16T19:29:00Z" w16du:dateUtc="2024-05-16T17:29:00Z">
              <w:tcPr>
                <w:tcW w:w="703" w:type="dxa"/>
                <w:vAlign w:val="center"/>
              </w:tcPr>
            </w:tcPrChange>
          </w:tcPr>
          <w:p w14:paraId="1CD91B81" w14:textId="77777777" w:rsidR="006821AE" w:rsidRPr="00E24B0A" w:rsidRDefault="006821AE">
            <w:pPr>
              <w:rPr>
                <w:rFonts w:asciiTheme="majorBidi" w:hAnsiTheme="majorBidi" w:cstheme="majorBidi"/>
                <w:sz w:val="18"/>
                <w:szCs w:val="18"/>
                <w:rPrChange w:id="2423" w:author="Samane Shahpouri" w:date="2024-05-17T23:12:00Z" w16du:dateUtc="2024-05-17T21:12:00Z">
                  <w:rPr/>
                </w:rPrChange>
              </w:rPr>
              <w:pPrChange w:id="2424" w:author="Samane Shahpouri" w:date="2024-05-13T08:52:00Z" w16du:dateUtc="2024-05-13T06:52:00Z">
                <w:pPr>
                  <w:jc w:val="both"/>
                </w:pPr>
              </w:pPrChange>
            </w:pPr>
            <w:r w:rsidRPr="00E24B0A">
              <w:rPr>
                <w:rFonts w:asciiTheme="majorBidi" w:hAnsiTheme="majorBidi" w:cstheme="majorBidi"/>
                <w:sz w:val="18"/>
                <w:szCs w:val="18"/>
                <w:rPrChange w:id="2425" w:author="Samane Shahpouri" w:date="2024-05-17T23:12:00Z" w16du:dateUtc="2024-05-17T21:12:00Z">
                  <w:rPr/>
                </w:rPrChange>
              </w:rPr>
              <w:t>131</w:t>
            </w:r>
          </w:p>
        </w:tc>
        <w:tc>
          <w:tcPr>
            <w:tcW w:w="1009" w:type="dxa"/>
            <w:vAlign w:val="center"/>
            <w:tcPrChange w:id="2426" w:author="Samane Shahpouri" w:date="2024-05-16T19:29:00Z" w16du:dateUtc="2024-05-16T17:29:00Z">
              <w:tcPr>
                <w:tcW w:w="1009" w:type="dxa"/>
                <w:vAlign w:val="center"/>
              </w:tcPr>
            </w:tcPrChange>
          </w:tcPr>
          <w:p w14:paraId="5000F469" w14:textId="77777777" w:rsidR="006821AE" w:rsidRPr="00E24B0A" w:rsidRDefault="006821AE">
            <w:pPr>
              <w:rPr>
                <w:rFonts w:asciiTheme="majorBidi" w:hAnsiTheme="majorBidi" w:cstheme="majorBidi"/>
                <w:sz w:val="18"/>
                <w:szCs w:val="18"/>
                <w:rPrChange w:id="2427" w:author="Samane Shahpouri" w:date="2024-05-17T23:12:00Z" w16du:dateUtc="2024-05-17T21:12:00Z">
                  <w:rPr/>
                </w:rPrChange>
              </w:rPr>
              <w:pPrChange w:id="2428" w:author="Samane Shahpouri" w:date="2024-05-13T08:52:00Z" w16du:dateUtc="2024-05-13T06:52:00Z">
                <w:pPr>
                  <w:jc w:val="both"/>
                </w:pPr>
              </w:pPrChange>
            </w:pPr>
            <w:r w:rsidRPr="00E24B0A">
              <w:rPr>
                <w:rFonts w:asciiTheme="majorBidi" w:hAnsiTheme="majorBidi" w:cstheme="majorBidi"/>
                <w:sz w:val="18"/>
                <w:szCs w:val="18"/>
                <w:rPrChange w:id="2429" w:author="Samane Shahpouri" w:date="2024-05-17T23:12:00Z" w16du:dateUtc="2024-05-17T21:12:00Z">
                  <w:rPr/>
                </w:rPrChange>
              </w:rPr>
              <w:t>33</w:t>
            </w:r>
          </w:p>
        </w:tc>
        <w:tc>
          <w:tcPr>
            <w:tcW w:w="567" w:type="dxa"/>
            <w:vAlign w:val="center"/>
            <w:tcPrChange w:id="2430" w:author="Samane Shahpouri" w:date="2024-05-16T19:29:00Z" w16du:dateUtc="2024-05-16T17:29:00Z">
              <w:tcPr>
                <w:tcW w:w="567" w:type="dxa"/>
                <w:vAlign w:val="center"/>
              </w:tcPr>
            </w:tcPrChange>
          </w:tcPr>
          <w:p w14:paraId="4FAD4419" w14:textId="77777777" w:rsidR="006821AE" w:rsidRPr="00E24B0A" w:rsidRDefault="006821AE">
            <w:pPr>
              <w:rPr>
                <w:rFonts w:asciiTheme="majorBidi" w:hAnsiTheme="majorBidi" w:cstheme="majorBidi"/>
                <w:sz w:val="18"/>
                <w:szCs w:val="18"/>
                <w:rPrChange w:id="2431" w:author="Samane Shahpouri" w:date="2024-05-17T23:12:00Z" w16du:dateUtc="2024-05-17T21:12:00Z">
                  <w:rPr/>
                </w:rPrChange>
              </w:rPr>
              <w:pPrChange w:id="2432" w:author="Samane Shahpouri" w:date="2024-05-13T08:52:00Z" w16du:dateUtc="2024-05-13T06:52:00Z">
                <w:pPr>
                  <w:jc w:val="both"/>
                </w:pPr>
              </w:pPrChange>
            </w:pPr>
            <w:r w:rsidRPr="00E24B0A">
              <w:rPr>
                <w:rFonts w:asciiTheme="majorBidi" w:hAnsiTheme="majorBidi" w:cstheme="majorBidi"/>
                <w:sz w:val="18"/>
                <w:szCs w:val="18"/>
                <w:rPrChange w:id="2433" w:author="Samane Shahpouri" w:date="2024-05-17T23:12:00Z" w16du:dateUtc="2024-05-17T21:12:00Z">
                  <w:rPr/>
                </w:rPrChange>
              </w:rPr>
              <w:t>20</w:t>
            </w:r>
          </w:p>
        </w:tc>
        <w:tc>
          <w:tcPr>
            <w:tcW w:w="1843" w:type="dxa"/>
            <w:vAlign w:val="center"/>
            <w:tcPrChange w:id="2434" w:author="Samane Shahpouri" w:date="2024-05-16T19:29:00Z" w16du:dateUtc="2024-05-16T17:29:00Z">
              <w:tcPr>
                <w:tcW w:w="2036" w:type="dxa"/>
                <w:gridSpan w:val="2"/>
                <w:vAlign w:val="center"/>
              </w:tcPr>
            </w:tcPrChange>
          </w:tcPr>
          <w:p w14:paraId="451A58C2" w14:textId="77777777" w:rsidR="006821AE" w:rsidRPr="00E24B0A" w:rsidRDefault="006821AE">
            <w:pPr>
              <w:rPr>
                <w:rFonts w:asciiTheme="majorBidi" w:hAnsiTheme="majorBidi" w:cstheme="majorBidi"/>
                <w:sz w:val="18"/>
                <w:szCs w:val="18"/>
                <w:rPrChange w:id="2435" w:author="Samane Shahpouri" w:date="2024-05-17T23:12:00Z" w16du:dateUtc="2024-05-17T21:12:00Z">
                  <w:rPr/>
                </w:rPrChange>
              </w:rPr>
              <w:pPrChange w:id="2436" w:author="Samane Shahpouri" w:date="2024-05-13T08:52:00Z" w16du:dateUtc="2024-05-13T06:52:00Z">
                <w:pPr>
                  <w:jc w:val="both"/>
                </w:pPr>
              </w:pPrChange>
            </w:pPr>
            <w:r w:rsidRPr="00E24B0A">
              <w:rPr>
                <w:rFonts w:asciiTheme="majorBidi" w:hAnsiTheme="majorBidi" w:cstheme="majorBidi"/>
                <w:sz w:val="18"/>
                <w:szCs w:val="18"/>
                <w:rPrChange w:id="2437" w:author="Samane Shahpouri" w:date="2024-05-17T23:12:00Z" w16du:dateUtc="2024-05-17T21:12:00Z">
                  <w:rPr/>
                </w:rPrChange>
              </w:rPr>
              <w:t>-</w:t>
            </w:r>
          </w:p>
        </w:tc>
        <w:tc>
          <w:tcPr>
            <w:tcW w:w="2009" w:type="dxa"/>
            <w:vAlign w:val="center"/>
            <w:tcPrChange w:id="2438" w:author="Samane Shahpouri" w:date="2024-05-16T19:29:00Z" w16du:dateUtc="2024-05-16T17:29:00Z">
              <w:tcPr>
                <w:tcW w:w="1816" w:type="dxa"/>
                <w:vAlign w:val="center"/>
              </w:tcPr>
            </w:tcPrChange>
          </w:tcPr>
          <w:p w14:paraId="1ECBF6FA" w14:textId="77777777" w:rsidR="006821AE" w:rsidRPr="00E24B0A" w:rsidRDefault="006821AE">
            <w:pPr>
              <w:rPr>
                <w:rFonts w:asciiTheme="majorBidi" w:hAnsiTheme="majorBidi" w:cstheme="majorBidi"/>
                <w:sz w:val="18"/>
                <w:szCs w:val="18"/>
                <w:rPrChange w:id="2439" w:author="Samane Shahpouri" w:date="2024-05-17T23:12:00Z" w16du:dateUtc="2024-05-17T21:12:00Z">
                  <w:rPr/>
                </w:rPrChange>
              </w:rPr>
              <w:pPrChange w:id="2440" w:author="Samane Shahpouri" w:date="2024-05-13T08:52:00Z" w16du:dateUtc="2024-05-13T06:52:00Z">
                <w:pPr>
                  <w:jc w:val="both"/>
                </w:pPr>
              </w:pPrChange>
            </w:pPr>
            <w:r w:rsidRPr="00E24B0A">
              <w:rPr>
                <w:rFonts w:asciiTheme="majorBidi" w:hAnsiTheme="majorBidi" w:cstheme="majorBidi"/>
                <w:sz w:val="18"/>
                <w:szCs w:val="18"/>
                <w:rPrChange w:id="2441" w:author="Samane Shahpouri" w:date="2024-05-17T23:12:00Z" w16du:dateUtc="2024-05-17T21:12:00Z">
                  <w:rPr/>
                </w:rPrChange>
              </w:rPr>
              <w:t>-</w:t>
            </w:r>
          </w:p>
        </w:tc>
        <w:tc>
          <w:tcPr>
            <w:tcW w:w="1535" w:type="dxa"/>
            <w:vAlign w:val="center"/>
            <w:tcPrChange w:id="2442" w:author="Samane Shahpouri" w:date="2024-05-16T19:29:00Z" w16du:dateUtc="2024-05-16T17:29:00Z">
              <w:tcPr>
                <w:tcW w:w="1535" w:type="dxa"/>
                <w:vAlign w:val="center"/>
              </w:tcPr>
            </w:tcPrChange>
          </w:tcPr>
          <w:p w14:paraId="11CE88E6" w14:textId="77777777" w:rsidR="006821AE" w:rsidRPr="00E24B0A" w:rsidRDefault="006821AE">
            <w:pPr>
              <w:rPr>
                <w:rFonts w:asciiTheme="majorBidi" w:hAnsiTheme="majorBidi" w:cstheme="majorBidi"/>
                <w:sz w:val="18"/>
                <w:szCs w:val="18"/>
                <w:rPrChange w:id="2443" w:author="Samane Shahpouri" w:date="2024-05-17T23:12:00Z" w16du:dateUtc="2024-05-17T21:12:00Z">
                  <w:rPr/>
                </w:rPrChange>
              </w:rPr>
              <w:pPrChange w:id="2444" w:author="Samane Shahpouri" w:date="2024-05-13T08:52:00Z" w16du:dateUtc="2024-05-13T06:52:00Z">
                <w:pPr>
                  <w:jc w:val="both"/>
                </w:pPr>
              </w:pPrChange>
            </w:pPr>
            <w:r w:rsidRPr="00E24B0A">
              <w:rPr>
                <w:rFonts w:asciiTheme="majorBidi" w:hAnsiTheme="majorBidi" w:cstheme="majorBidi"/>
                <w:sz w:val="18"/>
                <w:szCs w:val="18"/>
                <w:rPrChange w:id="2445" w:author="Samane Shahpouri" w:date="2024-05-17T23:12:00Z" w16du:dateUtc="2024-05-17T21:12:00Z">
                  <w:rPr/>
                </w:rPrChange>
              </w:rPr>
              <w:t>-</w:t>
            </w:r>
          </w:p>
        </w:tc>
      </w:tr>
      <w:tr w:rsidR="009A5370" w:rsidRPr="00E24B0A" w14:paraId="0AB7C6B6" w14:textId="77777777" w:rsidTr="00257FFA">
        <w:trPr>
          <w:trHeight w:val="321"/>
        </w:trPr>
        <w:tc>
          <w:tcPr>
            <w:tcW w:w="9635" w:type="dxa"/>
            <w:gridSpan w:val="8"/>
          </w:tcPr>
          <w:p w14:paraId="6A84FBAB" w14:textId="3DDB5DBE" w:rsidR="009A5370" w:rsidRPr="00E24B0A" w:rsidRDefault="009A5370">
            <w:pPr>
              <w:rPr>
                <w:rFonts w:asciiTheme="majorBidi" w:hAnsiTheme="majorBidi" w:cstheme="majorBidi"/>
                <w:sz w:val="18"/>
                <w:szCs w:val="18"/>
                <w:rPrChange w:id="2446" w:author="Samane Shahpouri" w:date="2024-05-17T23:12:00Z" w16du:dateUtc="2024-05-17T21:12:00Z">
                  <w:rPr/>
                </w:rPrChange>
              </w:rPr>
              <w:pPrChange w:id="2447" w:author="Samane Shahpouri" w:date="2024-05-13T08:52:00Z" w16du:dateUtc="2024-05-13T06:52:00Z">
                <w:pPr>
                  <w:jc w:val="both"/>
                </w:pPr>
              </w:pPrChange>
            </w:pPr>
            <w:r w:rsidRPr="00E24B0A">
              <w:rPr>
                <w:rFonts w:asciiTheme="majorBidi" w:hAnsiTheme="majorBidi" w:cstheme="majorBidi"/>
                <w:sz w:val="18"/>
                <w:szCs w:val="18"/>
                <w:rPrChange w:id="2448" w:author="Samane Shahpouri" w:date="2024-05-17T23:12:00Z" w16du:dateUtc="2024-05-17T21:12:00Z">
                  <w:rPr/>
                </w:rPrChange>
              </w:rPr>
              <w:t>*</w:t>
            </w:r>
            <w:r w:rsidRPr="00E24B0A">
              <w:rPr>
                <w:rFonts w:asciiTheme="majorBidi" w:eastAsia="Times New Roman" w:hAnsiTheme="majorBidi" w:cstheme="majorBidi"/>
                <w:sz w:val="18"/>
                <w:szCs w:val="18"/>
                <w:rPrChange w:id="2449" w:author="Samane Shahpouri" w:date="2024-05-17T23:12:00Z" w16du:dateUtc="2024-05-17T21:12:00Z">
                  <w:rPr>
                    <w:rFonts w:eastAsia="Times New Roman"/>
                  </w:rPr>
                </w:rPrChange>
              </w:rPr>
              <w:t> </w:t>
            </w:r>
            <w:r w:rsidRPr="00E24B0A">
              <w:rPr>
                <w:rFonts w:asciiTheme="majorBidi" w:hAnsiTheme="majorBidi" w:cstheme="majorBidi"/>
                <w:sz w:val="18"/>
                <w:szCs w:val="18"/>
                <w:rPrChange w:id="2450" w:author="Samane Shahpouri" w:date="2024-05-17T23:12:00Z" w16du:dateUtc="2024-05-17T21:12:00Z">
                  <w:rPr/>
                </w:rPrChange>
              </w:rPr>
              <w:t xml:space="preserve"> Z' representing the number of slices in the axial view, depends on body length, scanner resolution, scan protocol, and patient positioning. So, it is different patiently.</w:t>
            </w:r>
          </w:p>
        </w:tc>
      </w:tr>
    </w:tbl>
    <w:p w14:paraId="33CD7605" w14:textId="77777777" w:rsidR="00013137" w:rsidRPr="00E24B0A" w:rsidRDefault="00013137">
      <w:pPr>
        <w:rPr>
          <w:ins w:id="2451" w:author="Samane Shahpouri" w:date="2024-05-17T06:33:00Z" w16du:dateUtc="2024-05-17T04:33:00Z"/>
          <w:rFonts w:asciiTheme="majorBidi" w:hAnsiTheme="majorBidi"/>
          <w:rPrChange w:id="2452" w:author="Samane Shahpouri" w:date="2024-05-17T23:11:00Z" w16du:dateUtc="2024-05-17T21:11:00Z">
            <w:rPr>
              <w:ins w:id="2453" w:author="Samane Shahpouri" w:date="2024-05-17T06:33:00Z" w16du:dateUtc="2024-05-17T04:33:00Z"/>
            </w:rPr>
          </w:rPrChange>
        </w:rPr>
        <w:pPrChange w:id="2454" w:author="Samane Shahpouri" w:date="2024-05-17T06:34:00Z" w16du:dateUtc="2024-05-17T04:34:00Z">
          <w:pPr>
            <w:pStyle w:val="Heading4"/>
          </w:pPr>
        </w:pPrChange>
      </w:pPr>
    </w:p>
    <w:p w14:paraId="5CA4E3DC" w14:textId="77777777" w:rsidR="002D1AD1" w:rsidRPr="00E24B0A" w:rsidRDefault="002D1AD1">
      <w:pPr>
        <w:rPr>
          <w:rFonts w:asciiTheme="majorBidi" w:hAnsiTheme="majorBidi"/>
          <w:rPrChange w:id="2455" w:author="Samane Shahpouri" w:date="2024-05-17T23:11:00Z" w16du:dateUtc="2024-05-17T21:11:00Z">
            <w:rPr/>
          </w:rPrChange>
        </w:rPr>
        <w:pPrChange w:id="2456" w:author="Samane Shahpouri" w:date="2024-05-17T06:33:00Z" w16du:dateUtc="2024-05-17T04:33:00Z">
          <w:pPr>
            <w:pStyle w:val="Heading4"/>
            <w:jc w:val="both"/>
          </w:pPr>
        </w:pPrChange>
      </w:pPr>
    </w:p>
    <w:p w14:paraId="6FDE18E7" w14:textId="761F9CE1" w:rsidR="006821AE" w:rsidRPr="00E24B0A" w:rsidRDefault="006821AE">
      <w:pPr>
        <w:pStyle w:val="Heading4"/>
        <w:rPr>
          <w:rFonts w:asciiTheme="majorBidi" w:hAnsiTheme="majorBidi"/>
          <w:rPrChange w:id="2457" w:author="Samane Shahpouri" w:date="2024-05-17T23:11:00Z" w16du:dateUtc="2024-05-17T21:11:00Z">
            <w:rPr/>
          </w:rPrChange>
        </w:rPr>
        <w:pPrChange w:id="2458" w:author="Samane Shahpouri" w:date="2024-05-13T08:52:00Z" w16du:dateUtc="2024-05-13T06:52:00Z">
          <w:pPr>
            <w:pStyle w:val="Heading4"/>
            <w:jc w:val="both"/>
          </w:pPr>
        </w:pPrChange>
      </w:pPr>
      <w:r w:rsidRPr="00E24B0A">
        <w:rPr>
          <w:rFonts w:asciiTheme="majorBidi" w:hAnsiTheme="majorBidi"/>
          <w:rPrChange w:id="2459" w:author="Samane Shahpouri" w:date="2024-05-17T23:11:00Z" w16du:dateUtc="2024-05-17T21:11:00Z">
            <w:rPr/>
          </w:rPrChange>
        </w:rPr>
        <w:t>Normalization of PET Imag</w:t>
      </w:r>
      <w:ins w:id="2460" w:author="Samane Shahpouri" w:date="2024-05-17T07:58:00Z" w16du:dateUtc="2024-05-17T05:58:00Z">
        <w:r w:rsidR="0011097D" w:rsidRPr="00E24B0A">
          <w:rPr>
            <w:rFonts w:asciiTheme="majorBidi" w:hAnsiTheme="majorBidi"/>
            <w:rPrChange w:id="2461" w:author="Samane Shahpouri" w:date="2024-05-17T23:11:00Z" w16du:dateUtc="2024-05-17T21:11:00Z">
              <w:rPr/>
            </w:rPrChange>
          </w:rPr>
          <w:t>e</w:t>
        </w:r>
      </w:ins>
      <w:del w:id="2462" w:author="Samane Shahpouri" w:date="2024-05-17T07:58:00Z" w16du:dateUtc="2024-05-17T05:58:00Z">
        <w:r w:rsidRPr="00E24B0A" w:rsidDel="0011097D">
          <w:rPr>
            <w:rFonts w:asciiTheme="majorBidi" w:hAnsiTheme="majorBidi"/>
            <w:rPrChange w:id="2463" w:author="Samane Shahpouri" w:date="2024-05-17T23:11:00Z" w16du:dateUtc="2024-05-17T21:11:00Z">
              <w:rPr/>
            </w:rPrChange>
          </w:rPr>
          <w:delText>ing Data</w:delText>
        </w:r>
      </w:del>
    </w:p>
    <w:p w14:paraId="20066597" w14:textId="048B56D1" w:rsidR="006821AE" w:rsidRPr="00E24B0A" w:rsidRDefault="009A5370">
      <w:pPr>
        <w:rPr>
          <w:ins w:id="2464" w:author="Samane Shahpouri" w:date="2024-05-17T06:33:00Z" w16du:dateUtc="2024-05-17T04:33:00Z"/>
          <w:rFonts w:asciiTheme="majorBidi" w:hAnsiTheme="majorBidi" w:cstheme="majorBidi"/>
          <w:rPrChange w:id="2465" w:author="Samane Shahpouri" w:date="2024-05-17T23:11:00Z" w16du:dateUtc="2024-05-17T21:11:00Z">
            <w:rPr>
              <w:ins w:id="2466" w:author="Samane Shahpouri" w:date="2024-05-17T06:33:00Z" w16du:dateUtc="2024-05-17T04:33:00Z"/>
            </w:rPr>
          </w:rPrChange>
        </w:rPr>
      </w:pPr>
      <w:r w:rsidRPr="00E24B0A">
        <w:rPr>
          <w:rFonts w:asciiTheme="majorBidi" w:hAnsiTheme="majorBidi" w:cstheme="majorBidi"/>
          <w:rPrChange w:id="2467" w:author="Samane Shahpouri" w:date="2024-05-17T23:11:00Z" w16du:dateUtc="2024-05-17T21:11:00Z">
            <w:rPr/>
          </w:rPrChange>
        </w:rPr>
        <w:t xml:space="preserve">In PET imaging, the </w:t>
      </w:r>
      <w:ins w:id="2468" w:author="Samane Shahpouri" w:date="2024-05-16T19:44:00Z" w16du:dateUtc="2024-05-16T17:44:00Z">
        <w:r w:rsidR="00363647" w:rsidRPr="00E24B0A">
          <w:rPr>
            <w:rFonts w:asciiTheme="majorBidi" w:hAnsiTheme="majorBidi" w:cstheme="majorBidi"/>
            <w:rPrChange w:id="2469" w:author="Samane Shahpouri" w:date="2024-05-17T23:11:00Z" w16du:dateUtc="2024-05-17T21:11:00Z">
              <w:rPr/>
            </w:rPrChange>
          </w:rPr>
          <w:t xml:space="preserve">standard uptake </w:t>
        </w:r>
      </w:ins>
      <w:ins w:id="2470" w:author="Samane Shahpouri" w:date="2024-05-16T19:45:00Z" w16du:dateUtc="2024-05-16T17:45:00Z">
        <w:r w:rsidR="00363647" w:rsidRPr="00E24B0A">
          <w:rPr>
            <w:rFonts w:asciiTheme="majorBidi" w:hAnsiTheme="majorBidi" w:cstheme="majorBidi"/>
            <w:rPrChange w:id="2471" w:author="Samane Shahpouri" w:date="2024-05-17T23:11:00Z" w16du:dateUtc="2024-05-17T21:11:00Z">
              <w:rPr/>
            </w:rPrChange>
          </w:rPr>
          <w:t>value (</w:t>
        </w:r>
      </w:ins>
      <w:r w:rsidRPr="00E24B0A">
        <w:rPr>
          <w:rFonts w:asciiTheme="majorBidi" w:hAnsiTheme="majorBidi" w:cstheme="majorBidi"/>
          <w:rPrChange w:id="2472" w:author="Samane Shahpouri" w:date="2024-05-17T23:11:00Z" w16du:dateUtc="2024-05-17T21:11:00Z">
            <w:rPr/>
          </w:rPrChange>
        </w:rPr>
        <w:t>SUV</w:t>
      </w:r>
      <w:ins w:id="2473" w:author="Samane Shahpouri" w:date="2024-05-16T19:45:00Z" w16du:dateUtc="2024-05-16T17:45:00Z">
        <w:r w:rsidR="00363647" w:rsidRPr="00E24B0A">
          <w:rPr>
            <w:rFonts w:asciiTheme="majorBidi" w:hAnsiTheme="majorBidi" w:cstheme="majorBidi"/>
            <w:rPrChange w:id="2474" w:author="Samane Shahpouri" w:date="2024-05-17T23:11:00Z" w16du:dateUtc="2024-05-17T21:11:00Z">
              <w:rPr/>
            </w:rPrChange>
          </w:rPr>
          <w:t>)</w:t>
        </w:r>
      </w:ins>
      <w:r w:rsidRPr="00E24B0A">
        <w:rPr>
          <w:rFonts w:asciiTheme="majorBidi" w:hAnsiTheme="majorBidi" w:cstheme="majorBidi"/>
          <w:rPrChange w:id="2475" w:author="Samane Shahpouri" w:date="2024-05-17T23:11:00Z" w16du:dateUtc="2024-05-17T21:11:00Z">
            <w:rPr/>
          </w:rPrChange>
        </w:rPr>
        <w:t xml:space="preserve"> is </w:t>
      </w:r>
      <w:ins w:id="2476" w:author="Samane Shahpouri" w:date="2024-05-16T19:53:00Z" w16du:dateUtc="2024-05-16T17:53:00Z">
        <w:r w:rsidR="00F12526" w:rsidRPr="00E24B0A">
          <w:rPr>
            <w:rFonts w:asciiTheme="majorBidi" w:hAnsiTheme="majorBidi" w:cstheme="majorBidi"/>
            <w:rPrChange w:id="2477" w:author="Samane Shahpouri" w:date="2024-05-17T23:11:00Z" w16du:dateUtc="2024-05-17T21:11:00Z">
              <w:rPr/>
            </w:rPrChange>
          </w:rPr>
          <w:t xml:space="preserve">an important </w:t>
        </w:r>
      </w:ins>
      <w:del w:id="2478" w:author="Samane Shahpouri" w:date="2024-05-16T19:53:00Z" w16du:dateUtc="2024-05-16T17:53:00Z">
        <w:r w:rsidRPr="00E24B0A" w:rsidDel="00F12526">
          <w:rPr>
            <w:rFonts w:asciiTheme="majorBidi" w:hAnsiTheme="majorBidi" w:cstheme="majorBidi"/>
            <w:rPrChange w:id="2479" w:author="Samane Shahpouri" w:date="2024-05-17T23:11:00Z" w16du:dateUtc="2024-05-17T21:11:00Z">
              <w:rPr/>
            </w:rPrChange>
          </w:rPr>
          <w:delText xml:space="preserve">a crucial quantitative measure that </w:delText>
        </w:r>
      </w:del>
      <w:del w:id="2480" w:author="Isaac Shiri Lord" w:date="2024-05-12T18:38:00Z">
        <w:r w:rsidRPr="00E24B0A" w:rsidDel="00936DED">
          <w:rPr>
            <w:rFonts w:asciiTheme="majorBidi" w:hAnsiTheme="majorBidi" w:cstheme="majorBidi"/>
            <w:rPrChange w:id="2481" w:author="Samane Shahpouri" w:date="2024-05-17T23:11:00Z" w16du:dateUtc="2024-05-17T21:11:00Z">
              <w:rPr/>
            </w:rPrChange>
          </w:rPr>
          <w:delText>normalises</w:delText>
        </w:r>
      </w:del>
      <w:ins w:id="2482" w:author="Samane Shahpouri" w:date="2024-05-16T19:46:00Z" w16du:dateUtc="2024-05-16T17:46:00Z">
        <w:r w:rsidR="00363647" w:rsidRPr="00E24B0A">
          <w:rPr>
            <w:rFonts w:asciiTheme="majorBidi" w:hAnsiTheme="majorBidi" w:cstheme="majorBidi"/>
            <w:rPrChange w:id="2483" w:author="Samane Shahpouri" w:date="2024-05-17T23:11:00Z" w16du:dateUtc="2024-05-17T21:11:00Z">
              <w:rPr/>
            </w:rPrChange>
          </w:rPr>
          <w:t>standardiz</w:t>
        </w:r>
      </w:ins>
      <w:ins w:id="2484" w:author="Samane Shahpouri" w:date="2024-05-16T19:53:00Z" w16du:dateUtc="2024-05-16T17:53:00Z">
        <w:r w:rsidR="00F12526" w:rsidRPr="00E24B0A">
          <w:rPr>
            <w:rFonts w:asciiTheme="majorBidi" w:hAnsiTheme="majorBidi" w:cstheme="majorBidi"/>
            <w:rPrChange w:id="2485" w:author="Samane Shahpouri" w:date="2024-05-17T23:11:00Z" w16du:dateUtc="2024-05-17T21:11:00Z">
              <w:rPr/>
            </w:rPrChange>
          </w:rPr>
          <w:t>ation procedure</w:t>
        </w:r>
      </w:ins>
      <w:ins w:id="2486" w:author="Samane Shahpouri" w:date="2024-05-16T19:54:00Z" w16du:dateUtc="2024-05-16T17:54:00Z">
        <w:r w:rsidR="00F12526" w:rsidRPr="00E24B0A">
          <w:rPr>
            <w:rFonts w:asciiTheme="majorBidi" w:hAnsiTheme="majorBidi" w:cstheme="majorBidi"/>
            <w:rPrChange w:id="2487" w:author="Samane Shahpouri" w:date="2024-05-17T23:11:00Z" w16du:dateUtc="2024-05-17T21:11:00Z">
              <w:rPr/>
            </w:rPrChange>
          </w:rPr>
          <w:t xml:space="preserve"> that allows quantitative measurement. This means</w:t>
        </w:r>
      </w:ins>
      <w:ins w:id="2488" w:author="Isaac Shiri Lord" w:date="2024-05-12T18:38:00Z">
        <w:del w:id="2489" w:author="Samane Shahpouri" w:date="2024-05-16T19:46:00Z" w16du:dateUtc="2024-05-16T17:46:00Z">
          <w:r w:rsidR="00936DED" w:rsidRPr="00E24B0A" w:rsidDel="00363647">
            <w:rPr>
              <w:rFonts w:asciiTheme="majorBidi" w:hAnsiTheme="majorBidi" w:cstheme="majorBidi"/>
              <w:rPrChange w:id="2490" w:author="Samane Shahpouri" w:date="2024-05-17T23:11:00Z" w16du:dateUtc="2024-05-17T21:11:00Z">
                <w:rPr/>
              </w:rPrChange>
            </w:rPr>
            <w:delText>normalizes</w:delText>
          </w:r>
        </w:del>
      </w:ins>
      <w:del w:id="2491" w:author="Samane Shahpouri" w:date="2024-05-16T19:46:00Z" w16du:dateUtc="2024-05-16T17:46:00Z">
        <w:r w:rsidRPr="00E24B0A" w:rsidDel="00363647">
          <w:rPr>
            <w:rFonts w:asciiTheme="majorBidi" w:hAnsiTheme="majorBidi" w:cstheme="majorBidi"/>
            <w:rPrChange w:id="2492" w:author="Samane Shahpouri" w:date="2024-05-17T23:11:00Z" w16du:dateUtc="2024-05-17T21:11:00Z">
              <w:rPr/>
            </w:rPrChange>
          </w:rPr>
          <w:delText xml:space="preserve"> </w:delText>
        </w:r>
      </w:del>
      <w:del w:id="2493" w:author="Samane Shahpouri" w:date="2024-05-16T19:54:00Z" w16du:dateUtc="2024-05-16T17:54:00Z">
        <w:r w:rsidRPr="00E24B0A" w:rsidDel="00F12526">
          <w:rPr>
            <w:rFonts w:asciiTheme="majorBidi" w:hAnsiTheme="majorBidi" w:cstheme="majorBidi"/>
            <w:rPrChange w:id="2494" w:author="Samane Shahpouri" w:date="2024-05-17T23:11:00Z" w16du:dateUtc="2024-05-17T21:11:00Z">
              <w:rPr/>
            </w:rPrChange>
          </w:rPr>
          <w:delText>the</w:delText>
        </w:r>
      </w:del>
      <w:r w:rsidRPr="00E24B0A">
        <w:rPr>
          <w:rFonts w:asciiTheme="majorBidi" w:hAnsiTheme="majorBidi" w:cstheme="majorBidi"/>
          <w:rPrChange w:id="2495" w:author="Samane Shahpouri" w:date="2024-05-17T23:11:00Z" w16du:dateUtc="2024-05-17T21:11:00Z">
            <w:rPr/>
          </w:rPrChange>
        </w:rPr>
        <w:t xml:space="preserve"> detected radiotracer concentration </w:t>
      </w:r>
      <w:ins w:id="2496" w:author="Samane Shahpouri" w:date="2024-05-16T19:55:00Z" w16du:dateUtc="2024-05-16T17:55:00Z">
        <w:r w:rsidR="00F12526" w:rsidRPr="00E24B0A">
          <w:rPr>
            <w:rFonts w:asciiTheme="majorBidi" w:hAnsiTheme="majorBidi" w:cstheme="majorBidi"/>
            <w:rPrChange w:id="2497" w:author="Samane Shahpouri" w:date="2024-05-17T23:11:00Z" w16du:dateUtc="2024-05-17T21:11:00Z">
              <w:rPr/>
            </w:rPrChange>
          </w:rPr>
          <w:t>reflect</w:t>
        </w:r>
      </w:ins>
      <w:ins w:id="2498" w:author="Samane Shahpouri" w:date="2024-05-16T19:56:00Z" w16du:dateUtc="2024-05-16T17:56:00Z">
        <w:r w:rsidR="00F12526" w:rsidRPr="00E24B0A">
          <w:rPr>
            <w:rFonts w:asciiTheme="majorBidi" w:hAnsiTheme="majorBidi" w:cstheme="majorBidi"/>
            <w:rPrChange w:id="2499" w:author="Samane Shahpouri" w:date="2024-05-17T23:11:00Z" w16du:dateUtc="2024-05-17T21:11:00Z">
              <w:rPr/>
            </w:rPrChange>
          </w:rPr>
          <w:t>s metabolism of patient body</w:t>
        </w:r>
      </w:ins>
      <w:del w:id="2500" w:author="Samane Shahpouri" w:date="2024-05-16T19:56:00Z" w16du:dateUtc="2024-05-16T17:56:00Z">
        <w:r w:rsidRPr="00E24B0A" w:rsidDel="00F12526">
          <w:rPr>
            <w:rFonts w:asciiTheme="majorBidi" w:hAnsiTheme="majorBidi" w:cstheme="majorBidi"/>
            <w:rPrChange w:id="2501" w:author="Samane Shahpouri" w:date="2024-05-17T23:11:00Z" w16du:dateUtc="2024-05-17T21:11:00Z">
              <w:rPr/>
            </w:rPrChange>
          </w:rPr>
          <w:delText>in a way that allows comparison between patients and scans</w:delText>
        </w:r>
      </w:del>
      <w:r w:rsidRPr="00E24B0A">
        <w:rPr>
          <w:rFonts w:asciiTheme="majorBidi" w:hAnsiTheme="majorBidi" w:cstheme="majorBidi"/>
          <w:rPrChange w:id="2502" w:author="Samane Shahpouri" w:date="2024-05-17T23:11:00Z" w16du:dateUtc="2024-05-17T21:11:00Z">
            <w:rPr/>
          </w:rPrChange>
        </w:rPr>
        <w:t xml:space="preserve">. It corrects </w:t>
      </w:r>
      <w:del w:id="2503" w:author="Samane Shahpouri" w:date="2024-05-16T19:56:00Z" w16du:dateUtc="2024-05-16T17:56:00Z">
        <w:r w:rsidRPr="00E24B0A" w:rsidDel="00F12526">
          <w:rPr>
            <w:rFonts w:asciiTheme="majorBidi" w:hAnsiTheme="majorBidi" w:cstheme="majorBidi"/>
            <w:rPrChange w:id="2504" w:author="Samane Shahpouri" w:date="2024-05-17T23:11:00Z" w16du:dateUtc="2024-05-17T21:11:00Z">
              <w:rPr/>
            </w:rPrChange>
          </w:rPr>
          <w:delText xml:space="preserve">for </w:delText>
        </w:r>
      </w:del>
      <w:ins w:id="2505" w:author="Samane Shahpouri" w:date="2024-05-16T19:56:00Z" w16du:dateUtc="2024-05-16T17:56:00Z">
        <w:r w:rsidR="00F12526" w:rsidRPr="00E24B0A">
          <w:rPr>
            <w:rFonts w:asciiTheme="majorBidi" w:hAnsiTheme="majorBidi" w:cstheme="majorBidi"/>
            <w:rPrChange w:id="2506" w:author="Samane Shahpouri" w:date="2024-05-17T23:11:00Z" w16du:dateUtc="2024-05-17T21:11:00Z">
              <w:rPr/>
            </w:rPrChange>
          </w:rPr>
          <w:t xml:space="preserve">based on </w:t>
        </w:r>
      </w:ins>
      <w:r w:rsidRPr="00E24B0A">
        <w:rPr>
          <w:rFonts w:asciiTheme="majorBidi" w:hAnsiTheme="majorBidi" w:cstheme="majorBidi"/>
          <w:rPrChange w:id="2507" w:author="Samane Shahpouri" w:date="2024-05-17T23:11:00Z" w16du:dateUtc="2024-05-17T21:11:00Z">
            <w:rPr/>
          </w:rPrChange>
        </w:rPr>
        <w:t xml:space="preserve">the </w:t>
      </w:r>
      <w:ins w:id="2508" w:author="Samane Shahpouri" w:date="2024-05-16T19:56:00Z" w16du:dateUtc="2024-05-16T17:56:00Z">
        <w:r w:rsidR="00F12526" w:rsidRPr="00E24B0A">
          <w:rPr>
            <w:rFonts w:asciiTheme="majorBidi" w:hAnsiTheme="majorBidi" w:cstheme="majorBidi"/>
            <w:rPrChange w:id="2509" w:author="Samane Shahpouri" w:date="2024-05-17T23:11:00Z" w16du:dateUtc="2024-05-17T21:11:00Z">
              <w:rPr/>
            </w:rPrChange>
          </w:rPr>
          <w:t>radiotra</w:t>
        </w:r>
      </w:ins>
      <w:ins w:id="2510" w:author="Samane Shahpouri" w:date="2024-05-16T19:57:00Z" w16du:dateUtc="2024-05-16T17:57:00Z">
        <w:r w:rsidR="00F12526" w:rsidRPr="00E24B0A">
          <w:rPr>
            <w:rFonts w:asciiTheme="majorBidi" w:hAnsiTheme="majorBidi" w:cstheme="majorBidi"/>
            <w:rPrChange w:id="2511" w:author="Samane Shahpouri" w:date="2024-05-17T23:11:00Z" w16du:dateUtc="2024-05-17T21:11:00Z">
              <w:rPr/>
            </w:rPrChange>
          </w:rPr>
          <w:t xml:space="preserve">cer </w:t>
        </w:r>
      </w:ins>
      <w:r w:rsidRPr="00E24B0A">
        <w:rPr>
          <w:rFonts w:asciiTheme="majorBidi" w:hAnsiTheme="majorBidi" w:cstheme="majorBidi"/>
          <w:rPrChange w:id="2512" w:author="Samane Shahpouri" w:date="2024-05-17T23:11:00Z" w16du:dateUtc="2024-05-17T21:11:00Z">
            <w:rPr/>
          </w:rPrChange>
        </w:rPr>
        <w:t xml:space="preserve">injected dose </w:t>
      </w:r>
      <w:del w:id="2513" w:author="Samane Shahpouri" w:date="2024-05-16T19:57:00Z" w16du:dateUtc="2024-05-16T17:57:00Z">
        <w:r w:rsidRPr="00E24B0A" w:rsidDel="00F12526">
          <w:rPr>
            <w:rFonts w:asciiTheme="majorBidi" w:hAnsiTheme="majorBidi" w:cstheme="majorBidi"/>
            <w:rPrChange w:id="2514" w:author="Samane Shahpouri" w:date="2024-05-17T23:11:00Z" w16du:dateUtc="2024-05-17T21:11:00Z">
              <w:rPr/>
            </w:rPrChange>
          </w:rPr>
          <w:delText xml:space="preserve">of the radiotracer </w:delText>
        </w:r>
      </w:del>
      <w:r w:rsidRPr="00E24B0A">
        <w:rPr>
          <w:rFonts w:asciiTheme="majorBidi" w:hAnsiTheme="majorBidi" w:cstheme="majorBidi"/>
          <w:rPrChange w:id="2515" w:author="Samane Shahpouri" w:date="2024-05-17T23:11:00Z" w16du:dateUtc="2024-05-17T21:11:00Z">
            <w:rPr/>
          </w:rPrChange>
        </w:rPr>
        <w:t xml:space="preserve">and the patient's body weight. This conversion is essential as it factors in variations due to patient size and the amount of radiotracer administered. The SUV is typically calculated using the </w:t>
      </w:r>
      <w:del w:id="2516" w:author="Samane Shahpouri" w:date="2024-05-17T06:44:00Z" w16du:dateUtc="2024-05-17T04:44:00Z">
        <w:r w:rsidRPr="00E24B0A" w:rsidDel="007E13A5">
          <w:rPr>
            <w:rFonts w:asciiTheme="majorBidi" w:hAnsiTheme="majorBidi" w:cstheme="majorBidi"/>
            <w:rPrChange w:id="2517" w:author="Samane Shahpouri" w:date="2024-05-17T23:11:00Z" w16du:dateUtc="2024-05-17T21:11:00Z">
              <w:rPr/>
            </w:rPrChange>
          </w:rPr>
          <w:delText>formula</w:delText>
        </w:r>
      </w:del>
      <w:ins w:id="2518" w:author="Samane Shahpouri" w:date="2024-05-17T06:44:00Z" w16du:dateUtc="2024-05-17T04:44:00Z">
        <w:r w:rsidR="007E13A5" w:rsidRPr="00E24B0A">
          <w:rPr>
            <w:rFonts w:asciiTheme="majorBidi" w:hAnsiTheme="majorBidi" w:cstheme="majorBidi"/>
            <w:rPrChange w:id="2519" w:author="Samane Shahpouri" w:date="2024-05-17T23:11:00Z" w16du:dateUtc="2024-05-17T21:11:00Z">
              <w:rPr/>
            </w:rPrChange>
          </w:rPr>
          <w:t>Equation 1</w:t>
        </w:r>
      </w:ins>
      <w:r w:rsidRPr="00E24B0A">
        <w:rPr>
          <w:rFonts w:asciiTheme="majorBidi" w:hAnsiTheme="majorBidi" w:cstheme="majorBidi"/>
          <w:rPrChange w:id="2520" w:author="Samane Shahpouri" w:date="2024-05-17T23:11:00Z" w16du:dateUtc="2024-05-17T21:11:00Z">
            <w:rPr/>
          </w:rPrChange>
        </w:rPr>
        <w:t>:</w:t>
      </w:r>
    </w:p>
    <w:p w14:paraId="17A031FC" w14:textId="77777777" w:rsidR="002D1AD1" w:rsidRPr="00E24B0A" w:rsidRDefault="002D1AD1">
      <w:pPr>
        <w:rPr>
          <w:ins w:id="2521" w:author="Samane Shahpouri" w:date="2024-05-17T06:33:00Z" w16du:dateUtc="2024-05-17T04:33:00Z"/>
          <w:rFonts w:asciiTheme="majorBidi" w:hAnsiTheme="majorBidi" w:cstheme="majorBidi"/>
          <w:rPrChange w:id="2522" w:author="Samane Shahpouri" w:date="2024-05-17T23:11:00Z" w16du:dateUtc="2024-05-17T21:11:00Z">
            <w:rPr>
              <w:ins w:id="2523" w:author="Samane Shahpouri" w:date="2024-05-17T06:33:00Z" w16du:dateUtc="2024-05-17T04:33:00Z"/>
            </w:rPr>
          </w:rPrChange>
        </w:rPr>
      </w:pPr>
    </w:p>
    <w:p w14:paraId="19C4A5E1" w14:textId="77777777" w:rsidR="002D1AD1" w:rsidRPr="00E24B0A" w:rsidRDefault="002D1AD1">
      <w:pPr>
        <w:rPr>
          <w:rFonts w:asciiTheme="majorBidi" w:hAnsiTheme="majorBidi" w:cstheme="majorBidi"/>
          <w:rPrChange w:id="2524" w:author="Samane Shahpouri" w:date="2024-05-17T23:11:00Z" w16du:dateUtc="2024-05-17T21:11:00Z">
            <w:rPr/>
          </w:rPrChange>
        </w:rPr>
        <w:pPrChange w:id="2525" w:author="Samane Shahpouri" w:date="2024-05-13T08:52:00Z" w16du:dateUtc="2024-05-13T06:52:00Z">
          <w:pPr>
            <w:keepNext/>
            <w:jc w:val="both"/>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E24B0A" w14:paraId="0E0A2140" w14:textId="77777777" w:rsidTr="00257FFA">
        <w:tc>
          <w:tcPr>
            <w:tcW w:w="6912" w:type="dxa"/>
          </w:tcPr>
          <w:p w14:paraId="30741E0F" w14:textId="77777777" w:rsidR="006821AE" w:rsidRPr="00E24B0A" w:rsidRDefault="006821AE">
            <w:pPr>
              <w:rPr>
                <w:rFonts w:asciiTheme="majorBidi" w:hAnsiTheme="majorBidi" w:cstheme="majorBidi"/>
                <w:color w:val="0D0D0D"/>
                <w:rPrChange w:id="2526" w:author="Samane Shahpouri" w:date="2024-05-17T23:11:00Z" w16du:dateUtc="2024-05-17T21:11:00Z">
                  <w:rPr>
                    <w:color w:val="0D0D0D"/>
                  </w:rPr>
                </w:rPrChange>
              </w:rPr>
              <w:pPrChange w:id="2527" w:author="Samane Shahpouri" w:date="2024-05-13T08:52:00Z" w16du:dateUtc="2024-05-13T06:52:00Z">
                <w:pPr>
                  <w:jc w:val="both"/>
                </w:pPr>
              </w:pPrChange>
            </w:pPr>
            <m:oMathPara>
              <m:oMath>
                <m:r>
                  <m:rPr>
                    <m:sty m:val="p"/>
                  </m:rPr>
                  <w:rPr>
                    <w:rFonts w:ascii="Cambria Math" w:hAnsi="Cambria Math" w:cstheme="majorBidi"/>
                    <w:rPrChange w:id="2528" w:author="Samane Shahpouri" w:date="2024-05-17T23:11:00Z" w16du:dateUtc="2024-05-17T21:11:00Z">
                      <w:rPr>
                        <w:rFonts w:ascii="Cambria Math" w:hAnsi="Cambria Math"/>
                      </w:rPr>
                    </w:rPrChange>
                  </w:rPr>
                  <w:lastRenderedPageBreak/>
                  <m:t xml:space="preserve">SUV= </m:t>
                </m:r>
                <m:f>
                  <m:fPr>
                    <m:ctrlPr>
                      <w:rPr>
                        <w:rFonts w:ascii="Cambria Math" w:eastAsiaTheme="minorHAnsi" w:hAnsi="Cambria Math" w:cstheme="majorBidi"/>
                      </w:rPr>
                    </m:ctrlPr>
                  </m:fPr>
                  <m:num>
                    <m:sSub>
                      <m:sSubPr>
                        <m:ctrlPr>
                          <w:rPr>
                            <w:rFonts w:ascii="Cambria Math" w:eastAsiaTheme="minorHAnsi" w:hAnsi="Cambria Math" w:cstheme="majorBidi"/>
                          </w:rPr>
                        </m:ctrlPr>
                      </m:sSubPr>
                      <m:e>
                        <m:r>
                          <m:rPr>
                            <m:sty m:val="p"/>
                          </m:rPr>
                          <w:rPr>
                            <w:rFonts w:ascii="Cambria Math" w:hAnsi="Cambria Math" w:cstheme="majorBidi"/>
                            <w:rPrChange w:id="2529" w:author="Samane Shahpouri" w:date="2024-05-17T23:11:00Z" w16du:dateUtc="2024-05-17T21:11:00Z">
                              <w:rPr>
                                <w:rFonts w:ascii="Cambria Math" w:hAnsi="Cambria Math"/>
                              </w:rPr>
                            </w:rPrChange>
                          </w:rPr>
                          <m:t>Voxel Activity Concentration</m:t>
                        </m:r>
                      </m:e>
                      <m:sub>
                        <m:r>
                          <m:rPr>
                            <m:sty m:val="p"/>
                          </m:rPr>
                          <w:rPr>
                            <w:rFonts w:ascii="Cambria Math" w:hAnsi="Cambria Math" w:cstheme="majorBidi"/>
                            <w:rPrChange w:id="2530" w:author="Samane Shahpouri" w:date="2024-05-17T23:11:00Z" w16du:dateUtc="2024-05-17T21:11:00Z">
                              <w:rPr>
                                <w:rFonts w:ascii="Cambria Math" w:hAnsi="Cambria Math"/>
                              </w:rPr>
                            </w:rPrChange>
                          </w:rPr>
                          <m:t>(Bq/ml)</m:t>
                        </m:r>
                      </m:sub>
                    </m:sSub>
                  </m:num>
                  <m:den>
                    <m:f>
                      <m:fPr>
                        <m:type m:val="skw"/>
                        <m:ctrlPr>
                          <w:rPr>
                            <w:rFonts w:ascii="Cambria Math" w:eastAsiaTheme="minorHAnsi" w:hAnsi="Cambria Math" w:cstheme="majorBidi"/>
                          </w:rPr>
                        </m:ctrlPr>
                      </m:fPr>
                      <m:num>
                        <m:sSub>
                          <m:sSubPr>
                            <m:ctrlPr>
                              <w:rPr>
                                <w:rFonts w:ascii="Cambria Math" w:eastAsiaTheme="minorHAnsi" w:hAnsi="Cambria Math" w:cstheme="majorBidi"/>
                              </w:rPr>
                            </m:ctrlPr>
                          </m:sSubPr>
                          <m:e>
                            <m:r>
                              <m:rPr>
                                <m:sty m:val="p"/>
                              </m:rPr>
                              <w:rPr>
                                <w:rFonts w:ascii="Cambria Math" w:hAnsi="Cambria Math" w:cstheme="majorBidi"/>
                                <w:rPrChange w:id="2531" w:author="Samane Shahpouri" w:date="2024-05-17T23:11:00Z" w16du:dateUtc="2024-05-17T21:11:00Z">
                                  <w:rPr>
                                    <w:rFonts w:ascii="Cambria Math" w:hAnsi="Cambria Math"/>
                                  </w:rPr>
                                </w:rPrChange>
                              </w:rPr>
                              <m:t>Injected Dose</m:t>
                            </m:r>
                          </m:e>
                          <m:sub>
                            <m:r>
                              <m:rPr>
                                <m:sty m:val="p"/>
                              </m:rPr>
                              <w:rPr>
                                <w:rFonts w:ascii="Cambria Math" w:hAnsi="Cambria Math" w:cstheme="majorBidi"/>
                                <w:rPrChange w:id="2532" w:author="Samane Shahpouri" w:date="2024-05-17T23:11:00Z" w16du:dateUtc="2024-05-17T21:11:00Z">
                                  <w:rPr>
                                    <w:rFonts w:ascii="Cambria Math" w:hAnsi="Cambria Math"/>
                                  </w:rPr>
                                </w:rPrChange>
                              </w:rPr>
                              <m:t>(Bq)</m:t>
                            </m:r>
                          </m:sub>
                        </m:sSub>
                      </m:num>
                      <m:den>
                        <m:sSub>
                          <m:sSubPr>
                            <m:ctrlPr>
                              <w:rPr>
                                <w:rFonts w:ascii="Cambria Math" w:eastAsiaTheme="minorHAnsi" w:hAnsi="Cambria Math" w:cstheme="majorBidi"/>
                              </w:rPr>
                            </m:ctrlPr>
                          </m:sSubPr>
                          <m:e>
                            <m:r>
                              <m:rPr>
                                <m:sty m:val="p"/>
                              </m:rPr>
                              <w:rPr>
                                <w:rFonts w:ascii="Cambria Math" w:hAnsi="Cambria Math" w:cstheme="majorBidi"/>
                                <w:rPrChange w:id="2533" w:author="Samane Shahpouri" w:date="2024-05-17T23:11:00Z" w16du:dateUtc="2024-05-17T21:11:00Z">
                                  <w:rPr>
                                    <w:rFonts w:ascii="Cambria Math" w:hAnsi="Cambria Math"/>
                                  </w:rPr>
                                </w:rPrChange>
                              </w:rPr>
                              <m:t>Body Weight</m:t>
                            </m:r>
                          </m:e>
                          <m:sub>
                            <m:r>
                              <m:rPr>
                                <m:sty m:val="p"/>
                              </m:rPr>
                              <w:rPr>
                                <w:rFonts w:ascii="Cambria Math" w:hAnsi="Cambria Math" w:cstheme="majorBidi"/>
                                <w:rPrChange w:id="2534" w:author="Samane Shahpouri" w:date="2024-05-17T23:11:00Z" w16du:dateUtc="2024-05-17T21:11:00Z">
                                  <w:rPr>
                                    <w:rFonts w:ascii="Cambria Math" w:hAnsi="Cambria Math"/>
                                  </w:rPr>
                                </w:rPrChange>
                              </w:rPr>
                              <m:t>(kg)</m:t>
                            </m:r>
                          </m:sub>
                        </m:sSub>
                      </m:den>
                    </m:f>
                  </m:den>
                </m:f>
              </m:oMath>
            </m:oMathPara>
          </w:p>
        </w:tc>
        <w:tc>
          <w:tcPr>
            <w:tcW w:w="2664" w:type="dxa"/>
          </w:tcPr>
          <w:p w14:paraId="71B1F4DF" w14:textId="0D99C14D" w:rsidR="006821AE" w:rsidRPr="00507D2D" w:rsidRDefault="006821AE" w:rsidP="0056359D">
            <w:pPr>
              <w:pStyle w:val="Caption"/>
              <w:rPr>
                <w:color w:val="0D0D0D"/>
              </w:rPr>
            </w:pPr>
            <w:r w:rsidRPr="00507D2D">
              <w:t xml:space="preserve">( </w:t>
            </w:r>
            <w:r w:rsidRPr="00507D2D">
              <w:fldChar w:fldCharType="begin"/>
            </w:r>
            <w:r w:rsidRPr="00507D2D">
              <w:instrText xml:space="preserve"> SEQ ( \* ARABIC </w:instrText>
            </w:r>
            <w:r w:rsidRPr="00507D2D">
              <w:fldChar w:fldCharType="separate"/>
            </w:r>
            <w:r w:rsidR="00230BE0">
              <w:rPr>
                <w:noProof/>
              </w:rPr>
              <w:t>1</w:t>
            </w:r>
            <w:r w:rsidRPr="00507D2D">
              <w:fldChar w:fldCharType="end"/>
            </w:r>
            <w:r w:rsidRPr="00507D2D">
              <w:t>)</w:t>
            </w:r>
          </w:p>
          <w:p w14:paraId="530BFD88" w14:textId="77777777" w:rsidR="006821AE" w:rsidRPr="00507D2D" w:rsidRDefault="006821AE">
            <w:pPr>
              <w:pStyle w:val="Caption"/>
              <w:pPrChange w:id="2535" w:author="Samane Shahpouri" w:date="2024-05-17T23:13:00Z" w16du:dateUtc="2024-05-17T21:13:00Z">
                <w:pPr>
                  <w:pStyle w:val="Caption"/>
                  <w:keepNext/>
                  <w:jc w:val="both"/>
                </w:pPr>
              </w:pPrChange>
            </w:pPr>
          </w:p>
        </w:tc>
      </w:tr>
    </w:tbl>
    <w:p w14:paraId="7CF465B1" w14:textId="77777777" w:rsidR="002D1AD1" w:rsidRPr="00E24B0A" w:rsidRDefault="002D1AD1">
      <w:pPr>
        <w:rPr>
          <w:ins w:id="2536" w:author="Samane Shahpouri" w:date="2024-05-17T06:33:00Z" w16du:dateUtc="2024-05-17T04:33:00Z"/>
          <w:rFonts w:asciiTheme="majorBidi" w:hAnsiTheme="majorBidi" w:cstheme="majorBidi"/>
          <w:rPrChange w:id="2537" w:author="Samane Shahpouri" w:date="2024-05-17T23:11:00Z" w16du:dateUtc="2024-05-17T21:11:00Z">
            <w:rPr>
              <w:ins w:id="2538" w:author="Samane Shahpouri" w:date="2024-05-17T06:33:00Z" w16du:dateUtc="2024-05-17T04:33:00Z"/>
            </w:rPr>
          </w:rPrChange>
        </w:rPr>
      </w:pPr>
    </w:p>
    <w:p w14:paraId="43F6706A" w14:textId="1ADBCA81" w:rsidR="009A5370" w:rsidRPr="00E24B0A" w:rsidRDefault="009A5370">
      <w:pPr>
        <w:rPr>
          <w:rFonts w:asciiTheme="majorBidi" w:hAnsiTheme="majorBidi" w:cstheme="majorBidi"/>
          <w:rPrChange w:id="2539" w:author="Samane Shahpouri" w:date="2024-05-17T23:11:00Z" w16du:dateUtc="2024-05-17T21:11:00Z">
            <w:rPr/>
          </w:rPrChange>
        </w:rPr>
        <w:pPrChange w:id="2540" w:author="Samane Shahpouri" w:date="2024-05-13T08:52:00Z" w16du:dateUtc="2024-05-13T06:52:00Z">
          <w:pPr>
            <w:spacing w:after="0" w:line="276" w:lineRule="auto"/>
            <w:jc w:val="both"/>
          </w:pPr>
        </w:pPrChange>
      </w:pPr>
      <w:r w:rsidRPr="00E24B0A">
        <w:rPr>
          <w:rFonts w:asciiTheme="majorBidi" w:hAnsiTheme="majorBidi" w:cstheme="majorBidi"/>
          <w:rPrChange w:id="2541" w:author="Samane Shahpouri" w:date="2024-05-17T23:11:00Z" w16du:dateUtc="2024-05-17T21:11:00Z">
            <w:rPr/>
          </w:rPrChange>
        </w:rPr>
        <w:t xml:space="preserve">To turn the voxel values into SUV metrics, this conversion was done the same way on </w:t>
      </w:r>
      <w:r w:rsidR="00E165D0" w:rsidRPr="00E24B0A">
        <w:rPr>
          <w:rFonts w:asciiTheme="majorBidi" w:hAnsiTheme="majorBidi" w:cstheme="majorBidi"/>
          <w:rPrChange w:id="2542" w:author="Samane Shahpouri" w:date="2024-05-17T23:11:00Z" w16du:dateUtc="2024-05-17T21:11:00Z">
            <w:rPr/>
          </w:rPrChange>
        </w:rPr>
        <w:t>all</w:t>
      </w:r>
      <w:r w:rsidRPr="00E24B0A">
        <w:rPr>
          <w:rFonts w:asciiTheme="majorBidi" w:hAnsiTheme="majorBidi" w:cstheme="majorBidi"/>
          <w:rPrChange w:id="2543" w:author="Samane Shahpouri" w:date="2024-05-17T23:11:00Z" w16du:dateUtc="2024-05-17T21:11:00Z">
            <w:rPr/>
          </w:rPrChange>
        </w:rPr>
        <w:t xml:space="preserve"> MAC and NAC images.  </w:t>
      </w:r>
    </w:p>
    <w:p w14:paraId="15F3C042" w14:textId="2D643A75" w:rsidR="009A5370" w:rsidRPr="00E24B0A" w:rsidDel="006D4D03" w:rsidRDefault="009A5370">
      <w:pPr>
        <w:rPr>
          <w:del w:id="2544" w:author="Samane Shahpouri" w:date="2024-05-17T06:22:00Z" w16du:dateUtc="2024-05-17T04:22:00Z"/>
          <w:rFonts w:asciiTheme="majorBidi" w:hAnsiTheme="majorBidi" w:cstheme="majorBidi"/>
          <w:rPrChange w:id="2545" w:author="Samane Shahpouri" w:date="2024-05-17T23:11:00Z" w16du:dateUtc="2024-05-17T21:11:00Z">
            <w:rPr>
              <w:del w:id="2546" w:author="Samane Shahpouri" w:date="2024-05-17T06:22:00Z" w16du:dateUtc="2024-05-17T04:22:00Z"/>
            </w:rPr>
          </w:rPrChange>
        </w:rPr>
        <w:pPrChange w:id="2547" w:author="Samane Shahpouri" w:date="2024-05-13T08:52:00Z" w16du:dateUtc="2024-05-13T06:52:00Z">
          <w:pPr>
            <w:spacing w:after="0" w:line="276" w:lineRule="auto"/>
            <w:jc w:val="both"/>
          </w:pPr>
        </w:pPrChange>
      </w:pPr>
      <w:r w:rsidRPr="00E24B0A">
        <w:rPr>
          <w:rFonts w:asciiTheme="majorBidi" w:hAnsiTheme="majorBidi" w:cstheme="majorBidi"/>
          <w:rPrChange w:id="2548" w:author="Samane Shahpouri" w:date="2024-05-17T23:11:00Z" w16du:dateUtc="2024-05-17T21:11:00Z">
            <w:rPr/>
          </w:rPrChange>
        </w:rPr>
        <w:t xml:space="preserve">To </w:t>
      </w:r>
      <w:del w:id="2549" w:author="Samane Shahpouri" w:date="2024-05-17T06:20:00Z" w16du:dateUtc="2024-05-17T04:20:00Z">
        <w:r w:rsidRPr="00E24B0A" w:rsidDel="006D4D03">
          <w:rPr>
            <w:rFonts w:asciiTheme="majorBidi" w:hAnsiTheme="majorBidi" w:cstheme="majorBidi"/>
            <w:rPrChange w:id="2550" w:author="Samane Shahpouri" w:date="2024-05-17T23:11:00Z" w16du:dateUtc="2024-05-17T21:11:00Z">
              <w:rPr/>
            </w:rPrChange>
          </w:rPr>
          <w:delText>achieve uniformity</w:delText>
        </w:r>
      </w:del>
      <w:ins w:id="2551" w:author="Samane Shahpouri" w:date="2024-05-17T06:20:00Z" w16du:dateUtc="2024-05-17T04:20:00Z">
        <w:r w:rsidR="006D4D03" w:rsidRPr="00E24B0A">
          <w:rPr>
            <w:rFonts w:asciiTheme="majorBidi" w:hAnsiTheme="majorBidi" w:cstheme="majorBidi"/>
            <w:rPrChange w:id="2552" w:author="Samane Shahpouri" w:date="2024-05-17T23:11:00Z" w16du:dateUtc="2024-05-17T21:11:00Z">
              <w:rPr/>
            </w:rPrChange>
          </w:rPr>
          <w:t>preserve quantitative values</w:t>
        </w:r>
      </w:ins>
      <w:r w:rsidRPr="00E24B0A">
        <w:rPr>
          <w:rFonts w:asciiTheme="majorBidi" w:hAnsiTheme="majorBidi" w:cstheme="majorBidi"/>
          <w:rPrChange w:id="2553" w:author="Samane Shahpouri" w:date="2024-05-17T23:11:00Z" w16du:dateUtc="2024-05-17T21:11:00Z">
            <w:rPr/>
          </w:rPrChange>
        </w:rPr>
        <w:t xml:space="preserve"> across all images</w:t>
      </w:r>
      <w:ins w:id="2554" w:author="Samane Shahpouri" w:date="2024-05-17T06:17:00Z" w16du:dateUtc="2024-05-17T04:17:00Z">
        <w:r w:rsidR="006D4D03" w:rsidRPr="00E24B0A">
          <w:rPr>
            <w:rFonts w:asciiTheme="majorBidi" w:hAnsiTheme="majorBidi" w:cstheme="majorBidi"/>
            <w:rPrChange w:id="2555" w:author="Samane Shahpouri" w:date="2024-05-17T23:11:00Z" w16du:dateUtc="2024-05-17T21:11:00Z">
              <w:rPr/>
            </w:rPrChange>
          </w:rPr>
          <w:t xml:space="preserve"> and</w:t>
        </w:r>
      </w:ins>
      <w:ins w:id="2556" w:author="Samane Shahpouri" w:date="2024-05-17T06:19:00Z" w16du:dateUtc="2024-05-17T04:19:00Z">
        <w:r w:rsidR="006D4D03" w:rsidRPr="00E24B0A">
          <w:rPr>
            <w:rFonts w:asciiTheme="majorBidi" w:hAnsiTheme="majorBidi" w:cstheme="majorBidi"/>
            <w:rPrChange w:id="2557" w:author="Samane Shahpouri" w:date="2024-05-17T23:11:00Z" w16du:dateUtc="2024-05-17T21:11:00Z">
              <w:rPr/>
            </w:rPrChange>
          </w:rPr>
          <w:t xml:space="preserve"> since deep learning models operate more efficiently with </w:t>
        </w:r>
      </w:ins>
      <w:ins w:id="2558" w:author="Samane Shahpouri" w:date="2024-05-17T06:20:00Z" w16du:dateUtc="2024-05-17T04:20:00Z">
        <w:r w:rsidR="006D4D03" w:rsidRPr="00E24B0A">
          <w:rPr>
            <w:rFonts w:asciiTheme="majorBidi" w:hAnsiTheme="majorBidi" w:cstheme="majorBidi"/>
            <w:rPrChange w:id="2559" w:author="Samane Shahpouri" w:date="2024-05-17T23:11:00Z" w16du:dateUtc="2024-05-17T21:11:00Z">
              <w:rPr/>
            </w:rPrChange>
          </w:rPr>
          <w:t>smaller number</w:t>
        </w:r>
      </w:ins>
      <w:r w:rsidRPr="00E24B0A">
        <w:rPr>
          <w:rFonts w:asciiTheme="majorBidi" w:hAnsiTheme="majorBidi" w:cstheme="majorBidi"/>
          <w:rPrChange w:id="2560" w:author="Samane Shahpouri" w:date="2024-05-17T23:11:00Z" w16du:dateUtc="2024-05-17T21:11:00Z">
            <w:rPr/>
          </w:rPrChange>
        </w:rPr>
        <w:t xml:space="preserve">, </w:t>
      </w:r>
      <w:del w:id="2561" w:author="Samane Shahpouri" w:date="2024-05-17T06:20:00Z" w16du:dateUtc="2024-05-17T04:20:00Z">
        <w:r w:rsidRPr="00E24B0A" w:rsidDel="006D4D03">
          <w:rPr>
            <w:rFonts w:asciiTheme="majorBidi" w:hAnsiTheme="majorBidi" w:cstheme="majorBidi"/>
            <w:rPrChange w:id="2562" w:author="Samane Shahpouri" w:date="2024-05-17T23:11:00Z" w16du:dateUtc="2024-05-17T21:11:00Z">
              <w:rPr/>
            </w:rPrChange>
          </w:rPr>
          <w:delText xml:space="preserve">the voxel intensities were </w:delText>
        </w:r>
      </w:del>
      <w:r w:rsidRPr="00E24B0A">
        <w:rPr>
          <w:rFonts w:asciiTheme="majorBidi" w:hAnsiTheme="majorBidi" w:cstheme="majorBidi"/>
          <w:rPrChange w:id="2563" w:author="Samane Shahpouri" w:date="2024-05-17T23:11:00Z" w16du:dateUtc="2024-05-17T21:11:00Z">
            <w:rPr/>
          </w:rPrChange>
        </w:rPr>
        <w:t xml:space="preserve">normalised </w:t>
      </w:r>
      <w:ins w:id="2564" w:author="Samane Shahpouri" w:date="2024-05-17T06:20:00Z" w16du:dateUtc="2024-05-17T04:20:00Z">
        <w:r w:rsidR="006D4D03" w:rsidRPr="00E24B0A">
          <w:rPr>
            <w:rFonts w:asciiTheme="majorBidi" w:hAnsiTheme="majorBidi" w:cstheme="majorBidi"/>
            <w:rPrChange w:id="2565" w:author="Samane Shahpouri" w:date="2024-05-17T23:11:00Z" w16du:dateUtc="2024-05-17T21:11:00Z">
              <w:rPr/>
            </w:rPrChange>
          </w:rPr>
          <w:t xml:space="preserve">was performed </w:t>
        </w:r>
      </w:ins>
      <w:r w:rsidRPr="00E24B0A">
        <w:rPr>
          <w:rFonts w:asciiTheme="majorBidi" w:hAnsiTheme="majorBidi" w:cstheme="majorBidi"/>
          <w:rPrChange w:id="2566" w:author="Samane Shahpouri" w:date="2024-05-17T23:11:00Z" w16du:dateUtc="2024-05-17T21:11:00Z">
            <w:rPr/>
          </w:rPrChange>
        </w:rPr>
        <w:t xml:space="preserve">by dividing </w:t>
      </w:r>
      <w:ins w:id="2567" w:author="Samane Shahpouri" w:date="2024-05-17T06:21:00Z" w16du:dateUtc="2024-05-17T04:21:00Z">
        <w:r w:rsidR="006D4D03" w:rsidRPr="00E24B0A">
          <w:rPr>
            <w:rFonts w:asciiTheme="majorBidi" w:hAnsiTheme="majorBidi" w:cstheme="majorBidi"/>
            <w:rPrChange w:id="2568" w:author="Samane Shahpouri" w:date="2024-05-17T23:11:00Z" w16du:dateUtc="2024-05-17T21:11:00Z">
              <w:rPr/>
            </w:rPrChange>
          </w:rPr>
          <w:t xml:space="preserve">the images </w:t>
        </w:r>
      </w:ins>
      <w:r w:rsidRPr="00E24B0A">
        <w:rPr>
          <w:rFonts w:asciiTheme="majorBidi" w:hAnsiTheme="majorBidi" w:cstheme="majorBidi"/>
          <w:rPrChange w:id="2569" w:author="Samane Shahpouri" w:date="2024-05-17T23:11:00Z" w16du:dateUtc="2024-05-17T21:11:00Z">
            <w:rPr/>
          </w:rPrChange>
        </w:rPr>
        <w:t xml:space="preserve">by a constant factor. </w:t>
      </w:r>
      <w:r w:rsidR="00E165D0" w:rsidRPr="00E24B0A">
        <w:rPr>
          <w:rFonts w:asciiTheme="majorBidi" w:hAnsiTheme="majorBidi" w:cstheme="majorBidi"/>
          <w:rPrChange w:id="2570" w:author="Samane Shahpouri" w:date="2024-05-17T23:11:00Z" w16du:dateUtc="2024-05-17T21:11:00Z">
            <w:rPr/>
          </w:rPrChange>
        </w:rPr>
        <w:t>MAC</w:t>
      </w:r>
      <w:r w:rsidRPr="00E24B0A">
        <w:rPr>
          <w:rFonts w:asciiTheme="majorBidi" w:hAnsiTheme="majorBidi" w:cstheme="majorBidi"/>
          <w:rPrChange w:id="2571" w:author="Samane Shahpouri" w:date="2024-05-17T23:11:00Z" w16du:dateUtc="2024-05-17T21:11:00Z">
            <w:rPr/>
          </w:rPrChange>
        </w:rPr>
        <w:t xml:space="preserve"> images underwent a factor of 5 scaling, while </w:t>
      </w:r>
      <w:ins w:id="2572" w:author="Samane Shahpouri" w:date="2024-05-17T06:21:00Z" w16du:dateUtc="2024-05-17T04:21:00Z">
        <w:r w:rsidR="006D4D03" w:rsidRPr="00E24B0A">
          <w:rPr>
            <w:rFonts w:asciiTheme="majorBidi" w:hAnsiTheme="majorBidi" w:cstheme="majorBidi"/>
            <w:rPrChange w:id="2573" w:author="Samane Shahpouri" w:date="2024-05-17T23:11:00Z" w16du:dateUtc="2024-05-17T21:11:00Z">
              <w:rPr/>
            </w:rPrChange>
          </w:rPr>
          <w:t xml:space="preserve">2 was picked for </w:t>
        </w:r>
      </w:ins>
      <w:r w:rsidRPr="00E24B0A">
        <w:rPr>
          <w:rFonts w:asciiTheme="majorBidi" w:hAnsiTheme="majorBidi" w:cstheme="majorBidi"/>
          <w:rPrChange w:id="2574" w:author="Samane Shahpouri" w:date="2024-05-17T23:11:00Z" w16du:dateUtc="2024-05-17T21:11:00Z">
            <w:rPr/>
          </w:rPrChange>
        </w:rPr>
        <w:t xml:space="preserve">NAC images </w:t>
      </w:r>
      <w:del w:id="2575" w:author="Samane Shahpouri" w:date="2024-05-17T06:21:00Z" w16du:dateUtc="2024-05-17T04:21:00Z">
        <w:r w:rsidRPr="00E24B0A" w:rsidDel="006D4D03">
          <w:rPr>
            <w:rFonts w:asciiTheme="majorBidi" w:hAnsiTheme="majorBidi" w:cstheme="majorBidi"/>
            <w:rPrChange w:id="2576" w:author="Samane Shahpouri" w:date="2024-05-17T23:11:00Z" w16du:dateUtc="2024-05-17T21:11:00Z">
              <w:rPr/>
            </w:rPrChange>
          </w:rPr>
          <w:delText>underwent a factor of 2</w:delText>
        </w:r>
      </w:del>
      <w:r w:rsidRPr="00E24B0A">
        <w:rPr>
          <w:rFonts w:asciiTheme="majorBidi" w:hAnsiTheme="majorBidi" w:cstheme="majorBidi"/>
          <w:rPrChange w:id="2577" w:author="Samane Shahpouri" w:date="2024-05-17T23:11:00Z" w16du:dateUtc="2024-05-17T21:11:00Z">
            <w:rPr/>
          </w:rPrChange>
        </w:rPr>
        <w:t>.</w:t>
      </w:r>
      <w:del w:id="2578" w:author="Samane Shahpouri" w:date="2024-05-17T06:25:00Z" w16du:dateUtc="2024-05-17T04:25:00Z">
        <w:r w:rsidRPr="00E24B0A" w:rsidDel="006D4D03">
          <w:rPr>
            <w:rFonts w:asciiTheme="majorBidi" w:hAnsiTheme="majorBidi" w:cstheme="majorBidi"/>
            <w:rPrChange w:id="2579" w:author="Samane Shahpouri" w:date="2024-05-17T23:11:00Z" w16du:dateUtc="2024-05-17T21:11:00Z">
              <w:rPr/>
            </w:rPrChange>
          </w:rPr>
          <w:delText xml:space="preserve"> By applying a uniform scale adjustment across the dataset, this method of normalisation by a constant factor makes the process easier while keeping the relative differences in radiotracer uptake between different areas within and across the images. </w:delText>
        </w:r>
      </w:del>
    </w:p>
    <w:p w14:paraId="27924221" w14:textId="77777777" w:rsidR="00324D4F" w:rsidRPr="00E24B0A" w:rsidRDefault="00324D4F">
      <w:pPr>
        <w:rPr>
          <w:rFonts w:asciiTheme="majorBidi" w:hAnsiTheme="majorBidi" w:cstheme="majorBidi"/>
          <w:rPrChange w:id="2580" w:author="Samane Shahpouri" w:date="2024-05-17T23:11:00Z" w16du:dateUtc="2024-05-17T21:11:00Z">
            <w:rPr/>
          </w:rPrChange>
        </w:rPr>
        <w:pPrChange w:id="2581" w:author="Samane Shahpouri" w:date="2024-05-17T06:25:00Z" w16du:dateUtc="2024-05-17T04:25:00Z">
          <w:pPr>
            <w:spacing w:after="0" w:line="276" w:lineRule="auto"/>
            <w:jc w:val="both"/>
          </w:pPr>
        </w:pPrChange>
      </w:pPr>
    </w:p>
    <w:p w14:paraId="1E0192A7" w14:textId="72A012E0" w:rsidR="006821AE" w:rsidRPr="00E24B0A" w:rsidRDefault="009A5370" w:rsidP="001E0755">
      <w:pPr>
        <w:rPr>
          <w:ins w:id="2582" w:author="Samane Shahpouri" w:date="2024-05-17T06:33:00Z" w16du:dateUtc="2024-05-17T04:33:00Z"/>
          <w:rFonts w:asciiTheme="majorBidi" w:hAnsiTheme="majorBidi" w:cstheme="majorBidi"/>
          <w:rPrChange w:id="2583" w:author="Samane Shahpouri" w:date="2024-05-17T23:11:00Z" w16du:dateUtc="2024-05-17T21:11:00Z">
            <w:rPr>
              <w:ins w:id="2584" w:author="Samane Shahpouri" w:date="2024-05-17T06:33:00Z" w16du:dateUtc="2024-05-17T04:33:00Z"/>
            </w:rPr>
          </w:rPrChange>
        </w:rPr>
      </w:pPr>
      <w:r w:rsidRPr="00E24B0A">
        <w:rPr>
          <w:rFonts w:asciiTheme="majorBidi" w:hAnsiTheme="majorBidi" w:cstheme="majorBidi"/>
          <w:rPrChange w:id="2585" w:author="Samane Shahpouri" w:date="2024-05-17T23:11:00Z" w16du:dateUtc="2024-05-17T21:11:00Z">
            <w:rPr/>
          </w:rPrChange>
        </w:rPr>
        <w:t xml:space="preserve">This method </w:t>
      </w:r>
      <w:ins w:id="2586" w:author="Samane Shahpouri" w:date="2024-05-17T06:22:00Z" w16du:dateUtc="2024-05-17T04:22:00Z">
        <w:r w:rsidR="006D4D03" w:rsidRPr="00E24B0A">
          <w:rPr>
            <w:rFonts w:asciiTheme="majorBidi" w:hAnsiTheme="majorBidi" w:cstheme="majorBidi"/>
            <w:rPrChange w:id="2587" w:author="Samane Shahpouri" w:date="2024-05-17T23:11:00Z" w16du:dateUtc="2024-05-17T21:11:00Z">
              <w:rPr/>
            </w:rPrChange>
          </w:rPr>
          <w:t xml:space="preserve">pf normalization </w:t>
        </w:r>
      </w:ins>
      <w:r w:rsidRPr="00E24B0A">
        <w:rPr>
          <w:rFonts w:asciiTheme="majorBidi" w:hAnsiTheme="majorBidi" w:cstheme="majorBidi"/>
          <w:rPrChange w:id="2588" w:author="Samane Shahpouri" w:date="2024-05-17T23:11:00Z" w16du:dateUtc="2024-05-17T21:11:00Z">
            <w:rPr/>
          </w:rPrChange>
        </w:rPr>
        <w:t xml:space="preserve">ensures that the data remains quantitatively comparable while being computationally straightforward. By scaling the intensity values in this manner, we were able to preserve the quantitative nature of PET imaging, </w:t>
      </w:r>
      <w:ins w:id="2589" w:author="Samane Shahpouri" w:date="2024-05-17T06:23:00Z" w16du:dateUtc="2024-05-17T04:23:00Z">
        <w:r w:rsidR="006D4D03" w:rsidRPr="00E24B0A">
          <w:rPr>
            <w:rFonts w:asciiTheme="majorBidi" w:hAnsiTheme="majorBidi" w:cstheme="majorBidi"/>
            <w:rPrChange w:id="2590" w:author="Samane Shahpouri" w:date="2024-05-17T23:11:00Z" w16du:dateUtc="2024-05-17T21:11:00Z">
              <w:rPr/>
            </w:rPrChange>
          </w:rPr>
          <w:t xml:space="preserve">and easily rescale the images back to original, </w:t>
        </w:r>
      </w:ins>
      <w:r w:rsidRPr="00E24B0A">
        <w:rPr>
          <w:rFonts w:asciiTheme="majorBidi" w:hAnsiTheme="majorBidi" w:cstheme="majorBidi"/>
          <w:rPrChange w:id="2591" w:author="Samane Shahpouri" w:date="2024-05-17T23:11:00Z" w16du:dateUtc="2024-05-17T21:11:00Z">
            <w:rPr/>
          </w:rPrChange>
        </w:rPr>
        <w:t>which is vital for accurate diagnosis and assessment of metabolic activity. The histogram of the images post-</w:t>
      </w:r>
      <w:del w:id="2592" w:author="Isaac Shiri Lord" w:date="2024-05-12T18:39:00Z">
        <w:r w:rsidRPr="00E24B0A" w:rsidDel="00936DED">
          <w:rPr>
            <w:rFonts w:asciiTheme="majorBidi" w:hAnsiTheme="majorBidi" w:cstheme="majorBidi"/>
            <w:rPrChange w:id="2593" w:author="Samane Shahpouri" w:date="2024-05-17T23:11:00Z" w16du:dateUtc="2024-05-17T21:11:00Z">
              <w:rPr/>
            </w:rPrChange>
          </w:rPr>
          <w:delText>normalisation</w:delText>
        </w:r>
      </w:del>
      <w:ins w:id="2594" w:author="Isaac Shiri Lord" w:date="2024-05-12T18:39:00Z">
        <w:r w:rsidR="00936DED" w:rsidRPr="00E24B0A">
          <w:rPr>
            <w:rFonts w:asciiTheme="majorBidi" w:hAnsiTheme="majorBidi" w:cstheme="majorBidi"/>
            <w:rPrChange w:id="2595" w:author="Samane Shahpouri" w:date="2024-05-17T23:11:00Z" w16du:dateUtc="2024-05-17T21:11:00Z">
              <w:rPr/>
            </w:rPrChange>
          </w:rPr>
          <w:t>normalization</w:t>
        </w:r>
      </w:ins>
      <w:r w:rsidRPr="00E24B0A">
        <w:rPr>
          <w:rFonts w:asciiTheme="majorBidi" w:hAnsiTheme="majorBidi" w:cstheme="majorBidi"/>
          <w:rPrChange w:id="2596" w:author="Samane Shahpouri" w:date="2024-05-17T23:11:00Z" w16du:dateUtc="2024-05-17T21:11:00Z">
            <w:rPr/>
          </w:rPrChange>
        </w:rPr>
        <w:t xml:space="preserve"> illustrates the effect of this scaling on the distribution of voxel intensities, confirming the consistency of intensity levels across the processed images</w:t>
      </w:r>
      <w:ins w:id="2597" w:author="Samane Shahpouri" w:date="2024-05-17T06:24:00Z" w16du:dateUtc="2024-05-17T04:24:00Z">
        <w:r w:rsidR="006D4D03" w:rsidRPr="00E24B0A">
          <w:rPr>
            <w:rFonts w:asciiTheme="majorBidi" w:hAnsiTheme="majorBidi" w:cstheme="majorBidi"/>
            <w:rPrChange w:id="2598" w:author="Samane Shahpouri" w:date="2024-05-17T23:11:00Z" w16du:dateUtc="2024-05-17T21:11:00Z">
              <w:rPr/>
            </w:rPrChange>
          </w:rPr>
          <w:t xml:space="preserve"> (Figure 2A)</w:t>
        </w:r>
      </w:ins>
      <w:r w:rsidRPr="00E24B0A">
        <w:rPr>
          <w:rFonts w:asciiTheme="majorBidi" w:hAnsiTheme="majorBidi" w:cstheme="majorBidi"/>
          <w:rPrChange w:id="2599" w:author="Samane Shahpouri" w:date="2024-05-17T23:11:00Z" w16du:dateUtc="2024-05-17T21:11:00Z">
            <w:rPr/>
          </w:rPrChange>
        </w:rPr>
        <w:t>.</w:t>
      </w:r>
    </w:p>
    <w:p w14:paraId="614BAE76" w14:textId="77777777" w:rsidR="002D1AD1" w:rsidRPr="00E24B0A" w:rsidRDefault="002D1AD1" w:rsidP="001E0755">
      <w:pPr>
        <w:rPr>
          <w:rFonts w:asciiTheme="majorBidi" w:hAnsiTheme="majorBidi" w:cstheme="majorBidi"/>
          <w:rPrChange w:id="2600" w:author="Samane Shahpouri" w:date="2024-05-17T23:11:00Z" w16du:dateUtc="2024-05-17T21:11:00Z">
            <w:rPr/>
          </w:rPrChange>
        </w:rPr>
      </w:pPr>
    </w:p>
    <w:p w14:paraId="48DA0606" w14:textId="77777777" w:rsidR="001E0755" w:rsidRPr="00E24B0A" w:rsidRDefault="006821AE" w:rsidP="001E0755">
      <w:pPr>
        <w:pStyle w:val="Heading4"/>
        <w:rPr>
          <w:ins w:id="2601" w:author="Samane Shahpouri" w:date="2024-05-13T08:51:00Z" w16du:dateUtc="2024-05-13T06:51:00Z"/>
          <w:rFonts w:asciiTheme="majorBidi" w:hAnsiTheme="majorBidi"/>
          <w:rPrChange w:id="2602" w:author="Samane Shahpouri" w:date="2024-05-17T23:11:00Z" w16du:dateUtc="2024-05-17T21:11:00Z">
            <w:rPr>
              <w:ins w:id="2603" w:author="Samane Shahpouri" w:date="2024-05-13T08:51:00Z" w16du:dateUtc="2024-05-13T06:51:00Z"/>
            </w:rPr>
          </w:rPrChange>
        </w:rPr>
      </w:pPr>
      <w:r w:rsidRPr="00E24B0A">
        <w:rPr>
          <w:rFonts w:asciiTheme="majorBidi" w:hAnsiTheme="majorBidi"/>
          <w:rPrChange w:id="2604" w:author="Samane Shahpouri" w:date="2024-05-17T23:11:00Z" w16du:dateUtc="2024-05-17T21:11:00Z">
            <w:rPr/>
          </w:rPrChange>
        </w:rPr>
        <w:t>Data Transformation and Augmentations:</w:t>
      </w:r>
    </w:p>
    <w:p w14:paraId="3D63D022" w14:textId="099C3641" w:rsidR="006821AE" w:rsidRPr="00E24B0A" w:rsidDel="001E0755" w:rsidRDefault="006821AE">
      <w:pPr>
        <w:pStyle w:val="Heading4"/>
        <w:rPr>
          <w:del w:id="2605" w:author="Samane Shahpouri" w:date="2024-05-13T08:51:00Z" w16du:dateUtc="2024-05-13T06:51:00Z"/>
          <w:rFonts w:asciiTheme="majorBidi" w:hAnsiTheme="majorBidi"/>
          <w:sz w:val="22"/>
          <w:szCs w:val="22"/>
          <w:rPrChange w:id="2606" w:author="Samane Shahpouri" w:date="2024-05-17T23:11:00Z" w16du:dateUtc="2024-05-17T21:11:00Z">
            <w:rPr>
              <w:del w:id="2607" w:author="Samane Shahpouri" w:date="2024-05-13T08:51:00Z" w16du:dateUtc="2024-05-13T06:51:00Z"/>
              <w:rFonts w:cs="Times New Roman"/>
              <w:sz w:val="22"/>
              <w:szCs w:val="22"/>
            </w:rPr>
          </w:rPrChange>
        </w:rPr>
        <w:pPrChange w:id="2608" w:author="Samane Shahpouri" w:date="2024-05-13T08:52:00Z" w16du:dateUtc="2024-05-13T06:52:00Z">
          <w:pPr>
            <w:pStyle w:val="Heading4"/>
            <w:jc w:val="both"/>
          </w:pPr>
        </w:pPrChange>
      </w:pPr>
      <w:del w:id="2609" w:author="Samane Shahpouri" w:date="2024-05-13T08:51:00Z" w16du:dateUtc="2024-05-13T06:51:00Z">
        <w:r w:rsidRPr="00E24B0A" w:rsidDel="001E0755">
          <w:rPr>
            <w:rFonts w:asciiTheme="majorBidi" w:hAnsiTheme="majorBidi"/>
            <w:rPrChange w:id="2610" w:author="Samane Shahpouri" w:date="2024-05-17T23:11:00Z" w16du:dateUtc="2024-05-17T21:11:00Z">
              <w:rPr/>
            </w:rPrChange>
          </w:rPr>
          <w:br/>
        </w:r>
      </w:del>
    </w:p>
    <w:p w14:paraId="2FB9DA36" w14:textId="2DB83468" w:rsidR="009A5370" w:rsidRPr="00E24B0A" w:rsidRDefault="009A5370">
      <w:pPr>
        <w:rPr>
          <w:rFonts w:asciiTheme="majorBidi" w:hAnsiTheme="majorBidi" w:cstheme="majorBidi"/>
          <w:rPrChange w:id="2611" w:author="Samane Shahpouri" w:date="2024-05-17T23:11:00Z" w16du:dateUtc="2024-05-17T21:11:00Z">
            <w:rPr/>
          </w:rPrChange>
        </w:rPr>
        <w:pPrChange w:id="2612" w:author="Samane Shahpouri" w:date="2024-05-13T08:52:00Z" w16du:dateUtc="2024-05-13T06:52:00Z">
          <w:pPr>
            <w:jc w:val="both"/>
          </w:pPr>
        </w:pPrChange>
      </w:pPr>
      <w:r w:rsidRPr="00E24B0A">
        <w:rPr>
          <w:rFonts w:asciiTheme="majorBidi" w:hAnsiTheme="majorBidi" w:cstheme="majorBidi"/>
          <w:rPrChange w:id="2613" w:author="Samane Shahpouri" w:date="2024-05-17T23:11:00Z" w16du:dateUtc="2024-05-17T21:11:00Z">
            <w:rPr/>
          </w:rPrChange>
        </w:rPr>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sidRPr="00E24B0A">
        <w:rPr>
          <w:rFonts w:asciiTheme="majorBidi" w:hAnsiTheme="majorBidi" w:cstheme="majorBidi"/>
          <w:rPrChange w:id="2614" w:author="Samane Shahpouri" w:date="2024-05-17T23:11:00Z" w16du:dateUtc="2024-05-17T21:11:00Z">
            <w:rPr/>
          </w:rPrChange>
        </w:rPr>
        <w:t>F</w:t>
      </w:r>
      <w:r w:rsidRPr="00E24B0A">
        <w:rPr>
          <w:rFonts w:asciiTheme="majorBidi" w:hAnsiTheme="majorBidi" w:cstheme="majorBidi"/>
          <w:rPrChange w:id="2615" w:author="Samane Shahpouri" w:date="2024-05-17T23:11:00Z" w16du:dateUtc="2024-05-17T21:11:00Z">
            <w:rPr/>
          </w:rPrChange>
        </w:rPr>
        <w:t>igure 2a, ensuring the retention of original image resolution and anatomical structure.</w:t>
      </w:r>
    </w:p>
    <w:p w14:paraId="708E18C3" w14:textId="664FE789" w:rsidR="006821AE" w:rsidRPr="00E24B0A" w:rsidDel="002D1AD1" w:rsidRDefault="009A5370" w:rsidP="001E0755">
      <w:pPr>
        <w:rPr>
          <w:del w:id="2616" w:author="Isaac Shiri Lord" w:date="2024-05-12T18:40:00Z"/>
          <w:rFonts w:asciiTheme="majorBidi" w:hAnsiTheme="majorBidi" w:cstheme="majorBidi"/>
          <w:rPrChange w:id="2617" w:author="Samane Shahpouri" w:date="2024-05-17T23:11:00Z" w16du:dateUtc="2024-05-17T21:11:00Z">
            <w:rPr>
              <w:del w:id="2618" w:author="Isaac Shiri Lord" w:date="2024-05-12T18:40:00Z"/>
            </w:rPr>
          </w:rPrChange>
        </w:rPr>
      </w:pPr>
      <w:r w:rsidRPr="00E24B0A">
        <w:rPr>
          <w:rFonts w:asciiTheme="majorBidi" w:hAnsiTheme="majorBidi" w:cstheme="majorBidi"/>
          <w:rPrChange w:id="2619" w:author="Samane Shahpouri" w:date="2024-05-17T23:11:00Z" w16du:dateUtc="2024-05-17T21:11:00Z">
            <w:rPr/>
          </w:rPrChange>
        </w:rPr>
        <w:t>This ensured the preservation of the original resolution and the fidelity of the anatomical representation. To ensure uniformity and enhance the training process's efficiency, all PET images were re-scaled to a voxel size of 4.07 × 4.07 × 3.0 mm</w:t>
      </w:r>
      <w:r w:rsidRPr="00E24B0A">
        <w:rPr>
          <w:rFonts w:asciiTheme="majorBidi" w:hAnsiTheme="majorBidi" w:cstheme="majorBidi"/>
          <w:vertAlign w:val="superscript"/>
          <w:rPrChange w:id="2620" w:author="Samane Shahpouri" w:date="2024-05-17T23:11:00Z" w16du:dateUtc="2024-05-17T21:11:00Z">
            <w:rPr>
              <w:vertAlign w:val="superscript"/>
            </w:rPr>
          </w:rPrChange>
        </w:rPr>
        <w:t>3</w:t>
      </w:r>
      <w:r w:rsidRPr="00E24B0A">
        <w:rPr>
          <w:rFonts w:asciiTheme="majorBidi" w:hAnsiTheme="majorBidi" w:cstheme="majorBidi"/>
          <w:rPrChange w:id="2621" w:author="Samane Shahpouri" w:date="2024-05-17T23:11:00Z" w16du:dateUtc="2024-05-17T21:11:00Z">
            <w:rPr/>
          </w:rPrChange>
        </w:rPr>
        <w:t xml:space="preserve">, the most common resolution across the collected data and crucial for consistent image analysis. This </w:t>
      </w:r>
      <w:del w:id="2622" w:author="Isaac Shiri Lord" w:date="2024-05-12T18:39:00Z">
        <w:r w:rsidRPr="00E24B0A" w:rsidDel="00200D6D">
          <w:rPr>
            <w:rFonts w:asciiTheme="majorBidi" w:hAnsiTheme="majorBidi" w:cstheme="majorBidi"/>
            <w:rPrChange w:id="2623" w:author="Samane Shahpouri" w:date="2024-05-17T23:11:00Z" w16du:dateUtc="2024-05-17T21:11:00Z">
              <w:rPr/>
            </w:rPrChange>
          </w:rPr>
          <w:delText>standardisation</w:delText>
        </w:r>
      </w:del>
      <w:ins w:id="2624" w:author="Isaac Shiri Lord" w:date="2024-05-12T18:39:00Z">
        <w:r w:rsidR="00200D6D" w:rsidRPr="00E24B0A">
          <w:rPr>
            <w:rFonts w:asciiTheme="majorBidi" w:hAnsiTheme="majorBidi" w:cstheme="majorBidi"/>
            <w:rPrChange w:id="2625" w:author="Samane Shahpouri" w:date="2024-05-17T23:11:00Z" w16du:dateUtc="2024-05-17T21:11:00Z">
              <w:rPr/>
            </w:rPrChange>
          </w:rPr>
          <w:t>standardization</w:t>
        </w:r>
      </w:ins>
      <w:r w:rsidRPr="00E24B0A">
        <w:rPr>
          <w:rFonts w:asciiTheme="majorBidi" w:hAnsiTheme="majorBidi" w:cstheme="majorBidi"/>
          <w:rPrChange w:id="2626" w:author="Samane Shahpouri" w:date="2024-05-17T23:11:00Z" w16du:dateUtc="2024-05-17T21:11:00Z">
            <w:rPr/>
          </w:rPrChange>
        </w:rPr>
        <w:t xml:space="preserve"> was crucial for achieving consistent image quality throughout the dataset. Details regarding the initial voxel spacing are provided in Figure 2b.</w:t>
      </w:r>
    </w:p>
    <w:p w14:paraId="7CFC5819" w14:textId="77777777" w:rsidR="002D1AD1" w:rsidRPr="00E24B0A" w:rsidRDefault="002D1AD1" w:rsidP="001E0755">
      <w:pPr>
        <w:rPr>
          <w:ins w:id="2627" w:author="Samane Shahpouri" w:date="2024-05-17T06:33:00Z" w16du:dateUtc="2024-05-17T04:33:00Z"/>
          <w:rFonts w:asciiTheme="majorBidi" w:hAnsiTheme="majorBidi" w:cstheme="majorBidi"/>
          <w:rPrChange w:id="2628" w:author="Samane Shahpouri" w:date="2024-05-17T23:11:00Z" w16du:dateUtc="2024-05-17T21:11:00Z">
            <w:rPr>
              <w:ins w:id="2629" w:author="Samane Shahpouri" w:date="2024-05-17T06:33:00Z" w16du:dateUtc="2024-05-17T04:33:00Z"/>
            </w:rPr>
          </w:rPrChange>
        </w:rPr>
      </w:pPr>
    </w:p>
    <w:p w14:paraId="7D5B7177" w14:textId="77777777" w:rsidR="002D1AD1" w:rsidRPr="00E24B0A" w:rsidRDefault="002D1AD1" w:rsidP="001E0755">
      <w:pPr>
        <w:rPr>
          <w:ins w:id="2630" w:author="Samane Shahpouri" w:date="2024-05-17T06:33:00Z" w16du:dateUtc="2024-05-17T04:33:00Z"/>
          <w:rFonts w:asciiTheme="majorBidi" w:hAnsiTheme="majorBidi" w:cstheme="majorBidi"/>
          <w:color w:val="0D0D0D"/>
          <w:rPrChange w:id="2631" w:author="Samane Shahpouri" w:date="2024-05-17T23:11:00Z" w16du:dateUtc="2024-05-17T21:11:00Z">
            <w:rPr>
              <w:ins w:id="2632" w:author="Samane Shahpouri" w:date="2024-05-17T06:33:00Z" w16du:dateUtc="2024-05-17T04:33:00Z"/>
              <w:color w:val="0D0D0D"/>
            </w:rPr>
          </w:rPrChange>
        </w:rPr>
      </w:pPr>
    </w:p>
    <w:p w14:paraId="1658EEF2" w14:textId="77777777" w:rsidR="006821AE" w:rsidRPr="00E24B0A" w:rsidRDefault="006821AE" w:rsidP="001E0755">
      <w:pPr>
        <w:rPr>
          <w:rFonts w:asciiTheme="majorBidi" w:hAnsiTheme="majorBidi" w:cstheme="majorBidi"/>
          <w:rPrChange w:id="2633" w:author="Samane Shahpouri" w:date="2024-05-17T23:11:00Z" w16du:dateUtc="2024-05-17T21:11:00Z">
            <w:rPr/>
          </w:rPrChange>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34" w:author="Samane Shahpouri" w:date="2024-05-17T06:32:00Z" w16du:dateUtc="2024-05-17T04:32:00Z">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9072"/>
        <w:tblGridChange w:id="2635">
          <w:tblGrid>
            <w:gridCol w:w="10"/>
            <w:gridCol w:w="5"/>
            <w:gridCol w:w="6946"/>
            <w:gridCol w:w="2070"/>
            <w:gridCol w:w="41"/>
            <w:gridCol w:w="10"/>
          </w:tblGrid>
        </w:tblGridChange>
      </w:tblGrid>
      <w:tr w:rsidR="006821AE" w:rsidRPr="00E24B0A" w14:paraId="0A233872" w14:textId="77777777" w:rsidTr="002D1AD1">
        <w:trPr>
          <w:trHeight w:val="2720"/>
          <w:jc w:val="center"/>
          <w:trPrChange w:id="2636" w:author="Samane Shahpouri" w:date="2024-05-17T06:32:00Z" w16du:dateUtc="2024-05-17T04:32:00Z">
            <w:trPr>
              <w:gridBefore w:val="2"/>
              <w:gridAfter w:val="0"/>
              <w:trHeight w:val="3184"/>
              <w:jc w:val="center"/>
            </w:trPr>
          </w:trPrChange>
        </w:trPr>
        <w:tc>
          <w:tcPr>
            <w:tcW w:w="9070" w:type="dxa"/>
            <w:tcPrChange w:id="2637" w:author="Samane Shahpouri" w:date="2024-05-17T06:32:00Z" w16du:dateUtc="2024-05-17T04:32:00Z">
              <w:tcPr>
                <w:tcW w:w="6946" w:type="dxa"/>
              </w:tcPr>
            </w:tcPrChange>
          </w:tcPr>
          <w:p w14:paraId="6CD3885D" w14:textId="77777777" w:rsidR="006821AE" w:rsidRPr="00E24B0A" w:rsidRDefault="006821AE">
            <w:pPr>
              <w:rPr>
                <w:rFonts w:asciiTheme="majorBidi" w:hAnsiTheme="majorBidi" w:cstheme="majorBidi"/>
                <w:color w:val="0D0D0D"/>
                <w:rPrChange w:id="2638" w:author="Samane Shahpouri" w:date="2024-05-17T23:11:00Z" w16du:dateUtc="2024-05-17T21:11:00Z">
                  <w:rPr>
                    <w:color w:val="0D0D0D"/>
                  </w:rPr>
                </w:rPrChange>
              </w:rPr>
              <w:pPrChange w:id="2639" w:author="Samane Shahpouri" w:date="2024-05-13T08:52:00Z" w16du:dateUtc="2024-05-13T06:52:00Z">
                <w:pPr>
                  <w:jc w:val="both"/>
                </w:pPr>
              </w:pPrChange>
            </w:pPr>
            <w:r w:rsidRPr="00E24B0A">
              <w:rPr>
                <w:rFonts w:asciiTheme="majorBidi" w:hAnsiTheme="majorBidi" w:cstheme="majorBidi"/>
                <w:noProof/>
                <w:rPrChange w:id="2640" w:author="Samane Shahpouri" w:date="2024-05-17T23:11:00Z" w16du:dateUtc="2024-05-17T21:11:00Z">
                  <w:rPr>
                    <w:noProof/>
                  </w:rPr>
                </w:rPrChange>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1"/>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E24B0A" w14:paraId="6D6C158F" w14:textId="77777777" w:rsidTr="002D1AD1">
        <w:tblPrEx>
          <w:tblPrExChange w:id="2641" w:author="Samane Shahpouri" w:date="2024-05-17T06:32:00Z" w16du:dateUtc="2024-05-17T04:3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20"/>
          <w:jc w:val="center"/>
          <w:ins w:id="2642" w:author="Samane Shahpouri" w:date="2024-05-17T06:31:00Z"/>
          <w:trPrChange w:id="2643" w:author="Samane Shahpouri" w:date="2024-05-17T06:32:00Z" w16du:dateUtc="2024-05-17T04:32:00Z">
            <w:trPr>
              <w:gridBefore w:val="2"/>
              <w:gridAfter w:val="0"/>
              <w:trHeight w:val="3184"/>
              <w:jc w:val="center"/>
            </w:trPr>
          </w:trPrChange>
        </w:trPr>
        <w:tc>
          <w:tcPr>
            <w:tcW w:w="9070" w:type="dxa"/>
            <w:tcPrChange w:id="2644" w:author="Samane Shahpouri" w:date="2024-05-17T06:32:00Z" w16du:dateUtc="2024-05-17T04:32:00Z">
              <w:tcPr>
                <w:tcW w:w="6946" w:type="dxa"/>
                <w:gridSpan w:val="2"/>
              </w:tcPr>
            </w:tcPrChange>
          </w:tcPr>
          <w:p w14:paraId="7EC88390" w14:textId="00C594D1" w:rsidR="002D1AD1" w:rsidRPr="00E24B0A" w:rsidRDefault="002D1AD1">
            <w:pPr>
              <w:rPr>
                <w:ins w:id="2645" w:author="Samane Shahpouri" w:date="2024-05-17T06:31:00Z" w16du:dateUtc="2024-05-17T04:31:00Z"/>
                <w:rFonts w:asciiTheme="majorBidi" w:hAnsiTheme="majorBidi" w:cstheme="majorBidi"/>
                <w:noProof/>
                <w:rPrChange w:id="2646" w:author="Samane Shahpouri" w:date="2024-05-17T23:11:00Z" w16du:dateUtc="2024-05-17T21:11:00Z">
                  <w:rPr>
                    <w:ins w:id="2647" w:author="Samane Shahpouri" w:date="2024-05-17T06:31:00Z" w16du:dateUtc="2024-05-17T04:31:00Z"/>
                    <w:noProof/>
                  </w:rPr>
                </w:rPrChange>
              </w:rPr>
            </w:pPr>
            <w:ins w:id="2648" w:author="Samane Shahpouri" w:date="2024-05-17T06:31:00Z" w16du:dateUtc="2024-05-17T04:31:00Z">
              <w:r w:rsidRPr="00E24B0A">
                <w:rPr>
                  <w:rFonts w:asciiTheme="majorBidi" w:hAnsiTheme="majorBidi" w:cstheme="majorBidi"/>
                  <w:noProof/>
                  <w:rPrChange w:id="2649" w:author="Samane Shahpouri" w:date="2024-05-17T23:11:00Z" w16du:dateUtc="2024-05-17T21:11:00Z">
                    <w:rPr>
                      <w:noProof/>
                    </w:rPr>
                  </w:rPrChange>
                </w:rPr>
                <w:lastRenderedPageBreak/>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2"/>
                            <a:stretch>
                              <a:fillRect/>
                            </a:stretch>
                          </pic:blipFill>
                          <pic:spPr>
                            <a:xfrm>
                              <a:off x="0" y="0"/>
                              <a:ext cx="5640730" cy="1583605"/>
                            </a:xfrm>
                            <a:prstGeom prst="rect">
                              <a:avLst/>
                            </a:prstGeom>
                          </pic:spPr>
                        </pic:pic>
                      </a:graphicData>
                    </a:graphic>
                  </wp:inline>
                </w:drawing>
              </w:r>
            </w:ins>
          </w:p>
        </w:tc>
      </w:tr>
      <w:tr w:rsidR="002D1AD1" w:rsidRPr="00E24B0A" w14:paraId="57A62845" w14:textId="77777777" w:rsidTr="002D1AD1">
        <w:tblPrEx>
          <w:tblPrExChange w:id="2650" w:author="Samane Shahpouri" w:date="2024-05-17T06:32:00Z" w16du:dateUtc="2024-05-17T04:3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20"/>
          <w:jc w:val="center"/>
          <w:ins w:id="2651" w:author="Samane Shahpouri" w:date="2024-05-17T06:31:00Z"/>
          <w:trPrChange w:id="2652" w:author="Samane Shahpouri" w:date="2024-05-17T06:32:00Z" w16du:dateUtc="2024-05-17T04:32:00Z">
            <w:trPr>
              <w:gridBefore w:val="2"/>
              <w:gridAfter w:val="0"/>
              <w:trHeight w:val="3184"/>
              <w:jc w:val="center"/>
            </w:trPr>
          </w:trPrChange>
        </w:trPr>
        <w:tc>
          <w:tcPr>
            <w:tcW w:w="9070" w:type="dxa"/>
            <w:tcPrChange w:id="2653" w:author="Samane Shahpouri" w:date="2024-05-17T06:32:00Z" w16du:dateUtc="2024-05-17T04:32:00Z">
              <w:tcPr>
                <w:tcW w:w="6946" w:type="dxa"/>
                <w:gridSpan w:val="2"/>
              </w:tcPr>
            </w:tcPrChange>
          </w:tcPr>
          <w:p w14:paraId="118C8A66" w14:textId="5BC78692" w:rsidR="002D1AD1" w:rsidRPr="00E24B0A" w:rsidRDefault="002D1AD1">
            <w:pPr>
              <w:rPr>
                <w:ins w:id="2654" w:author="Samane Shahpouri" w:date="2024-05-17T06:31:00Z" w16du:dateUtc="2024-05-17T04:31:00Z"/>
                <w:rFonts w:asciiTheme="majorBidi" w:hAnsiTheme="majorBidi" w:cstheme="majorBidi"/>
                <w:noProof/>
                <w:rPrChange w:id="2655" w:author="Samane Shahpouri" w:date="2024-05-17T23:11:00Z" w16du:dateUtc="2024-05-17T21:11:00Z">
                  <w:rPr>
                    <w:ins w:id="2656" w:author="Samane Shahpouri" w:date="2024-05-17T06:31:00Z" w16du:dateUtc="2024-05-17T04:31:00Z"/>
                    <w:noProof/>
                  </w:rPr>
                </w:rPrChange>
              </w:rPr>
            </w:pPr>
            <w:ins w:id="2657" w:author="Samane Shahpouri" w:date="2024-05-17T06:31:00Z" w16du:dateUtc="2024-05-17T04:31:00Z">
              <w:r w:rsidRPr="00E24B0A">
                <w:rPr>
                  <w:rFonts w:asciiTheme="majorBidi" w:hAnsiTheme="majorBidi" w:cstheme="majorBidi"/>
                  <w:noProof/>
                  <w:rPrChange w:id="2658" w:author="Samane Shahpouri" w:date="2024-05-17T23:11:00Z" w16du:dateUtc="2024-05-17T21:11:00Z">
                    <w:rPr>
                      <w:noProof/>
                    </w:rPr>
                  </w:rPrChange>
                </w:rPr>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3"/>
                            <a:stretch>
                              <a:fillRect/>
                            </a:stretch>
                          </pic:blipFill>
                          <pic:spPr>
                            <a:xfrm>
                              <a:off x="0" y="0"/>
                              <a:ext cx="5650567" cy="1881108"/>
                            </a:xfrm>
                            <a:prstGeom prst="rect">
                              <a:avLst/>
                            </a:prstGeom>
                          </pic:spPr>
                        </pic:pic>
                      </a:graphicData>
                    </a:graphic>
                  </wp:inline>
                </w:drawing>
              </w:r>
            </w:ins>
          </w:p>
        </w:tc>
      </w:tr>
      <w:tr w:rsidR="002D1AD1" w:rsidRPr="00E24B0A" w14:paraId="3D1B97FE" w14:textId="77777777" w:rsidTr="002D1AD1">
        <w:tblPrEx>
          <w:tblPrExChange w:id="2659" w:author="Samane Shahpouri" w:date="2024-05-17T06:33:00Z" w16du:dateUtc="2024-05-17T04:33:00Z">
            <w:tblPrEx>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531"/>
          <w:jc w:val="center"/>
          <w:ins w:id="2660" w:author="Samane Shahpouri" w:date="2024-05-17T06:32:00Z"/>
          <w:trPrChange w:id="2661" w:author="Samane Shahpouri" w:date="2024-05-17T06:33:00Z" w16du:dateUtc="2024-05-17T04:33:00Z">
            <w:trPr>
              <w:gridBefore w:val="1"/>
              <w:trHeight w:val="1871"/>
              <w:jc w:val="center"/>
            </w:trPr>
          </w:trPrChange>
        </w:trPr>
        <w:tc>
          <w:tcPr>
            <w:tcW w:w="9070" w:type="dxa"/>
            <w:tcPrChange w:id="2662" w:author="Samane Shahpouri" w:date="2024-05-17T06:33:00Z" w16du:dateUtc="2024-05-17T04:33:00Z">
              <w:tcPr>
                <w:tcW w:w="9070" w:type="dxa"/>
                <w:gridSpan w:val="5"/>
              </w:tcPr>
            </w:tcPrChange>
          </w:tcPr>
          <w:p w14:paraId="6AB50206" w14:textId="2F54AC16" w:rsidR="002D1AD1" w:rsidRPr="00507D2D" w:rsidRDefault="002D1AD1">
            <w:pPr>
              <w:pStyle w:val="Caption"/>
              <w:rPr>
                <w:ins w:id="2663" w:author="Samane Shahpouri" w:date="2024-05-17T06:32:00Z" w16du:dateUtc="2024-05-17T04:32:00Z"/>
              </w:rPr>
              <w:pPrChange w:id="2664" w:author="Samane Shahpouri" w:date="2024-05-17T23:13:00Z" w16du:dateUtc="2024-05-17T21:13:00Z">
                <w:pPr/>
              </w:pPrChange>
            </w:pPr>
            <w:ins w:id="2665" w:author="Samane Shahpouri" w:date="2024-05-17T06:32:00Z" w16du:dateUtc="2024-05-17T04:32:00Z">
              <w:r w:rsidRPr="00507D2D">
                <w:t xml:space="preserve">Figure </w:t>
              </w:r>
              <w:r w:rsidRPr="00507D2D">
                <w:fldChar w:fldCharType="begin"/>
              </w:r>
              <w:r w:rsidRPr="00507D2D">
                <w:instrText xml:space="preserve"> SEQ Figure \* ARABIC </w:instrText>
              </w:r>
              <w:r w:rsidRPr="00507D2D">
                <w:fldChar w:fldCharType="separate"/>
              </w:r>
            </w:ins>
            <w:ins w:id="2666" w:author="Samane Shahpouri" w:date="2024-05-19T21:34:00Z" w16du:dateUtc="2024-05-19T19:34:00Z">
              <w:r w:rsidR="00230BE0">
                <w:rPr>
                  <w:noProof/>
                </w:rPr>
                <w:t>2</w:t>
              </w:r>
            </w:ins>
            <w:ins w:id="2667" w:author="Samane Shahpouri" w:date="2024-05-17T06:32:00Z" w16du:dateUtc="2024-05-17T04:32:00Z">
              <w:r w:rsidRPr="00507D2D">
                <w:fldChar w:fldCharType="end"/>
              </w:r>
              <w:r w:rsidRPr="00507D2D">
                <w:t xml:space="preserve">: </w:t>
              </w:r>
              <w:r w:rsidRPr="00507D2D">
                <w:rPr>
                  <w:b/>
                  <w:bCs/>
                </w:rPr>
                <w:t xml:space="preserve">A) </w:t>
              </w:r>
              <w:r w:rsidRPr="00507D2D">
                <w:t xml:space="preserve">Distribution of maximum intensity values for NAC and MAC images, displaying variations pre- and post-normalization to highlight data scaling effects. NAC images were scaled down by a factor of 2, and MAC images by a factor of 5. </w:t>
              </w:r>
              <w:r w:rsidRPr="00507D2D">
                <w:rPr>
                  <w:b/>
                  <w:bCs/>
                </w:rPr>
                <w:t>B)</w:t>
              </w:r>
              <w:r w:rsidRPr="00507D2D">
                <w:t xml:space="preserve"> Distribution of initial PET image dimensions across sagittal, coronal, and axial planes. Each bar represents the frequency of occurrence for specific dimension sizes within the dataset. </w:t>
              </w:r>
              <w:r w:rsidRPr="00507D2D">
                <w:rPr>
                  <w:b/>
                  <w:bCs/>
                </w:rPr>
                <w:t>C)</w:t>
              </w:r>
              <w:r w:rsidRPr="00507D2D">
                <w:t xml:space="preserve"> Proportion of different voxel spacings utilized in PET image preprocessing. The donut charts depict the percentage of images corresponding to each voxel spacing dimension in millimeters across sagittal, coronal, and axial views.</w:t>
              </w:r>
            </w:ins>
          </w:p>
        </w:tc>
      </w:tr>
      <w:tr w:rsidR="006821AE" w:rsidRPr="00E24B0A" w:rsidDel="002D1AD1" w14:paraId="2087074B" w14:textId="7ACF0483" w:rsidTr="002D1AD1">
        <w:trPr>
          <w:trHeight w:val="661"/>
          <w:jc w:val="center"/>
          <w:del w:id="2668" w:author="Samane Shahpouri" w:date="2024-05-17T06:30:00Z"/>
          <w:trPrChange w:id="2669" w:author="Samane Shahpouri" w:date="2024-05-17T06:32:00Z" w16du:dateUtc="2024-05-17T04:32:00Z">
            <w:trPr>
              <w:gridBefore w:val="2"/>
              <w:gridAfter w:val="0"/>
              <w:trHeight w:val="774"/>
              <w:jc w:val="center"/>
            </w:trPr>
          </w:trPrChange>
        </w:trPr>
        <w:tc>
          <w:tcPr>
            <w:tcW w:w="9070" w:type="dxa"/>
            <w:tcPrChange w:id="2670" w:author="Samane Shahpouri" w:date="2024-05-17T06:32:00Z" w16du:dateUtc="2024-05-17T04:32:00Z">
              <w:tcPr>
                <w:tcW w:w="6946" w:type="dxa"/>
              </w:tcPr>
            </w:tcPrChange>
          </w:tcPr>
          <w:p w14:paraId="04392D2F" w14:textId="47614CE0" w:rsidR="006821AE" w:rsidRPr="00E24B0A" w:rsidDel="002D1AD1" w:rsidRDefault="006821AE">
            <w:pPr>
              <w:rPr>
                <w:del w:id="2671" w:author="Samane Shahpouri" w:date="2024-05-17T06:30:00Z" w16du:dateUtc="2024-05-17T04:30:00Z"/>
                <w:rFonts w:asciiTheme="majorBidi" w:hAnsiTheme="majorBidi" w:cstheme="majorBidi"/>
                <w:rPrChange w:id="2672" w:author="Samane Shahpouri" w:date="2024-05-17T23:11:00Z" w16du:dateUtc="2024-05-17T21:11:00Z">
                  <w:rPr>
                    <w:del w:id="2673" w:author="Samane Shahpouri" w:date="2024-05-17T06:30:00Z" w16du:dateUtc="2024-05-17T04:30:00Z"/>
                  </w:rPr>
                </w:rPrChange>
              </w:rPr>
              <w:pPrChange w:id="2674" w:author="Samane Shahpouri" w:date="2024-05-17T06:30:00Z" w16du:dateUtc="2024-05-17T04:30:00Z">
                <w:pPr>
                  <w:pStyle w:val="ListParagraph"/>
                  <w:ind w:left="0"/>
                  <w:jc w:val="both"/>
                </w:pPr>
              </w:pPrChange>
            </w:pPr>
            <w:del w:id="2675" w:author="Samane Shahpouri" w:date="2024-05-17T06:29:00Z" w16du:dateUtc="2024-05-17T04:29:00Z">
              <w:r w:rsidRPr="00E24B0A" w:rsidDel="002D1AD1">
                <w:rPr>
                  <w:rFonts w:asciiTheme="majorBidi" w:hAnsiTheme="majorBidi" w:cstheme="majorBidi"/>
                  <w:rPrChange w:id="2676" w:author="Samane Shahpouri" w:date="2024-05-17T23:11:00Z" w16du:dateUtc="2024-05-17T21:11:00Z">
                    <w:rPr/>
                  </w:rPrChange>
                </w:rPr>
                <w:delText xml:space="preserve">Figure </w:delText>
              </w:r>
              <w:r w:rsidRPr="00E24B0A" w:rsidDel="002D1AD1">
                <w:rPr>
                  <w:rFonts w:asciiTheme="majorBidi" w:hAnsiTheme="majorBidi" w:cstheme="majorBidi"/>
                  <w:rPrChange w:id="2677" w:author="Samane Shahpouri" w:date="2024-05-17T23:11:00Z" w16du:dateUtc="2024-05-17T21:11:00Z">
                    <w:rPr/>
                  </w:rPrChange>
                </w:rPr>
                <w:fldChar w:fldCharType="begin"/>
              </w:r>
              <w:r w:rsidRPr="00E24B0A" w:rsidDel="002D1AD1">
                <w:rPr>
                  <w:rFonts w:asciiTheme="majorBidi" w:hAnsiTheme="majorBidi" w:cstheme="majorBidi"/>
                  <w:rPrChange w:id="2678" w:author="Samane Shahpouri" w:date="2024-05-17T23:11:00Z" w16du:dateUtc="2024-05-17T21:11:00Z">
                    <w:rPr/>
                  </w:rPrChange>
                </w:rPr>
                <w:delInstrText xml:space="preserve"> SEQ Figure \* ARABIC </w:delInstrText>
              </w:r>
              <w:r w:rsidRPr="00E24B0A" w:rsidDel="002D1AD1">
                <w:rPr>
                  <w:rFonts w:asciiTheme="majorBidi" w:hAnsiTheme="majorBidi" w:cstheme="majorBidi"/>
                  <w:rPrChange w:id="2679" w:author="Samane Shahpouri" w:date="2024-05-17T23:11:00Z" w16du:dateUtc="2024-05-17T21:11:00Z">
                    <w:rPr/>
                  </w:rPrChange>
                </w:rPr>
                <w:fldChar w:fldCharType="separate"/>
              </w:r>
              <w:r w:rsidR="00C53542" w:rsidRPr="00E24B0A" w:rsidDel="002D1AD1">
                <w:rPr>
                  <w:rFonts w:asciiTheme="majorBidi" w:hAnsiTheme="majorBidi" w:cstheme="majorBidi"/>
                  <w:noProof/>
                  <w:rPrChange w:id="2680" w:author="Samane Shahpouri" w:date="2024-05-17T23:11:00Z" w16du:dateUtc="2024-05-17T21:11:00Z">
                    <w:rPr>
                      <w:noProof/>
                    </w:rPr>
                  </w:rPrChange>
                </w:rPr>
                <w:delText>2</w:delText>
              </w:r>
              <w:r w:rsidRPr="00E24B0A" w:rsidDel="002D1AD1">
                <w:rPr>
                  <w:rFonts w:asciiTheme="majorBidi" w:hAnsiTheme="majorBidi" w:cstheme="majorBidi"/>
                  <w:rPrChange w:id="2681" w:author="Samane Shahpouri" w:date="2024-05-17T23:11:00Z" w16du:dateUtc="2024-05-17T21:11:00Z">
                    <w:rPr/>
                  </w:rPrChange>
                </w:rPr>
                <w:fldChar w:fldCharType="end"/>
              </w:r>
              <w:r w:rsidRPr="00E24B0A" w:rsidDel="002D1AD1">
                <w:rPr>
                  <w:rFonts w:asciiTheme="majorBidi" w:hAnsiTheme="majorBidi" w:cstheme="majorBidi"/>
                  <w:rPrChange w:id="2682" w:author="Samane Shahpouri" w:date="2024-05-17T23:11:00Z" w16du:dateUtc="2024-05-17T21:11:00Z">
                    <w:rPr/>
                  </w:rPrChange>
                </w:rPr>
                <w:delText xml:space="preserve">: Distribution of maximum intensity values for NAC and MAC images, displaying variations pre- and post-normalization to highlight data scaling effects. </w:delText>
              </w:r>
              <w:r w:rsidR="00324D4F" w:rsidRPr="00E24B0A" w:rsidDel="002D1AD1">
                <w:rPr>
                  <w:rFonts w:asciiTheme="majorBidi" w:hAnsiTheme="majorBidi" w:cstheme="majorBidi"/>
                  <w:rPrChange w:id="2683" w:author="Samane Shahpouri" w:date="2024-05-17T23:11:00Z" w16du:dateUtc="2024-05-17T21:11:00Z">
                    <w:rPr/>
                  </w:rPrChange>
                </w:rPr>
                <w:delText>NAC</w:delText>
              </w:r>
              <w:r w:rsidRPr="00E24B0A" w:rsidDel="002D1AD1">
                <w:rPr>
                  <w:rFonts w:asciiTheme="majorBidi" w:hAnsiTheme="majorBidi" w:cstheme="majorBidi"/>
                  <w:rPrChange w:id="2684" w:author="Samane Shahpouri" w:date="2024-05-17T23:11:00Z" w16du:dateUtc="2024-05-17T21:11:00Z">
                    <w:rPr/>
                  </w:rPrChange>
                </w:rPr>
                <w:delText xml:space="preserve"> images were scaled down by a factor of 2, and </w:delText>
              </w:r>
              <w:r w:rsidR="00324D4F" w:rsidRPr="00E24B0A" w:rsidDel="002D1AD1">
                <w:rPr>
                  <w:rFonts w:asciiTheme="majorBidi" w:hAnsiTheme="majorBidi" w:cstheme="majorBidi"/>
                  <w:rPrChange w:id="2685" w:author="Samane Shahpouri" w:date="2024-05-17T23:11:00Z" w16du:dateUtc="2024-05-17T21:11:00Z">
                    <w:rPr/>
                  </w:rPrChange>
                </w:rPr>
                <w:delText>MAC</w:delText>
              </w:r>
              <w:r w:rsidRPr="00E24B0A" w:rsidDel="002D1AD1">
                <w:rPr>
                  <w:rFonts w:asciiTheme="majorBidi" w:hAnsiTheme="majorBidi" w:cstheme="majorBidi"/>
                  <w:rPrChange w:id="2686" w:author="Samane Shahpouri" w:date="2024-05-17T23:11:00Z" w16du:dateUtc="2024-05-17T21:11:00Z">
                    <w:rPr/>
                  </w:rPrChange>
                </w:rPr>
                <w:delText xml:space="preserve"> images by a factor of 5.</w:delText>
              </w:r>
            </w:del>
          </w:p>
        </w:tc>
      </w:tr>
    </w:tbl>
    <w:p w14:paraId="772F89F5" w14:textId="13B6B740" w:rsidR="006821AE" w:rsidRPr="00E24B0A" w:rsidRDefault="002D1AD1" w:rsidP="001E0755">
      <w:pPr>
        <w:rPr>
          <w:rFonts w:asciiTheme="majorBidi" w:hAnsiTheme="majorBidi" w:cstheme="majorBidi"/>
          <w:rPrChange w:id="2687" w:author="Samane Shahpouri" w:date="2024-05-17T23:11:00Z" w16du:dateUtc="2024-05-17T21:11:00Z">
            <w:rPr/>
          </w:rPrChange>
        </w:rPr>
      </w:pPr>
      <w:ins w:id="2688" w:author="Samane Shahpouri" w:date="2024-05-17T06:31:00Z" w16du:dateUtc="2024-05-17T04:31:00Z">
        <w:r w:rsidRPr="00E24B0A">
          <w:rPr>
            <w:rFonts w:asciiTheme="majorBidi" w:hAnsiTheme="majorBidi" w:cstheme="majorBidi"/>
            <w:rPrChange w:id="2689" w:author="Samane Shahpouri" w:date="2024-05-17T23:11:00Z" w16du:dateUtc="2024-05-17T21:11:00Z">
              <w:rPr/>
            </w:rPrChange>
          </w:rPr>
          <w:tab/>
        </w:r>
        <w:r w:rsidRPr="00E24B0A">
          <w:rPr>
            <w:rFonts w:asciiTheme="majorBidi" w:hAnsiTheme="majorBidi" w:cstheme="majorBidi"/>
            <w:rPrChange w:id="2690" w:author="Samane Shahpouri" w:date="2024-05-17T23:11:00Z" w16du:dateUtc="2024-05-17T21:11:00Z">
              <w:rPr/>
            </w:rPrChange>
          </w:rPr>
          <w:tab/>
        </w:r>
      </w:ins>
    </w:p>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rsidRPr="00E24B0A" w:rsidDel="002D1AD1" w14:paraId="3CBDDD5B" w14:textId="51B7C629" w:rsidTr="00257FFA">
        <w:trPr>
          <w:trHeight w:val="2520"/>
          <w:jc w:val="center"/>
          <w:del w:id="2691" w:author="Samane Shahpouri" w:date="2024-05-17T06:32:00Z"/>
        </w:trPr>
        <w:tc>
          <w:tcPr>
            <w:tcW w:w="9161" w:type="dxa"/>
          </w:tcPr>
          <w:p w14:paraId="75CC614E" w14:textId="17091001" w:rsidR="006821AE" w:rsidRPr="00E24B0A" w:rsidDel="002D1AD1" w:rsidRDefault="006821AE">
            <w:pPr>
              <w:rPr>
                <w:del w:id="2692" w:author="Samane Shahpouri" w:date="2024-05-17T06:32:00Z" w16du:dateUtc="2024-05-17T04:32:00Z"/>
                <w:rFonts w:asciiTheme="majorBidi" w:hAnsiTheme="majorBidi" w:cstheme="majorBidi"/>
                <w:rPrChange w:id="2693" w:author="Samane Shahpouri" w:date="2024-05-17T23:11:00Z" w16du:dateUtc="2024-05-17T21:11:00Z">
                  <w:rPr>
                    <w:del w:id="2694" w:author="Samane Shahpouri" w:date="2024-05-17T06:32:00Z" w16du:dateUtc="2024-05-17T04:32:00Z"/>
                  </w:rPr>
                </w:rPrChange>
              </w:rPr>
              <w:pPrChange w:id="2695" w:author="Samane Shahpouri" w:date="2024-05-13T08:52:00Z" w16du:dateUtc="2024-05-13T06:52:00Z">
                <w:pPr>
                  <w:jc w:val="both"/>
                </w:pPr>
              </w:pPrChange>
            </w:pPr>
            <w:del w:id="2696" w:author="Samane Shahpouri" w:date="2024-05-17T06:31:00Z" w16du:dateUtc="2024-05-17T04:31:00Z">
              <w:r w:rsidRPr="00E24B0A" w:rsidDel="002D1AD1">
                <w:rPr>
                  <w:rFonts w:asciiTheme="majorBidi" w:hAnsiTheme="majorBidi" w:cstheme="majorBidi"/>
                  <w:noProof/>
                  <w:rPrChange w:id="2697" w:author="Samane Shahpouri" w:date="2024-05-17T23:11:00Z" w16du:dateUtc="2024-05-17T21:11:00Z">
                    <w:rPr>
                      <w:noProof/>
                    </w:rPr>
                  </w:rPrChange>
                </w:rPr>
                <w:drawing>
                  <wp:inline distT="0" distB="0" distL="0" distR="0" wp14:anchorId="54171B13" wp14:editId="1FC615A5">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2"/>
                            <a:stretch>
                              <a:fillRect/>
                            </a:stretch>
                          </pic:blipFill>
                          <pic:spPr>
                            <a:xfrm>
                              <a:off x="0" y="0"/>
                              <a:ext cx="5733973" cy="1609782"/>
                            </a:xfrm>
                            <a:prstGeom prst="rect">
                              <a:avLst/>
                            </a:prstGeom>
                          </pic:spPr>
                        </pic:pic>
                      </a:graphicData>
                    </a:graphic>
                  </wp:inline>
                </w:drawing>
              </w:r>
            </w:del>
          </w:p>
        </w:tc>
      </w:tr>
      <w:tr w:rsidR="006821AE" w:rsidRPr="00E24B0A" w:rsidDel="002D1AD1" w14:paraId="1FE277B7" w14:textId="55CDFC5A" w:rsidTr="00257FFA">
        <w:trPr>
          <w:trHeight w:val="3064"/>
          <w:jc w:val="center"/>
          <w:del w:id="2698" w:author="Samane Shahpouri" w:date="2024-05-17T06:32:00Z"/>
        </w:trPr>
        <w:tc>
          <w:tcPr>
            <w:tcW w:w="9161" w:type="dxa"/>
          </w:tcPr>
          <w:p w14:paraId="5AE1B4D0" w14:textId="1239FDE5" w:rsidR="006821AE" w:rsidRPr="00E24B0A" w:rsidDel="002D1AD1" w:rsidRDefault="006821AE">
            <w:pPr>
              <w:rPr>
                <w:del w:id="2699" w:author="Samane Shahpouri" w:date="2024-05-17T06:32:00Z" w16du:dateUtc="2024-05-17T04:32:00Z"/>
                <w:rFonts w:asciiTheme="majorBidi" w:hAnsiTheme="majorBidi" w:cstheme="majorBidi"/>
                <w:rPrChange w:id="2700" w:author="Samane Shahpouri" w:date="2024-05-17T23:11:00Z" w16du:dateUtc="2024-05-17T21:11:00Z">
                  <w:rPr>
                    <w:del w:id="2701" w:author="Samane Shahpouri" w:date="2024-05-17T06:32:00Z" w16du:dateUtc="2024-05-17T04:32:00Z"/>
                  </w:rPr>
                </w:rPrChange>
              </w:rPr>
              <w:pPrChange w:id="2702" w:author="Samane Shahpouri" w:date="2024-05-13T08:52:00Z" w16du:dateUtc="2024-05-13T06:52:00Z">
                <w:pPr>
                  <w:jc w:val="both"/>
                </w:pPr>
              </w:pPrChange>
            </w:pPr>
            <w:del w:id="2703" w:author="Samane Shahpouri" w:date="2024-05-17T06:31:00Z" w16du:dateUtc="2024-05-17T04:31:00Z">
              <w:r w:rsidRPr="00E24B0A" w:rsidDel="002D1AD1">
                <w:rPr>
                  <w:rFonts w:asciiTheme="majorBidi" w:hAnsiTheme="majorBidi" w:cstheme="majorBidi"/>
                  <w:noProof/>
                  <w:rPrChange w:id="2704" w:author="Samane Shahpouri" w:date="2024-05-17T23:11:00Z" w16du:dateUtc="2024-05-17T21:11:00Z">
                    <w:rPr>
                      <w:noProof/>
                    </w:rPr>
                  </w:rPrChange>
                </w:rPr>
                <w:drawing>
                  <wp:inline distT="0" distB="0" distL="0" distR="0" wp14:anchorId="01952295" wp14:editId="2323E332">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3"/>
                            <a:stretch>
                              <a:fillRect/>
                            </a:stretch>
                          </pic:blipFill>
                          <pic:spPr>
                            <a:xfrm>
                              <a:off x="0" y="0"/>
                              <a:ext cx="5650567" cy="1881108"/>
                            </a:xfrm>
                            <a:prstGeom prst="rect">
                              <a:avLst/>
                            </a:prstGeom>
                          </pic:spPr>
                        </pic:pic>
                      </a:graphicData>
                    </a:graphic>
                  </wp:inline>
                </w:drawing>
              </w:r>
            </w:del>
          </w:p>
        </w:tc>
      </w:tr>
      <w:tr w:rsidR="006821AE" w:rsidRPr="00E24B0A" w:rsidDel="002D1AD1" w14:paraId="73CC5ADC" w14:textId="21AB5537" w:rsidTr="00257FFA">
        <w:trPr>
          <w:trHeight w:val="1256"/>
          <w:jc w:val="center"/>
          <w:del w:id="2705" w:author="Samane Shahpouri" w:date="2024-05-17T06:32:00Z"/>
        </w:trPr>
        <w:tc>
          <w:tcPr>
            <w:tcW w:w="9161" w:type="dxa"/>
          </w:tcPr>
          <w:p w14:paraId="0B289245" w14:textId="0F4DFEEB" w:rsidR="006821AE" w:rsidRPr="00E24B0A" w:rsidDel="002D1AD1" w:rsidRDefault="006821AE">
            <w:pPr>
              <w:pStyle w:val="Caption"/>
              <w:rPr>
                <w:del w:id="2706" w:author="Samane Shahpouri" w:date="2024-05-17T06:32:00Z" w16du:dateUtc="2024-05-17T04:32:00Z"/>
              </w:rPr>
              <w:pPrChange w:id="2707" w:author="Samane Shahpouri" w:date="2024-05-17T06:30:00Z" w16du:dateUtc="2024-05-17T04:30:00Z">
                <w:pPr>
                  <w:pStyle w:val="Caption"/>
                  <w:jc w:val="both"/>
                </w:pPr>
              </w:pPrChange>
            </w:pPr>
            <w:del w:id="2708" w:author="Samane Shahpouri" w:date="2024-05-17T06:32:00Z" w16du:dateUtc="2024-05-17T04:32:00Z">
              <w:r w:rsidRPr="00E24B0A" w:rsidDel="002D1AD1">
                <w:rPr>
                  <w:i w:val="0"/>
                  <w:iCs w:val="0"/>
                </w:rPr>
                <w:delText xml:space="preserve">Figure </w:delText>
              </w:r>
              <w:r w:rsidRPr="00E24B0A" w:rsidDel="002D1AD1">
                <w:rPr>
                  <w:color w:val="44546A" w:themeColor="text2"/>
                  <w:rPrChange w:id="2709" w:author="Samane Shahpouri" w:date="2024-05-17T23:11:00Z" w16du:dateUtc="2024-05-17T21:11:00Z">
                    <w:rPr>
                      <w:rFonts w:ascii="Segoe UI" w:hAnsi="Segoe UI" w:cs="Arial"/>
                      <w:color w:val="44546A" w:themeColor="text2"/>
                    </w:rPr>
                  </w:rPrChange>
                </w:rPr>
                <w:fldChar w:fldCharType="begin"/>
              </w:r>
              <w:r w:rsidRPr="00E24B0A" w:rsidDel="002D1AD1">
                <w:rPr>
                  <w:i w:val="0"/>
                  <w:iCs w:val="0"/>
                </w:rPr>
                <w:delInstrText xml:space="preserve"> SEQ Figure \* ARABIC </w:delInstrText>
              </w:r>
              <w:r w:rsidRPr="00E24B0A" w:rsidDel="002D1AD1">
                <w:rPr>
                  <w:color w:val="44546A" w:themeColor="text2"/>
                  <w:rPrChange w:id="2710" w:author="Samane Shahpouri" w:date="2024-05-17T23:11:00Z" w16du:dateUtc="2024-05-17T21:11:00Z">
                    <w:rPr>
                      <w:rFonts w:ascii="Segoe UI" w:hAnsi="Segoe UI" w:cs="Arial"/>
                      <w:color w:val="44546A" w:themeColor="text2"/>
                    </w:rPr>
                  </w:rPrChange>
                </w:rPr>
                <w:fldChar w:fldCharType="separate"/>
              </w:r>
              <w:r w:rsidR="00C53542" w:rsidRPr="00E24B0A" w:rsidDel="002D1AD1">
                <w:rPr>
                  <w:i w:val="0"/>
                  <w:iCs w:val="0"/>
                  <w:noProof/>
                </w:rPr>
                <w:delText>3</w:delText>
              </w:r>
              <w:r w:rsidRPr="00E24B0A" w:rsidDel="002D1AD1">
                <w:rPr>
                  <w:color w:val="44546A" w:themeColor="text2"/>
                  <w:rPrChange w:id="2711" w:author="Samane Shahpouri" w:date="2024-05-17T23:11:00Z" w16du:dateUtc="2024-05-17T21:11:00Z">
                    <w:rPr>
                      <w:rFonts w:ascii="Segoe UI" w:hAnsi="Segoe UI" w:cs="Arial"/>
                      <w:color w:val="44546A" w:themeColor="text2"/>
                    </w:rPr>
                  </w:rPrChange>
                </w:rPr>
                <w:fldChar w:fldCharType="end"/>
              </w:r>
              <w:r w:rsidRPr="00E24B0A" w:rsidDel="002D1AD1">
                <w:rPr>
                  <w:i w:val="0"/>
                  <w:iCs w:val="0"/>
                </w:rPr>
                <w:delText xml:space="preserve">: </w:delText>
              </w:r>
              <w:r w:rsidRPr="00E24B0A" w:rsidDel="002D1AD1">
                <w:rPr>
                  <w:b/>
                  <w:bCs/>
                  <w:i w:val="0"/>
                  <w:iCs w:val="0"/>
                </w:rPr>
                <w:delText>A)</w:delText>
              </w:r>
            </w:del>
            <w:del w:id="2712" w:author="Samane Shahpouri" w:date="2024-05-17T06:30:00Z" w16du:dateUtc="2024-05-17T04:30:00Z">
              <w:r w:rsidRPr="00E24B0A" w:rsidDel="002D1AD1">
                <w:rPr>
                  <w:i w:val="0"/>
                  <w:iCs w:val="0"/>
                </w:rPr>
                <w:delText xml:space="preserve"> </w:delText>
              </w:r>
            </w:del>
            <w:del w:id="2713" w:author="Samane Shahpouri" w:date="2024-05-17T06:32:00Z" w16du:dateUtc="2024-05-17T04:32:00Z">
              <w:r w:rsidRPr="00E24B0A" w:rsidDel="002D1AD1">
                <w:rPr>
                  <w:i w:val="0"/>
                  <w:iCs w:val="0"/>
                </w:rPr>
                <w:delText xml:space="preserve">Distribution of initial PET image dimensions across sagittal, coronal, and axial planes. Each bar represents the frequency of occurrence for specific dimension sizes within the dataset. </w:delText>
              </w:r>
            </w:del>
            <w:del w:id="2714" w:author="Samane Shahpouri" w:date="2024-05-17T06:30:00Z" w16du:dateUtc="2024-05-17T04:30:00Z">
              <w:r w:rsidRPr="00E24B0A" w:rsidDel="002D1AD1">
                <w:rPr>
                  <w:b/>
                  <w:bCs/>
                  <w:i w:val="0"/>
                  <w:iCs w:val="0"/>
                </w:rPr>
                <w:delText>B</w:delText>
              </w:r>
            </w:del>
            <w:del w:id="2715" w:author="Samane Shahpouri" w:date="2024-05-17T06:32:00Z" w16du:dateUtc="2024-05-17T04:32:00Z">
              <w:r w:rsidRPr="00E24B0A" w:rsidDel="002D1AD1">
                <w:rPr>
                  <w:b/>
                  <w:bCs/>
                  <w:i w:val="0"/>
                  <w:iCs w:val="0"/>
                </w:rPr>
                <w:delText>)</w:delText>
              </w:r>
              <w:r w:rsidRPr="00E24B0A" w:rsidDel="002D1AD1">
                <w:rPr>
                  <w:i w:val="0"/>
                  <w:iCs w:val="0"/>
                </w:rPr>
                <w:delText xml:space="preserve"> Proportion of different voxel spacings utilized in PET image preprocessing. The donut charts depict the percentage of images corresponding to each voxel spacing dimension in millimeters across sagittal, coronal, and axial views.</w:delText>
              </w:r>
            </w:del>
          </w:p>
          <w:p w14:paraId="04DFD04F" w14:textId="5A56F172" w:rsidR="009C216F" w:rsidRPr="00E24B0A" w:rsidDel="002D1AD1" w:rsidRDefault="009C216F">
            <w:pPr>
              <w:rPr>
                <w:del w:id="2716" w:author="Samane Shahpouri" w:date="2024-05-17T06:32:00Z" w16du:dateUtc="2024-05-17T04:32:00Z"/>
                <w:rFonts w:asciiTheme="majorBidi" w:hAnsiTheme="majorBidi" w:cstheme="majorBidi"/>
                <w:rPrChange w:id="2717" w:author="Samane Shahpouri" w:date="2024-05-17T23:11:00Z" w16du:dateUtc="2024-05-17T21:11:00Z">
                  <w:rPr>
                    <w:del w:id="2718" w:author="Samane Shahpouri" w:date="2024-05-17T06:32:00Z" w16du:dateUtc="2024-05-17T04:32:00Z"/>
                  </w:rPr>
                </w:rPrChange>
              </w:rPr>
              <w:pPrChange w:id="2719" w:author="Samane Shahpouri" w:date="2024-05-13T08:52:00Z" w16du:dateUtc="2024-05-13T06:52:00Z">
                <w:pPr>
                  <w:jc w:val="both"/>
                </w:pPr>
              </w:pPrChange>
            </w:pPr>
          </w:p>
          <w:p w14:paraId="54E9E2DE" w14:textId="547979B4" w:rsidR="009C216F" w:rsidRPr="00E24B0A" w:rsidDel="002D1AD1" w:rsidRDefault="009C216F">
            <w:pPr>
              <w:rPr>
                <w:del w:id="2720" w:author="Samane Shahpouri" w:date="2024-05-17T06:32:00Z" w16du:dateUtc="2024-05-17T04:32:00Z"/>
                <w:rFonts w:asciiTheme="majorBidi" w:hAnsiTheme="majorBidi" w:cstheme="majorBidi"/>
                <w:rPrChange w:id="2721" w:author="Samane Shahpouri" w:date="2024-05-17T23:11:00Z" w16du:dateUtc="2024-05-17T21:11:00Z">
                  <w:rPr>
                    <w:del w:id="2722" w:author="Samane Shahpouri" w:date="2024-05-17T06:32:00Z" w16du:dateUtc="2024-05-17T04:32:00Z"/>
                  </w:rPr>
                </w:rPrChange>
              </w:rPr>
              <w:pPrChange w:id="2723" w:author="Samane Shahpouri" w:date="2024-05-13T08:52:00Z" w16du:dateUtc="2024-05-13T06:52:00Z">
                <w:pPr>
                  <w:jc w:val="both"/>
                </w:pPr>
              </w:pPrChange>
            </w:pPr>
          </w:p>
          <w:p w14:paraId="4A6352FA" w14:textId="533EDFAE" w:rsidR="009C216F" w:rsidRPr="00E24B0A" w:rsidDel="002D1AD1" w:rsidRDefault="009C216F">
            <w:pPr>
              <w:rPr>
                <w:del w:id="2724" w:author="Samane Shahpouri" w:date="2024-05-17T06:32:00Z" w16du:dateUtc="2024-05-17T04:32:00Z"/>
                <w:rFonts w:asciiTheme="majorBidi" w:hAnsiTheme="majorBidi" w:cstheme="majorBidi"/>
                <w:rPrChange w:id="2725" w:author="Samane Shahpouri" w:date="2024-05-17T23:11:00Z" w16du:dateUtc="2024-05-17T21:11:00Z">
                  <w:rPr>
                    <w:del w:id="2726" w:author="Samane Shahpouri" w:date="2024-05-17T06:32:00Z" w16du:dateUtc="2024-05-17T04:32:00Z"/>
                  </w:rPr>
                </w:rPrChange>
              </w:rPr>
              <w:pPrChange w:id="2727" w:author="Samane Shahpouri" w:date="2024-05-13T08:52:00Z" w16du:dateUtc="2024-05-13T06:52:00Z">
                <w:pPr>
                  <w:jc w:val="both"/>
                </w:pPr>
              </w:pPrChange>
            </w:pPr>
          </w:p>
          <w:p w14:paraId="5D87DA6D" w14:textId="2E1808A1" w:rsidR="009C216F" w:rsidRPr="00E24B0A" w:rsidDel="002D1AD1" w:rsidRDefault="009C216F">
            <w:pPr>
              <w:rPr>
                <w:del w:id="2728" w:author="Samane Shahpouri" w:date="2024-05-17T06:32:00Z" w16du:dateUtc="2024-05-17T04:32:00Z"/>
                <w:rFonts w:asciiTheme="majorBidi" w:hAnsiTheme="majorBidi" w:cstheme="majorBidi"/>
                <w:rPrChange w:id="2729" w:author="Samane Shahpouri" w:date="2024-05-17T23:11:00Z" w16du:dateUtc="2024-05-17T21:11:00Z">
                  <w:rPr>
                    <w:del w:id="2730" w:author="Samane Shahpouri" w:date="2024-05-17T06:32:00Z" w16du:dateUtc="2024-05-17T04:32:00Z"/>
                  </w:rPr>
                </w:rPrChange>
              </w:rPr>
              <w:pPrChange w:id="2731" w:author="Samane Shahpouri" w:date="2024-05-13T08:52:00Z" w16du:dateUtc="2024-05-13T06:52:00Z">
                <w:pPr>
                  <w:jc w:val="both"/>
                </w:pPr>
              </w:pPrChange>
            </w:pPr>
          </w:p>
          <w:p w14:paraId="2FCBA3A1" w14:textId="6B0FC9F9" w:rsidR="009C216F" w:rsidRPr="00E24B0A" w:rsidDel="002D1AD1" w:rsidRDefault="009C216F">
            <w:pPr>
              <w:rPr>
                <w:del w:id="2732" w:author="Samane Shahpouri" w:date="2024-05-17T06:32:00Z" w16du:dateUtc="2024-05-17T04:32:00Z"/>
                <w:rFonts w:asciiTheme="majorBidi" w:hAnsiTheme="majorBidi" w:cstheme="majorBidi"/>
                <w:rPrChange w:id="2733" w:author="Samane Shahpouri" w:date="2024-05-17T23:11:00Z" w16du:dateUtc="2024-05-17T21:11:00Z">
                  <w:rPr>
                    <w:del w:id="2734" w:author="Samane Shahpouri" w:date="2024-05-17T06:32:00Z" w16du:dateUtc="2024-05-17T04:32:00Z"/>
                  </w:rPr>
                </w:rPrChange>
              </w:rPr>
              <w:pPrChange w:id="2735" w:author="Samane Shahpouri" w:date="2024-05-13T08:52:00Z" w16du:dateUtc="2024-05-13T06:52:00Z">
                <w:pPr>
                  <w:jc w:val="both"/>
                </w:pPr>
              </w:pPrChange>
            </w:pPr>
          </w:p>
          <w:p w14:paraId="6FFAF3E4" w14:textId="57C44C38" w:rsidR="009C216F" w:rsidRPr="00E24B0A" w:rsidDel="002D1AD1" w:rsidRDefault="009C216F">
            <w:pPr>
              <w:rPr>
                <w:del w:id="2736" w:author="Samane Shahpouri" w:date="2024-05-17T06:32:00Z" w16du:dateUtc="2024-05-17T04:32:00Z"/>
                <w:rFonts w:asciiTheme="majorBidi" w:hAnsiTheme="majorBidi" w:cstheme="majorBidi"/>
                <w:rPrChange w:id="2737" w:author="Samane Shahpouri" w:date="2024-05-17T23:11:00Z" w16du:dateUtc="2024-05-17T21:11:00Z">
                  <w:rPr>
                    <w:del w:id="2738" w:author="Samane Shahpouri" w:date="2024-05-17T06:32:00Z" w16du:dateUtc="2024-05-17T04:32:00Z"/>
                  </w:rPr>
                </w:rPrChange>
              </w:rPr>
              <w:pPrChange w:id="2739" w:author="Samane Shahpouri" w:date="2024-05-13T08:52:00Z" w16du:dateUtc="2024-05-13T06:52:00Z">
                <w:pPr>
                  <w:jc w:val="both"/>
                </w:pPr>
              </w:pPrChange>
            </w:pPr>
          </w:p>
          <w:p w14:paraId="4E176D63" w14:textId="20ACD670" w:rsidR="009C216F" w:rsidRPr="00E24B0A" w:rsidDel="002D1AD1" w:rsidRDefault="009C216F">
            <w:pPr>
              <w:rPr>
                <w:del w:id="2740" w:author="Samane Shahpouri" w:date="2024-05-17T06:32:00Z" w16du:dateUtc="2024-05-17T04:32:00Z"/>
                <w:rFonts w:asciiTheme="majorBidi" w:hAnsiTheme="majorBidi" w:cstheme="majorBidi"/>
                <w:rPrChange w:id="2741" w:author="Samane Shahpouri" w:date="2024-05-17T23:11:00Z" w16du:dateUtc="2024-05-17T21:11:00Z">
                  <w:rPr>
                    <w:del w:id="2742" w:author="Samane Shahpouri" w:date="2024-05-17T06:32:00Z" w16du:dateUtc="2024-05-17T04:32:00Z"/>
                  </w:rPr>
                </w:rPrChange>
              </w:rPr>
              <w:pPrChange w:id="2743" w:author="Samane Shahpouri" w:date="2024-05-13T08:52:00Z" w16du:dateUtc="2024-05-13T06:52:00Z">
                <w:pPr>
                  <w:jc w:val="both"/>
                </w:pPr>
              </w:pPrChange>
            </w:pPr>
          </w:p>
        </w:tc>
      </w:tr>
    </w:tbl>
    <w:p w14:paraId="01C69958" w14:textId="77777777" w:rsidR="006821AE" w:rsidRPr="00E24B0A" w:rsidDel="00200D6D" w:rsidRDefault="006821AE" w:rsidP="001E0755">
      <w:pPr>
        <w:pStyle w:val="Heading3"/>
        <w:rPr>
          <w:del w:id="2744" w:author="Isaac Shiri Lord" w:date="2024-05-12T18:42:00Z"/>
          <w:rFonts w:asciiTheme="majorBidi" w:hAnsiTheme="majorBidi" w:cstheme="majorBidi"/>
          <w:rPrChange w:id="2745" w:author="Samane Shahpouri" w:date="2024-05-17T23:11:00Z" w16du:dateUtc="2024-05-17T21:11:00Z">
            <w:rPr>
              <w:del w:id="2746" w:author="Isaac Shiri Lord" w:date="2024-05-12T18:42:00Z"/>
            </w:rPr>
          </w:rPrChange>
        </w:rPr>
      </w:pPr>
      <w:bookmarkStart w:id="2747" w:name="_Toc167046470"/>
      <w:r w:rsidRPr="00E24B0A">
        <w:rPr>
          <w:rFonts w:asciiTheme="majorBidi" w:hAnsiTheme="majorBidi" w:cstheme="majorBidi"/>
          <w:b w:val="0"/>
          <w:bCs w:val="0"/>
          <w:rPrChange w:id="2748" w:author="Samane Shahpouri" w:date="2024-05-17T23:11:00Z" w16du:dateUtc="2024-05-17T21:11:00Z">
            <w:rPr>
              <w:b w:val="0"/>
              <w:bCs w:val="0"/>
            </w:rPr>
          </w:rPrChange>
        </w:rPr>
        <w:t>Generation of Anatomy-Dependent Correction Maps (ADCM)</w:t>
      </w:r>
      <w:bookmarkEnd w:id="2747"/>
    </w:p>
    <w:p w14:paraId="3AF57C57" w14:textId="77777777" w:rsidR="006821AE" w:rsidRPr="00E24B0A" w:rsidRDefault="006821AE" w:rsidP="001E0755">
      <w:pPr>
        <w:pStyle w:val="Heading3"/>
        <w:rPr>
          <w:rFonts w:asciiTheme="majorBidi" w:hAnsiTheme="majorBidi" w:cstheme="majorBidi"/>
          <w:rPrChange w:id="2749" w:author="Samane Shahpouri" w:date="2024-05-17T23:11:00Z" w16du:dateUtc="2024-05-17T21:11:00Z">
            <w:rPr/>
          </w:rPrChange>
        </w:rPr>
      </w:pPr>
    </w:p>
    <w:p w14:paraId="5A78F2B4" w14:textId="5981EE0C" w:rsidR="009A5370" w:rsidRPr="00E24B0A" w:rsidRDefault="009A5370" w:rsidP="00507D2D">
      <w:pPr>
        <w:rPr>
          <w:rFonts w:asciiTheme="majorBidi" w:hAnsiTheme="majorBidi" w:cstheme="majorBidi"/>
          <w:rPrChange w:id="2750" w:author="Samane Shahpouri" w:date="2024-05-17T23:11:00Z" w16du:dateUtc="2024-05-17T21:11:00Z">
            <w:rPr/>
          </w:rPrChange>
        </w:rPr>
      </w:pPr>
      <w:r w:rsidRPr="00E24B0A">
        <w:rPr>
          <w:rFonts w:asciiTheme="majorBidi" w:hAnsiTheme="majorBidi" w:cstheme="majorBidi"/>
          <w:rPrChange w:id="2751" w:author="Samane Shahpouri" w:date="2024-05-17T23:11:00Z" w16du:dateUtc="2024-05-17T21:11:00Z">
            <w:rPr/>
          </w:rPrChange>
        </w:rPr>
        <w:t xml:space="preserve">In exploring advanced techniques for PET image correction, we examine a decomposition-based deep learning approach previously </w:t>
      </w:r>
      <w:del w:id="2752" w:author="Isaac Shiri Lord" w:date="2024-05-12T18:41:00Z">
        <w:r w:rsidRPr="00E24B0A" w:rsidDel="00200D6D">
          <w:rPr>
            <w:rFonts w:asciiTheme="majorBidi" w:hAnsiTheme="majorBidi" w:cstheme="majorBidi"/>
            <w:rPrChange w:id="2753" w:author="Samane Shahpouri" w:date="2024-05-17T23:11:00Z" w16du:dateUtc="2024-05-17T21:11:00Z">
              <w:rPr/>
            </w:rPrChange>
          </w:rPr>
          <w:delText xml:space="preserve">outlined in the literature </w:delText>
        </w:r>
      </w:del>
      <w:ins w:id="2754" w:author="Isaac Shiri Lord" w:date="2024-05-12T18:41:00Z">
        <w:r w:rsidR="00200D6D" w:rsidRPr="00E24B0A">
          <w:rPr>
            <w:rFonts w:asciiTheme="majorBidi" w:hAnsiTheme="majorBidi" w:cstheme="majorBidi"/>
            <w:rPrChange w:id="2755" w:author="Samane Shahpouri" w:date="2024-05-17T23:11:00Z" w16du:dateUtc="2024-05-17T21:11:00Z">
              <w:rPr/>
            </w:rPrChange>
          </w:rPr>
          <w:t xml:space="preserve">proposed </w:t>
        </w:r>
      </w:ins>
      <w:sdt>
        <w:sdtPr>
          <w:rPr>
            <w:rFonts w:asciiTheme="majorBidi" w:hAnsiTheme="majorBidi" w:cstheme="majorBidi"/>
            <w:color w:val="000000"/>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ins w:id="2756" w:author="Samane Shahpouri" w:date="2024-05-19T17:37:00Z" w16du:dateUtc="2024-05-19T15:37:00Z">
            <w:r w:rsidR="00C21B46" w:rsidRPr="00C21B46">
              <w:rPr>
                <w:rFonts w:asciiTheme="majorBidi" w:hAnsiTheme="majorBidi" w:cstheme="majorBidi"/>
                <w:color w:val="000000"/>
              </w:rPr>
              <w:t>(52)</w:t>
            </w:r>
          </w:ins>
          <w:del w:id="2757" w:author="Samane Shahpouri" w:date="2024-05-19T17:33:00Z" w16du:dateUtc="2024-05-19T15:33:00Z">
            <w:r w:rsidR="005C650F" w:rsidRPr="00C21B46" w:rsidDel="00C21B46">
              <w:rPr>
                <w:rFonts w:asciiTheme="majorBidi" w:hAnsiTheme="majorBidi" w:cstheme="majorBidi"/>
                <w:color w:val="000000"/>
                <w:rPrChange w:id="2758" w:author="Samane Shahpouri" w:date="2024-05-19T17:37:00Z" w16du:dateUtc="2024-05-19T15:37:00Z">
                  <w:rPr>
                    <w:color w:val="000000"/>
                  </w:rPr>
                </w:rPrChange>
              </w:rPr>
              <w:delText>(52)</w:delText>
            </w:r>
          </w:del>
        </w:sdtContent>
      </w:sdt>
      <w:r w:rsidRPr="00E24B0A">
        <w:rPr>
          <w:rFonts w:asciiTheme="majorBidi" w:hAnsiTheme="majorBidi" w:cstheme="majorBidi"/>
          <w:rPrChange w:id="2759" w:author="Samane Shahpouri" w:date="2024-05-17T23:11:00Z" w16du:dateUtc="2024-05-17T21:11:00Z">
            <w:rPr/>
          </w:rPrChange>
        </w:rPr>
        <w:t xml:space="preserve">. From NAC to MAC, the complex </w:t>
      </w:r>
      <w:del w:id="2760" w:author="Samane Shahpouri" w:date="2024-05-17T06:35:00Z" w16du:dateUtc="2024-05-17T04:35:00Z">
        <w:r w:rsidRPr="00E24B0A" w:rsidDel="002D1AD1">
          <w:rPr>
            <w:rFonts w:asciiTheme="majorBidi" w:hAnsiTheme="majorBidi" w:cstheme="majorBidi"/>
            <w:rPrChange w:id="2761" w:author="Samane Shahpouri" w:date="2024-05-17T23:11:00Z" w16du:dateUtc="2024-05-17T21:11:00Z">
              <w:rPr/>
            </w:rPrChange>
          </w:rPr>
          <w:delText>end-to-end generation</w:delText>
        </w:r>
      </w:del>
      <w:ins w:id="2762" w:author="Samane Shahpouri" w:date="2024-05-17T06:35:00Z" w16du:dateUtc="2024-05-17T04:35:00Z">
        <w:r w:rsidR="002D1AD1" w:rsidRPr="00E24B0A">
          <w:rPr>
            <w:rFonts w:asciiTheme="majorBidi" w:hAnsiTheme="majorBidi" w:cstheme="majorBidi"/>
            <w:rPrChange w:id="2763" w:author="Samane Shahpouri" w:date="2024-05-17T23:11:00Z" w16du:dateUtc="2024-05-17T21:11:00Z">
              <w:rPr/>
            </w:rPrChange>
          </w:rPr>
          <w:t>MAC</w:t>
        </w:r>
      </w:ins>
      <w:r w:rsidRPr="00E24B0A">
        <w:rPr>
          <w:rFonts w:asciiTheme="majorBidi" w:hAnsiTheme="majorBidi" w:cstheme="majorBidi"/>
          <w:rPrChange w:id="2764" w:author="Samane Shahpouri" w:date="2024-05-17T23:11:00Z" w16du:dateUtc="2024-05-17T21:11:00Z">
            <w:rPr/>
          </w:rPrChange>
        </w:rPr>
        <w:t xml:space="preserve"> was broken down into two parts: anatomy-independent textures (related to tracers and diseases) and anatomy-dependent correction. </w:t>
      </w:r>
    </w:p>
    <w:p w14:paraId="6D03C5C5" w14:textId="77777777" w:rsidR="009A5370" w:rsidRPr="00E24B0A" w:rsidDel="00200D6D" w:rsidRDefault="009A5370">
      <w:pPr>
        <w:rPr>
          <w:del w:id="2765" w:author="Isaac Shiri Lord" w:date="2024-05-12T18:42:00Z"/>
          <w:rFonts w:asciiTheme="majorBidi" w:hAnsiTheme="majorBidi" w:cstheme="majorBidi"/>
          <w:rPrChange w:id="2766" w:author="Samane Shahpouri" w:date="2024-05-17T23:11:00Z" w16du:dateUtc="2024-05-17T21:11:00Z">
            <w:rPr>
              <w:del w:id="2767" w:author="Isaac Shiri Lord" w:date="2024-05-12T18:42:00Z"/>
            </w:rPr>
          </w:rPrChange>
        </w:rPr>
        <w:pPrChange w:id="2768" w:author="Samane Shahpouri" w:date="2024-05-17T06:34:00Z" w16du:dateUtc="2024-05-17T04:34:00Z">
          <w:pPr>
            <w:jc w:val="left"/>
          </w:pPr>
        </w:pPrChange>
      </w:pPr>
      <w:r w:rsidRPr="00E24B0A">
        <w:rPr>
          <w:rFonts w:asciiTheme="majorBidi" w:hAnsiTheme="majorBidi" w:cstheme="majorBidi"/>
          <w:rPrChange w:id="2769" w:author="Samane Shahpouri" w:date="2024-05-17T23:11:00Z" w16du:dateUtc="2024-05-17T21:11:00Z">
            <w:rPr/>
          </w:rPrChange>
        </w:rPr>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1F51358D" w:rsidR="009A5370" w:rsidRPr="00E24B0A" w:rsidRDefault="009A5370" w:rsidP="00507D2D">
      <w:pPr>
        <w:rPr>
          <w:rFonts w:asciiTheme="majorBidi" w:hAnsiTheme="majorBidi" w:cstheme="majorBidi"/>
          <w:rPrChange w:id="2770" w:author="Samane Shahpouri" w:date="2024-05-17T23:11:00Z" w16du:dateUtc="2024-05-17T21:11:00Z">
            <w:rPr/>
          </w:rPrChange>
        </w:rPr>
      </w:pPr>
      <w:del w:id="2771" w:author="Isaac Shiri Lord" w:date="2024-05-12T18:42:00Z">
        <w:r w:rsidRPr="00E24B0A" w:rsidDel="00200D6D">
          <w:rPr>
            <w:rFonts w:asciiTheme="majorBidi" w:hAnsiTheme="majorBidi" w:cstheme="majorBidi"/>
            <w:rPrChange w:id="2772" w:author="Samane Shahpouri" w:date="2024-05-17T23:11:00Z" w16du:dateUtc="2024-05-17T21:11:00Z">
              <w:rPr/>
            </w:rPrChange>
          </w:rPr>
          <w:delText xml:space="preserve"> </w:delText>
        </w:r>
      </w:del>
    </w:p>
    <w:p w14:paraId="2FD5F3EE" w14:textId="2CD67C7D" w:rsidR="006821AE" w:rsidRPr="00E24B0A" w:rsidRDefault="009A5370" w:rsidP="00507D2D">
      <w:pPr>
        <w:rPr>
          <w:rFonts w:asciiTheme="majorBidi" w:hAnsiTheme="majorBidi" w:cstheme="majorBidi"/>
          <w:rPrChange w:id="2773" w:author="Samane Shahpouri" w:date="2024-05-17T23:11:00Z" w16du:dateUtc="2024-05-17T21:11:00Z">
            <w:rPr/>
          </w:rPrChange>
        </w:rPr>
      </w:pPr>
      <w:del w:id="2774" w:author="Samane Shahpouri" w:date="2024-05-17T06:38:00Z" w16du:dateUtc="2024-05-17T04:38:00Z">
        <w:r w:rsidRPr="00E24B0A" w:rsidDel="007E13A5">
          <w:rPr>
            <w:rFonts w:asciiTheme="majorBidi" w:hAnsiTheme="majorBidi" w:cstheme="majorBidi"/>
            <w:rPrChange w:id="2775" w:author="Samane Shahpouri" w:date="2024-05-17T23:11:00Z" w16du:dateUtc="2024-05-17T21:11:00Z">
              <w:rPr/>
            </w:rPrChange>
          </w:rPr>
          <w:delText xml:space="preserve">The </w:delText>
        </w:r>
      </w:del>
      <w:del w:id="2776" w:author="Samane Shahpouri" w:date="2024-05-17T06:36:00Z" w16du:dateUtc="2024-05-17T04:36:00Z">
        <w:r w:rsidRPr="00E24B0A" w:rsidDel="00B86527">
          <w:rPr>
            <w:rFonts w:asciiTheme="majorBidi" w:hAnsiTheme="majorBidi" w:cstheme="majorBidi"/>
            <w:rPrChange w:id="2777" w:author="Samane Shahpouri" w:date="2024-05-17T23:11:00Z" w16du:dateUtc="2024-05-17T21:11:00Z">
              <w:rPr/>
            </w:rPrChange>
          </w:rPr>
          <w:delText>conditional equatio</w:delText>
        </w:r>
      </w:del>
      <w:del w:id="2778" w:author="Samane Shahpouri" w:date="2024-05-17T06:38:00Z" w16du:dateUtc="2024-05-17T04:38:00Z">
        <w:r w:rsidRPr="00E24B0A" w:rsidDel="007E13A5">
          <w:rPr>
            <w:rFonts w:asciiTheme="majorBidi" w:hAnsiTheme="majorBidi" w:cstheme="majorBidi"/>
            <w:rPrChange w:id="2779" w:author="Samane Shahpouri" w:date="2024-05-17T23:11:00Z" w16du:dateUtc="2024-05-17T21:11:00Z">
              <w:rPr/>
            </w:rPrChange>
          </w:rPr>
          <w:delText>n that captures the ratio of the MAC intensity to the NAC</w:delText>
        </w:r>
      </w:del>
      <w:del w:id="2780" w:author="Samane Shahpouri" w:date="2024-05-17T06:36:00Z" w16du:dateUtc="2024-05-17T04:36:00Z">
        <w:r w:rsidRPr="00E24B0A" w:rsidDel="00B86527">
          <w:rPr>
            <w:rFonts w:asciiTheme="majorBidi" w:hAnsiTheme="majorBidi" w:cstheme="majorBidi"/>
            <w:rPrChange w:id="2781" w:author="Samane Shahpouri" w:date="2024-05-17T23:11:00Z" w16du:dateUtc="2024-05-17T21:11:00Z">
              <w:rPr/>
            </w:rPrChange>
          </w:rPr>
          <w:delText xml:space="preserve"> intensity </w:delText>
        </w:r>
      </w:del>
      <w:del w:id="2782" w:author="Samane Shahpouri" w:date="2024-05-17T06:38:00Z" w16du:dateUtc="2024-05-17T04:38:00Z">
        <w:r w:rsidRPr="00E24B0A" w:rsidDel="007E13A5">
          <w:rPr>
            <w:rFonts w:asciiTheme="majorBidi" w:hAnsiTheme="majorBidi" w:cstheme="majorBidi"/>
            <w:rPrChange w:id="2783" w:author="Samane Shahpouri" w:date="2024-05-17T23:11:00Z" w16du:dateUtc="2024-05-17T21:11:00Z">
              <w:rPr/>
            </w:rPrChange>
          </w:rPr>
          <w:delText>defines</w:delText>
        </w:r>
      </w:del>
      <w:ins w:id="2784" w:author="Samane Shahpouri" w:date="2024-05-17T06:38:00Z" w16du:dateUtc="2024-05-17T04:38:00Z">
        <w:r w:rsidR="007E13A5" w:rsidRPr="00E24B0A">
          <w:rPr>
            <w:rFonts w:asciiTheme="majorBidi" w:hAnsiTheme="majorBidi" w:cstheme="majorBidi"/>
            <w:rPrChange w:id="2785" w:author="Samane Shahpouri" w:date="2024-05-17T23:11:00Z" w16du:dateUtc="2024-05-17T21:11:00Z">
              <w:rPr/>
            </w:rPrChange>
          </w:rPr>
          <w:t>T</w:t>
        </w:r>
      </w:ins>
      <w:del w:id="2786" w:author="Samane Shahpouri" w:date="2024-05-17T06:38:00Z" w16du:dateUtc="2024-05-17T04:38:00Z">
        <w:r w:rsidRPr="00E24B0A" w:rsidDel="007E13A5">
          <w:rPr>
            <w:rFonts w:asciiTheme="majorBidi" w:hAnsiTheme="majorBidi" w:cstheme="majorBidi"/>
            <w:rPrChange w:id="2787" w:author="Samane Shahpouri" w:date="2024-05-17T23:11:00Z" w16du:dateUtc="2024-05-17T21:11:00Z">
              <w:rPr/>
            </w:rPrChange>
          </w:rPr>
          <w:delText xml:space="preserve"> t</w:delText>
        </w:r>
      </w:del>
      <w:r w:rsidRPr="00E24B0A">
        <w:rPr>
          <w:rFonts w:asciiTheme="majorBidi" w:hAnsiTheme="majorBidi" w:cstheme="majorBidi"/>
          <w:rPrChange w:id="2788" w:author="Samane Shahpouri" w:date="2024-05-17T23:11:00Z" w16du:dateUtc="2024-05-17T21:11:00Z">
            <w:rPr/>
          </w:rPrChange>
        </w:rPr>
        <w:t>he anatomy-dependent correction map (ADCM) at each voxel</w:t>
      </w:r>
      <w:ins w:id="2789" w:author="Samane Shahpouri" w:date="2024-05-17T06:36:00Z" w16du:dateUtc="2024-05-17T04:36:00Z">
        <w:r w:rsidR="00B86527" w:rsidRPr="00E24B0A">
          <w:rPr>
            <w:rFonts w:asciiTheme="majorBidi" w:hAnsiTheme="majorBidi" w:cstheme="majorBidi"/>
            <w:rPrChange w:id="2790" w:author="Samane Shahpouri" w:date="2024-05-17T23:11:00Z" w16du:dateUtc="2024-05-17T21:11:00Z">
              <w:rPr/>
            </w:rPrChange>
          </w:rPr>
          <w:t xml:space="preserve"> defines by conditional </w:t>
        </w:r>
      </w:ins>
      <w:ins w:id="2791" w:author="Samane Shahpouri" w:date="2024-05-17T06:44:00Z" w16du:dateUtc="2024-05-17T04:44:00Z">
        <w:r w:rsidR="007E13A5" w:rsidRPr="00E24B0A">
          <w:rPr>
            <w:rFonts w:asciiTheme="majorBidi" w:hAnsiTheme="majorBidi" w:cstheme="majorBidi"/>
            <w:rPrChange w:id="2792" w:author="Samane Shahpouri" w:date="2024-05-17T23:11:00Z" w16du:dateUtc="2024-05-17T21:11:00Z">
              <w:rPr/>
            </w:rPrChange>
          </w:rPr>
          <w:t>E</w:t>
        </w:r>
      </w:ins>
      <w:ins w:id="2793" w:author="Samane Shahpouri" w:date="2024-05-17T06:36:00Z" w16du:dateUtc="2024-05-17T04:36:00Z">
        <w:r w:rsidR="00B86527" w:rsidRPr="00E24B0A">
          <w:rPr>
            <w:rFonts w:asciiTheme="majorBidi" w:hAnsiTheme="majorBidi" w:cstheme="majorBidi"/>
            <w:rPrChange w:id="2794" w:author="Samane Shahpouri" w:date="2024-05-17T23:11:00Z" w16du:dateUtc="2024-05-17T21:11:00Z">
              <w:rPr/>
            </w:rPrChange>
          </w:rPr>
          <w:t>quation</w:t>
        </w:r>
      </w:ins>
      <w:ins w:id="2795" w:author="Samane Shahpouri" w:date="2024-05-17T06:44:00Z" w16du:dateUtc="2024-05-17T04:44:00Z">
        <w:r w:rsidR="007E13A5" w:rsidRPr="00E24B0A">
          <w:rPr>
            <w:rFonts w:asciiTheme="majorBidi" w:hAnsiTheme="majorBidi" w:cstheme="majorBidi"/>
            <w:rPrChange w:id="2796" w:author="Samane Shahpouri" w:date="2024-05-17T23:11:00Z" w16du:dateUtc="2024-05-17T21:11:00Z">
              <w:rPr/>
            </w:rPrChange>
          </w:rPr>
          <w:t xml:space="preserve"> 2</w:t>
        </w:r>
      </w:ins>
      <w:ins w:id="2797" w:author="Samane Shahpouri" w:date="2024-05-17T06:37:00Z" w16du:dateUtc="2024-05-17T04:37:00Z">
        <w:r w:rsidR="00B86527" w:rsidRPr="00E24B0A">
          <w:rPr>
            <w:rFonts w:asciiTheme="majorBidi" w:hAnsiTheme="majorBidi" w:cstheme="majorBidi"/>
            <w:rPrChange w:id="2798" w:author="Samane Shahpouri" w:date="2024-05-17T23:11:00Z" w16du:dateUtc="2024-05-17T21:11:00Z">
              <w:rPr/>
            </w:rPrChange>
          </w:rPr>
          <w:t>, that captures the ratio of the MAC intensity to the NAC’s</w:t>
        </w:r>
      </w:ins>
      <w:r w:rsidRPr="00E24B0A">
        <w:rPr>
          <w:rFonts w:asciiTheme="majorBidi" w:hAnsiTheme="majorBidi" w:cstheme="majorBidi"/>
          <w:rPrChange w:id="2799" w:author="Samane Shahpouri" w:date="2024-05-17T23:11:00Z" w16du:dateUtc="2024-05-17T21:11:00Z">
            <w:rPr/>
          </w:rPrChange>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E24B0A" w14:paraId="11392B2D" w14:textId="77777777" w:rsidTr="00257FFA">
        <w:tc>
          <w:tcPr>
            <w:tcW w:w="7763" w:type="dxa"/>
          </w:tcPr>
          <w:p w14:paraId="3DFBB9B1" w14:textId="77777777" w:rsidR="006821AE" w:rsidRPr="00E24B0A" w:rsidRDefault="006821AE">
            <w:pPr>
              <w:rPr>
                <w:rFonts w:asciiTheme="majorBidi" w:hAnsiTheme="majorBidi" w:cstheme="majorBidi"/>
                <w:rPrChange w:id="2800" w:author="Samane Shahpouri" w:date="2024-05-17T23:11:00Z" w16du:dateUtc="2024-05-17T21:11:00Z">
                  <w:rPr/>
                </w:rPrChange>
              </w:rPr>
              <w:pPrChange w:id="2801" w:author="Samane Shahpouri" w:date="2024-05-13T08:52:00Z" w16du:dateUtc="2024-05-13T06:52:00Z">
                <w:pPr>
                  <w:jc w:val="both"/>
                </w:pPr>
              </w:pPrChange>
            </w:pPr>
            <m:oMathPara>
              <m:oMath>
                <m:r>
                  <w:rPr>
                    <w:rFonts w:ascii="Cambria Math" w:hAnsi="Cambria Math" w:cstheme="majorBidi"/>
                    <w:noProof/>
                    <w:rPrChange w:id="2802" w:author="Samane Shahpouri" w:date="2024-05-17T23:11:00Z" w16du:dateUtc="2024-05-17T21:11:00Z">
                      <w:rPr>
                        <w:rFonts w:ascii="Cambria Math" w:hAnsi="Cambria Math"/>
                        <w:noProof/>
                      </w:rPr>
                    </w:rPrChange>
                  </w:rPr>
                  <m:t>If</m:t>
                </m:r>
                <m:r>
                  <m:rPr>
                    <m:sty m:val="p"/>
                  </m:rPr>
                  <w:rPr>
                    <w:rFonts w:ascii="Cambria Math" w:hAnsi="Cambria Math" w:cstheme="majorBidi"/>
                    <w:noProof/>
                    <w:rPrChange w:id="2803" w:author="Samane Shahpouri" w:date="2024-05-17T23:11:00Z" w16du:dateUtc="2024-05-17T21:11:00Z">
                      <w:rPr>
                        <w:rFonts w:ascii="Cambria Math" w:hAnsi="Cambria Math"/>
                        <w:noProof/>
                      </w:rPr>
                    </w:rPrChange>
                  </w:rPr>
                  <m:t xml:space="preserve"> </m:t>
                </m:r>
                <m:sSub>
                  <m:sSubPr>
                    <m:ctrlPr>
                      <w:rPr>
                        <w:rFonts w:ascii="Cambria Math" w:hAnsi="Cambria Math" w:cstheme="majorBidi"/>
                        <w:noProof/>
                      </w:rPr>
                    </m:ctrlPr>
                  </m:sSubPr>
                  <m:e>
                    <m:r>
                      <w:rPr>
                        <w:rFonts w:ascii="Cambria Math" w:hAnsi="Cambria Math" w:cstheme="majorBidi"/>
                        <w:noProof/>
                        <w:rPrChange w:id="2804" w:author="Samane Shahpouri" w:date="2024-05-17T23:11:00Z" w16du:dateUtc="2024-05-17T21:11:00Z">
                          <w:rPr>
                            <w:rFonts w:ascii="Cambria Math" w:hAnsi="Cambria Math"/>
                            <w:noProof/>
                          </w:rPr>
                        </w:rPrChange>
                      </w:rPr>
                      <m:t>PET</m:t>
                    </m:r>
                  </m:e>
                  <m:sub>
                    <m:r>
                      <w:rPr>
                        <w:rFonts w:ascii="Cambria Math" w:hAnsi="Cambria Math" w:cstheme="majorBidi"/>
                        <w:noProof/>
                        <w:rPrChange w:id="2805" w:author="Samane Shahpouri" w:date="2024-05-17T23:11:00Z" w16du:dateUtc="2024-05-17T21:11:00Z">
                          <w:rPr>
                            <w:rFonts w:ascii="Cambria Math" w:hAnsi="Cambria Math"/>
                            <w:noProof/>
                          </w:rPr>
                        </w:rPrChange>
                      </w:rPr>
                      <m:t>NAC</m:t>
                    </m:r>
                  </m:sub>
                </m:sSub>
                <m:r>
                  <m:rPr>
                    <m:sty m:val="p"/>
                  </m:rPr>
                  <w:rPr>
                    <w:rFonts w:ascii="Cambria Math" w:hAnsi="Cambria Math" w:cstheme="majorBidi"/>
                    <w:noProof/>
                    <w:rPrChange w:id="2806" w:author="Samane Shahpouri" w:date="2024-05-17T23:11:00Z" w16du:dateUtc="2024-05-17T21:11:00Z">
                      <w:rPr>
                        <w:rFonts w:ascii="Cambria Math" w:hAnsi="Cambria Math"/>
                        <w:noProof/>
                      </w:rPr>
                    </w:rPrChange>
                  </w:rPr>
                  <m:t>[</m:t>
                </m:r>
                <m:r>
                  <w:rPr>
                    <w:rFonts w:ascii="Cambria Math" w:hAnsi="Cambria Math" w:cstheme="majorBidi"/>
                    <w:noProof/>
                    <w:rPrChange w:id="2807"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08"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09"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10"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11"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12" w:author="Samane Shahpouri" w:date="2024-05-17T23:11:00Z" w16du:dateUtc="2024-05-17T21:11:00Z">
                      <w:rPr>
                        <w:rFonts w:ascii="Cambria Math" w:hAnsi="Cambria Math"/>
                        <w:noProof/>
                      </w:rPr>
                    </w:rPrChange>
                  </w:rPr>
                  <m:t xml:space="preserve">] ≥ </m:t>
                </m:r>
                <m:r>
                  <w:rPr>
                    <w:rFonts w:ascii="Cambria Math" w:hAnsi="Cambria Math" w:cstheme="majorBidi"/>
                    <w:noProof/>
                    <w:rPrChange w:id="2813" w:author="Samane Shahpouri" w:date="2024-05-17T23:11:00Z" w16du:dateUtc="2024-05-17T21:11:00Z">
                      <w:rPr>
                        <w:rFonts w:ascii="Cambria Math" w:hAnsi="Cambria Math"/>
                        <w:noProof/>
                      </w:rPr>
                    </w:rPrChange>
                  </w:rPr>
                  <m:t>ε</m:t>
                </m:r>
                <m:r>
                  <m:rPr>
                    <m:sty m:val="p"/>
                  </m:rPr>
                  <w:rPr>
                    <w:rFonts w:ascii="Cambria Math" w:hAnsi="Cambria Math" w:cstheme="majorBidi"/>
                    <w:noProof/>
                    <w:rPrChange w:id="2814"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15" w:author="Samane Shahpouri" w:date="2024-05-17T23:11:00Z" w16du:dateUtc="2024-05-17T21:11:00Z">
                      <w:rPr>
                        <w:rFonts w:ascii="Cambria Math" w:hAnsi="Cambria Math"/>
                        <w:noProof/>
                      </w:rPr>
                    </w:rPrChange>
                  </w:rPr>
                  <m:t>then</m:t>
                </m:r>
              </m:oMath>
            </m:oMathPara>
          </w:p>
          <w:p w14:paraId="7D0F9908" w14:textId="77777777" w:rsidR="006821AE" w:rsidRPr="00E24B0A" w:rsidRDefault="006821AE">
            <w:pPr>
              <w:rPr>
                <w:rFonts w:ascii="Cambria Math" w:hAnsi="Cambria Math" w:cstheme="majorBidi"/>
                <w:noProof/>
                <w:oMath/>
                <w:rPrChange w:id="2816" w:author="Samane Shahpouri" w:date="2024-05-17T23:11:00Z" w16du:dateUtc="2024-05-17T21:11:00Z">
                  <w:rPr>
                    <w:rFonts w:ascii="Cambria Math" w:hAnsi="Cambria Math"/>
                    <w:noProof/>
                    <w:oMath/>
                  </w:rPr>
                </w:rPrChange>
              </w:rPr>
              <w:pPrChange w:id="2817" w:author="Samane Shahpouri" w:date="2024-05-13T08:52:00Z" w16du:dateUtc="2024-05-13T06:52:00Z">
                <w:pPr>
                  <w:jc w:val="both"/>
                </w:pPr>
              </w:pPrChange>
            </w:pPr>
          </w:p>
          <w:p w14:paraId="5A6ED106" w14:textId="77777777" w:rsidR="006821AE" w:rsidRPr="00E24B0A" w:rsidRDefault="00000000">
            <w:pPr>
              <w:rPr>
                <w:rFonts w:asciiTheme="majorBidi" w:hAnsiTheme="majorBidi" w:cstheme="majorBidi"/>
                <w:noProof/>
                <w:rPrChange w:id="2818" w:author="Samane Shahpouri" w:date="2024-05-17T23:11:00Z" w16du:dateUtc="2024-05-17T21:11:00Z">
                  <w:rPr>
                    <w:noProof/>
                  </w:rPr>
                </w:rPrChange>
              </w:rPr>
              <w:pPrChange w:id="2819" w:author="Samane Shahpouri" w:date="2024-05-13T08:52:00Z" w16du:dateUtc="2024-05-13T06:52:00Z">
                <w:pPr>
                  <w:keepNext/>
                  <w:jc w:val="both"/>
                </w:pPr>
              </w:pPrChange>
            </w:pPr>
            <m:oMathPara>
              <m:oMath>
                <m:sSub>
                  <m:sSubPr>
                    <m:ctrlPr>
                      <w:rPr>
                        <w:rFonts w:ascii="Cambria Math" w:hAnsi="Cambria Math" w:cstheme="majorBidi"/>
                        <w:noProof/>
                      </w:rPr>
                    </m:ctrlPr>
                  </m:sSubPr>
                  <m:e>
                    <m:r>
                      <w:rPr>
                        <w:rFonts w:ascii="Cambria Math" w:hAnsi="Cambria Math" w:cstheme="majorBidi"/>
                        <w:noProof/>
                        <w:rPrChange w:id="2820" w:author="Samane Shahpouri" w:date="2024-05-17T23:11:00Z" w16du:dateUtc="2024-05-17T21:11:00Z">
                          <w:rPr>
                            <w:rFonts w:ascii="Cambria Math" w:hAnsi="Cambria Math"/>
                            <w:noProof/>
                          </w:rPr>
                        </w:rPrChange>
                      </w:rPr>
                      <m:t>PET</m:t>
                    </m:r>
                  </m:e>
                  <m:sub>
                    <m:r>
                      <w:rPr>
                        <w:rFonts w:ascii="Cambria Math" w:hAnsi="Cambria Math" w:cstheme="majorBidi"/>
                        <w:noProof/>
                        <w:rPrChange w:id="2821" w:author="Samane Shahpouri" w:date="2024-05-17T23:11:00Z" w16du:dateUtc="2024-05-17T21:11:00Z">
                          <w:rPr>
                            <w:rFonts w:ascii="Cambria Math" w:hAnsi="Cambria Math"/>
                            <w:noProof/>
                          </w:rPr>
                        </w:rPrChange>
                      </w:rPr>
                      <m:t>ADCM</m:t>
                    </m:r>
                  </m:sub>
                </m:sSub>
                <m:r>
                  <m:rPr>
                    <m:sty m:val="p"/>
                  </m:rPr>
                  <w:rPr>
                    <w:rFonts w:ascii="Cambria Math" w:hAnsi="Cambria Math" w:cstheme="majorBidi"/>
                    <w:noProof/>
                    <w:rPrChange w:id="2822" w:author="Samane Shahpouri" w:date="2024-05-17T23:11:00Z" w16du:dateUtc="2024-05-17T21:11:00Z">
                      <w:rPr>
                        <w:rFonts w:ascii="Cambria Math" w:hAnsi="Cambria Math"/>
                        <w:noProof/>
                      </w:rPr>
                    </w:rPrChange>
                  </w:rPr>
                  <m:t>[</m:t>
                </m:r>
                <m:r>
                  <w:rPr>
                    <w:rFonts w:ascii="Cambria Math" w:hAnsi="Cambria Math" w:cstheme="majorBidi"/>
                    <w:noProof/>
                    <w:rPrChange w:id="2823"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24"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25"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26"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27"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28" w:author="Samane Shahpouri" w:date="2024-05-17T23:11:00Z" w16du:dateUtc="2024-05-17T21:11:00Z">
                      <w:rPr>
                        <w:rFonts w:ascii="Cambria Math" w:hAnsi="Cambria Math"/>
                        <w:noProof/>
                      </w:rPr>
                    </w:rPrChange>
                  </w:rPr>
                  <m:t>] =</m:t>
                </m:r>
                <m:f>
                  <m:fPr>
                    <m:type m:val="skw"/>
                    <m:ctrlPr>
                      <w:rPr>
                        <w:rFonts w:ascii="Cambria Math" w:hAnsi="Cambria Math" w:cstheme="majorBidi"/>
                        <w:noProof/>
                      </w:rPr>
                    </m:ctrlPr>
                  </m:fPr>
                  <m:num>
                    <m:r>
                      <m:rPr>
                        <m:sty m:val="p"/>
                      </m:rPr>
                      <w:rPr>
                        <w:rFonts w:ascii="Cambria Math" w:hAnsi="Cambria Math" w:cstheme="majorBidi"/>
                        <w:noProof/>
                        <w:rPrChange w:id="2829" w:author="Samane Shahpouri" w:date="2024-05-17T23:11:00Z" w16du:dateUtc="2024-05-17T21:11:00Z">
                          <w:rPr>
                            <w:rFonts w:ascii="Cambria Math" w:hAnsi="Cambria Math"/>
                            <w:noProof/>
                          </w:rPr>
                        </w:rPrChange>
                      </w:rPr>
                      <m:t xml:space="preserve"> </m:t>
                    </m:r>
                    <m:sSub>
                      <m:sSubPr>
                        <m:ctrlPr>
                          <w:rPr>
                            <w:rFonts w:ascii="Cambria Math" w:hAnsi="Cambria Math" w:cstheme="majorBidi"/>
                            <w:noProof/>
                          </w:rPr>
                        </m:ctrlPr>
                      </m:sSubPr>
                      <m:e>
                        <m:r>
                          <w:rPr>
                            <w:rFonts w:ascii="Cambria Math" w:hAnsi="Cambria Math" w:cstheme="majorBidi"/>
                            <w:noProof/>
                            <w:rPrChange w:id="2830" w:author="Samane Shahpouri" w:date="2024-05-17T23:11:00Z" w16du:dateUtc="2024-05-17T21:11:00Z">
                              <w:rPr>
                                <w:rFonts w:ascii="Cambria Math" w:hAnsi="Cambria Math"/>
                                <w:noProof/>
                              </w:rPr>
                            </w:rPrChange>
                          </w:rPr>
                          <m:t>PET</m:t>
                        </m:r>
                      </m:e>
                      <m:sub>
                        <m:r>
                          <w:rPr>
                            <w:rFonts w:ascii="Cambria Math" w:hAnsi="Cambria Math" w:cstheme="majorBidi"/>
                            <w:noProof/>
                            <w:rPrChange w:id="2831" w:author="Samane Shahpouri" w:date="2024-05-17T23:11:00Z" w16du:dateUtc="2024-05-17T21:11:00Z">
                              <w:rPr>
                                <w:rFonts w:ascii="Cambria Math" w:hAnsi="Cambria Math"/>
                                <w:noProof/>
                              </w:rPr>
                            </w:rPrChange>
                          </w:rPr>
                          <m:t>NAC</m:t>
                        </m:r>
                      </m:sub>
                    </m:sSub>
                    <m:r>
                      <m:rPr>
                        <m:sty m:val="p"/>
                      </m:rPr>
                      <w:rPr>
                        <w:rFonts w:ascii="Cambria Math" w:hAnsi="Cambria Math" w:cstheme="majorBidi"/>
                        <w:noProof/>
                        <w:rPrChange w:id="2832" w:author="Samane Shahpouri" w:date="2024-05-17T23:11:00Z" w16du:dateUtc="2024-05-17T21:11:00Z">
                          <w:rPr>
                            <w:rFonts w:ascii="Cambria Math" w:hAnsi="Cambria Math"/>
                            <w:noProof/>
                          </w:rPr>
                        </w:rPrChange>
                      </w:rPr>
                      <m:t>[</m:t>
                    </m:r>
                    <m:r>
                      <w:rPr>
                        <w:rFonts w:ascii="Cambria Math" w:hAnsi="Cambria Math" w:cstheme="majorBidi"/>
                        <w:noProof/>
                        <w:rPrChange w:id="2833"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34"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35"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36"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37"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38" w:author="Samane Shahpouri" w:date="2024-05-17T23:11:00Z" w16du:dateUtc="2024-05-17T21:11:00Z">
                          <w:rPr>
                            <w:rFonts w:ascii="Cambria Math" w:hAnsi="Cambria Math"/>
                            <w:noProof/>
                          </w:rPr>
                        </w:rPrChange>
                      </w:rPr>
                      <m:t>]</m:t>
                    </m:r>
                  </m:num>
                  <m:den>
                    <m:sSub>
                      <m:sSubPr>
                        <m:ctrlPr>
                          <w:rPr>
                            <w:rFonts w:ascii="Cambria Math" w:hAnsi="Cambria Math" w:cstheme="majorBidi"/>
                            <w:noProof/>
                          </w:rPr>
                        </m:ctrlPr>
                      </m:sSubPr>
                      <m:e>
                        <m:r>
                          <w:rPr>
                            <w:rFonts w:ascii="Cambria Math" w:hAnsi="Cambria Math" w:cstheme="majorBidi"/>
                            <w:noProof/>
                            <w:rPrChange w:id="2839" w:author="Samane Shahpouri" w:date="2024-05-17T23:11:00Z" w16du:dateUtc="2024-05-17T21:11:00Z">
                              <w:rPr>
                                <w:rFonts w:ascii="Cambria Math" w:hAnsi="Cambria Math"/>
                                <w:noProof/>
                              </w:rPr>
                            </w:rPrChange>
                          </w:rPr>
                          <m:t>PET</m:t>
                        </m:r>
                      </m:e>
                      <m:sub>
                        <m:r>
                          <w:rPr>
                            <w:rFonts w:ascii="Cambria Math" w:hAnsi="Cambria Math" w:cstheme="majorBidi"/>
                            <w:noProof/>
                            <w:rPrChange w:id="2840" w:author="Samane Shahpouri" w:date="2024-05-17T23:11:00Z" w16du:dateUtc="2024-05-17T21:11:00Z">
                              <w:rPr>
                                <w:rFonts w:ascii="Cambria Math" w:hAnsi="Cambria Math"/>
                                <w:noProof/>
                              </w:rPr>
                            </w:rPrChange>
                          </w:rPr>
                          <m:t>NAC</m:t>
                        </m:r>
                      </m:sub>
                    </m:sSub>
                    <m:r>
                      <m:rPr>
                        <m:sty m:val="p"/>
                      </m:rPr>
                      <w:rPr>
                        <w:rFonts w:ascii="Cambria Math" w:hAnsi="Cambria Math" w:cstheme="majorBidi"/>
                        <w:noProof/>
                        <w:rPrChange w:id="2841" w:author="Samane Shahpouri" w:date="2024-05-17T23:11:00Z" w16du:dateUtc="2024-05-17T21:11:00Z">
                          <w:rPr>
                            <w:rFonts w:ascii="Cambria Math" w:hAnsi="Cambria Math"/>
                            <w:noProof/>
                          </w:rPr>
                        </w:rPrChange>
                      </w:rPr>
                      <m:t>[</m:t>
                    </m:r>
                    <m:r>
                      <w:rPr>
                        <w:rFonts w:ascii="Cambria Math" w:hAnsi="Cambria Math" w:cstheme="majorBidi"/>
                        <w:noProof/>
                        <w:rPrChange w:id="2842"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43"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44"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45"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46"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47" w:author="Samane Shahpouri" w:date="2024-05-17T23:11:00Z" w16du:dateUtc="2024-05-17T21:11:00Z">
                          <w:rPr>
                            <w:rFonts w:ascii="Cambria Math" w:hAnsi="Cambria Math"/>
                            <w:noProof/>
                          </w:rPr>
                        </w:rPrChange>
                      </w:rPr>
                      <m:t>]</m:t>
                    </m:r>
                  </m:den>
                </m:f>
              </m:oMath>
            </m:oMathPara>
          </w:p>
          <w:p w14:paraId="6855BC9A" w14:textId="77777777" w:rsidR="006821AE" w:rsidRPr="00E24B0A" w:rsidRDefault="006821AE">
            <w:pPr>
              <w:rPr>
                <w:rFonts w:asciiTheme="majorBidi" w:hAnsiTheme="majorBidi" w:cstheme="majorBidi"/>
                <w:noProof/>
                <w:rPrChange w:id="2848" w:author="Samane Shahpouri" w:date="2024-05-17T23:11:00Z" w16du:dateUtc="2024-05-17T21:11:00Z">
                  <w:rPr>
                    <w:noProof/>
                  </w:rPr>
                </w:rPrChange>
              </w:rPr>
              <w:pPrChange w:id="2849" w:author="Samane Shahpouri" w:date="2024-05-13T08:52:00Z" w16du:dateUtc="2024-05-13T06:52:00Z">
                <w:pPr>
                  <w:keepNext/>
                  <w:jc w:val="both"/>
                </w:pPr>
              </w:pPrChange>
            </w:pPr>
          </w:p>
          <w:p w14:paraId="3C314F97" w14:textId="77777777" w:rsidR="006821AE" w:rsidRPr="00E24B0A" w:rsidRDefault="006821AE">
            <w:pPr>
              <w:rPr>
                <w:rFonts w:asciiTheme="majorBidi" w:hAnsiTheme="majorBidi" w:cstheme="majorBidi"/>
                <w:noProof/>
                <w:rPrChange w:id="2850" w:author="Samane Shahpouri" w:date="2024-05-17T23:11:00Z" w16du:dateUtc="2024-05-17T21:11:00Z">
                  <w:rPr>
                    <w:noProof/>
                  </w:rPr>
                </w:rPrChange>
              </w:rPr>
              <w:pPrChange w:id="2851" w:author="Samane Shahpouri" w:date="2024-05-13T08:52:00Z" w16du:dateUtc="2024-05-13T06:52:00Z">
                <w:pPr>
                  <w:jc w:val="both"/>
                </w:pPr>
              </w:pPrChange>
            </w:pPr>
            <m:oMathPara>
              <m:oMath>
                <m:r>
                  <w:rPr>
                    <w:rFonts w:ascii="Cambria Math" w:hAnsi="Cambria Math" w:cstheme="majorBidi"/>
                    <w:noProof/>
                    <w:rPrChange w:id="2852" w:author="Samane Shahpouri" w:date="2024-05-17T23:11:00Z" w16du:dateUtc="2024-05-17T21:11:00Z">
                      <w:rPr>
                        <w:rFonts w:ascii="Cambria Math" w:hAnsi="Cambria Math"/>
                        <w:noProof/>
                      </w:rPr>
                    </w:rPrChange>
                  </w:rPr>
                  <m:t>else</m:t>
                </m:r>
                <m:r>
                  <m:rPr>
                    <m:sty m:val="p"/>
                  </m:rPr>
                  <w:rPr>
                    <w:rFonts w:ascii="Cambria Math" w:hAnsi="Cambria Math" w:cstheme="majorBidi"/>
                    <w:noProof/>
                    <w:rPrChange w:id="2853" w:author="Samane Shahpouri" w:date="2024-05-17T23:11:00Z" w16du:dateUtc="2024-05-17T21:11:00Z">
                      <w:rPr>
                        <w:rFonts w:ascii="Cambria Math" w:hAnsi="Cambria Math"/>
                        <w:noProof/>
                      </w:rPr>
                    </w:rPrChange>
                  </w:rPr>
                  <m:t xml:space="preserve">    </m:t>
                </m:r>
                <m:sSub>
                  <m:sSubPr>
                    <m:ctrlPr>
                      <w:rPr>
                        <w:rFonts w:ascii="Cambria Math" w:hAnsi="Cambria Math" w:cstheme="majorBidi"/>
                        <w:noProof/>
                      </w:rPr>
                    </m:ctrlPr>
                  </m:sSubPr>
                  <m:e>
                    <m:r>
                      <w:rPr>
                        <w:rFonts w:ascii="Cambria Math" w:hAnsi="Cambria Math" w:cstheme="majorBidi"/>
                        <w:noProof/>
                        <w:rPrChange w:id="2854" w:author="Samane Shahpouri" w:date="2024-05-17T23:11:00Z" w16du:dateUtc="2024-05-17T21:11:00Z">
                          <w:rPr>
                            <w:rFonts w:ascii="Cambria Math" w:hAnsi="Cambria Math"/>
                            <w:noProof/>
                          </w:rPr>
                        </w:rPrChange>
                      </w:rPr>
                      <m:t>PET</m:t>
                    </m:r>
                  </m:e>
                  <m:sub>
                    <m:r>
                      <w:rPr>
                        <w:rFonts w:ascii="Cambria Math" w:hAnsi="Cambria Math" w:cstheme="majorBidi"/>
                        <w:noProof/>
                        <w:rPrChange w:id="2855" w:author="Samane Shahpouri" w:date="2024-05-17T23:11:00Z" w16du:dateUtc="2024-05-17T21:11:00Z">
                          <w:rPr>
                            <w:rFonts w:ascii="Cambria Math" w:hAnsi="Cambria Math"/>
                            <w:noProof/>
                          </w:rPr>
                        </w:rPrChange>
                      </w:rPr>
                      <m:t>ADCM</m:t>
                    </m:r>
                  </m:sub>
                </m:sSub>
                <m:r>
                  <m:rPr>
                    <m:sty m:val="p"/>
                  </m:rPr>
                  <w:rPr>
                    <w:rFonts w:ascii="Cambria Math" w:hAnsi="Cambria Math" w:cstheme="majorBidi"/>
                    <w:noProof/>
                    <w:rPrChange w:id="2856" w:author="Samane Shahpouri" w:date="2024-05-17T23:11:00Z" w16du:dateUtc="2024-05-17T21:11:00Z">
                      <w:rPr>
                        <w:rFonts w:ascii="Cambria Math" w:hAnsi="Cambria Math"/>
                        <w:noProof/>
                      </w:rPr>
                    </w:rPrChange>
                  </w:rPr>
                  <m:t>[</m:t>
                </m:r>
                <m:r>
                  <w:rPr>
                    <w:rFonts w:ascii="Cambria Math" w:hAnsi="Cambria Math" w:cstheme="majorBidi"/>
                    <w:noProof/>
                    <w:rPrChange w:id="2857"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58"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59"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60"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61"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62" w:author="Samane Shahpouri" w:date="2024-05-17T23:11:00Z" w16du:dateUtc="2024-05-17T21:11:00Z">
                      <w:rPr>
                        <w:rFonts w:ascii="Cambria Math" w:hAnsi="Cambria Math"/>
                        <w:noProof/>
                      </w:rPr>
                    </w:rPrChange>
                  </w:rPr>
                  <m:t xml:space="preserve">] = </m:t>
                </m:r>
                <m:sSub>
                  <m:sSubPr>
                    <m:ctrlPr>
                      <w:rPr>
                        <w:rFonts w:ascii="Cambria Math" w:hAnsi="Cambria Math" w:cstheme="majorBidi"/>
                        <w:noProof/>
                      </w:rPr>
                    </m:ctrlPr>
                  </m:sSubPr>
                  <m:e>
                    <m:r>
                      <w:rPr>
                        <w:rFonts w:ascii="Cambria Math" w:hAnsi="Cambria Math" w:cstheme="majorBidi"/>
                        <w:noProof/>
                        <w:rPrChange w:id="2863" w:author="Samane Shahpouri" w:date="2024-05-17T23:11:00Z" w16du:dateUtc="2024-05-17T21:11:00Z">
                          <w:rPr>
                            <w:rFonts w:ascii="Cambria Math" w:hAnsi="Cambria Math"/>
                            <w:noProof/>
                          </w:rPr>
                        </w:rPrChange>
                      </w:rPr>
                      <m:t>PET</m:t>
                    </m:r>
                  </m:e>
                  <m:sub>
                    <m:r>
                      <w:rPr>
                        <w:rFonts w:ascii="Cambria Math" w:hAnsi="Cambria Math" w:cstheme="majorBidi"/>
                        <w:noProof/>
                        <w:rPrChange w:id="2864" w:author="Samane Shahpouri" w:date="2024-05-17T23:11:00Z" w16du:dateUtc="2024-05-17T21:11:00Z">
                          <w:rPr>
                            <w:rFonts w:ascii="Cambria Math" w:hAnsi="Cambria Math"/>
                            <w:noProof/>
                          </w:rPr>
                        </w:rPrChange>
                      </w:rPr>
                      <m:t>MAC</m:t>
                    </m:r>
                  </m:sub>
                </m:sSub>
                <m:r>
                  <m:rPr>
                    <m:sty m:val="p"/>
                  </m:rPr>
                  <w:rPr>
                    <w:rFonts w:ascii="Cambria Math" w:hAnsi="Cambria Math" w:cstheme="majorBidi"/>
                    <w:noProof/>
                    <w:rPrChange w:id="2865" w:author="Samane Shahpouri" w:date="2024-05-17T23:11:00Z" w16du:dateUtc="2024-05-17T21:11:00Z">
                      <w:rPr>
                        <w:rFonts w:ascii="Cambria Math" w:hAnsi="Cambria Math"/>
                        <w:noProof/>
                      </w:rPr>
                    </w:rPrChange>
                  </w:rPr>
                  <m:t>[</m:t>
                </m:r>
                <m:r>
                  <w:rPr>
                    <w:rFonts w:ascii="Cambria Math" w:hAnsi="Cambria Math" w:cstheme="majorBidi"/>
                    <w:noProof/>
                    <w:rPrChange w:id="2866" w:author="Samane Shahpouri" w:date="2024-05-17T23:11:00Z" w16du:dateUtc="2024-05-17T21:11:00Z">
                      <w:rPr>
                        <w:rFonts w:ascii="Cambria Math" w:hAnsi="Cambria Math"/>
                        <w:noProof/>
                      </w:rPr>
                    </w:rPrChange>
                  </w:rPr>
                  <m:t>x</m:t>
                </m:r>
                <m:r>
                  <m:rPr>
                    <m:sty m:val="p"/>
                  </m:rPr>
                  <w:rPr>
                    <w:rFonts w:ascii="Cambria Math" w:hAnsi="Cambria Math" w:cstheme="majorBidi"/>
                    <w:noProof/>
                    <w:rPrChange w:id="2867"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68" w:author="Samane Shahpouri" w:date="2024-05-17T23:11:00Z" w16du:dateUtc="2024-05-17T21:11:00Z">
                      <w:rPr>
                        <w:rFonts w:ascii="Cambria Math" w:hAnsi="Cambria Math"/>
                        <w:noProof/>
                      </w:rPr>
                    </w:rPrChange>
                  </w:rPr>
                  <m:t>y</m:t>
                </m:r>
                <m:r>
                  <m:rPr>
                    <m:sty m:val="p"/>
                  </m:rPr>
                  <w:rPr>
                    <w:rFonts w:ascii="Cambria Math" w:hAnsi="Cambria Math" w:cstheme="majorBidi"/>
                    <w:noProof/>
                    <w:rPrChange w:id="2869" w:author="Samane Shahpouri" w:date="2024-05-17T23:11:00Z" w16du:dateUtc="2024-05-17T21:11:00Z">
                      <w:rPr>
                        <w:rFonts w:ascii="Cambria Math" w:hAnsi="Cambria Math"/>
                        <w:noProof/>
                      </w:rPr>
                    </w:rPrChange>
                  </w:rPr>
                  <m:t xml:space="preserve">, </m:t>
                </m:r>
                <m:r>
                  <w:rPr>
                    <w:rFonts w:ascii="Cambria Math" w:hAnsi="Cambria Math" w:cstheme="majorBidi"/>
                    <w:noProof/>
                    <w:rPrChange w:id="2870" w:author="Samane Shahpouri" w:date="2024-05-17T23:11:00Z" w16du:dateUtc="2024-05-17T21:11:00Z">
                      <w:rPr>
                        <w:rFonts w:ascii="Cambria Math" w:hAnsi="Cambria Math"/>
                        <w:noProof/>
                      </w:rPr>
                    </w:rPrChange>
                  </w:rPr>
                  <m:t>z</m:t>
                </m:r>
                <m:r>
                  <m:rPr>
                    <m:sty m:val="p"/>
                  </m:rPr>
                  <w:rPr>
                    <w:rFonts w:ascii="Cambria Math" w:hAnsi="Cambria Math" w:cstheme="majorBidi"/>
                    <w:noProof/>
                    <w:rPrChange w:id="2871" w:author="Samane Shahpouri" w:date="2024-05-17T23:11:00Z" w16du:dateUtc="2024-05-17T21:11:00Z">
                      <w:rPr>
                        <w:rFonts w:ascii="Cambria Math" w:hAnsi="Cambria Math"/>
                        <w:noProof/>
                      </w:rPr>
                    </w:rPrChange>
                  </w:rPr>
                  <m:t>]</m:t>
                </m:r>
              </m:oMath>
            </m:oMathPara>
          </w:p>
        </w:tc>
        <w:tc>
          <w:tcPr>
            <w:tcW w:w="1813" w:type="dxa"/>
          </w:tcPr>
          <w:p w14:paraId="4AC7200F" w14:textId="77777777" w:rsidR="006821AE" w:rsidRPr="00E24B0A" w:rsidRDefault="006821AE">
            <w:pPr>
              <w:rPr>
                <w:rFonts w:asciiTheme="majorBidi" w:hAnsiTheme="majorBidi" w:cstheme="majorBidi"/>
                <w:rPrChange w:id="2872" w:author="Samane Shahpouri" w:date="2024-05-17T23:11:00Z" w16du:dateUtc="2024-05-17T21:11:00Z">
                  <w:rPr/>
                </w:rPrChange>
              </w:rPr>
              <w:pPrChange w:id="2873" w:author="Samane Shahpouri" w:date="2024-05-13T08:52:00Z" w16du:dateUtc="2024-05-13T06:52:00Z">
                <w:pPr>
                  <w:jc w:val="both"/>
                </w:pPr>
              </w:pPrChange>
            </w:pPr>
          </w:p>
          <w:p w14:paraId="5425AEDF" w14:textId="1260E84D" w:rsidR="006821AE" w:rsidRPr="00507D2D" w:rsidRDefault="006821AE" w:rsidP="0056359D">
            <w:pPr>
              <w:pStyle w:val="Caption"/>
              <w:rPr>
                <w:noProof/>
              </w:rPr>
            </w:pPr>
            <w:r w:rsidRPr="00507D2D">
              <w:t xml:space="preserve">( </w:t>
            </w:r>
            <w:r w:rsidRPr="00507D2D">
              <w:fldChar w:fldCharType="begin"/>
            </w:r>
            <w:r w:rsidRPr="00507D2D">
              <w:instrText xml:space="preserve"> SEQ ( \* ARABIC </w:instrText>
            </w:r>
            <w:r w:rsidRPr="00507D2D">
              <w:fldChar w:fldCharType="separate"/>
            </w:r>
            <w:r w:rsidR="00230BE0">
              <w:rPr>
                <w:noProof/>
              </w:rPr>
              <w:t>2</w:t>
            </w:r>
            <w:r w:rsidRPr="00507D2D">
              <w:fldChar w:fldCharType="end"/>
            </w:r>
            <w:r w:rsidRPr="00507D2D">
              <w:t>)</w:t>
            </w:r>
          </w:p>
          <w:p w14:paraId="44B28F88" w14:textId="77777777" w:rsidR="006821AE" w:rsidRPr="00E24B0A" w:rsidRDefault="006821AE">
            <w:pPr>
              <w:rPr>
                <w:rFonts w:asciiTheme="majorBidi" w:hAnsiTheme="majorBidi" w:cstheme="majorBidi"/>
                <w:noProof/>
                <w:rPrChange w:id="2874" w:author="Samane Shahpouri" w:date="2024-05-17T23:11:00Z" w16du:dateUtc="2024-05-17T21:11:00Z">
                  <w:rPr>
                    <w:noProof/>
                  </w:rPr>
                </w:rPrChange>
              </w:rPr>
              <w:pPrChange w:id="2875" w:author="Samane Shahpouri" w:date="2024-05-13T08:52:00Z" w16du:dateUtc="2024-05-13T06:52:00Z">
                <w:pPr>
                  <w:keepNext/>
                  <w:jc w:val="both"/>
                </w:pPr>
              </w:pPrChange>
            </w:pPr>
          </w:p>
        </w:tc>
      </w:tr>
    </w:tbl>
    <w:p w14:paraId="593A1DDC" w14:textId="77777777" w:rsidR="006821AE" w:rsidRPr="00E24B0A" w:rsidRDefault="006821AE">
      <w:pPr>
        <w:rPr>
          <w:rFonts w:asciiTheme="majorBidi" w:hAnsiTheme="majorBidi" w:cstheme="majorBidi"/>
          <w:rPrChange w:id="2876" w:author="Samane Shahpouri" w:date="2024-05-17T23:11:00Z" w16du:dateUtc="2024-05-17T21:11:00Z">
            <w:rPr/>
          </w:rPrChange>
        </w:rPr>
        <w:pPrChange w:id="2877" w:author="Samane Shahpouri" w:date="2024-05-13T08:52:00Z" w16du:dateUtc="2024-05-13T06:52:00Z">
          <w:pPr>
            <w:jc w:val="both"/>
          </w:pPr>
        </w:pPrChange>
      </w:pPr>
    </w:p>
    <w:p w14:paraId="3236B603" w14:textId="3C916D34" w:rsidR="009A5370" w:rsidRPr="00E24B0A" w:rsidRDefault="009C216F">
      <w:pPr>
        <w:rPr>
          <w:rFonts w:asciiTheme="majorBidi" w:hAnsiTheme="majorBidi" w:cstheme="majorBidi"/>
          <w:rPrChange w:id="2878" w:author="Samane Shahpouri" w:date="2024-05-17T23:11:00Z" w16du:dateUtc="2024-05-17T21:11:00Z">
            <w:rPr/>
          </w:rPrChange>
        </w:rPr>
        <w:pPrChange w:id="2879" w:author="Samane Shahpouri" w:date="2024-05-13T08:52:00Z" w16du:dateUtc="2024-05-13T06:52:00Z">
          <w:pPr>
            <w:jc w:val="both"/>
          </w:pPr>
        </w:pPrChange>
      </w:pPr>
      <w:r w:rsidRPr="00E24B0A">
        <w:rPr>
          <w:rFonts w:asciiTheme="majorBidi" w:hAnsiTheme="majorBidi" w:cstheme="majorBidi"/>
          <w:rPrChange w:id="2880" w:author="Samane Shahpouri" w:date="2024-05-17T23:11:00Z" w16du:dateUtc="2024-05-17T21:11:00Z">
            <w:rPr/>
          </w:rPrChange>
        </w:rPr>
        <w:t>The threshold ε ensures that division by zero is avoided, defaulting to the MAC intensity where necessary</w:t>
      </w:r>
      <w:r w:rsidR="009A5370" w:rsidRPr="00E24B0A">
        <w:rPr>
          <w:rFonts w:asciiTheme="majorBidi" w:hAnsiTheme="majorBidi" w:cstheme="majorBidi"/>
          <w:rPrChange w:id="2881" w:author="Samane Shahpouri" w:date="2024-05-17T23:11:00Z" w16du:dateUtc="2024-05-17T21:11:00Z">
            <w:rPr/>
          </w:rPrChange>
        </w:rPr>
        <w:t>.</w:t>
      </w:r>
    </w:p>
    <w:p w14:paraId="63208284" w14:textId="422E6C0C" w:rsidR="006821AE" w:rsidRPr="00E24B0A" w:rsidRDefault="009A5370">
      <w:pPr>
        <w:rPr>
          <w:rFonts w:asciiTheme="majorBidi" w:hAnsiTheme="majorBidi" w:cstheme="majorBidi"/>
          <w:rPrChange w:id="2882" w:author="Samane Shahpouri" w:date="2024-05-17T23:11:00Z" w16du:dateUtc="2024-05-17T21:11:00Z">
            <w:rPr/>
          </w:rPrChange>
        </w:rPr>
        <w:pPrChange w:id="2883" w:author="Samane Shahpouri" w:date="2024-05-13T08:52:00Z" w16du:dateUtc="2024-05-13T06:52:00Z">
          <w:pPr>
            <w:jc w:val="both"/>
          </w:pPr>
        </w:pPrChange>
      </w:pPr>
      <w:r w:rsidRPr="00E24B0A">
        <w:rPr>
          <w:rFonts w:asciiTheme="majorBidi" w:hAnsiTheme="majorBidi" w:cstheme="majorBidi"/>
          <w:rPrChange w:id="2884" w:author="Samane Shahpouri" w:date="2024-05-17T23:11:00Z" w16du:dateUtc="2024-05-17T21:11:00Z">
            <w:rPr/>
          </w:rPrChange>
        </w:rPr>
        <w:lastRenderedPageBreak/>
        <w:t>In the evaluation phase, our trained model predicts the DL-ADCM for a given NAC. We then employ the following transformation (</w:t>
      </w:r>
      <w:del w:id="2885" w:author="Samane Shahpouri" w:date="2024-05-17T06:44:00Z" w16du:dateUtc="2024-05-17T04:44:00Z">
        <w:r w:rsidRPr="00E24B0A" w:rsidDel="007E13A5">
          <w:rPr>
            <w:rFonts w:asciiTheme="majorBidi" w:hAnsiTheme="majorBidi" w:cstheme="majorBidi"/>
            <w:rPrChange w:id="2886" w:author="Samane Shahpouri" w:date="2024-05-17T23:11:00Z" w16du:dateUtc="2024-05-17T21:11:00Z">
              <w:rPr/>
            </w:rPrChange>
          </w:rPr>
          <w:delText xml:space="preserve">equation </w:delText>
        </w:r>
      </w:del>
      <w:ins w:id="2887" w:author="Samane Shahpouri" w:date="2024-05-17T06:44:00Z" w16du:dateUtc="2024-05-17T04:44:00Z">
        <w:r w:rsidR="007E13A5" w:rsidRPr="00E24B0A">
          <w:rPr>
            <w:rFonts w:asciiTheme="majorBidi" w:hAnsiTheme="majorBidi" w:cstheme="majorBidi"/>
            <w:rPrChange w:id="2888" w:author="Samane Shahpouri" w:date="2024-05-17T23:11:00Z" w16du:dateUtc="2024-05-17T21:11:00Z">
              <w:rPr/>
            </w:rPrChange>
          </w:rPr>
          <w:t xml:space="preserve">Equation </w:t>
        </w:r>
      </w:ins>
      <w:del w:id="2889" w:author="Samane Shahpouri" w:date="2024-05-17T06:44:00Z" w16du:dateUtc="2024-05-17T04:44:00Z">
        <w:r w:rsidRPr="00E24B0A" w:rsidDel="007E13A5">
          <w:rPr>
            <w:rFonts w:asciiTheme="majorBidi" w:hAnsiTheme="majorBidi" w:cstheme="majorBidi"/>
            <w:rPrChange w:id="2890" w:author="Samane Shahpouri" w:date="2024-05-17T23:11:00Z" w16du:dateUtc="2024-05-17T21:11:00Z">
              <w:rPr/>
            </w:rPrChange>
          </w:rPr>
          <w:delText>2</w:delText>
        </w:r>
      </w:del>
      <w:ins w:id="2891" w:author="Samane Shahpouri" w:date="2024-05-17T06:44:00Z" w16du:dateUtc="2024-05-17T04:44:00Z">
        <w:r w:rsidR="007E13A5" w:rsidRPr="00E24B0A">
          <w:rPr>
            <w:rFonts w:asciiTheme="majorBidi" w:hAnsiTheme="majorBidi" w:cstheme="majorBidi"/>
            <w:rPrChange w:id="2892" w:author="Samane Shahpouri" w:date="2024-05-17T23:11:00Z" w16du:dateUtc="2024-05-17T21:11:00Z">
              <w:rPr/>
            </w:rPrChange>
          </w:rPr>
          <w:t>3</w:t>
        </w:r>
      </w:ins>
      <w:r w:rsidRPr="00E24B0A">
        <w:rPr>
          <w:rFonts w:asciiTheme="majorBidi" w:hAnsiTheme="majorBidi" w:cstheme="majorBidi"/>
          <w:rPrChange w:id="2893" w:author="Samane Shahpouri" w:date="2024-05-17T23:11:00Z" w16du:dateUtc="2024-05-17T21:11:00Z">
            <w:rPr/>
          </w:rPrChange>
        </w:rPr>
        <w:t>) to achieve the DL model-based attenuation correction (DL):</w:t>
      </w:r>
    </w:p>
    <w:p w14:paraId="713BEB00" w14:textId="77777777" w:rsidR="006821AE" w:rsidRPr="00E24B0A" w:rsidRDefault="006821AE">
      <w:pPr>
        <w:rPr>
          <w:rFonts w:asciiTheme="majorBidi" w:hAnsiTheme="majorBidi" w:cstheme="majorBidi"/>
          <w:rPrChange w:id="2894" w:author="Samane Shahpouri" w:date="2024-05-17T23:11:00Z" w16du:dateUtc="2024-05-17T21:11:00Z">
            <w:rPr/>
          </w:rPrChange>
        </w:rPr>
        <w:pPrChange w:id="2895"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E24B0A" w14:paraId="1826029F" w14:textId="77777777" w:rsidTr="009A5370">
        <w:tc>
          <w:tcPr>
            <w:tcW w:w="7320" w:type="dxa"/>
          </w:tcPr>
          <w:p w14:paraId="22B3522B" w14:textId="77777777" w:rsidR="006821AE" w:rsidRPr="00E24B0A" w:rsidRDefault="006821AE">
            <w:pPr>
              <w:rPr>
                <w:rFonts w:asciiTheme="majorBidi" w:hAnsiTheme="majorBidi" w:cstheme="majorBidi"/>
                <w:rPrChange w:id="2896" w:author="Samane Shahpouri" w:date="2024-05-17T23:11:00Z" w16du:dateUtc="2024-05-17T21:11:00Z">
                  <w:rPr/>
                </w:rPrChange>
              </w:rPr>
              <w:pPrChange w:id="2897" w:author="Samane Shahpouri" w:date="2024-05-13T08:52:00Z" w16du:dateUtc="2024-05-13T06:52:00Z">
                <w:pPr>
                  <w:jc w:val="both"/>
                </w:pPr>
              </w:pPrChange>
            </w:pPr>
            <m:oMathPara>
              <m:oMath>
                <m:r>
                  <w:rPr>
                    <w:rFonts w:ascii="Cambria Math" w:hAnsi="Cambria Math" w:cstheme="majorBidi"/>
                    <w:color w:val="4472C4" w:themeColor="accent1"/>
                    <w:rPrChange w:id="2898" w:author="Samane Shahpouri" w:date="2024-05-17T23:12:00Z" w16du:dateUtc="2024-05-17T21:12:00Z">
                      <w:rPr>
                        <w:rFonts w:ascii="Cambria Math" w:hAnsi="Cambria Math"/>
                      </w:rPr>
                    </w:rPrChange>
                  </w:rPr>
                  <m:t>If</m:t>
                </m:r>
                <m:r>
                  <m:rPr>
                    <m:sty m:val="p"/>
                  </m:rPr>
                  <w:rPr>
                    <w:rFonts w:ascii="Cambria Math" w:hAnsi="Cambria Math" w:cstheme="majorBidi"/>
                    <w:color w:val="4472C4" w:themeColor="accent1"/>
                    <w:rPrChange w:id="2899" w:author="Samane Shahpouri" w:date="2024-05-17T23:12:00Z" w16du:dateUtc="2024-05-17T21:12:00Z">
                      <w:rPr>
                        <w:rFonts w:ascii="Cambria Math" w:hAnsi="Cambria Math"/>
                      </w:rPr>
                    </w:rPrChange>
                  </w:rPr>
                  <m:t xml:space="preserve">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00" w:author="Samane Shahpouri" w:date="2024-05-17T23:12:00Z" w16du:dateUtc="2024-05-17T21:12:00Z">
                          <w:rPr>
                            <w:rFonts w:ascii="Cambria Math" w:hAnsi="Cambria Math"/>
                            <w:noProof/>
                          </w:rPr>
                        </w:rPrChange>
                      </w:rPr>
                      <m:t>PET</m:t>
                    </m:r>
                  </m:e>
                  <m:sub>
                    <m:r>
                      <w:rPr>
                        <w:rFonts w:ascii="Cambria Math" w:hAnsi="Cambria Math" w:cstheme="majorBidi"/>
                        <w:noProof/>
                        <w:color w:val="4472C4" w:themeColor="accent1"/>
                        <w:rPrChange w:id="2901" w:author="Samane Shahpouri" w:date="2024-05-17T23:12:00Z" w16du:dateUtc="2024-05-17T21:12:00Z">
                          <w:rPr>
                            <w:rFonts w:ascii="Cambria Math" w:hAnsi="Cambria Math"/>
                            <w:noProof/>
                          </w:rPr>
                        </w:rPrChange>
                      </w:rPr>
                      <m:t>NAC</m:t>
                    </m:r>
                  </m:sub>
                </m:sSub>
                <m:r>
                  <m:rPr>
                    <m:sty m:val="p"/>
                  </m:rPr>
                  <w:rPr>
                    <w:rFonts w:ascii="Cambria Math" w:hAnsi="Cambria Math" w:cstheme="majorBidi"/>
                    <w:noProof/>
                    <w:color w:val="4472C4" w:themeColor="accent1"/>
                    <w:rPrChange w:id="2902" w:author="Samane Shahpouri" w:date="2024-05-17T23:12:00Z" w16du:dateUtc="2024-05-17T21:12:00Z">
                      <w:rPr>
                        <w:rFonts w:ascii="Cambria Math" w:hAnsi="Cambria Math"/>
                        <w:noProof/>
                      </w:rPr>
                    </w:rPrChange>
                  </w:rPr>
                  <m:t>[</m:t>
                </m:r>
                <m:r>
                  <w:rPr>
                    <w:rFonts w:ascii="Cambria Math" w:hAnsi="Cambria Math" w:cstheme="majorBidi"/>
                    <w:noProof/>
                    <w:color w:val="4472C4" w:themeColor="accent1"/>
                    <w:rPrChange w:id="2903" w:author="Samane Shahpouri" w:date="2024-05-17T23:12:00Z" w16du:dateUtc="2024-05-17T21:12:00Z">
                      <w:rPr>
                        <w:rFonts w:ascii="Cambria Math" w:hAnsi="Cambria Math"/>
                        <w:noProof/>
                      </w:rPr>
                    </w:rPrChange>
                  </w:rPr>
                  <m:t>x</m:t>
                </m:r>
                <m:r>
                  <m:rPr>
                    <m:sty m:val="p"/>
                  </m:rPr>
                  <w:rPr>
                    <w:rFonts w:ascii="Cambria Math" w:hAnsi="Cambria Math" w:cstheme="majorBidi"/>
                    <w:noProof/>
                    <w:color w:val="4472C4" w:themeColor="accent1"/>
                    <w:rPrChange w:id="2904"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05" w:author="Samane Shahpouri" w:date="2024-05-17T23:12:00Z" w16du:dateUtc="2024-05-17T21:12:00Z">
                      <w:rPr>
                        <w:rFonts w:ascii="Cambria Math" w:hAnsi="Cambria Math"/>
                        <w:noProof/>
                      </w:rPr>
                    </w:rPrChange>
                  </w:rPr>
                  <m:t>y</m:t>
                </m:r>
                <m:r>
                  <m:rPr>
                    <m:sty m:val="p"/>
                  </m:rPr>
                  <w:rPr>
                    <w:rFonts w:ascii="Cambria Math" w:hAnsi="Cambria Math" w:cstheme="majorBidi"/>
                    <w:noProof/>
                    <w:color w:val="4472C4" w:themeColor="accent1"/>
                    <w:rPrChange w:id="2906"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07" w:author="Samane Shahpouri" w:date="2024-05-17T23:12:00Z" w16du:dateUtc="2024-05-17T21:12:00Z">
                      <w:rPr>
                        <w:rFonts w:ascii="Cambria Math" w:hAnsi="Cambria Math"/>
                        <w:noProof/>
                      </w:rPr>
                    </w:rPrChange>
                  </w:rPr>
                  <m:t>z</m:t>
                </m:r>
                <m:r>
                  <m:rPr>
                    <m:sty m:val="p"/>
                  </m:rPr>
                  <w:rPr>
                    <w:rFonts w:ascii="Cambria Math" w:hAnsi="Cambria Math" w:cstheme="majorBidi"/>
                    <w:noProof/>
                    <w:color w:val="4472C4" w:themeColor="accent1"/>
                    <w:rPrChange w:id="2908" w:author="Samane Shahpouri" w:date="2024-05-17T23:12:00Z" w16du:dateUtc="2024-05-17T21:12:00Z">
                      <w:rPr>
                        <w:rFonts w:ascii="Cambria Math" w:hAnsi="Cambria Math"/>
                        <w:noProof/>
                      </w:rPr>
                    </w:rPrChange>
                  </w:rPr>
                  <m:t>]</m:t>
                </m:r>
                <m:r>
                  <m:rPr>
                    <m:sty m:val="p"/>
                  </m:rPr>
                  <w:rPr>
                    <w:rFonts w:ascii="Cambria Math" w:hAnsi="Cambria Math" w:cstheme="majorBidi"/>
                    <w:color w:val="4472C4" w:themeColor="accent1"/>
                    <w:rPrChange w:id="2909" w:author="Samane Shahpouri" w:date="2024-05-17T23:12:00Z" w16du:dateUtc="2024-05-17T21:12:00Z">
                      <w:rPr>
                        <w:rFonts w:ascii="Cambria Math" w:hAnsi="Cambria Math"/>
                      </w:rPr>
                    </w:rPrChange>
                  </w:rPr>
                  <m:t xml:space="preserve"> &gt; </m:t>
                </m:r>
                <m:r>
                  <w:rPr>
                    <w:rFonts w:ascii="Cambria Math" w:hAnsi="Cambria Math" w:cstheme="majorBidi"/>
                    <w:color w:val="4472C4" w:themeColor="accent1"/>
                    <w:rPrChange w:id="2910" w:author="Samane Shahpouri" w:date="2024-05-17T23:12:00Z" w16du:dateUtc="2024-05-17T21:12:00Z">
                      <w:rPr>
                        <w:rFonts w:ascii="Cambria Math" w:hAnsi="Cambria Math"/>
                      </w:rPr>
                    </w:rPrChange>
                  </w:rPr>
                  <m:t>ε</m:t>
                </m:r>
                <m:r>
                  <m:rPr>
                    <m:sty m:val="p"/>
                  </m:rPr>
                  <w:rPr>
                    <w:rFonts w:ascii="Cambria Math" w:hAnsi="Cambria Math" w:cstheme="majorBidi"/>
                    <w:color w:val="4472C4" w:themeColor="accent1"/>
                    <w:rPrChange w:id="2911" w:author="Samane Shahpouri" w:date="2024-05-17T23:12:00Z" w16du:dateUtc="2024-05-17T21:12:00Z">
                      <w:rPr>
                        <w:rFonts w:ascii="Cambria Math" w:hAnsi="Cambria Math"/>
                      </w:rPr>
                    </w:rPrChange>
                  </w:rPr>
                  <m:t xml:space="preserve"> </m:t>
                </m:r>
                <m:r>
                  <w:rPr>
                    <w:rFonts w:ascii="Cambria Math" w:hAnsi="Cambria Math" w:cstheme="majorBidi"/>
                    <w:color w:val="4472C4" w:themeColor="accent1"/>
                    <w:rPrChange w:id="2912" w:author="Samane Shahpouri" w:date="2024-05-17T23:12:00Z" w16du:dateUtc="2024-05-17T21:12:00Z">
                      <w:rPr>
                        <w:rFonts w:ascii="Cambria Math" w:hAnsi="Cambria Math"/>
                      </w:rPr>
                    </w:rPrChange>
                  </w:rPr>
                  <m:t>then</m:t>
                </m:r>
              </m:oMath>
            </m:oMathPara>
          </w:p>
          <w:p w14:paraId="5463F624" w14:textId="77777777" w:rsidR="006821AE" w:rsidRPr="00E24B0A" w:rsidRDefault="006821AE">
            <w:pPr>
              <w:rPr>
                <w:rFonts w:ascii="Cambria Math" w:hAnsi="Cambria Math" w:cstheme="majorBidi"/>
                <w:oMath/>
                <w:rPrChange w:id="2913" w:author="Samane Shahpouri" w:date="2024-05-17T23:11:00Z" w16du:dateUtc="2024-05-17T21:11:00Z">
                  <w:rPr>
                    <w:rFonts w:ascii="Cambria Math" w:hAnsi="Cambria Math"/>
                    <w:oMath/>
                  </w:rPr>
                </w:rPrChange>
              </w:rPr>
              <w:pPrChange w:id="2914" w:author="Samane Shahpouri" w:date="2024-05-13T08:52:00Z" w16du:dateUtc="2024-05-13T06:52:00Z">
                <w:pPr>
                  <w:jc w:val="both"/>
                </w:pPr>
              </w:pPrChange>
            </w:pPr>
          </w:p>
          <w:p w14:paraId="19E6979A" w14:textId="77777777" w:rsidR="006821AE" w:rsidRPr="00E24B0A" w:rsidRDefault="006821AE">
            <w:pPr>
              <w:rPr>
                <w:rFonts w:asciiTheme="majorBidi" w:hAnsiTheme="majorBidi" w:cstheme="majorBidi"/>
                <w:rPrChange w:id="2915" w:author="Samane Shahpouri" w:date="2024-05-17T23:11:00Z" w16du:dateUtc="2024-05-17T21:11:00Z">
                  <w:rPr/>
                </w:rPrChange>
              </w:rPr>
              <w:pPrChange w:id="2916" w:author="Samane Shahpouri" w:date="2024-05-13T08:52:00Z" w16du:dateUtc="2024-05-13T06:52:00Z">
                <w:pPr>
                  <w:jc w:val="both"/>
                </w:pPr>
              </w:pPrChange>
            </w:pPr>
            <m:oMathPara>
              <m:oMath>
                <m:r>
                  <m:rPr>
                    <m:sty m:val="p"/>
                  </m:rPr>
                  <w:rPr>
                    <w:rFonts w:ascii="Cambria Math" w:hAnsi="Cambria Math" w:cstheme="majorBidi"/>
                    <w:rPrChange w:id="2917" w:author="Samane Shahpouri" w:date="2024-05-17T23:11:00Z" w16du:dateUtc="2024-05-17T21:11:00Z">
                      <w:rPr>
                        <w:rFonts w:ascii="Cambria Math" w:hAnsi="Cambria Math"/>
                      </w:rPr>
                    </w:rPrChange>
                  </w:rPr>
                  <m:t xml:space="preserve">   </m:t>
                </m:r>
                <m:r>
                  <m:rPr>
                    <m:sty m:val="p"/>
                  </m:rPr>
                  <w:rPr>
                    <w:rFonts w:ascii="Cambria Math" w:hAnsi="Cambria Math" w:cstheme="majorBidi"/>
                    <w:color w:val="4472C4" w:themeColor="accent1"/>
                    <w:rPrChange w:id="2918" w:author="Samane Shahpouri" w:date="2024-05-17T23:12:00Z" w16du:dateUtc="2024-05-17T21:12:00Z">
                      <w:rPr>
                        <w:rFonts w:ascii="Cambria Math" w:hAnsi="Cambria Math"/>
                      </w:rPr>
                    </w:rPrChange>
                  </w:rPr>
                  <m:t xml:space="preserve">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19" w:author="Samane Shahpouri" w:date="2024-05-17T23:12:00Z" w16du:dateUtc="2024-05-17T21:12:00Z">
                          <w:rPr>
                            <w:rFonts w:ascii="Cambria Math" w:hAnsi="Cambria Math"/>
                            <w:noProof/>
                          </w:rPr>
                        </w:rPrChange>
                      </w:rPr>
                      <m:t>PET</m:t>
                    </m:r>
                  </m:e>
                  <m:sub>
                    <m:r>
                      <w:rPr>
                        <w:rFonts w:ascii="Cambria Math" w:hAnsi="Cambria Math" w:cstheme="majorBidi"/>
                        <w:noProof/>
                        <w:color w:val="4472C4" w:themeColor="accent1"/>
                        <w:rPrChange w:id="2920" w:author="Samane Shahpouri" w:date="2024-05-17T23:12:00Z" w16du:dateUtc="2024-05-17T21:12:00Z">
                          <w:rPr>
                            <w:rFonts w:ascii="Cambria Math" w:hAnsi="Cambria Math"/>
                            <w:noProof/>
                          </w:rPr>
                        </w:rPrChange>
                      </w:rPr>
                      <m:t>DL</m:t>
                    </m:r>
                  </m:sub>
                </m:sSub>
                <m:r>
                  <m:rPr>
                    <m:sty m:val="p"/>
                  </m:rPr>
                  <w:rPr>
                    <w:rFonts w:ascii="Cambria Math" w:hAnsi="Cambria Math" w:cstheme="majorBidi"/>
                    <w:noProof/>
                    <w:color w:val="4472C4" w:themeColor="accent1"/>
                    <w:rPrChange w:id="2921" w:author="Samane Shahpouri" w:date="2024-05-17T23:12:00Z" w16du:dateUtc="2024-05-17T21:12:00Z">
                      <w:rPr>
                        <w:rFonts w:ascii="Cambria Math" w:hAnsi="Cambria Math"/>
                        <w:noProof/>
                      </w:rPr>
                    </w:rPrChange>
                  </w:rPr>
                  <m:t>[</m:t>
                </m:r>
                <m:r>
                  <w:rPr>
                    <w:rFonts w:ascii="Cambria Math" w:hAnsi="Cambria Math" w:cstheme="majorBidi"/>
                    <w:noProof/>
                    <w:color w:val="4472C4" w:themeColor="accent1"/>
                    <w:rPrChange w:id="2922" w:author="Samane Shahpouri" w:date="2024-05-17T23:12:00Z" w16du:dateUtc="2024-05-17T21:12:00Z">
                      <w:rPr>
                        <w:rFonts w:ascii="Cambria Math" w:hAnsi="Cambria Math"/>
                        <w:noProof/>
                      </w:rPr>
                    </w:rPrChange>
                  </w:rPr>
                  <m:t>x</m:t>
                </m:r>
                <m:r>
                  <m:rPr>
                    <m:sty m:val="p"/>
                  </m:rPr>
                  <w:rPr>
                    <w:rFonts w:ascii="Cambria Math" w:hAnsi="Cambria Math" w:cstheme="majorBidi"/>
                    <w:noProof/>
                    <w:color w:val="4472C4" w:themeColor="accent1"/>
                    <w:rPrChange w:id="2923"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24" w:author="Samane Shahpouri" w:date="2024-05-17T23:12:00Z" w16du:dateUtc="2024-05-17T21:12:00Z">
                      <w:rPr>
                        <w:rFonts w:ascii="Cambria Math" w:hAnsi="Cambria Math"/>
                        <w:noProof/>
                      </w:rPr>
                    </w:rPrChange>
                  </w:rPr>
                  <m:t>y</m:t>
                </m:r>
                <m:r>
                  <m:rPr>
                    <m:sty m:val="p"/>
                  </m:rPr>
                  <w:rPr>
                    <w:rFonts w:ascii="Cambria Math" w:hAnsi="Cambria Math" w:cstheme="majorBidi"/>
                    <w:noProof/>
                    <w:color w:val="4472C4" w:themeColor="accent1"/>
                    <w:rPrChange w:id="2925"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26" w:author="Samane Shahpouri" w:date="2024-05-17T23:12:00Z" w16du:dateUtc="2024-05-17T21:12:00Z">
                      <w:rPr>
                        <w:rFonts w:ascii="Cambria Math" w:hAnsi="Cambria Math"/>
                        <w:noProof/>
                      </w:rPr>
                    </w:rPrChange>
                  </w:rPr>
                  <m:t>z</m:t>
                </m:r>
                <m:r>
                  <m:rPr>
                    <m:sty m:val="p"/>
                  </m:rPr>
                  <w:rPr>
                    <w:rFonts w:ascii="Cambria Math" w:hAnsi="Cambria Math" w:cstheme="majorBidi"/>
                    <w:noProof/>
                    <w:color w:val="4472C4" w:themeColor="accent1"/>
                    <w:rPrChange w:id="2927" w:author="Samane Shahpouri" w:date="2024-05-17T23:12:00Z" w16du:dateUtc="2024-05-17T21:12:00Z">
                      <w:rPr>
                        <w:rFonts w:ascii="Cambria Math" w:hAnsi="Cambria Math"/>
                        <w:noProof/>
                      </w:rPr>
                    </w:rPrChange>
                  </w:rPr>
                  <m:t>]</m:t>
                </m:r>
                <m:r>
                  <m:rPr>
                    <m:sty m:val="p"/>
                  </m:rPr>
                  <w:rPr>
                    <w:rFonts w:ascii="Cambria Math" w:hAnsi="Cambria Math" w:cstheme="majorBidi"/>
                    <w:color w:val="4472C4" w:themeColor="accent1"/>
                    <w:rPrChange w:id="2928" w:author="Samane Shahpouri" w:date="2024-05-17T23:12:00Z" w16du:dateUtc="2024-05-17T21:12:00Z">
                      <w:rPr>
                        <w:rFonts w:ascii="Cambria Math" w:hAnsi="Cambria Math"/>
                      </w:rPr>
                    </w:rPrChange>
                  </w:rPr>
                  <m:t xml:space="preserve"> =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29" w:author="Samane Shahpouri" w:date="2024-05-17T23:12:00Z" w16du:dateUtc="2024-05-17T21:12:00Z">
                          <w:rPr>
                            <w:rFonts w:ascii="Cambria Math" w:hAnsi="Cambria Math"/>
                            <w:noProof/>
                          </w:rPr>
                        </w:rPrChange>
                      </w:rPr>
                      <m:t>PET</m:t>
                    </m:r>
                  </m:e>
                  <m:sub>
                    <m:r>
                      <w:rPr>
                        <w:rFonts w:ascii="Cambria Math" w:hAnsi="Cambria Math" w:cstheme="majorBidi"/>
                        <w:noProof/>
                        <w:color w:val="4472C4" w:themeColor="accent1"/>
                        <w:rPrChange w:id="2930" w:author="Samane Shahpouri" w:date="2024-05-17T23:12:00Z" w16du:dateUtc="2024-05-17T21:12:00Z">
                          <w:rPr>
                            <w:rFonts w:ascii="Cambria Math" w:hAnsi="Cambria Math"/>
                            <w:noProof/>
                          </w:rPr>
                        </w:rPrChange>
                      </w:rPr>
                      <m:t>NAC</m:t>
                    </m:r>
                  </m:sub>
                </m:sSub>
                <m:r>
                  <m:rPr>
                    <m:sty m:val="p"/>
                  </m:rPr>
                  <w:rPr>
                    <w:rFonts w:ascii="Cambria Math" w:hAnsi="Cambria Math" w:cstheme="majorBidi"/>
                    <w:noProof/>
                    <w:color w:val="4472C4" w:themeColor="accent1"/>
                    <w:rPrChange w:id="2931" w:author="Samane Shahpouri" w:date="2024-05-17T23:12:00Z" w16du:dateUtc="2024-05-17T21:12:00Z">
                      <w:rPr>
                        <w:rFonts w:ascii="Cambria Math" w:hAnsi="Cambria Math"/>
                        <w:noProof/>
                      </w:rPr>
                    </w:rPrChange>
                  </w:rPr>
                  <m:t>[</m:t>
                </m:r>
                <m:r>
                  <w:rPr>
                    <w:rFonts w:ascii="Cambria Math" w:hAnsi="Cambria Math" w:cstheme="majorBidi"/>
                    <w:noProof/>
                    <w:color w:val="4472C4" w:themeColor="accent1"/>
                    <w:rPrChange w:id="2932" w:author="Samane Shahpouri" w:date="2024-05-17T23:12:00Z" w16du:dateUtc="2024-05-17T21:12:00Z">
                      <w:rPr>
                        <w:rFonts w:ascii="Cambria Math" w:hAnsi="Cambria Math"/>
                        <w:noProof/>
                      </w:rPr>
                    </w:rPrChange>
                  </w:rPr>
                  <m:t>x</m:t>
                </m:r>
                <m:r>
                  <m:rPr>
                    <m:sty m:val="p"/>
                  </m:rPr>
                  <w:rPr>
                    <w:rFonts w:ascii="Cambria Math" w:hAnsi="Cambria Math" w:cstheme="majorBidi"/>
                    <w:noProof/>
                    <w:color w:val="4472C4" w:themeColor="accent1"/>
                    <w:rPrChange w:id="2933"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34" w:author="Samane Shahpouri" w:date="2024-05-17T23:12:00Z" w16du:dateUtc="2024-05-17T21:12:00Z">
                      <w:rPr>
                        <w:rFonts w:ascii="Cambria Math" w:hAnsi="Cambria Math"/>
                        <w:noProof/>
                      </w:rPr>
                    </w:rPrChange>
                  </w:rPr>
                  <m:t>y</m:t>
                </m:r>
                <m:r>
                  <m:rPr>
                    <m:sty m:val="p"/>
                  </m:rPr>
                  <w:rPr>
                    <w:rFonts w:ascii="Cambria Math" w:hAnsi="Cambria Math" w:cstheme="majorBidi"/>
                    <w:noProof/>
                    <w:color w:val="4472C4" w:themeColor="accent1"/>
                    <w:rPrChange w:id="2935"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36" w:author="Samane Shahpouri" w:date="2024-05-17T23:12:00Z" w16du:dateUtc="2024-05-17T21:12:00Z">
                      <w:rPr>
                        <w:rFonts w:ascii="Cambria Math" w:hAnsi="Cambria Math"/>
                        <w:noProof/>
                      </w:rPr>
                    </w:rPrChange>
                  </w:rPr>
                  <m:t>z</m:t>
                </m:r>
                <m:r>
                  <m:rPr>
                    <m:sty m:val="p"/>
                  </m:rPr>
                  <w:rPr>
                    <w:rFonts w:ascii="Cambria Math" w:hAnsi="Cambria Math" w:cstheme="majorBidi"/>
                    <w:noProof/>
                    <w:color w:val="4472C4" w:themeColor="accent1"/>
                    <w:rPrChange w:id="2937" w:author="Samane Shahpouri" w:date="2024-05-17T23:12:00Z" w16du:dateUtc="2024-05-17T21:12:00Z">
                      <w:rPr>
                        <w:rFonts w:ascii="Cambria Math" w:hAnsi="Cambria Math"/>
                        <w:noProof/>
                      </w:rPr>
                    </w:rPrChange>
                  </w:rPr>
                  <m:t>]</m:t>
                </m:r>
                <m:r>
                  <m:rPr>
                    <m:sty m:val="p"/>
                  </m:rPr>
                  <w:rPr>
                    <w:rFonts w:ascii="Cambria Math" w:hAnsi="Cambria Math" w:cstheme="majorBidi"/>
                    <w:color w:val="4472C4" w:themeColor="accent1"/>
                    <w:rPrChange w:id="2938" w:author="Samane Shahpouri" w:date="2024-05-17T23:12:00Z" w16du:dateUtc="2024-05-17T21:12:00Z">
                      <w:rPr>
                        <w:rFonts w:ascii="Cambria Math" w:hAnsi="Cambria Math"/>
                      </w:rPr>
                    </w:rPrChange>
                  </w:rPr>
                  <m:t xml:space="preserve"> *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39" w:author="Samane Shahpouri" w:date="2024-05-17T23:12:00Z" w16du:dateUtc="2024-05-17T21:12:00Z">
                          <w:rPr>
                            <w:rFonts w:ascii="Cambria Math" w:hAnsi="Cambria Math"/>
                            <w:noProof/>
                          </w:rPr>
                        </w:rPrChange>
                      </w:rPr>
                      <m:t>PET</m:t>
                    </m:r>
                  </m:e>
                  <m:sub>
                    <m:r>
                      <w:rPr>
                        <w:rFonts w:ascii="Cambria Math" w:hAnsi="Cambria Math" w:cstheme="majorBidi"/>
                        <w:noProof/>
                        <w:color w:val="4472C4" w:themeColor="accent1"/>
                        <w:rPrChange w:id="2940" w:author="Samane Shahpouri" w:date="2024-05-17T23:12:00Z" w16du:dateUtc="2024-05-17T21:12:00Z">
                          <w:rPr>
                            <w:rFonts w:ascii="Cambria Math" w:hAnsi="Cambria Math"/>
                            <w:noProof/>
                          </w:rPr>
                        </w:rPrChange>
                      </w:rPr>
                      <m:t>DL</m:t>
                    </m:r>
                    <m:r>
                      <m:rPr>
                        <m:sty m:val="p"/>
                      </m:rPr>
                      <w:rPr>
                        <w:rFonts w:ascii="Cambria Math" w:hAnsi="Cambria Math" w:cstheme="majorBidi"/>
                        <w:noProof/>
                        <w:color w:val="4472C4" w:themeColor="accent1"/>
                        <w:rPrChange w:id="2941" w:author="Samane Shahpouri" w:date="2024-05-17T23:12:00Z" w16du:dateUtc="2024-05-17T21:12:00Z">
                          <w:rPr>
                            <w:rFonts w:ascii="Cambria Math" w:hAnsi="Cambria Math"/>
                            <w:noProof/>
                          </w:rPr>
                        </w:rPrChange>
                      </w:rPr>
                      <m:t>-</m:t>
                    </m:r>
                    <m:r>
                      <w:rPr>
                        <w:rFonts w:ascii="Cambria Math" w:hAnsi="Cambria Math" w:cstheme="majorBidi"/>
                        <w:noProof/>
                        <w:color w:val="4472C4" w:themeColor="accent1"/>
                        <w:rPrChange w:id="2942" w:author="Samane Shahpouri" w:date="2024-05-17T23:12:00Z" w16du:dateUtc="2024-05-17T21:12:00Z">
                          <w:rPr>
                            <w:rFonts w:ascii="Cambria Math" w:hAnsi="Cambria Math"/>
                            <w:noProof/>
                          </w:rPr>
                        </w:rPrChange>
                      </w:rPr>
                      <m:t>ADCM</m:t>
                    </m:r>
                  </m:sub>
                </m:sSub>
                <m:r>
                  <m:rPr>
                    <m:sty m:val="p"/>
                  </m:rPr>
                  <w:rPr>
                    <w:rFonts w:ascii="Cambria Math" w:hAnsi="Cambria Math" w:cstheme="majorBidi"/>
                    <w:noProof/>
                    <w:color w:val="4472C4" w:themeColor="accent1"/>
                    <w:rPrChange w:id="2943" w:author="Samane Shahpouri" w:date="2024-05-17T23:12:00Z" w16du:dateUtc="2024-05-17T21:12:00Z">
                      <w:rPr>
                        <w:rFonts w:ascii="Cambria Math" w:hAnsi="Cambria Math"/>
                        <w:noProof/>
                      </w:rPr>
                    </w:rPrChange>
                  </w:rPr>
                  <m:t>[</m:t>
                </m:r>
                <m:r>
                  <w:rPr>
                    <w:rFonts w:ascii="Cambria Math" w:hAnsi="Cambria Math" w:cstheme="majorBidi"/>
                    <w:noProof/>
                    <w:color w:val="4472C4" w:themeColor="accent1"/>
                    <w:rPrChange w:id="2944" w:author="Samane Shahpouri" w:date="2024-05-17T23:12:00Z" w16du:dateUtc="2024-05-17T21:12:00Z">
                      <w:rPr>
                        <w:rFonts w:ascii="Cambria Math" w:hAnsi="Cambria Math"/>
                        <w:noProof/>
                      </w:rPr>
                    </w:rPrChange>
                  </w:rPr>
                  <m:t>x</m:t>
                </m:r>
                <m:r>
                  <m:rPr>
                    <m:sty m:val="p"/>
                  </m:rPr>
                  <w:rPr>
                    <w:rFonts w:ascii="Cambria Math" w:hAnsi="Cambria Math" w:cstheme="majorBidi"/>
                    <w:noProof/>
                    <w:color w:val="4472C4" w:themeColor="accent1"/>
                    <w:rPrChange w:id="2945"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46" w:author="Samane Shahpouri" w:date="2024-05-17T23:12:00Z" w16du:dateUtc="2024-05-17T21:12:00Z">
                      <w:rPr>
                        <w:rFonts w:ascii="Cambria Math" w:hAnsi="Cambria Math"/>
                        <w:noProof/>
                      </w:rPr>
                    </w:rPrChange>
                  </w:rPr>
                  <m:t>y</m:t>
                </m:r>
                <m:r>
                  <m:rPr>
                    <m:sty m:val="p"/>
                  </m:rPr>
                  <w:rPr>
                    <w:rFonts w:ascii="Cambria Math" w:hAnsi="Cambria Math" w:cstheme="majorBidi"/>
                    <w:noProof/>
                    <w:color w:val="4472C4" w:themeColor="accent1"/>
                    <w:rPrChange w:id="2947" w:author="Samane Shahpouri" w:date="2024-05-17T23:12:00Z" w16du:dateUtc="2024-05-17T21:12:00Z">
                      <w:rPr>
                        <w:rFonts w:ascii="Cambria Math" w:hAnsi="Cambria Math"/>
                        <w:noProof/>
                      </w:rPr>
                    </w:rPrChange>
                  </w:rPr>
                  <m:t xml:space="preserve">, </m:t>
                </m:r>
                <m:r>
                  <w:rPr>
                    <w:rFonts w:ascii="Cambria Math" w:hAnsi="Cambria Math" w:cstheme="majorBidi"/>
                    <w:noProof/>
                    <w:color w:val="4472C4" w:themeColor="accent1"/>
                    <w:rPrChange w:id="2948" w:author="Samane Shahpouri" w:date="2024-05-17T23:12:00Z" w16du:dateUtc="2024-05-17T21:12:00Z">
                      <w:rPr>
                        <w:rFonts w:ascii="Cambria Math" w:hAnsi="Cambria Math"/>
                        <w:noProof/>
                      </w:rPr>
                    </w:rPrChange>
                  </w:rPr>
                  <m:t>z</m:t>
                </m:r>
                <m:r>
                  <m:rPr>
                    <m:sty m:val="p"/>
                  </m:rPr>
                  <w:rPr>
                    <w:rFonts w:ascii="Cambria Math" w:hAnsi="Cambria Math" w:cstheme="majorBidi"/>
                    <w:noProof/>
                    <w:color w:val="4472C4" w:themeColor="accent1"/>
                    <w:rPrChange w:id="2949" w:author="Samane Shahpouri" w:date="2024-05-17T23:12:00Z" w16du:dateUtc="2024-05-17T21:12:00Z">
                      <w:rPr>
                        <w:rFonts w:ascii="Cambria Math" w:hAnsi="Cambria Math"/>
                        <w:noProof/>
                      </w:rPr>
                    </w:rPrChange>
                  </w:rPr>
                  <m:t>]</m:t>
                </m:r>
              </m:oMath>
            </m:oMathPara>
          </w:p>
          <w:p w14:paraId="3E529E3A" w14:textId="77777777" w:rsidR="006821AE" w:rsidRPr="00E24B0A" w:rsidRDefault="006821AE">
            <w:pPr>
              <w:rPr>
                <w:rFonts w:ascii="Cambria Math" w:hAnsi="Cambria Math" w:cstheme="majorBidi"/>
                <w:oMath/>
                <w:rPrChange w:id="2950" w:author="Samane Shahpouri" w:date="2024-05-17T23:11:00Z" w16du:dateUtc="2024-05-17T21:11:00Z">
                  <w:rPr>
                    <w:rFonts w:ascii="Cambria Math" w:hAnsi="Cambria Math"/>
                    <w:oMath/>
                  </w:rPr>
                </w:rPrChange>
              </w:rPr>
              <w:pPrChange w:id="2951" w:author="Samane Shahpouri" w:date="2024-05-13T08:52:00Z" w16du:dateUtc="2024-05-13T06:52:00Z">
                <w:pPr>
                  <w:jc w:val="both"/>
                </w:pPr>
              </w:pPrChange>
            </w:pPr>
          </w:p>
          <w:p w14:paraId="028CE227" w14:textId="77777777" w:rsidR="006821AE" w:rsidRPr="00E24B0A" w:rsidRDefault="006821AE">
            <w:pPr>
              <w:rPr>
                <w:rFonts w:asciiTheme="majorBidi" w:hAnsiTheme="majorBidi" w:cstheme="majorBidi"/>
                <w:color w:val="4472C4" w:themeColor="accent1"/>
                <w:rPrChange w:id="2952" w:author="Samane Shahpouri" w:date="2024-05-17T23:13:00Z" w16du:dateUtc="2024-05-17T21:13:00Z">
                  <w:rPr/>
                </w:rPrChange>
              </w:rPr>
              <w:pPrChange w:id="2953" w:author="Samane Shahpouri" w:date="2024-05-13T08:52:00Z" w16du:dateUtc="2024-05-13T06:52:00Z">
                <w:pPr>
                  <w:jc w:val="both"/>
                </w:pPr>
              </w:pPrChange>
            </w:pPr>
            <m:oMathPara>
              <m:oMath>
                <m:r>
                  <m:rPr>
                    <m:sty m:val="p"/>
                  </m:rPr>
                  <w:rPr>
                    <w:rFonts w:ascii="Cambria Math" w:hAnsi="Cambria Math" w:cstheme="majorBidi"/>
                    <w:color w:val="4472C4" w:themeColor="accent1"/>
                    <w:rPrChange w:id="2954" w:author="Samane Shahpouri" w:date="2024-05-17T23:13:00Z" w16du:dateUtc="2024-05-17T21:13:00Z">
                      <w:rPr>
                        <w:rFonts w:ascii="Cambria Math" w:hAnsi="Cambria Math"/>
                      </w:rPr>
                    </w:rPrChange>
                  </w:rPr>
                  <m:t xml:space="preserve">  </m:t>
                </m:r>
                <m:r>
                  <w:rPr>
                    <w:rFonts w:ascii="Cambria Math" w:hAnsi="Cambria Math" w:cstheme="majorBidi"/>
                    <w:color w:val="4472C4" w:themeColor="accent1"/>
                    <w:rPrChange w:id="2955" w:author="Samane Shahpouri" w:date="2024-05-17T23:13:00Z" w16du:dateUtc="2024-05-17T21:13:00Z">
                      <w:rPr>
                        <w:rFonts w:ascii="Cambria Math" w:hAnsi="Cambria Math"/>
                      </w:rPr>
                    </w:rPrChange>
                  </w:rPr>
                  <m:t>else</m:t>
                </m:r>
                <m:r>
                  <m:rPr>
                    <m:sty m:val="p"/>
                  </m:rPr>
                  <w:rPr>
                    <w:rFonts w:ascii="Cambria Math" w:hAnsi="Cambria Math" w:cstheme="majorBidi"/>
                    <w:color w:val="4472C4" w:themeColor="accent1"/>
                    <w:rPrChange w:id="2956" w:author="Samane Shahpouri" w:date="2024-05-17T23:13:00Z" w16du:dateUtc="2024-05-17T21:13:00Z">
                      <w:rPr>
                        <w:rFonts w:ascii="Cambria Math" w:hAnsi="Cambria Math"/>
                      </w:rPr>
                    </w:rPrChange>
                  </w:rPr>
                  <m:t xml:space="preserve">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57" w:author="Samane Shahpouri" w:date="2024-05-17T23:13:00Z" w16du:dateUtc="2024-05-17T21:13:00Z">
                          <w:rPr>
                            <w:rFonts w:ascii="Cambria Math" w:hAnsi="Cambria Math"/>
                            <w:noProof/>
                          </w:rPr>
                        </w:rPrChange>
                      </w:rPr>
                      <m:t>PET</m:t>
                    </m:r>
                  </m:e>
                  <m:sub>
                    <m:r>
                      <w:rPr>
                        <w:rFonts w:ascii="Cambria Math" w:hAnsi="Cambria Math" w:cstheme="majorBidi"/>
                        <w:noProof/>
                        <w:color w:val="4472C4" w:themeColor="accent1"/>
                        <w:rPrChange w:id="2958" w:author="Samane Shahpouri" w:date="2024-05-17T23:13:00Z" w16du:dateUtc="2024-05-17T21:13:00Z">
                          <w:rPr>
                            <w:rFonts w:ascii="Cambria Math" w:hAnsi="Cambria Math"/>
                            <w:noProof/>
                          </w:rPr>
                        </w:rPrChange>
                      </w:rPr>
                      <m:t>DL</m:t>
                    </m:r>
                  </m:sub>
                </m:sSub>
                <m:r>
                  <m:rPr>
                    <m:sty m:val="p"/>
                  </m:rPr>
                  <w:rPr>
                    <w:rFonts w:ascii="Cambria Math" w:hAnsi="Cambria Math" w:cstheme="majorBidi"/>
                    <w:noProof/>
                    <w:color w:val="4472C4" w:themeColor="accent1"/>
                    <w:rPrChange w:id="2959" w:author="Samane Shahpouri" w:date="2024-05-17T23:13:00Z" w16du:dateUtc="2024-05-17T21:13:00Z">
                      <w:rPr>
                        <w:rFonts w:ascii="Cambria Math" w:hAnsi="Cambria Math"/>
                        <w:noProof/>
                      </w:rPr>
                    </w:rPrChange>
                  </w:rPr>
                  <m:t>[</m:t>
                </m:r>
                <m:r>
                  <w:rPr>
                    <w:rFonts w:ascii="Cambria Math" w:hAnsi="Cambria Math" w:cstheme="majorBidi"/>
                    <w:noProof/>
                    <w:color w:val="4472C4" w:themeColor="accent1"/>
                    <w:rPrChange w:id="2960" w:author="Samane Shahpouri" w:date="2024-05-17T23:13:00Z" w16du:dateUtc="2024-05-17T21:13:00Z">
                      <w:rPr>
                        <w:rFonts w:ascii="Cambria Math" w:hAnsi="Cambria Math"/>
                        <w:noProof/>
                      </w:rPr>
                    </w:rPrChange>
                  </w:rPr>
                  <m:t>x</m:t>
                </m:r>
                <m:r>
                  <m:rPr>
                    <m:sty m:val="p"/>
                  </m:rPr>
                  <w:rPr>
                    <w:rFonts w:ascii="Cambria Math" w:hAnsi="Cambria Math" w:cstheme="majorBidi"/>
                    <w:noProof/>
                    <w:color w:val="4472C4" w:themeColor="accent1"/>
                    <w:rPrChange w:id="2961" w:author="Samane Shahpouri" w:date="2024-05-17T23:13:00Z" w16du:dateUtc="2024-05-17T21:13:00Z">
                      <w:rPr>
                        <w:rFonts w:ascii="Cambria Math" w:hAnsi="Cambria Math"/>
                        <w:noProof/>
                      </w:rPr>
                    </w:rPrChange>
                  </w:rPr>
                  <m:t xml:space="preserve">, </m:t>
                </m:r>
                <m:r>
                  <w:rPr>
                    <w:rFonts w:ascii="Cambria Math" w:hAnsi="Cambria Math" w:cstheme="majorBidi"/>
                    <w:noProof/>
                    <w:color w:val="4472C4" w:themeColor="accent1"/>
                    <w:rPrChange w:id="2962" w:author="Samane Shahpouri" w:date="2024-05-17T23:13:00Z" w16du:dateUtc="2024-05-17T21:13:00Z">
                      <w:rPr>
                        <w:rFonts w:ascii="Cambria Math" w:hAnsi="Cambria Math"/>
                        <w:noProof/>
                      </w:rPr>
                    </w:rPrChange>
                  </w:rPr>
                  <m:t>y</m:t>
                </m:r>
                <m:r>
                  <m:rPr>
                    <m:sty m:val="p"/>
                  </m:rPr>
                  <w:rPr>
                    <w:rFonts w:ascii="Cambria Math" w:hAnsi="Cambria Math" w:cstheme="majorBidi"/>
                    <w:noProof/>
                    <w:color w:val="4472C4" w:themeColor="accent1"/>
                    <w:rPrChange w:id="2963" w:author="Samane Shahpouri" w:date="2024-05-17T23:13:00Z" w16du:dateUtc="2024-05-17T21:13:00Z">
                      <w:rPr>
                        <w:rFonts w:ascii="Cambria Math" w:hAnsi="Cambria Math"/>
                        <w:noProof/>
                      </w:rPr>
                    </w:rPrChange>
                  </w:rPr>
                  <m:t xml:space="preserve">, </m:t>
                </m:r>
                <m:r>
                  <w:rPr>
                    <w:rFonts w:ascii="Cambria Math" w:hAnsi="Cambria Math" w:cstheme="majorBidi"/>
                    <w:noProof/>
                    <w:color w:val="4472C4" w:themeColor="accent1"/>
                    <w:rPrChange w:id="2964" w:author="Samane Shahpouri" w:date="2024-05-17T23:13:00Z" w16du:dateUtc="2024-05-17T21:13:00Z">
                      <w:rPr>
                        <w:rFonts w:ascii="Cambria Math" w:hAnsi="Cambria Math"/>
                        <w:noProof/>
                      </w:rPr>
                    </w:rPrChange>
                  </w:rPr>
                  <m:t>z</m:t>
                </m:r>
                <m:r>
                  <m:rPr>
                    <m:sty m:val="p"/>
                  </m:rPr>
                  <w:rPr>
                    <w:rFonts w:ascii="Cambria Math" w:hAnsi="Cambria Math" w:cstheme="majorBidi"/>
                    <w:noProof/>
                    <w:color w:val="4472C4" w:themeColor="accent1"/>
                    <w:rPrChange w:id="2965" w:author="Samane Shahpouri" w:date="2024-05-17T23:13:00Z" w16du:dateUtc="2024-05-17T21:13:00Z">
                      <w:rPr>
                        <w:rFonts w:ascii="Cambria Math" w:hAnsi="Cambria Math"/>
                        <w:noProof/>
                      </w:rPr>
                    </w:rPrChange>
                  </w:rPr>
                  <m:t>]</m:t>
                </m:r>
                <m:r>
                  <m:rPr>
                    <m:sty m:val="p"/>
                  </m:rPr>
                  <w:rPr>
                    <w:rFonts w:ascii="Cambria Math" w:hAnsi="Cambria Math" w:cstheme="majorBidi"/>
                    <w:color w:val="4472C4" w:themeColor="accent1"/>
                    <w:rPrChange w:id="2966" w:author="Samane Shahpouri" w:date="2024-05-17T23:13:00Z" w16du:dateUtc="2024-05-17T21:13:00Z">
                      <w:rPr>
                        <w:rFonts w:ascii="Cambria Math" w:hAnsi="Cambria Math"/>
                      </w:rPr>
                    </w:rPrChange>
                  </w:rPr>
                  <m:t xml:space="preserve"> = </m:t>
                </m:r>
                <m:sSub>
                  <m:sSubPr>
                    <m:ctrlPr>
                      <w:rPr>
                        <w:rFonts w:ascii="Cambria Math" w:hAnsi="Cambria Math" w:cstheme="majorBidi"/>
                        <w:noProof/>
                        <w:color w:val="4472C4" w:themeColor="accent1"/>
                      </w:rPr>
                    </m:ctrlPr>
                  </m:sSubPr>
                  <m:e>
                    <m:r>
                      <w:rPr>
                        <w:rFonts w:ascii="Cambria Math" w:hAnsi="Cambria Math" w:cstheme="majorBidi"/>
                        <w:noProof/>
                        <w:color w:val="4472C4" w:themeColor="accent1"/>
                        <w:rPrChange w:id="2967" w:author="Samane Shahpouri" w:date="2024-05-17T23:13:00Z" w16du:dateUtc="2024-05-17T21:13:00Z">
                          <w:rPr>
                            <w:rFonts w:ascii="Cambria Math" w:hAnsi="Cambria Math"/>
                            <w:noProof/>
                          </w:rPr>
                        </w:rPrChange>
                      </w:rPr>
                      <m:t>PET</m:t>
                    </m:r>
                  </m:e>
                  <m:sub>
                    <m:r>
                      <w:rPr>
                        <w:rFonts w:ascii="Cambria Math" w:hAnsi="Cambria Math" w:cstheme="majorBidi"/>
                        <w:noProof/>
                        <w:color w:val="4472C4" w:themeColor="accent1"/>
                        <w:rPrChange w:id="2968" w:author="Samane Shahpouri" w:date="2024-05-17T23:13:00Z" w16du:dateUtc="2024-05-17T21:13:00Z">
                          <w:rPr>
                            <w:rFonts w:ascii="Cambria Math" w:hAnsi="Cambria Math"/>
                            <w:noProof/>
                          </w:rPr>
                        </w:rPrChange>
                      </w:rPr>
                      <m:t>NAC</m:t>
                    </m:r>
                  </m:sub>
                </m:sSub>
                <m:r>
                  <m:rPr>
                    <m:sty m:val="p"/>
                  </m:rPr>
                  <w:rPr>
                    <w:rFonts w:ascii="Cambria Math" w:hAnsi="Cambria Math" w:cstheme="majorBidi"/>
                    <w:noProof/>
                    <w:color w:val="4472C4" w:themeColor="accent1"/>
                    <w:rPrChange w:id="2969" w:author="Samane Shahpouri" w:date="2024-05-17T23:13:00Z" w16du:dateUtc="2024-05-17T21:13:00Z">
                      <w:rPr>
                        <w:rFonts w:ascii="Cambria Math" w:hAnsi="Cambria Math"/>
                        <w:noProof/>
                      </w:rPr>
                    </w:rPrChange>
                  </w:rPr>
                  <m:t>[</m:t>
                </m:r>
                <m:r>
                  <w:rPr>
                    <w:rFonts w:ascii="Cambria Math" w:hAnsi="Cambria Math" w:cstheme="majorBidi"/>
                    <w:noProof/>
                    <w:color w:val="4472C4" w:themeColor="accent1"/>
                    <w:rPrChange w:id="2970" w:author="Samane Shahpouri" w:date="2024-05-17T23:13:00Z" w16du:dateUtc="2024-05-17T21:13:00Z">
                      <w:rPr>
                        <w:rFonts w:ascii="Cambria Math" w:hAnsi="Cambria Math"/>
                        <w:noProof/>
                      </w:rPr>
                    </w:rPrChange>
                  </w:rPr>
                  <m:t>x</m:t>
                </m:r>
                <m:r>
                  <m:rPr>
                    <m:sty m:val="p"/>
                  </m:rPr>
                  <w:rPr>
                    <w:rFonts w:ascii="Cambria Math" w:hAnsi="Cambria Math" w:cstheme="majorBidi"/>
                    <w:noProof/>
                    <w:color w:val="4472C4" w:themeColor="accent1"/>
                    <w:rPrChange w:id="2971" w:author="Samane Shahpouri" w:date="2024-05-17T23:13:00Z" w16du:dateUtc="2024-05-17T21:13:00Z">
                      <w:rPr>
                        <w:rFonts w:ascii="Cambria Math" w:hAnsi="Cambria Math"/>
                        <w:noProof/>
                      </w:rPr>
                    </w:rPrChange>
                  </w:rPr>
                  <m:t xml:space="preserve">, </m:t>
                </m:r>
                <m:r>
                  <w:rPr>
                    <w:rFonts w:ascii="Cambria Math" w:hAnsi="Cambria Math" w:cstheme="majorBidi"/>
                    <w:noProof/>
                    <w:color w:val="4472C4" w:themeColor="accent1"/>
                    <w:rPrChange w:id="2972" w:author="Samane Shahpouri" w:date="2024-05-17T23:13:00Z" w16du:dateUtc="2024-05-17T21:13:00Z">
                      <w:rPr>
                        <w:rFonts w:ascii="Cambria Math" w:hAnsi="Cambria Math"/>
                        <w:noProof/>
                      </w:rPr>
                    </w:rPrChange>
                  </w:rPr>
                  <m:t>y</m:t>
                </m:r>
                <m:r>
                  <m:rPr>
                    <m:sty m:val="p"/>
                  </m:rPr>
                  <w:rPr>
                    <w:rFonts w:ascii="Cambria Math" w:hAnsi="Cambria Math" w:cstheme="majorBidi"/>
                    <w:noProof/>
                    <w:color w:val="4472C4" w:themeColor="accent1"/>
                    <w:rPrChange w:id="2973" w:author="Samane Shahpouri" w:date="2024-05-17T23:13:00Z" w16du:dateUtc="2024-05-17T21:13:00Z">
                      <w:rPr>
                        <w:rFonts w:ascii="Cambria Math" w:hAnsi="Cambria Math"/>
                        <w:noProof/>
                      </w:rPr>
                    </w:rPrChange>
                  </w:rPr>
                  <m:t xml:space="preserve">, </m:t>
                </m:r>
                <m:r>
                  <w:rPr>
                    <w:rFonts w:ascii="Cambria Math" w:hAnsi="Cambria Math" w:cstheme="majorBidi"/>
                    <w:noProof/>
                    <w:color w:val="4472C4" w:themeColor="accent1"/>
                    <w:rPrChange w:id="2974" w:author="Samane Shahpouri" w:date="2024-05-17T23:13:00Z" w16du:dateUtc="2024-05-17T21:13:00Z">
                      <w:rPr>
                        <w:rFonts w:ascii="Cambria Math" w:hAnsi="Cambria Math"/>
                        <w:noProof/>
                      </w:rPr>
                    </w:rPrChange>
                  </w:rPr>
                  <m:t>z</m:t>
                </m:r>
                <m:r>
                  <m:rPr>
                    <m:sty m:val="p"/>
                  </m:rPr>
                  <w:rPr>
                    <w:rFonts w:ascii="Cambria Math" w:hAnsi="Cambria Math" w:cstheme="majorBidi"/>
                    <w:noProof/>
                    <w:color w:val="4472C4" w:themeColor="accent1"/>
                    <w:rPrChange w:id="2975" w:author="Samane Shahpouri" w:date="2024-05-17T23:13:00Z" w16du:dateUtc="2024-05-17T21:13:00Z">
                      <w:rPr>
                        <w:rFonts w:ascii="Cambria Math" w:hAnsi="Cambria Math"/>
                        <w:noProof/>
                      </w:rPr>
                    </w:rPrChange>
                  </w:rPr>
                  <m:t>]</m:t>
                </m:r>
              </m:oMath>
            </m:oMathPara>
          </w:p>
          <w:p w14:paraId="71CCA5CA" w14:textId="77777777" w:rsidR="006821AE" w:rsidRPr="00E24B0A" w:rsidRDefault="006821AE">
            <w:pPr>
              <w:rPr>
                <w:rFonts w:ascii="Cambria Math" w:hAnsi="Cambria Math" w:cstheme="majorBidi"/>
                <w:oMath/>
                <w:rPrChange w:id="2976" w:author="Samane Shahpouri" w:date="2024-05-17T23:11:00Z" w16du:dateUtc="2024-05-17T21:11:00Z">
                  <w:rPr>
                    <w:rFonts w:ascii="Cambria Math" w:hAnsi="Cambria Math"/>
                    <w:oMath/>
                  </w:rPr>
                </w:rPrChange>
              </w:rPr>
              <w:pPrChange w:id="2977" w:author="Samane Shahpouri" w:date="2024-05-13T08:52:00Z" w16du:dateUtc="2024-05-13T06:52:00Z">
                <w:pPr>
                  <w:jc w:val="both"/>
                </w:pPr>
              </w:pPrChange>
            </w:pPr>
          </w:p>
        </w:tc>
        <w:tc>
          <w:tcPr>
            <w:tcW w:w="1696" w:type="dxa"/>
          </w:tcPr>
          <w:p w14:paraId="53013C5B" w14:textId="77777777" w:rsidR="006821AE" w:rsidRPr="00507D2D" w:rsidRDefault="006821AE">
            <w:pPr>
              <w:pStyle w:val="Caption"/>
              <w:pPrChange w:id="2978" w:author="Samane Shahpouri" w:date="2024-05-17T23:13:00Z" w16du:dateUtc="2024-05-17T21:13:00Z">
                <w:pPr>
                  <w:pStyle w:val="Caption"/>
                  <w:jc w:val="both"/>
                </w:pPr>
              </w:pPrChange>
            </w:pPr>
          </w:p>
          <w:p w14:paraId="71755748" w14:textId="23775293" w:rsidR="006821AE" w:rsidRPr="00507D2D" w:rsidRDefault="006821AE" w:rsidP="0056359D">
            <w:pPr>
              <w:pStyle w:val="Caption"/>
            </w:pPr>
            <w:r w:rsidRPr="00507D2D">
              <w:t xml:space="preserve">( </w:t>
            </w:r>
            <w:r w:rsidRPr="00507D2D">
              <w:fldChar w:fldCharType="begin"/>
            </w:r>
            <w:r w:rsidRPr="00507D2D">
              <w:instrText xml:space="preserve"> SEQ ( \* ARABIC </w:instrText>
            </w:r>
            <w:r w:rsidRPr="00507D2D">
              <w:fldChar w:fldCharType="separate"/>
            </w:r>
            <w:r w:rsidR="00230BE0">
              <w:rPr>
                <w:noProof/>
              </w:rPr>
              <w:t>3</w:t>
            </w:r>
            <w:r w:rsidRPr="00507D2D">
              <w:fldChar w:fldCharType="end"/>
            </w:r>
            <w:r w:rsidRPr="00507D2D">
              <w:t>)</w:t>
            </w:r>
          </w:p>
          <w:p w14:paraId="3DA25865" w14:textId="77777777" w:rsidR="006821AE" w:rsidRPr="00E24B0A" w:rsidRDefault="006821AE">
            <w:pPr>
              <w:rPr>
                <w:rFonts w:asciiTheme="majorBidi" w:hAnsiTheme="majorBidi" w:cstheme="majorBidi"/>
                <w:rPrChange w:id="2979" w:author="Samane Shahpouri" w:date="2024-05-17T23:11:00Z" w16du:dateUtc="2024-05-17T21:11:00Z">
                  <w:rPr/>
                </w:rPrChange>
              </w:rPr>
              <w:pPrChange w:id="2980" w:author="Samane Shahpouri" w:date="2024-05-13T08:52:00Z" w16du:dateUtc="2024-05-13T06:52:00Z">
                <w:pPr>
                  <w:keepNext/>
                  <w:jc w:val="both"/>
                </w:pPr>
              </w:pPrChange>
            </w:pPr>
          </w:p>
        </w:tc>
      </w:tr>
    </w:tbl>
    <w:p w14:paraId="6A9C688A" w14:textId="007E7923" w:rsidR="009C216F" w:rsidRPr="00E24B0A" w:rsidRDefault="009A5370">
      <w:pPr>
        <w:rPr>
          <w:rFonts w:asciiTheme="majorBidi" w:hAnsiTheme="majorBidi" w:cstheme="majorBidi"/>
          <w:rPrChange w:id="2981" w:author="Samane Shahpouri" w:date="2024-05-17T23:11:00Z" w16du:dateUtc="2024-05-17T21:11:00Z">
            <w:rPr/>
          </w:rPrChange>
        </w:rPr>
        <w:pPrChange w:id="2982" w:author="Samane Shahpouri" w:date="2024-05-13T08:52:00Z" w16du:dateUtc="2024-05-13T06:52:00Z">
          <w:pPr>
            <w:jc w:val="both"/>
          </w:pPr>
        </w:pPrChange>
      </w:pPr>
      <w:r w:rsidRPr="00E24B0A">
        <w:rPr>
          <w:rFonts w:asciiTheme="majorBidi" w:hAnsiTheme="majorBidi" w:cstheme="majorBidi"/>
          <w:rPrChange w:id="2983" w:author="Samane Shahpouri" w:date="2024-05-17T23:11:00Z" w16du:dateUtc="2024-05-17T21:11:00Z">
            <w:rPr/>
          </w:rPrChange>
        </w:rPr>
        <w:t xml:space="preserve">Sample cases are visualised in Figure </w:t>
      </w:r>
      <w:r w:rsidR="009C216F" w:rsidRPr="00E24B0A">
        <w:rPr>
          <w:rFonts w:asciiTheme="majorBidi" w:hAnsiTheme="majorBidi" w:cstheme="majorBidi"/>
          <w:rPrChange w:id="2984" w:author="Samane Shahpouri" w:date="2024-05-17T23:11:00Z" w16du:dateUtc="2024-05-17T21:11:00Z">
            <w:rPr/>
          </w:rPrChange>
        </w:rPr>
        <w:t>3</w:t>
      </w:r>
      <w:r w:rsidRPr="00E24B0A">
        <w:rPr>
          <w:rFonts w:asciiTheme="majorBidi" w:hAnsiTheme="majorBidi" w:cstheme="majorBidi"/>
          <w:rPrChange w:id="2985" w:author="Samane Shahpouri" w:date="2024-05-17T23:11:00Z" w16du:dateUtc="2024-05-17T21:11:00Z">
            <w:rPr/>
          </w:rPrChange>
        </w:rPr>
        <w:t>.</w:t>
      </w:r>
    </w:p>
    <w:p w14:paraId="589E4C53" w14:textId="4BE2F7AD" w:rsidR="00E165D0" w:rsidRPr="00E24B0A" w:rsidRDefault="00013137">
      <w:pPr>
        <w:rPr>
          <w:rFonts w:asciiTheme="majorBidi" w:hAnsiTheme="majorBidi" w:cstheme="majorBidi"/>
          <w:rPrChange w:id="2986" w:author="Samane Shahpouri" w:date="2024-05-17T23:11:00Z" w16du:dateUtc="2024-05-17T21:11:00Z">
            <w:rPr/>
          </w:rPrChange>
        </w:rPr>
        <w:pPrChange w:id="2987" w:author="Samane Shahpouri" w:date="2024-05-13T08:52:00Z" w16du:dateUtc="2024-05-13T06:52:00Z">
          <w:pPr>
            <w:jc w:val="both"/>
          </w:pPr>
        </w:pPrChange>
      </w:pPr>
      <w:del w:id="2988" w:author="Samane Shahpouri" w:date="2024-05-17T06:45:00Z" w16du:dateUtc="2024-05-17T04:45:00Z">
        <w:r w:rsidRPr="00E24B0A" w:rsidDel="007E13A5">
          <w:rPr>
            <w:rFonts w:asciiTheme="majorBidi" w:hAnsiTheme="majorBidi" w:cstheme="majorBidi"/>
            <w:rPrChange w:id="2989" w:author="Samane Shahpouri" w:date="2024-05-17T23:11:00Z" w16du:dateUtc="2024-05-17T21:11:00Z">
              <w:rPr/>
            </w:rPrChange>
          </w:rPr>
          <w:br w:type="page"/>
        </w:r>
      </w:del>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E24B0A" w14:paraId="3630DF01" w14:textId="77777777" w:rsidTr="00257FFA">
        <w:trPr>
          <w:trHeight w:val="20"/>
        </w:trPr>
        <w:tc>
          <w:tcPr>
            <w:tcW w:w="562" w:type="dxa"/>
            <w:gridSpan w:val="2"/>
          </w:tcPr>
          <w:p w14:paraId="177CE2D2" w14:textId="77777777" w:rsidR="009C216F" w:rsidRPr="00E24B0A" w:rsidRDefault="009C216F">
            <w:pPr>
              <w:rPr>
                <w:rFonts w:asciiTheme="majorBidi" w:hAnsiTheme="majorBidi" w:cstheme="majorBidi"/>
                <w:rPrChange w:id="2990" w:author="Samane Shahpouri" w:date="2024-05-17T23:11:00Z" w16du:dateUtc="2024-05-17T21:11:00Z">
                  <w:rPr/>
                </w:rPrChange>
              </w:rPr>
              <w:pPrChange w:id="2991" w:author="Samane Shahpouri" w:date="2024-05-13T08:52:00Z" w16du:dateUtc="2024-05-13T06:52:00Z">
                <w:pPr>
                  <w:framePr w:hSpace="180" w:wrap="around" w:vAnchor="text" w:hAnchor="margin" w:xAlign="center" w:y="113"/>
                  <w:jc w:val="both"/>
                </w:pPr>
              </w:pPrChange>
            </w:pPr>
          </w:p>
        </w:tc>
        <w:tc>
          <w:tcPr>
            <w:tcW w:w="5318" w:type="dxa"/>
            <w:gridSpan w:val="3"/>
            <w:vAlign w:val="center"/>
          </w:tcPr>
          <w:p w14:paraId="2D164FE2" w14:textId="77777777" w:rsidR="009C216F" w:rsidRPr="00E24B0A" w:rsidRDefault="009C216F">
            <w:pPr>
              <w:rPr>
                <w:rFonts w:asciiTheme="majorBidi" w:hAnsiTheme="majorBidi" w:cstheme="majorBidi"/>
                <w:noProof/>
                <w:sz w:val="18"/>
                <w:szCs w:val="18"/>
                <w:rPrChange w:id="2992" w:author="Samane Shahpouri" w:date="2024-05-17T23:11:00Z" w16du:dateUtc="2024-05-17T21:11:00Z">
                  <w:rPr>
                    <w:noProof/>
                  </w:rPr>
                </w:rPrChange>
              </w:rPr>
              <w:pPrChange w:id="2993"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sz w:val="18"/>
                <w:szCs w:val="18"/>
                <w:rPrChange w:id="2994" w:author="Samane Shahpouri" w:date="2024-05-17T23:11:00Z" w16du:dateUtc="2024-05-17T21:11:00Z">
                  <w:rPr/>
                </w:rPrChange>
              </w:rPr>
              <w:t xml:space="preserve">   NAC-PET                       MAC-PET                    ADCM</w:t>
            </w:r>
          </w:p>
        </w:tc>
        <w:tc>
          <w:tcPr>
            <w:tcW w:w="5175" w:type="dxa"/>
            <w:gridSpan w:val="2"/>
            <w:vAlign w:val="center"/>
          </w:tcPr>
          <w:p w14:paraId="4C03506A" w14:textId="77777777" w:rsidR="009C216F" w:rsidRPr="00E24B0A" w:rsidRDefault="009C216F">
            <w:pPr>
              <w:rPr>
                <w:rFonts w:asciiTheme="majorBidi" w:hAnsiTheme="majorBidi" w:cstheme="majorBidi"/>
                <w:sz w:val="18"/>
                <w:szCs w:val="18"/>
                <w:rPrChange w:id="2995" w:author="Samane Shahpouri" w:date="2024-05-17T23:11:00Z" w16du:dateUtc="2024-05-17T21:11:00Z">
                  <w:rPr/>
                </w:rPrChange>
              </w:rPr>
              <w:pPrChange w:id="2996"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sz w:val="18"/>
                <w:szCs w:val="18"/>
                <w:rPrChange w:id="2997" w:author="Samane Shahpouri" w:date="2024-05-17T23:11:00Z" w16du:dateUtc="2024-05-17T21:11:00Z">
                  <w:rPr/>
                </w:rPrChange>
              </w:rPr>
              <w:t xml:space="preserve">   NAC-PET                       MAC-PET                    ADCM</w:t>
            </w:r>
          </w:p>
        </w:tc>
      </w:tr>
      <w:tr w:rsidR="009C216F" w:rsidRPr="00E24B0A" w14:paraId="02746D3E" w14:textId="77777777" w:rsidTr="00257FFA">
        <w:trPr>
          <w:gridAfter w:val="1"/>
          <w:wAfter w:w="22" w:type="dxa"/>
          <w:trHeight w:val="20"/>
        </w:trPr>
        <w:tc>
          <w:tcPr>
            <w:tcW w:w="397" w:type="dxa"/>
          </w:tcPr>
          <w:p w14:paraId="0BE803CE" w14:textId="77777777" w:rsidR="009C216F" w:rsidRPr="00E24B0A" w:rsidRDefault="009C216F">
            <w:pPr>
              <w:rPr>
                <w:rFonts w:asciiTheme="majorBidi" w:hAnsiTheme="majorBidi" w:cstheme="majorBidi"/>
                <w:noProof/>
                <w:rPrChange w:id="2998" w:author="Samane Shahpouri" w:date="2024-05-17T23:11:00Z" w16du:dateUtc="2024-05-17T21:11:00Z">
                  <w:rPr>
                    <w:noProof/>
                  </w:rPr>
                </w:rPrChange>
              </w:rPr>
              <w:pPrChange w:id="2999"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00" w:author="Samane Shahpouri" w:date="2024-05-17T23:11:00Z" w16du:dateUtc="2024-05-17T21:11:00Z">
                  <w:rPr>
                    <w:noProof/>
                  </w:rPr>
                </w:rPrChange>
              </w:rPr>
              <w:t>a)</w:t>
            </w:r>
          </w:p>
        </w:tc>
        <w:tc>
          <w:tcPr>
            <w:tcW w:w="5318" w:type="dxa"/>
            <w:gridSpan w:val="3"/>
            <w:vAlign w:val="center"/>
          </w:tcPr>
          <w:p w14:paraId="5EE6B287" w14:textId="77777777" w:rsidR="009C216F" w:rsidRPr="00E24B0A" w:rsidRDefault="009C216F">
            <w:pPr>
              <w:rPr>
                <w:rFonts w:asciiTheme="majorBidi" w:hAnsiTheme="majorBidi" w:cstheme="majorBidi"/>
                <w:noProof/>
                <w:rPrChange w:id="3001" w:author="Samane Shahpouri" w:date="2024-05-17T23:11:00Z" w16du:dateUtc="2024-05-17T21:11:00Z">
                  <w:rPr>
                    <w:noProof/>
                  </w:rPr>
                </w:rPrChange>
              </w:rPr>
              <w:pPrChange w:id="3002"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03" w:author="Samane Shahpouri" w:date="2024-05-17T23:11:00Z" w16du:dateUtc="2024-05-17T21:11:00Z">
                  <w:rPr>
                    <w:noProof/>
                  </w:rPr>
                </w:rPrChange>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4"/>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E24B0A" w:rsidRDefault="009C216F">
            <w:pPr>
              <w:rPr>
                <w:rFonts w:asciiTheme="majorBidi" w:hAnsiTheme="majorBidi" w:cstheme="majorBidi"/>
                <w:noProof/>
                <w:rPrChange w:id="3004" w:author="Samane Shahpouri" w:date="2024-05-17T23:11:00Z" w16du:dateUtc="2024-05-17T21:11:00Z">
                  <w:rPr>
                    <w:noProof/>
                  </w:rPr>
                </w:rPrChange>
              </w:rPr>
              <w:pPrChange w:id="3005"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06" w:author="Samane Shahpouri" w:date="2024-05-17T23:11:00Z" w16du:dateUtc="2024-05-17T21:11:00Z">
                  <w:rPr>
                    <w:noProof/>
                  </w:rPr>
                </w:rPrChange>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5"/>
                          <a:stretch>
                            <a:fillRect/>
                          </a:stretch>
                        </pic:blipFill>
                        <pic:spPr>
                          <a:xfrm>
                            <a:off x="0" y="0"/>
                            <a:ext cx="3240000" cy="1440000"/>
                          </a:xfrm>
                          <a:prstGeom prst="rect">
                            <a:avLst/>
                          </a:prstGeom>
                        </pic:spPr>
                      </pic:pic>
                    </a:graphicData>
                  </a:graphic>
                </wp:inline>
              </w:drawing>
            </w:r>
          </w:p>
        </w:tc>
      </w:tr>
      <w:tr w:rsidR="009C216F" w:rsidRPr="00E24B0A" w14:paraId="36E55C5B" w14:textId="77777777" w:rsidTr="00257FFA">
        <w:trPr>
          <w:gridAfter w:val="1"/>
          <w:wAfter w:w="22" w:type="dxa"/>
          <w:trHeight w:val="20"/>
        </w:trPr>
        <w:tc>
          <w:tcPr>
            <w:tcW w:w="397" w:type="dxa"/>
          </w:tcPr>
          <w:p w14:paraId="478F931A" w14:textId="77777777" w:rsidR="009C216F" w:rsidRPr="00E24B0A" w:rsidRDefault="009C216F">
            <w:pPr>
              <w:rPr>
                <w:rFonts w:asciiTheme="majorBidi" w:hAnsiTheme="majorBidi" w:cstheme="majorBidi"/>
                <w:rPrChange w:id="3007" w:author="Samane Shahpouri" w:date="2024-05-17T23:11:00Z" w16du:dateUtc="2024-05-17T21:11:00Z">
                  <w:rPr/>
                </w:rPrChange>
              </w:rPr>
              <w:pPrChange w:id="3008"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rPrChange w:id="3009" w:author="Samane Shahpouri" w:date="2024-05-17T23:11:00Z" w16du:dateUtc="2024-05-17T21:11:00Z">
                  <w:rPr/>
                </w:rPrChange>
              </w:rPr>
              <w:t>b)</w:t>
            </w:r>
          </w:p>
        </w:tc>
        <w:tc>
          <w:tcPr>
            <w:tcW w:w="5318" w:type="dxa"/>
            <w:gridSpan w:val="3"/>
          </w:tcPr>
          <w:p w14:paraId="6A0B3366" w14:textId="77777777" w:rsidR="009C216F" w:rsidRPr="00E24B0A" w:rsidRDefault="009C216F">
            <w:pPr>
              <w:rPr>
                <w:rFonts w:asciiTheme="majorBidi" w:hAnsiTheme="majorBidi" w:cstheme="majorBidi"/>
                <w:rPrChange w:id="3010" w:author="Samane Shahpouri" w:date="2024-05-17T23:11:00Z" w16du:dateUtc="2024-05-17T21:11:00Z">
                  <w:rPr/>
                </w:rPrChange>
              </w:rPr>
              <w:pPrChange w:id="3011"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12" w:author="Samane Shahpouri" w:date="2024-05-17T23:11:00Z" w16du:dateUtc="2024-05-17T21:11:00Z">
                  <w:rPr>
                    <w:noProof/>
                  </w:rPr>
                </w:rPrChange>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6"/>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E24B0A" w:rsidRDefault="009C216F">
            <w:pPr>
              <w:rPr>
                <w:rFonts w:asciiTheme="majorBidi" w:hAnsiTheme="majorBidi" w:cstheme="majorBidi"/>
                <w:noProof/>
                <w:rPrChange w:id="3013" w:author="Samane Shahpouri" w:date="2024-05-17T23:11:00Z" w16du:dateUtc="2024-05-17T21:11:00Z">
                  <w:rPr>
                    <w:noProof/>
                  </w:rPr>
                </w:rPrChange>
              </w:rPr>
              <w:pPrChange w:id="3014"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15" w:author="Samane Shahpouri" w:date="2024-05-17T23:11:00Z" w16du:dateUtc="2024-05-17T21:11:00Z">
                  <w:rPr>
                    <w:noProof/>
                  </w:rPr>
                </w:rPrChange>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7"/>
                          <a:stretch>
                            <a:fillRect/>
                          </a:stretch>
                        </pic:blipFill>
                        <pic:spPr>
                          <a:xfrm>
                            <a:off x="0" y="0"/>
                            <a:ext cx="3208683" cy="1486261"/>
                          </a:xfrm>
                          <a:prstGeom prst="rect">
                            <a:avLst/>
                          </a:prstGeom>
                        </pic:spPr>
                      </pic:pic>
                    </a:graphicData>
                  </a:graphic>
                </wp:inline>
              </w:drawing>
            </w:r>
          </w:p>
        </w:tc>
      </w:tr>
      <w:tr w:rsidR="009C216F" w:rsidRPr="00E24B0A" w14:paraId="1BC3ACAF" w14:textId="77777777" w:rsidTr="00257FFA">
        <w:trPr>
          <w:gridAfter w:val="1"/>
          <w:wAfter w:w="22" w:type="dxa"/>
          <w:trHeight w:val="20"/>
        </w:trPr>
        <w:tc>
          <w:tcPr>
            <w:tcW w:w="397" w:type="dxa"/>
          </w:tcPr>
          <w:p w14:paraId="1814D2F2" w14:textId="77777777" w:rsidR="009C216F" w:rsidRPr="00E24B0A" w:rsidRDefault="009C216F">
            <w:pPr>
              <w:rPr>
                <w:rFonts w:asciiTheme="majorBidi" w:hAnsiTheme="majorBidi" w:cstheme="majorBidi"/>
                <w:noProof/>
                <w:rPrChange w:id="3016" w:author="Samane Shahpouri" w:date="2024-05-17T23:11:00Z" w16du:dateUtc="2024-05-17T21:11:00Z">
                  <w:rPr>
                    <w:noProof/>
                  </w:rPr>
                </w:rPrChange>
              </w:rPr>
              <w:pPrChange w:id="3017"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18" w:author="Samane Shahpouri" w:date="2024-05-17T23:11:00Z" w16du:dateUtc="2024-05-17T21:11:00Z">
                  <w:rPr>
                    <w:noProof/>
                  </w:rPr>
                </w:rPrChange>
              </w:rPr>
              <w:t>c)</w:t>
            </w:r>
          </w:p>
        </w:tc>
        <w:tc>
          <w:tcPr>
            <w:tcW w:w="5318" w:type="dxa"/>
            <w:gridSpan w:val="3"/>
          </w:tcPr>
          <w:p w14:paraId="71ED571E" w14:textId="77777777" w:rsidR="009C216F" w:rsidRPr="00E24B0A" w:rsidRDefault="009C216F">
            <w:pPr>
              <w:rPr>
                <w:rFonts w:asciiTheme="majorBidi" w:hAnsiTheme="majorBidi" w:cstheme="majorBidi"/>
                <w:rPrChange w:id="3019" w:author="Samane Shahpouri" w:date="2024-05-17T23:11:00Z" w16du:dateUtc="2024-05-17T21:11:00Z">
                  <w:rPr/>
                </w:rPrChange>
              </w:rPr>
              <w:pPrChange w:id="3020"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21" w:author="Samane Shahpouri" w:date="2024-05-17T23:11:00Z" w16du:dateUtc="2024-05-17T21:11:00Z">
                  <w:rPr>
                    <w:noProof/>
                  </w:rPr>
                </w:rPrChange>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8"/>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E24B0A" w:rsidRDefault="009C216F">
            <w:pPr>
              <w:rPr>
                <w:rFonts w:asciiTheme="majorBidi" w:hAnsiTheme="majorBidi" w:cstheme="majorBidi"/>
                <w:noProof/>
                <w:rPrChange w:id="3022" w:author="Samane Shahpouri" w:date="2024-05-17T23:11:00Z" w16du:dateUtc="2024-05-17T21:11:00Z">
                  <w:rPr>
                    <w:noProof/>
                  </w:rPr>
                </w:rPrChange>
              </w:rPr>
              <w:pPrChange w:id="3023" w:author="Samane Shahpouri" w:date="2024-05-13T08:52:00Z" w16du:dateUtc="2024-05-13T06:52:00Z">
                <w:pPr>
                  <w:framePr w:hSpace="180" w:wrap="around" w:vAnchor="text" w:hAnchor="margin" w:xAlign="center" w:y="113"/>
                  <w:jc w:val="both"/>
                </w:pPr>
              </w:pPrChange>
            </w:pPr>
            <w:r w:rsidRPr="00E24B0A">
              <w:rPr>
                <w:rFonts w:asciiTheme="majorBidi" w:hAnsiTheme="majorBidi" w:cstheme="majorBidi"/>
                <w:noProof/>
                <w:rPrChange w:id="3024" w:author="Samane Shahpouri" w:date="2024-05-17T23:11:00Z" w16du:dateUtc="2024-05-17T21:11:00Z">
                  <w:rPr>
                    <w:noProof/>
                  </w:rPr>
                </w:rPrChange>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9"/>
                          <a:stretch>
                            <a:fillRect/>
                          </a:stretch>
                        </pic:blipFill>
                        <pic:spPr>
                          <a:xfrm>
                            <a:off x="0" y="0"/>
                            <a:ext cx="3240000" cy="1440000"/>
                          </a:xfrm>
                          <a:prstGeom prst="rect">
                            <a:avLst/>
                          </a:prstGeom>
                        </pic:spPr>
                      </pic:pic>
                    </a:graphicData>
                  </a:graphic>
                </wp:inline>
              </w:drawing>
            </w:r>
          </w:p>
        </w:tc>
      </w:tr>
      <w:tr w:rsidR="009C216F" w:rsidRPr="00E24B0A" w14:paraId="6BD6B973" w14:textId="77777777" w:rsidTr="00257FFA">
        <w:trPr>
          <w:trHeight w:val="20"/>
        </w:trPr>
        <w:tc>
          <w:tcPr>
            <w:tcW w:w="655" w:type="dxa"/>
            <w:gridSpan w:val="3"/>
          </w:tcPr>
          <w:p w14:paraId="3CC47D5B" w14:textId="77777777" w:rsidR="009C216F" w:rsidRPr="00E24B0A" w:rsidRDefault="009C216F">
            <w:pPr>
              <w:rPr>
                <w:rFonts w:asciiTheme="majorBidi" w:hAnsiTheme="majorBidi" w:cstheme="majorBidi"/>
                <w:rPrChange w:id="3025" w:author="Samane Shahpouri" w:date="2024-05-17T23:11:00Z" w16du:dateUtc="2024-05-17T21:11:00Z">
                  <w:rPr/>
                </w:rPrChange>
              </w:rPr>
              <w:pPrChange w:id="3026" w:author="Samane Shahpouri" w:date="2024-05-13T08:52:00Z" w16du:dateUtc="2024-05-13T06:52:00Z">
                <w:pPr>
                  <w:keepNext/>
                  <w:framePr w:hSpace="180" w:wrap="around" w:vAnchor="text" w:hAnchor="margin" w:xAlign="center" w:y="113"/>
                  <w:jc w:val="both"/>
                </w:pPr>
              </w:pPrChange>
            </w:pPr>
          </w:p>
        </w:tc>
        <w:tc>
          <w:tcPr>
            <w:tcW w:w="10400" w:type="dxa"/>
            <w:gridSpan w:val="4"/>
          </w:tcPr>
          <w:p w14:paraId="5909E659" w14:textId="7E12130B" w:rsidR="009C216F" w:rsidRPr="00E24B0A" w:rsidRDefault="009C216F">
            <w:pPr>
              <w:rPr>
                <w:rFonts w:asciiTheme="majorBidi" w:hAnsiTheme="majorBidi" w:cstheme="majorBidi"/>
                <w:noProof/>
                <w:rPrChange w:id="3027" w:author="Samane Shahpouri" w:date="2024-05-17T23:11:00Z" w16du:dateUtc="2024-05-17T21:11:00Z">
                  <w:rPr>
                    <w:noProof/>
                  </w:rPr>
                </w:rPrChange>
              </w:rPr>
              <w:pPrChange w:id="3028" w:author="Samane Shahpouri" w:date="2024-05-13T08:52:00Z" w16du:dateUtc="2024-05-13T06:52:00Z">
                <w:pPr>
                  <w:keepNext/>
                  <w:framePr w:hSpace="180" w:wrap="around" w:vAnchor="text" w:hAnchor="margin" w:xAlign="center" w:y="113"/>
                  <w:jc w:val="both"/>
                </w:pPr>
              </w:pPrChange>
            </w:pPr>
          </w:p>
        </w:tc>
      </w:tr>
    </w:tbl>
    <w:p w14:paraId="156E030F" w14:textId="1B893929" w:rsidR="00A4687D" w:rsidRPr="00507D2D" w:rsidRDefault="00A4687D"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029" w:author="Samane Shahpouri" w:date="2024-05-19T21:34:00Z" w16du:dateUtc="2024-05-19T19:34:00Z">
        <w:r w:rsidR="00230BE0">
          <w:rPr>
            <w:noProof/>
          </w:rPr>
          <w:t>3</w:t>
        </w:r>
      </w:ins>
      <w:del w:id="3030" w:author="Samane Shahpouri" w:date="2024-05-17T23:20:00Z" w16du:dateUtc="2024-05-17T21:20:00Z">
        <w:r w:rsidR="00C53542" w:rsidRPr="0056359D" w:rsidDel="0056359D">
          <w:rPr>
            <w:noProof/>
          </w:rPr>
          <w:delText>4</w:delText>
        </w:r>
      </w:del>
      <w:r w:rsidR="00000000">
        <w:rPr>
          <w:noProof/>
        </w:rPr>
        <w:fldChar w:fldCharType="end"/>
      </w:r>
      <w:r w:rsidRPr="00507D2D">
        <w:t xml:space="preserve">: The middle slice of the coronal view for NAC, MAC, and ADCM images. Color bar unit: </w:t>
      </w:r>
      <w:proofErr w:type="gramStart"/>
      <w:r w:rsidRPr="00507D2D">
        <w:t>SUV</w:t>
      </w:r>
      <w:proofErr w:type="gramEnd"/>
    </w:p>
    <w:p w14:paraId="7F9C5951" w14:textId="77777777" w:rsidR="006821AE" w:rsidRPr="00E24B0A" w:rsidRDefault="006821AE">
      <w:pPr>
        <w:rPr>
          <w:rFonts w:asciiTheme="majorBidi" w:hAnsiTheme="majorBidi" w:cstheme="majorBidi"/>
          <w:rPrChange w:id="3031" w:author="Samane Shahpouri" w:date="2024-05-17T23:11:00Z" w16du:dateUtc="2024-05-17T21:11:00Z">
            <w:rPr/>
          </w:rPrChange>
        </w:rPr>
        <w:pPrChange w:id="3032" w:author="Samane Shahpouri" w:date="2024-05-13T08:52:00Z" w16du:dateUtc="2024-05-13T06:52:00Z">
          <w:pPr>
            <w:jc w:val="both"/>
          </w:pPr>
        </w:pPrChange>
      </w:pPr>
    </w:p>
    <w:p w14:paraId="26334580" w14:textId="77777777" w:rsidR="00013137" w:rsidRPr="00E24B0A" w:rsidRDefault="00013137">
      <w:pPr>
        <w:pStyle w:val="Heading4"/>
        <w:rPr>
          <w:rFonts w:asciiTheme="majorBidi" w:hAnsiTheme="majorBidi"/>
          <w:rPrChange w:id="3033" w:author="Samane Shahpouri" w:date="2024-05-17T23:11:00Z" w16du:dateUtc="2024-05-17T21:11:00Z">
            <w:rPr/>
          </w:rPrChange>
        </w:rPr>
        <w:pPrChange w:id="3034" w:author="Samane Shahpouri" w:date="2024-05-13T08:52:00Z" w16du:dateUtc="2024-05-13T06:52:00Z">
          <w:pPr>
            <w:pStyle w:val="Heading4"/>
            <w:jc w:val="both"/>
          </w:pPr>
        </w:pPrChange>
      </w:pPr>
    </w:p>
    <w:p w14:paraId="2C1B8691" w14:textId="6D9367EF" w:rsidR="006821AE" w:rsidRPr="00E24B0A" w:rsidRDefault="006821AE">
      <w:pPr>
        <w:pStyle w:val="Heading4"/>
        <w:rPr>
          <w:rFonts w:asciiTheme="majorBidi" w:hAnsiTheme="majorBidi"/>
          <w:rPrChange w:id="3035" w:author="Samane Shahpouri" w:date="2024-05-17T23:11:00Z" w16du:dateUtc="2024-05-17T21:11:00Z">
            <w:rPr/>
          </w:rPrChange>
        </w:rPr>
        <w:pPrChange w:id="3036" w:author="Samane Shahpouri" w:date="2024-05-13T08:52:00Z" w16du:dateUtc="2024-05-13T06:52:00Z">
          <w:pPr>
            <w:pStyle w:val="Heading4"/>
            <w:jc w:val="both"/>
          </w:pPr>
        </w:pPrChange>
      </w:pPr>
      <w:r w:rsidRPr="00E24B0A">
        <w:rPr>
          <w:rFonts w:asciiTheme="majorBidi" w:hAnsiTheme="majorBidi"/>
          <w:rPrChange w:id="3037" w:author="Samane Shahpouri" w:date="2024-05-17T23:11:00Z" w16du:dateUtc="2024-05-17T21:11:00Z">
            <w:rPr/>
          </w:rPrChange>
        </w:rPr>
        <w:t>Normalization</w:t>
      </w:r>
      <w:ins w:id="3038" w:author="Samane Shahpouri" w:date="2024-05-17T07:58:00Z" w16du:dateUtc="2024-05-17T05:58:00Z">
        <w:r w:rsidR="0011097D" w:rsidRPr="00E24B0A">
          <w:rPr>
            <w:rFonts w:asciiTheme="majorBidi" w:hAnsiTheme="majorBidi"/>
            <w:rPrChange w:id="3039" w:author="Samane Shahpouri" w:date="2024-05-17T23:11:00Z" w16du:dateUtc="2024-05-17T21:11:00Z">
              <w:rPr/>
            </w:rPrChange>
          </w:rPr>
          <w:t xml:space="preserve"> of ADCM</w:t>
        </w:r>
      </w:ins>
    </w:p>
    <w:p w14:paraId="75600E59" w14:textId="07F2D197" w:rsidR="006821AE" w:rsidRPr="00E24B0A" w:rsidRDefault="009A5370">
      <w:pPr>
        <w:rPr>
          <w:rFonts w:asciiTheme="majorBidi" w:hAnsiTheme="majorBidi" w:cstheme="majorBidi"/>
          <w:rPrChange w:id="3040" w:author="Samane Shahpouri" w:date="2024-05-17T23:11:00Z" w16du:dateUtc="2024-05-17T21:11:00Z">
            <w:rPr/>
          </w:rPrChange>
        </w:rPr>
        <w:pPrChange w:id="3041" w:author="Samane Shahpouri" w:date="2024-05-13T08:52:00Z" w16du:dateUtc="2024-05-13T06:52:00Z">
          <w:pPr>
            <w:jc w:val="both"/>
          </w:pPr>
        </w:pPrChange>
      </w:pPr>
      <w:r w:rsidRPr="00E24B0A">
        <w:rPr>
          <w:rFonts w:asciiTheme="majorBidi" w:hAnsiTheme="majorBidi" w:cstheme="majorBidi"/>
          <w:rPrChange w:id="3042" w:author="Samane Shahpouri" w:date="2024-05-17T23:11:00Z" w16du:dateUtc="2024-05-17T21:11:00Z">
            <w:rPr/>
          </w:rPrChange>
        </w:rPr>
        <w:t xml:space="preserve">As we already mentioned, famous </w:t>
      </w:r>
      <w:del w:id="3043" w:author="Isaac Shiri Lord" w:date="2024-05-12T18:45:00Z">
        <w:r w:rsidRPr="00E24B0A" w:rsidDel="00200D6D">
          <w:rPr>
            <w:rFonts w:asciiTheme="majorBidi" w:hAnsiTheme="majorBidi" w:cstheme="majorBidi"/>
            <w:rPrChange w:id="3044" w:author="Samane Shahpouri" w:date="2024-05-17T23:11:00Z" w16du:dateUtc="2024-05-17T21:11:00Z">
              <w:rPr/>
            </w:rPrChange>
          </w:rPr>
          <w:delText xml:space="preserve">normalisation </w:delText>
        </w:r>
      </w:del>
      <w:ins w:id="3045" w:author="Isaac Shiri Lord" w:date="2024-05-12T18:45:00Z">
        <w:r w:rsidR="00200D6D" w:rsidRPr="00E24B0A">
          <w:rPr>
            <w:rFonts w:asciiTheme="majorBidi" w:hAnsiTheme="majorBidi" w:cstheme="majorBidi"/>
            <w:rPrChange w:id="3046" w:author="Samane Shahpouri" w:date="2024-05-17T23:11:00Z" w16du:dateUtc="2024-05-17T21:11:00Z">
              <w:rPr/>
            </w:rPrChange>
          </w:rPr>
          <w:t xml:space="preserve">normalization </w:t>
        </w:r>
      </w:ins>
      <w:r w:rsidRPr="00E24B0A">
        <w:rPr>
          <w:rFonts w:asciiTheme="majorBidi" w:hAnsiTheme="majorBidi" w:cstheme="majorBidi"/>
          <w:rPrChange w:id="3047" w:author="Samane Shahpouri" w:date="2024-05-17T23:11:00Z" w16du:dateUtc="2024-05-17T21:11:00Z">
            <w:rPr/>
          </w:rPrChange>
        </w:rPr>
        <w:t xml:space="preserve">methods were not used to calibrate ADCM </w:t>
      </w:r>
      <w:r w:rsidR="00E165D0" w:rsidRPr="00E24B0A">
        <w:rPr>
          <w:rFonts w:asciiTheme="majorBidi" w:hAnsiTheme="majorBidi" w:cstheme="majorBidi"/>
          <w:rPrChange w:id="3048" w:author="Samane Shahpouri" w:date="2024-05-17T23:11:00Z" w16du:dateUtc="2024-05-17T21:11:00Z">
            <w:rPr/>
          </w:rPrChange>
        </w:rPr>
        <w:t>to</w:t>
      </w:r>
      <w:r w:rsidRPr="00E24B0A">
        <w:rPr>
          <w:rFonts w:asciiTheme="majorBidi" w:hAnsiTheme="majorBidi" w:cstheme="majorBidi"/>
          <w:rPrChange w:id="3049" w:author="Samane Shahpouri" w:date="2024-05-17T23:11:00Z" w16du:dateUtc="2024-05-17T21:11:00Z">
            <w:rPr/>
          </w:rPrChange>
        </w:rPr>
        <w:t xml:space="preserve"> protect the quantitative accuracy of SUV metrics, which is necessary for accurate clinical interpretations. We came up with an empirical </w:t>
      </w:r>
      <w:del w:id="3050" w:author="Isaac Shiri Lord" w:date="2024-05-12T18:45:00Z">
        <w:r w:rsidRPr="00E24B0A" w:rsidDel="00200D6D">
          <w:rPr>
            <w:rFonts w:asciiTheme="majorBidi" w:hAnsiTheme="majorBidi" w:cstheme="majorBidi"/>
            <w:rPrChange w:id="3051" w:author="Samane Shahpouri" w:date="2024-05-17T23:11:00Z" w16du:dateUtc="2024-05-17T21:11:00Z">
              <w:rPr/>
            </w:rPrChange>
          </w:rPr>
          <w:delText>normalisation</w:delText>
        </w:r>
      </w:del>
      <w:ins w:id="3052" w:author="Isaac Shiri Lord" w:date="2024-05-12T18:45:00Z">
        <w:r w:rsidR="00200D6D" w:rsidRPr="00E24B0A">
          <w:rPr>
            <w:rFonts w:asciiTheme="majorBidi" w:hAnsiTheme="majorBidi" w:cstheme="majorBidi"/>
            <w:rPrChange w:id="3053" w:author="Samane Shahpouri" w:date="2024-05-17T23:11:00Z" w16du:dateUtc="2024-05-17T21:11:00Z">
              <w:rPr/>
            </w:rPrChange>
          </w:rPr>
          <w:t>normalization</w:t>
        </w:r>
      </w:ins>
      <w:r w:rsidRPr="00E24B0A">
        <w:rPr>
          <w:rFonts w:asciiTheme="majorBidi" w:hAnsiTheme="majorBidi" w:cstheme="majorBidi"/>
          <w:rPrChange w:id="3054" w:author="Samane Shahpouri" w:date="2024-05-17T23:11:00Z" w16du:dateUtc="2024-05-17T21:11:00Z">
            <w:rPr/>
          </w:rPrChange>
        </w:rPr>
        <w:t xml:space="preserve"> factor just for ADCM values. This factor was carefully chosen to bring the dataset's wide range of values into a more manageable range</w:t>
      </w:r>
      <w:del w:id="3055" w:author="Samane Shahpouri" w:date="2024-05-17T07:59:00Z" w16du:dateUtc="2024-05-17T05:59:00Z">
        <w:r w:rsidRPr="00E24B0A" w:rsidDel="0011097D">
          <w:rPr>
            <w:rFonts w:asciiTheme="majorBidi" w:hAnsiTheme="majorBidi" w:cstheme="majorBidi"/>
            <w:rPrChange w:id="3056" w:author="Samane Shahpouri" w:date="2024-05-17T23:11:00Z" w16du:dateUtc="2024-05-17T21:11:00Z">
              <w:rPr/>
            </w:rPrChange>
          </w:rPr>
          <w:delText xml:space="preserve"> that is good for deep learning applications</w:delText>
        </w:r>
      </w:del>
      <w:r w:rsidRPr="00E24B0A">
        <w:rPr>
          <w:rFonts w:asciiTheme="majorBidi" w:hAnsiTheme="majorBidi" w:cstheme="majorBidi"/>
          <w:rPrChange w:id="3057" w:author="Samane Shahpouri" w:date="2024-05-17T23:11:00Z" w16du:dateUtc="2024-05-17T21:11:00Z">
            <w:rPr/>
          </w:rPrChange>
        </w:rPr>
        <w:t xml:space="preserve">. This factor ensures the broad </w:t>
      </w:r>
      <w:r w:rsidRPr="00E24B0A">
        <w:rPr>
          <w:rFonts w:asciiTheme="majorBidi" w:hAnsiTheme="majorBidi" w:cstheme="majorBidi"/>
          <w:rPrChange w:id="3058" w:author="Samane Shahpouri" w:date="2024-05-17T23:11:00Z" w16du:dateUtc="2024-05-17T21:11:00Z">
            <w:rPr/>
          </w:rPrChange>
        </w:rPr>
        <w:lastRenderedPageBreak/>
        <w:t xml:space="preserve">spectrum of data, ranging from minimal to several thousand units, is </w:t>
      </w:r>
      <w:del w:id="3059" w:author="Isaac Shiri Lord" w:date="2024-05-12T18:45:00Z">
        <w:r w:rsidRPr="00E24B0A" w:rsidDel="00200D6D">
          <w:rPr>
            <w:rFonts w:asciiTheme="majorBidi" w:hAnsiTheme="majorBidi" w:cstheme="majorBidi"/>
            <w:rPrChange w:id="3060" w:author="Samane Shahpouri" w:date="2024-05-17T23:11:00Z" w16du:dateUtc="2024-05-17T21:11:00Z">
              <w:rPr/>
            </w:rPrChange>
          </w:rPr>
          <w:delText xml:space="preserve">normalised </w:delText>
        </w:r>
      </w:del>
      <w:ins w:id="3061" w:author="Isaac Shiri Lord" w:date="2024-05-12T18:45:00Z">
        <w:r w:rsidR="00200D6D" w:rsidRPr="00E24B0A">
          <w:rPr>
            <w:rFonts w:asciiTheme="majorBidi" w:hAnsiTheme="majorBidi" w:cstheme="majorBidi"/>
            <w:rPrChange w:id="3062" w:author="Samane Shahpouri" w:date="2024-05-17T23:11:00Z" w16du:dateUtc="2024-05-17T21:11:00Z">
              <w:rPr/>
            </w:rPrChange>
          </w:rPr>
          <w:t xml:space="preserve">normalized </w:t>
        </w:r>
      </w:ins>
      <w:del w:id="3063" w:author="Isaac Shiri Lord" w:date="2024-05-12T18:45:00Z">
        <w:r w:rsidRPr="00E24B0A" w:rsidDel="00200D6D">
          <w:rPr>
            <w:rFonts w:asciiTheme="majorBidi" w:hAnsiTheme="majorBidi" w:cstheme="majorBidi"/>
            <w:rPrChange w:id="3064" w:author="Samane Shahpouri" w:date="2024-05-17T23:11:00Z" w16du:dateUtc="2024-05-17T21:11:00Z">
              <w:rPr/>
            </w:rPrChange>
          </w:rPr>
          <w:delText>in a way that permits</w:delText>
        </w:r>
      </w:del>
      <w:ins w:id="3065" w:author="Isaac Shiri Lord" w:date="2024-05-12T18:45:00Z">
        <w:r w:rsidR="00200D6D" w:rsidRPr="00E24B0A">
          <w:rPr>
            <w:rFonts w:asciiTheme="majorBidi" w:hAnsiTheme="majorBidi" w:cstheme="majorBidi"/>
            <w:rPrChange w:id="3066" w:author="Samane Shahpouri" w:date="2024-05-17T23:11:00Z" w16du:dateUtc="2024-05-17T21:11:00Z">
              <w:rPr/>
            </w:rPrChange>
          </w:rPr>
          <w:t>to permit</w:t>
        </w:r>
      </w:ins>
      <w:r w:rsidRPr="00E24B0A">
        <w:rPr>
          <w:rFonts w:asciiTheme="majorBidi" w:hAnsiTheme="majorBidi" w:cstheme="majorBidi"/>
          <w:rPrChange w:id="3067" w:author="Samane Shahpouri" w:date="2024-05-17T23:11:00Z" w16du:dateUtc="2024-05-17T21:11:00Z">
            <w:rPr/>
          </w:rPrChange>
        </w:rPr>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del w:id="3068" w:author="Isaac Shiri Lord" w:date="2024-05-12T18:45:00Z">
        <w:r w:rsidRPr="00E24B0A" w:rsidDel="00200D6D">
          <w:rPr>
            <w:rFonts w:asciiTheme="majorBidi" w:hAnsiTheme="majorBidi" w:cstheme="majorBidi"/>
            <w:rPrChange w:id="3069" w:author="Samane Shahpouri" w:date="2024-05-17T23:11:00Z" w16du:dateUtc="2024-05-17T21:11:00Z">
              <w:rPr/>
            </w:rPrChange>
          </w:rPr>
          <w:delText xml:space="preserve">normalised </w:delText>
        </w:r>
      </w:del>
      <w:ins w:id="3070" w:author="Isaac Shiri Lord" w:date="2024-05-12T18:45:00Z">
        <w:r w:rsidR="00200D6D" w:rsidRPr="00E24B0A">
          <w:rPr>
            <w:rFonts w:asciiTheme="majorBidi" w:hAnsiTheme="majorBidi" w:cstheme="majorBidi"/>
            <w:rPrChange w:id="3071" w:author="Samane Shahpouri" w:date="2024-05-17T23:11:00Z" w16du:dateUtc="2024-05-17T21:11:00Z">
              <w:rPr/>
            </w:rPrChange>
          </w:rPr>
          <w:t xml:space="preserve">normalized </w:t>
        </w:r>
      </w:ins>
      <w:r w:rsidRPr="00E24B0A">
        <w:rPr>
          <w:rFonts w:asciiTheme="majorBidi" w:hAnsiTheme="majorBidi" w:cstheme="majorBidi"/>
          <w:rPrChange w:id="3072" w:author="Samane Shahpouri" w:date="2024-05-17T23:11:00Z" w16du:dateUtc="2024-05-17T21:11:00Z">
            <w:rPr/>
          </w:rPrChange>
        </w:rPr>
        <w:t>using a factor of 50 to maintain relative, comparable, and manageable values for training. The resultant histograms, illustrating the distribution of maximum values both pre- and post-</w:t>
      </w:r>
      <w:del w:id="3073" w:author="Isaac Shiri Lord" w:date="2024-05-12T18:46:00Z">
        <w:r w:rsidRPr="00E24B0A" w:rsidDel="00200D6D">
          <w:rPr>
            <w:rFonts w:asciiTheme="majorBidi" w:hAnsiTheme="majorBidi" w:cstheme="majorBidi"/>
            <w:rPrChange w:id="3074" w:author="Samane Shahpouri" w:date="2024-05-17T23:11:00Z" w16du:dateUtc="2024-05-17T21:11:00Z">
              <w:rPr/>
            </w:rPrChange>
          </w:rPr>
          <w:delText>normalisation</w:delText>
        </w:r>
      </w:del>
      <w:ins w:id="3075" w:author="Isaac Shiri Lord" w:date="2024-05-12T18:46:00Z">
        <w:r w:rsidR="00200D6D" w:rsidRPr="00E24B0A">
          <w:rPr>
            <w:rFonts w:asciiTheme="majorBidi" w:hAnsiTheme="majorBidi" w:cstheme="majorBidi"/>
            <w:rPrChange w:id="3076" w:author="Samane Shahpouri" w:date="2024-05-17T23:11:00Z" w16du:dateUtc="2024-05-17T21:11:00Z">
              <w:rPr/>
            </w:rPrChange>
          </w:rPr>
          <w:t>normalization</w:t>
        </w:r>
      </w:ins>
      <w:r w:rsidRPr="00E24B0A">
        <w:rPr>
          <w:rFonts w:asciiTheme="majorBidi" w:hAnsiTheme="majorBidi" w:cstheme="majorBidi"/>
          <w:rPrChange w:id="3077" w:author="Samane Shahpouri" w:date="2024-05-17T23:11:00Z" w16du:dateUtc="2024-05-17T21:11:00Z">
            <w:rPr/>
          </w:rPrChange>
        </w:rPr>
        <w:t xml:space="preserve">, are depicted in Figure </w:t>
      </w:r>
      <w:r w:rsidR="0040105C" w:rsidRPr="00E24B0A">
        <w:rPr>
          <w:rFonts w:asciiTheme="majorBidi" w:hAnsiTheme="majorBidi" w:cstheme="majorBidi"/>
          <w:rPrChange w:id="3078" w:author="Samane Shahpouri" w:date="2024-05-17T23:11:00Z" w16du:dateUtc="2024-05-17T21:11:00Z">
            <w:rPr/>
          </w:rPrChange>
        </w:rPr>
        <w:t>5</w:t>
      </w:r>
      <w:r w:rsidRPr="00E24B0A">
        <w:rPr>
          <w:rFonts w:asciiTheme="majorBidi" w:hAnsiTheme="majorBidi" w:cstheme="majorBidi"/>
          <w:rPrChange w:id="3079" w:author="Samane Shahpouri" w:date="2024-05-17T23:11:00Z" w16du:dateUtc="2024-05-17T21:11:00Z">
            <w:rPr/>
          </w:rPrChange>
        </w:rPr>
        <w:t>.</w:t>
      </w:r>
    </w:p>
    <w:p w14:paraId="573065D4" w14:textId="77777777" w:rsidR="00A4687D" w:rsidRPr="00E24B0A" w:rsidRDefault="006821AE">
      <w:pPr>
        <w:rPr>
          <w:rFonts w:asciiTheme="majorBidi" w:hAnsiTheme="majorBidi" w:cstheme="majorBidi"/>
          <w:rPrChange w:id="3080" w:author="Samane Shahpouri" w:date="2024-05-17T23:11:00Z" w16du:dateUtc="2024-05-17T21:11:00Z">
            <w:rPr/>
          </w:rPrChange>
        </w:rPr>
        <w:pPrChange w:id="3081" w:author="Samane Shahpouri" w:date="2024-05-13T08:52:00Z" w16du:dateUtc="2024-05-13T06:52:00Z">
          <w:pPr>
            <w:keepNext/>
            <w:jc w:val="both"/>
          </w:pPr>
        </w:pPrChange>
      </w:pPr>
      <w:r w:rsidRPr="00E24B0A">
        <w:rPr>
          <w:rFonts w:asciiTheme="majorBidi" w:hAnsiTheme="majorBidi" w:cstheme="majorBidi"/>
          <w:noProof/>
          <w:rPrChange w:id="3082" w:author="Samane Shahpouri" w:date="2024-05-17T23:11:00Z" w16du:dateUtc="2024-05-17T21:11:00Z">
            <w:rPr>
              <w:noProof/>
            </w:rPr>
          </w:rPrChange>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30"/>
                    <a:stretch>
                      <a:fillRect/>
                    </a:stretch>
                  </pic:blipFill>
                  <pic:spPr>
                    <a:xfrm>
                      <a:off x="0" y="0"/>
                      <a:ext cx="4142495" cy="2753255"/>
                    </a:xfrm>
                    <a:prstGeom prst="rect">
                      <a:avLst/>
                    </a:prstGeom>
                  </pic:spPr>
                </pic:pic>
              </a:graphicData>
            </a:graphic>
          </wp:inline>
        </w:drawing>
      </w:r>
    </w:p>
    <w:p w14:paraId="1CCF0F5D" w14:textId="27540DF1" w:rsidR="006821AE" w:rsidRPr="00507D2D" w:rsidRDefault="00A4687D"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083" w:author="Samane Shahpouri" w:date="2024-05-19T21:34:00Z" w16du:dateUtc="2024-05-19T19:34:00Z">
        <w:r w:rsidR="00230BE0">
          <w:rPr>
            <w:noProof/>
          </w:rPr>
          <w:t>4</w:t>
        </w:r>
      </w:ins>
      <w:del w:id="3084" w:author="Samane Shahpouri" w:date="2024-05-17T23:20:00Z" w16du:dateUtc="2024-05-17T21:20:00Z">
        <w:r w:rsidR="00C53542" w:rsidRPr="00507D2D" w:rsidDel="0056359D">
          <w:rPr>
            <w:noProof/>
          </w:rPr>
          <w:delText>5</w:delText>
        </w:r>
      </w:del>
      <w:r w:rsidR="00000000">
        <w:rPr>
          <w:noProof/>
        </w:rPr>
        <w:fldChar w:fldCharType="end"/>
      </w:r>
      <w:r w:rsidRPr="00507D2D">
        <w:t xml:space="preserve">: shows the range of highest intensity values for NAC and MAC images as well as ADCM metrics, showing changes before and after normalization to show how data scaling affects the images. </w:t>
      </w:r>
      <w:del w:id="3085" w:author="Isaac Shiri Lord" w:date="2024-05-12T18:46:00Z">
        <w:r w:rsidRPr="00507D2D" w:rsidDel="00200D6D">
          <w:delText>Scaling down NAC images</w:delText>
        </w:r>
      </w:del>
      <w:ins w:id="3086" w:author="Isaac Shiri Lord" w:date="2024-05-12T18:46:00Z">
        <w:r w:rsidR="00200D6D" w:rsidRPr="00507D2D">
          <w:t>NAC images are scaled down</w:t>
        </w:r>
      </w:ins>
      <w:r w:rsidRPr="00507D2D">
        <w:t xml:space="preserve"> by a factor of 2, MAC images by a factor of 5, and ADCM by a factor of 50.</w:t>
      </w:r>
    </w:p>
    <w:p w14:paraId="4E3B1713" w14:textId="77777777" w:rsidR="00013137" w:rsidRPr="00E24B0A" w:rsidRDefault="00013137">
      <w:pPr>
        <w:rPr>
          <w:rFonts w:asciiTheme="majorBidi" w:hAnsiTheme="majorBidi" w:cstheme="majorBidi"/>
          <w:rPrChange w:id="3087" w:author="Samane Shahpouri" w:date="2024-05-17T23:11:00Z" w16du:dateUtc="2024-05-17T21:11:00Z">
            <w:rPr/>
          </w:rPrChange>
        </w:rPr>
        <w:pPrChange w:id="3088" w:author="Samane Shahpouri" w:date="2024-05-13T08:52:00Z" w16du:dateUtc="2024-05-13T06:52:00Z">
          <w:pPr>
            <w:jc w:val="both"/>
          </w:pPr>
        </w:pPrChange>
      </w:pPr>
    </w:p>
    <w:p w14:paraId="4E8D2F96" w14:textId="77777777" w:rsidR="006821AE" w:rsidRPr="00E24B0A" w:rsidRDefault="006821AE" w:rsidP="001E0755">
      <w:pPr>
        <w:pStyle w:val="Heading3"/>
        <w:rPr>
          <w:rFonts w:asciiTheme="majorBidi" w:hAnsiTheme="majorBidi" w:cstheme="majorBidi"/>
          <w:rPrChange w:id="3089" w:author="Samane Shahpouri" w:date="2024-05-17T23:11:00Z" w16du:dateUtc="2024-05-17T21:11:00Z">
            <w:rPr/>
          </w:rPrChange>
        </w:rPr>
      </w:pPr>
      <w:bookmarkStart w:id="3090" w:name="_Toc167046471"/>
      <w:r w:rsidRPr="00E24B0A">
        <w:rPr>
          <w:rFonts w:asciiTheme="majorBidi" w:hAnsiTheme="majorBidi" w:cstheme="majorBidi"/>
          <w:rPrChange w:id="3091" w:author="Samane Shahpouri" w:date="2024-05-17T23:11:00Z" w16du:dateUtc="2024-05-17T21:11:00Z">
            <w:rPr/>
          </w:rPrChange>
        </w:rPr>
        <w:t>FDG Datasets</w:t>
      </w:r>
      <w:bookmarkEnd w:id="3090"/>
    </w:p>
    <w:p w14:paraId="7F0DADF3" w14:textId="220298DC" w:rsidR="002B5579" w:rsidRPr="00E24B0A" w:rsidRDefault="009A5370">
      <w:pPr>
        <w:rPr>
          <w:ins w:id="3092" w:author="Samane Shahpouri" w:date="2024-05-17T08:01:00Z" w16du:dateUtc="2024-05-17T06:01:00Z"/>
          <w:rFonts w:asciiTheme="majorBidi" w:hAnsiTheme="majorBidi" w:cstheme="majorBidi"/>
          <w:rPrChange w:id="3093" w:author="Samane Shahpouri" w:date="2024-05-17T23:11:00Z" w16du:dateUtc="2024-05-17T21:11:00Z">
            <w:rPr>
              <w:ins w:id="3094" w:author="Samane Shahpouri" w:date="2024-05-17T08:01:00Z" w16du:dateUtc="2024-05-17T06:01:00Z"/>
            </w:rPr>
          </w:rPrChange>
        </w:rPr>
      </w:pPr>
      <w:r w:rsidRPr="00E24B0A">
        <w:rPr>
          <w:rFonts w:asciiTheme="majorBidi" w:hAnsiTheme="majorBidi" w:cstheme="majorBidi"/>
          <w:rPrChange w:id="3095" w:author="Samane Shahpouri" w:date="2024-05-17T23:11:00Z" w16du:dateUtc="2024-05-17T21:11:00Z">
            <w:rPr/>
          </w:rPrChange>
        </w:rPr>
        <w:t xml:space="preserve">To assess the model's performance </w:t>
      </w:r>
      <w:del w:id="3096" w:author="Samane Shahpouri" w:date="2024-05-17T08:02:00Z" w16du:dateUtc="2024-05-17T06:02:00Z">
        <w:r w:rsidRPr="00E24B0A" w:rsidDel="0011097D">
          <w:rPr>
            <w:rFonts w:asciiTheme="majorBidi" w:hAnsiTheme="majorBidi" w:cstheme="majorBidi"/>
            <w:rPrChange w:id="3097" w:author="Samane Shahpouri" w:date="2024-05-17T23:11:00Z" w16du:dateUtc="2024-05-17T21:11:00Z">
              <w:rPr/>
            </w:rPrChange>
          </w:rPr>
          <w:delText>with various</w:delText>
        </w:r>
      </w:del>
      <w:ins w:id="3098" w:author="Samane Shahpouri" w:date="2024-05-17T08:02:00Z" w16du:dateUtc="2024-05-17T06:02:00Z">
        <w:r w:rsidR="0011097D" w:rsidRPr="00E24B0A">
          <w:rPr>
            <w:rFonts w:asciiTheme="majorBidi" w:hAnsiTheme="majorBidi" w:cstheme="majorBidi"/>
            <w:rPrChange w:id="3099" w:author="Samane Shahpouri" w:date="2024-05-17T23:11:00Z" w16du:dateUtc="2024-05-17T21:11:00Z">
              <w:rPr/>
            </w:rPrChange>
          </w:rPr>
          <w:t>when exposed to different</w:t>
        </w:r>
      </w:ins>
      <w:r w:rsidRPr="00E24B0A">
        <w:rPr>
          <w:rFonts w:asciiTheme="majorBidi" w:hAnsiTheme="majorBidi" w:cstheme="majorBidi"/>
          <w:rPrChange w:id="3100" w:author="Samane Shahpouri" w:date="2024-05-17T23:11:00Z" w16du:dateUtc="2024-05-17T21:11:00Z">
            <w:rPr/>
          </w:rPrChange>
        </w:rPr>
        <w:t xml:space="preserve"> radiotracers, our study incorporated a dataset of </w:t>
      </w:r>
      <w:r w:rsidR="002B5579" w:rsidRPr="00E24B0A">
        <w:rPr>
          <w:rFonts w:asciiTheme="majorBidi" w:hAnsiTheme="majorBidi" w:cstheme="majorBidi"/>
          <w:rPrChange w:id="3101" w:author="Samane Shahpouri" w:date="2024-05-17T23:11:00Z" w16du:dateUtc="2024-05-17T21:11:00Z">
            <w:rPr/>
          </w:rPrChange>
        </w:rPr>
        <w:t>98</w:t>
      </w:r>
      <w:r w:rsidRPr="00E24B0A">
        <w:rPr>
          <w:rFonts w:asciiTheme="majorBidi" w:hAnsiTheme="majorBidi" w:cstheme="majorBidi"/>
          <w:rPrChange w:id="3102" w:author="Samane Shahpouri" w:date="2024-05-17T23:11:00Z" w16du:dateUtc="2024-05-17T21:11:00Z">
            <w:rPr/>
          </w:rPrChange>
        </w:rPr>
        <w:t xml:space="preserve"> whole-body </w:t>
      </w:r>
      <w:r w:rsidRPr="00E24B0A">
        <w:rPr>
          <w:rFonts w:asciiTheme="majorBidi" w:hAnsiTheme="majorBidi" w:cstheme="majorBidi"/>
          <w:vertAlign w:val="superscript"/>
          <w:rPrChange w:id="3103" w:author="Samane Shahpouri" w:date="2024-05-17T23:11:00Z" w16du:dateUtc="2024-05-17T21:11:00Z">
            <w:rPr>
              <w:vertAlign w:val="superscript"/>
            </w:rPr>
          </w:rPrChange>
        </w:rPr>
        <w:t>18</w:t>
      </w:r>
      <w:r w:rsidRPr="00E24B0A">
        <w:rPr>
          <w:rFonts w:asciiTheme="majorBidi" w:hAnsiTheme="majorBidi" w:cstheme="majorBidi"/>
          <w:rPrChange w:id="3104" w:author="Samane Shahpouri" w:date="2024-05-17T23:11:00Z" w16du:dateUtc="2024-05-17T21:11:00Z">
            <w:rPr/>
          </w:rPrChange>
        </w:rPr>
        <w:t>F-FDG PET scans originating from two distinct hospitals, representing our external radiotracer dataset</w:t>
      </w:r>
      <w:r w:rsidR="00A4687D" w:rsidRPr="00E24B0A">
        <w:rPr>
          <w:rFonts w:asciiTheme="majorBidi" w:hAnsiTheme="majorBidi" w:cstheme="majorBidi"/>
          <w:rPrChange w:id="3105" w:author="Samane Shahpouri" w:date="2024-05-17T23:11:00Z" w16du:dateUtc="2024-05-17T21:11:00Z">
            <w:rPr/>
          </w:rPrChange>
        </w:rPr>
        <w:t xml:space="preserve"> (Figure </w:t>
      </w:r>
      <w:r w:rsidR="0040105C" w:rsidRPr="00E24B0A">
        <w:rPr>
          <w:rFonts w:asciiTheme="majorBidi" w:hAnsiTheme="majorBidi" w:cstheme="majorBidi"/>
          <w:rPrChange w:id="3106" w:author="Samane Shahpouri" w:date="2024-05-17T23:11:00Z" w16du:dateUtc="2024-05-17T21:11:00Z">
            <w:rPr/>
          </w:rPrChange>
        </w:rPr>
        <w:t>6</w:t>
      </w:r>
      <w:r w:rsidR="00A4687D" w:rsidRPr="00E24B0A">
        <w:rPr>
          <w:rFonts w:asciiTheme="majorBidi" w:hAnsiTheme="majorBidi" w:cstheme="majorBidi"/>
          <w:rPrChange w:id="3107" w:author="Samane Shahpouri" w:date="2024-05-17T23:11:00Z" w16du:dateUtc="2024-05-17T21:11:00Z">
            <w:rPr/>
          </w:rPrChange>
        </w:rPr>
        <w:t>)</w:t>
      </w:r>
      <w:r w:rsidRPr="00E24B0A">
        <w:rPr>
          <w:rFonts w:asciiTheme="majorBidi" w:hAnsiTheme="majorBidi" w:cstheme="majorBidi"/>
          <w:rPrChange w:id="3108" w:author="Samane Shahpouri" w:date="2024-05-17T23:11:00Z" w16du:dateUtc="2024-05-17T21:11:00Z">
            <w:rPr/>
          </w:rPrChange>
        </w:rPr>
        <w:t>. During the preprocessing phase, the intensities of voxels in both MAC</w:t>
      </w:r>
      <w:r w:rsidR="00E165D0" w:rsidRPr="00E24B0A">
        <w:rPr>
          <w:rFonts w:asciiTheme="majorBidi" w:hAnsiTheme="majorBidi" w:cstheme="majorBidi"/>
          <w:rPrChange w:id="3109" w:author="Samane Shahpouri" w:date="2024-05-17T23:11:00Z" w16du:dateUtc="2024-05-17T21:11:00Z">
            <w:rPr/>
          </w:rPrChange>
        </w:rPr>
        <w:t xml:space="preserve"> </w:t>
      </w:r>
      <w:r w:rsidRPr="00E24B0A">
        <w:rPr>
          <w:rFonts w:asciiTheme="majorBidi" w:hAnsiTheme="majorBidi" w:cstheme="majorBidi"/>
          <w:rPrChange w:id="3110" w:author="Samane Shahpouri" w:date="2024-05-17T23:11:00Z" w16du:dateUtc="2024-05-17T21:11:00Z">
            <w:rPr/>
          </w:rPrChange>
        </w:rPr>
        <w:t>and NAC images were standardi</w:t>
      </w:r>
      <w:del w:id="3111" w:author="Isaac Shiri Lord" w:date="2024-05-12T18:46:00Z">
        <w:r w:rsidRPr="00E24B0A" w:rsidDel="00200D6D">
          <w:rPr>
            <w:rFonts w:asciiTheme="majorBidi" w:hAnsiTheme="majorBidi" w:cstheme="majorBidi"/>
            <w:rPrChange w:id="3112" w:author="Samane Shahpouri" w:date="2024-05-17T23:11:00Z" w16du:dateUtc="2024-05-17T21:11:00Z">
              <w:rPr/>
            </w:rPrChange>
          </w:rPr>
          <w:delText>sed to</w:delText>
        </w:r>
      </w:del>
      <w:ins w:id="3113" w:author="Isaac Shiri Lord" w:date="2024-05-12T18:46:00Z">
        <w:r w:rsidR="00200D6D" w:rsidRPr="00E24B0A">
          <w:rPr>
            <w:rFonts w:asciiTheme="majorBidi" w:hAnsiTheme="majorBidi" w:cstheme="majorBidi"/>
            <w:rPrChange w:id="3114" w:author="Samane Shahpouri" w:date="2024-05-17T23:11:00Z" w16du:dateUtc="2024-05-17T21:11:00Z">
              <w:rPr/>
            </w:rPrChange>
          </w:rPr>
          <w:t>zed for</w:t>
        </w:r>
      </w:ins>
      <w:r w:rsidRPr="00E24B0A">
        <w:rPr>
          <w:rFonts w:asciiTheme="majorBidi" w:hAnsiTheme="majorBidi" w:cstheme="majorBidi"/>
          <w:rPrChange w:id="3115" w:author="Samane Shahpouri" w:date="2024-05-17T23:11:00Z" w16du:dateUtc="2024-05-17T21:11:00Z">
            <w:rPr/>
          </w:rPrChange>
        </w:rPr>
        <w:t xml:space="preserve"> SUVs</w:t>
      </w:r>
      <w:ins w:id="3116" w:author="Samane Shahpouri" w:date="2024-05-17T08:03:00Z" w16du:dateUtc="2024-05-17T06:03:00Z">
        <w:r w:rsidR="0011097D" w:rsidRPr="00E24B0A">
          <w:rPr>
            <w:rFonts w:asciiTheme="majorBidi" w:hAnsiTheme="majorBidi" w:cstheme="majorBidi"/>
            <w:rPrChange w:id="3117" w:author="Samane Shahpouri" w:date="2024-05-17T23:11:00Z" w16du:dateUtc="2024-05-17T21:11:00Z">
              <w:rPr/>
            </w:rPrChange>
          </w:rPr>
          <w:t xml:space="preserve"> by </w:t>
        </w:r>
      </w:ins>
      <w:del w:id="3118" w:author="Samane Shahpouri" w:date="2024-05-17T08:03:00Z" w16du:dateUtc="2024-05-17T06:03:00Z">
        <w:r w:rsidRPr="00E24B0A" w:rsidDel="0011097D">
          <w:rPr>
            <w:rFonts w:asciiTheme="majorBidi" w:hAnsiTheme="majorBidi" w:cstheme="majorBidi"/>
            <w:rPrChange w:id="3119" w:author="Samane Shahpouri" w:date="2024-05-17T23:11:00Z" w16du:dateUtc="2024-05-17T21:11:00Z">
              <w:rPr/>
            </w:rPrChange>
          </w:rPr>
          <w:delText xml:space="preserve">. This made the dynamic range of intensities more uniform so that network training would work better. Empirical </w:delText>
        </w:r>
      </w:del>
      <w:r w:rsidRPr="00E24B0A">
        <w:rPr>
          <w:rFonts w:asciiTheme="majorBidi" w:hAnsiTheme="majorBidi" w:cstheme="majorBidi"/>
          <w:rPrChange w:id="3120" w:author="Samane Shahpouri" w:date="2024-05-17T23:11:00Z" w16du:dateUtc="2024-05-17T21:11:00Z">
            <w:rPr/>
          </w:rPrChange>
        </w:rPr>
        <w:t>scaling factors, 9 for MAC and 3 for NAC images</w:t>
      </w:r>
      <w:del w:id="3121" w:author="Samane Shahpouri" w:date="2024-05-17T08:03:00Z" w16du:dateUtc="2024-05-17T06:03:00Z">
        <w:r w:rsidRPr="00E24B0A" w:rsidDel="0011097D">
          <w:rPr>
            <w:rFonts w:asciiTheme="majorBidi" w:hAnsiTheme="majorBidi" w:cstheme="majorBidi"/>
            <w:rPrChange w:id="3122" w:author="Samane Shahpouri" w:date="2024-05-17T23:11:00Z" w16du:dateUtc="2024-05-17T21:11:00Z">
              <w:rPr/>
            </w:rPrChange>
          </w:rPr>
          <w:delText>, were applied to further constrain the dynamic range</w:delText>
        </w:r>
      </w:del>
      <w:r w:rsidRPr="00E24B0A">
        <w:rPr>
          <w:rFonts w:asciiTheme="majorBidi" w:hAnsiTheme="majorBidi" w:cstheme="majorBidi"/>
          <w:rPrChange w:id="3123" w:author="Samane Shahpouri" w:date="2024-05-17T23:11:00Z" w16du:dateUtc="2024-05-17T21:11:00Z">
            <w:rPr/>
          </w:rPrChange>
        </w:rPr>
        <w:t>.</w:t>
      </w:r>
    </w:p>
    <w:p w14:paraId="7C091456" w14:textId="77777777" w:rsidR="0011097D" w:rsidRPr="00E24B0A" w:rsidRDefault="0011097D">
      <w:pPr>
        <w:rPr>
          <w:ins w:id="3124" w:author="Samane Shahpouri" w:date="2024-05-17T08:01:00Z" w16du:dateUtc="2024-05-17T06:01:00Z"/>
          <w:rFonts w:asciiTheme="majorBidi" w:hAnsiTheme="majorBidi" w:cstheme="majorBidi"/>
          <w:rPrChange w:id="3125" w:author="Samane Shahpouri" w:date="2024-05-17T23:11:00Z" w16du:dateUtc="2024-05-17T21:11:00Z">
            <w:rPr>
              <w:ins w:id="3126" w:author="Samane Shahpouri" w:date="2024-05-17T08:01:00Z" w16du:dateUtc="2024-05-17T06:01:00Z"/>
            </w:rPr>
          </w:rPrChange>
        </w:rPr>
      </w:pPr>
    </w:p>
    <w:p w14:paraId="0C25E7F6" w14:textId="77777777" w:rsidR="0011097D" w:rsidRPr="00E24B0A" w:rsidRDefault="0011097D">
      <w:pPr>
        <w:rPr>
          <w:ins w:id="3127" w:author="Samane Shahpouri" w:date="2024-05-17T08:01:00Z" w16du:dateUtc="2024-05-17T06:01:00Z"/>
          <w:rFonts w:asciiTheme="majorBidi" w:hAnsiTheme="majorBidi" w:cstheme="majorBidi"/>
          <w:rPrChange w:id="3128" w:author="Samane Shahpouri" w:date="2024-05-17T23:11:00Z" w16du:dateUtc="2024-05-17T21:11:00Z">
            <w:rPr>
              <w:ins w:id="3129" w:author="Samane Shahpouri" w:date="2024-05-17T08:01:00Z" w16du:dateUtc="2024-05-17T06:01:00Z"/>
            </w:rPr>
          </w:rPrChange>
        </w:rPr>
      </w:pPr>
    </w:p>
    <w:p w14:paraId="1E8B753B" w14:textId="77777777" w:rsidR="0011097D" w:rsidRPr="00E24B0A" w:rsidRDefault="0011097D">
      <w:pPr>
        <w:rPr>
          <w:ins w:id="3130" w:author="Samane Shahpouri" w:date="2024-05-17T08:01:00Z" w16du:dateUtc="2024-05-17T06:01:00Z"/>
          <w:rFonts w:asciiTheme="majorBidi" w:hAnsiTheme="majorBidi" w:cstheme="majorBidi"/>
          <w:rPrChange w:id="3131" w:author="Samane Shahpouri" w:date="2024-05-17T23:11:00Z" w16du:dateUtc="2024-05-17T21:11:00Z">
            <w:rPr>
              <w:ins w:id="3132" w:author="Samane Shahpouri" w:date="2024-05-17T08:01:00Z" w16du:dateUtc="2024-05-17T06:01:00Z"/>
            </w:rPr>
          </w:rPrChange>
        </w:rPr>
      </w:pPr>
    </w:p>
    <w:p w14:paraId="0F42AD9E" w14:textId="77777777" w:rsidR="0011097D" w:rsidRPr="00E24B0A" w:rsidRDefault="0011097D">
      <w:pPr>
        <w:rPr>
          <w:rFonts w:asciiTheme="majorBidi" w:hAnsiTheme="majorBidi" w:cstheme="majorBidi"/>
          <w:rPrChange w:id="3133" w:author="Samane Shahpouri" w:date="2024-05-17T23:11:00Z" w16du:dateUtc="2024-05-17T21:11:00Z">
            <w:rPr/>
          </w:rPrChange>
        </w:rPr>
        <w:pPrChange w:id="3134" w:author="Samane Shahpouri" w:date="2024-05-13T08:52:00Z" w16du:dateUtc="2024-05-13T06:52:00Z">
          <w:pPr>
            <w:jc w:val="both"/>
          </w:pPr>
        </w:pPrChange>
      </w:pPr>
    </w:p>
    <w:p w14:paraId="3E9AFEFC" w14:textId="77777777" w:rsidR="002B5579" w:rsidRPr="00E24B0A" w:rsidRDefault="002B5579">
      <w:pPr>
        <w:rPr>
          <w:rFonts w:asciiTheme="majorBidi" w:hAnsiTheme="majorBidi" w:cstheme="majorBidi"/>
          <w:rPrChange w:id="3135" w:author="Samane Shahpouri" w:date="2024-05-17T23:11:00Z" w16du:dateUtc="2024-05-17T21:11:00Z">
            <w:rPr/>
          </w:rPrChange>
        </w:rPr>
        <w:pPrChange w:id="3136" w:author="Samane Shahpouri" w:date="2024-05-13T08:52:00Z" w16du:dateUtc="2024-05-13T06:52:00Z">
          <w:pPr>
            <w:jc w:val="both"/>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E24B0A" w14:paraId="61E9A8F0" w14:textId="77777777" w:rsidTr="00B4553F">
        <w:trPr>
          <w:trHeight w:val="2223"/>
        </w:trPr>
        <w:tc>
          <w:tcPr>
            <w:tcW w:w="3635" w:type="dxa"/>
          </w:tcPr>
          <w:p w14:paraId="5931147F" w14:textId="77777777" w:rsidR="002B5579" w:rsidRPr="00E24B0A" w:rsidRDefault="002B5579">
            <w:pPr>
              <w:rPr>
                <w:rFonts w:asciiTheme="majorBidi" w:hAnsiTheme="majorBidi" w:cstheme="majorBidi"/>
                <w:rPrChange w:id="3137" w:author="Samane Shahpouri" w:date="2024-05-17T23:11:00Z" w16du:dateUtc="2024-05-17T21:11:00Z">
                  <w:rPr/>
                </w:rPrChange>
              </w:rPr>
              <w:pPrChange w:id="3138" w:author="Samane Shahpouri" w:date="2024-05-13T08:52:00Z" w16du:dateUtc="2024-05-13T06:52:00Z">
                <w:pPr>
                  <w:framePr w:hSpace="180" w:wrap="around" w:vAnchor="text" w:hAnchor="margin" w:y="23"/>
                  <w:jc w:val="both"/>
                </w:pPr>
              </w:pPrChange>
            </w:pPr>
            <w:r w:rsidRPr="00E24B0A">
              <w:rPr>
                <w:rFonts w:asciiTheme="majorBidi" w:hAnsiTheme="majorBidi" w:cstheme="majorBidi"/>
                <w:noProof/>
                <w:rPrChange w:id="3139" w:author="Samane Shahpouri" w:date="2024-05-17T23:11:00Z" w16du:dateUtc="2024-05-17T21:11:00Z">
                  <w:rPr>
                    <w:noProof/>
                  </w:rPr>
                </w:rPrChange>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31"/>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E24B0A" w:rsidRDefault="002B5579">
            <w:pPr>
              <w:rPr>
                <w:rFonts w:asciiTheme="majorBidi" w:hAnsiTheme="majorBidi" w:cstheme="majorBidi"/>
                <w:rPrChange w:id="3140" w:author="Samane Shahpouri" w:date="2024-05-17T23:11:00Z" w16du:dateUtc="2024-05-17T21:11:00Z">
                  <w:rPr/>
                </w:rPrChange>
              </w:rPr>
              <w:pPrChange w:id="3141" w:author="Samane Shahpouri" w:date="2024-05-13T08:52:00Z" w16du:dateUtc="2024-05-13T06:52:00Z">
                <w:pPr>
                  <w:framePr w:hSpace="180" w:wrap="around" w:vAnchor="text" w:hAnchor="margin" w:y="23"/>
                  <w:jc w:val="both"/>
                </w:pPr>
              </w:pPrChange>
            </w:pPr>
            <w:r w:rsidRPr="00E24B0A">
              <w:rPr>
                <w:rFonts w:asciiTheme="majorBidi" w:hAnsiTheme="majorBidi" w:cstheme="majorBidi"/>
                <w:noProof/>
                <w:rPrChange w:id="3142" w:author="Samane Shahpouri" w:date="2024-05-17T23:11:00Z" w16du:dateUtc="2024-05-17T21:11:00Z">
                  <w:rPr>
                    <w:noProof/>
                  </w:rPr>
                </w:rPrChange>
              </w:rPr>
              <w:drawing>
                <wp:inline distT="0" distB="0" distL="0" distR="0" wp14:anchorId="5C2450F6" wp14:editId="3CCF06D5">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2"/>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E24B0A" w14:paraId="4B129508" w14:textId="77777777" w:rsidTr="00B4553F">
        <w:trPr>
          <w:trHeight w:val="2223"/>
        </w:trPr>
        <w:tc>
          <w:tcPr>
            <w:tcW w:w="3635" w:type="dxa"/>
          </w:tcPr>
          <w:p w14:paraId="5C02E22B" w14:textId="77777777" w:rsidR="002B5579" w:rsidRPr="00E24B0A" w:rsidRDefault="002B5579">
            <w:pPr>
              <w:rPr>
                <w:rFonts w:asciiTheme="majorBidi" w:hAnsiTheme="majorBidi" w:cstheme="majorBidi"/>
                <w:rPrChange w:id="3143" w:author="Samane Shahpouri" w:date="2024-05-17T23:11:00Z" w16du:dateUtc="2024-05-17T21:11:00Z">
                  <w:rPr/>
                </w:rPrChange>
              </w:rPr>
              <w:pPrChange w:id="3144" w:author="Samane Shahpouri" w:date="2024-05-13T08:52:00Z" w16du:dateUtc="2024-05-13T06:52:00Z">
                <w:pPr>
                  <w:framePr w:hSpace="180" w:wrap="around" w:vAnchor="text" w:hAnchor="margin" w:y="23"/>
                  <w:jc w:val="both"/>
                </w:pPr>
              </w:pPrChange>
            </w:pPr>
            <w:r w:rsidRPr="00E24B0A">
              <w:rPr>
                <w:rFonts w:asciiTheme="majorBidi" w:hAnsiTheme="majorBidi" w:cstheme="majorBidi"/>
                <w:noProof/>
                <w:rPrChange w:id="3145" w:author="Samane Shahpouri" w:date="2024-05-17T23:11:00Z" w16du:dateUtc="2024-05-17T21:11:00Z">
                  <w:rPr>
                    <w:noProof/>
                  </w:rPr>
                </w:rPrChange>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9"/>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E24B0A" w:rsidRDefault="002B5579">
            <w:pPr>
              <w:rPr>
                <w:rFonts w:asciiTheme="majorBidi" w:hAnsiTheme="majorBidi" w:cstheme="majorBidi"/>
                <w:rPrChange w:id="3146" w:author="Samane Shahpouri" w:date="2024-05-17T23:11:00Z" w16du:dateUtc="2024-05-17T21:11:00Z">
                  <w:rPr/>
                </w:rPrChange>
              </w:rPr>
              <w:pPrChange w:id="3147" w:author="Samane Shahpouri" w:date="2024-05-13T08:52:00Z" w16du:dateUtc="2024-05-13T06:52:00Z">
                <w:pPr>
                  <w:keepNext/>
                  <w:framePr w:hSpace="180" w:wrap="around" w:vAnchor="text" w:hAnchor="margin" w:y="23"/>
                  <w:jc w:val="both"/>
                </w:pPr>
              </w:pPrChange>
            </w:pPr>
          </w:p>
        </w:tc>
      </w:tr>
    </w:tbl>
    <w:p w14:paraId="18E4290B" w14:textId="77777777" w:rsidR="002B5579" w:rsidRPr="00E24B0A" w:rsidRDefault="002B5579">
      <w:pPr>
        <w:rPr>
          <w:rFonts w:asciiTheme="majorBidi" w:hAnsiTheme="majorBidi" w:cstheme="majorBidi"/>
          <w:rPrChange w:id="3148" w:author="Samane Shahpouri" w:date="2024-05-17T23:11:00Z" w16du:dateUtc="2024-05-17T21:11:00Z">
            <w:rPr/>
          </w:rPrChange>
        </w:rPr>
        <w:pPrChange w:id="3149" w:author="Samane Shahpouri" w:date="2024-05-13T08:52:00Z" w16du:dateUtc="2024-05-13T06:52:00Z">
          <w:pPr>
            <w:jc w:val="both"/>
          </w:pPr>
        </w:pPrChange>
      </w:pPr>
    </w:p>
    <w:p w14:paraId="253C5666" w14:textId="77777777" w:rsidR="002B5579" w:rsidRPr="00E24B0A" w:rsidRDefault="002B5579">
      <w:pPr>
        <w:rPr>
          <w:rFonts w:asciiTheme="majorBidi" w:hAnsiTheme="majorBidi" w:cstheme="majorBidi"/>
          <w:rPrChange w:id="3150" w:author="Samane Shahpouri" w:date="2024-05-17T23:11:00Z" w16du:dateUtc="2024-05-17T21:11:00Z">
            <w:rPr/>
          </w:rPrChange>
        </w:rPr>
        <w:pPrChange w:id="3151" w:author="Samane Shahpouri" w:date="2024-05-13T08:52:00Z" w16du:dateUtc="2024-05-13T06:52:00Z">
          <w:pPr>
            <w:jc w:val="both"/>
          </w:pPr>
        </w:pPrChange>
      </w:pPr>
    </w:p>
    <w:p w14:paraId="0F4ED109" w14:textId="77777777" w:rsidR="002B5579" w:rsidRPr="00E24B0A" w:rsidRDefault="002B5579">
      <w:pPr>
        <w:rPr>
          <w:rFonts w:asciiTheme="majorBidi" w:hAnsiTheme="majorBidi" w:cstheme="majorBidi"/>
          <w:rPrChange w:id="3152" w:author="Samane Shahpouri" w:date="2024-05-17T23:11:00Z" w16du:dateUtc="2024-05-17T21:11:00Z">
            <w:rPr/>
          </w:rPrChange>
        </w:rPr>
        <w:pPrChange w:id="3153" w:author="Samane Shahpouri" w:date="2024-05-13T08:52:00Z" w16du:dateUtc="2024-05-13T06:52:00Z">
          <w:pPr>
            <w:jc w:val="both"/>
          </w:pPr>
        </w:pPrChange>
      </w:pPr>
    </w:p>
    <w:p w14:paraId="2B2C2FB0" w14:textId="77777777" w:rsidR="002B5579" w:rsidRPr="00E24B0A" w:rsidRDefault="002B5579">
      <w:pPr>
        <w:rPr>
          <w:rFonts w:asciiTheme="majorBidi" w:hAnsiTheme="majorBidi" w:cstheme="majorBidi"/>
          <w:rPrChange w:id="3154" w:author="Samane Shahpouri" w:date="2024-05-17T23:11:00Z" w16du:dateUtc="2024-05-17T21:11:00Z">
            <w:rPr/>
          </w:rPrChange>
        </w:rPr>
        <w:pPrChange w:id="3155" w:author="Samane Shahpouri" w:date="2024-05-13T08:52:00Z" w16du:dateUtc="2024-05-13T06:52:00Z">
          <w:pPr>
            <w:jc w:val="both"/>
          </w:pPr>
        </w:pPrChange>
      </w:pPr>
    </w:p>
    <w:p w14:paraId="5CD78768" w14:textId="77777777" w:rsidR="002B5579" w:rsidRPr="00E24B0A" w:rsidRDefault="002B5579">
      <w:pPr>
        <w:rPr>
          <w:rFonts w:asciiTheme="majorBidi" w:hAnsiTheme="majorBidi" w:cstheme="majorBidi"/>
          <w:rPrChange w:id="3156" w:author="Samane Shahpouri" w:date="2024-05-17T23:11:00Z" w16du:dateUtc="2024-05-17T21:11:00Z">
            <w:rPr/>
          </w:rPrChange>
        </w:rPr>
        <w:pPrChange w:id="3157" w:author="Samane Shahpouri" w:date="2024-05-13T08:52:00Z" w16du:dateUtc="2024-05-13T06:52:00Z">
          <w:pPr>
            <w:jc w:val="both"/>
          </w:pPr>
        </w:pPrChange>
      </w:pPr>
    </w:p>
    <w:p w14:paraId="6E29A5A4" w14:textId="77777777" w:rsidR="002B5579" w:rsidRPr="00E24B0A" w:rsidRDefault="002B5579">
      <w:pPr>
        <w:rPr>
          <w:rFonts w:asciiTheme="majorBidi" w:hAnsiTheme="majorBidi" w:cstheme="majorBidi"/>
          <w:rPrChange w:id="3158" w:author="Samane Shahpouri" w:date="2024-05-17T23:11:00Z" w16du:dateUtc="2024-05-17T21:11:00Z">
            <w:rPr/>
          </w:rPrChange>
        </w:rPr>
        <w:pPrChange w:id="3159" w:author="Samane Shahpouri" w:date="2024-05-13T08:52:00Z" w16du:dateUtc="2024-05-13T06:52:00Z">
          <w:pPr>
            <w:jc w:val="both"/>
          </w:pPr>
        </w:pPrChange>
      </w:pPr>
    </w:p>
    <w:p w14:paraId="65CBF2C7" w14:textId="77777777" w:rsidR="002B5579" w:rsidRPr="00E24B0A" w:rsidRDefault="002B5579">
      <w:pPr>
        <w:rPr>
          <w:rFonts w:asciiTheme="majorBidi" w:hAnsiTheme="majorBidi" w:cstheme="majorBidi"/>
          <w:rPrChange w:id="3160" w:author="Samane Shahpouri" w:date="2024-05-17T23:11:00Z" w16du:dateUtc="2024-05-17T21:11:00Z">
            <w:rPr/>
          </w:rPrChange>
        </w:rPr>
        <w:pPrChange w:id="3161" w:author="Samane Shahpouri" w:date="2024-05-13T08:52:00Z" w16du:dateUtc="2024-05-13T06:52:00Z">
          <w:pPr>
            <w:jc w:val="both"/>
          </w:pPr>
        </w:pPrChange>
      </w:pPr>
    </w:p>
    <w:p w14:paraId="5C66C234" w14:textId="77777777" w:rsidR="002B5579" w:rsidRPr="00E24B0A" w:rsidRDefault="002B5579">
      <w:pPr>
        <w:rPr>
          <w:rFonts w:asciiTheme="majorBidi" w:hAnsiTheme="majorBidi" w:cstheme="majorBidi"/>
          <w:rPrChange w:id="3162" w:author="Samane Shahpouri" w:date="2024-05-17T23:11:00Z" w16du:dateUtc="2024-05-17T21:11:00Z">
            <w:rPr/>
          </w:rPrChange>
        </w:rPr>
        <w:pPrChange w:id="3163" w:author="Samane Shahpouri" w:date="2024-05-13T08:52:00Z" w16du:dateUtc="2024-05-13T06:52:00Z">
          <w:pPr>
            <w:jc w:val="both"/>
          </w:pPr>
        </w:pPrChange>
      </w:pPr>
    </w:p>
    <w:p w14:paraId="2ACBD364" w14:textId="77777777" w:rsidR="002B5579" w:rsidRPr="00E24B0A" w:rsidRDefault="002B5579">
      <w:pPr>
        <w:rPr>
          <w:rFonts w:asciiTheme="majorBidi" w:hAnsiTheme="majorBidi" w:cstheme="majorBidi"/>
          <w:rPrChange w:id="3164" w:author="Samane Shahpouri" w:date="2024-05-17T23:11:00Z" w16du:dateUtc="2024-05-17T21:11:00Z">
            <w:rPr/>
          </w:rPrChange>
        </w:rPr>
        <w:pPrChange w:id="3165" w:author="Samane Shahpouri" w:date="2024-05-13T08:52:00Z" w16du:dateUtc="2024-05-13T06:52:00Z">
          <w:pPr>
            <w:jc w:val="both"/>
          </w:pPr>
        </w:pPrChange>
      </w:pPr>
    </w:p>
    <w:p w14:paraId="441FC43B" w14:textId="6A2C58D5" w:rsidR="00A4687D" w:rsidRPr="00507D2D" w:rsidRDefault="00A4687D"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166" w:author="Samane Shahpouri" w:date="2024-05-19T21:34:00Z" w16du:dateUtc="2024-05-19T19:34:00Z">
        <w:r w:rsidR="00230BE0">
          <w:rPr>
            <w:noProof/>
          </w:rPr>
          <w:t>5</w:t>
        </w:r>
      </w:ins>
      <w:del w:id="3167" w:author="Samane Shahpouri" w:date="2024-05-17T23:20:00Z" w16du:dateUtc="2024-05-17T21:20:00Z">
        <w:r w:rsidR="00C53542" w:rsidRPr="00507D2D" w:rsidDel="0056359D">
          <w:rPr>
            <w:noProof/>
          </w:rPr>
          <w:delText>6</w:delText>
        </w:r>
      </w:del>
      <w:r w:rsidR="00000000">
        <w:rPr>
          <w:noProof/>
        </w:rPr>
        <w:fldChar w:fldCharType="end"/>
      </w:r>
      <w:r w:rsidRPr="00507D2D">
        <w:t>: Sample of coronal slices from an FDG dataset, illustrating the range in axial slice counts, which vary from 180 to 600 based on the organ of interest.</w:t>
      </w:r>
    </w:p>
    <w:p w14:paraId="5E210585" w14:textId="77777777" w:rsidR="00662A9E" w:rsidRPr="00E24B0A" w:rsidRDefault="00662A9E">
      <w:pPr>
        <w:rPr>
          <w:rFonts w:asciiTheme="majorBidi" w:hAnsiTheme="majorBidi" w:cstheme="majorBidi"/>
          <w:rPrChange w:id="3168" w:author="Samane Shahpouri" w:date="2024-05-17T23:11:00Z" w16du:dateUtc="2024-05-17T21:11:00Z">
            <w:rPr/>
          </w:rPrChange>
        </w:rPr>
        <w:pPrChange w:id="3169" w:author="Samane Shahpouri" w:date="2024-05-13T08:52:00Z" w16du:dateUtc="2024-05-13T06:52:00Z">
          <w:pPr>
            <w:jc w:val="both"/>
          </w:pPr>
        </w:pPrChange>
      </w:pPr>
    </w:p>
    <w:p w14:paraId="729B2FAE" w14:textId="4B9D582F" w:rsidR="002B5579" w:rsidRPr="00E24B0A" w:rsidDel="0011097D" w:rsidRDefault="002B5579">
      <w:pPr>
        <w:rPr>
          <w:del w:id="3170" w:author="Samane Shahpouri" w:date="2024-05-17T08:03:00Z" w16du:dateUtc="2024-05-17T06:03:00Z"/>
          <w:rFonts w:asciiTheme="majorBidi" w:hAnsiTheme="majorBidi" w:cstheme="majorBidi"/>
          <w:rPrChange w:id="3171" w:author="Samane Shahpouri" w:date="2024-05-17T23:11:00Z" w16du:dateUtc="2024-05-17T21:11:00Z">
            <w:rPr>
              <w:del w:id="3172" w:author="Samane Shahpouri" w:date="2024-05-17T08:03:00Z" w16du:dateUtc="2024-05-17T06:03:00Z"/>
            </w:rPr>
          </w:rPrChange>
        </w:rPr>
        <w:pPrChange w:id="3173" w:author="Samane Shahpouri" w:date="2024-05-13T08:52:00Z" w16du:dateUtc="2024-05-13T06:52:00Z">
          <w:pPr>
            <w:jc w:val="both"/>
          </w:pPr>
        </w:pPrChange>
      </w:pPr>
    </w:p>
    <w:p w14:paraId="764468BF" w14:textId="47FD6CE0" w:rsidR="00A4687D" w:rsidRPr="00E24B0A" w:rsidDel="00E24B0A" w:rsidRDefault="00A4687D">
      <w:pPr>
        <w:rPr>
          <w:del w:id="3174" w:author="Samane Shahpouri" w:date="2024-05-17T23:04:00Z" w16du:dateUtc="2024-05-17T21:04:00Z"/>
          <w:rFonts w:asciiTheme="majorBidi" w:hAnsiTheme="majorBidi" w:cstheme="majorBidi"/>
          <w:highlight w:val="yellow"/>
          <w:rPrChange w:id="3175" w:author="Samane Shahpouri" w:date="2024-05-17T23:11:00Z" w16du:dateUtc="2024-05-17T21:11:00Z">
            <w:rPr>
              <w:del w:id="3176" w:author="Samane Shahpouri" w:date="2024-05-17T23:04:00Z" w16du:dateUtc="2024-05-17T21:04:00Z"/>
              <w:highlight w:val="yellow"/>
            </w:rPr>
          </w:rPrChange>
        </w:rPr>
        <w:pPrChange w:id="3177" w:author="Samane Shahpouri" w:date="2024-05-13T08:52:00Z" w16du:dateUtc="2024-05-13T06:52:00Z">
          <w:pPr>
            <w:jc w:val="both"/>
          </w:pPr>
        </w:pPrChange>
      </w:pPr>
    </w:p>
    <w:p w14:paraId="3CE6F125" w14:textId="19291628" w:rsidR="002B5579" w:rsidRPr="00E24B0A" w:rsidDel="00E24B0A" w:rsidRDefault="009A5370">
      <w:pPr>
        <w:rPr>
          <w:del w:id="3178" w:author="Samane Shahpouri" w:date="2024-05-17T23:04:00Z" w16du:dateUtc="2024-05-17T21:04:00Z"/>
          <w:rFonts w:asciiTheme="majorBidi" w:hAnsiTheme="majorBidi" w:cstheme="majorBidi"/>
          <w:rPrChange w:id="3179" w:author="Samane Shahpouri" w:date="2024-05-17T23:11:00Z" w16du:dateUtc="2024-05-17T21:11:00Z">
            <w:rPr>
              <w:del w:id="3180" w:author="Samane Shahpouri" w:date="2024-05-17T23:04:00Z" w16du:dateUtc="2024-05-17T21:04:00Z"/>
            </w:rPr>
          </w:rPrChange>
        </w:rPr>
        <w:pPrChange w:id="3181" w:author="Samane Shahpouri" w:date="2024-05-13T08:52:00Z" w16du:dateUtc="2024-05-13T06:52:00Z">
          <w:pPr>
            <w:jc w:val="both"/>
          </w:pPr>
        </w:pPrChange>
      </w:pPr>
      <w:del w:id="3182" w:author="Samane Shahpouri" w:date="2024-05-17T23:04:00Z" w16du:dateUtc="2024-05-17T21:04:00Z">
        <w:r w:rsidRPr="00E24B0A" w:rsidDel="00E24B0A">
          <w:rPr>
            <w:rFonts w:asciiTheme="majorBidi" w:hAnsiTheme="majorBidi" w:cstheme="majorBidi"/>
            <w:highlight w:val="yellow"/>
            <w:rPrChange w:id="3183" w:author="Samane Shahpouri" w:date="2024-05-17T23:11:00Z" w16du:dateUtc="2024-05-17T21:11:00Z">
              <w:rPr>
                <w:highlight w:val="yellow"/>
              </w:rPr>
            </w:rPrChange>
          </w:rPr>
          <w:delText>To achieve homogeneity across the dataset, we standardised</w:delText>
        </w:r>
      </w:del>
      <w:ins w:id="3184" w:author="Isaac Shiri Lord" w:date="2024-05-12T18:46:00Z">
        <w:del w:id="3185" w:author="Samane Shahpouri" w:date="2024-05-17T23:04:00Z" w16du:dateUtc="2024-05-17T21:04:00Z">
          <w:r w:rsidR="00200D6D" w:rsidRPr="00E24B0A" w:rsidDel="00E24B0A">
            <w:rPr>
              <w:rFonts w:asciiTheme="majorBidi" w:hAnsiTheme="majorBidi" w:cstheme="majorBidi"/>
              <w:highlight w:val="yellow"/>
              <w:rPrChange w:id="3186" w:author="Samane Shahpouri" w:date="2024-05-17T23:11:00Z" w16du:dateUtc="2024-05-17T21:11:00Z">
                <w:rPr>
                  <w:highlight w:val="yellow"/>
                </w:rPr>
              </w:rPrChange>
            </w:rPr>
            <w:delText>standardized</w:delText>
          </w:r>
        </w:del>
      </w:ins>
      <w:del w:id="3187" w:author="Samane Shahpouri" w:date="2024-05-17T23:04:00Z" w16du:dateUtc="2024-05-17T21:04:00Z">
        <w:r w:rsidRPr="00E24B0A" w:rsidDel="00E24B0A">
          <w:rPr>
            <w:rFonts w:asciiTheme="majorBidi" w:hAnsiTheme="majorBidi" w:cstheme="majorBidi"/>
            <w:highlight w:val="yellow"/>
            <w:rPrChange w:id="3188" w:author="Samane Shahpouri" w:date="2024-05-17T23:11:00Z" w16du:dateUtc="2024-05-17T21:11:00Z">
              <w:rPr>
                <w:highlight w:val="yellow"/>
              </w:rPr>
            </w:rPrChange>
          </w:rPr>
          <w:delText xml:space="preserve"> the voxel spacing to 1.92 mm for both coronal and sagittal planes, with an axial dimension set to 3.0 mm, which aligns with 52% of the existing data. These standardised </w:delText>
        </w:r>
      </w:del>
      <w:ins w:id="3189" w:author="Isaac Shiri Lord" w:date="2024-05-12T18:46:00Z">
        <w:del w:id="3190" w:author="Samane Shahpouri" w:date="2024-05-17T23:04:00Z" w16du:dateUtc="2024-05-17T21:04:00Z">
          <w:r w:rsidR="00200D6D" w:rsidRPr="00E24B0A" w:rsidDel="00E24B0A">
            <w:rPr>
              <w:rFonts w:asciiTheme="majorBidi" w:hAnsiTheme="majorBidi" w:cstheme="majorBidi"/>
              <w:highlight w:val="yellow"/>
              <w:rPrChange w:id="3191" w:author="Samane Shahpouri" w:date="2024-05-17T23:11:00Z" w16du:dateUtc="2024-05-17T21:11:00Z">
                <w:rPr>
                  <w:highlight w:val="yellow"/>
                </w:rPr>
              </w:rPrChange>
            </w:rPr>
            <w:delText xml:space="preserve">standardized </w:delText>
          </w:r>
        </w:del>
      </w:ins>
      <w:del w:id="3192" w:author="Samane Shahpouri" w:date="2024-05-17T23:04:00Z" w16du:dateUtc="2024-05-17T21:04:00Z">
        <w:r w:rsidRPr="00E24B0A" w:rsidDel="00E24B0A">
          <w:rPr>
            <w:rFonts w:asciiTheme="majorBidi" w:hAnsiTheme="majorBidi" w:cstheme="majorBidi"/>
            <w:highlight w:val="yellow"/>
            <w:rPrChange w:id="3193" w:author="Samane Shahpouri" w:date="2024-05-17T23:11:00Z" w16du:dateUtc="2024-05-17T21:11:00Z">
              <w:rPr>
                <w:highlight w:val="yellow"/>
              </w:rPr>
            </w:rPrChange>
          </w:rPr>
          <w:delText>spacings ensure uniformity across all scans in preparation for model training.</w:delText>
        </w:r>
      </w:del>
    </w:p>
    <w:p w14:paraId="6DE11B7B" w14:textId="5734E19A" w:rsidR="006821AE" w:rsidRPr="00E24B0A" w:rsidRDefault="009A5370">
      <w:pPr>
        <w:rPr>
          <w:rFonts w:asciiTheme="majorBidi" w:hAnsiTheme="majorBidi" w:cstheme="majorBidi"/>
          <w:i/>
          <w:iCs/>
          <w:rPrChange w:id="3194" w:author="Samane Shahpouri" w:date="2024-05-17T23:11:00Z" w16du:dateUtc="2024-05-17T21:11:00Z">
            <w:rPr>
              <w:i/>
              <w:iCs/>
            </w:rPr>
          </w:rPrChange>
        </w:rPr>
        <w:pPrChange w:id="3195" w:author="Samane Shahpouri" w:date="2024-05-13T08:52:00Z" w16du:dateUtc="2024-05-13T06:52:00Z">
          <w:pPr>
            <w:jc w:val="both"/>
          </w:pPr>
        </w:pPrChange>
      </w:pPr>
      <w:r w:rsidRPr="00E24B0A">
        <w:rPr>
          <w:rFonts w:asciiTheme="majorBidi" w:hAnsiTheme="majorBidi" w:cstheme="majorBidi"/>
          <w:rPrChange w:id="3196" w:author="Samane Shahpouri" w:date="2024-05-17T23:11:00Z" w16du:dateUtc="2024-05-17T21:11:00Z">
            <w:rPr/>
          </w:rPrChange>
        </w:rPr>
        <w:t xml:space="preserve"> </w:t>
      </w:r>
      <w:r w:rsidR="006821AE" w:rsidRPr="00E24B0A">
        <w:rPr>
          <w:rFonts w:asciiTheme="majorBidi" w:hAnsiTheme="majorBidi" w:cstheme="majorBidi"/>
          <w:rPrChange w:id="3197" w:author="Samane Shahpouri" w:date="2024-05-17T23:11:00Z" w16du:dateUtc="2024-05-17T21:11:00Z">
            <w:rPr/>
          </w:rPrChange>
        </w:rPr>
        <w:t xml:space="preserve">      Table </w:t>
      </w:r>
      <w:r w:rsidR="00257FFA" w:rsidRPr="00E24B0A">
        <w:rPr>
          <w:rFonts w:asciiTheme="majorBidi" w:hAnsiTheme="majorBidi" w:cstheme="majorBidi"/>
          <w:rPrChange w:id="3198" w:author="Samane Shahpouri" w:date="2024-05-17T23:11:00Z" w16du:dateUtc="2024-05-17T21:11:00Z">
            <w:rPr/>
          </w:rPrChange>
        </w:rPr>
        <w:fldChar w:fldCharType="begin"/>
      </w:r>
      <w:r w:rsidR="00257FFA" w:rsidRPr="00E24B0A">
        <w:rPr>
          <w:rFonts w:asciiTheme="majorBidi" w:hAnsiTheme="majorBidi" w:cstheme="majorBidi"/>
          <w:rPrChange w:id="3199" w:author="Samane Shahpouri" w:date="2024-05-17T23:11:00Z" w16du:dateUtc="2024-05-17T21:11:00Z">
            <w:rPr/>
          </w:rPrChange>
        </w:rPr>
        <w:instrText xml:space="preserve"> SEQ Table \* ARABIC </w:instrText>
      </w:r>
      <w:r w:rsidR="00257FFA" w:rsidRPr="00E24B0A">
        <w:rPr>
          <w:rFonts w:asciiTheme="majorBidi" w:hAnsiTheme="majorBidi" w:cstheme="majorBidi"/>
          <w:rPrChange w:id="3200" w:author="Samane Shahpouri" w:date="2024-05-17T23:11:00Z" w16du:dateUtc="2024-05-17T21:11:00Z">
            <w:rPr>
              <w:noProof/>
            </w:rPr>
          </w:rPrChange>
        </w:rPr>
        <w:fldChar w:fldCharType="separate"/>
      </w:r>
      <w:ins w:id="3201" w:author="Samane Shahpouri" w:date="2024-05-19T21:34:00Z" w16du:dateUtc="2024-05-19T19:34:00Z">
        <w:r w:rsidR="00230BE0">
          <w:rPr>
            <w:rFonts w:asciiTheme="majorBidi" w:hAnsiTheme="majorBidi" w:cstheme="majorBidi"/>
            <w:noProof/>
          </w:rPr>
          <w:t>2</w:t>
        </w:r>
      </w:ins>
      <w:del w:id="3202" w:author="Samane Shahpouri" w:date="2024-05-17T23:20:00Z" w16du:dateUtc="2024-05-17T21:20:00Z">
        <w:r w:rsidR="00C53542" w:rsidRPr="00E24B0A" w:rsidDel="0056359D">
          <w:rPr>
            <w:rFonts w:asciiTheme="majorBidi" w:hAnsiTheme="majorBidi" w:cstheme="majorBidi"/>
            <w:noProof/>
            <w:rPrChange w:id="3203" w:author="Samane Shahpouri" w:date="2024-05-17T23:11:00Z" w16du:dateUtc="2024-05-17T21:11:00Z">
              <w:rPr>
                <w:noProof/>
              </w:rPr>
            </w:rPrChange>
          </w:rPr>
          <w:delText>2</w:delText>
        </w:r>
      </w:del>
      <w:r w:rsidR="00257FFA" w:rsidRPr="00E24B0A">
        <w:rPr>
          <w:rFonts w:asciiTheme="majorBidi" w:hAnsiTheme="majorBidi" w:cstheme="majorBidi"/>
          <w:noProof/>
          <w:rPrChange w:id="3204" w:author="Samane Shahpouri" w:date="2024-05-17T23:11:00Z" w16du:dateUtc="2024-05-17T21:11:00Z">
            <w:rPr>
              <w:noProof/>
            </w:rPr>
          </w:rPrChange>
        </w:rPr>
        <w:fldChar w:fldCharType="end"/>
      </w:r>
      <w:r w:rsidR="006821AE" w:rsidRPr="00E24B0A">
        <w:rPr>
          <w:rFonts w:asciiTheme="majorBidi" w:hAnsiTheme="majorBidi" w:cstheme="majorBidi"/>
          <w:rPrChange w:id="3205" w:author="Samane Shahpouri" w:date="2024-05-17T23:11:00Z" w16du:dateUtc="2024-05-17T21:11:00Z">
            <w:rPr/>
          </w:rPrChange>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E24B0A" w14:paraId="17A9DBE8" w14:textId="77777777" w:rsidTr="002B5579">
        <w:trPr>
          <w:trHeight w:val="458"/>
          <w:jc w:val="center"/>
        </w:trPr>
        <w:tc>
          <w:tcPr>
            <w:tcW w:w="1315" w:type="dxa"/>
            <w:vAlign w:val="center"/>
          </w:tcPr>
          <w:p w14:paraId="6FE838F0" w14:textId="77777777" w:rsidR="002B5579" w:rsidRPr="00E24B0A" w:rsidRDefault="002B5579">
            <w:pPr>
              <w:rPr>
                <w:rFonts w:asciiTheme="majorBidi" w:hAnsiTheme="majorBidi" w:cstheme="majorBidi"/>
                <w:sz w:val="18"/>
                <w:szCs w:val="18"/>
                <w:rPrChange w:id="3206" w:author="Samane Shahpouri" w:date="2024-05-17T23:11:00Z" w16du:dateUtc="2024-05-17T21:11:00Z">
                  <w:rPr/>
                </w:rPrChange>
              </w:rPr>
              <w:pPrChange w:id="3207" w:author="Samane Shahpouri" w:date="2024-05-13T08:52:00Z" w16du:dateUtc="2024-05-13T06:52:00Z">
                <w:pPr>
                  <w:jc w:val="both"/>
                </w:pPr>
              </w:pPrChange>
            </w:pPr>
            <w:proofErr w:type="spellStart"/>
            <w:r w:rsidRPr="00E24B0A">
              <w:rPr>
                <w:rFonts w:asciiTheme="majorBidi" w:hAnsiTheme="majorBidi" w:cstheme="majorBidi"/>
                <w:sz w:val="18"/>
                <w:szCs w:val="18"/>
                <w:rPrChange w:id="3208" w:author="Samane Shahpouri" w:date="2024-05-17T23:11:00Z" w16du:dateUtc="2024-05-17T21:11:00Z">
                  <w:rPr/>
                </w:rPrChange>
              </w:rPr>
              <w:t>Center</w:t>
            </w:r>
            <w:proofErr w:type="spellEnd"/>
          </w:p>
        </w:tc>
        <w:tc>
          <w:tcPr>
            <w:tcW w:w="1489" w:type="dxa"/>
            <w:vAlign w:val="center"/>
          </w:tcPr>
          <w:p w14:paraId="56164E44" w14:textId="65E8EADD" w:rsidR="002B5579" w:rsidRPr="00E24B0A" w:rsidRDefault="002B5579">
            <w:pPr>
              <w:rPr>
                <w:rFonts w:asciiTheme="majorBidi" w:hAnsiTheme="majorBidi" w:cstheme="majorBidi"/>
                <w:sz w:val="18"/>
                <w:szCs w:val="18"/>
                <w:rPrChange w:id="3209" w:author="Samane Shahpouri" w:date="2024-05-17T23:11:00Z" w16du:dateUtc="2024-05-17T21:11:00Z">
                  <w:rPr/>
                </w:rPrChange>
              </w:rPr>
              <w:pPrChange w:id="3210" w:author="Samane Shahpouri" w:date="2024-05-13T08:52:00Z" w16du:dateUtc="2024-05-13T06:52:00Z">
                <w:pPr>
                  <w:jc w:val="both"/>
                </w:pPr>
              </w:pPrChange>
            </w:pPr>
            <w:r w:rsidRPr="00E24B0A">
              <w:rPr>
                <w:rFonts w:asciiTheme="majorBidi" w:hAnsiTheme="majorBidi" w:cstheme="majorBidi"/>
                <w:sz w:val="18"/>
                <w:szCs w:val="18"/>
                <w:rPrChange w:id="3211" w:author="Samane Shahpouri" w:date="2024-05-17T23:11:00Z" w16du:dateUtc="2024-05-17T21:11:00Z">
                  <w:rPr/>
                </w:rPrChange>
              </w:rPr>
              <w:t>No</w:t>
            </w:r>
          </w:p>
        </w:tc>
        <w:tc>
          <w:tcPr>
            <w:tcW w:w="1475" w:type="dxa"/>
            <w:vAlign w:val="center"/>
          </w:tcPr>
          <w:p w14:paraId="42E6E41D" w14:textId="4B91B4BA" w:rsidR="002B5579" w:rsidRPr="00E24B0A" w:rsidRDefault="002B5579">
            <w:pPr>
              <w:rPr>
                <w:rFonts w:asciiTheme="majorBidi" w:hAnsiTheme="majorBidi" w:cstheme="majorBidi"/>
                <w:sz w:val="18"/>
                <w:szCs w:val="18"/>
                <w:rPrChange w:id="3212" w:author="Samane Shahpouri" w:date="2024-05-17T23:11:00Z" w16du:dateUtc="2024-05-17T21:11:00Z">
                  <w:rPr/>
                </w:rPrChange>
              </w:rPr>
              <w:pPrChange w:id="3213" w:author="Samane Shahpouri" w:date="2024-05-13T08:52:00Z" w16du:dateUtc="2024-05-13T06:52:00Z">
                <w:pPr>
                  <w:jc w:val="both"/>
                </w:pPr>
              </w:pPrChange>
            </w:pPr>
            <w:r w:rsidRPr="00E24B0A">
              <w:rPr>
                <w:rFonts w:asciiTheme="majorBidi" w:hAnsiTheme="majorBidi" w:cstheme="majorBidi"/>
                <w:sz w:val="18"/>
                <w:szCs w:val="18"/>
                <w:rPrChange w:id="3214" w:author="Samane Shahpouri" w:date="2024-05-17T23:11:00Z" w16du:dateUtc="2024-05-17T21:11:00Z">
                  <w:rPr/>
                </w:rPrChange>
              </w:rPr>
              <w:t>Train</w:t>
            </w:r>
          </w:p>
        </w:tc>
        <w:tc>
          <w:tcPr>
            <w:tcW w:w="1689" w:type="dxa"/>
            <w:vAlign w:val="center"/>
          </w:tcPr>
          <w:p w14:paraId="09352BC3" w14:textId="09392520" w:rsidR="002B5579" w:rsidRPr="00E24B0A" w:rsidRDefault="002B5579">
            <w:pPr>
              <w:rPr>
                <w:rFonts w:asciiTheme="majorBidi" w:hAnsiTheme="majorBidi" w:cstheme="majorBidi"/>
                <w:sz w:val="18"/>
                <w:szCs w:val="18"/>
                <w:rPrChange w:id="3215" w:author="Samane Shahpouri" w:date="2024-05-17T23:11:00Z" w16du:dateUtc="2024-05-17T21:11:00Z">
                  <w:rPr/>
                </w:rPrChange>
              </w:rPr>
              <w:pPrChange w:id="3216" w:author="Samane Shahpouri" w:date="2024-05-13T08:52:00Z" w16du:dateUtc="2024-05-13T06:52:00Z">
                <w:pPr>
                  <w:jc w:val="both"/>
                </w:pPr>
              </w:pPrChange>
            </w:pPr>
            <w:r w:rsidRPr="00E24B0A">
              <w:rPr>
                <w:rFonts w:asciiTheme="majorBidi" w:hAnsiTheme="majorBidi" w:cstheme="majorBidi"/>
                <w:sz w:val="18"/>
                <w:szCs w:val="18"/>
                <w:rPrChange w:id="3217" w:author="Samane Shahpouri" w:date="2024-05-17T23:11:00Z" w16du:dateUtc="2024-05-17T21:11:00Z">
                  <w:rPr/>
                </w:rPrChange>
              </w:rPr>
              <w:t>Validation</w:t>
            </w:r>
          </w:p>
        </w:tc>
        <w:tc>
          <w:tcPr>
            <w:tcW w:w="1699" w:type="dxa"/>
            <w:vAlign w:val="center"/>
          </w:tcPr>
          <w:p w14:paraId="78D33B21" w14:textId="34CBCAF0" w:rsidR="002B5579" w:rsidRPr="00E24B0A" w:rsidRDefault="002B5579">
            <w:pPr>
              <w:rPr>
                <w:rFonts w:asciiTheme="majorBidi" w:hAnsiTheme="majorBidi" w:cstheme="majorBidi"/>
                <w:sz w:val="18"/>
                <w:szCs w:val="18"/>
                <w:rPrChange w:id="3218" w:author="Samane Shahpouri" w:date="2024-05-17T23:11:00Z" w16du:dateUtc="2024-05-17T21:11:00Z">
                  <w:rPr/>
                </w:rPrChange>
              </w:rPr>
              <w:pPrChange w:id="3219" w:author="Samane Shahpouri" w:date="2024-05-13T08:52:00Z" w16du:dateUtc="2024-05-13T06:52:00Z">
                <w:pPr>
                  <w:jc w:val="both"/>
                </w:pPr>
              </w:pPrChange>
            </w:pPr>
            <w:r w:rsidRPr="00E24B0A">
              <w:rPr>
                <w:rFonts w:asciiTheme="majorBidi" w:hAnsiTheme="majorBidi" w:cstheme="majorBidi"/>
                <w:sz w:val="18"/>
                <w:szCs w:val="18"/>
                <w:rPrChange w:id="3220" w:author="Samane Shahpouri" w:date="2024-05-17T23:11:00Z" w16du:dateUtc="2024-05-17T21:11:00Z">
                  <w:rPr/>
                </w:rPrChange>
              </w:rPr>
              <w:t>Test</w:t>
            </w:r>
          </w:p>
        </w:tc>
        <w:tc>
          <w:tcPr>
            <w:tcW w:w="1349" w:type="dxa"/>
            <w:vAlign w:val="center"/>
          </w:tcPr>
          <w:p w14:paraId="1FD05DC4" w14:textId="77777777" w:rsidR="002B5579" w:rsidRPr="00E24B0A" w:rsidRDefault="002B5579">
            <w:pPr>
              <w:rPr>
                <w:rFonts w:asciiTheme="majorBidi" w:hAnsiTheme="majorBidi" w:cstheme="majorBidi"/>
                <w:sz w:val="18"/>
                <w:szCs w:val="18"/>
                <w:rPrChange w:id="3221" w:author="Samane Shahpouri" w:date="2024-05-17T23:11:00Z" w16du:dateUtc="2024-05-17T21:11:00Z">
                  <w:rPr/>
                </w:rPrChange>
              </w:rPr>
              <w:pPrChange w:id="3222" w:author="Samane Shahpouri" w:date="2024-05-13T08:52:00Z" w16du:dateUtc="2024-05-13T06:52:00Z">
                <w:pPr>
                  <w:jc w:val="both"/>
                </w:pPr>
              </w:pPrChange>
            </w:pPr>
            <w:r w:rsidRPr="00E24B0A">
              <w:rPr>
                <w:rFonts w:asciiTheme="majorBidi" w:hAnsiTheme="majorBidi" w:cstheme="majorBidi"/>
                <w:sz w:val="18"/>
                <w:szCs w:val="18"/>
                <w:rPrChange w:id="3223" w:author="Samane Shahpouri" w:date="2024-05-17T23:11:00Z" w16du:dateUtc="2024-05-17T21:11:00Z">
                  <w:rPr/>
                </w:rPrChange>
              </w:rPr>
              <w:t>Matrix size × Z</w:t>
            </w:r>
          </w:p>
        </w:tc>
      </w:tr>
      <w:tr w:rsidR="002B5579" w:rsidRPr="00E24B0A" w14:paraId="388B1CC7" w14:textId="77777777" w:rsidTr="002B5579">
        <w:trPr>
          <w:trHeight w:val="480"/>
          <w:jc w:val="center"/>
        </w:trPr>
        <w:tc>
          <w:tcPr>
            <w:tcW w:w="1315" w:type="dxa"/>
            <w:vAlign w:val="center"/>
          </w:tcPr>
          <w:p w14:paraId="6A66137E" w14:textId="77777777" w:rsidR="002B5579" w:rsidRPr="00E24B0A" w:rsidRDefault="002B5579">
            <w:pPr>
              <w:rPr>
                <w:rFonts w:asciiTheme="majorBidi" w:hAnsiTheme="majorBidi" w:cstheme="majorBidi"/>
                <w:sz w:val="18"/>
                <w:szCs w:val="18"/>
                <w:rPrChange w:id="3224" w:author="Samane Shahpouri" w:date="2024-05-17T23:11:00Z" w16du:dateUtc="2024-05-17T21:11:00Z">
                  <w:rPr/>
                </w:rPrChange>
              </w:rPr>
              <w:pPrChange w:id="3225" w:author="Samane Shahpouri" w:date="2024-05-13T08:52:00Z" w16du:dateUtc="2024-05-13T06:52:00Z">
                <w:pPr>
                  <w:jc w:val="both"/>
                </w:pPr>
              </w:pPrChange>
            </w:pPr>
            <w:proofErr w:type="spellStart"/>
            <w:r w:rsidRPr="00E24B0A">
              <w:rPr>
                <w:rFonts w:asciiTheme="majorBidi" w:hAnsiTheme="majorBidi" w:cstheme="majorBidi"/>
                <w:sz w:val="18"/>
                <w:szCs w:val="18"/>
                <w:rPrChange w:id="3226" w:author="Samane Shahpouri" w:date="2024-05-17T23:11:00Z" w16du:dateUtc="2024-05-17T21:11:00Z">
                  <w:rPr/>
                </w:rPrChange>
              </w:rPr>
              <w:t>Center</w:t>
            </w:r>
            <w:proofErr w:type="spellEnd"/>
            <w:r w:rsidRPr="00E24B0A">
              <w:rPr>
                <w:rFonts w:asciiTheme="majorBidi" w:hAnsiTheme="majorBidi" w:cstheme="majorBidi"/>
                <w:sz w:val="18"/>
                <w:szCs w:val="18"/>
                <w:rPrChange w:id="3227" w:author="Samane Shahpouri" w:date="2024-05-17T23:11:00Z" w16du:dateUtc="2024-05-17T21:11:00Z">
                  <w:rPr/>
                </w:rPrChange>
              </w:rPr>
              <w:t xml:space="preserve"> 6</w:t>
            </w:r>
          </w:p>
        </w:tc>
        <w:tc>
          <w:tcPr>
            <w:tcW w:w="1489" w:type="dxa"/>
            <w:vAlign w:val="center"/>
          </w:tcPr>
          <w:p w14:paraId="426D669B" w14:textId="1528CE0A" w:rsidR="002B5579" w:rsidRPr="00E24B0A" w:rsidRDefault="002B5579">
            <w:pPr>
              <w:rPr>
                <w:rFonts w:asciiTheme="majorBidi" w:hAnsiTheme="majorBidi" w:cstheme="majorBidi"/>
                <w:sz w:val="18"/>
                <w:szCs w:val="18"/>
                <w:rPrChange w:id="3228" w:author="Samane Shahpouri" w:date="2024-05-17T23:11:00Z" w16du:dateUtc="2024-05-17T21:11:00Z">
                  <w:rPr/>
                </w:rPrChange>
              </w:rPr>
              <w:pPrChange w:id="3229" w:author="Samane Shahpouri" w:date="2024-05-13T08:52:00Z" w16du:dateUtc="2024-05-13T06:52:00Z">
                <w:pPr>
                  <w:jc w:val="both"/>
                </w:pPr>
              </w:pPrChange>
            </w:pPr>
            <w:r w:rsidRPr="00E24B0A">
              <w:rPr>
                <w:rFonts w:asciiTheme="majorBidi" w:hAnsiTheme="majorBidi" w:cstheme="majorBidi"/>
                <w:sz w:val="18"/>
                <w:szCs w:val="18"/>
                <w:rPrChange w:id="3230" w:author="Samane Shahpouri" w:date="2024-05-17T23:11:00Z" w16du:dateUtc="2024-05-17T21:11:00Z">
                  <w:rPr/>
                </w:rPrChange>
              </w:rPr>
              <w:t>55</w:t>
            </w:r>
          </w:p>
        </w:tc>
        <w:tc>
          <w:tcPr>
            <w:tcW w:w="1475" w:type="dxa"/>
            <w:vAlign w:val="center"/>
          </w:tcPr>
          <w:p w14:paraId="165AEE73" w14:textId="7DF61A48" w:rsidR="002B5579" w:rsidRPr="00E24B0A" w:rsidRDefault="002B5579">
            <w:pPr>
              <w:rPr>
                <w:rFonts w:asciiTheme="majorBidi" w:hAnsiTheme="majorBidi" w:cstheme="majorBidi"/>
                <w:sz w:val="18"/>
                <w:szCs w:val="18"/>
                <w:rPrChange w:id="3231" w:author="Samane Shahpouri" w:date="2024-05-17T23:11:00Z" w16du:dateUtc="2024-05-17T21:11:00Z">
                  <w:rPr/>
                </w:rPrChange>
              </w:rPr>
              <w:pPrChange w:id="3232" w:author="Samane Shahpouri" w:date="2024-05-13T08:52:00Z" w16du:dateUtc="2024-05-13T06:52:00Z">
                <w:pPr>
                  <w:jc w:val="both"/>
                </w:pPr>
              </w:pPrChange>
            </w:pPr>
            <w:r w:rsidRPr="00E24B0A">
              <w:rPr>
                <w:rFonts w:asciiTheme="majorBidi" w:hAnsiTheme="majorBidi" w:cstheme="majorBidi"/>
                <w:sz w:val="18"/>
                <w:szCs w:val="18"/>
                <w:rPrChange w:id="3233" w:author="Samane Shahpouri" w:date="2024-05-17T23:11:00Z" w16du:dateUtc="2024-05-17T21:11:00Z">
                  <w:rPr/>
                </w:rPrChange>
              </w:rPr>
              <w:t>39</w:t>
            </w:r>
          </w:p>
        </w:tc>
        <w:tc>
          <w:tcPr>
            <w:tcW w:w="1689" w:type="dxa"/>
            <w:vAlign w:val="center"/>
          </w:tcPr>
          <w:p w14:paraId="43D0A8FA" w14:textId="633CBF44" w:rsidR="002B5579" w:rsidRPr="00E24B0A" w:rsidRDefault="002B5579">
            <w:pPr>
              <w:rPr>
                <w:rFonts w:asciiTheme="majorBidi" w:hAnsiTheme="majorBidi" w:cstheme="majorBidi"/>
                <w:sz w:val="18"/>
                <w:szCs w:val="18"/>
                <w:rPrChange w:id="3234" w:author="Samane Shahpouri" w:date="2024-05-17T23:11:00Z" w16du:dateUtc="2024-05-17T21:11:00Z">
                  <w:rPr/>
                </w:rPrChange>
              </w:rPr>
              <w:pPrChange w:id="3235" w:author="Samane Shahpouri" w:date="2024-05-13T08:52:00Z" w16du:dateUtc="2024-05-13T06:52:00Z">
                <w:pPr>
                  <w:jc w:val="both"/>
                </w:pPr>
              </w:pPrChange>
            </w:pPr>
            <w:r w:rsidRPr="00E24B0A">
              <w:rPr>
                <w:rFonts w:asciiTheme="majorBidi" w:hAnsiTheme="majorBidi" w:cstheme="majorBidi"/>
                <w:sz w:val="18"/>
                <w:szCs w:val="18"/>
                <w:rPrChange w:id="3236" w:author="Samane Shahpouri" w:date="2024-05-17T23:11:00Z" w16du:dateUtc="2024-05-17T21:11:00Z">
                  <w:rPr/>
                </w:rPrChange>
              </w:rPr>
              <w:t>6</w:t>
            </w:r>
          </w:p>
        </w:tc>
        <w:tc>
          <w:tcPr>
            <w:tcW w:w="1699" w:type="dxa"/>
            <w:vAlign w:val="center"/>
          </w:tcPr>
          <w:p w14:paraId="7033D357" w14:textId="6CE8ED24" w:rsidR="002B5579" w:rsidRPr="00E24B0A" w:rsidRDefault="002B5579">
            <w:pPr>
              <w:rPr>
                <w:rFonts w:asciiTheme="majorBidi" w:hAnsiTheme="majorBidi" w:cstheme="majorBidi"/>
                <w:sz w:val="18"/>
                <w:szCs w:val="18"/>
                <w:rPrChange w:id="3237" w:author="Samane Shahpouri" w:date="2024-05-17T23:11:00Z" w16du:dateUtc="2024-05-17T21:11:00Z">
                  <w:rPr/>
                </w:rPrChange>
              </w:rPr>
              <w:pPrChange w:id="3238" w:author="Samane Shahpouri" w:date="2024-05-13T08:52:00Z" w16du:dateUtc="2024-05-13T06:52:00Z">
                <w:pPr>
                  <w:jc w:val="both"/>
                </w:pPr>
              </w:pPrChange>
            </w:pPr>
            <w:r w:rsidRPr="00E24B0A">
              <w:rPr>
                <w:rFonts w:asciiTheme="majorBidi" w:hAnsiTheme="majorBidi" w:cstheme="majorBidi"/>
                <w:sz w:val="18"/>
                <w:szCs w:val="18"/>
                <w:rPrChange w:id="3239" w:author="Samane Shahpouri" w:date="2024-05-17T23:11:00Z" w16du:dateUtc="2024-05-17T21:11:00Z">
                  <w:rPr/>
                </w:rPrChange>
              </w:rPr>
              <w:t>11</w:t>
            </w:r>
          </w:p>
        </w:tc>
        <w:tc>
          <w:tcPr>
            <w:tcW w:w="1349" w:type="dxa"/>
            <w:vAlign w:val="center"/>
          </w:tcPr>
          <w:p w14:paraId="5A66E5CF" w14:textId="77777777" w:rsidR="002B5579" w:rsidRPr="00E24B0A" w:rsidRDefault="002B5579">
            <w:pPr>
              <w:rPr>
                <w:rFonts w:asciiTheme="majorBidi" w:hAnsiTheme="majorBidi" w:cstheme="majorBidi"/>
                <w:sz w:val="18"/>
                <w:szCs w:val="18"/>
                <w:rPrChange w:id="3240" w:author="Samane Shahpouri" w:date="2024-05-17T23:11:00Z" w16du:dateUtc="2024-05-17T21:11:00Z">
                  <w:rPr/>
                </w:rPrChange>
              </w:rPr>
              <w:pPrChange w:id="3241" w:author="Samane Shahpouri" w:date="2024-05-13T08:52:00Z" w16du:dateUtc="2024-05-13T06:52:00Z">
                <w:pPr>
                  <w:jc w:val="both"/>
                </w:pPr>
              </w:pPrChange>
            </w:pPr>
            <w:r w:rsidRPr="00E24B0A">
              <w:rPr>
                <w:rFonts w:asciiTheme="majorBidi" w:hAnsiTheme="majorBidi" w:cstheme="majorBidi"/>
                <w:sz w:val="18"/>
                <w:szCs w:val="18"/>
                <w:rPrChange w:id="3242" w:author="Samane Shahpouri" w:date="2024-05-17T23:11:00Z" w16du:dateUtc="2024-05-17T21:11:00Z">
                  <w:rPr/>
                </w:rPrChange>
              </w:rPr>
              <w:t>272 × 200</w:t>
            </w:r>
          </w:p>
        </w:tc>
      </w:tr>
      <w:tr w:rsidR="002B5579" w:rsidRPr="00E24B0A" w14:paraId="376C335A" w14:textId="77777777" w:rsidTr="002B5579">
        <w:trPr>
          <w:trHeight w:val="558"/>
          <w:jc w:val="center"/>
        </w:trPr>
        <w:tc>
          <w:tcPr>
            <w:tcW w:w="1315" w:type="dxa"/>
            <w:vAlign w:val="center"/>
          </w:tcPr>
          <w:p w14:paraId="4BDBCB52" w14:textId="77777777" w:rsidR="002B5579" w:rsidRPr="00E24B0A" w:rsidRDefault="002B5579">
            <w:pPr>
              <w:rPr>
                <w:rFonts w:asciiTheme="majorBidi" w:hAnsiTheme="majorBidi" w:cstheme="majorBidi"/>
                <w:sz w:val="18"/>
                <w:szCs w:val="18"/>
                <w:rPrChange w:id="3243" w:author="Samane Shahpouri" w:date="2024-05-17T23:11:00Z" w16du:dateUtc="2024-05-17T21:11:00Z">
                  <w:rPr/>
                </w:rPrChange>
              </w:rPr>
              <w:pPrChange w:id="3244" w:author="Samane Shahpouri" w:date="2024-05-13T08:52:00Z" w16du:dateUtc="2024-05-13T06:52:00Z">
                <w:pPr>
                  <w:jc w:val="both"/>
                </w:pPr>
              </w:pPrChange>
            </w:pPr>
            <w:proofErr w:type="spellStart"/>
            <w:r w:rsidRPr="00E24B0A">
              <w:rPr>
                <w:rFonts w:asciiTheme="majorBidi" w:hAnsiTheme="majorBidi" w:cstheme="majorBidi"/>
                <w:sz w:val="18"/>
                <w:szCs w:val="18"/>
                <w:rPrChange w:id="3245" w:author="Samane Shahpouri" w:date="2024-05-17T23:11:00Z" w16du:dateUtc="2024-05-17T21:11:00Z">
                  <w:rPr/>
                </w:rPrChange>
              </w:rPr>
              <w:t>Center</w:t>
            </w:r>
            <w:proofErr w:type="spellEnd"/>
            <w:r w:rsidRPr="00E24B0A">
              <w:rPr>
                <w:rFonts w:asciiTheme="majorBidi" w:hAnsiTheme="majorBidi" w:cstheme="majorBidi"/>
                <w:sz w:val="18"/>
                <w:szCs w:val="18"/>
                <w:rPrChange w:id="3246" w:author="Samane Shahpouri" w:date="2024-05-17T23:11:00Z" w16du:dateUtc="2024-05-17T21:11:00Z">
                  <w:rPr/>
                </w:rPrChange>
              </w:rPr>
              <w:t xml:space="preserve"> 7</w:t>
            </w:r>
          </w:p>
        </w:tc>
        <w:tc>
          <w:tcPr>
            <w:tcW w:w="1489" w:type="dxa"/>
            <w:vAlign w:val="center"/>
          </w:tcPr>
          <w:p w14:paraId="76579E43" w14:textId="2F7EA387" w:rsidR="002B5579" w:rsidRPr="00E24B0A" w:rsidRDefault="002B5579">
            <w:pPr>
              <w:rPr>
                <w:rFonts w:asciiTheme="majorBidi" w:hAnsiTheme="majorBidi" w:cstheme="majorBidi"/>
                <w:sz w:val="18"/>
                <w:szCs w:val="18"/>
                <w:rPrChange w:id="3247" w:author="Samane Shahpouri" w:date="2024-05-17T23:11:00Z" w16du:dateUtc="2024-05-17T21:11:00Z">
                  <w:rPr/>
                </w:rPrChange>
              </w:rPr>
              <w:pPrChange w:id="3248" w:author="Samane Shahpouri" w:date="2024-05-13T08:52:00Z" w16du:dateUtc="2024-05-13T06:52:00Z">
                <w:pPr>
                  <w:jc w:val="both"/>
                </w:pPr>
              </w:pPrChange>
            </w:pPr>
            <w:r w:rsidRPr="00E24B0A">
              <w:rPr>
                <w:rFonts w:asciiTheme="majorBidi" w:hAnsiTheme="majorBidi" w:cstheme="majorBidi"/>
                <w:sz w:val="18"/>
                <w:szCs w:val="18"/>
                <w:rPrChange w:id="3249" w:author="Samane Shahpouri" w:date="2024-05-17T23:11:00Z" w16du:dateUtc="2024-05-17T21:11:00Z">
                  <w:rPr/>
                </w:rPrChange>
              </w:rPr>
              <w:t>43</w:t>
            </w:r>
          </w:p>
        </w:tc>
        <w:tc>
          <w:tcPr>
            <w:tcW w:w="1475" w:type="dxa"/>
            <w:vAlign w:val="center"/>
          </w:tcPr>
          <w:p w14:paraId="26CD88D3" w14:textId="79E9B869" w:rsidR="002B5579" w:rsidRPr="00E24B0A" w:rsidRDefault="002B5579">
            <w:pPr>
              <w:rPr>
                <w:rFonts w:asciiTheme="majorBidi" w:hAnsiTheme="majorBidi" w:cstheme="majorBidi"/>
                <w:sz w:val="18"/>
                <w:szCs w:val="18"/>
                <w:rPrChange w:id="3250" w:author="Samane Shahpouri" w:date="2024-05-17T23:11:00Z" w16du:dateUtc="2024-05-17T21:11:00Z">
                  <w:rPr/>
                </w:rPrChange>
              </w:rPr>
              <w:pPrChange w:id="3251" w:author="Samane Shahpouri" w:date="2024-05-13T08:52:00Z" w16du:dateUtc="2024-05-13T06:52:00Z">
                <w:pPr>
                  <w:jc w:val="both"/>
                </w:pPr>
              </w:pPrChange>
            </w:pPr>
            <w:r w:rsidRPr="00E24B0A">
              <w:rPr>
                <w:rFonts w:asciiTheme="majorBidi" w:hAnsiTheme="majorBidi" w:cstheme="majorBidi"/>
                <w:sz w:val="18"/>
                <w:szCs w:val="18"/>
                <w:rPrChange w:id="3252" w:author="Samane Shahpouri" w:date="2024-05-17T23:11:00Z" w16du:dateUtc="2024-05-17T21:11:00Z">
                  <w:rPr/>
                </w:rPrChange>
              </w:rPr>
              <w:t>23</w:t>
            </w:r>
          </w:p>
        </w:tc>
        <w:tc>
          <w:tcPr>
            <w:tcW w:w="1689" w:type="dxa"/>
            <w:vAlign w:val="center"/>
          </w:tcPr>
          <w:p w14:paraId="15B92D9F" w14:textId="2C827423" w:rsidR="002B5579" w:rsidRPr="00E24B0A" w:rsidRDefault="002B5579">
            <w:pPr>
              <w:rPr>
                <w:rFonts w:asciiTheme="majorBidi" w:hAnsiTheme="majorBidi" w:cstheme="majorBidi"/>
                <w:sz w:val="18"/>
                <w:szCs w:val="18"/>
                <w:rPrChange w:id="3253" w:author="Samane Shahpouri" w:date="2024-05-17T23:11:00Z" w16du:dateUtc="2024-05-17T21:11:00Z">
                  <w:rPr/>
                </w:rPrChange>
              </w:rPr>
              <w:pPrChange w:id="3254" w:author="Samane Shahpouri" w:date="2024-05-13T08:52:00Z" w16du:dateUtc="2024-05-13T06:52:00Z">
                <w:pPr>
                  <w:jc w:val="both"/>
                </w:pPr>
              </w:pPrChange>
            </w:pPr>
            <w:r w:rsidRPr="00E24B0A">
              <w:rPr>
                <w:rFonts w:asciiTheme="majorBidi" w:hAnsiTheme="majorBidi" w:cstheme="majorBidi"/>
                <w:sz w:val="18"/>
                <w:szCs w:val="18"/>
                <w:rPrChange w:id="3255" w:author="Samane Shahpouri" w:date="2024-05-17T23:11:00Z" w16du:dateUtc="2024-05-17T21:11:00Z">
                  <w:rPr/>
                </w:rPrChange>
              </w:rPr>
              <w:t>9</w:t>
            </w:r>
          </w:p>
        </w:tc>
        <w:tc>
          <w:tcPr>
            <w:tcW w:w="1699" w:type="dxa"/>
            <w:vAlign w:val="center"/>
          </w:tcPr>
          <w:p w14:paraId="16414B79" w14:textId="3EE1CDE6" w:rsidR="002B5579" w:rsidRPr="00E24B0A" w:rsidRDefault="002B5579">
            <w:pPr>
              <w:rPr>
                <w:rFonts w:asciiTheme="majorBidi" w:hAnsiTheme="majorBidi" w:cstheme="majorBidi"/>
                <w:sz w:val="18"/>
                <w:szCs w:val="18"/>
                <w:rPrChange w:id="3256" w:author="Samane Shahpouri" w:date="2024-05-17T23:11:00Z" w16du:dateUtc="2024-05-17T21:11:00Z">
                  <w:rPr/>
                </w:rPrChange>
              </w:rPr>
              <w:pPrChange w:id="3257" w:author="Samane Shahpouri" w:date="2024-05-13T08:52:00Z" w16du:dateUtc="2024-05-13T06:52:00Z">
                <w:pPr>
                  <w:jc w:val="both"/>
                </w:pPr>
              </w:pPrChange>
            </w:pPr>
            <w:r w:rsidRPr="00E24B0A">
              <w:rPr>
                <w:rFonts w:asciiTheme="majorBidi" w:hAnsiTheme="majorBidi" w:cstheme="majorBidi"/>
                <w:sz w:val="18"/>
                <w:szCs w:val="18"/>
                <w:rPrChange w:id="3258" w:author="Samane Shahpouri" w:date="2024-05-17T23:11:00Z" w16du:dateUtc="2024-05-17T21:11:00Z">
                  <w:rPr/>
                </w:rPrChange>
              </w:rPr>
              <w:t>10</w:t>
            </w:r>
          </w:p>
        </w:tc>
        <w:tc>
          <w:tcPr>
            <w:tcW w:w="1349" w:type="dxa"/>
            <w:vAlign w:val="center"/>
          </w:tcPr>
          <w:p w14:paraId="5A95946E" w14:textId="77777777" w:rsidR="002B5579" w:rsidRPr="00E24B0A" w:rsidRDefault="002B5579">
            <w:pPr>
              <w:rPr>
                <w:rFonts w:asciiTheme="majorBidi" w:hAnsiTheme="majorBidi" w:cstheme="majorBidi"/>
                <w:sz w:val="18"/>
                <w:szCs w:val="18"/>
                <w:rPrChange w:id="3259" w:author="Samane Shahpouri" w:date="2024-05-17T23:11:00Z" w16du:dateUtc="2024-05-17T21:11:00Z">
                  <w:rPr/>
                </w:rPrChange>
              </w:rPr>
              <w:pPrChange w:id="3260" w:author="Samane Shahpouri" w:date="2024-05-13T08:52:00Z" w16du:dateUtc="2024-05-13T06:52:00Z">
                <w:pPr>
                  <w:jc w:val="both"/>
                </w:pPr>
              </w:pPrChange>
            </w:pPr>
            <w:r w:rsidRPr="00E24B0A">
              <w:rPr>
                <w:rFonts w:asciiTheme="majorBidi" w:hAnsiTheme="majorBidi" w:cstheme="majorBidi"/>
                <w:sz w:val="18"/>
                <w:szCs w:val="18"/>
                <w:rPrChange w:id="3261" w:author="Samane Shahpouri" w:date="2024-05-17T23:11:00Z" w16du:dateUtc="2024-05-17T21:11:00Z">
                  <w:rPr/>
                </w:rPrChange>
              </w:rPr>
              <w:t>272 × 200</w:t>
            </w:r>
          </w:p>
        </w:tc>
      </w:tr>
      <w:tr w:rsidR="002B5579" w:rsidRPr="00E24B0A" w14:paraId="207D11F0" w14:textId="77777777" w:rsidTr="002B5579">
        <w:trPr>
          <w:trHeight w:val="321"/>
          <w:jc w:val="center"/>
        </w:trPr>
        <w:tc>
          <w:tcPr>
            <w:tcW w:w="1315" w:type="dxa"/>
            <w:vAlign w:val="center"/>
          </w:tcPr>
          <w:p w14:paraId="4CFAD30B" w14:textId="77777777" w:rsidR="002B5579" w:rsidRPr="00E24B0A" w:rsidRDefault="002B5579">
            <w:pPr>
              <w:rPr>
                <w:rFonts w:asciiTheme="majorBidi" w:hAnsiTheme="majorBidi" w:cstheme="majorBidi"/>
                <w:sz w:val="18"/>
                <w:szCs w:val="18"/>
                <w:rPrChange w:id="3262" w:author="Samane Shahpouri" w:date="2024-05-17T23:11:00Z" w16du:dateUtc="2024-05-17T21:11:00Z">
                  <w:rPr/>
                </w:rPrChange>
              </w:rPr>
              <w:pPrChange w:id="3263" w:author="Samane Shahpouri" w:date="2024-05-13T08:52:00Z" w16du:dateUtc="2024-05-13T06:52:00Z">
                <w:pPr>
                  <w:jc w:val="both"/>
                </w:pPr>
              </w:pPrChange>
            </w:pPr>
            <w:r w:rsidRPr="00E24B0A">
              <w:rPr>
                <w:rFonts w:asciiTheme="majorBidi" w:hAnsiTheme="majorBidi" w:cstheme="majorBidi"/>
                <w:sz w:val="18"/>
                <w:szCs w:val="18"/>
                <w:rPrChange w:id="3264" w:author="Samane Shahpouri" w:date="2024-05-17T23:11:00Z" w16du:dateUtc="2024-05-17T21:11:00Z">
                  <w:rPr/>
                </w:rPrChange>
              </w:rPr>
              <w:t>Total</w:t>
            </w:r>
          </w:p>
        </w:tc>
        <w:tc>
          <w:tcPr>
            <w:tcW w:w="1489" w:type="dxa"/>
            <w:vAlign w:val="center"/>
          </w:tcPr>
          <w:p w14:paraId="240FB9C0" w14:textId="76CECAF0" w:rsidR="002B5579" w:rsidRPr="00E24B0A" w:rsidRDefault="002B5579">
            <w:pPr>
              <w:rPr>
                <w:rFonts w:asciiTheme="majorBidi" w:hAnsiTheme="majorBidi" w:cstheme="majorBidi"/>
                <w:sz w:val="18"/>
                <w:szCs w:val="18"/>
                <w:rPrChange w:id="3265" w:author="Samane Shahpouri" w:date="2024-05-17T23:11:00Z" w16du:dateUtc="2024-05-17T21:11:00Z">
                  <w:rPr/>
                </w:rPrChange>
              </w:rPr>
              <w:pPrChange w:id="3266" w:author="Samane Shahpouri" w:date="2024-05-13T08:52:00Z" w16du:dateUtc="2024-05-13T06:52:00Z">
                <w:pPr>
                  <w:jc w:val="both"/>
                </w:pPr>
              </w:pPrChange>
            </w:pPr>
            <w:r w:rsidRPr="00E24B0A">
              <w:rPr>
                <w:rFonts w:asciiTheme="majorBidi" w:hAnsiTheme="majorBidi" w:cstheme="majorBidi"/>
                <w:sz w:val="18"/>
                <w:szCs w:val="18"/>
                <w:rPrChange w:id="3267" w:author="Samane Shahpouri" w:date="2024-05-17T23:11:00Z" w16du:dateUtc="2024-05-17T21:11:00Z">
                  <w:rPr/>
                </w:rPrChange>
              </w:rPr>
              <w:t>98</w:t>
            </w:r>
          </w:p>
        </w:tc>
        <w:tc>
          <w:tcPr>
            <w:tcW w:w="1475" w:type="dxa"/>
            <w:vAlign w:val="center"/>
          </w:tcPr>
          <w:p w14:paraId="3B92507D" w14:textId="1C0331D8" w:rsidR="002B5579" w:rsidRPr="00E24B0A" w:rsidRDefault="002B5579">
            <w:pPr>
              <w:rPr>
                <w:rFonts w:asciiTheme="majorBidi" w:hAnsiTheme="majorBidi" w:cstheme="majorBidi"/>
                <w:sz w:val="18"/>
                <w:szCs w:val="18"/>
                <w:rPrChange w:id="3268" w:author="Samane Shahpouri" w:date="2024-05-17T23:11:00Z" w16du:dateUtc="2024-05-17T21:11:00Z">
                  <w:rPr/>
                </w:rPrChange>
              </w:rPr>
              <w:pPrChange w:id="3269" w:author="Samane Shahpouri" w:date="2024-05-13T08:52:00Z" w16du:dateUtc="2024-05-13T06:52:00Z">
                <w:pPr>
                  <w:jc w:val="both"/>
                </w:pPr>
              </w:pPrChange>
            </w:pPr>
            <w:r w:rsidRPr="00E24B0A">
              <w:rPr>
                <w:rFonts w:asciiTheme="majorBidi" w:hAnsiTheme="majorBidi" w:cstheme="majorBidi"/>
                <w:sz w:val="18"/>
                <w:szCs w:val="18"/>
                <w:rPrChange w:id="3270" w:author="Samane Shahpouri" w:date="2024-05-17T23:11:00Z" w16du:dateUtc="2024-05-17T21:11:00Z">
                  <w:rPr/>
                </w:rPrChange>
              </w:rPr>
              <w:t>62</w:t>
            </w:r>
          </w:p>
        </w:tc>
        <w:tc>
          <w:tcPr>
            <w:tcW w:w="1689" w:type="dxa"/>
            <w:vAlign w:val="center"/>
          </w:tcPr>
          <w:p w14:paraId="3F40E4F2" w14:textId="020A6DD0" w:rsidR="002B5579" w:rsidRPr="00E24B0A" w:rsidRDefault="002B5579">
            <w:pPr>
              <w:rPr>
                <w:rFonts w:asciiTheme="majorBidi" w:hAnsiTheme="majorBidi" w:cstheme="majorBidi"/>
                <w:sz w:val="18"/>
                <w:szCs w:val="18"/>
                <w:rPrChange w:id="3271" w:author="Samane Shahpouri" w:date="2024-05-17T23:11:00Z" w16du:dateUtc="2024-05-17T21:11:00Z">
                  <w:rPr/>
                </w:rPrChange>
              </w:rPr>
              <w:pPrChange w:id="3272" w:author="Samane Shahpouri" w:date="2024-05-13T08:52:00Z" w16du:dateUtc="2024-05-13T06:52:00Z">
                <w:pPr>
                  <w:jc w:val="both"/>
                </w:pPr>
              </w:pPrChange>
            </w:pPr>
            <w:r w:rsidRPr="00E24B0A">
              <w:rPr>
                <w:rFonts w:asciiTheme="majorBidi" w:hAnsiTheme="majorBidi" w:cstheme="majorBidi"/>
                <w:sz w:val="18"/>
                <w:szCs w:val="18"/>
                <w:rPrChange w:id="3273" w:author="Samane Shahpouri" w:date="2024-05-17T23:11:00Z" w16du:dateUtc="2024-05-17T21:11:00Z">
                  <w:rPr/>
                </w:rPrChange>
              </w:rPr>
              <w:t>15</w:t>
            </w:r>
          </w:p>
        </w:tc>
        <w:tc>
          <w:tcPr>
            <w:tcW w:w="1699" w:type="dxa"/>
            <w:vAlign w:val="center"/>
          </w:tcPr>
          <w:p w14:paraId="2DCDBE43" w14:textId="2CB5D312" w:rsidR="002B5579" w:rsidRPr="00E24B0A" w:rsidRDefault="002B5579">
            <w:pPr>
              <w:rPr>
                <w:rFonts w:asciiTheme="majorBidi" w:hAnsiTheme="majorBidi" w:cstheme="majorBidi"/>
                <w:sz w:val="18"/>
                <w:szCs w:val="18"/>
                <w:rPrChange w:id="3274" w:author="Samane Shahpouri" w:date="2024-05-17T23:11:00Z" w16du:dateUtc="2024-05-17T21:11:00Z">
                  <w:rPr/>
                </w:rPrChange>
              </w:rPr>
              <w:pPrChange w:id="3275" w:author="Samane Shahpouri" w:date="2024-05-13T08:52:00Z" w16du:dateUtc="2024-05-13T06:52:00Z">
                <w:pPr>
                  <w:jc w:val="both"/>
                </w:pPr>
              </w:pPrChange>
            </w:pPr>
            <w:r w:rsidRPr="00E24B0A">
              <w:rPr>
                <w:rFonts w:asciiTheme="majorBidi" w:hAnsiTheme="majorBidi" w:cstheme="majorBidi"/>
                <w:sz w:val="18"/>
                <w:szCs w:val="18"/>
                <w:rPrChange w:id="3276" w:author="Samane Shahpouri" w:date="2024-05-17T23:11:00Z" w16du:dateUtc="2024-05-17T21:11:00Z">
                  <w:rPr/>
                </w:rPrChange>
              </w:rPr>
              <w:t>21</w:t>
            </w:r>
          </w:p>
        </w:tc>
        <w:tc>
          <w:tcPr>
            <w:tcW w:w="1349" w:type="dxa"/>
            <w:vAlign w:val="center"/>
          </w:tcPr>
          <w:p w14:paraId="15EF82E4" w14:textId="77777777" w:rsidR="002B5579" w:rsidRPr="00E24B0A" w:rsidRDefault="002B5579">
            <w:pPr>
              <w:rPr>
                <w:rFonts w:asciiTheme="majorBidi" w:hAnsiTheme="majorBidi" w:cstheme="majorBidi"/>
                <w:sz w:val="18"/>
                <w:szCs w:val="18"/>
                <w:rPrChange w:id="3277" w:author="Samane Shahpouri" w:date="2024-05-17T23:11:00Z" w16du:dateUtc="2024-05-17T21:11:00Z">
                  <w:rPr/>
                </w:rPrChange>
              </w:rPr>
              <w:pPrChange w:id="3278" w:author="Samane Shahpouri" w:date="2024-05-13T08:52:00Z" w16du:dateUtc="2024-05-13T06:52:00Z">
                <w:pPr>
                  <w:jc w:val="both"/>
                </w:pPr>
              </w:pPrChange>
            </w:pPr>
            <w:r w:rsidRPr="00E24B0A">
              <w:rPr>
                <w:rFonts w:asciiTheme="majorBidi" w:hAnsiTheme="majorBidi" w:cstheme="majorBidi"/>
                <w:sz w:val="18"/>
                <w:szCs w:val="18"/>
                <w:rPrChange w:id="3279" w:author="Samane Shahpouri" w:date="2024-05-17T23:11:00Z" w16du:dateUtc="2024-05-17T21:11:00Z">
                  <w:rPr/>
                </w:rPrChange>
              </w:rPr>
              <w:t>-</w:t>
            </w:r>
          </w:p>
        </w:tc>
      </w:tr>
      <w:tr w:rsidR="002B5579" w:rsidRPr="00E24B0A" w14:paraId="5A77CD63" w14:textId="77777777" w:rsidTr="002B5579">
        <w:trPr>
          <w:trHeight w:val="321"/>
          <w:jc w:val="center"/>
        </w:trPr>
        <w:tc>
          <w:tcPr>
            <w:tcW w:w="9016" w:type="dxa"/>
            <w:gridSpan w:val="6"/>
            <w:vAlign w:val="center"/>
          </w:tcPr>
          <w:p w14:paraId="08770E9A" w14:textId="66E7220F" w:rsidR="002B5579" w:rsidRPr="00E24B0A" w:rsidRDefault="002B5579">
            <w:pPr>
              <w:rPr>
                <w:rFonts w:asciiTheme="majorBidi" w:hAnsiTheme="majorBidi" w:cstheme="majorBidi"/>
                <w:sz w:val="18"/>
                <w:szCs w:val="18"/>
                <w:rPrChange w:id="3280" w:author="Samane Shahpouri" w:date="2024-05-17T23:11:00Z" w16du:dateUtc="2024-05-17T21:11:00Z">
                  <w:rPr/>
                </w:rPrChange>
              </w:rPr>
              <w:pPrChange w:id="3281" w:author="Samane Shahpouri" w:date="2024-05-13T08:52:00Z" w16du:dateUtc="2024-05-13T06:52:00Z">
                <w:pPr>
                  <w:ind w:left="168" w:hanging="168"/>
                  <w:jc w:val="both"/>
                </w:pPr>
              </w:pPrChange>
            </w:pPr>
            <w:r w:rsidRPr="00E24B0A">
              <w:rPr>
                <w:rFonts w:asciiTheme="majorBidi" w:hAnsiTheme="majorBidi" w:cstheme="majorBidi"/>
                <w:sz w:val="18"/>
                <w:szCs w:val="18"/>
                <w:rPrChange w:id="3282" w:author="Samane Shahpouri" w:date="2024-05-17T23:11:00Z" w16du:dateUtc="2024-05-17T21:11:00Z">
                  <w:rPr/>
                </w:rPrChange>
              </w:rPr>
              <w:t>*</w:t>
            </w:r>
            <w:r w:rsidRPr="00E24B0A">
              <w:rPr>
                <w:rFonts w:asciiTheme="majorBidi" w:eastAsia="Times New Roman" w:hAnsiTheme="majorBidi" w:cstheme="majorBidi"/>
                <w:sz w:val="18"/>
                <w:szCs w:val="18"/>
                <w:rPrChange w:id="3283" w:author="Samane Shahpouri" w:date="2024-05-17T23:11:00Z" w16du:dateUtc="2024-05-17T21:11:00Z">
                  <w:rPr>
                    <w:rFonts w:eastAsia="Times New Roman"/>
                  </w:rPr>
                </w:rPrChange>
              </w:rPr>
              <w:t> </w:t>
            </w:r>
            <w:r w:rsidRPr="00E24B0A">
              <w:rPr>
                <w:rFonts w:asciiTheme="majorBidi" w:hAnsiTheme="majorBidi" w:cstheme="majorBidi"/>
                <w:sz w:val="18"/>
                <w:szCs w:val="18"/>
                <w:rPrChange w:id="3284" w:author="Samane Shahpouri" w:date="2024-05-17T23:11:00Z" w16du:dateUtc="2024-05-17T21:11:00Z">
                  <w:rPr/>
                </w:rPrChange>
              </w:rPr>
              <w:t xml:space="preserve"> Z' representing the number of slices in the axial view, depends on body length, scanner resolution, scan protocol, and patient positioning. So, it is different patiently.</w:t>
            </w:r>
            <w:r w:rsidR="00E165D0" w:rsidRPr="00E24B0A">
              <w:rPr>
                <w:rFonts w:asciiTheme="majorBidi" w:hAnsiTheme="majorBidi" w:cstheme="majorBidi"/>
                <w:sz w:val="18"/>
                <w:szCs w:val="18"/>
                <w:rPrChange w:id="3285" w:author="Samane Shahpouri" w:date="2024-05-17T23:11:00Z" w16du:dateUtc="2024-05-17T21:11:00Z">
                  <w:rPr/>
                </w:rPrChange>
              </w:rPr>
              <w:t xml:space="preserve"> </w:t>
            </w:r>
          </w:p>
        </w:tc>
      </w:tr>
    </w:tbl>
    <w:p w14:paraId="5F30C28E" w14:textId="77777777" w:rsidR="002B5579" w:rsidRPr="00E24B0A" w:rsidRDefault="002B5579">
      <w:pPr>
        <w:rPr>
          <w:rFonts w:asciiTheme="majorBidi" w:hAnsiTheme="majorBidi" w:cstheme="majorBidi"/>
          <w:rPrChange w:id="3286" w:author="Samane Shahpouri" w:date="2024-05-17T23:11:00Z" w16du:dateUtc="2024-05-17T21:11:00Z">
            <w:rPr/>
          </w:rPrChange>
        </w:rPr>
        <w:pPrChange w:id="3287" w:author="Samane Shahpouri" w:date="2024-05-13T08:52:00Z" w16du:dateUtc="2024-05-13T06:52:00Z">
          <w:pPr>
            <w:jc w:val="both"/>
          </w:pPr>
        </w:pPrChange>
      </w:pPr>
    </w:p>
    <w:p w14:paraId="6EC78AD3" w14:textId="77777777" w:rsidR="002B5579" w:rsidRPr="00E24B0A" w:rsidDel="00200D6D" w:rsidRDefault="002B5579">
      <w:pPr>
        <w:rPr>
          <w:del w:id="3288" w:author="Isaac Shiri Lord" w:date="2024-05-12T18:46:00Z"/>
          <w:rFonts w:asciiTheme="majorBidi" w:hAnsiTheme="majorBidi" w:cstheme="majorBidi"/>
          <w:rPrChange w:id="3289" w:author="Samane Shahpouri" w:date="2024-05-17T23:11:00Z" w16du:dateUtc="2024-05-17T21:11:00Z">
            <w:rPr>
              <w:del w:id="3290" w:author="Isaac Shiri Lord" w:date="2024-05-12T18:46:00Z"/>
            </w:rPr>
          </w:rPrChange>
        </w:rPr>
        <w:pPrChange w:id="3291" w:author="Samane Shahpouri" w:date="2024-05-13T08:52:00Z" w16du:dateUtc="2024-05-13T06:52:00Z">
          <w:pPr>
            <w:jc w:val="both"/>
          </w:pPr>
        </w:pPrChange>
      </w:pPr>
    </w:p>
    <w:p w14:paraId="58D220FF" w14:textId="77777777" w:rsidR="002B5579" w:rsidRPr="00E24B0A" w:rsidRDefault="002B5579">
      <w:pPr>
        <w:rPr>
          <w:rFonts w:asciiTheme="majorBidi" w:hAnsiTheme="majorBidi" w:cstheme="majorBidi"/>
          <w:rPrChange w:id="3292" w:author="Samane Shahpouri" w:date="2024-05-17T23:11:00Z" w16du:dateUtc="2024-05-17T21:11:00Z">
            <w:rPr/>
          </w:rPrChange>
        </w:rPr>
        <w:pPrChange w:id="3293" w:author="Samane Shahpouri" w:date="2024-05-13T08:52:00Z" w16du:dateUtc="2024-05-13T06:52:00Z">
          <w:pPr>
            <w:jc w:val="both"/>
          </w:pPr>
        </w:pPrChange>
      </w:pPr>
    </w:p>
    <w:p w14:paraId="3DCF0F69" w14:textId="77777777" w:rsidR="006821AE" w:rsidRPr="00E24B0A" w:rsidRDefault="006821AE" w:rsidP="001E0755">
      <w:pPr>
        <w:pStyle w:val="Heading3"/>
        <w:rPr>
          <w:rFonts w:asciiTheme="majorBidi" w:hAnsiTheme="majorBidi" w:cstheme="majorBidi"/>
          <w:rPrChange w:id="3294" w:author="Samane Shahpouri" w:date="2024-05-17T23:11:00Z" w16du:dateUtc="2024-05-17T21:11:00Z">
            <w:rPr/>
          </w:rPrChange>
        </w:rPr>
      </w:pPr>
      <w:bookmarkStart w:id="3295" w:name="_Toc167046472"/>
      <w:r w:rsidRPr="00E24B0A">
        <w:rPr>
          <w:rFonts w:asciiTheme="majorBidi" w:hAnsiTheme="majorBidi" w:cstheme="majorBidi"/>
          <w:rPrChange w:id="3296" w:author="Samane Shahpouri" w:date="2024-05-17T23:11:00Z" w16du:dateUtc="2024-05-17T21:11:00Z">
            <w:rPr/>
          </w:rPrChange>
        </w:rPr>
        <w:t>Artifact dataset</w:t>
      </w:r>
      <w:bookmarkEnd w:id="3295"/>
    </w:p>
    <w:p w14:paraId="48950603" w14:textId="3D7E5EDD" w:rsidR="006821AE" w:rsidRPr="00E24B0A" w:rsidRDefault="009A5370">
      <w:pPr>
        <w:rPr>
          <w:ins w:id="3297" w:author="Samane Shahpouri" w:date="2024-05-17T08:05:00Z" w16du:dateUtc="2024-05-17T06:05:00Z"/>
          <w:rFonts w:asciiTheme="majorBidi" w:hAnsiTheme="majorBidi" w:cstheme="majorBidi"/>
          <w:rPrChange w:id="3298" w:author="Samane Shahpouri" w:date="2024-05-17T23:11:00Z" w16du:dateUtc="2024-05-17T21:11:00Z">
            <w:rPr>
              <w:ins w:id="3299" w:author="Samane Shahpouri" w:date="2024-05-17T08:05:00Z" w16du:dateUtc="2024-05-17T06:05:00Z"/>
            </w:rPr>
          </w:rPrChange>
        </w:rPr>
      </w:pPr>
      <w:del w:id="3300" w:author="Samane Shahpouri" w:date="2024-05-17T08:04:00Z" w16du:dateUtc="2024-05-17T06:04:00Z">
        <w:r w:rsidRPr="00E24B0A" w:rsidDel="0011097D">
          <w:rPr>
            <w:rFonts w:asciiTheme="majorBidi" w:hAnsiTheme="majorBidi" w:cstheme="majorBidi"/>
            <w:rPrChange w:id="3301" w:author="Samane Shahpouri" w:date="2024-05-17T23:11:00Z" w16du:dateUtc="2024-05-17T21:11:00Z">
              <w:rPr/>
            </w:rPrChange>
          </w:rPr>
          <w:delText>In this study, a</w:delText>
        </w:r>
      </w:del>
      <w:ins w:id="3302" w:author="Samane Shahpouri" w:date="2024-05-17T08:04:00Z" w16du:dateUtc="2024-05-17T06:04:00Z">
        <w:r w:rsidR="0011097D" w:rsidRPr="00E24B0A">
          <w:rPr>
            <w:rFonts w:asciiTheme="majorBidi" w:hAnsiTheme="majorBidi" w:cstheme="majorBidi"/>
            <w:rPrChange w:id="3303" w:author="Samane Shahpouri" w:date="2024-05-17T23:11:00Z" w16du:dateUtc="2024-05-17T21:11:00Z">
              <w:rPr/>
            </w:rPrChange>
          </w:rPr>
          <w:t>A</w:t>
        </w:r>
      </w:ins>
      <w:r w:rsidRPr="00E24B0A">
        <w:rPr>
          <w:rFonts w:asciiTheme="majorBidi" w:hAnsiTheme="majorBidi" w:cstheme="majorBidi"/>
          <w:rPrChange w:id="3304" w:author="Samane Shahpouri" w:date="2024-05-17T23:11:00Z" w16du:dateUtc="2024-05-17T21:11:00Z">
            <w:rPr/>
          </w:rPrChange>
        </w:rPr>
        <w:t xml:space="preserve"> </w:t>
      </w:r>
      <w:r w:rsidR="00A4687D" w:rsidRPr="00E24B0A">
        <w:rPr>
          <w:rFonts w:asciiTheme="majorBidi" w:hAnsiTheme="majorBidi" w:cstheme="majorBidi"/>
          <w:rPrChange w:id="3305" w:author="Samane Shahpouri" w:date="2024-05-17T23:11:00Z" w16du:dateUtc="2024-05-17T21:11:00Z">
            <w:rPr/>
          </w:rPrChange>
        </w:rPr>
        <w:t>third</w:t>
      </w:r>
      <w:r w:rsidRPr="00E24B0A">
        <w:rPr>
          <w:rFonts w:asciiTheme="majorBidi" w:hAnsiTheme="majorBidi" w:cstheme="majorBidi"/>
          <w:rPrChange w:id="3306" w:author="Samane Shahpouri" w:date="2024-05-17T23:11:00Z" w16du:dateUtc="2024-05-17T21:11:00Z">
            <w:rPr/>
          </w:rPrChange>
        </w:rPr>
        <w:t xml:space="preserve"> test set was </w:t>
      </w:r>
      <w:del w:id="3307" w:author="Isaac Shiri Lord" w:date="2024-05-12T18:47:00Z">
        <w:r w:rsidRPr="00E24B0A" w:rsidDel="00200D6D">
          <w:rPr>
            <w:rFonts w:asciiTheme="majorBidi" w:hAnsiTheme="majorBidi" w:cstheme="majorBidi"/>
            <w:rPrChange w:id="3308" w:author="Samane Shahpouri" w:date="2024-05-17T23:11:00Z" w16du:dateUtc="2024-05-17T21:11:00Z">
              <w:rPr/>
            </w:rPrChange>
          </w:rPr>
          <w:delText>utilised</w:delText>
        </w:r>
      </w:del>
      <w:ins w:id="3309" w:author="Isaac Shiri Lord" w:date="2024-05-12T18:47:00Z">
        <w:r w:rsidR="00200D6D" w:rsidRPr="00E24B0A">
          <w:rPr>
            <w:rFonts w:asciiTheme="majorBidi" w:hAnsiTheme="majorBidi" w:cstheme="majorBidi"/>
            <w:rPrChange w:id="3310" w:author="Samane Shahpouri" w:date="2024-05-17T23:11:00Z" w16du:dateUtc="2024-05-17T21:11:00Z">
              <w:rPr/>
            </w:rPrChange>
          </w:rPr>
          <w:t>utilized</w:t>
        </w:r>
      </w:ins>
      <w:r w:rsidRPr="00E24B0A">
        <w:rPr>
          <w:rFonts w:asciiTheme="majorBidi" w:hAnsiTheme="majorBidi" w:cstheme="majorBidi"/>
          <w:rPrChange w:id="3311" w:author="Samane Shahpouri" w:date="2024-05-17T23:11:00Z" w16du:dateUtc="2024-05-17T21:11:00Z">
            <w:rPr/>
          </w:rPrChange>
        </w:rPr>
        <w:t xml:space="preserve"> to rigorously evaluate the performance of the developed model under more challenging conditions. This set consisted of imaging data from 198 patients, each displaying various types of </w:t>
      </w:r>
      <w:del w:id="3312" w:author="Isaac Shiri Lord" w:date="2024-05-12T18:47:00Z">
        <w:r w:rsidRPr="00E24B0A" w:rsidDel="00200D6D">
          <w:rPr>
            <w:rFonts w:asciiTheme="majorBidi" w:hAnsiTheme="majorBidi" w:cstheme="majorBidi"/>
            <w:rPrChange w:id="3313" w:author="Samane Shahpouri" w:date="2024-05-17T23:11:00Z" w16du:dateUtc="2024-05-17T21:11:00Z">
              <w:rPr/>
            </w:rPrChange>
          </w:rPr>
          <w:delText>artefacts</w:delText>
        </w:r>
      </w:del>
      <w:ins w:id="3314" w:author="Isaac Shiri Lord" w:date="2024-05-12T18:47:00Z">
        <w:r w:rsidR="00200D6D" w:rsidRPr="00E24B0A">
          <w:rPr>
            <w:rFonts w:asciiTheme="majorBidi" w:hAnsiTheme="majorBidi" w:cstheme="majorBidi"/>
            <w:rPrChange w:id="3315" w:author="Samane Shahpouri" w:date="2024-05-17T23:11:00Z" w16du:dateUtc="2024-05-17T21:11:00Z">
              <w:rPr/>
            </w:rPrChange>
          </w:rPr>
          <w:t>artifacts</w:t>
        </w:r>
      </w:ins>
      <w:r w:rsidRPr="00E24B0A">
        <w:rPr>
          <w:rFonts w:asciiTheme="majorBidi" w:hAnsiTheme="majorBidi" w:cstheme="majorBidi"/>
          <w:rPrChange w:id="3316" w:author="Samane Shahpouri" w:date="2024-05-17T23:11:00Z" w16du:dateUtc="2024-05-17T21:11:00Z">
            <w:rPr/>
          </w:rPrChange>
        </w:rPr>
        <w:t>. The art</w:t>
      </w:r>
      <w:del w:id="3317" w:author="Isaac Shiri Lord" w:date="2024-05-12T18:47:00Z">
        <w:r w:rsidRPr="00E24B0A" w:rsidDel="00200D6D">
          <w:rPr>
            <w:rFonts w:asciiTheme="majorBidi" w:hAnsiTheme="majorBidi" w:cstheme="majorBidi"/>
            <w:rPrChange w:id="3318" w:author="Samane Shahpouri" w:date="2024-05-17T23:11:00Z" w16du:dateUtc="2024-05-17T21:11:00Z">
              <w:rPr/>
            </w:rPrChange>
          </w:rPr>
          <w:delText>efacts in this dataset were chosen to test how well the model can handle and correctly interpret images that are distorted by common problems seen in clinical Ga imaging, like motion and Halo arte</w:delText>
        </w:r>
      </w:del>
      <w:ins w:id="3319" w:author="Isaac Shiri Lord" w:date="2024-05-12T18:47:00Z">
        <w:r w:rsidR="00200D6D" w:rsidRPr="00E24B0A">
          <w:rPr>
            <w:rFonts w:asciiTheme="majorBidi" w:hAnsiTheme="majorBidi" w:cstheme="majorBidi"/>
            <w:rPrChange w:id="3320" w:author="Samane Shahpouri" w:date="2024-05-17T23:11:00Z" w16du:dateUtc="2024-05-17T21:11:00Z">
              <w:rPr/>
            </w:rPrChange>
          </w:rPr>
          <w:t xml:space="preserve">ifacts in this dataset were chosen to test how well the model can handle and correctly interpret images that are distorted by common problems seen in clinical </w:t>
        </w:r>
      </w:ins>
      <w:ins w:id="3321" w:author="Samane Shahpouri" w:date="2024-05-19T21:02:00Z" w16du:dateUtc="2024-05-19T19:02:00Z">
        <w:r w:rsidR="003332CD" w:rsidRPr="003332CD">
          <w:rPr>
            <w:rFonts w:asciiTheme="majorBidi" w:hAnsiTheme="majorBidi" w:cstheme="majorBidi"/>
            <w:vertAlign w:val="superscript"/>
            <w:rPrChange w:id="3322" w:author="Samane Shahpouri" w:date="2024-05-19T21:02:00Z" w16du:dateUtc="2024-05-19T19:02:00Z">
              <w:rPr>
                <w:rFonts w:asciiTheme="majorBidi" w:hAnsiTheme="majorBidi" w:cstheme="majorBidi"/>
              </w:rPr>
            </w:rPrChange>
          </w:rPr>
          <w:t>18</w:t>
        </w:r>
      </w:ins>
      <w:ins w:id="3323" w:author="Isaac Shiri Lord" w:date="2024-05-12T18:47:00Z">
        <w:r w:rsidR="00200D6D" w:rsidRPr="00E24B0A">
          <w:rPr>
            <w:rFonts w:asciiTheme="majorBidi" w:hAnsiTheme="majorBidi" w:cstheme="majorBidi"/>
            <w:rPrChange w:id="3324" w:author="Samane Shahpouri" w:date="2024-05-17T23:11:00Z" w16du:dateUtc="2024-05-17T21:11:00Z">
              <w:rPr/>
            </w:rPrChange>
          </w:rPr>
          <w:t>Ga imaging, like motion and Halo arti</w:t>
        </w:r>
      </w:ins>
      <w:r w:rsidRPr="00E24B0A">
        <w:rPr>
          <w:rFonts w:asciiTheme="majorBidi" w:hAnsiTheme="majorBidi" w:cstheme="majorBidi"/>
          <w:rPrChange w:id="3325" w:author="Samane Shahpouri" w:date="2024-05-17T23:11:00Z" w16du:dateUtc="2024-05-17T21:11:00Z">
            <w:rPr/>
          </w:rPrChange>
        </w:rPr>
        <w:t>facts.</w:t>
      </w:r>
    </w:p>
    <w:p w14:paraId="63762387" w14:textId="77777777" w:rsidR="0011097D" w:rsidRPr="00E24B0A" w:rsidRDefault="0011097D">
      <w:pPr>
        <w:rPr>
          <w:ins w:id="3326" w:author="Samane Shahpouri" w:date="2024-05-17T08:05:00Z" w16du:dateUtc="2024-05-17T06:05:00Z"/>
          <w:rFonts w:asciiTheme="majorBidi" w:hAnsiTheme="majorBidi" w:cstheme="majorBidi"/>
          <w:rPrChange w:id="3327" w:author="Samane Shahpouri" w:date="2024-05-17T23:11:00Z" w16du:dateUtc="2024-05-17T21:11:00Z">
            <w:rPr>
              <w:ins w:id="3328" w:author="Samane Shahpouri" w:date="2024-05-17T08:05:00Z" w16du:dateUtc="2024-05-17T06:05:00Z"/>
            </w:rPr>
          </w:rPrChange>
        </w:rPr>
      </w:pPr>
    </w:p>
    <w:p w14:paraId="3BCD6832" w14:textId="77777777" w:rsidR="0011097D" w:rsidRPr="00E24B0A" w:rsidRDefault="0011097D">
      <w:pPr>
        <w:rPr>
          <w:rFonts w:asciiTheme="majorBidi" w:hAnsiTheme="majorBidi" w:cstheme="majorBidi"/>
          <w:rPrChange w:id="3329" w:author="Samane Shahpouri" w:date="2024-05-17T23:11:00Z" w16du:dateUtc="2024-05-17T21:11:00Z">
            <w:rPr/>
          </w:rPrChange>
        </w:rPr>
        <w:pPrChange w:id="3330" w:author="Samane Shahpouri" w:date="2024-05-13T08:52:00Z" w16du:dateUtc="2024-05-13T06:52:00Z">
          <w:pPr>
            <w:jc w:val="both"/>
          </w:pPr>
        </w:pPrChange>
      </w:pPr>
    </w:p>
    <w:p w14:paraId="1814862C" w14:textId="77777777" w:rsidR="006821AE" w:rsidRPr="00E24B0A" w:rsidRDefault="006821AE" w:rsidP="001E0755">
      <w:pPr>
        <w:pStyle w:val="Heading2"/>
        <w:rPr>
          <w:rFonts w:asciiTheme="majorBidi" w:hAnsiTheme="majorBidi" w:cstheme="majorBidi"/>
          <w:rPrChange w:id="3331" w:author="Samane Shahpouri" w:date="2024-05-17T23:11:00Z" w16du:dateUtc="2024-05-17T21:11:00Z">
            <w:rPr/>
          </w:rPrChange>
        </w:rPr>
      </w:pPr>
      <w:bookmarkStart w:id="3332" w:name="_Toc167046473"/>
      <w:r w:rsidRPr="00E24B0A">
        <w:rPr>
          <w:rFonts w:asciiTheme="majorBidi" w:hAnsiTheme="majorBidi" w:cstheme="majorBidi"/>
          <w:rPrChange w:id="3333" w:author="Samane Shahpouri" w:date="2024-05-17T23:11:00Z" w16du:dateUtc="2024-05-17T21:11:00Z">
            <w:rPr/>
          </w:rPrChange>
        </w:rPr>
        <w:t>Deep neural network</w:t>
      </w:r>
      <w:bookmarkEnd w:id="3332"/>
    </w:p>
    <w:p w14:paraId="22B8B97B" w14:textId="6591DC22" w:rsidR="009A5370" w:rsidRPr="00E24B0A" w:rsidRDefault="009A5370">
      <w:pPr>
        <w:rPr>
          <w:rFonts w:asciiTheme="majorBidi" w:hAnsiTheme="majorBidi" w:cstheme="majorBidi"/>
          <w:rPrChange w:id="3334" w:author="Samane Shahpouri" w:date="2024-05-17T23:11:00Z" w16du:dateUtc="2024-05-17T21:11:00Z">
            <w:rPr/>
          </w:rPrChange>
        </w:rPr>
        <w:pPrChange w:id="3335" w:author="Samane Shahpouri" w:date="2024-05-13T08:52:00Z" w16du:dateUtc="2024-05-13T06:52:00Z">
          <w:pPr>
            <w:jc w:val="both"/>
          </w:pPr>
        </w:pPrChange>
      </w:pPr>
      <w:r w:rsidRPr="00E24B0A">
        <w:rPr>
          <w:rFonts w:asciiTheme="majorBidi" w:hAnsiTheme="majorBidi" w:cstheme="majorBidi"/>
          <w:rPrChange w:id="3336" w:author="Samane Shahpouri" w:date="2024-05-17T23:11:00Z" w16du:dateUtc="2024-05-17T21:11:00Z">
            <w:rPr/>
          </w:rPrChange>
        </w:rPr>
        <w:t>For final implementation, we leverage the Dyn-</w:t>
      </w:r>
      <w:proofErr w:type="spellStart"/>
      <w:r w:rsidRPr="00E24B0A">
        <w:rPr>
          <w:rFonts w:asciiTheme="majorBidi" w:hAnsiTheme="majorBidi" w:cstheme="majorBidi"/>
          <w:rPrChange w:id="3337" w:author="Samane Shahpouri" w:date="2024-05-17T23:11:00Z" w16du:dateUtc="2024-05-17T21:11:00Z">
            <w:rPr/>
          </w:rPrChange>
        </w:rPr>
        <w:t>UNet</w:t>
      </w:r>
      <w:proofErr w:type="spellEnd"/>
      <w:r w:rsidRPr="00E24B0A">
        <w:rPr>
          <w:rFonts w:asciiTheme="majorBidi" w:hAnsiTheme="majorBidi" w:cstheme="majorBidi"/>
          <w:rPrChange w:id="3338" w:author="Samane Shahpouri" w:date="2024-05-17T23:11:00Z" w16du:dateUtc="2024-05-17T21:11:00Z">
            <w:rPr/>
          </w:rPrChange>
        </w:rPr>
        <w:t xml:space="preserve"> architecture, renowned for its adaptability and efficiency in processing biomedical images </w:t>
      </w:r>
      <w:customXmlInsRangeStart w:id="3339" w:author="Samane Shahpouri" w:date="2024-05-17T08:07:00Z"/>
      <w:sdt>
        <w:sdtPr>
          <w:rPr>
            <w:rFonts w:asciiTheme="majorBidi" w:hAnsiTheme="majorBidi" w:cstheme="majorBidi"/>
            <w:color w:val="000000"/>
          </w:rPr>
          <w:tag w:val="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customXmlInsRangeEnd w:id="3339"/>
          <w:ins w:id="3340" w:author="Samane Shahpouri" w:date="2024-05-19T17:37:00Z" w16du:dateUtc="2024-05-19T15:37:00Z">
            <w:r w:rsidR="00C21B46" w:rsidRPr="00C21B46">
              <w:rPr>
                <w:rFonts w:asciiTheme="majorBidi" w:hAnsiTheme="majorBidi" w:cstheme="majorBidi"/>
                <w:color w:val="000000"/>
              </w:rPr>
              <w:t>(66)</w:t>
            </w:r>
          </w:ins>
          <w:customXmlInsRangeStart w:id="3341" w:author="Samane Shahpouri" w:date="2024-05-17T08:07:00Z"/>
        </w:sdtContent>
      </w:sdt>
      <w:customXmlInsRangeEnd w:id="3341"/>
      <w:del w:id="3342" w:author="Samane Shahpouri" w:date="2024-05-17T08:07:00Z" w16du:dateUtc="2024-05-17T06:07:00Z">
        <w:r w:rsidRPr="00E24B0A" w:rsidDel="0011097D">
          <w:rPr>
            <w:rFonts w:asciiTheme="majorBidi" w:hAnsiTheme="majorBidi" w:cstheme="majorBidi"/>
            <w:rPrChange w:id="3343" w:author="Samane Shahpouri" w:date="2024-05-17T23:11:00Z" w16du:dateUtc="2024-05-17T21:11:00Z">
              <w:rPr/>
            </w:rPrChange>
          </w:rPr>
          <w:delText>(Isensee et al., 2019)</w:delText>
        </w:r>
      </w:del>
      <w:r w:rsidRPr="00E24B0A">
        <w:rPr>
          <w:rFonts w:asciiTheme="majorBidi" w:hAnsiTheme="majorBidi" w:cstheme="majorBidi"/>
          <w:rPrChange w:id="3344" w:author="Samane Shahpouri" w:date="2024-05-17T23:11:00Z" w16du:dateUtc="2024-05-17T21:11:00Z">
            <w:rPr/>
          </w:rPrChange>
        </w:rPr>
        <w:t xml:space="preserve">. This model is particularly chosen for its dynamic configuration and deep supervision, enabling precise results tailored to the specific requirements of our </w:t>
      </w:r>
      <w:r w:rsidR="009C216F" w:rsidRPr="00E24B0A">
        <w:rPr>
          <w:rFonts w:asciiTheme="majorBidi" w:hAnsiTheme="majorBidi" w:cstheme="majorBidi"/>
          <w:rPrChange w:id="3345" w:author="Samane Shahpouri" w:date="2024-05-17T23:11:00Z" w16du:dateUtc="2024-05-17T21:11:00Z">
            <w:rPr/>
          </w:rPrChange>
        </w:rPr>
        <w:t>dataset.</w:t>
      </w:r>
    </w:p>
    <w:p w14:paraId="4311A345" w14:textId="77777777" w:rsidR="009A5370" w:rsidRPr="00E24B0A" w:rsidRDefault="009A5370">
      <w:pPr>
        <w:rPr>
          <w:rFonts w:asciiTheme="majorBidi" w:hAnsiTheme="majorBidi" w:cstheme="majorBidi"/>
          <w:rPrChange w:id="3346" w:author="Samane Shahpouri" w:date="2024-05-17T23:11:00Z" w16du:dateUtc="2024-05-17T21:11:00Z">
            <w:rPr/>
          </w:rPrChange>
        </w:rPr>
        <w:pPrChange w:id="3347" w:author="Samane Shahpouri" w:date="2024-05-13T08:52:00Z" w16du:dateUtc="2024-05-13T06:52:00Z">
          <w:pPr>
            <w:jc w:val="both"/>
          </w:pPr>
        </w:pPrChange>
      </w:pPr>
      <w:r w:rsidRPr="00E24B0A">
        <w:rPr>
          <w:rFonts w:asciiTheme="majorBidi" w:hAnsiTheme="majorBidi" w:cstheme="majorBidi"/>
          <w:rPrChange w:id="3348" w:author="Samane Shahpouri" w:date="2024-05-17T23:11:00Z" w16du:dateUtc="2024-05-17T21:11:00Z">
            <w:rPr/>
          </w:rPrChange>
        </w:rPr>
        <w:t>The Dyn-</w:t>
      </w:r>
      <w:proofErr w:type="spellStart"/>
      <w:r w:rsidRPr="00E24B0A">
        <w:rPr>
          <w:rFonts w:asciiTheme="majorBidi" w:hAnsiTheme="majorBidi" w:cstheme="majorBidi"/>
          <w:rPrChange w:id="3349" w:author="Samane Shahpouri" w:date="2024-05-17T23:11:00Z" w16du:dateUtc="2024-05-17T21:11:00Z">
            <w:rPr/>
          </w:rPrChange>
        </w:rPr>
        <w:t>UNet</w:t>
      </w:r>
      <w:proofErr w:type="spellEnd"/>
      <w:r w:rsidRPr="00E24B0A">
        <w:rPr>
          <w:rFonts w:asciiTheme="majorBidi" w:hAnsiTheme="majorBidi" w:cstheme="majorBidi"/>
          <w:rPrChange w:id="3350" w:author="Samane Shahpouri" w:date="2024-05-17T23:11:00Z" w16du:dateUtc="2024-05-17T21:11:00Z">
            <w:rPr/>
          </w:rPrChange>
        </w:rPr>
        <w:t xml:space="preserve"> model's initialization is specially made to find the best kernel sizes and strides based on the size and spacing of the input patches in our dataset. By evaluating the spatial dimensions and </w:t>
      </w:r>
      <w:r w:rsidRPr="00E24B0A">
        <w:rPr>
          <w:rFonts w:asciiTheme="majorBidi" w:hAnsiTheme="majorBidi" w:cstheme="majorBidi"/>
          <w:rPrChange w:id="3351" w:author="Samane Shahpouri" w:date="2024-05-17T23:11:00Z" w16du:dateUtc="2024-05-17T21:11:00Z">
            <w:rPr/>
          </w:rPrChange>
        </w:rPr>
        <w:lastRenderedPageBreak/>
        <w:t>resolution of the input data, these parameters were determined, ensuring the network architecture is directly aligned with the inherent characteristics of our medical images.</w:t>
      </w:r>
    </w:p>
    <w:p w14:paraId="2C3A1FFE" w14:textId="1DD7C42A" w:rsidR="009A5370" w:rsidRPr="00E24B0A" w:rsidRDefault="009A5370">
      <w:pPr>
        <w:rPr>
          <w:rFonts w:asciiTheme="majorBidi" w:hAnsiTheme="majorBidi" w:cstheme="majorBidi"/>
          <w:rPrChange w:id="3352" w:author="Samane Shahpouri" w:date="2024-05-17T23:11:00Z" w16du:dateUtc="2024-05-17T21:11:00Z">
            <w:rPr/>
          </w:rPrChange>
        </w:rPr>
        <w:pPrChange w:id="3353" w:author="Samane Shahpouri" w:date="2024-05-13T08:52:00Z" w16du:dateUtc="2024-05-13T06:52:00Z">
          <w:pPr>
            <w:jc w:val="both"/>
          </w:pPr>
        </w:pPrChange>
      </w:pPr>
      <w:r w:rsidRPr="00E24B0A">
        <w:rPr>
          <w:rFonts w:asciiTheme="majorBidi" w:hAnsiTheme="majorBidi" w:cstheme="majorBidi"/>
          <w:rPrChange w:id="3354" w:author="Samane Shahpouri" w:date="2024-05-17T23:11:00Z" w16du:dateUtc="2024-05-17T21:11:00Z">
            <w:rPr/>
          </w:rPrChange>
        </w:rPr>
        <w:t>The Dyn-</w:t>
      </w:r>
      <w:proofErr w:type="spellStart"/>
      <w:r w:rsidRPr="00E24B0A">
        <w:rPr>
          <w:rFonts w:asciiTheme="majorBidi" w:hAnsiTheme="majorBidi" w:cstheme="majorBidi"/>
          <w:rPrChange w:id="3355" w:author="Samane Shahpouri" w:date="2024-05-17T23:11:00Z" w16du:dateUtc="2024-05-17T21:11:00Z">
            <w:rPr/>
          </w:rPrChange>
        </w:rPr>
        <w:t>UNet</w:t>
      </w:r>
      <w:proofErr w:type="spellEnd"/>
      <w:r w:rsidRPr="00E24B0A">
        <w:rPr>
          <w:rFonts w:asciiTheme="majorBidi" w:hAnsiTheme="majorBidi" w:cstheme="majorBidi"/>
          <w:rPrChange w:id="3356" w:author="Samane Shahpouri" w:date="2024-05-17T23:11:00Z" w16du:dateUtc="2024-05-17T21:11:00Z">
            <w:rPr/>
          </w:rPrChange>
        </w:rPr>
        <w:t xml:space="preserve"> model is specified with supervision heads, which ensure that intermediate layers are </w:t>
      </w:r>
      <w:del w:id="3357" w:author="Isaac Shiri Lord" w:date="2024-05-12T18:47:00Z">
        <w:r w:rsidRPr="00E24B0A" w:rsidDel="00200D6D">
          <w:rPr>
            <w:rFonts w:asciiTheme="majorBidi" w:hAnsiTheme="majorBidi" w:cstheme="majorBidi"/>
            <w:rPrChange w:id="3358" w:author="Samane Shahpouri" w:date="2024-05-17T23:11:00Z" w16du:dateUtc="2024-05-17T21:11:00Z">
              <w:rPr/>
            </w:rPrChange>
          </w:rPr>
          <w:delText xml:space="preserve">optimised </w:delText>
        </w:r>
      </w:del>
      <w:ins w:id="3359" w:author="Isaac Shiri Lord" w:date="2024-05-12T18:47:00Z">
        <w:r w:rsidR="00200D6D" w:rsidRPr="00E24B0A">
          <w:rPr>
            <w:rFonts w:asciiTheme="majorBidi" w:hAnsiTheme="majorBidi" w:cstheme="majorBidi"/>
            <w:rPrChange w:id="3360" w:author="Samane Shahpouri" w:date="2024-05-17T23:11:00Z" w16du:dateUtc="2024-05-17T21:11:00Z">
              <w:rPr/>
            </w:rPrChange>
          </w:rPr>
          <w:t xml:space="preserve">optimized </w:t>
        </w:r>
      </w:ins>
      <w:r w:rsidRPr="00E24B0A">
        <w:rPr>
          <w:rFonts w:asciiTheme="majorBidi" w:hAnsiTheme="majorBidi" w:cstheme="majorBidi"/>
          <w:rPrChange w:id="3361" w:author="Samane Shahpouri" w:date="2024-05-17T23:11:00Z" w16du:dateUtc="2024-05-17T21:11:00Z">
            <w:rPr/>
          </w:rPrChange>
        </w:rPr>
        <w:t xml:space="preserve">for accurate prediction, enhancing learning efficiency and model robustness. Deep supervision ensures that intermediate layers are also </w:t>
      </w:r>
      <w:del w:id="3362" w:author="Isaac Shiri Lord" w:date="2024-05-12T18:47:00Z">
        <w:r w:rsidRPr="00E24B0A" w:rsidDel="00200D6D">
          <w:rPr>
            <w:rFonts w:asciiTheme="majorBidi" w:hAnsiTheme="majorBidi" w:cstheme="majorBidi"/>
            <w:rPrChange w:id="3363" w:author="Samane Shahpouri" w:date="2024-05-17T23:11:00Z" w16du:dateUtc="2024-05-17T21:11:00Z">
              <w:rPr/>
            </w:rPrChange>
          </w:rPr>
          <w:delText xml:space="preserve">optimised </w:delText>
        </w:r>
      </w:del>
      <w:ins w:id="3364" w:author="Isaac Shiri Lord" w:date="2024-05-12T18:47:00Z">
        <w:r w:rsidR="00200D6D" w:rsidRPr="00E24B0A">
          <w:rPr>
            <w:rFonts w:asciiTheme="majorBidi" w:hAnsiTheme="majorBidi" w:cstheme="majorBidi"/>
            <w:rPrChange w:id="3365" w:author="Samane Shahpouri" w:date="2024-05-17T23:11:00Z" w16du:dateUtc="2024-05-17T21:11:00Z">
              <w:rPr/>
            </w:rPrChange>
          </w:rPr>
          <w:t xml:space="preserve">optimized </w:t>
        </w:r>
      </w:ins>
      <w:r w:rsidRPr="00E24B0A">
        <w:rPr>
          <w:rFonts w:asciiTheme="majorBidi" w:hAnsiTheme="majorBidi" w:cstheme="majorBidi"/>
          <w:rPrChange w:id="3366" w:author="Samane Shahpouri" w:date="2024-05-17T23:11:00Z" w16du:dateUtc="2024-05-17T21:11:00Z">
            <w:rPr/>
          </w:rPrChange>
        </w:rPr>
        <w:t>for accurate prediction, not just the final output layer. This strategy boosts the learning efficiency and enhances the robustness of the model, making it adept at segmenting complex anatomical structures with high fidelity.</w:t>
      </w:r>
    </w:p>
    <w:p w14:paraId="4D7E5278" w14:textId="5ECAC66F" w:rsidR="009A5370" w:rsidRPr="00E24B0A" w:rsidRDefault="009A5370">
      <w:pPr>
        <w:rPr>
          <w:rFonts w:asciiTheme="majorBidi" w:hAnsiTheme="majorBidi" w:cstheme="majorBidi"/>
          <w:rPrChange w:id="3367" w:author="Samane Shahpouri" w:date="2024-05-17T23:11:00Z" w16du:dateUtc="2024-05-17T21:11:00Z">
            <w:rPr/>
          </w:rPrChange>
        </w:rPr>
        <w:pPrChange w:id="3368" w:author="Samane Shahpouri" w:date="2024-05-13T08:52:00Z" w16du:dateUtc="2024-05-13T06:52:00Z">
          <w:pPr>
            <w:jc w:val="both"/>
          </w:pPr>
        </w:pPrChange>
      </w:pPr>
      <w:r w:rsidRPr="00E24B0A">
        <w:rPr>
          <w:rFonts w:asciiTheme="majorBidi" w:hAnsiTheme="majorBidi" w:cstheme="majorBidi"/>
          <w:rPrChange w:id="3369" w:author="Samane Shahpouri" w:date="2024-05-17T23:11:00Z" w16du:dateUtc="2024-05-17T21:11:00Z">
            <w:rPr/>
          </w:rPrChange>
        </w:rPr>
        <w:t xml:space="preserve">For the </w:t>
      </w:r>
      <w:del w:id="3370" w:author="Samane Shahpouri" w:date="2024-05-17T08:09:00Z" w16du:dateUtc="2024-05-17T06:09:00Z">
        <w:r w:rsidRPr="00E24B0A" w:rsidDel="00BA5CC6">
          <w:rPr>
            <w:rFonts w:asciiTheme="majorBidi" w:hAnsiTheme="majorBidi" w:cstheme="majorBidi"/>
            <w:rPrChange w:id="3371" w:author="Samane Shahpouri" w:date="2024-05-17T23:11:00Z" w16du:dateUtc="2024-05-17T21:11:00Z">
              <w:rPr/>
            </w:rPrChange>
          </w:rPr>
          <w:delText xml:space="preserve">Gallium </w:delText>
        </w:r>
      </w:del>
      <w:ins w:id="3372" w:author="Samane Shahpouri" w:date="2024-05-17T08:09:00Z" w16du:dateUtc="2024-05-17T06:09:00Z">
        <w:r w:rsidR="00BA5CC6" w:rsidRPr="00E24B0A">
          <w:rPr>
            <w:rFonts w:asciiTheme="majorBidi" w:hAnsiTheme="majorBidi" w:cstheme="majorBidi"/>
            <w:rPrChange w:id="3373" w:author="Samane Shahpouri" w:date="2024-05-17T23:11:00Z" w16du:dateUtc="2024-05-17T21:11:00Z">
              <w:rPr/>
            </w:rPrChange>
          </w:rPr>
          <w:t>Ga</w:t>
        </w:r>
      </w:ins>
      <w:ins w:id="3374" w:author="Samane Shahpouri" w:date="2024-05-17T08:34:00Z" w16du:dateUtc="2024-05-17T06:34:00Z">
        <w:r w:rsidR="009F7051" w:rsidRPr="00E24B0A">
          <w:rPr>
            <w:rFonts w:asciiTheme="majorBidi" w:hAnsiTheme="majorBidi" w:cstheme="majorBidi"/>
            <w:rPrChange w:id="3375" w:author="Samane Shahpouri" w:date="2024-05-17T23:11:00Z" w16du:dateUtc="2024-05-17T21:11:00Z">
              <w:rPr/>
            </w:rPrChange>
          </w:rPr>
          <w:t>-</w:t>
        </w:r>
      </w:ins>
      <w:ins w:id="3376" w:author="Samane Shahpouri" w:date="2024-05-17T08:35:00Z" w16du:dateUtc="2024-05-17T06:35:00Z">
        <w:r w:rsidR="009F7051" w:rsidRPr="00E24B0A">
          <w:rPr>
            <w:rFonts w:asciiTheme="majorBidi" w:hAnsiTheme="majorBidi" w:cstheme="majorBidi"/>
            <w:rPrChange w:id="3377" w:author="Samane Shahpouri" w:date="2024-05-17T23:11:00Z" w16du:dateUtc="2024-05-17T21:11:00Z">
              <w:rPr/>
            </w:rPrChange>
          </w:rPr>
          <w:t>based</w:t>
        </w:r>
      </w:ins>
      <w:ins w:id="3378" w:author="Samane Shahpouri" w:date="2024-05-17T08:09:00Z" w16du:dateUtc="2024-05-17T06:09:00Z">
        <w:r w:rsidR="00BA5CC6" w:rsidRPr="00E24B0A">
          <w:rPr>
            <w:rFonts w:asciiTheme="majorBidi" w:hAnsiTheme="majorBidi" w:cstheme="majorBidi"/>
            <w:rPrChange w:id="3379" w:author="Samane Shahpouri" w:date="2024-05-17T23:11:00Z" w16du:dateUtc="2024-05-17T21:11:00Z">
              <w:rPr/>
            </w:rPrChange>
          </w:rPr>
          <w:t xml:space="preserve"> </w:t>
        </w:r>
      </w:ins>
      <w:r w:rsidRPr="00E24B0A">
        <w:rPr>
          <w:rFonts w:asciiTheme="majorBidi" w:hAnsiTheme="majorBidi" w:cstheme="majorBidi"/>
          <w:rPrChange w:id="3380" w:author="Samane Shahpouri" w:date="2024-05-17T23:11:00Z" w16du:dateUtc="2024-05-17T21:11:00Z">
            <w:rPr/>
          </w:rPrChange>
        </w:rPr>
        <w:t>dataset, the computed kernel sizes and strides are set to four layers of [3, 3, 3] kernels, with strides transitioning from [1, 1, 1] in the initial layer to [2, 2, 1] in the deeper layers</w:t>
      </w:r>
      <w:ins w:id="3381" w:author="Samane Shahpouri" w:date="2024-05-17T08:09:00Z" w16du:dateUtc="2024-05-17T06:09:00Z">
        <w:r w:rsidR="00BA5CC6" w:rsidRPr="00E24B0A">
          <w:rPr>
            <w:rFonts w:asciiTheme="majorBidi" w:hAnsiTheme="majorBidi" w:cstheme="majorBidi"/>
            <w:rPrChange w:id="3382" w:author="Samane Shahpouri" w:date="2024-05-17T23:11:00Z" w16du:dateUtc="2024-05-17T21:11:00Z">
              <w:rPr/>
            </w:rPrChange>
          </w:rPr>
          <w:t xml:space="preserve">. </w:t>
        </w:r>
      </w:ins>
      <w:del w:id="3383" w:author="Samane Shahpouri" w:date="2024-05-17T08:09:00Z" w16du:dateUtc="2024-05-17T06:09:00Z">
        <w:r w:rsidRPr="00E24B0A" w:rsidDel="00BA5CC6">
          <w:rPr>
            <w:rFonts w:asciiTheme="majorBidi" w:hAnsiTheme="majorBidi" w:cstheme="majorBidi"/>
            <w:rPrChange w:id="3384" w:author="Samane Shahpouri" w:date="2024-05-17T23:11:00Z" w16du:dateUtc="2024-05-17T21:11:00Z">
              <w:rPr/>
            </w:rPrChange>
          </w:rPr>
          <w:delText xml:space="preserve">. Thereby ensuring a balanced focus on capturing both high-resolution details and broader anatomical structures. </w:delText>
        </w:r>
      </w:del>
      <w:r w:rsidRPr="00E24B0A">
        <w:rPr>
          <w:rFonts w:asciiTheme="majorBidi" w:hAnsiTheme="majorBidi" w:cstheme="majorBidi"/>
          <w:rPrChange w:id="3385" w:author="Samane Shahpouri" w:date="2024-05-17T23:11:00Z" w16du:dateUtc="2024-05-17T21:11:00Z">
            <w:rPr/>
          </w:rPrChange>
        </w:rPr>
        <w:t xml:space="preserve">Additionally, the implementation of deep supervision, with two supervision heads, </w:t>
      </w:r>
      <w:del w:id="3386" w:author="Samane Shahpouri" w:date="2024-05-17T08:09:00Z" w16du:dateUtc="2024-05-17T06:09:00Z">
        <w:r w:rsidRPr="00E24B0A" w:rsidDel="00BA5CC6">
          <w:rPr>
            <w:rFonts w:asciiTheme="majorBidi" w:hAnsiTheme="majorBidi" w:cstheme="majorBidi"/>
            <w:rPrChange w:id="3387" w:author="Samane Shahpouri" w:date="2024-05-17T23:11:00Z" w16du:dateUtc="2024-05-17T21:11:00Z">
              <w:rPr/>
            </w:rPrChange>
          </w:rPr>
          <w:delText xml:space="preserve">was a critical decision aimed at </w:delText>
        </w:r>
      </w:del>
      <w:r w:rsidRPr="00E24B0A">
        <w:rPr>
          <w:rFonts w:asciiTheme="majorBidi" w:hAnsiTheme="majorBidi" w:cstheme="majorBidi"/>
          <w:rPrChange w:id="3388" w:author="Samane Shahpouri" w:date="2024-05-17T23:11:00Z" w16du:dateUtc="2024-05-17T21:11:00Z">
            <w:rPr/>
          </w:rPrChange>
        </w:rPr>
        <w:t>enhanc</w:t>
      </w:r>
      <w:del w:id="3389" w:author="Samane Shahpouri" w:date="2024-05-17T08:09:00Z" w16du:dateUtc="2024-05-17T06:09:00Z">
        <w:r w:rsidRPr="00E24B0A" w:rsidDel="00BA5CC6">
          <w:rPr>
            <w:rFonts w:asciiTheme="majorBidi" w:hAnsiTheme="majorBidi" w:cstheme="majorBidi"/>
            <w:rPrChange w:id="3390" w:author="Samane Shahpouri" w:date="2024-05-17T23:11:00Z" w16du:dateUtc="2024-05-17T21:11:00Z">
              <w:rPr/>
            </w:rPrChange>
          </w:rPr>
          <w:delText>ing</w:delText>
        </w:r>
      </w:del>
      <w:ins w:id="3391" w:author="Samane Shahpouri" w:date="2024-05-17T08:09:00Z" w16du:dateUtc="2024-05-17T06:09:00Z">
        <w:r w:rsidR="00BA5CC6" w:rsidRPr="00E24B0A">
          <w:rPr>
            <w:rFonts w:asciiTheme="majorBidi" w:hAnsiTheme="majorBidi" w:cstheme="majorBidi"/>
            <w:rPrChange w:id="3392" w:author="Samane Shahpouri" w:date="2024-05-17T23:11:00Z" w16du:dateUtc="2024-05-17T21:11:00Z">
              <w:rPr/>
            </w:rPrChange>
          </w:rPr>
          <w:t>ed</w:t>
        </w:r>
      </w:ins>
      <w:r w:rsidRPr="00E24B0A">
        <w:rPr>
          <w:rFonts w:asciiTheme="majorBidi" w:hAnsiTheme="majorBidi" w:cstheme="majorBidi"/>
          <w:rPrChange w:id="3393" w:author="Samane Shahpouri" w:date="2024-05-17T23:11:00Z" w16du:dateUtc="2024-05-17T21:11:00Z">
            <w:rPr/>
          </w:rPrChange>
        </w:rPr>
        <w:t xml:space="preserve"> the learning process by </w:t>
      </w:r>
      <w:del w:id="3394" w:author="Isaac Shiri Lord" w:date="2024-05-12T18:48:00Z">
        <w:r w:rsidRPr="00E24B0A" w:rsidDel="00200D6D">
          <w:rPr>
            <w:rFonts w:asciiTheme="majorBidi" w:hAnsiTheme="majorBidi" w:cstheme="majorBidi"/>
            <w:rPrChange w:id="3395" w:author="Samane Shahpouri" w:date="2024-05-17T23:11:00Z" w16du:dateUtc="2024-05-17T21:11:00Z">
              <w:rPr/>
            </w:rPrChange>
          </w:rPr>
          <w:delText xml:space="preserve">optimising </w:delText>
        </w:r>
      </w:del>
      <w:ins w:id="3396" w:author="Isaac Shiri Lord" w:date="2024-05-12T18:48:00Z">
        <w:r w:rsidR="00200D6D" w:rsidRPr="00E24B0A">
          <w:rPr>
            <w:rFonts w:asciiTheme="majorBidi" w:hAnsiTheme="majorBidi" w:cstheme="majorBidi"/>
            <w:rPrChange w:id="3397" w:author="Samane Shahpouri" w:date="2024-05-17T23:11:00Z" w16du:dateUtc="2024-05-17T21:11:00Z">
              <w:rPr/>
            </w:rPrChange>
          </w:rPr>
          <w:t xml:space="preserve">optimizing </w:t>
        </w:r>
      </w:ins>
      <w:r w:rsidRPr="00E24B0A">
        <w:rPr>
          <w:rFonts w:asciiTheme="majorBidi" w:hAnsiTheme="majorBidi" w:cstheme="majorBidi"/>
          <w:rPrChange w:id="3398" w:author="Samane Shahpouri" w:date="2024-05-17T23:11:00Z" w16du:dateUtc="2024-05-17T21:11:00Z">
            <w:rPr/>
          </w:rPrChange>
        </w:rPr>
        <w:t xml:space="preserve">both the final and intermediate layers of the network. </w:t>
      </w:r>
      <w:del w:id="3399" w:author="Samane Shahpouri" w:date="2024-05-17T08:10:00Z" w16du:dateUtc="2024-05-17T06:10:00Z">
        <w:r w:rsidRPr="00E24B0A" w:rsidDel="00BA5CC6">
          <w:rPr>
            <w:rFonts w:asciiTheme="majorBidi" w:hAnsiTheme="majorBidi" w:cstheme="majorBidi"/>
            <w:rPrChange w:id="3400" w:author="Samane Shahpouri" w:date="2024-05-17T23:11:00Z" w16du:dateUtc="2024-05-17T21:11:00Z">
              <w:rPr/>
            </w:rPrChange>
          </w:rPr>
          <w:delText xml:space="preserve">This comprehensive approach to selecting hyperparameters underscores our commitment to leveraging the Dyn-UNet's full potential for achieving precise and robust segmentation results, tailored specifically to the complexity and variety of our imaging data. </w:delText>
        </w:r>
      </w:del>
      <w:r w:rsidRPr="00E24B0A">
        <w:rPr>
          <w:rFonts w:asciiTheme="majorBidi" w:hAnsiTheme="majorBidi" w:cstheme="majorBidi"/>
          <w:rPrChange w:id="3401" w:author="Samane Shahpouri" w:date="2024-05-17T23:11:00Z" w16du:dateUtc="2024-05-17T21:11:00Z">
            <w:rPr/>
          </w:rPrChange>
        </w:rPr>
        <w:t xml:space="preserve">By adjusting the </w:t>
      </w:r>
      <w:proofErr w:type="spellStart"/>
      <w:r w:rsidRPr="00E24B0A">
        <w:rPr>
          <w:rFonts w:asciiTheme="majorBidi" w:hAnsiTheme="majorBidi" w:cstheme="majorBidi"/>
          <w:rPrChange w:id="3402" w:author="Samane Shahpouri" w:date="2024-05-17T23:11:00Z" w16du:dateUtc="2024-05-17T21:11:00Z">
            <w:rPr/>
          </w:rPrChange>
        </w:rPr>
        <w:t>ReLU</w:t>
      </w:r>
      <w:proofErr w:type="spellEnd"/>
      <w:r w:rsidRPr="00E24B0A">
        <w:rPr>
          <w:rFonts w:asciiTheme="majorBidi" w:hAnsiTheme="majorBidi" w:cstheme="majorBidi"/>
          <w:rPrChange w:id="3403" w:author="Samane Shahpouri" w:date="2024-05-17T23:11:00Z" w16du:dateUtc="2024-05-17T21:11:00Z">
            <w:rPr/>
          </w:rPrChange>
        </w:rPr>
        <w:t xml:space="preserve"> activation function in the last layer, we can get the non-zero value </w:t>
      </w:r>
      <w:del w:id="3404" w:author="Samane Shahpouri" w:date="2024-05-17T08:10:00Z" w16du:dateUtc="2024-05-17T06:10:00Z">
        <w:r w:rsidRPr="00E24B0A" w:rsidDel="00BA5CC6">
          <w:rPr>
            <w:rFonts w:asciiTheme="majorBidi" w:hAnsiTheme="majorBidi" w:cstheme="majorBidi"/>
            <w:rPrChange w:id="3405" w:author="Samane Shahpouri" w:date="2024-05-17T23:11:00Z" w16du:dateUtc="2024-05-17T21:11:00Z">
              <w:rPr/>
            </w:rPrChange>
          </w:rPr>
          <w:delText xml:space="preserve">from </w:delText>
        </w:r>
      </w:del>
      <w:ins w:id="3406" w:author="Samane Shahpouri" w:date="2024-05-17T08:10:00Z" w16du:dateUtc="2024-05-17T06:10:00Z">
        <w:r w:rsidR="00BA5CC6" w:rsidRPr="00E24B0A">
          <w:rPr>
            <w:rFonts w:asciiTheme="majorBidi" w:hAnsiTheme="majorBidi" w:cstheme="majorBidi"/>
            <w:rPrChange w:id="3407" w:author="Samane Shahpouri" w:date="2024-05-17T23:11:00Z" w16du:dateUtc="2024-05-17T21:11:00Z">
              <w:rPr/>
            </w:rPrChange>
          </w:rPr>
          <w:t xml:space="preserve">for </w:t>
        </w:r>
      </w:ins>
      <w:r w:rsidRPr="00E24B0A">
        <w:rPr>
          <w:rFonts w:asciiTheme="majorBidi" w:hAnsiTheme="majorBidi" w:cstheme="majorBidi"/>
          <w:rPrChange w:id="3408" w:author="Samane Shahpouri" w:date="2024-05-17T23:11:00Z" w16du:dateUtc="2024-05-17T21:11:00Z">
            <w:rPr/>
          </w:rPrChange>
        </w:rPr>
        <w:t>the concept of the PET image.</w:t>
      </w:r>
    </w:p>
    <w:p w14:paraId="4FB8CD3D" w14:textId="573A918F" w:rsidR="009A5370" w:rsidRPr="00E24B0A" w:rsidRDefault="009A5370">
      <w:pPr>
        <w:rPr>
          <w:rFonts w:asciiTheme="majorBidi" w:hAnsiTheme="majorBidi" w:cstheme="majorBidi"/>
          <w:rPrChange w:id="3409" w:author="Samane Shahpouri" w:date="2024-05-17T23:11:00Z" w16du:dateUtc="2024-05-17T21:11:00Z">
            <w:rPr/>
          </w:rPrChange>
        </w:rPr>
        <w:pPrChange w:id="3410" w:author="Samane Shahpouri" w:date="2024-05-13T08:52:00Z" w16du:dateUtc="2024-05-13T06:52:00Z">
          <w:pPr>
            <w:jc w:val="both"/>
          </w:pPr>
        </w:pPrChange>
      </w:pPr>
      <w:r w:rsidRPr="00E24B0A">
        <w:rPr>
          <w:rFonts w:asciiTheme="majorBidi" w:hAnsiTheme="majorBidi" w:cstheme="majorBidi"/>
          <w:rPrChange w:id="3411" w:author="Samane Shahpouri" w:date="2024-05-17T23:11:00Z" w16du:dateUtc="2024-05-17T21:11:00Z">
            <w:rPr/>
          </w:rPrChange>
        </w:rPr>
        <w:t xml:space="preserve"> Our deep learning network was designed to process NAC images as inputs with the objective of generating MAC</w:t>
      </w:r>
      <w:ins w:id="3412" w:author="Samane Shahpouri" w:date="2024-05-17T08:11:00Z" w16du:dateUtc="2024-05-17T06:11:00Z">
        <w:r w:rsidR="00BA5CC6" w:rsidRPr="00E24B0A">
          <w:rPr>
            <w:rFonts w:asciiTheme="majorBidi" w:hAnsiTheme="majorBidi" w:cstheme="majorBidi"/>
            <w:rPrChange w:id="3413" w:author="Samane Shahpouri" w:date="2024-05-17T23:11:00Z" w16du:dateUtc="2024-05-17T21:11:00Z">
              <w:rPr/>
            </w:rPrChange>
          </w:rPr>
          <w:t xml:space="preserve"> or ADCM</w:t>
        </w:r>
      </w:ins>
      <w:r w:rsidRPr="00E24B0A">
        <w:rPr>
          <w:rFonts w:asciiTheme="majorBidi" w:hAnsiTheme="majorBidi" w:cstheme="majorBidi"/>
          <w:rPrChange w:id="3414" w:author="Samane Shahpouri" w:date="2024-05-17T23:11:00Z" w16du:dateUtc="2024-05-17T21:11:00Z">
            <w:rPr/>
          </w:rPrChange>
        </w:rPr>
        <w:t xml:space="preserve"> images</w:t>
      </w:r>
      <w:del w:id="3415" w:author="Samane Shahpouri" w:date="2024-05-17T08:11:00Z" w16du:dateUtc="2024-05-17T06:11:00Z">
        <w:r w:rsidRPr="00E24B0A" w:rsidDel="00BA5CC6">
          <w:rPr>
            <w:rFonts w:asciiTheme="majorBidi" w:hAnsiTheme="majorBidi" w:cstheme="majorBidi"/>
            <w:rPrChange w:id="3416" w:author="Samane Shahpouri" w:date="2024-05-17T23:11:00Z" w16du:dateUtc="2024-05-17T21:11:00Z">
              <w:rPr/>
            </w:rPrChange>
          </w:rPr>
          <w:delText xml:space="preserve">. </w:delText>
        </w:r>
      </w:del>
      <w:ins w:id="3417" w:author="Samane Shahpouri" w:date="2024-05-17T08:11:00Z" w16du:dateUtc="2024-05-17T06:11:00Z">
        <w:r w:rsidR="00BA5CC6" w:rsidRPr="00E24B0A">
          <w:rPr>
            <w:rFonts w:asciiTheme="majorBidi" w:hAnsiTheme="majorBidi" w:cstheme="majorBidi"/>
            <w:rPrChange w:id="3418" w:author="Samane Shahpouri" w:date="2024-05-17T23:11:00Z" w16du:dateUtc="2024-05-17T21:11:00Z">
              <w:rPr/>
            </w:rPrChange>
          </w:rPr>
          <w:t xml:space="preserve">, </w:t>
        </w:r>
      </w:ins>
      <w:del w:id="3419" w:author="Samane Shahpouri" w:date="2024-05-17T08:11:00Z" w16du:dateUtc="2024-05-17T06:11:00Z">
        <w:r w:rsidRPr="00E24B0A" w:rsidDel="00BA5CC6">
          <w:rPr>
            <w:rFonts w:asciiTheme="majorBidi" w:hAnsiTheme="majorBidi" w:cstheme="majorBidi"/>
            <w:rPrChange w:id="3420" w:author="Samane Shahpouri" w:date="2024-05-17T23:11:00Z" w16du:dateUtc="2024-05-17T21:11:00Z">
              <w:rPr/>
            </w:rPrChange>
          </w:rPr>
          <w:delText>F</w:delText>
        </w:r>
      </w:del>
      <w:ins w:id="3421" w:author="Samane Shahpouri" w:date="2024-05-17T08:11:00Z" w16du:dateUtc="2024-05-17T06:11:00Z">
        <w:r w:rsidR="00BA5CC6" w:rsidRPr="00E24B0A">
          <w:rPr>
            <w:rFonts w:asciiTheme="majorBidi" w:hAnsiTheme="majorBidi" w:cstheme="majorBidi"/>
            <w:rPrChange w:id="3422" w:author="Samane Shahpouri" w:date="2024-05-17T23:11:00Z" w16du:dateUtc="2024-05-17T21:11:00Z">
              <w:rPr/>
            </w:rPrChange>
          </w:rPr>
          <w:t>f</w:t>
        </w:r>
      </w:ins>
      <w:r w:rsidRPr="00E24B0A">
        <w:rPr>
          <w:rFonts w:asciiTheme="majorBidi" w:hAnsiTheme="majorBidi" w:cstheme="majorBidi"/>
          <w:rPrChange w:id="3423" w:author="Samane Shahpouri" w:date="2024-05-17T23:11:00Z" w16du:dateUtc="2024-05-17T21:11:00Z">
            <w:rPr/>
          </w:rPrChange>
        </w:rPr>
        <w:t xml:space="preserve">or </w:t>
      </w:r>
      <w:ins w:id="3424" w:author="Samane Shahpouri" w:date="2024-05-17T08:11:00Z" w16du:dateUtc="2024-05-17T06:11:00Z">
        <w:r w:rsidR="00BA5CC6" w:rsidRPr="00E24B0A">
          <w:rPr>
            <w:rFonts w:asciiTheme="majorBidi" w:hAnsiTheme="majorBidi" w:cstheme="majorBidi"/>
            <w:rPrChange w:id="3425" w:author="Samane Shahpouri" w:date="2024-05-17T23:11:00Z" w16du:dateUtc="2024-05-17T21:11:00Z">
              <w:rPr/>
            </w:rPrChange>
          </w:rPr>
          <w:t xml:space="preserve">different </w:t>
        </w:r>
      </w:ins>
      <w:del w:id="3426" w:author="Samane Shahpouri" w:date="2024-05-17T08:11:00Z" w16du:dateUtc="2024-05-17T06:11:00Z">
        <w:r w:rsidRPr="00E24B0A" w:rsidDel="00BA5CC6">
          <w:rPr>
            <w:rFonts w:asciiTheme="majorBidi" w:hAnsiTheme="majorBidi" w:cstheme="majorBidi"/>
            <w:rPrChange w:id="3427" w:author="Samane Shahpouri" w:date="2024-05-17T23:11:00Z" w16du:dateUtc="2024-05-17T21:11:00Z">
              <w:rPr/>
            </w:rPrChange>
          </w:rPr>
          <w:delText>certain scenarios</w:delText>
        </w:r>
      </w:del>
      <w:ins w:id="3428" w:author="Samane Shahpouri" w:date="2024-05-17T08:11:00Z" w16du:dateUtc="2024-05-17T06:11:00Z">
        <w:r w:rsidR="00BA5CC6" w:rsidRPr="00E24B0A">
          <w:rPr>
            <w:rFonts w:asciiTheme="majorBidi" w:hAnsiTheme="majorBidi" w:cstheme="majorBidi"/>
            <w:rPrChange w:id="3429" w:author="Samane Shahpouri" w:date="2024-05-17T23:11:00Z" w16du:dateUtc="2024-05-17T21:11:00Z">
              <w:rPr/>
            </w:rPrChange>
          </w:rPr>
          <w:t>approaches</w:t>
        </w:r>
      </w:ins>
      <w:ins w:id="3430" w:author="Samane Shahpouri" w:date="2024-05-17T08:12:00Z" w16du:dateUtc="2024-05-17T06:12:00Z">
        <w:r w:rsidR="00BA5CC6" w:rsidRPr="00E24B0A">
          <w:rPr>
            <w:rFonts w:asciiTheme="majorBidi" w:hAnsiTheme="majorBidi" w:cstheme="majorBidi"/>
            <w:rPrChange w:id="3431" w:author="Samane Shahpouri" w:date="2024-05-17T23:11:00Z" w16du:dateUtc="2024-05-17T21:11:00Z">
              <w:rPr/>
            </w:rPrChange>
          </w:rPr>
          <w:t>, and</w:t>
        </w:r>
      </w:ins>
      <w:del w:id="3432" w:author="Samane Shahpouri" w:date="2024-05-17T08:12:00Z" w16du:dateUtc="2024-05-17T06:12:00Z">
        <w:r w:rsidRPr="00E24B0A" w:rsidDel="00BA5CC6">
          <w:rPr>
            <w:rFonts w:asciiTheme="majorBidi" w:hAnsiTheme="majorBidi" w:cstheme="majorBidi"/>
            <w:rPrChange w:id="3433" w:author="Samane Shahpouri" w:date="2024-05-17T23:11:00Z" w16du:dateUtc="2024-05-17T21:11:00Z">
              <w:rPr/>
            </w:rPrChange>
          </w:rPr>
          <w:delText>, which</w:delText>
        </w:r>
      </w:del>
      <w:r w:rsidRPr="00E24B0A">
        <w:rPr>
          <w:rFonts w:asciiTheme="majorBidi" w:hAnsiTheme="majorBidi" w:cstheme="majorBidi"/>
          <w:rPrChange w:id="3434" w:author="Samane Shahpouri" w:date="2024-05-17T23:11:00Z" w16du:dateUtc="2024-05-17T21:11:00Z">
            <w:rPr/>
          </w:rPrChange>
        </w:rPr>
        <w:t xml:space="preserve"> will be elaborated upon later</w:t>
      </w:r>
      <w:del w:id="3435" w:author="Samane Shahpouri" w:date="2024-05-17T08:12:00Z" w16du:dateUtc="2024-05-17T06:12:00Z">
        <w:r w:rsidRPr="00E24B0A" w:rsidDel="00BA5CC6">
          <w:rPr>
            <w:rFonts w:asciiTheme="majorBidi" w:hAnsiTheme="majorBidi" w:cstheme="majorBidi"/>
            <w:rPrChange w:id="3436" w:author="Samane Shahpouri" w:date="2024-05-17T23:11:00Z" w16du:dateUtc="2024-05-17T21:11:00Z">
              <w:rPr/>
            </w:rPrChange>
          </w:rPr>
          <w:delText>, the output included the anatomy-dependent correction maps (ADCM), derived from the MAC images.</w:delText>
        </w:r>
      </w:del>
      <w:ins w:id="3437" w:author="Samane Shahpouri" w:date="2024-05-17T08:12:00Z" w16du:dateUtc="2024-05-17T06:12:00Z">
        <w:r w:rsidR="00BA5CC6" w:rsidRPr="00E24B0A">
          <w:rPr>
            <w:rFonts w:asciiTheme="majorBidi" w:hAnsiTheme="majorBidi" w:cstheme="majorBidi"/>
            <w:rPrChange w:id="3438" w:author="Samane Shahpouri" w:date="2024-05-17T23:11:00Z" w16du:dateUtc="2024-05-17T21:11:00Z">
              <w:rPr/>
            </w:rPrChange>
          </w:rPr>
          <w:t>.</w:t>
        </w:r>
      </w:ins>
    </w:p>
    <w:p w14:paraId="32DC44E5" w14:textId="336C42D7" w:rsidR="009A5370" w:rsidRPr="00E24B0A" w:rsidRDefault="009A5370">
      <w:pPr>
        <w:rPr>
          <w:rFonts w:asciiTheme="majorBidi" w:hAnsiTheme="majorBidi" w:cstheme="majorBidi"/>
          <w:rPrChange w:id="3439" w:author="Samane Shahpouri" w:date="2024-05-17T23:11:00Z" w16du:dateUtc="2024-05-17T21:11:00Z">
            <w:rPr/>
          </w:rPrChange>
        </w:rPr>
        <w:pPrChange w:id="3440" w:author="Samane Shahpouri" w:date="2024-05-13T08:52:00Z" w16du:dateUtc="2024-05-13T06:52:00Z">
          <w:pPr>
            <w:jc w:val="both"/>
          </w:pPr>
        </w:pPrChange>
      </w:pPr>
      <w:r w:rsidRPr="00E24B0A">
        <w:rPr>
          <w:rFonts w:asciiTheme="majorBidi" w:hAnsiTheme="majorBidi" w:cstheme="majorBidi"/>
          <w:rPrChange w:id="3441" w:author="Samane Shahpouri" w:date="2024-05-17T23:11:00Z" w16du:dateUtc="2024-05-17T21:11:00Z">
            <w:rPr/>
          </w:rPrChange>
        </w:rPr>
        <w:t xml:space="preserve">Network training involved using 3D patches sized at 168x168x16 and 20 sample patches per patient. The key training parameters were as follows: </w:t>
      </w:r>
      <w:del w:id="3442" w:author="Samane Shahpouri" w:date="2024-05-17T08:13:00Z" w16du:dateUtc="2024-05-17T06:13:00Z">
        <w:r w:rsidRPr="00E24B0A" w:rsidDel="00BA5CC6">
          <w:rPr>
            <w:rFonts w:asciiTheme="majorBidi" w:hAnsiTheme="majorBidi" w:cstheme="majorBidi"/>
            <w:rPrChange w:id="3443" w:author="Samane Shahpouri" w:date="2024-05-17T23:11:00Z" w16du:dateUtc="2024-05-17T21:11:00Z">
              <w:rPr/>
            </w:rPrChange>
          </w:rPr>
          <w:delText>a l</w:delText>
        </w:r>
      </w:del>
      <w:ins w:id="3444" w:author="Samane Shahpouri" w:date="2024-05-17T08:13:00Z" w16du:dateUtc="2024-05-17T06:13:00Z">
        <w:r w:rsidR="00BA5CC6" w:rsidRPr="00E24B0A">
          <w:rPr>
            <w:rFonts w:asciiTheme="majorBidi" w:hAnsiTheme="majorBidi" w:cstheme="majorBidi"/>
            <w:rPrChange w:id="3445" w:author="Samane Shahpouri" w:date="2024-05-17T23:11:00Z" w16du:dateUtc="2024-05-17T21:11:00Z">
              <w:rPr/>
            </w:rPrChange>
          </w:rPr>
          <w:t>L</w:t>
        </w:r>
      </w:ins>
      <w:r w:rsidRPr="00E24B0A">
        <w:rPr>
          <w:rFonts w:asciiTheme="majorBidi" w:hAnsiTheme="majorBidi" w:cstheme="majorBidi"/>
          <w:rPrChange w:id="3446" w:author="Samane Shahpouri" w:date="2024-05-17T23:11:00Z" w16du:dateUtc="2024-05-17T21:11:00Z">
            <w:rPr/>
          </w:rPrChange>
        </w:rPr>
        <w:t xml:space="preserve">earning rate of 0.001, </w:t>
      </w:r>
      <w:del w:id="3447" w:author="Samane Shahpouri" w:date="2024-05-17T08:13:00Z" w16du:dateUtc="2024-05-17T06:13:00Z">
        <w:r w:rsidRPr="00E24B0A" w:rsidDel="00BA5CC6">
          <w:rPr>
            <w:rFonts w:asciiTheme="majorBidi" w:hAnsiTheme="majorBidi" w:cstheme="majorBidi"/>
            <w:rPrChange w:id="3448" w:author="Samane Shahpouri" w:date="2024-05-17T23:11:00Z" w16du:dateUtc="2024-05-17T21:11:00Z">
              <w:rPr/>
            </w:rPrChange>
          </w:rPr>
          <w:delText xml:space="preserve">and the optimisation </w:delText>
        </w:r>
      </w:del>
      <w:ins w:id="3449" w:author="Samane Shahpouri" w:date="2024-05-17T08:13:00Z" w16du:dateUtc="2024-05-17T06:13:00Z">
        <w:r w:rsidR="00BA5CC6" w:rsidRPr="00E24B0A">
          <w:rPr>
            <w:rFonts w:asciiTheme="majorBidi" w:hAnsiTheme="majorBidi" w:cstheme="majorBidi"/>
            <w:rPrChange w:id="3450" w:author="Samane Shahpouri" w:date="2024-05-17T23:11:00Z" w16du:dateUtc="2024-05-17T21:11:00Z">
              <w:rPr/>
            </w:rPrChange>
          </w:rPr>
          <w:t xml:space="preserve">Loss function </w:t>
        </w:r>
      </w:ins>
      <w:r w:rsidRPr="00E24B0A">
        <w:rPr>
          <w:rFonts w:asciiTheme="majorBidi" w:hAnsiTheme="majorBidi" w:cstheme="majorBidi"/>
          <w:rPrChange w:id="3451" w:author="Samane Shahpouri" w:date="2024-05-17T23:11:00Z" w16du:dateUtc="2024-05-17T21:11:00Z">
            <w:rPr/>
          </w:rPrChange>
        </w:rPr>
        <w:t>of the mean squared error (MSE)</w:t>
      </w:r>
      <w:del w:id="3452" w:author="Samane Shahpouri" w:date="2024-05-17T08:13:00Z" w16du:dateUtc="2024-05-17T06:13:00Z">
        <w:r w:rsidRPr="00E24B0A" w:rsidDel="00BA5CC6">
          <w:rPr>
            <w:rFonts w:asciiTheme="majorBidi" w:hAnsiTheme="majorBidi" w:cstheme="majorBidi"/>
            <w:rPrChange w:id="3453" w:author="Samane Shahpouri" w:date="2024-05-17T23:11:00Z" w16du:dateUtc="2024-05-17T21:11:00Z">
              <w:rPr/>
            </w:rPrChange>
          </w:rPr>
          <w:delText xml:space="preserve"> loss function</w:delText>
        </w:r>
      </w:del>
      <w:r w:rsidRPr="00E24B0A">
        <w:rPr>
          <w:rFonts w:asciiTheme="majorBidi" w:hAnsiTheme="majorBidi" w:cstheme="majorBidi"/>
          <w:rPrChange w:id="3454" w:author="Samane Shahpouri" w:date="2024-05-17T23:11:00Z" w16du:dateUtc="2024-05-17T21:11:00Z">
            <w:rPr/>
          </w:rPrChange>
        </w:rPr>
        <w:t>—also referred to as the squared L2 norm. The MSE loss function was employed to measure the deviation of the network's output from the MAC ground truth.</w:t>
      </w:r>
    </w:p>
    <w:p w14:paraId="45CBFB2A" w14:textId="1AE9BC8A" w:rsidR="009A5370" w:rsidRPr="00E24B0A" w:rsidDel="00200D6D" w:rsidRDefault="009A5370">
      <w:pPr>
        <w:rPr>
          <w:del w:id="3455" w:author="Isaac Shiri Lord" w:date="2024-05-12T18:49:00Z"/>
          <w:rFonts w:asciiTheme="majorBidi" w:hAnsiTheme="majorBidi" w:cstheme="majorBidi"/>
          <w:rPrChange w:id="3456" w:author="Samane Shahpouri" w:date="2024-05-17T23:11:00Z" w16du:dateUtc="2024-05-17T21:11:00Z">
            <w:rPr>
              <w:del w:id="3457" w:author="Isaac Shiri Lord" w:date="2024-05-12T18:49:00Z"/>
            </w:rPr>
          </w:rPrChange>
        </w:rPr>
        <w:pPrChange w:id="3458" w:author="Samane Shahpouri" w:date="2024-05-13T08:52:00Z" w16du:dateUtc="2024-05-13T06:52:00Z">
          <w:pPr>
            <w:jc w:val="both"/>
          </w:pPr>
        </w:pPrChange>
      </w:pPr>
      <w:r w:rsidRPr="00E24B0A">
        <w:rPr>
          <w:rFonts w:asciiTheme="majorBidi" w:hAnsiTheme="majorBidi" w:cstheme="majorBidi"/>
          <w:rPrChange w:id="3459" w:author="Samane Shahpouri" w:date="2024-05-17T23:11:00Z" w16du:dateUtc="2024-05-17T21:11:00Z">
            <w:rPr/>
          </w:rPrChange>
        </w:rPr>
        <w:t xml:space="preserve">The </w:t>
      </w:r>
      <w:del w:id="3460" w:author="Isaac Shiri Lord" w:date="2024-05-12T18:49:00Z">
        <w:r w:rsidRPr="00E24B0A" w:rsidDel="00200D6D">
          <w:rPr>
            <w:rFonts w:asciiTheme="majorBidi" w:hAnsiTheme="majorBidi" w:cstheme="majorBidi"/>
            <w:rPrChange w:id="3461" w:author="Samane Shahpouri" w:date="2024-05-17T23:11:00Z" w16du:dateUtc="2024-05-17T21:11:00Z">
              <w:rPr/>
            </w:rPrChange>
          </w:rPr>
          <w:delText>optimisation of the network was conducted using the Adam algorithm, with the aim of minimising the loss function effectively</w:delText>
        </w:r>
      </w:del>
      <w:ins w:id="3462" w:author="Isaac Shiri Lord" w:date="2024-05-12T18:49:00Z">
        <w:r w:rsidR="00200D6D" w:rsidRPr="00E24B0A">
          <w:rPr>
            <w:rFonts w:asciiTheme="majorBidi" w:hAnsiTheme="majorBidi" w:cstheme="majorBidi"/>
            <w:rPrChange w:id="3463" w:author="Samane Shahpouri" w:date="2024-05-17T23:11:00Z" w16du:dateUtc="2024-05-17T21:11:00Z">
              <w:rPr/>
            </w:rPrChange>
          </w:rPr>
          <w:t>network was optimized using the Adam algorithm</w:t>
        </w:r>
        <w:del w:id="3464" w:author="Samane Shahpouri" w:date="2024-05-17T08:14:00Z" w16du:dateUtc="2024-05-17T06:14:00Z">
          <w:r w:rsidR="00200D6D" w:rsidRPr="00E24B0A" w:rsidDel="00BA5CC6">
            <w:rPr>
              <w:rFonts w:asciiTheme="majorBidi" w:hAnsiTheme="majorBidi" w:cstheme="majorBidi"/>
              <w:rPrChange w:id="3465" w:author="Samane Shahpouri" w:date="2024-05-17T23:11:00Z" w16du:dateUtc="2024-05-17T21:11:00Z">
                <w:rPr/>
              </w:rPrChange>
            </w:rPr>
            <w:delText>, with the aim of effectively minimizing the loss function</w:delText>
          </w:r>
        </w:del>
      </w:ins>
      <w:r w:rsidRPr="00E24B0A">
        <w:rPr>
          <w:rFonts w:asciiTheme="majorBidi" w:hAnsiTheme="majorBidi" w:cstheme="majorBidi"/>
          <w:rPrChange w:id="3466" w:author="Samane Shahpouri" w:date="2024-05-17T23:11:00Z" w16du:dateUtc="2024-05-17T21:11:00Z">
            <w:rPr/>
          </w:rPrChange>
        </w:rPr>
        <w:t>. The beta coefficients, set at 0.5 and 0.999, governed the moment estimates' exponential decay rates. The architecture</w:t>
      </w:r>
      <w:ins w:id="3467" w:author="Samane Shahpouri" w:date="2024-05-17T08:31:00Z" w16du:dateUtc="2024-05-17T06:31:00Z">
        <w:r w:rsidR="00385FEA" w:rsidRPr="00E24B0A">
          <w:rPr>
            <w:rFonts w:asciiTheme="majorBidi" w:hAnsiTheme="majorBidi" w:cstheme="majorBidi"/>
            <w:rPrChange w:id="3468" w:author="Samane Shahpouri" w:date="2024-05-17T23:11:00Z" w16du:dateUtc="2024-05-17T21:11:00Z">
              <w:rPr>
                <w:highlight w:val="yellow"/>
              </w:rPr>
            </w:rPrChange>
          </w:rPr>
          <w:t xml:space="preserve"> and more </w:t>
        </w:r>
      </w:ins>
      <w:ins w:id="3469" w:author="Samane Shahpouri" w:date="2024-05-17T08:32:00Z" w16du:dateUtc="2024-05-17T06:32:00Z">
        <w:r w:rsidR="00385FEA" w:rsidRPr="00E24B0A">
          <w:rPr>
            <w:rFonts w:asciiTheme="majorBidi" w:hAnsiTheme="majorBidi" w:cstheme="majorBidi"/>
            <w:rPrChange w:id="3470" w:author="Samane Shahpouri" w:date="2024-05-17T23:11:00Z" w16du:dateUtc="2024-05-17T21:11:00Z">
              <w:rPr>
                <w:highlight w:val="yellow"/>
              </w:rPr>
            </w:rPrChange>
          </w:rPr>
          <w:t>information</w:t>
        </w:r>
      </w:ins>
      <w:r w:rsidRPr="00E24B0A">
        <w:rPr>
          <w:rFonts w:asciiTheme="majorBidi" w:hAnsiTheme="majorBidi" w:cstheme="majorBidi"/>
          <w:rPrChange w:id="3471" w:author="Samane Shahpouri" w:date="2024-05-17T23:11:00Z" w16du:dateUtc="2024-05-17T21:11:00Z">
            <w:rPr/>
          </w:rPrChange>
        </w:rPr>
        <w:t xml:space="preserve"> of our network is detailed in Supplemental Material 1.</w:t>
      </w:r>
      <w:ins w:id="3472" w:author="Isaac Shiri Lord" w:date="2024-05-12T18:49:00Z">
        <w:r w:rsidR="00200D6D" w:rsidRPr="00E24B0A">
          <w:rPr>
            <w:rFonts w:asciiTheme="majorBidi" w:hAnsiTheme="majorBidi" w:cstheme="majorBidi"/>
            <w:rPrChange w:id="3473" w:author="Samane Shahpouri" w:date="2024-05-17T23:11:00Z" w16du:dateUtc="2024-05-17T21:11:00Z">
              <w:rPr/>
            </w:rPrChange>
          </w:rPr>
          <w:t xml:space="preserve"> </w:t>
        </w:r>
      </w:ins>
    </w:p>
    <w:p w14:paraId="711CEA38" w14:textId="7B4F8ACF" w:rsidR="009A5370" w:rsidRPr="00E24B0A" w:rsidRDefault="009A5370">
      <w:pPr>
        <w:rPr>
          <w:rFonts w:asciiTheme="majorBidi" w:hAnsiTheme="majorBidi" w:cstheme="majorBidi"/>
          <w:rPrChange w:id="3474" w:author="Samane Shahpouri" w:date="2024-05-17T23:11:00Z" w16du:dateUtc="2024-05-17T21:11:00Z">
            <w:rPr/>
          </w:rPrChange>
        </w:rPr>
        <w:pPrChange w:id="3475" w:author="Samane Shahpouri" w:date="2024-05-17T08:31:00Z" w16du:dateUtc="2024-05-17T06:31:00Z">
          <w:pPr>
            <w:jc w:val="both"/>
          </w:pPr>
        </w:pPrChange>
      </w:pPr>
      <w:del w:id="3476" w:author="Samane Shahpouri" w:date="2024-05-17T08:31:00Z" w16du:dateUtc="2024-05-17T06:31:00Z">
        <w:r w:rsidRPr="00E24B0A" w:rsidDel="00385FEA">
          <w:rPr>
            <w:rFonts w:asciiTheme="majorBidi" w:hAnsiTheme="majorBidi" w:cstheme="majorBidi"/>
            <w:rPrChange w:id="3477" w:author="Samane Shahpouri" w:date="2024-05-17T23:11:00Z" w16du:dateUtc="2024-05-17T21:11:00Z">
              <w:rPr/>
            </w:rPrChange>
          </w:rPr>
          <w:delText>To enhance the robustness of our model, we implemented specific data augmentations. These included adding rotations of ±15 degrees and increasing the number of samples per patient from 4 to 20.</w:delText>
        </w:r>
      </w:del>
    </w:p>
    <w:p w14:paraId="5C2C6681" w14:textId="557FD331" w:rsidR="009A5370" w:rsidRPr="00E24B0A" w:rsidRDefault="009A5370">
      <w:pPr>
        <w:rPr>
          <w:rFonts w:asciiTheme="majorBidi" w:hAnsiTheme="majorBidi" w:cstheme="majorBidi"/>
          <w:rPrChange w:id="3478" w:author="Samane Shahpouri" w:date="2024-05-17T23:11:00Z" w16du:dateUtc="2024-05-17T21:11:00Z">
            <w:rPr/>
          </w:rPrChange>
        </w:rPr>
        <w:pPrChange w:id="3479" w:author="Samane Shahpouri" w:date="2024-05-13T08:52:00Z" w16du:dateUtc="2024-05-13T06:52:00Z">
          <w:pPr>
            <w:jc w:val="both"/>
          </w:pPr>
        </w:pPrChange>
      </w:pPr>
      <w:r w:rsidRPr="00E24B0A">
        <w:rPr>
          <w:rFonts w:asciiTheme="majorBidi" w:hAnsiTheme="majorBidi" w:cstheme="majorBidi"/>
          <w:rPrChange w:id="3480" w:author="Samane Shahpouri" w:date="2024-05-17T23:11:00Z" w16du:dateUtc="2024-05-17T21:11:00Z">
            <w:rPr/>
          </w:rPrChange>
        </w:rPr>
        <w:t xml:space="preserve">To maintain the integrity of the model, only </w:t>
      </w:r>
      <w:del w:id="3481" w:author="Isaac Shiri Lord" w:date="2024-05-12T18:49:00Z">
        <w:r w:rsidRPr="00E24B0A" w:rsidDel="00200D6D">
          <w:rPr>
            <w:rFonts w:asciiTheme="majorBidi" w:hAnsiTheme="majorBidi" w:cstheme="majorBidi"/>
            <w:rPrChange w:id="3482" w:author="Samane Shahpouri" w:date="2024-05-17T23:11:00Z" w16du:dateUtc="2024-05-17T21:11:00Z">
              <w:rPr/>
            </w:rPrChange>
          </w:rPr>
          <w:delText>artefact</w:delText>
        </w:r>
      </w:del>
      <w:ins w:id="3483" w:author="Isaac Shiri Lord" w:date="2024-05-12T18:49:00Z">
        <w:r w:rsidR="00200D6D" w:rsidRPr="00E24B0A">
          <w:rPr>
            <w:rFonts w:asciiTheme="majorBidi" w:hAnsiTheme="majorBidi" w:cstheme="majorBidi"/>
            <w:rPrChange w:id="3484" w:author="Samane Shahpouri" w:date="2024-05-17T23:11:00Z" w16du:dateUtc="2024-05-17T21:11:00Z">
              <w:rPr/>
            </w:rPrChange>
          </w:rPr>
          <w:t>artifact</w:t>
        </w:r>
      </w:ins>
      <w:r w:rsidRPr="00E24B0A">
        <w:rPr>
          <w:rFonts w:asciiTheme="majorBidi" w:hAnsiTheme="majorBidi" w:cstheme="majorBidi"/>
          <w:rPrChange w:id="3485" w:author="Samane Shahpouri" w:date="2024-05-17T23:11:00Z" w16du:dateUtc="2024-05-17T21:11:00Z">
            <w:rPr/>
          </w:rPrChange>
        </w:rPr>
        <w:t xml:space="preserve">-free datasets were used during the network's training and validation stages. We trained the network </w:t>
      </w:r>
      <w:del w:id="3486" w:author="Samane Shahpouri" w:date="2024-05-17T08:33:00Z" w16du:dateUtc="2024-05-17T06:33:00Z">
        <w:r w:rsidRPr="00E24B0A" w:rsidDel="003E55CE">
          <w:rPr>
            <w:rFonts w:asciiTheme="majorBidi" w:hAnsiTheme="majorBidi" w:cstheme="majorBidi"/>
            <w:rPrChange w:id="3487" w:author="Samane Shahpouri" w:date="2024-05-17T23:11:00Z" w16du:dateUtc="2024-05-17T21:11:00Z">
              <w:rPr/>
            </w:rPrChange>
          </w:rPr>
          <w:delText xml:space="preserve">over </w:delText>
        </w:r>
      </w:del>
      <w:ins w:id="3488" w:author="Samane Shahpouri" w:date="2024-05-17T08:33:00Z" w16du:dateUtc="2024-05-17T06:33:00Z">
        <w:r w:rsidR="003E55CE" w:rsidRPr="00E24B0A">
          <w:rPr>
            <w:rFonts w:asciiTheme="majorBidi" w:hAnsiTheme="majorBidi" w:cstheme="majorBidi"/>
            <w:rPrChange w:id="3489" w:author="Samane Shahpouri" w:date="2024-05-17T23:11:00Z" w16du:dateUtc="2024-05-17T21:11:00Z">
              <w:rPr/>
            </w:rPrChange>
          </w:rPr>
          <w:t xml:space="preserve">near </w:t>
        </w:r>
      </w:ins>
      <w:del w:id="3490" w:author="Samane Shahpouri" w:date="2024-05-17T08:33:00Z" w16du:dateUtc="2024-05-17T06:33:00Z">
        <w:r w:rsidRPr="00E24B0A" w:rsidDel="003E55CE">
          <w:rPr>
            <w:rFonts w:asciiTheme="majorBidi" w:hAnsiTheme="majorBidi" w:cstheme="majorBidi"/>
            <w:rPrChange w:id="3491" w:author="Samane Shahpouri" w:date="2024-05-17T23:11:00Z" w16du:dateUtc="2024-05-17T21:11:00Z">
              <w:rPr/>
            </w:rPrChange>
          </w:rPr>
          <w:delText xml:space="preserve">400 </w:delText>
        </w:r>
      </w:del>
      <w:ins w:id="3492" w:author="Samane Shahpouri" w:date="2024-05-17T08:33:00Z" w16du:dateUtc="2024-05-17T06:33:00Z">
        <w:r w:rsidR="003E55CE" w:rsidRPr="00E24B0A">
          <w:rPr>
            <w:rFonts w:asciiTheme="majorBidi" w:hAnsiTheme="majorBidi" w:cstheme="majorBidi"/>
            <w:rPrChange w:id="3493" w:author="Samane Shahpouri" w:date="2024-05-17T23:11:00Z" w16du:dateUtc="2024-05-17T21:11:00Z">
              <w:rPr/>
            </w:rPrChange>
          </w:rPr>
          <w:t xml:space="preserve">500 </w:t>
        </w:r>
      </w:ins>
      <w:r w:rsidRPr="00E24B0A">
        <w:rPr>
          <w:rFonts w:asciiTheme="majorBidi" w:hAnsiTheme="majorBidi" w:cstheme="majorBidi"/>
          <w:rPrChange w:id="3494" w:author="Samane Shahpouri" w:date="2024-05-17T23:11:00Z" w16du:dateUtc="2024-05-17T21:11:00Z">
            <w:rPr/>
          </w:rPrChange>
        </w:rPr>
        <w:t xml:space="preserve">epochs to ensure adequate convergence and comprehensive learning from the dataset. An epoch represents a complete iteration over the entire training dataset. </w:t>
      </w:r>
      <w:del w:id="3495" w:author="Samane Shahpouri" w:date="2024-05-17T08:34:00Z" w16du:dateUtc="2024-05-17T06:34:00Z">
        <w:r w:rsidRPr="00E24B0A" w:rsidDel="003E55CE">
          <w:rPr>
            <w:rFonts w:asciiTheme="majorBidi" w:hAnsiTheme="majorBidi" w:cstheme="majorBidi"/>
            <w:rPrChange w:id="3496" w:author="Samane Shahpouri" w:date="2024-05-17T23:11:00Z" w16du:dateUtc="2024-05-17T21:11:00Z">
              <w:rPr/>
            </w:rPrChange>
          </w:rPr>
          <w:delText xml:space="preserve">The validation set, separate from the training set, was used solely to assess the network's </w:delText>
        </w:r>
        <w:r w:rsidR="00A4687D" w:rsidRPr="00E24B0A" w:rsidDel="003E55CE">
          <w:rPr>
            <w:rFonts w:asciiTheme="majorBidi" w:hAnsiTheme="majorBidi" w:cstheme="majorBidi"/>
            <w:rPrChange w:id="3497" w:author="Samane Shahpouri" w:date="2024-05-17T23:11:00Z" w16du:dateUtc="2024-05-17T21:11:00Z">
              <w:rPr/>
            </w:rPrChange>
          </w:rPr>
          <w:delText>performance,</w:delText>
        </w:r>
        <w:r w:rsidRPr="00E24B0A" w:rsidDel="003E55CE">
          <w:rPr>
            <w:rFonts w:asciiTheme="majorBidi" w:hAnsiTheme="majorBidi" w:cstheme="majorBidi"/>
            <w:rPrChange w:id="3498" w:author="Samane Shahpouri" w:date="2024-05-17T23:11:00Z" w16du:dateUtc="2024-05-17T21:11:00Z">
              <w:rPr/>
            </w:rPrChange>
          </w:rPr>
          <w:delText xml:space="preserve"> and was not involved in fine-tuning any hyperparameters. </w:delText>
        </w:r>
      </w:del>
      <w:r w:rsidRPr="00E24B0A">
        <w:rPr>
          <w:rFonts w:asciiTheme="majorBidi" w:hAnsiTheme="majorBidi" w:cstheme="majorBidi"/>
          <w:rPrChange w:id="3499" w:author="Samane Shahpouri" w:date="2024-05-17T23:11:00Z" w16du:dateUtc="2024-05-17T21:11:00Z">
            <w:rPr/>
          </w:rPrChange>
        </w:rPr>
        <w:t>To prevent data leakage and ensure data integrity, there was no overlap of patients across the training, testing, and validation datasets, maintaining the independence of each dataset.</w:t>
      </w:r>
    </w:p>
    <w:p w14:paraId="2E653ECD" w14:textId="2985C84E" w:rsidR="009A5370" w:rsidRPr="00E24B0A" w:rsidRDefault="009A5370">
      <w:pPr>
        <w:rPr>
          <w:rFonts w:asciiTheme="majorBidi" w:hAnsiTheme="majorBidi" w:cstheme="majorBidi"/>
          <w:rPrChange w:id="3500" w:author="Samane Shahpouri" w:date="2024-05-17T23:11:00Z" w16du:dateUtc="2024-05-17T21:11:00Z">
            <w:rPr/>
          </w:rPrChange>
        </w:rPr>
        <w:pPrChange w:id="3501" w:author="Samane Shahpouri" w:date="2024-05-13T08:52:00Z" w16du:dateUtc="2024-05-13T06:52:00Z">
          <w:pPr>
            <w:jc w:val="both"/>
          </w:pPr>
        </w:pPrChange>
      </w:pPr>
      <w:r w:rsidRPr="00E24B0A">
        <w:rPr>
          <w:rFonts w:asciiTheme="majorBidi" w:hAnsiTheme="majorBidi" w:cstheme="majorBidi"/>
          <w:rPrChange w:id="3502" w:author="Samane Shahpouri" w:date="2024-05-17T23:11:00Z" w16du:dateUtc="2024-05-17T21:11:00Z">
            <w:rPr/>
          </w:rPrChange>
        </w:rPr>
        <w:t xml:space="preserve">Details on alternative models tested, including those that did not meet our criteria for inclusion in the final report, are documented in Supplementary Material </w:t>
      </w:r>
      <w:r w:rsidR="00281025" w:rsidRPr="00E24B0A">
        <w:rPr>
          <w:rFonts w:asciiTheme="majorBidi" w:hAnsiTheme="majorBidi" w:cstheme="majorBidi"/>
          <w:rPrChange w:id="3503" w:author="Samane Shahpouri" w:date="2024-05-17T23:11:00Z" w16du:dateUtc="2024-05-17T21:11:00Z">
            <w:rPr/>
          </w:rPrChange>
        </w:rPr>
        <w:t>1</w:t>
      </w:r>
      <w:r w:rsidRPr="00E24B0A">
        <w:rPr>
          <w:rFonts w:asciiTheme="majorBidi" w:hAnsiTheme="majorBidi" w:cstheme="majorBidi"/>
          <w:rPrChange w:id="3504" w:author="Samane Shahpouri" w:date="2024-05-17T23:11:00Z" w16du:dateUtc="2024-05-17T21:11:00Z">
            <w:rPr/>
          </w:rPrChange>
        </w:rPr>
        <w:t xml:space="preserve"> for transparency and completeness.</w:t>
      </w:r>
    </w:p>
    <w:p w14:paraId="3E46EFA7" w14:textId="77777777" w:rsidR="006821AE" w:rsidRPr="00E24B0A" w:rsidRDefault="006821AE">
      <w:pPr>
        <w:rPr>
          <w:rFonts w:asciiTheme="majorBidi" w:hAnsiTheme="majorBidi" w:cstheme="majorBidi"/>
          <w:rPrChange w:id="3505" w:author="Samane Shahpouri" w:date="2024-05-17T23:11:00Z" w16du:dateUtc="2024-05-17T21:11:00Z">
            <w:rPr/>
          </w:rPrChange>
        </w:rPr>
        <w:pPrChange w:id="3506" w:author="Samane Shahpouri" w:date="2024-05-13T08:52:00Z" w16du:dateUtc="2024-05-13T06:52:00Z">
          <w:pPr>
            <w:jc w:val="both"/>
          </w:pPr>
        </w:pPrChange>
      </w:pPr>
    </w:p>
    <w:p w14:paraId="4264B288" w14:textId="77777777" w:rsidR="006821AE" w:rsidRPr="00E24B0A" w:rsidRDefault="006821AE" w:rsidP="001E0755">
      <w:pPr>
        <w:pStyle w:val="Heading2"/>
        <w:rPr>
          <w:rStyle w:val="Strong"/>
          <w:rFonts w:asciiTheme="majorBidi" w:hAnsiTheme="majorBidi" w:cstheme="majorBidi"/>
          <w:color w:val="0D0D0D"/>
          <w:sz w:val="22"/>
          <w:szCs w:val="22"/>
          <w:bdr w:val="single" w:sz="2" w:space="0" w:color="E3E3E3" w:frame="1"/>
          <w:rPrChange w:id="3507" w:author="Samane Shahpouri" w:date="2024-05-17T23:11:00Z" w16du:dateUtc="2024-05-17T21:11:00Z">
            <w:rPr>
              <w:rStyle w:val="Strong"/>
              <w:rFonts w:eastAsiaTheme="minorHAnsi"/>
              <w:b/>
              <w:bCs/>
              <w:color w:val="0D0D0D"/>
              <w:sz w:val="22"/>
              <w:szCs w:val="22"/>
              <w:bdr w:val="single" w:sz="2" w:space="0" w:color="E3E3E3" w:frame="1"/>
            </w:rPr>
          </w:rPrChange>
        </w:rPr>
      </w:pPr>
      <w:bookmarkStart w:id="3508" w:name="_Toc167046474"/>
      <w:r w:rsidRPr="00E24B0A">
        <w:rPr>
          <w:rFonts w:asciiTheme="majorBidi" w:hAnsiTheme="majorBidi" w:cstheme="majorBidi"/>
          <w:rPrChange w:id="3509" w:author="Samane Shahpouri" w:date="2024-05-17T23:11:00Z" w16du:dateUtc="2024-05-17T21:11:00Z">
            <w:rPr>
              <w:b w:val="0"/>
              <w:bCs w:val="0"/>
            </w:rPr>
          </w:rPrChange>
        </w:rPr>
        <w:t>Training approaches for deep learning models:</w:t>
      </w:r>
      <w:bookmarkEnd w:id="3508"/>
    </w:p>
    <w:p w14:paraId="63B866AB" w14:textId="2326056B" w:rsidR="009C216F" w:rsidRPr="00E24B0A" w:rsidRDefault="006821AE">
      <w:pPr>
        <w:pStyle w:val="Heading4"/>
        <w:rPr>
          <w:rFonts w:asciiTheme="majorBidi" w:hAnsiTheme="majorBidi"/>
          <w:rPrChange w:id="3510" w:author="Samane Shahpouri" w:date="2024-05-17T23:11:00Z" w16du:dateUtc="2024-05-17T21:11:00Z">
            <w:rPr/>
          </w:rPrChange>
        </w:rPr>
        <w:pPrChange w:id="3511" w:author="Samane Shahpouri" w:date="2024-05-13T08:52:00Z" w16du:dateUtc="2024-05-13T06:52:00Z">
          <w:pPr>
            <w:pStyle w:val="Heading4"/>
            <w:jc w:val="both"/>
          </w:pPr>
        </w:pPrChange>
      </w:pPr>
      <w:bookmarkStart w:id="3512" w:name="_Hlk165952835"/>
      <w:r w:rsidRPr="00E24B0A">
        <w:rPr>
          <w:rFonts w:asciiTheme="majorBidi" w:hAnsiTheme="majorBidi"/>
          <w:rPrChange w:id="3513" w:author="Samane Shahpouri" w:date="2024-05-17T23:11:00Z" w16du:dateUtc="2024-05-17T21:11:00Z">
            <w:rPr/>
          </w:rPrChange>
        </w:rPr>
        <w:t>Integrated multi-Centr</w:t>
      </w:r>
      <w:r w:rsidR="00662A9E" w:rsidRPr="00E24B0A">
        <w:rPr>
          <w:rFonts w:asciiTheme="majorBidi" w:hAnsiTheme="majorBidi"/>
          <w:rPrChange w:id="3514" w:author="Samane Shahpouri" w:date="2024-05-17T23:11:00Z" w16du:dateUtc="2024-05-17T21:11:00Z">
            <w:rPr/>
          </w:rPrChange>
        </w:rPr>
        <w:t>e</w:t>
      </w:r>
      <w:r w:rsidRPr="00E24B0A">
        <w:rPr>
          <w:rFonts w:asciiTheme="majorBidi" w:hAnsiTheme="majorBidi"/>
          <w:rPrChange w:id="3515" w:author="Samane Shahpouri" w:date="2024-05-17T23:11:00Z" w16du:dateUtc="2024-05-17T21:11:00Z">
            <w:rPr/>
          </w:rPrChange>
        </w:rPr>
        <w:t xml:space="preserve"> model</w:t>
      </w:r>
      <w:r w:rsidR="00662A9E" w:rsidRPr="00E24B0A">
        <w:rPr>
          <w:rFonts w:asciiTheme="majorBidi" w:hAnsiTheme="majorBidi"/>
          <w:rPrChange w:id="3516" w:author="Samane Shahpouri" w:date="2024-05-17T23:11:00Z" w16du:dateUtc="2024-05-17T21:11:00Z">
            <w:rPr/>
          </w:rPrChange>
        </w:rPr>
        <w:t xml:space="preserve"> (IMCM)</w:t>
      </w:r>
      <w:r w:rsidRPr="00E24B0A">
        <w:rPr>
          <w:rFonts w:asciiTheme="majorBidi" w:hAnsiTheme="majorBidi"/>
          <w:rPrChange w:id="3517" w:author="Samane Shahpouri" w:date="2024-05-17T23:11:00Z" w16du:dateUtc="2024-05-17T21:11:00Z">
            <w:rPr/>
          </w:rPrChange>
        </w:rPr>
        <w:t xml:space="preserve">: </w:t>
      </w:r>
    </w:p>
    <w:bookmarkEnd w:id="3512"/>
    <w:p w14:paraId="69359727" w14:textId="7197BC3A" w:rsidR="009A5370" w:rsidRPr="00E24B0A" w:rsidRDefault="009A5370">
      <w:pPr>
        <w:rPr>
          <w:rFonts w:asciiTheme="majorBidi" w:hAnsiTheme="majorBidi" w:cstheme="majorBidi"/>
          <w:rPrChange w:id="3518" w:author="Samane Shahpouri" w:date="2024-05-17T23:11:00Z" w16du:dateUtc="2024-05-17T21:11:00Z">
            <w:rPr/>
          </w:rPrChange>
        </w:rPr>
        <w:pPrChange w:id="3519" w:author="Samane Shahpouri" w:date="2024-05-13T08:52:00Z" w16du:dateUtc="2024-05-13T06:52:00Z">
          <w:pPr>
            <w:jc w:val="both"/>
          </w:pPr>
        </w:pPrChange>
      </w:pPr>
      <w:r w:rsidRPr="00E24B0A">
        <w:rPr>
          <w:rFonts w:asciiTheme="majorBidi" w:hAnsiTheme="majorBidi" w:cstheme="majorBidi"/>
          <w:rPrChange w:id="3520" w:author="Samane Shahpouri" w:date="2024-05-17T23:11:00Z" w16du:dateUtc="2024-05-17T21:11:00Z">
            <w:rPr/>
          </w:rPrChange>
        </w:rPr>
        <w:t>A Dyn-</w:t>
      </w:r>
      <w:proofErr w:type="spellStart"/>
      <w:r w:rsidRPr="00E24B0A">
        <w:rPr>
          <w:rFonts w:asciiTheme="majorBidi" w:hAnsiTheme="majorBidi" w:cstheme="majorBidi"/>
          <w:rPrChange w:id="3521" w:author="Samane Shahpouri" w:date="2024-05-17T23:11:00Z" w16du:dateUtc="2024-05-17T21:11:00Z">
            <w:rPr/>
          </w:rPrChange>
        </w:rPr>
        <w:t>Unet</w:t>
      </w:r>
      <w:proofErr w:type="spellEnd"/>
      <w:r w:rsidRPr="00E24B0A">
        <w:rPr>
          <w:rFonts w:asciiTheme="majorBidi" w:hAnsiTheme="majorBidi" w:cstheme="majorBidi"/>
          <w:rPrChange w:id="3522" w:author="Samane Shahpouri" w:date="2024-05-17T23:11:00Z" w16du:dateUtc="2024-05-17T21:11:00Z">
            <w:rPr/>
          </w:rPrChange>
        </w:rPr>
        <w:t xml:space="preserve"> deep learning model was developed using a combined dataset from four different </w:t>
      </w:r>
      <w:proofErr w:type="spellStart"/>
      <w:r w:rsidRPr="00E24B0A">
        <w:rPr>
          <w:rFonts w:asciiTheme="majorBidi" w:hAnsiTheme="majorBidi" w:cstheme="majorBidi"/>
          <w:rPrChange w:id="3523" w:author="Samane Shahpouri" w:date="2024-05-17T23:11:00Z" w16du:dateUtc="2024-05-17T21:11:00Z">
            <w:rPr/>
          </w:rPrChange>
        </w:rPr>
        <w:t>cent</w:t>
      </w:r>
      <w:del w:id="3524" w:author="Isaac Shiri Lord" w:date="2024-05-12T18:50:00Z">
        <w:r w:rsidRPr="00E24B0A" w:rsidDel="00B11C7D">
          <w:rPr>
            <w:rFonts w:asciiTheme="majorBidi" w:hAnsiTheme="majorBidi" w:cstheme="majorBidi"/>
            <w:rPrChange w:id="3525" w:author="Samane Shahpouri" w:date="2024-05-17T23:11:00Z" w16du:dateUtc="2024-05-17T21:11:00Z">
              <w:rPr/>
            </w:rPrChange>
          </w:rPr>
          <w:delText>res, all utilis</w:delText>
        </w:r>
      </w:del>
      <w:ins w:id="3526" w:author="Isaac Shiri Lord" w:date="2024-05-12T18:50:00Z">
        <w:r w:rsidR="00B11C7D" w:rsidRPr="00E24B0A">
          <w:rPr>
            <w:rFonts w:asciiTheme="majorBidi" w:hAnsiTheme="majorBidi" w:cstheme="majorBidi"/>
            <w:rPrChange w:id="3527" w:author="Samane Shahpouri" w:date="2024-05-17T23:11:00Z" w16du:dateUtc="2024-05-17T21:11:00Z">
              <w:rPr/>
            </w:rPrChange>
          </w:rPr>
          <w:t>ers</w:t>
        </w:r>
        <w:proofErr w:type="spellEnd"/>
        <w:r w:rsidR="00B11C7D" w:rsidRPr="00E24B0A">
          <w:rPr>
            <w:rFonts w:asciiTheme="majorBidi" w:hAnsiTheme="majorBidi" w:cstheme="majorBidi"/>
            <w:rPrChange w:id="3528" w:author="Samane Shahpouri" w:date="2024-05-17T23:11:00Z" w16du:dateUtc="2024-05-17T21:11:00Z">
              <w:rPr/>
            </w:rPrChange>
          </w:rPr>
          <w:t>, all utiliz</w:t>
        </w:r>
      </w:ins>
      <w:r w:rsidRPr="00E24B0A">
        <w:rPr>
          <w:rFonts w:asciiTheme="majorBidi" w:hAnsiTheme="majorBidi" w:cstheme="majorBidi"/>
          <w:rPrChange w:id="3529" w:author="Samane Shahpouri" w:date="2024-05-17T23:11:00Z" w16du:dateUtc="2024-05-17T21:11:00Z">
            <w:rPr/>
          </w:rPrChange>
        </w:rPr>
        <w:t xml:space="preserve">ing </w:t>
      </w:r>
      <w:del w:id="3530" w:author="Samane Shahpouri" w:date="2024-05-17T08:34:00Z" w16du:dateUtc="2024-05-17T06:34:00Z">
        <w:r w:rsidRPr="00E24B0A" w:rsidDel="009F7051">
          <w:rPr>
            <w:rFonts w:asciiTheme="majorBidi" w:hAnsiTheme="majorBidi" w:cstheme="majorBidi"/>
            <w:rPrChange w:id="3531" w:author="Samane Shahpouri" w:date="2024-05-17T23:11:00Z" w16du:dateUtc="2024-05-17T21:11:00Z">
              <w:rPr/>
            </w:rPrChange>
          </w:rPr>
          <w:delText>gallium</w:delText>
        </w:r>
      </w:del>
      <w:ins w:id="3532" w:author="Samane Shahpouri" w:date="2024-05-17T08:34:00Z" w16du:dateUtc="2024-05-17T06:34:00Z">
        <w:r w:rsidR="009F7051" w:rsidRPr="00E24B0A">
          <w:rPr>
            <w:rFonts w:asciiTheme="majorBidi" w:hAnsiTheme="majorBidi" w:cstheme="majorBidi"/>
            <w:rPrChange w:id="3533" w:author="Samane Shahpouri" w:date="2024-05-17T23:11:00Z" w16du:dateUtc="2024-05-17T21:11:00Z">
              <w:rPr/>
            </w:rPrChange>
          </w:rPr>
          <w:t>Ga</w:t>
        </w:r>
      </w:ins>
      <w:r w:rsidRPr="00E24B0A">
        <w:rPr>
          <w:rFonts w:asciiTheme="majorBidi" w:hAnsiTheme="majorBidi" w:cstheme="majorBidi"/>
          <w:rPrChange w:id="3534" w:author="Samane Shahpouri" w:date="2024-05-17T23:11:00Z" w16du:dateUtc="2024-05-17T21:11:00Z">
            <w:rPr/>
          </w:rPrChange>
        </w:rPr>
        <w:t xml:space="preserve">-based </w:t>
      </w:r>
      <w:ins w:id="3535" w:author="Samane Shahpouri" w:date="2024-05-17T08:35:00Z" w16du:dateUtc="2024-05-17T06:35:00Z">
        <w:r w:rsidR="009F7051" w:rsidRPr="00E24B0A">
          <w:rPr>
            <w:rFonts w:asciiTheme="majorBidi" w:hAnsiTheme="majorBidi" w:cstheme="majorBidi"/>
            <w:rPrChange w:id="3536" w:author="Samane Shahpouri" w:date="2024-05-17T23:11:00Z" w16du:dateUtc="2024-05-17T21:11:00Z">
              <w:rPr/>
            </w:rPrChange>
          </w:rPr>
          <w:t>radio</w:t>
        </w:r>
      </w:ins>
      <w:r w:rsidRPr="00E24B0A">
        <w:rPr>
          <w:rFonts w:asciiTheme="majorBidi" w:hAnsiTheme="majorBidi" w:cstheme="majorBidi"/>
          <w:rPrChange w:id="3537" w:author="Samane Shahpouri" w:date="2024-05-17T23:11:00Z" w16du:dateUtc="2024-05-17T21:11:00Z">
            <w:rPr/>
          </w:rPrChange>
        </w:rPr>
        <w:t xml:space="preserve">tracers. This model was initially trained on a collective dataset and subsequently tested on an external </w:t>
      </w:r>
      <w:del w:id="3538" w:author="Isaac Shiri Lord" w:date="2024-05-12T18:50:00Z">
        <w:r w:rsidRPr="00E24B0A" w:rsidDel="00B11C7D">
          <w:rPr>
            <w:rFonts w:asciiTheme="majorBidi" w:hAnsiTheme="majorBidi" w:cstheme="majorBidi"/>
            <w:rPrChange w:id="3539" w:author="Samane Shahpouri" w:date="2024-05-17T23:11:00Z" w16du:dateUtc="2024-05-17T21:11:00Z">
              <w:rPr/>
            </w:rPrChange>
          </w:rPr>
          <w:delText>centre's</w:delText>
        </w:r>
      </w:del>
      <w:proofErr w:type="spellStart"/>
      <w:ins w:id="3540" w:author="Isaac Shiri Lord" w:date="2024-05-12T18:50:00Z">
        <w:r w:rsidR="00B11C7D" w:rsidRPr="00E24B0A">
          <w:rPr>
            <w:rFonts w:asciiTheme="majorBidi" w:hAnsiTheme="majorBidi" w:cstheme="majorBidi"/>
            <w:rPrChange w:id="3541" w:author="Samane Shahpouri" w:date="2024-05-17T23:11:00Z" w16du:dateUtc="2024-05-17T21:11:00Z">
              <w:rPr/>
            </w:rPrChange>
          </w:rPr>
          <w:t>center’s</w:t>
        </w:r>
      </w:ins>
      <w:proofErr w:type="spellEnd"/>
      <w:r w:rsidRPr="00E24B0A">
        <w:rPr>
          <w:rFonts w:asciiTheme="majorBidi" w:hAnsiTheme="majorBidi" w:cstheme="majorBidi"/>
          <w:rPrChange w:id="3542" w:author="Samane Shahpouri" w:date="2024-05-17T23:11:00Z" w16du:dateUtc="2024-05-17T21:11:00Z">
            <w:rPr/>
          </w:rPrChange>
        </w:rPr>
        <w:t xml:space="preserve"> data to evaluate its </w:t>
      </w:r>
      <w:del w:id="3543" w:author="Isaac Shiri Lord" w:date="2024-05-12T18:50:00Z">
        <w:r w:rsidRPr="00E24B0A" w:rsidDel="00B11C7D">
          <w:rPr>
            <w:rFonts w:asciiTheme="majorBidi" w:hAnsiTheme="majorBidi" w:cstheme="majorBidi"/>
            <w:rPrChange w:id="3544" w:author="Samane Shahpouri" w:date="2024-05-17T23:11:00Z" w16du:dateUtc="2024-05-17T21:11:00Z">
              <w:rPr/>
            </w:rPrChange>
          </w:rPr>
          <w:delText>generalisation</w:delText>
        </w:r>
      </w:del>
      <w:ins w:id="3545" w:author="Isaac Shiri Lord" w:date="2024-05-12T18:50:00Z">
        <w:r w:rsidR="00B11C7D" w:rsidRPr="00E24B0A">
          <w:rPr>
            <w:rFonts w:asciiTheme="majorBidi" w:hAnsiTheme="majorBidi" w:cstheme="majorBidi"/>
            <w:rPrChange w:id="3546" w:author="Samane Shahpouri" w:date="2024-05-17T23:11:00Z" w16du:dateUtc="2024-05-17T21:11:00Z">
              <w:rPr/>
            </w:rPrChange>
          </w:rPr>
          <w:t>generalization</w:t>
        </w:r>
      </w:ins>
      <w:r w:rsidRPr="00E24B0A">
        <w:rPr>
          <w:rFonts w:asciiTheme="majorBidi" w:hAnsiTheme="majorBidi" w:cstheme="majorBidi"/>
          <w:rPrChange w:id="3547" w:author="Samane Shahpouri" w:date="2024-05-17T23:11:00Z" w16du:dateUtc="2024-05-17T21:11:00Z">
            <w:rPr/>
          </w:rPrChange>
        </w:rPr>
        <w:t xml:space="preserve"> capabilities. It was also tested within the originating dataset from each </w:t>
      </w:r>
      <w:proofErr w:type="spellStart"/>
      <w:r w:rsidRPr="00E24B0A">
        <w:rPr>
          <w:rFonts w:asciiTheme="majorBidi" w:hAnsiTheme="majorBidi" w:cstheme="majorBidi"/>
          <w:rPrChange w:id="3548" w:author="Samane Shahpouri" w:date="2024-05-17T23:11:00Z" w16du:dateUtc="2024-05-17T21:11:00Z">
            <w:rPr/>
          </w:rPrChange>
        </w:rPr>
        <w:t>cent</w:t>
      </w:r>
      <w:del w:id="3549" w:author="Isaac Shiri Lord" w:date="2024-05-12T18:50:00Z">
        <w:r w:rsidRPr="00E24B0A" w:rsidDel="00B11C7D">
          <w:rPr>
            <w:rFonts w:asciiTheme="majorBidi" w:hAnsiTheme="majorBidi" w:cstheme="majorBidi"/>
            <w:rPrChange w:id="3550" w:author="Samane Shahpouri" w:date="2024-05-17T23:11:00Z" w16du:dateUtc="2024-05-17T21:11:00Z">
              <w:rPr/>
            </w:rPrChange>
          </w:rPr>
          <w:delText>re</w:delText>
        </w:r>
      </w:del>
      <w:ins w:id="3551" w:author="Isaac Shiri Lord" w:date="2024-05-12T18:50:00Z">
        <w:r w:rsidR="00B11C7D" w:rsidRPr="00E24B0A">
          <w:rPr>
            <w:rFonts w:asciiTheme="majorBidi" w:hAnsiTheme="majorBidi" w:cstheme="majorBidi"/>
            <w:rPrChange w:id="3552" w:author="Samane Shahpouri" w:date="2024-05-17T23:11:00Z" w16du:dateUtc="2024-05-17T21:11:00Z">
              <w:rPr/>
            </w:rPrChange>
          </w:rPr>
          <w:t>er</w:t>
        </w:r>
      </w:ins>
      <w:proofErr w:type="spellEnd"/>
      <w:r w:rsidRPr="00E24B0A">
        <w:rPr>
          <w:rFonts w:asciiTheme="majorBidi" w:hAnsiTheme="majorBidi" w:cstheme="majorBidi"/>
          <w:rPrChange w:id="3553" w:author="Samane Shahpouri" w:date="2024-05-17T23:11:00Z" w16du:dateUtc="2024-05-17T21:11:00Z">
            <w:rPr/>
          </w:rPrChange>
        </w:rPr>
        <w:t>. This approach aims to overcome the limitations of models trained on data from single centres, which may struggle with generalizability to new, unseen cases.</w:t>
      </w:r>
      <w:r w:rsidR="00662A9E" w:rsidRPr="00E24B0A">
        <w:rPr>
          <w:rFonts w:asciiTheme="majorBidi" w:hAnsiTheme="majorBidi" w:cstheme="majorBidi"/>
          <w:rPrChange w:id="3554" w:author="Samane Shahpouri" w:date="2024-05-17T23:11:00Z" w16du:dateUtc="2024-05-17T21:11:00Z">
            <w:rPr/>
          </w:rPrChange>
        </w:rPr>
        <w:t xml:space="preserve"> The training and validation losses for the IMCM are illustrated in Figure </w:t>
      </w:r>
      <w:r w:rsidR="0040105C" w:rsidRPr="00E24B0A">
        <w:rPr>
          <w:rFonts w:asciiTheme="majorBidi" w:hAnsiTheme="majorBidi" w:cstheme="majorBidi"/>
          <w:rPrChange w:id="3555" w:author="Samane Shahpouri" w:date="2024-05-17T23:11:00Z" w16du:dateUtc="2024-05-17T21:11:00Z">
            <w:rPr/>
          </w:rPrChange>
        </w:rPr>
        <w:t>7</w:t>
      </w:r>
      <w:r w:rsidR="00662A9E" w:rsidRPr="00E24B0A">
        <w:rPr>
          <w:rFonts w:asciiTheme="majorBidi" w:hAnsiTheme="majorBidi" w:cstheme="majorBidi"/>
          <w:rPrChange w:id="3556" w:author="Samane Shahpouri" w:date="2024-05-17T23:11:00Z" w16du:dateUtc="2024-05-17T21:11:00Z">
            <w:rPr/>
          </w:rPrChange>
        </w:rPr>
        <w:t>.</w:t>
      </w:r>
    </w:p>
    <w:p w14:paraId="5106056C" w14:textId="77777777" w:rsidR="00832AA7" w:rsidRPr="00E24B0A" w:rsidRDefault="00832AA7">
      <w:pPr>
        <w:rPr>
          <w:rFonts w:asciiTheme="majorBidi" w:hAnsiTheme="majorBidi" w:cstheme="majorBidi"/>
          <w:rPrChange w:id="3557" w:author="Samane Shahpouri" w:date="2024-05-17T23:11:00Z" w16du:dateUtc="2024-05-17T21:11:00Z">
            <w:rPr/>
          </w:rPrChange>
        </w:rPr>
        <w:pPrChange w:id="3558" w:author="Samane Shahpouri" w:date="2024-05-13T08:52:00Z" w16du:dateUtc="2024-05-13T06:52:00Z">
          <w:pPr>
            <w:keepNext/>
            <w:jc w:val="both"/>
          </w:pPr>
        </w:pPrChange>
      </w:pPr>
      <w:r w:rsidRPr="00E24B0A">
        <w:rPr>
          <w:rFonts w:asciiTheme="majorBidi" w:hAnsiTheme="majorBidi" w:cstheme="majorBidi"/>
          <w:noProof/>
          <w:rPrChange w:id="3559" w:author="Samane Shahpouri" w:date="2024-05-17T23:11:00Z" w16du:dateUtc="2024-05-17T21:11:00Z">
            <w:rPr>
              <w:noProof/>
            </w:rPr>
          </w:rPrChange>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3"/>
                    <a:stretch>
                      <a:fillRect/>
                    </a:stretch>
                  </pic:blipFill>
                  <pic:spPr>
                    <a:xfrm>
                      <a:off x="0" y="0"/>
                      <a:ext cx="5731510" cy="3199765"/>
                    </a:xfrm>
                    <a:prstGeom prst="rect">
                      <a:avLst/>
                    </a:prstGeom>
                  </pic:spPr>
                </pic:pic>
              </a:graphicData>
            </a:graphic>
          </wp:inline>
        </w:drawing>
      </w:r>
    </w:p>
    <w:p w14:paraId="427BA9B9" w14:textId="5148E750" w:rsidR="00832AA7" w:rsidRPr="00507D2D" w:rsidDel="009F7051" w:rsidRDefault="00832AA7">
      <w:pPr>
        <w:pStyle w:val="Caption"/>
        <w:rPr>
          <w:del w:id="3560" w:author="Samane Shahpouri" w:date="2024-05-17T08:36:00Z" w16du:dateUtc="2024-05-17T06:36:00Z"/>
        </w:rPr>
        <w:pPrChange w:id="3561" w:author="Samane Shahpouri" w:date="2024-05-17T23:13:00Z" w16du:dateUtc="2024-05-17T21:13:00Z">
          <w:pPr/>
        </w:pPrChange>
      </w:pPr>
      <w:r w:rsidRPr="00507D2D">
        <w:t xml:space="preserve">Figure </w:t>
      </w:r>
      <w:r w:rsidRPr="00E24B0A">
        <w:rPr>
          <w:i w:val="0"/>
          <w:iCs w:val="0"/>
          <w:color w:val="44546A" w:themeColor="text2"/>
          <w:rPrChange w:id="3562" w:author="Samane Shahpouri" w:date="2024-05-17T23:11:00Z" w16du:dateUtc="2024-05-17T21:11:00Z">
            <w:rPr>
              <w:rFonts w:ascii="Segoe UI" w:eastAsia="Arial" w:hAnsi="Segoe UI" w:cs="Arial"/>
              <w:i/>
              <w:iCs/>
              <w:color w:val="44546A" w:themeColor="text2"/>
              <w:sz w:val="18"/>
              <w:szCs w:val="18"/>
              <w:lang w:val="en"/>
            </w:rPr>
          </w:rPrChange>
        </w:rPr>
        <w:fldChar w:fldCharType="begin"/>
      </w:r>
      <w:r w:rsidRPr="00507D2D">
        <w:instrText xml:space="preserve"> SEQ Figure \* ARABIC </w:instrText>
      </w:r>
      <w:r w:rsidRPr="00E24B0A">
        <w:rPr>
          <w:i w:val="0"/>
          <w:iCs w:val="0"/>
          <w:color w:val="44546A" w:themeColor="text2"/>
          <w:rPrChange w:id="3563" w:author="Samane Shahpouri" w:date="2024-05-17T23:11:00Z" w16du:dateUtc="2024-05-17T21:11:00Z">
            <w:rPr>
              <w:rFonts w:ascii="Segoe UI" w:eastAsia="Arial" w:hAnsi="Segoe UI" w:cs="Arial"/>
              <w:i/>
              <w:iCs/>
              <w:color w:val="44546A" w:themeColor="text2"/>
              <w:sz w:val="18"/>
              <w:szCs w:val="18"/>
              <w:lang w:val="en"/>
            </w:rPr>
          </w:rPrChange>
        </w:rPr>
        <w:fldChar w:fldCharType="separate"/>
      </w:r>
      <w:ins w:id="3564" w:author="Samane Shahpouri" w:date="2024-05-19T21:34:00Z" w16du:dateUtc="2024-05-19T19:34:00Z">
        <w:r w:rsidR="00230BE0">
          <w:rPr>
            <w:noProof/>
          </w:rPr>
          <w:t>6</w:t>
        </w:r>
      </w:ins>
      <w:del w:id="3565" w:author="Samane Shahpouri" w:date="2024-05-17T23:20:00Z" w16du:dateUtc="2024-05-17T21:20:00Z">
        <w:r w:rsidR="00C53542" w:rsidRPr="00507D2D" w:rsidDel="0056359D">
          <w:rPr>
            <w:noProof/>
          </w:rPr>
          <w:delText>7</w:delText>
        </w:r>
      </w:del>
      <w:r w:rsidRPr="00E24B0A">
        <w:rPr>
          <w:i w:val="0"/>
          <w:iCs w:val="0"/>
          <w:color w:val="44546A" w:themeColor="text2"/>
          <w:rPrChange w:id="3566" w:author="Samane Shahpouri" w:date="2024-05-17T23:11:00Z" w16du:dateUtc="2024-05-17T21:11:00Z">
            <w:rPr>
              <w:rFonts w:ascii="Segoe UI" w:eastAsia="Arial" w:hAnsi="Segoe UI" w:cs="Arial"/>
              <w:i/>
              <w:iCs/>
              <w:color w:val="44546A" w:themeColor="text2"/>
              <w:sz w:val="18"/>
              <w:szCs w:val="18"/>
              <w:lang w:val="en"/>
            </w:rPr>
          </w:rPrChange>
        </w:rPr>
        <w:fldChar w:fldCharType="end"/>
      </w:r>
      <w:r w:rsidRPr="00507D2D">
        <w:t>: Training and validation loss for the Integrated Multi-Center Model showing a best metric of 0.0527 at epoch 434.</w:t>
      </w:r>
    </w:p>
    <w:p w14:paraId="7F29A085" w14:textId="41976954" w:rsidR="00662A9E" w:rsidRPr="00507D2D" w:rsidRDefault="00662A9E">
      <w:pPr>
        <w:pStyle w:val="Caption"/>
        <w:pPrChange w:id="3567" w:author="Samane Shahpouri" w:date="2024-05-17T23:13:00Z" w16du:dateUtc="2024-05-17T21:13:00Z">
          <w:pPr>
            <w:keepNext/>
            <w:jc w:val="both"/>
          </w:pPr>
        </w:pPrChange>
      </w:pPr>
    </w:p>
    <w:p w14:paraId="1F943693" w14:textId="1F2694E5" w:rsidR="006821AE" w:rsidRPr="00E24B0A" w:rsidRDefault="00662A9E">
      <w:pPr>
        <w:pStyle w:val="Heading4"/>
        <w:rPr>
          <w:rFonts w:asciiTheme="majorBidi" w:hAnsiTheme="majorBidi"/>
          <w:rPrChange w:id="3568" w:author="Samane Shahpouri" w:date="2024-05-17T23:11:00Z" w16du:dateUtc="2024-05-17T21:11:00Z">
            <w:rPr/>
          </w:rPrChange>
        </w:rPr>
        <w:pPrChange w:id="3569" w:author="Samane Shahpouri" w:date="2024-05-13T08:52:00Z" w16du:dateUtc="2024-05-13T06:52:00Z">
          <w:pPr>
            <w:pStyle w:val="Heading4"/>
            <w:jc w:val="both"/>
          </w:pPr>
        </w:pPrChange>
      </w:pPr>
      <w:r w:rsidRPr="00E24B0A">
        <w:rPr>
          <w:rFonts w:asciiTheme="majorBidi" w:hAnsiTheme="majorBidi"/>
          <w:rPrChange w:id="3570" w:author="Samane Shahpouri" w:date="2024-05-17T23:11:00Z" w16du:dateUtc="2024-05-17T21:11:00Z">
            <w:rPr/>
          </w:rPrChange>
        </w:rPr>
        <w:t>Anatomy-Dependent Correction Model (ADCM)</w:t>
      </w:r>
      <w:r w:rsidR="006821AE" w:rsidRPr="00E24B0A">
        <w:rPr>
          <w:rFonts w:asciiTheme="majorBidi" w:hAnsiTheme="majorBidi"/>
          <w:rPrChange w:id="3571" w:author="Samane Shahpouri" w:date="2024-05-17T23:11:00Z" w16du:dateUtc="2024-05-17T21:11:00Z">
            <w:rPr/>
          </w:rPrChange>
        </w:rPr>
        <w:t>:</w:t>
      </w:r>
    </w:p>
    <w:p w14:paraId="7CF9891C" w14:textId="5A234215" w:rsidR="009A5370" w:rsidRPr="00E24B0A" w:rsidRDefault="009A5370">
      <w:pPr>
        <w:rPr>
          <w:rFonts w:asciiTheme="majorBidi" w:hAnsiTheme="majorBidi" w:cstheme="majorBidi"/>
          <w:rPrChange w:id="3572" w:author="Samane Shahpouri" w:date="2024-05-17T23:11:00Z" w16du:dateUtc="2024-05-17T21:11:00Z">
            <w:rPr/>
          </w:rPrChange>
        </w:rPr>
        <w:pPrChange w:id="3573" w:author="Samane Shahpouri" w:date="2024-05-13T08:52:00Z" w16du:dateUtc="2024-05-13T06:52:00Z">
          <w:pPr>
            <w:jc w:val="both"/>
          </w:pPr>
        </w:pPrChange>
      </w:pPr>
      <w:r w:rsidRPr="00E24B0A">
        <w:rPr>
          <w:rFonts w:asciiTheme="majorBidi" w:hAnsiTheme="majorBidi" w:cstheme="majorBidi"/>
          <w:rPrChange w:id="3574" w:author="Samane Shahpouri" w:date="2024-05-17T23:11:00Z" w16du:dateUtc="2024-05-17T21:11:00Z">
            <w:rPr/>
          </w:rPrChange>
        </w:rPr>
        <w:t>This methodology adopts a new approach by decomposing the transformation from non-attenuation</w:t>
      </w:r>
      <w:del w:id="3575" w:author="Isaac Shiri Lord" w:date="2024-05-12T18:50:00Z">
        <w:r w:rsidRPr="00E24B0A" w:rsidDel="00B11C7D">
          <w:rPr>
            <w:rFonts w:asciiTheme="majorBidi" w:hAnsiTheme="majorBidi" w:cstheme="majorBidi"/>
            <w:rPrChange w:id="3576" w:author="Samane Shahpouri" w:date="2024-05-17T23:11:00Z" w16du:dateUtc="2024-05-17T21:11:00Z">
              <w:rPr/>
            </w:rPrChange>
          </w:rPr>
          <w:delText xml:space="preserve"> corrected PET (NAC-PET) to model-based attenuation </w:delText>
        </w:r>
      </w:del>
      <w:ins w:id="3577" w:author="Isaac Shiri Lord" w:date="2024-05-12T18:50:00Z">
        <w:r w:rsidR="00B11C7D" w:rsidRPr="00E24B0A">
          <w:rPr>
            <w:rFonts w:asciiTheme="majorBidi" w:hAnsiTheme="majorBidi" w:cstheme="majorBidi"/>
            <w:rPrChange w:id="3578" w:author="Samane Shahpouri" w:date="2024-05-17T23:11:00Z" w16du:dateUtc="2024-05-17T21:11:00Z">
              <w:rPr/>
            </w:rPrChange>
          </w:rPr>
          <w:t>-corrected PET (NAC-PET) to model-based attenuation-</w:t>
        </w:r>
      </w:ins>
      <w:r w:rsidRPr="00E24B0A">
        <w:rPr>
          <w:rFonts w:asciiTheme="majorBidi" w:hAnsiTheme="majorBidi" w:cstheme="majorBidi"/>
          <w:rPrChange w:id="3579" w:author="Samane Shahpouri" w:date="2024-05-17T23:11:00Z" w16du:dateUtc="2024-05-17T21:11:00Z">
            <w:rPr/>
          </w:rPrChange>
        </w:rPr>
        <w:t>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173906A7" w:rsidR="009A5370" w:rsidRPr="00E24B0A" w:rsidRDefault="009A5370">
      <w:pPr>
        <w:rPr>
          <w:rFonts w:asciiTheme="majorBidi" w:hAnsiTheme="majorBidi" w:cstheme="majorBidi"/>
          <w:rPrChange w:id="3580" w:author="Samane Shahpouri" w:date="2024-05-17T23:11:00Z" w16du:dateUtc="2024-05-17T21:11:00Z">
            <w:rPr/>
          </w:rPrChange>
        </w:rPr>
        <w:pPrChange w:id="3581" w:author="Samane Shahpouri" w:date="2024-05-13T08:52:00Z" w16du:dateUtc="2024-05-13T06:52:00Z">
          <w:pPr>
            <w:jc w:val="both"/>
          </w:pPr>
        </w:pPrChange>
      </w:pPr>
      <w:r w:rsidRPr="00E24B0A">
        <w:rPr>
          <w:rFonts w:asciiTheme="majorBidi" w:hAnsiTheme="majorBidi" w:cstheme="majorBidi"/>
          <w:rPrChange w:id="3582" w:author="Samane Shahpouri" w:date="2024-05-17T23:11:00Z" w16du:dateUtc="2024-05-17T21:11:00Z">
            <w:rPr/>
          </w:rPrChange>
        </w:rPr>
        <w:t>The previous network was employed to focus exclusively on estimating the anatomy-dependent correction maps (ADCM).</w:t>
      </w:r>
      <w:r w:rsidR="004544C2" w:rsidRPr="00E24B0A">
        <w:rPr>
          <w:rFonts w:asciiTheme="majorBidi" w:hAnsiTheme="majorBidi" w:cstheme="majorBidi"/>
          <w:rPrChange w:id="3583" w:author="Samane Shahpouri" w:date="2024-05-17T23:11:00Z" w16du:dateUtc="2024-05-17T21:11:00Z">
            <w:rPr/>
          </w:rPrChange>
        </w:rPr>
        <w:t xml:space="preserve"> </w:t>
      </w:r>
      <w:r w:rsidRPr="00E24B0A">
        <w:rPr>
          <w:rFonts w:asciiTheme="majorBidi" w:hAnsiTheme="majorBidi" w:cstheme="majorBidi"/>
          <w:rPrChange w:id="3584" w:author="Samane Shahpouri" w:date="2024-05-17T23:11:00Z" w16du:dateUtc="2024-05-17T21:11:00Z">
            <w:rPr/>
          </w:rPrChange>
        </w:rPr>
        <w:t>This model's effectiveness is evaluated through its ability to generali</w:t>
      </w:r>
      <w:del w:id="3585" w:author="Isaac Shiri Lord" w:date="2024-05-12T18:51:00Z">
        <w:r w:rsidRPr="00E24B0A" w:rsidDel="00B11C7D">
          <w:rPr>
            <w:rFonts w:asciiTheme="majorBidi" w:hAnsiTheme="majorBidi" w:cstheme="majorBidi"/>
            <w:rPrChange w:id="3586" w:author="Samane Shahpouri" w:date="2024-05-17T23:11:00Z" w16du:dateUtc="2024-05-17T21:11:00Z">
              <w:rPr/>
            </w:rPrChange>
          </w:rPr>
          <w:delText>se across different centre</w:delText>
        </w:r>
      </w:del>
      <w:ins w:id="3587" w:author="Isaac Shiri Lord" w:date="2024-05-12T18:51:00Z">
        <w:r w:rsidR="00B11C7D" w:rsidRPr="00E24B0A">
          <w:rPr>
            <w:rFonts w:asciiTheme="majorBidi" w:hAnsiTheme="majorBidi" w:cstheme="majorBidi"/>
            <w:rPrChange w:id="3588" w:author="Samane Shahpouri" w:date="2024-05-17T23:11:00Z" w16du:dateUtc="2024-05-17T21:11:00Z">
              <w:rPr/>
            </w:rPrChange>
          </w:rPr>
          <w:t xml:space="preserve">ze across different </w:t>
        </w:r>
        <w:proofErr w:type="spellStart"/>
        <w:r w:rsidR="00B11C7D" w:rsidRPr="00E24B0A">
          <w:rPr>
            <w:rFonts w:asciiTheme="majorBidi" w:hAnsiTheme="majorBidi" w:cstheme="majorBidi"/>
            <w:rPrChange w:id="3589" w:author="Samane Shahpouri" w:date="2024-05-17T23:11:00Z" w16du:dateUtc="2024-05-17T21:11:00Z">
              <w:rPr/>
            </w:rPrChange>
          </w:rPr>
          <w:t>center</w:t>
        </w:r>
      </w:ins>
      <w:r w:rsidRPr="00E24B0A">
        <w:rPr>
          <w:rFonts w:asciiTheme="majorBidi" w:hAnsiTheme="majorBidi" w:cstheme="majorBidi"/>
          <w:rPrChange w:id="3590" w:author="Samane Shahpouri" w:date="2024-05-17T23:11:00Z" w16du:dateUtc="2024-05-17T21:11:00Z">
            <w:rPr/>
          </w:rPrChange>
        </w:rPr>
        <w:t>s</w:t>
      </w:r>
      <w:proofErr w:type="spellEnd"/>
      <w:r w:rsidRPr="00E24B0A">
        <w:rPr>
          <w:rFonts w:asciiTheme="majorBidi" w:hAnsiTheme="majorBidi" w:cstheme="majorBidi"/>
          <w:rPrChange w:id="3591" w:author="Samane Shahpouri" w:date="2024-05-17T23:11:00Z" w16du:dateUtc="2024-05-17T21:11:00Z">
            <w:rPr/>
          </w:rPrChange>
        </w:rPr>
        <w:t xml:space="preserve"> and tracers, testing its robustness in a variety of clinical settings.</w:t>
      </w:r>
      <w:r w:rsidR="00662A9E" w:rsidRPr="00E24B0A">
        <w:rPr>
          <w:rFonts w:asciiTheme="majorBidi" w:hAnsiTheme="majorBidi" w:cstheme="majorBidi"/>
          <w:rPrChange w:id="3592" w:author="Samane Shahpouri" w:date="2024-05-17T23:11:00Z" w16du:dateUtc="2024-05-17T21:11:00Z">
            <w:rPr/>
          </w:rPrChange>
        </w:rPr>
        <w:t xml:space="preserve"> </w:t>
      </w:r>
      <w:r w:rsidR="005F7C5B" w:rsidRPr="00E24B0A">
        <w:rPr>
          <w:rFonts w:asciiTheme="majorBidi" w:hAnsiTheme="majorBidi" w:cstheme="majorBidi"/>
          <w:rPrChange w:id="3593" w:author="Samane Shahpouri" w:date="2024-05-17T23:11:00Z" w16du:dateUtc="2024-05-17T21:11:00Z">
            <w:rPr/>
          </w:rPrChange>
        </w:rPr>
        <w:t>T</w:t>
      </w:r>
      <w:r w:rsidR="00662A9E" w:rsidRPr="00E24B0A">
        <w:rPr>
          <w:rFonts w:asciiTheme="majorBidi" w:hAnsiTheme="majorBidi" w:cstheme="majorBidi"/>
          <w:rPrChange w:id="3594" w:author="Samane Shahpouri" w:date="2024-05-17T23:11:00Z" w16du:dateUtc="2024-05-17T21:11:00Z">
            <w:rPr/>
          </w:rPrChange>
        </w:rPr>
        <w:t xml:space="preserve">he training progress and validation stability for the ADCM are detailed in Figure </w:t>
      </w:r>
      <w:r w:rsidR="0040105C" w:rsidRPr="00E24B0A">
        <w:rPr>
          <w:rFonts w:asciiTheme="majorBidi" w:hAnsiTheme="majorBidi" w:cstheme="majorBidi"/>
          <w:rPrChange w:id="3595" w:author="Samane Shahpouri" w:date="2024-05-17T23:11:00Z" w16du:dateUtc="2024-05-17T21:11:00Z">
            <w:rPr/>
          </w:rPrChange>
        </w:rPr>
        <w:t>8</w:t>
      </w:r>
      <w:r w:rsidR="00662A9E" w:rsidRPr="00E24B0A">
        <w:rPr>
          <w:rFonts w:asciiTheme="majorBidi" w:hAnsiTheme="majorBidi" w:cstheme="majorBidi"/>
          <w:rPrChange w:id="3596" w:author="Samane Shahpouri" w:date="2024-05-17T23:11:00Z" w16du:dateUtc="2024-05-17T21:11:00Z">
            <w:rPr/>
          </w:rPrChange>
        </w:rPr>
        <w:t>.</w:t>
      </w:r>
    </w:p>
    <w:p w14:paraId="40D7EB0D" w14:textId="77777777" w:rsidR="00832AA7" w:rsidRPr="00E24B0A" w:rsidRDefault="00832AA7">
      <w:pPr>
        <w:rPr>
          <w:rFonts w:asciiTheme="majorBidi" w:hAnsiTheme="majorBidi" w:cstheme="majorBidi"/>
          <w:rPrChange w:id="3597" w:author="Samane Shahpouri" w:date="2024-05-17T23:11:00Z" w16du:dateUtc="2024-05-17T21:11:00Z">
            <w:rPr/>
          </w:rPrChange>
        </w:rPr>
        <w:pPrChange w:id="3598" w:author="Samane Shahpouri" w:date="2024-05-13T08:52:00Z" w16du:dateUtc="2024-05-13T06:52:00Z">
          <w:pPr>
            <w:keepNext/>
            <w:jc w:val="both"/>
          </w:pPr>
        </w:pPrChange>
      </w:pPr>
      <w:r w:rsidRPr="00E24B0A">
        <w:rPr>
          <w:rFonts w:asciiTheme="majorBidi" w:hAnsiTheme="majorBidi" w:cstheme="majorBidi"/>
          <w:noProof/>
          <w:rPrChange w:id="3599" w:author="Samane Shahpouri" w:date="2024-05-17T23:11:00Z" w16du:dateUtc="2024-05-17T21:11:00Z">
            <w:rPr>
              <w:noProof/>
            </w:rPr>
          </w:rPrChange>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4"/>
                    <a:stretch>
                      <a:fillRect/>
                    </a:stretch>
                  </pic:blipFill>
                  <pic:spPr>
                    <a:xfrm>
                      <a:off x="0" y="0"/>
                      <a:ext cx="5731510" cy="2681605"/>
                    </a:xfrm>
                    <a:prstGeom prst="rect">
                      <a:avLst/>
                    </a:prstGeom>
                  </pic:spPr>
                </pic:pic>
              </a:graphicData>
            </a:graphic>
          </wp:inline>
        </w:drawing>
      </w:r>
    </w:p>
    <w:p w14:paraId="721EF531" w14:textId="5F0CE568" w:rsidR="00662A9E" w:rsidRPr="00507D2D" w:rsidRDefault="00832AA7"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600" w:author="Samane Shahpouri" w:date="2024-05-19T21:34:00Z" w16du:dateUtc="2024-05-19T19:34:00Z">
        <w:r w:rsidR="00230BE0">
          <w:rPr>
            <w:noProof/>
          </w:rPr>
          <w:t>7</w:t>
        </w:r>
      </w:ins>
      <w:del w:id="3601" w:author="Samane Shahpouri" w:date="2024-05-17T23:20:00Z" w16du:dateUtc="2024-05-17T21:20:00Z">
        <w:r w:rsidR="00C53542" w:rsidRPr="00507D2D" w:rsidDel="0056359D">
          <w:rPr>
            <w:noProof/>
          </w:rPr>
          <w:delText>8</w:delText>
        </w:r>
      </w:del>
      <w:r w:rsidR="00000000">
        <w:rPr>
          <w:noProof/>
        </w:rPr>
        <w:fldChar w:fldCharType="end"/>
      </w:r>
      <w:r w:rsidRPr="00507D2D">
        <w:t>: Training and validation loss for the ADCM model, where the best metric of 0.1237 was reached at epoch 466.</w:t>
      </w:r>
    </w:p>
    <w:p w14:paraId="37B3A1AF" w14:textId="34989C3B" w:rsidR="00662A9E" w:rsidRPr="00E24B0A" w:rsidRDefault="00662A9E">
      <w:pPr>
        <w:pStyle w:val="Heading4"/>
        <w:rPr>
          <w:rFonts w:asciiTheme="majorBidi" w:hAnsiTheme="majorBidi"/>
          <w:shd w:val="clear" w:color="auto" w:fill="auto"/>
          <w:rPrChange w:id="3602" w:author="Samane Shahpouri" w:date="2024-05-17T23:11:00Z" w16du:dateUtc="2024-05-17T21:11:00Z">
            <w:rPr>
              <w:shd w:val="clear" w:color="auto" w:fill="auto"/>
            </w:rPr>
          </w:rPrChange>
        </w:rPr>
        <w:pPrChange w:id="3603" w:author="Samane Shahpouri" w:date="2024-05-13T08:52:00Z" w16du:dateUtc="2024-05-13T06:52:00Z">
          <w:pPr>
            <w:pStyle w:val="Heading4"/>
            <w:jc w:val="both"/>
          </w:pPr>
        </w:pPrChange>
      </w:pPr>
      <w:r w:rsidRPr="00E24B0A">
        <w:rPr>
          <w:rFonts w:asciiTheme="majorBidi" w:hAnsiTheme="majorBidi"/>
          <w:shd w:val="clear" w:color="auto" w:fill="auto"/>
          <w:rPrChange w:id="3604" w:author="Samane Shahpouri" w:date="2024-05-17T23:11:00Z" w16du:dateUtc="2024-05-17T21:11:00Z">
            <w:rPr>
              <w:shd w:val="clear" w:color="auto" w:fill="auto"/>
            </w:rPr>
          </w:rPrChange>
        </w:rPr>
        <w:lastRenderedPageBreak/>
        <w:t>Tuned Transfer Learning for IMCM model (TL-MC):</w:t>
      </w:r>
    </w:p>
    <w:p w14:paraId="50CFF786" w14:textId="1F9CA626" w:rsidR="00E2116F" w:rsidRPr="00E24B0A" w:rsidRDefault="00662A9E">
      <w:pPr>
        <w:rPr>
          <w:rFonts w:asciiTheme="majorBidi" w:hAnsiTheme="majorBidi" w:cstheme="majorBidi"/>
          <w:rPrChange w:id="3605" w:author="Samane Shahpouri" w:date="2024-05-17T23:11:00Z" w16du:dateUtc="2024-05-17T21:11:00Z">
            <w:rPr/>
          </w:rPrChange>
        </w:rPr>
        <w:pPrChange w:id="3606" w:author="Samane Shahpouri" w:date="2024-05-13T08:52:00Z" w16du:dateUtc="2024-05-13T06:52:00Z">
          <w:pPr>
            <w:jc w:val="both"/>
          </w:pPr>
        </w:pPrChange>
      </w:pPr>
      <w:r w:rsidRPr="00E24B0A">
        <w:rPr>
          <w:rFonts w:asciiTheme="majorBidi" w:hAnsiTheme="majorBidi" w:cstheme="majorBidi"/>
          <w:rPrChange w:id="3607" w:author="Samane Shahpouri" w:date="2024-05-17T23:11:00Z" w16du:dateUtc="2024-05-17T21:11:00Z">
            <w:rPr/>
          </w:rPrChange>
        </w:rPr>
        <w:t xml:space="preserve">To address the challenges encountered with different radiotracers, the IMCM model underwent tuning through transfer learning (TL). This method involves modifying the deep learning model by integrating </w:t>
      </w:r>
      <w:ins w:id="3608" w:author="Samane Shahpouri" w:date="2024-05-17T22:33:00Z" w16du:dateUtc="2024-05-17T20:33:00Z">
        <w:r w:rsidR="00C66FB1" w:rsidRPr="00E24B0A">
          <w:rPr>
            <w:rFonts w:asciiTheme="majorBidi" w:hAnsiTheme="majorBidi" w:cstheme="majorBidi"/>
            <w:rPrChange w:id="3609" w:author="Samane Shahpouri" w:date="2024-05-17T23:11:00Z" w16du:dateUtc="2024-05-17T21:11:00Z">
              <w:rPr/>
            </w:rPrChange>
          </w:rPr>
          <w:t>learning with new dataset</w:t>
        </w:r>
      </w:ins>
      <w:del w:id="3610" w:author="Samane Shahpouri" w:date="2024-05-17T22:33:00Z" w16du:dateUtc="2024-05-17T20:33:00Z">
        <w:r w:rsidRPr="00E24B0A" w:rsidDel="00C66FB1">
          <w:rPr>
            <w:rFonts w:asciiTheme="majorBidi" w:hAnsiTheme="majorBidi" w:cstheme="majorBidi"/>
            <w:rPrChange w:id="3611" w:author="Samane Shahpouri" w:date="2024-05-17T23:11:00Z" w16du:dateUtc="2024-05-17T21:11:00Z">
              <w:rPr/>
            </w:rPrChange>
          </w:rPr>
          <w:delText xml:space="preserve">learning </w:delText>
        </w:r>
        <w:commentRangeStart w:id="3612"/>
        <w:r w:rsidRPr="00E24B0A" w:rsidDel="00C66FB1">
          <w:rPr>
            <w:rFonts w:asciiTheme="majorBidi" w:hAnsiTheme="majorBidi" w:cstheme="majorBidi"/>
            <w:rPrChange w:id="3613" w:author="Samane Shahpouri" w:date="2024-05-17T23:11:00Z" w16du:dateUtc="2024-05-17T21:11:00Z">
              <w:rPr/>
            </w:rPrChange>
          </w:rPr>
          <w:delText xml:space="preserve">from decentralised data </w:delText>
        </w:r>
        <w:commentRangeStart w:id="3614"/>
        <w:r w:rsidRPr="00E24B0A" w:rsidDel="00C66FB1">
          <w:rPr>
            <w:rFonts w:asciiTheme="majorBidi" w:hAnsiTheme="majorBidi" w:cstheme="majorBidi"/>
            <w:rPrChange w:id="3615" w:author="Samane Shahpouri" w:date="2024-05-17T23:11:00Z" w16du:dateUtc="2024-05-17T21:11:00Z">
              <w:rPr/>
            </w:rPrChange>
          </w:rPr>
          <w:delText xml:space="preserve">sources </w:delText>
        </w:r>
        <w:commentRangeEnd w:id="3612"/>
        <w:r w:rsidR="00B11C7D" w:rsidRPr="00E24B0A" w:rsidDel="00C66FB1">
          <w:rPr>
            <w:rStyle w:val="CommentReference"/>
            <w:rFonts w:asciiTheme="majorBidi" w:hAnsiTheme="majorBidi" w:cstheme="majorBidi"/>
            <w:sz w:val="22"/>
            <w:szCs w:val="22"/>
            <w:rPrChange w:id="3616" w:author="Samane Shahpouri" w:date="2024-05-17T23:11:00Z" w16du:dateUtc="2024-05-17T21:11:00Z">
              <w:rPr>
                <w:rStyle w:val="CommentReference"/>
                <w:sz w:val="22"/>
                <w:szCs w:val="22"/>
              </w:rPr>
            </w:rPrChange>
          </w:rPr>
          <w:commentReference w:id="3612"/>
        </w:r>
        <w:r w:rsidRPr="00E24B0A" w:rsidDel="00C66FB1">
          <w:rPr>
            <w:rFonts w:asciiTheme="majorBidi" w:hAnsiTheme="majorBidi" w:cstheme="majorBidi"/>
            <w:rPrChange w:id="3617" w:author="Samane Shahpouri" w:date="2024-05-17T23:11:00Z" w16du:dateUtc="2024-05-17T21:11:00Z">
              <w:rPr/>
            </w:rPrChange>
          </w:rPr>
          <w:delText>without requiring direct data sharing</w:delText>
        </w:r>
        <w:commentRangeEnd w:id="3614"/>
        <w:r w:rsidR="00B11C7D" w:rsidRPr="00E24B0A" w:rsidDel="00C66FB1">
          <w:rPr>
            <w:rStyle w:val="CommentReference"/>
            <w:rFonts w:asciiTheme="majorBidi" w:hAnsiTheme="majorBidi" w:cstheme="majorBidi"/>
            <w:sz w:val="22"/>
            <w:szCs w:val="22"/>
            <w:rPrChange w:id="3618" w:author="Samane Shahpouri" w:date="2024-05-17T23:11:00Z" w16du:dateUtc="2024-05-17T21:11:00Z">
              <w:rPr>
                <w:rStyle w:val="CommentReference"/>
                <w:sz w:val="22"/>
                <w:szCs w:val="22"/>
              </w:rPr>
            </w:rPrChange>
          </w:rPr>
          <w:commentReference w:id="3614"/>
        </w:r>
      </w:del>
      <w:r w:rsidRPr="00E24B0A">
        <w:rPr>
          <w:rFonts w:asciiTheme="majorBidi" w:hAnsiTheme="majorBidi" w:cstheme="majorBidi"/>
          <w:rPrChange w:id="3619" w:author="Samane Shahpouri" w:date="2024-05-17T23:11:00Z" w16du:dateUtc="2024-05-17T21:11:00Z">
            <w:rPr/>
          </w:rPrChange>
        </w:rPr>
        <w:t xml:space="preserve">. This refinement was aimed at enhancing the model’s performance and adaptability across different tracer types, providing a more robust solution that could potentially handle variability more effectively. The effectiveness of the TL approach is depicted in Figure </w:t>
      </w:r>
      <w:r w:rsidR="0040105C" w:rsidRPr="00E24B0A">
        <w:rPr>
          <w:rFonts w:asciiTheme="majorBidi" w:hAnsiTheme="majorBidi" w:cstheme="majorBidi"/>
          <w:rPrChange w:id="3620" w:author="Samane Shahpouri" w:date="2024-05-17T23:11:00Z" w16du:dateUtc="2024-05-17T21:11:00Z">
            <w:rPr/>
          </w:rPrChange>
        </w:rPr>
        <w:t>9</w:t>
      </w:r>
      <w:r w:rsidRPr="00E24B0A">
        <w:rPr>
          <w:rFonts w:asciiTheme="majorBidi" w:hAnsiTheme="majorBidi" w:cstheme="majorBidi"/>
          <w:rPrChange w:id="3621" w:author="Samane Shahpouri" w:date="2024-05-17T23:11:00Z" w16du:dateUtc="2024-05-17T21:11:00Z">
            <w:rPr/>
          </w:rPrChange>
        </w:rPr>
        <w:t>, demonstrating rapid convergence and effective transfer learning.</w:t>
      </w:r>
    </w:p>
    <w:p w14:paraId="44082E80" w14:textId="75A18749" w:rsidR="00832AA7" w:rsidRPr="00E24B0A" w:rsidRDefault="00832AA7">
      <w:pPr>
        <w:rPr>
          <w:rFonts w:asciiTheme="majorBidi" w:hAnsiTheme="majorBidi" w:cstheme="majorBidi"/>
          <w:rPrChange w:id="3622" w:author="Samane Shahpouri" w:date="2024-05-17T23:11:00Z" w16du:dateUtc="2024-05-17T21:11:00Z">
            <w:rPr/>
          </w:rPrChange>
        </w:rPr>
        <w:pPrChange w:id="3623" w:author="Samane Shahpouri" w:date="2024-05-13T08:52:00Z" w16du:dateUtc="2024-05-13T06:52:00Z">
          <w:pPr>
            <w:jc w:val="both"/>
          </w:pPr>
        </w:pPrChange>
      </w:pPr>
      <w:r w:rsidRPr="00E24B0A">
        <w:rPr>
          <w:rFonts w:asciiTheme="majorBidi" w:hAnsiTheme="majorBidi" w:cstheme="majorBidi"/>
          <w:noProof/>
          <w:rPrChange w:id="3624" w:author="Samane Shahpouri" w:date="2024-05-17T23:11:00Z" w16du:dateUtc="2024-05-17T21:11:00Z">
            <w:rPr>
              <w:noProof/>
            </w:rPr>
          </w:rPrChange>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5"/>
                    <a:stretch>
                      <a:fillRect/>
                    </a:stretch>
                  </pic:blipFill>
                  <pic:spPr>
                    <a:xfrm>
                      <a:off x="0" y="0"/>
                      <a:ext cx="4094766" cy="2272853"/>
                    </a:xfrm>
                    <a:prstGeom prst="rect">
                      <a:avLst/>
                    </a:prstGeom>
                  </pic:spPr>
                </pic:pic>
              </a:graphicData>
            </a:graphic>
          </wp:inline>
        </w:drawing>
      </w:r>
    </w:p>
    <w:p w14:paraId="7998BC3F" w14:textId="5597FCCA" w:rsidR="00662A9E" w:rsidRPr="00507D2D" w:rsidRDefault="00832AA7"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625" w:author="Samane Shahpouri" w:date="2024-05-19T21:34:00Z" w16du:dateUtc="2024-05-19T19:34:00Z">
        <w:r w:rsidR="00230BE0">
          <w:rPr>
            <w:noProof/>
          </w:rPr>
          <w:t>8</w:t>
        </w:r>
      </w:ins>
      <w:del w:id="3626" w:author="Samane Shahpouri" w:date="2024-05-17T23:20:00Z" w16du:dateUtc="2024-05-17T21:20:00Z">
        <w:r w:rsidR="00C53542" w:rsidRPr="00507D2D" w:rsidDel="0056359D">
          <w:rPr>
            <w:noProof/>
          </w:rPr>
          <w:delText>9</w:delText>
        </w:r>
      </w:del>
      <w:r w:rsidR="00000000">
        <w:rPr>
          <w:noProof/>
        </w:rPr>
        <w:fldChar w:fldCharType="end"/>
      </w:r>
      <w:r w:rsidRPr="00507D2D">
        <w:t>: Training and validation loss for the Tune TL Model with a best metric of 0.0014 achieved at epoch 10, demonstrating rapid convergence and effective transfer learning.</w:t>
      </w:r>
    </w:p>
    <w:p w14:paraId="33E9CC14" w14:textId="6C358435" w:rsidR="006821AE" w:rsidRPr="00E24B0A" w:rsidRDefault="006821AE" w:rsidP="001E0755">
      <w:pPr>
        <w:pStyle w:val="Heading2"/>
        <w:rPr>
          <w:rFonts w:asciiTheme="majorBidi" w:hAnsiTheme="majorBidi" w:cstheme="majorBidi"/>
          <w:rPrChange w:id="3627" w:author="Samane Shahpouri" w:date="2024-05-17T23:11:00Z" w16du:dateUtc="2024-05-17T21:11:00Z">
            <w:rPr/>
          </w:rPrChange>
        </w:rPr>
      </w:pPr>
      <w:bookmarkStart w:id="3628" w:name="_Toc167046475"/>
      <w:r w:rsidRPr="00E24B0A">
        <w:rPr>
          <w:rFonts w:asciiTheme="majorBidi" w:hAnsiTheme="majorBidi" w:cstheme="majorBidi"/>
          <w:rPrChange w:id="3629" w:author="Samane Shahpouri" w:date="2024-05-17T23:11:00Z" w16du:dateUtc="2024-05-17T21:11:00Z">
            <w:rPr/>
          </w:rPrChange>
        </w:rPr>
        <w:t>Quantitative evaluation:</w:t>
      </w:r>
      <w:bookmarkEnd w:id="3628"/>
    </w:p>
    <w:p w14:paraId="2B46EA04" w14:textId="77777777" w:rsidR="006821AE" w:rsidRPr="00E24B0A" w:rsidRDefault="006821AE">
      <w:pPr>
        <w:rPr>
          <w:rFonts w:asciiTheme="majorBidi" w:hAnsiTheme="majorBidi" w:cstheme="majorBidi"/>
          <w:rPrChange w:id="3630" w:author="Samane Shahpouri" w:date="2024-05-17T23:11:00Z" w16du:dateUtc="2024-05-17T21:11:00Z">
            <w:rPr/>
          </w:rPrChange>
        </w:rPr>
        <w:pPrChange w:id="3631" w:author="Samane Shahpouri" w:date="2024-05-13T08:52:00Z" w16du:dateUtc="2024-05-13T06:52:00Z">
          <w:pPr>
            <w:jc w:val="both"/>
          </w:pPr>
        </w:pPrChange>
      </w:pPr>
    </w:p>
    <w:p w14:paraId="5A8C719F" w14:textId="77777777" w:rsidR="006821AE" w:rsidRPr="00E24B0A" w:rsidRDefault="006821AE">
      <w:pPr>
        <w:rPr>
          <w:rFonts w:asciiTheme="majorBidi" w:hAnsiTheme="majorBidi" w:cstheme="majorBidi"/>
          <w:rPrChange w:id="3632" w:author="Samane Shahpouri" w:date="2024-05-17T23:11:00Z" w16du:dateUtc="2024-05-17T21:11:00Z">
            <w:rPr/>
          </w:rPrChange>
        </w:rPr>
        <w:pPrChange w:id="3633" w:author="Samane Shahpouri" w:date="2024-05-13T08:52:00Z" w16du:dateUtc="2024-05-13T06:52:00Z">
          <w:pPr>
            <w:jc w:val="both"/>
          </w:pPr>
        </w:pPrChange>
      </w:pPr>
      <w:r w:rsidRPr="00E24B0A">
        <w:rPr>
          <w:rFonts w:asciiTheme="majorBidi" w:hAnsiTheme="majorBidi" w:cstheme="majorBidi"/>
          <w:rPrChange w:id="3634" w:author="Samane Shahpouri" w:date="2024-05-17T23:11:00Z" w16du:dateUtc="2024-05-17T21:11:00Z">
            <w:rPr/>
          </w:rPrChange>
        </w:rPr>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Pr="00E24B0A" w:rsidRDefault="006821AE">
      <w:pPr>
        <w:rPr>
          <w:rFonts w:asciiTheme="majorBidi" w:hAnsiTheme="majorBidi" w:cstheme="majorBidi"/>
          <w:rPrChange w:id="3635" w:author="Samane Shahpouri" w:date="2024-05-17T23:11:00Z" w16du:dateUtc="2024-05-17T21:11:00Z">
            <w:rPr/>
          </w:rPrChange>
        </w:rPr>
        <w:pPrChange w:id="3636" w:author="Samane Shahpouri" w:date="2024-05-13T08:52:00Z" w16du:dateUtc="2024-05-13T06:52:00Z">
          <w:pPr>
            <w:jc w:val="both"/>
          </w:pPr>
        </w:pPrChange>
      </w:pPr>
    </w:p>
    <w:p w14:paraId="7F2FBF1D" w14:textId="0CA681BE" w:rsidR="006821AE" w:rsidRPr="00E24B0A" w:rsidRDefault="006821AE">
      <w:pPr>
        <w:pStyle w:val="ListParagraph"/>
        <w:numPr>
          <w:ilvl w:val="0"/>
          <w:numId w:val="1"/>
        </w:numPr>
        <w:rPr>
          <w:rFonts w:asciiTheme="majorBidi" w:hAnsiTheme="majorBidi" w:cstheme="majorBidi"/>
          <w:rPrChange w:id="3637" w:author="Samane Shahpouri" w:date="2024-05-17T23:11:00Z" w16du:dateUtc="2024-05-17T21:11:00Z">
            <w:rPr/>
          </w:rPrChange>
        </w:rPr>
        <w:pPrChange w:id="3638" w:author="Samane Shahpouri" w:date="2024-05-13T08:52:00Z" w16du:dateUtc="2024-05-13T06:52:00Z">
          <w:pPr>
            <w:numPr>
              <w:numId w:val="1"/>
            </w:numPr>
            <w:tabs>
              <w:tab w:val="num" w:pos="720"/>
            </w:tabs>
            <w:spacing w:after="0" w:line="276" w:lineRule="auto"/>
            <w:ind w:left="720" w:hanging="360"/>
            <w:jc w:val="both"/>
          </w:pPr>
        </w:pPrChange>
      </w:pPr>
      <w:r w:rsidRPr="00E24B0A">
        <w:rPr>
          <w:rFonts w:asciiTheme="majorBidi" w:hAnsiTheme="majorBidi" w:cstheme="majorBidi"/>
          <w:b/>
          <w:bCs/>
          <w:rPrChange w:id="3639" w:author="Samane Shahpouri" w:date="2024-05-17T23:11:00Z" w16du:dateUtc="2024-05-17T21:11:00Z">
            <w:rPr>
              <w:b/>
              <w:bCs/>
            </w:rPr>
          </w:rPrChange>
        </w:rPr>
        <w:t>Mean Error (ME):</w:t>
      </w:r>
      <w:r w:rsidRPr="00E24B0A">
        <w:rPr>
          <w:rFonts w:asciiTheme="majorBidi" w:hAnsiTheme="majorBidi" w:cstheme="majorBidi"/>
          <w:rPrChange w:id="3640" w:author="Samane Shahpouri" w:date="2024-05-17T23:11:00Z" w16du:dateUtc="2024-05-17T21:11:00Z">
            <w:rPr/>
          </w:rPrChange>
        </w:rPr>
        <w:t xml:space="preserve"> </w:t>
      </w:r>
      <w:r w:rsidR="009A5370" w:rsidRPr="00E24B0A">
        <w:rPr>
          <w:rFonts w:asciiTheme="majorBidi" w:hAnsiTheme="majorBidi" w:cstheme="majorBidi"/>
          <w:rPrChange w:id="3641" w:author="Samane Shahpouri" w:date="2024-05-17T23:11:00Z" w16du:dateUtc="2024-05-17T21:11:00Z">
            <w:rPr/>
          </w:rPrChange>
        </w:rPr>
        <w:t>This reflects the average deviation across all voxels.</w:t>
      </w:r>
    </w:p>
    <w:p w14:paraId="65C3C421" w14:textId="77777777" w:rsidR="006821AE" w:rsidRPr="00E24B0A" w:rsidRDefault="006821AE">
      <w:pPr>
        <w:rPr>
          <w:rFonts w:asciiTheme="majorBidi" w:hAnsiTheme="majorBidi" w:cstheme="majorBidi"/>
          <w:rPrChange w:id="3642" w:author="Samane Shahpouri" w:date="2024-05-17T23:11:00Z" w16du:dateUtc="2024-05-17T21:11:00Z">
            <w:rPr/>
          </w:rPrChange>
        </w:rPr>
        <w:pPrChange w:id="3643" w:author="Samane Shahpouri" w:date="2024-05-13T08:52:00Z" w16du:dateUtc="2024-05-13T06:52:00Z">
          <w:pPr>
            <w:jc w:val="both"/>
          </w:pPr>
        </w:pPrChange>
      </w:pPr>
    </w:p>
    <w:p w14:paraId="224804ED" w14:textId="3161AF25" w:rsidR="006821AE" w:rsidRPr="00E24B0A" w:rsidRDefault="006821AE">
      <w:pPr>
        <w:pStyle w:val="Caption"/>
        <w:jc w:val="center"/>
        <w:rPr>
          <w:rPrChange w:id="3644" w:author="Samane Shahpouri" w:date="2024-05-17T23:11:00Z" w16du:dateUtc="2024-05-17T21:11:00Z">
            <w:rPr>
              <w:rFonts w:ascii="Times New Roman" w:hAnsi="Times New Roman"/>
            </w:rPr>
          </w:rPrChange>
        </w:rPr>
        <w:pPrChange w:id="3645" w:author="Samane Shahpouri" w:date="2024-05-17T23:14:00Z" w16du:dateUtc="2024-05-17T21:14:00Z">
          <w:pPr>
            <w:pStyle w:val="Caption"/>
          </w:pPr>
        </w:pPrChange>
      </w:pPr>
      <m:oMath>
        <m:r>
          <w:rPr>
            <w:rFonts w:ascii="Cambria Math" w:hAnsi="Cambria Math"/>
          </w:rPr>
          <m:t xml:space="preserve">ME=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r>
              <w:rPr>
                <w:rFonts w:ascii="Cambria Math" w:hAnsi="Cambria Math"/>
              </w:rPr>
              <m:t xml:space="preserve"> </m:t>
            </m:r>
          </m:e>
        </m:nary>
      </m:oMath>
      <w:r w:rsidRPr="00E24B0A">
        <w:rPr>
          <w:color w:val="auto"/>
          <w:rPrChange w:id="3646" w:author="Samane Shahpouri" w:date="2024-05-17T23:11:00Z" w16du:dateUtc="2024-05-17T21:11:00Z">
            <w:rPr>
              <w:rFonts w:ascii="Times New Roman" w:hAnsi="Times New Roman"/>
              <w:color w:val="auto"/>
            </w:rPr>
          </w:rPrChange>
        </w:rPr>
        <w:tab/>
      </w:r>
      <w:r w:rsidRPr="00E24B0A">
        <w:rPr>
          <w:rPrChange w:id="3647" w:author="Samane Shahpouri" w:date="2024-05-17T23:11:00Z" w16du:dateUtc="2024-05-17T21:11:00Z">
            <w:rPr>
              <w:rFonts w:ascii="Times New Roman" w:hAnsi="Times New Roman"/>
            </w:rPr>
          </w:rPrChange>
        </w:rPr>
        <w:tab/>
      </w:r>
      <w:r w:rsidRPr="00E24B0A">
        <w:rPr>
          <w:rPrChange w:id="3648" w:author="Samane Shahpouri" w:date="2024-05-17T23:11:00Z" w16du:dateUtc="2024-05-17T21:11:00Z">
            <w:rPr>
              <w:rFonts w:ascii="Times New Roman" w:hAnsi="Times New Roman"/>
            </w:rPr>
          </w:rPrChange>
        </w:rPr>
        <w:tab/>
      </w:r>
      <w:r w:rsidRPr="00E24B0A">
        <w:rPr>
          <w:rPrChange w:id="3649" w:author="Samane Shahpouri" w:date="2024-05-17T23:11:00Z" w16du:dateUtc="2024-05-17T21:11:00Z">
            <w:rPr>
              <w:rFonts w:ascii="Times New Roman" w:hAnsi="Times New Roman"/>
            </w:rPr>
          </w:rPrChange>
        </w:rPr>
        <w:tab/>
        <w:t xml:space="preserve">( </w:t>
      </w:r>
      <w:r w:rsidRPr="00E24B0A">
        <w:rPr>
          <w:rPrChange w:id="3650" w:author="Samane Shahpouri" w:date="2024-05-17T23:11:00Z" w16du:dateUtc="2024-05-17T21:11:00Z">
            <w:rPr>
              <w:rFonts w:ascii="Times New Roman" w:hAnsi="Times New Roman"/>
            </w:rPr>
          </w:rPrChange>
        </w:rPr>
        <w:fldChar w:fldCharType="begin"/>
      </w:r>
      <w:r w:rsidRPr="00E24B0A">
        <w:rPr>
          <w:rPrChange w:id="3651" w:author="Samane Shahpouri" w:date="2024-05-17T23:11:00Z" w16du:dateUtc="2024-05-17T21:11:00Z">
            <w:rPr>
              <w:rFonts w:ascii="Times New Roman" w:hAnsi="Times New Roman"/>
            </w:rPr>
          </w:rPrChange>
        </w:rPr>
        <w:instrText xml:space="preserve"> SEQ ( \* ARABIC </w:instrText>
      </w:r>
      <w:r w:rsidRPr="00E24B0A">
        <w:rPr>
          <w:rPrChange w:id="3652" w:author="Samane Shahpouri" w:date="2024-05-17T23:11:00Z" w16du:dateUtc="2024-05-17T21:11:00Z">
            <w:rPr>
              <w:rFonts w:ascii="Times New Roman" w:hAnsi="Times New Roman"/>
            </w:rPr>
          </w:rPrChange>
        </w:rPr>
        <w:fldChar w:fldCharType="separate"/>
      </w:r>
      <w:ins w:id="3653" w:author="Samane Shahpouri" w:date="2024-05-19T21:34:00Z" w16du:dateUtc="2024-05-19T19:34:00Z">
        <w:r w:rsidR="00230BE0">
          <w:rPr>
            <w:noProof/>
          </w:rPr>
          <w:t>4</w:t>
        </w:r>
      </w:ins>
      <w:del w:id="3654" w:author="Samane Shahpouri" w:date="2024-05-17T23:20:00Z" w16du:dateUtc="2024-05-17T21:20:00Z">
        <w:r w:rsidR="00C53542" w:rsidRPr="00E24B0A" w:rsidDel="0056359D">
          <w:rPr>
            <w:noProof/>
            <w:rPrChange w:id="3655" w:author="Samane Shahpouri" w:date="2024-05-17T23:11:00Z" w16du:dateUtc="2024-05-17T21:11:00Z">
              <w:rPr>
                <w:rFonts w:ascii="Times New Roman" w:hAnsi="Times New Roman"/>
                <w:noProof/>
              </w:rPr>
            </w:rPrChange>
          </w:rPr>
          <w:delText>4</w:delText>
        </w:r>
      </w:del>
      <w:r w:rsidRPr="00E24B0A">
        <w:rPr>
          <w:rPrChange w:id="3656" w:author="Samane Shahpouri" w:date="2024-05-17T23:11:00Z" w16du:dateUtc="2024-05-17T21:11:00Z">
            <w:rPr>
              <w:rFonts w:ascii="Times New Roman" w:hAnsi="Times New Roman"/>
            </w:rPr>
          </w:rPrChange>
        </w:rPr>
        <w:fldChar w:fldCharType="end"/>
      </w:r>
      <w:r w:rsidRPr="00E24B0A">
        <w:rPr>
          <w:rPrChange w:id="3657" w:author="Samane Shahpouri" w:date="2024-05-17T23:11:00Z" w16du:dateUtc="2024-05-17T21:11:00Z">
            <w:rPr>
              <w:rFonts w:ascii="Times New Roman" w:hAnsi="Times New Roman"/>
            </w:rPr>
          </w:rPrChange>
        </w:rPr>
        <w:t>)</w:t>
      </w:r>
    </w:p>
    <w:p w14:paraId="3FF1B0E5" w14:textId="77777777" w:rsidR="006821AE" w:rsidRPr="00E24B0A" w:rsidRDefault="006821AE">
      <w:pPr>
        <w:rPr>
          <w:rFonts w:asciiTheme="majorBidi" w:hAnsiTheme="majorBidi" w:cstheme="majorBidi"/>
          <w:rPrChange w:id="3658" w:author="Samane Shahpouri" w:date="2024-05-17T23:11:00Z" w16du:dateUtc="2024-05-17T21:11:00Z">
            <w:rPr/>
          </w:rPrChange>
        </w:rPr>
        <w:pPrChange w:id="3659" w:author="Samane Shahpouri" w:date="2024-05-13T08:52:00Z" w16du:dateUtc="2024-05-13T06:52:00Z">
          <w:pPr>
            <w:jc w:val="both"/>
          </w:pPr>
        </w:pPrChange>
      </w:pPr>
    </w:p>
    <w:p w14:paraId="361C0EE5" w14:textId="77777777" w:rsidR="006821AE" w:rsidRPr="00E24B0A" w:rsidRDefault="006821AE">
      <w:pPr>
        <w:pStyle w:val="ListParagraph"/>
        <w:numPr>
          <w:ilvl w:val="0"/>
          <w:numId w:val="1"/>
        </w:numPr>
        <w:rPr>
          <w:rFonts w:asciiTheme="majorBidi" w:hAnsiTheme="majorBidi" w:cstheme="majorBidi"/>
          <w:rPrChange w:id="3660" w:author="Samane Shahpouri" w:date="2024-05-17T23:11:00Z" w16du:dateUtc="2024-05-17T21:11:00Z">
            <w:rPr/>
          </w:rPrChange>
        </w:rPr>
        <w:pPrChange w:id="3661" w:author="Samane Shahpouri" w:date="2024-05-13T08:52:00Z" w16du:dateUtc="2024-05-13T06:52:00Z">
          <w:pPr>
            <w:numPr>
              <w:numId w:val="1"/>
            </w:numPr>
            <w:tabs>
              <w:tab w:val="num" w:pos="720"/>
            </w:tabs>
            <w:spacing w:after="0" w:line="276" w:lineRule="auto"/>
            <w:ind w:left="720" w:hanging="360"/>
            <w:jc w:val="both"/>
          </w:pPr>
        </w:pPrChange>
      </w:pPr>
      <w:r w:rsidRPr="00E24B0A">
        <w:rPr>
          <w:rFonts w:asciiTheme="majorBidi" w:hAnsiTheme="majorBidi" w:cstheme="majorBidi"/>
          <w:b/>
          <w:bCs/>
          <w:rPrChange w:id="3662" w:author="Samane Shahpouri" w:date="2024-05-17T23:11:00Z" w16du:dateUtc="2024-05-17T21:11:00Z">
            <w:rPr>
              <w:b/>
              <w:bCs/>
            </w:rPr>
          </w:rPrChange>
        </w:rPr>
        <w:t>Mean Absolute Error (MAE):</w:t>
      </w:r>
      <w:r w:rsidRPr="00E24B0A">
        <w:rPr>
          <w:rFonts w:asciiTheme="majorBidi" w:hAnsiTheme="majorBidi" w:cstheme="majorBidi"/>
          <w:rPrChange w:id="3663" w:author="Samane Shahpouri" w:date="2024-05-17T23:11:00Z" w16du:dateUtc="2024-05-17T21:11:00Z">
            <w:rPr/>
          </w:rPrChange>
        </w:rPr>
        <w:t xml:space="preserve"> Measures the average magnitude of errors without considering their direction.</w:t>
      </w:r>
    </w:p>
    <w:p w14:paraId="6D742887" w14:textId="77777777" w:rsidR="006821AE" w:rsidRPr="00E24B0A" w:rsidRDefault="006821AE">
      <w:pPr>
        <w:rPr>
          <w:rFonts w:asciiTheme="majorBidi" w:hAnsiTheme="majorBidi" w:cstheme="majorBidi"/>
          <w:rPrChange w:id="3664" w:author="Samane Shahpouri" w:date="2024-05-17T23:11:00Z" w16du:dateUtc="2024-05-17T21:11:00Z">
            <w:rPr/>
          </w:rPrChange>
        </w:rPr>
        <w:pPrChange w:id="3665" w:author="Samane Shahpouri" w:date="2024-05-13T08:52:00Z" w16du:dateUtc="2024-05-13T06:52:00Z">
          <w:pPr>
            <w:jc w:val="both"/>
          </w:pPr>
        </w:pPrChange>
      </w:pPr>
    </w:p>
    <w:p w14:paraId="1C43ABDF" w14:textId="2005EEDA" w:rsidR="006821AE" w:rsidRPr="00E24B0A" w:rsidRDefault="006821AE">
      <w:pPr>
        <w:pStyle w:val="Caption"/>
        <w:jc w:val="center"/>
        <w:rPr>
          <w:rPrChange w:id="3666" w:author="Samane Shahpouri" w:date="2024-05-17T23:11:00Z" w16du:dateUtc="2024-05-17T21:11:00Z">
            <w:rPr>
              <w:rFonts w:ascii="Times New Roman" w:hAnsi="Times New Roman"/>
            </w:rPr>
          </w:rPrChange>
        </w:rPr>
        <w:pPrChange w:id="3667" w:author="Samane Shahpouri" w:date="2024-05-17T23:14:00Z" w16du:dateUtc="2024-05-17T21:14:00Z">
          <w:pPr>
            <w:pStyle w:val="Caption"/>
          </w:pPr>
        </w:pPrChange>
      </w:pPr>
      <m:oMath>
        <m:r>
          <w:rPr>
            <w:rFonts w:ascii="Cambria Math" w:hAnsi="Cambria Math"/>
          </w:rPr>
          <m:t xml:space="preserve">MAE=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e>
            </m:d>
            <m:r>
              <w:rPr>
                <w:rFonts w:ascii="Cambria Math" w:hAnsi="Cambria Math"/>
              </w:rPr>
              <m:t xml:space="preserve"> </m:t>
            </m:r>
          </m:e>
        </m:nary>
      </m:oMath>
      <w:r w:rsidRPr="00E24B0A">
        <w:rPr>
          <w:rPrChange w:id="3668" w:author="Samane Shahpouri" w:date="2024-05-17T23:11:00Z" w16du:dateUtc="2024-05-17T21:11:00Z">
            <w:rPr>
              <w:rFonts w:ascii="Times New Roman" w:hAnsi="Times New Roman"/>
            </w:rPr>
          </w:rPrChange>
        </w:rPr>
        <w:tab/>
      </w:r>
      <w:r w:rsidRPr="00E24B0A">
        <w:rPr>
          <w:rPrChange w:id="3669" w:author="Samane Shahpouri" w:date="2024-05-17T23:11:00Z" w16du:dateUtc="2024-05-17T21:11:00Z">
            <w:rPr>
              <w:rFonts w:ascii="Times New Roman" w:hAnsi="Times New Roman"/>
            </w:rPr>
          </w:rPrChange>
        </w:rPr>
        <w:tab/>
      </w:r>
      <w:r w:rsidRPr="00E24B0A">
        <w:rPr>
          <w:rPrChange w:id="3670" w:author="Samane Shahpouri" w:date="2024-05-17T23:11:00Z" w16du:dateUtc="2024-05-17T21:11:00Z">
            <w:rPr>
              <w:rFonts w:ascii="Times New Roman" w:hAnsi="Times New Roman"/>
            </w:rPr>
          </w:rPrChange>
        </w:rPr>
        <w:tab/>
      </w:r>
      <w:r w:rsidRPr="00E24B0A">
        <w:rPr>
          <w:rPrChange w:id="3671" w:author="Samane Shahpouri" w:date="2024-05-17T23:11:00Z" w16du:dateUtc="2024-05-17T21:11:00Z">
            <w:rPr>
              <w:rFonts w:ascii="Times New Roman" w:hAnsi="Times New Roman"/>
            </w:rPr>
          </w:rPrChange>
        </w:rPr>
        <w:tab/>
        <w:t xml:space="preserve">( </w:t>
      </w:r>
      <w:r w:rsidRPr="00E24B0A">
        <w:rPr>
          <w:rPrChange w:id="3672" w:author="Samane Shahpouri" w:date="2024-05-17T23:11:00Z" w16du:dateUtc="2024-05-17T21:11:00Z">
            <w:rPr>
              <w:rFonts w:ascii="Times New Roman" w:hAnsi="Times New Roman"/>
            </w:rPr>
          </w:rPrChange>
        </w:rPr>
        <w:fldChar w:fldCharType="begin"/>
      </w:r>
      <w:r w:rsidRPr="00E24B0A">
        <w:rPr>
          <w:rPrChange w:id="3673" w:author="Samane Shahpouri" w:date="2024-05-17T23:11:00Z" w16du:dateUtc="2024-05-17T21:11:00Z">
            <w:rPr>
              <w:rFonts w:ascii="Times New Roman" w:hAnsi="Times New Roman"/>
            </w:rPr>
          </w:rPrChange>
        </w:rPr>
        <w:instrText xml:space="preserve"> SEQ ( \* ARABIC </w:instrText>
      </w:r>
      <w:r w:rsidRPr="00E24B0A">
        <w:rPr>
          <w:rPrChange w:id="3674" w:author="Samane Shahpouri" w:date="2024-05-17T23:11:00Z" w16du:dateUtc="2024-05-17T21:11:00Z">
            <w:rPr>
              <w:rFonts w:ascii="Times New Roman" w:hAnsi="Times New Roman"/>
            </w:rPr>
          </w:rPrChange>
        </w:rPr>
        <w:fldChar w:fldCharType="separate"/>
      </w:r>
      <w:ins w:id="3675" w:author="Samane Shahpouri" w:date="2024-05-19T21:34:00Z" w16du:dateUtc="2024-05-19T19:34:00Z">
        <w:r w:rsidR="00230BE0">
          <w:rPr>
            <w:noProof/>
          </w:rPr>
          <w:t>5</w:t>
        </w:r>
      </w:ins>
      <w:del w:id="3676" w:author="Samane Shahpouri" w:date="2024-05-17T23:20:00Z" w16du:dateUtc="2024-05-17T21:20:00Z">
        <w:r w:rsidR="00C53542" w:rsidRPr="00E24B0A" w:rsidDel="0056359D">
          <w:rPr>
            <w:noProof/>
            <w:rPrChange w:id="3677" w:author="Samane Shahpouri" w:date="2024-05-17T23:11:00Z" w16du:dateUtc="2024-05-17T21:11:00Z">
              <w:rPr>
                <w:rFonts w:ascii="Times New Roman" w:hAnsi="Times New Roman"/>
                <w:noProof/>
              </w:rPr>
            </w:rPrChange>
          </w:rPr>
          <w:delText>5</w:delText>
        </w:r>
      </w:del>
      <w:r w:rsidRPr="00E24B0A">
        <w:rPr>
          <w:rPrChange w:id="3678" w:author="Samane Shahpouri" w:date="2024-05-17T23:11:00Z" w16du:dateUtc="2024-05-17T21:11:00Z">
            <w:rPr>
              <w:rFonts w:ascii="Times New Roman" w:hAnsi="Times New Roman"/>
            </w:rPr>
          </w:rPrChange>
        </w:rPr>
        <w:fldChar w:fldCharType="end"/>
      </w:r>
      <w:r w:rsidRPr="00E24B0A">
        <w:rPr>
          <w:rPrChange w:id="3679" w:author="Samane Shahpouri" w:date="2024-05-17T23:11:00Z" w16du:dateUtc="2024-05-17T21:11:00Z">
            <w:rPr>
              <w:rFonts w:ascii="Times New Roman" w:hAnsi="Times New Roman"/>
            </w:rPr>
          </w:rPrChange>
        </w:rPr>
        <w:t>)</w:t>
      </w:r>
    </w:p>
    <w:p w14:paraId="6B2541FB" w14:textId="77777777" w:rsidR="006821AE" w:rsidRPr="00E24B0A" w:rsidRDefault="006821AE">
      <w:pPr>
        <w:rPr>
          <w:rFonts w:asciiTheme="majorBidi" w:hAnsiTheme="majorBidi" w:cstheme="majorBidi"/>
          <w:rPrChange w:id="3680" w:author="Samane Shahpouri" w:date="2024-05-17T23:11:00Z" w16du:dateUtc="2024-05-17T21:11:00Z">
            <w:rPr/>
          </w:rPrChange>
        </w:rPr>
        <w:pPrChange w:id="3681" w:author="Samane Shahpouri" w:date="2024-05-13T08:52:00Z" w16du:dateUtc="2024-05-13T06:52:00Z">
          <w:pPr>
            <w:jc w:val="both"/>
          </w:pPr>
        </w:pPrChange>
      </w:pPr>
    </w:p>
    <w:p w14:paraId="0F612E53" w14:textId="77777777" w:rsidR="006821AE" w:rsidRPr="00E24B0A" w:rsidRDefault="006821AE">
      <w:pPr>
        <w:pStyle w:val="ListParagraph"/>
        <w:numPr>
          <w:ilvl w:val="0"/>
          <w:numId w:val="1"/>
        </w:numPr>
        <w:rPr>
          <w:rFonts w:asciiTheme="majorBidi" w:hAnsiTheme="majorBidi" w:cstheme="majorBidi"/>
          <w:rPrChange w:id="3682" w:author="Samane Shahpouri" w:date="2024-05-17T23:11:00Z" w16du:dateUtc="2024-05-17T21:11:00Z">
            <w:rPr/>
          </w:rPrChange>
        </w:rPr>
        <w:pPrChange w:id="3683" w:author="Samane Shahpouri" w:date="2024-05-13T08:52:00Z" w16du:dateUtc="2024-05-13T06:52:00Z">
          <w:pPr>
            <w:numPr>
              <w:numId w:val="1"/>
            </w:numPr>
            <w:tabs>
              <w:tab w:val="num" w:pos="720"/>
            </w:tabs>
            <w:spacing w:after="0" w:line="276" w:lineRule="auto"/>
            <w:ind w:left="720" w:hanging="360"/>
            <w:jc w:val="both"/>
          </w:pPr>
        </w:pPrChange>
      </w:pPr>
      <w:r w:rsidRPr="00E24B0A">
        <w:rPr>
          <w:rFonts w:asciiTheme="majorBidi" w:hAnsiTheme="majorBidi" w:cstheme="majorBidi"/>
          <w:b/>
          <w:bCs/>
          <w:rPrChange w:id="3684" w:author="Samane Shahpouri" w:date="2024-05-17T23:11:00Z" w16du:dateUtc="2024-05-17T21:11:00Z">
            <w:rPr>
              <w:b/>
              <w:bCs/>
            </w:rPr>
          </w:rPrChange>
        </w:rPr>
        <w:t>Relative Error (RE%):</w:t>
      </w:r>
      <w:r w:rsidRPr="00E24B0A">
        <w:rPr>
          <w:rFonts w:asciiTheme="majorBidi" w:hAnsiTheme="majorBidi" w:cstheme="majorBidi"/>
          <w:rPrChange w:id="3685" w:author="Samane Shahpouri" w:date="2024-05-17T23:11:00Z" w16du:dateUtc="2024-05-17T21:11:00Z">
            <w:rPr/>
          </w:rPrChange>
        </w:rPr>
        <w:t xml:space="preserve"> Provides a percentage error relative to the true values, indicating the proportion of the deviation.</w:t>
      </w:r>
    </w:p>
    <w:p w14:paraId="1E3AEE9C" w14:textId="77777777" w:rsidR="006821AE" w:rsidRPr="00E24B0A" w:rsidRDefault="006821AE">
      <w:pPr>
        <w:rPr>
          <w:rFonts w:asciiTheme="majorBidi" w:hAnsiTheme="majorBidi" w:cstheme="majorBidi"/>
          <w:rPrChange w:id="3686" w:author="Samane Shahpouri" w:date="2024-05-17T23:11:00Z" w16du:dateUtc="2024-05-17T21:11:00Z">
            <w:rPr/>
          </w:rPrChange>
        </w:rPr>
        <w:pPrChange w:id="3687" w:author="Samane Shahpouri" w:date="2024-05-13T08:52:00Z" w16du:dateUtc="2024-05-13T06:52:00Z">
          <w:pPr>
            <w:jc w:val="both"/>
          </w:pPr>
        </w:pPrChange>
      </w:pPr>
    </w:p>
    <w:p w14:paraId="55E0A2F3" w14:textId="499B0BEB" w:rsidR="006821AE" w:rsidRPr="00E24B0A" w:rsidRDefault="006821AE">
      <w:pPr>
        <w:pStyle w:val="Caption"/>
        <w:jc w:val="center"/>
        <w:rPr>
          <w:rPrChange w:id="3688" w:author="Samane Shahpouri" w:date="2024-05-17T23:11:00Z" w16du:dateUtc="2024-05-17T21:11:00Z">
            <w:rPr>
              <w:rFonts w:ascii="Times New Roman" w:hAnsi="Times New Roman"/>
            </w:rPr>
          </w:rPrChange>
        </w:rPr>
        <w:pPrChange w:id="3689" w:author="Samane Shahpouri" w:date="2024-05-17T23:14:00Z" w16du:dateUtc="2024-05-17T21:14:00Z">
          <w:pPr>
            <w:pStyle w:val="Caption"/>
          </w:pPr>
        </w:pPrChange>
      </w:pPr>
      <m:oMath>
        <m:r>
          <w:rPr>
            <w:rFonts w:ascii="Cambria Math" w:hAnsi="Cambria Math"/>
          </w:rPr>
          <w:lastRenderedPageBreak/>
          <m:t xml:space="preserve">RE (%)=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den>
            </m:f>
            <m:r>
              <w:rPr>
                <w:rFonts w:ascii="Cambria Math" w:hAnsi="Cambria Math"/>
              </w:rPr>
              <m:t xml:space="preserve"> ×100% </m:t>
            </m:r>
          </m:e>
        </m:nary>
      </m:oMath>
      <w:r w:rsidRPr="00E24B0A">
        <w:rPr>
          <w:rPrChange w:id="3690" w:author="Samane Shahpouri" w:date="2024-05-17T23:11:00Z" w16du:dateUtc="2024-05-17T21:11:00Z">
            <w:rPr>
              <w:rFonts w:ascii="Times New Roman" w:hAnsi="Times New Roman"/>
            </w:rPr>
          </w:rPrChange>
        </w:rPr>
        <w:tab/>
      </w:r>
      <w:r w:rsidRPr="00E24B0A">
        <w:rPr>
          <w:rPrChange w:id="3691" w:author="Samane Shahpouri" w:date="2024-05-17T23:11:00Z" w16du:dateUtc="2024-05-17T21:11:00Z">
            <w:rPr>
              <w:rFonts w:ascii="Times New Roman" w:hAnsi="Times New Roman"/>
            </w:rPr>
          </w:rPrChange>
        </w:rPr>
        <w:tab/>
      </w:r>
      <w:r w:rsidRPr="00E24B0A">
        <w:rPr>
          <w:rPrChange w:id="3692" w:author="Samane Shahpouri" w:date="2024-05-17T23:11:00Z" w16du:dateUtc="2024-05-17T21:11:00Z">
            <w:rPr>
              <w:rFonts w:ascii="Times New Roman" w:hAnsi="Times New Roman"/>
            </w:rPr>
          </w:rPrChange>
        </w:rPr>
        <w:tab/>
      </w:r>
      <w:r w:rsidRPr="00E24B0A">
        <w:rPr>
          <w:rPrChange w:id="3693" w:author="Samane Shahpouri" w:date="2024-05-17T23:11:00Z" w16du:dateUtc="2024-05-17T21:11:00Z">
            <w:rPr>
              <w:rFonts w:ascii="Times New Roman" w:hAnsi="Times New Roman"/>
            </w:rPr>
          </w:rPrChange>
        </w:rPr>
        <w:tab/>
        <w:t xml:space="preserve">( </w:t>
      </w:r>
      <w:r w:rsidRPr="00E24B0A">
        <w:rPr>
          <w:rPrChange w:id="3694" w:author="Samane Shahpouri" w:date="2024-05-17T23:11:00Z" w16du:dateUtc="2024-05-17T21:11:00Z">
            <w:rPr>
              <w:rFonts w:ascii="Times New Roman" w:hAnsi="Times New Roman"/>
            </w:rPr>
          </w:rPrChange>
        </w:rPr>
        <w:fldChar w:fldCharType="begin"/>
      </w:r>
      <w:r w:rsidRPr="00E24B0A">
        <w:rPr>
          <w:rPrChange w:id="3695" w:author="Samane Shahpouri" w:date="2024-05-17T23:11:00Z" w16du:dateUtc="2024-05-17T21:11:00Z">
            <w:rPr>
              <w:rFonts w:ascii="Times New Roman" w:hAnsi="Times New Roman"/>
            </w:rPr>
          </w:rPrChange>
        </w:rPr>
        <w:instrText xml:space="preserve"> SEQ ( \* ARABIC </w:instrText>
      </w:r>
      <w:r w:rsidRPr="00E24B0A">
        <w:rPr>
          <w:rPrChange w:id="3696" w:author="Samane Shahpouri" w:date="2024-05-17T23:11:00Z" w16du:dateUtc="2024-05-17T21:11:00Z">
            <w:rPr>
              <w:rFonts w:ascii="Times New Roman" w:hAnsi="Times New Roman"/>
            </w:rPr>
          </w:rPrChange>
        </w:rPr>
        <w:fldChar w:fldCharType="separate"/>
      </w:r>
      <w:ins w:id="3697" w:author="Samane Shahpouri" w:date="2024-05-19T21:34:00Z" w16du:dateUtc="2024-05-19T19:34:00Z">
        <w:r w:rsidR="00230BE0">
          <w:rPr>
            <w:noProof/>
          </w:rPr>
          <w:t>6</w:t>
        </w:r>
      </w:ins>
      <w:del w:id="3698" w:author="Samane Shahpouri" w:date="2024-05-17T23:20:00Z" w16du:dateUtc="2024-05-17T21:20:00Z">
        <w:r w:rsidR="00C53542" w:rsidRPr="00E24B0A" w:rsidDel="0056359D">
          <w:rPr>
            <w:noProof/>
            <w:rPrChange w:id="3699" w:author="Samane Shahpouri" w:date="2024-05-17T23:11:00Z" w16du:dateUtc="2024-05-17T21:11:00Z">
              <w:rPr>
                <w:rFonts w:ascii="Times New Roman" w:hAnsi="Times New Roman"/>
                <w:noProof/>
              </w:rPr>
            </w:rPrChange>
          </w:rPr>
          <w:delText>6</w:delText>
        </w:r>
      </w:del>
      <w:r w:rsidRPr="00E24B0A">
        <w:rPr>
          <w:rPrChange w:id="3700" w:author="Samane Shahpouri" w:date="2024-05-17T23:11:00Z" w16du:dateUtc="2024-05-17T21:11:00Z">
            <w:rPr>
              <w:rFonts w:ascii="Times New Roman" w:hAnsi="Times New Roman"/>
            </w:rPr>
          </w:rPrChange>
        </w:rPr>
        <w:fldChar w:fldCharType="end"/>
      </w:r>
      <w:r w:rsidRPr="00E24B0A">
        <w:rPr>
          <w:rPrChange w:id="3701" w:author="Samane Shahpouri" w:date="2024-05-17T23:11:00Z" w16du:dateUtc="2024-05-17T21:11:00Z">
            <w:rPr>
              <w:rFonts w:ascii="Times New Roman" w:hAnsi="Times New Roman"/>
            </w:rPr>
          </w:rPrChange>
        </w:rPr>
        <w:t>)</w:t>
      </w:r>
    </w:p>
    <w:p w14:paraId="25D81AAC" w14:textId="77777777" w:rsidR="006821AE" w:rsidRPr="00E24B0A" w:rsidRDefault="006821AE">
      <w:pPr>
        <w:rPr>
          <w:rFonts w:asciiTheme="majorBidi" w:hAnsiTheme="majorBidi" w:cstheme="majorBidi"/>
          <w:highlight w:val="yellow"/>
          <w:rPrChange w:id="3702" w:author="Samane Shahpouri" w:date="2024-05-17T23:11:00Z" w16du:dateUtc="2024-05-17T21:11:00Z">
            <w:rPr>
              <w:highlight w:val="yellow"/>
            </w:rPr>
          </w:rPrChange>
        </w:rPr>
        <w:pPrChange w:id="3703" w:author="Samane Shahpouri" w:date="2024-05-13T08:52:00Z" w16du:dateUtc="2024-05-13T06:52:00Z">
          <w:pPr>
            <w:jc w:val="both"/>
          </w:pPr>
        </w:pPrChange>
      </w:pPr>
    </w:p>
    <w:p w14:paraId="25D41824" w14:textId="77777777" w:rsidR="005F7C5B" w:rsidRPr="00E24B0A" w:rsidRDefault="005F7C5B">
      <w:pPr>
        <w:pStyle w:val="ListParagraph"/>
        <w:numPr>
          <w:ilvl w:val="0"/>
          <w:numId w:val="5"/>
        </w:numPr>
        <w:rPr>
          <w:rFonts w:asciiTheme="majorBidi" w:hAnsiTheme="majorBidi" w:cstheme="majorBidi"/>
          <w:b/>
          <w:bCs/>
          <w:rPrChange w:id="3704" w:author="Samane Shahpouri" w:date="2024-05-17T23:11:00Z" w16du:dateUtc="2024-05-17T21:11:00Z">
            <w:rPr>
              <w:b/>
              <w:bCs/>
            </w:rPr>
          </w:rPrChange>
        </w:rPr>
        <w:pPrChange w:id="3705" w:author="Samane Shahpouri" w:date="2024-05-13T08:52:00Z" w16du:dateUtc="2024-05-13T06:52:00Z">
          <w:pPr>
            <w:pStyle w:val="ListParagraph"/>
            <w:numPr>
              <w:numId w:val="5"/>
            </w:numPr>
            <w:ind w:hanging="360"/>
            <w:jc w:val="both"/>
          </w:pPr>
        </w:pPrChange>
      </w:pPr>
      <w:r w:rsidRPr="00E24B0A">
        <w:rPr>
          <w:rFonts w:asciiTheme="majorBidi" w:hAnsiTheme="majorBidi" w:cstheme="majorBidi"/>
          <w:b/>
          <w:bCs/>
          <w:rPrChange w:id="3706" w:author="Samane Shahpouri" w:date="2024-05-17T23:11:00Z" w16du:dateUtc="2024-05-17T21:11:00Z">
            <w:rPr>
              <w:b/>
              <w:bCs/>
            </w:rPr>
          </w:rPrChange>
        </w:rPr>
        <w:t xml:space="preserve">Root Mean Squared Error (RMSE): </w:t>
      </w:r>
      <w:r w:rsidRPr="00E24B0A">
        <w:rPr>
          <w:rFonts w:asciiTheme="majorBidi" w:hAnsiTheme="majorBidi" w:cstheme="majorBidi"/>
          <w:rPrChange w:id="3707" w:author="Samane Shahpouri" w:date="2024-05-17T23:11:00Z" w16du:dateUtc="2024-05-17T21:11:00Z">
            <w:rPr/>
          </w:rPrChange>
        </w:rPr>
        <w:t>Measures the average of the squared differences between the predicted and reference values. It is useful for quantifying the deviation in predictions from the observed values across the dataset.</w:t>
      </w:r>
      <w:r w:rsidRPr="00E24B0A">
        <w:rPr>
          <w:rFonts w:asciiTheme="majorBidi" w:hAnsiTheme="majorBidi" w:cstheme="majorBidi"/>
          <w:b/>
          <w:bCs/>
          <w:rPrChange w:id="3708" w:author="Samane Shahpouri" w:date="2024-05-17T23:11:00Z" w16du:dateUtc="2024-05-17T21:11:00Z">
            <w:rPr>
              <w:b/>
              <w:bCs/>
            </w:rPr>
          </w:rPrChange>
        </w:rPr>
        <w:t>​</w:t>
      </w:r>
    </w:p>
    <w:p w14:paraId="587B5175" w14:textId="77777777" w:rsidR="006821AE" w:rsidRPr="00E24B0A" w:rsidRDefault="006821AE">
      <w:pPr>
        <w:rPr>
          <w:rFonts w:asciiTheme="majorBidi" w:hAnsiTheme="majorBidi" w:cstheme="majorBidi"/>
          <w:highlight w:val="yellow"/>
          <w:rPrChange w:id="3709" w:author="Samane Shahpouri" w:date="2024-05-17T23:11:00Z" w16du:dateUtc="2024-05-17T21:11:00Z">
            <w:rPr>
              <w:highlight w:val="yellow"/>
            </w:rPr>
          </w:rPrChange>
        </w:rPr>
        <w:pPrChange w:id="3710" w:author="Samane Shahpouri" w:date="2024-05-13T08:52:00Z" w16du:dateUtc="2024-05-13T06:52:00Z">
          <w:pPr>
            <w:jc w:val="both"/>
          </w:pPr>
        </w:pPrChange>
      </w:pPr>
    </w:p>
    <w:p w14:paraId="0DF0D8F0" w14:textId="77777777" w:rsidR="006821AE" w:rsidRPr="00E24B0A" w:rsidRDefault="006821AE">
      <w:pPr>
        <w:rPr>
          <w:rFonts w:asciiTheme="majorBidi" w:hAnsiTheme="majorBidi" w:cstheme="majorBidi"/>
          <w:rPrChange w:id="3711" w:author="Samane Shahpouri" w:date="2024-05-17T23:11:00Z" w16du:dateUtc="2024-05-17T21:11:00Z">
            <w:rPr/>
          </w:rPrChange>
        </w:rPr>
        <w:pPrChange w:id="3712" w:author="Samane Shahpouri" w:date="2024-05-13T08:52:00Z" w16du:dateUtc="2024-05-13T06:52:00Z">
          <w:pPr>
            <w:jc w:val="both"/>
          </w:pPr>
        </w:pPrChange>
      </w:pPr>
    </w:p>
    <w:p w14:paraId="6BBF2416" w14:textId="13C925FC" w:rsidR="006821AE" w:rsidRPr="00E24B0A" w:rsidRDefault="005F7C5B">
      <w:pPr>
        <w:pStyle w:val="Caption"/>
        <w:jc w:val="center"/>
        <w:rPr>
          <w:rPrChange w:id="3713" w:author="Samane Shahpouri" w:date="2024-05-17T23:11:00Z" w16du:dateUtc="2024-05-17T21:11:00Z">
            <w:rPr>
              <w:rFonts w:ascii="Times New Roman" w:hAnsi="Times New Roman"/>
            </w:rPr>
          </w:rPrChange>
        </w:rPr>
        <w:pPrChange w:id="3714" w:author="Samane Shahpouri" w:date="2024-05-17T23:14:00Z" w16du:dateUtc="2024-05-17T21:14:00Z">
          <w:pPr>
            <w:pStyle w:val="Caption"/>
          </w:pPr>
        </w:pPrChange>
      </w:pPr>
      <m:oMath>
        <m:r>
          <w:rPr>
            <w:rFonts w:ascii="Cambria Math" w:hAnsi="Cambria Math"/>
          </w:rPr>
          <m:t xml:space="preserve">RMSE=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p>
                  <m:sSupPr>
                    <m:ctrlPr>
                      <w:rPr>
                        <w:rFonts w:ascii="Cambria Math" w:hAnsi="Cambria Math"/>
                      </w:rPr>
                    </m:ctrlPr>
                  </m:sSupPr>
                  <m:e>
                    <m:sSub>
                      <m:sSubPr>
                        <m:ctrlPr>
                          <w:rPr>
                            <w:rFonts w:ascii="Cambria Math" w:hAnsi="Cambria Math"/>
                          </w:rPr>
                        </m:ctrlPr>
                      </m:sSub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r>
                      <w:rPr>
                        <w:rFonts w:ascii="Cambria Math" w:hAnsi="Cambria Math"/>
                      </w:rPr>
                      <m:t>)</m:t>
                    </m:r>
                  </m:e>
                  <m:sup>
                    <m:r>
                      <w:rPr>
                        <w:rFonts w:ascii="Cambria Math" w:hAnsi="Cambria Math"/>
                      </w:rPr>
                      <m:t>2</m:t>
                    </m:r>
                  </m:sup>
                </m:sSup>
              </m:e>
            </m:nary>
          </m:e>
        </m:rad>
      </m:oMath>
      <w:r w:rsidR="006821AE" w:rsidRPr="00E24B0A">
        <w:rPr>
          <w:rPrChange w:id="3715" w:author="Samane Shahpouri" w:date="2024-05-17T23:11:00Z" w16du:dateUtc="2024-05-17T21:11:00Z">
            <w:rPr>
              <w:rFonts w:ascii="Times New Roman" w:hAnsi="Times New Roman"/>
            </w:rPr>
          </w:rPrChange>
        </w:rPr>
        <w:tab/>
      </w:r>
      <w:r w:rsidR="006821AE" w:rsidRPr="00E24B0A">
        <w:rPr>
          <w:rPrChange w:id="3716" w:author="Samane Shahpouri" w:date="2024-05-17T23:11:00Z" w16du:dateUtc="2024-05-17T21:11:00Z">
            <w:rPr>
              <w:rFonts w:ascii="Times New Roman" w:hAnsi="Times New Roman"/>
            </w:rPr>
          </w:rPrChange>
        </w:rPr>
        <w:tab/>
      </w:r>
      <w:r w:rsidR="006821AE" w:rsidRPr="00E24B0A">
        <w:rPr>
          <w:rPrChange w:id="3717" w:author="Samane Shahpouri" w:date="2024-05-17T23:11:00Z" w16du:dateUtc="2024-05-17T21:11:00Z">
            <w:rPr>
              <w:rFonts w:ascii="Times New Roman" w:hAnsi="Times New Roman"/>
            </w:rPr>
          </w:rPrChange>
        </w:rPr>
        <w:tab/>
        <w:t xml:space="preserve">( </w:t>
      </w:r>
      <w:r w:rsidR="006821AE" w:rsidRPr="00E24B0A">
        <w:rPr>
          <w:rPrChange w:id="3718" w:author="Samane Shahpouri" w:date="2024-05-17T23:11:00Z" w16du:dateUtc="2024-05-17T21:11:00Z">
            <w:rPr>
              <w:rFonts w:ascii="Times New Roman" w:hAnsi="Times New Roman"/>
            </w:rPr>
          </w:rPrChange>
        </w:rPr>
        <w:fldChar w:fldCharType="begin"/>
      </w:r>
      <w:r w:rsidR="006821AE" w:rsidRPr="00E24B0A">
        <w:rPr>
          <w:rPrChange w:id="3719" w:author="Samane Shahpouri" w:date="2024-05-17T23:11:00Z" w16du:dateUtc="2024-05-17T21:11:00Z">
            <w:rPr>
              <w:rFonts w:ascii="Times New Roman" w:hAnsi="Times New Roman"/>
            </w:rPr>
          </w:rPrChange>
        </w:rPr>
        <w:instrText xml:space="preserve"> SEQ ( \* ARABIC </w:instrText>
      </w:r>
      <w:r w:rsidR="006821AE" w:rsidRPr="00E24B0A">
        <w:rPr>
          <w:rPrChange w:id="3720" w:author="Samane Shahpouri" w:date="2024-05-17T23:11:00Z" w16du:dateUtc="2024-05-17T21:11:00Z">
            <w:rPr>
              <w:rFonts w:ascii="Times New Roman" w:hAnsi="Times New Roman"/>
            </w:rPr>
          </w:rPrChange>
        </w:rPr>
        <w:fldChar w:fldCharType="separate"/>
      </w:r>
      <w:ins w:id="3721" w:author="Samane Shahpouri" w:date="2024-05-19T21:34:00Z" w16du:dateUtc="2024-05-19T19:34:00Z">
        <w:r w:rsidR="00230BE0">
          <w:rPr>
            <w:noProof/>
          </w:rPr>
          <w:t>7</w:t>
        </w:r>
      </w:ins>
      <w:del w:id="3722" w:author="Samane Shahpouri" w:date="2024-05-17T23:20:00Z" w16du:dateUtc="2024-05-17T21:20:00Z">
        <w:r w:rsidR="00C53542" w:rsidRPr="00E24B0A" w:rsidDel="0056359D">
          <w:rPr>
            <w:noProof/>
            <w:rPrChange w:id="3723" w:author="Samane Shahpouri" w:date="2024-05-17T23:11:00Z" w16du:dateUtc="2024-05-17T21:11:00Z">
              <w:rPr>
                <w:rFonts w:ascii="Times New Roman" w:hAnsi="Times New Roman"/>
                <w:noProof/>
              </w:rPr>
            </w:rPrChange>
          </w:rPr>
          <w:delText>7</w:delText>
        </w:r>
      </w:del>
      <w:r w:rsidR="006821AE" w:rsidRPr="00E24B0A">
        <w:rPr>
          <w:rPrChange w:id="3724" w:author="Samane Shahpouri" w:date="2024-05-17T23:11:00Z" w16du:dateUtc="2024-05-17T21:11:00Z">
            <w:rPr>
              <w:rFonts w:ascii="Times New Roman" w:hAnsi="Times New Roman"/>
            </w:rPr>
          </w:rPrChange>
        </w:rPr>
        <w:fldChar w:fldCharType="end"/>
      </w:r>
      <w:r w:rsidR="006821AE" w:rsidRPr="00E24B0A">
        <w:rPr>
          <w:rPrChange w:id="3725" w:author="Samane Shahpouri" w:date="2024-05-17T23:11:00Z" w16du:dateUtc="2024-05-17T21:11:00Z">
            <w:rPr>
              <w:rFonts w:ascii="Times New Roman" w:hAnsi="Times New Roman"/>
            </w:rPr>
          </w:rPrChange>
        </w:rPr>
        <w:t>)</w:t>
      </w:r>
    </w:p>
    <w:p w14:paraId="1ED842FA" w14:textId="77777777" w:rsidR="006821AE" w:rsidRPr="00E24B0A" w:rsidRDefault="006821AE">
      <w:pPr>
        <w:rPr>
          <w:rFonts w:asciiTheme="majorBidi" w:hAnsiTheme="majorBidi" w:cstheme="majorBidi"/>
          <w:rPrChange w:id="3726" w:author="Samane Shahpouri" w:date="2024-05-17T23:11:00Z" w16du:dateUtc="2024-05-17T21:11:00Z">
            <w:rPr/>
          </w:rPrChange>
        </w:rPr>
        <w:pPrChange w:id="3727" w:author="Samane Shahpouri" w:date="2024-05-13T08:52:00Z" w16du:dateUtc="2024-05-13T06:52:00Z">
          <w:pPr>
            <w:jc w:val="both"/>
          </w:pPr>
        </w:pPrChange>
      </w:pPr>
    </w:p>
    <w:p w14:paraId="698E2259" w14:textId="77777777" w:rsidR="006821AE" w:rsidRPr="00E24B0A" w:rsidRDefault="006821AE">
      <w:pPr>
        <w:rPr>
          <w:rFonts w:asciiTheme="majorBidi" w:hAnsiTheme="majorBidi" w:cstheme="majorBidi"/>
          <w:rPrChange w:id="3728" w:author="Samane Shahpouri" w:date="2024-05-17T23:11:00Z" w16du:dateUtc="2024-05-17T21:11:00Z">
            <w:rPr/>
          </w:rPrChange>
        </w:rPr>
        <w:pPrChange w:id="3729" w:author="Samane Shahpouri" w:date="2024-05-13T08:52:00Z" w16du:dateUtc="2024-05-13T06:52:00Z">
          <w:pPr>
            <w:jc w:val="both"/>
          </w:pPr>
        </w:pPrChange>
      </w:pPr>
    </w:p>
    <w:p w14:paraId="0CC88CA6" w14:textId="279670D7" w:rsidR="006821AE" w:rsidRPr="00E24B0A" w:rsidRDefault="006821AE">
      <w:pPr>
        <w:rPr>
          <w:rFonts w:asciiTheme="majorBidi" w:hAnsiTheme="majorBidi" w:cstheme="majorBidi"/>
          <w:rPrChange w:id="3730" w:author="Samane Shahpouri" w:date="2024-05-17T23:11:00Z" w16du:dateUtc="2024-05-17T21:11:00Z">
            <w:rPr/>
          </w:rPrChange>
        </w:rPr>
        <w:pPrChange w:id="3731" w:author="Samane Shahpouri" w:date="2024-05-13T08:52:00Z" w16du:dateUtc="2024-05-13T06:52:00Z">
          <w:pPr>
            <w:jc w:val="both"/>
          </w:pPr>
        </w:pPrChange>
      </w:pPr>
      <w:r w:rsidRPr="00E24B0A">
        <w:rPr>
          <w:rFonts w:asciiTheme="majorBidi" w:hAnsiTheme="majorBidi" w:cstheme="majorBidi"/>
          <w:rPrChange w:id="3732" w:author="Samane Shahpouri" w:date="2024-05-17T23:11:00Z" w16du:dateUtc="2024-05-17T21:11:00Z">
            <w:rPr/>
          </w:rPrChange>
        </w:rPr>
        <w:t xml:space="preserve">Where tot refers to the total number of voxels, and </w:t>
      </w:r>
      <m:oMath>
        <m:sSub>
          <m:sSubPr>
            <m:ctrlPr>
              <w:rPr>
                <w:rFonts w:ascii="Cambria Math" w:hAnsi="Cambria Math" w:cstheme="majorBidi"/>
                <w:i/>
              </w:rPr>
            </m:ctrlPr>
          </m:sSubPr>
          <m:e>
            <m:r>
              <w:rPr>
                <w:rFonts w:ascii="Cambria Math" w:hAnsi="Cambria Math" w:cstheme="majorBidi"/>
                <w:rPrChange w:id="3733" w:author="Samane Shahpouri" w:date="2024-05-17T23:11:00Z" w16du:dateUtc="2024-05-17T21:11:00Z">
                  <w:rPr>
                    <w:rFonts w:ascii="Cambria Math" w:hAnsi="Cambria Math"/>
                  </w:rPr>
                </w:rPrChange>
              </w:rPr>
              <m:t>PET</m:t>
            </m:r>
          </m:e>
          <m:sub>
            <m:r>
              <w:rPr>
                <w:rFonts w:ascii="Cambria Math" w:hAnsi="Cambria Math" w:cstheme="majorBidi"/>
                <w:rPrChange w:id="3734" w:author="Samane Shahpouri" w:date="2024-05-17T23:11:00Z" w16du:dateUtc="2024-05-17T21:11:00Z">
                  <w:rPr>
                    <w:rFonts w:ascii="Cambria Math" w:hAnsi="Cambria Math"/>
                  </w:rPr>
                </w:rPrChange>
              </w:rPr>
              <m:t>pred</m:t>
            </m:r>
          </m:sub>
        </m:sSub>
      </m:oMath>
      <w:r w:rsidRPr="00E24B0A">
        <w:rPr>
          <w:rFonts w:asciiTheme="majorBidi" w:hAnsiTheme="majorBidi" w:cstheme="majorBidi"/>
          <w:rPrChange w:id="3735" w:author="Samane Shahpouri" w:date="2024-05-17T23:11:00Z" w16du:dateUtc="2024-05-17T21:11:00Z">
            <w:rPr/>
          </w:rPrChange>
        </w:rPr>
        <w:t xml:space="preserve"> and </w:t>
      </w:r>
      <m:oMath>
        <m:sSub>
          <m:sSubPr>
            <m:ctrlPr>
              <w:rPr>
                <w:rFonts w:ascii="Cambria Math" w:hAnsi="Cambria Math" w:cstheme="majorBidi"/>
                <w:i/>
              </w:rPr>
            </m:ctrlPr>
          </m:sSubPr>
          <m:e>
            <m:r>
              <w:rPr>
                <w:rFonts w:ascii="Cambria Math" w:hAnsi="Cambria Math" w:cstheme="majorBidi"/>
                <w:rPrChange w:id="3736" w:author="Samane Shahpouri" w:date="2024-05-17T23:11:00Z" w16du:dateUtc="2024-05-17T21:11:00Z">
                  <w:rPr>
                    <w:rFonts w:ascii="Cambria Math" w:hAnsi="Cambria Math"/>
                  </w:rPr>
                </w:rPrChange>
              </w:rPr>
              <m:t>PET</m:t>
            </m:r>
          </m:e>
          <m:sub>
            <m:r>
              <w:rPr>
                <w:rFonts w:ascii="Cambria Math" w:hAnsi="Cambria Math" w:cstheme="majorBidi"/>
                <w:rPrChange w:id="3737" w:author="Samane Shahpouri" w:date="2024-05-17T23:11:00Z" w16du:dateUtc="2024-05-17T21:11:00Z">
                  <w:rPr>
                    <w:rFonts w:ascii="Cambria Math" w:hAnsi="Cambria Math"/>
                  </w:rPr>
                </w:rPrChange>
              </w:rPr>
              <m:t>ref</m:t>
            </m:r>
          </m:sub>
        </m:sSub>
      </m:oMath>
      <w:r w:rsidRPr="00E24B0A">
        <w:rPr>
          <w:rFonts w:asciiTheme="majorBidi" w:hAnsiTheme="majorBidi" w:cstheme="majorBidi"/>
          <w:rPrChange w:id="3738" w:author="Samane Shahpouri" w:date="2024-05-17T23:11:00Z" w16du:dateUtc="2024-05-17T21:11:00Z">
            <w:rPr/>
          </w:rPrChange>
        </w:rPr>
        <w:t xml:space="preserve"> indicate the predicted image via DL model and the ground truth image, respectively.</w:t>
      </w:r>
    </w:p>
    <w:p w14:paraId="04C86764" w14:textId="77777777" w:rsidR="006821AE" w:rsidRPr="00E24B0A" w:rsidRDefault="006821AE">
      <w:pPr>
        <w:rPr>
          <w:rFonts w:asciiTheme="majorBidi" w:hAnsiTheme="majorBidi" w:cstheme="majorBidi"/>
          <w:rPrChange w:id="3739" w:author="Samane Shahpouri" w:date="2024-05-17T23:11:00Z" w16du:dateUtc="2024-05-17T21:11:00Z">
            <w:rPr/>
          </w:rPrChange>
        </w:rPr>
        <w:pPrChange w:id="3740" w:author="Samane Shahpouri" w:date="2024-05-13T08:52:00Z" w16du:dateUtc="2024-05-13T06:52:00Z">
          <w:pPr>
            <w:jc w:val="both"/>
          </w:pPr>
        </w:pPrChange>
      </w:pPr>
    </w:p>
    <w:p w14:paraId="17332BD1" w14:textId="77777777" w:rsidR="006821AE" w:rsidRPr="00E24B0A" w:rsidRDefault="006821AE">
      <w:pPr>
        <w:rPr>
          <w:rFonts w:asciiTheme="majorBidi" w:hAnsiTheme="majorBidi" w:cstheme="majorBidi"/>
          <w:rPrChange w:id="3741" w:author="Samane Shahpouri" w:date="2024-05-17T23:11:00Z" w16du:dateUtc="2024-05-17T21:11:00Z">
            <w:rPr/>
          </w:rPrChange>
        </w:rPr>
        <w:pPrChange w:id="3742" w:author="Samane Shahpouri" w:date="2024-05-13T08:52:00Z" w16du:dateUtc="2024-05-13T06:52:00Z">
          <w:pPr>
            <w:jc w:val="both"/>
          </w:pPr>
        </w:pPrChange>
      </w:pPr>
    </w:p>
    <w:p w14:paraId="2124A527" w14:textId="77777777" w:rsidR="006821AE" w:rsidRPr="00E24B0A" w:rsidRDefault="006821AE">
      <w:pPr>
        <w:pStyle w:val="ListParagraph"/>
        <w:numPr>
          <w:ilvl w:val="0"/>
          <w:numId w:val="1"/>
        </w:numPr>
        <w:rPr>
          <w:rFonts w:asciiTheme="majorBidi" w:hAnsiTheme="majorBidi" w:cstheme="majorBidi"/>
          <w:rPrChange w:id="3743" w:author="Samane Shahpouri" w:date="2024-05-17T23:11:00Z" w16du:dateUtc="2024-05-17T21:11:00Z">
            <w:rPr/>
          </w:rPrChange>
        </w:rPr>
        <w:pPrChange w:id="3744" w:author="Samane Shahpouri" w:date="2024-05-13T08:52:00Z" w16du:dateUtc="2024-05-13T06:52:00Z">
          <w:pPr>
            <w:numPr>
              <w:numId w:val="1"/>
            </w:numPr>
            <w:tabs>
              <w:tab w:val="num" w:pos="720"/>
            </w:tabs>
            <w:spacing w:after="0" w:line="276" w:lineRule="auto"/>
            <w:ind w:left="720" w:hanging="360"/>
            <w:jc w:val="both"/>
          </w:pPr>
        </w:pPrChange>
      </w:pPr>
      <w:r w:rsidRPr="00E24B0A">
        <w:rPr>
          <w:rFonts w:asciiTheme="majorBidi" w:hAnsiTheme="majorBidi" w:cstheme="majorBidi"/>
          <w:b/>
          <w:bCs/>
          <w:rPrChange w:id="3745" w:author="Samane Shahpouri" w:date="2024-05-17T23:11:00Z" w16du:dateUtc="2024-05-17T21:11:00Z">
            <w:rPr>
              <w:b/>
              <w:bCs/>
            </w:rPr>
          </w:rPrChange>
        </w:rPr>
        <w:t>Peak Signal-to-Noise Ratio (PSNR):</w:t>
      </w:r>
      <w:r w:rsidRPr="00E24B0A">
        <w:rPr>
          <w:rFonts w:asciiTheme="majorBidi" w:hAnsiTheme="majorBidi" w:cstheme="majorBidi"/>
          <w:rPrChange w:id="3746" w:author="Samane Shahpouri" w:date="2024-05-17T23:11:00Z" w16du:dateUtc="2024-05-17T21:11:00Z">
            <w:rPr/>
          </w:rPrChange>
        </w:rPr>
        <w:t xml:space="preserve"> Evaluates the ratio of the maximum possible signal to the corrupting noise.</w:t>
      </w:r>
    </w:p>
    <w:p w14:paraId="15E093CD" w14:textId="77777777" w:rsidR="006821AE" w:rsidRPr="00E24B0A" w:rsidRDefault="006821AE">
      <w:pPr>
        <w:rPr>
          <w:rFonts w:asciiTheme="majorBidi" w:hAnsiTheme="majorBidi" w:cstheme="majorBidi"/>
          <w:rPrChange w:id="3747" w:author="Samane Shahpouri" w:date="2024-05-17T23:11:00Z" w16du:dateUtc="2024-05-17T21:11:00Z">
            <w:rPr/>
          </w:rPrChange>
        </w:rPr>
        <w:pPrChange w:id="3748" w:author="Samane Shahpouri" w:date="2024-05-13T08:52:00Z" w16du:dateUtc="2024-05-13T06:52:00Z">
          <w:pPr>
            <w:ind w:left="720"/>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E24B0A" w14:paraId="180C617B" w14:textId="77777777" w:rsidTr="00257FFA">
        <w:tc>
          <w:tcPr>
            <w:tcW w:w="7054" w:type="dxa"/>
          </w:tcPr>
          <w:p w14:paraId="6392CFA6" w14:textId="77777777" w:rsidR="006821AE" w:rsidRPr="00E24B0A" w:rsidRDefault="00000000">
            <w:pPr>
              <w:rPr>
                <w:rFonts w:asciiTheme="majorBidi" w:hAnsiTheme="majorBidi" w:cstheme="majorBidi"/>
                <w:color w:val="44546A" w:themeColor="text2"/>
                <w:rPrChange w:id="3749" w:author="Samane Shahpouri" w:date="2024-05-17T23:11:00Z" w16du:dateUtc="2024-05-17T21:11:00Z">
                  <w:rPr/>
                </w:rPrChange>
              </w:rPr>
              <w:pPrChange w:id="3750" w:author="Samane Shahpouri" w:date="2024-05-13T08:52:00Z" w16du:dateUtc="2024-05-13T06:52:00Z">
                <w:pPr>
                  <w:jc w:val="both"/>
                </w:pPr>
              </w:pPrChange>
            </w:pPr>
            <m:oMathPara>
              <m:oMathParaPr>
                <m:jc m:val="center"/>
              </m:oMathParaPr>
              <m:oMath>
                <m:sSub>
                  <m:sSubPr>
                    <m:ctrlPr>
                      <w:rPr>
                        <w:rFonts w:ascii="Cambria Math" w:hAnsi="Cambria Math" w:cstheme="majorBidi"/>
                        <w:color w:val="4472C4" w:themeColor="accent1"/>
                      </w:rPr>
                    </m:ctrlPr>
                  </m:sSubPr>
                  <m:e>
                    <m:r>
                      <m:rPr>
                        <m:sty m:val="p"/>
                      </m:rPr>
                      <w:rPr>
                        <w:rFonts w:ascii="Cambria Math" w:hAnsi="Cambria Math" w:cstheme="majorBidi"/>
                        <w:color w:val="4472C4" w:themeColor="accent1"/>
                        <w:rPrChange w:id="3751" w:author="Samane Shahpouri" w:date="2024-05-17T23:14:00Z" w16du:dateUtc="2024-05-17T21:14:00Z">
                          <w:rPr>
                            <w:rFonts w:ascii="Cambria Math" w:hAnsi="Cambria Math"/>
                          </w:rPr>
                        </w:rPrChange>
                      </w:rPr>
                      <m:t>PSNR</m:t>
                    </m:r>
                    <m:d>
                      <m:dPr>
                        <m:ctrlPr>
                          <w:rPr>
                            <w:rFonts w:ascii="Cambria Math" w:hAnsi="Cambria Math" w:cstheme="majorBidi"/>
                            <w:color w:val="4472C4" w:themeColor="accent1"/>
                          </w:rPr>
                        </m:ctrlPr>
                      </m:dPr>
                      <m:e>
                        <m:r>
                          <m:rPr>
                            <m:sty m:val="p"/>
                          </m:rPr>
                          <w:rPr>
                            <w:rFonts w:ascii="Cambria Math" w:hAnsi="Cambria Math" w:cstheme="majorBidi"/>
                            <w:color w:val="4472C4" w:themeColor="accent1"/>
                            <w:rPrChange w:id="3752" w:author="Samane Shahpouri" w:date="2024-05-17T23:14:00Z" w16du:dateUtc="2024-05-17T21:14:00Z">
                              <w:rPr>
                                <w:rFonts w:ascii="Cambria Math" w:hAnsi="Cambria Math"/>
                              </w:rPr>
                            </w:rPrChange>
                          </w:rPr>
                          <m:t>dB</m:t>
                        </m:r>
                      </m:e>
                    </m:d>
                    <m:r>
                      <m:rPr>
                        <m:sty m:val="p"/>
                      </m:rPr>
                      <w:rPr>
                        <w:rFonts w:ascii="Cambria Math" w:hAnsi="Cambria Math" w:cstheme="majorBidi"/>
                        <w:color w:val="4472C4" w:themeColor="accent1"/>
                        <w:rPrChange w:id="3753" w:author="Samane Shahpouri" w:date="2024-05-17T23:14:00Z" w16du:dateUtc="2024-05-17T21:14:00Z">
                          <w:rPr>
                            <w:rFonts w:ascii="Cambria Math" w:hAnsi="Cambria Math"/>
                          </w:rPr>
                        </w:rPrChange>
                      </w:rPr>
                      <m:t>= 10log</m:t>
                    </m:r>
                  </m:e>
                  <m:sub>
                    <m:r>
                      <m:rPr>
                        <m:sty m:val="p"/>
                      </m:rPr>
                      <w:rPr>
                        <w:rFonts w:ascii="Cambria Math" w:hAnsi="Cambria Math" w:cstheme="majorBidi"/>
                        <w:color w:val="4472C4" w:themeColor="accent1"/>
                        <w:rPrChange w:id="3754" w:author="Samane Shahpouri" w:date="2024-05-17T23:14:00Z" w16du:dateUtc="2024-05-17T21:14:00Z">
                          <w:rPr>
                            <w:rFonts w:ascii="Cambria Math" w:hAnsi="Cambria Math"/>
                          </w:rPr>
                        </w:rPrChange>
                      </w:rPr>
                      <m:t>10</m:t>
                    </m:r>
                  </m:sub>
                </m:sSub>
                <m:r>
                  <m:rPr>
                    <m:sty m:val="p"/>
                  </m:rPr>
                  <w:rPr>
                    <w:rFonts w:ascii="Cambria Math" w:hAnsi="Cambria Math" w:cstheme="majorBidi"/>
                    <w:color w:val="4472C4" w:themeColor="accent1"/>
                    <w:rPrChange w:id="3755" w:author="Samane Shahpouri" w:date="2024-05-17T23:14:00Z" w16du:dateUtc="2024-05-17T21:14:00Z">
                      <w:rPr>
                        <w:rFonts w:ascii="Cambria Math" w:hAnsi="Cambria Math"/>
                      </w:rPr>
                    </w:rPrChange>
                  </w:rPr>
                  <m:t>(</m:t>
                </m:r>
                <m:f>
                  <m:fPr>
                    <m:ctrlPr>
                      <w:rPr>
                        <w:rFonts w:ascii="Cambria Math" w:hAnsi="Cambria Math" w:cstheme="majorBidi"/>
                        <w:color w:val="4472C4" w:themeColor="accent1"/>
                      </w:rPr>
                    </m:ctrlPr>
                  </m:fPr>
                  <m:num>
                    <m:sSup>
                      <m:sSupPr>
                        <m:ctrlPr>
                          <w:rPr>
                            <w:rFonts w:ascii="Cambria Math" w:hAnsi="Cambria Math" w:cstheme="majorBidi"/>
                            <w:color w:val="4472C4" w:themeColor="accent1"/>
                          </w:rPr>
                        </m:ctrlPr>
                      </m:sSupPr>
                      <m:e>
                        <m:r>
                          <m:rPr>
                            <m:sty m:val="p"/>
                          </m:rPr>
                          <w:rPr>
                            <w:rFonts w:ascii="Cambria Math" w:hAnsi="Cambria Math" w:cstheme="majorBidi"/>
                            <w:color w:val="4472C4" w:themeColor="accent1"/>
                            <w:rPrChange w:id="3756" w:author="Samane Shahpouri" w:date="2024-05-17T23:14:00Z" w16du:dateUtc="2024-05-17T21:14:00Z">
                              <w:rPr>
                                <w:rFonts w:ascii="Cambria Math" w:hAnsi="Cambria Math"/>
                              </w:rPr>
                            </w:rPrChange>
                          </w:rPr>
                          <m:t>Peak</m:t>
                        </m:r>
                      </m:e>
                      <m:sup>
                        <m:r>
                          <m:rPr>
                            <m:sty m:val="p"/>
                          </m:rPr>
                          <w:rPr>
                            <w:rFonts w:ascii="Cambria Math" w:hAnsi="Cambria Math" w:cstheme="majorBidi"/>
                            <w:color w:val="4472C4" w:themeColor="accent1"/>
                            <w:rPrChange w:id="3757" w:author="Samane Shahpouri" w:date="2024-05-17T23:14:00Z" w16du:dateUtc="2024-05-17T21:14:00Z">
                              <w:rPr>
                                <w:rFonts w:ascii="Cambria Math" w:hAnsi="Cambria Math"/>
                              </w:rPr>
                            </w:rPrChange>
                          </w:rPr>
                          <m:t>2</m:t>
                        </m:r>
                      </m:sup>
                    </m:sSup>
                  </m:num>
                  <m:den>
                    <m:r>
                      <m:rPr>
                        <m:sty m:val="p"/>
                      </m:rPr>
                      <w:rPr>
                        <w:rFonts w:ascii="Cambria Math" w:hAnsi="Cambria Math" w:cstheme="majorBidi"/>
                        <w:color w:val="4472C4" w:themeColor="accent1"/>
                        <w:rPrChange w:id="3758" w:author="Samane Shahpouri" w:date="2024-05-17T23:14:00Z" w16du:dateUtc="2024-05-17T21:14:00Z">
                          <w:rPr>
                            <w:rFonts w:ascii="Cambria Math" w:hAnsi="Cambria Math"/>
                          </w:rPr>
                        </w:rPrChange>
                      </w:rPr>
                      <m:t>MSE</m:t>
                    </m:r>
                  </m:den>
                </m:f>
                <m:r>
                  <m:rPr>
                    <m:sty m:val="p"/>
                  </m:rPr>
                  <w:rPr>
                    <w:rFonts w:ascii="Cambria Math" w:hAnsi="Cambria Math" w:cstheme="majorBidi"/>
                    <w:color w:val="4472C4" w:themeColor="accent1"/>
                    <w:rPrChange w:id="3759" w:author="Samane Shahpouri" w:date="2024-05-17T23:14:00Z" w16du:dateUtc="2024-05-17T21:14:00Z">
                      <w:rPr>
                        <w:rFonts w:ascii="Cambria Math" w:hAnsi="Cambria Math"/>
                      </w:rPr>
                    </w:rPrChange>
                  </w:rPr>
                  <m:t>)</m:t>
                </m:r>
              </m:oMath>
            </m:oMathPara>
          </w:p>
        </w:tc>
        <w:tc>
          <w:tcPr>
            <w:tcW w:w="2522" w:type="dxa"/>
          </w:tcPr>
          <w:p w14:paraId="12350BA5" w14:textId="553D3ABB" w:rsidR="006821AE" w:rsidRPr="00507D2D" w:rsidRDefault="006821AE" w:rsidP="0056359D">
            <w:pPr>
              <w:pStyle w:val="Caption"/>
            </w:pPr>
            <w:r w:rsidRPr="00507D2D">
              <w:t xml:space="preserve">( </w:t>
            </w:r>
            <w:r w:rsidRPr="00507D2D">
              <w:fldChar w:fldCharType="begin"/>
            </w:r>
            <w:r w:rsidRPr="00507D2D">
              <w:instrText xml:space="preserve"> SEQ ( \* ARABIC </w:instrText>
            </w:r>
            <w:r w:rsidRPr="00507D2D">
              <w:fldChar w:fldCharType="separate"/>
            </w:r>
            <w:r w:rsidR="00230BE0">
              <w:rPr>
                <w:noProof/>
              </w:rPr>
              <w:t>8</w:t>
            </w:r>
            <w:r w:rsidRPr="00507D2D">
              <w:fldChar w:fldCharType="end"/>
            </w:r>
            <w:r w:rsidRPr="00507D2D">
              <w:t>)</w:t>
            </w:r>
          </w:p>
        </w:tc>
      </w:tr>
    </w:tbl>
    <w:p w14:paraId="2E04696D" w14:textId="77777777" w:rsidR="006821AE" w:rsidRPr="00507D2D" w:rsidRDefault="006821AE" w:rsidP="00507D2D">
      <w:pPr>
        <w:pStyle w:val="Caption"/>
      </w:pPr>
    </w:p>
    <w:p w14:paraId="7A4D47D8" w14:textId="77777777" w:rsidR="006821AE" w:rsidRPr="00E24B0A" w:rsidRDefault="006821AE">
      <w:pPr>
        <w:rPr>
          <w:rFonts w:asciiTheme="majorBidi" w:hAnsiTheme="majorBidi" w:cstheme="majorBidi"/>
          <w:rPrChange w:id="3760" w:author="Samane Shahpouri" w:date="2024-05-17T23:11:00Z" w16du:dateUtc="2024-05-17T21:11:00Z">
            <w:rPr/>
          </w:rPrChange>
        </w:rPr>
        <w:pPrChange w:id="3761" w:author="Samane Shahpouri" w:date="2024-05-13T08:52:00Z" w16du:dateUtc="2024-05-13T06:52:00Z">
          <w:pPr>
            <w:jc w:val="both"/>
          </w:pPr>
        </w:pPrChange>
      </w:pPr>
      <w:r w:rsidRPr="00E24B0A">
        <w:rPr>
          <w:rFonts w:asciiTheme="majorBidi" w:hAnsiTheme="majorBidi" w:cstheme="majorBidi"/>
          <w:rPrChange w:id="3762" w:author="Samane Shahpouri" w:date="2024-05-17T23:11:00Z" w16du:dateUtc="2024-05-17T21:11:00Z">
            <w:rPr/>
          </w:rPrChange>
        </w:rPr>
        <w:t xml:space="preserve">In Eq. 8, Peak represents the maximum intensity value in the image. </w:t>
      </w:r>
    </w:p>
    <w:p w14:paraId="01CA3417" w14:textId="77777777" w:rsidR="006821AE" w:rsidRPr="00E24B0A" w:rsidRDefault="006821AE">
      <w:pPr>
        <w:rPr>
          <w:rFonts w:asciiTheme="majorBidi" w:hAnsiTheme="majorBidi" w:cstheme="majorBidi"/>
          <w:rPrChange w:id="3763" w:author="Samane Shahpouri" w:date="2024-05-17T23:11:00Z" w16du:dateUtc="2024-05-17T21:11:00Z">
            <w:rPr/>
          </w:rPrChange>
        </w:rPr>
        <w:pPrChange w:id="3764" w:author="Samane Shahpouri" w:date="2024-05-13T08:52:00Z" w16du:dateUtc="2024-05-13T06:52:00Z">
          <w:pPr>
            <w:jc w:val="both"/>
          </w:pPr>
        </w:pPrChange>
      </w:pPr>
    </w:p>
    <w:p w14:paraId="453D0B54" w14:textId="77777777" w:rsidR="006821AE" w:rsidRPr="00E24B0A" w:rsidRDefault="006821AE">
      <w:pPr>
        <w:pStyle w:val="ListParagraph"/>
        <w:numPr>
          <w:ilvl w:val="0"/>
          <w:numId w:val="1"/>
        </w:numPr>
        <w:rPr>
          <w:rFonts w:asciiTheme="majorBidi" w:hAnsiTheme="majorBidi" w:cstheme="majorBidi"/>
          <w:rPrChange w:id="3765" w:author="Samane Shahpouri" w:date="2024-05-17T23:11:00Z" w16du:dateUtc="2024-05-17T21:11:00Z">
            <w:rPr/>
          </w:rPrChange>
        </w:rPr>
        <w:pPrChange w:id="3766" w:author="Samane Shahpouri" w:date="2024-05-13T08:52:00Z" w16du:dateUtc="2024-05-13T06:52:00Z">
          <w:pPr>
            <w:numPr>
              <w:numId w:val="1"/>
            </w:numPr>
            <w:tabs>
              <w:tab w:val="num" w:pos="720"/>
            </w:tabs>
            <w:spacing w:after="0" w:line="276" w:lineRule="auto"/>
            <w:ind w:left="720" w:hanging="360"/>
            <w:jc w:val="both"/>
          </w:pPr>
        </w:pPrChange>
      </w:pPr>
      <w:r w:rsidRPr="00E24B0A">
        <w:rPr>
          <w:rFonts w:asciiTheme="majorBidi" w:hAnsiTheme="majorBidi" w:cstheme="majorBidi"/>
          <w:b/>
          <w:bCs/>
          <w:rPrChange w:id="3767" w:author="Samane Shahpouri" w:date="2024-05-17T23:11:00Z" w16du:dateUtc="2024-05-17T21:11:00Z">
            <w:rPr>
              <w:b/>
              <w:bCs/>
            </w:rPr>
          </w:rPrChange>
        </w:rPr>
        <w:t>Structural Similarity Index (SSIM):</w:t>
      </w:r>
      <w:r w:rsidRPr="00E24B0A">
        <w:rPr>
          <w:rFonts w:asciiTheme="majorBidi" w:hAnsiTheme="majorBidi" w:cstheme="majorBidi"/>
          <w:rPrChange w:id="3768" w:author="Samane Shahpouri" w:date="2024-05-17T23:11:00Z" w16du:dateUtc="2024-05-17T21:11:00Z">
            <w:rPr/>
          </w:rPrChange>
        </w:rPr>
        <w:t xml:space="preserve"> Assesses the perceptual quality of the predicted images relative to the reference images.</w:t>
      </w:r>
    </w:p>
    <w:p w14:paraId="51E87F77" w14:textId="77777777" w:rsidR="006821AE" w:rsidRPr="00E24B0A" w:rsidRDefault="006821AE">
      <w:pPr>
        <w:rPr>
          <w:rFonts w:asciiTheme="majorBidi" w:hAnsiTheme="majorBidi" w:cstheme="majorBidi"/>
          <w:rPrChange w:id="3769" w:author="Samane Shahpouri" w:date="2024-05-17T23:11:00Z" w16du:dateUtc="2024-05-17T21:11:00Z">
            <w:rPr/>
          </w:rPrChange>
        </w:rPr>
        <w:pPrChange w:id="3770"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E24B0A" w14:paraId="163FD869" w14:textId="77777777" w:rsidTr="00257FFA">
        <w:tc>
          <w:tcPr>
            <w:tcW w:w="7054" w:type="dxa"/>
          </w:tcPr>
          <w:p w14:paraId="5F6EE2ED" w14:textId="77777777" w:rsidR="006821AE" w:rsidRPr="00E24B0A" w:rsidRDefault="006821AE">
            <w:pPr>
              <w:rPr>
                <w:rFonts w:asciiTheme="majorBidi" w:hAnsiTheme="majorBidi" w:cstheme="majorBidi"/>
                <w:color w:val="44546A" w:themeColor="text2"/>
                <w:rPrChange w:id="3771" w:author="Samane Shahpouri" w:date="2024-05-17T23:11:00Z" w16du:dateUtc="2024-05-17T21:11:00Z">
                  <w:rPr/>
                </w:rPrChange>
              </w:rPr>
              <w:pPrChange w:id="3772" w:author="Samane Shahpouri" w:date="2024-05-13T08:52:00Z" w16du:dateUtc="2024-05-13T06:52:00Z">
                <w:pPr>
                  <w:jc w:val="both"/>
                </w:pPr>
              </w:pPrChange>
            </w:pPr>
            <m:oMathPara>
              <m:oMath>
                <m:r>
                  <w:rPr>
                    <w:rFonts w:ascii="Cambria Math" w:hAnsi="Cambria Math" w:cstheme="majorBidi"/>
                    <w:color w:val="4472C4" w:themeColor="accent1"/>
                    <w:rPrChange w:id="3773" w:author="Samane Shahpouri" w:date="2024-05-17T23:14:00Z" w16du:dateUtc="2024-05-17T21:14:00Z">
                      <w:rPr>
                        <w:rFonts w:ascii="Cambria Math" w:hAnsi="Cambria Math"/>
                      </w:rPr>
                    </w:rPrChange>
                  </w:rPr>
                  <m:t>SSIM</m:t>
                </m:r>
                <m:d>
                  <m:dPr>
                    <m:ctrlPr>
                      <w:rPr>
                        <w:rFonts w:ascii="Cambria Math" w:hAnsi="Cambria Math" w:cstheme="majorBidi"/>
                        <w:color w:val="4472C4" w:themeColor="accent1"/>
                      </w:rPr>
                    </m:ctrlPr>
                  </m:dPr>
                  <m:e>
                    <m:sSub>
                      <m:sSubPr>
                        <m:ctrlPr>
                          <w:rPr>
                            <w:rFonts w:ascii="Cambria Math" w:hAnsi="Cambria Math" w:cstheme="majorBidi"/>
                            <w:color w:val="4472C4" w:themeColor="accent1"/>
                          </w:rPr>
                        </m:ctrlPr>
                      </m:sSubPr>
                      <m:e>
                        <m:r>
                          <w:rPr>
                            <w:rFonts w:ascii="Cambria Math" w:hAnsi="Cambria Math" w:cstheme="majorBidi"/>
                            <w:color w:val="4472C4" w:themeColor="accent1"/>
                            <w:rPrChange w:id="3774" w:author="Samane Shahpouri" w:date="2024-05-17T23:14:00Z" w16du:dateUtc="2024-05-17T21:14:00Z">
                              <w:rPr>
                                <w:rFonts w:ascii="Cambria Math" w:hAnsi="Cambria Math"/>
                              </w:rPr>
                            </w:rPrChange>
                          </w:rPr>
                          <m:t>PET</m:t>
                        </m:r>
                      </m:e>
                      <m:sub>
                        <m:r>
                          <w:rPr>
                            <w:rFonts w:ascii="Cambria Math" w:hAnsi="Cambria Math" w:cstheme="majorBidi"/>
                            <w:color w:val="4472C4" w:themeColor="accent1"/>
                            <w:rPrChange w:id="3775" w:author="Samane Shahpouri" w:date="2024-05-17T23:14:00Z" w16du:dateUtc="2024-05-17T21:14:00Z">
                              <w:rPr>
                                <w:rFonts w:ascii="Cambria Math" w:hAnsi="Cambria Math"/>
                              </w:rPr>
                            </w:rPrChange>
                          </w:rPr>
                          <m:t>pred</m:t>
                        </m:r>
                      </m:sub>
                    </m:sSub>
                    <m:r>
                      <m:rPr>
                        <m:sty m:val="p"/>
                      </m:rPr>
                      <w:rPr>
                        <w:rFonts w:ascii="Cambria Math" w:hAnsi="Cambria Math" w:cstheme="majorBidi"/>
                        <w:color w:val="4472C4" w:themeColor="accent1"/>
                        <w:rPrChange w:id="3776" w:author="Samane Shahpouri" w:date="2024-05-17T23:14:00Z" w16du:dateUtc="2024-05-17T21:14:00Z">
                          <w:rPr>
                            <w:rFonts w:ascii="Cambria Math" w:hAnsi="Cambria Math"/>
                          </w:rPr>
                        </w:rPrChange>
                      </w:rPr>
                      <m:t>,</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777" w:author="Samane Shahpouri" w:date="2024-05-17T23:14:00Z" w16du:dateUtc="2024-05-17T21:14:00Z">
                              <w:rPr>
                                <w:rFonts w:ascii="Cambria Math" w:hAnsi="Cambria Math"/>
                              </w:rPr>
                            </w:rPrChange>
                          </w:rPr>
                          <m:t>PET</m:t>
                        </m:r>
                      </m:e>
                      <m:sub>
                        <m:r>
                          <w:rPr>
                            <w:rFonts w:ascii="Cambria Math" w:hAnsi="Cambria Math" w:cstheme="majorBidi"/>
                            <w:color w:val="4472C4" w:themeColor="accent1"/>
                            <w:rPrChange w:id="3778" w:author="Samane Shahpouri" w:date="2024-05-17T23:14:00Z" w16du:dateUtc="2024-05-17T21:14:00Z">
                              <w:rPr>
                                <w:rFonts w:ascii="Cambria Math" w:hAnsi="Cambria Math"/>
                              </w:rPr>
                            </w:rPrChange>
                          </w:rPr>
                          <m:t>ref</m:t>
                        </m:r>
                      </m:sub>
                    </m:sSub>
                  </m:e>
                </m:d>
                <m:r>
                  <m:rPr>
                    <m:sty m:val="p"/>
                  </m:rPr>
                  <w:rPr>
                    <w:rFonts w:ascii="Cambria Math" w:hAnsi="Cambria Math" w:cstheme="majorBidi"/>
                    <w:color w:val="4472C4" w:themeColor="accent1"/>
                    <w:rPrChange w:id="3779" w:author="Samane Shahpouri" w:date="2024-05-17T23:14:00Z" w16du:dateUtc="2024-05-17T21:14:00Z">
                      <w:rPr>
                        <w:rFonts w:ascii="Cambria Math" w:hAnsi="Cambria Math"/>
                      </w:rPr>
                    </w:rPrChange>
                  </w:rPr>
                  <m:t xml:space="preserve">= </m:t>
                </m:r>
                <m:f>
                  <m:fPr>
                    <m:ctrlPr>
                      <w:rPr>
                        <w:rFonts w:ascii="Cambria Math" w:hAnsi="Cambria Math" w:cstheme="majorBidi"/>
                        <w:color w:val="4472C4" w:themeColor="accent1"/>
                      </w:rPr>
                    </m:ctrlPr>
                  </m:fPr>
                  <m:num>
                    <m:r>
                      <m:rPr>
                        <m:sty m:val="p"/>
                      </m:rPr>
                      <w:rPr>
                        <w:rFonts w:ascii="Cambria Math" w:hAnsi="Cambria Math" w:cstheme="majorBidi"/>
                        <w:color w:val="4472C4" w:themeColor="accent1"/>
                        <w:rPrChange w:id="3780" w:author="Samane Shahpouri" w:date="2024-05-17T23:14:00Z" w16du:dateUtc="2024-05-17T21:14:00Z">
                          <w:rPr>
                            <w:rFonts w:ascii="Cambria Math" w:hAnsi="Cambria Math"/>
                          </w:rPr>
                        </w:rPrChange>
                      </w:rPr>
                      <m:t>(2</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781" w:author="Samane Shahpouri" w:date="2024-05-17T23:14:00Z" w16du:dateUtc="2024-05-17T21:14:00Z">
                              <w:rPr>
                                <w:rFonts w:ascii="Cambria Math" w:hAnsi="Cambria Math"/>
                              </w:rPr>
                            </w:rPrChange>
                          </w:rPr>
                          <m:t>μ</m:t>
                        </m:r>
                      </m:e>
                      <m:sub>
                        <m:r>
                          <w:rPr>
                            <w:rFonts w:ascii="Cambria Math" w:hAnsi="Cambria Math" w:cstheme="majorBidi"/>
                            <w:color w:val="4472C4" w:themeColor="accent1"/>
                            <w:rPrChange w:id="3782" w:author="Samane Shahpouri" w:date="2024-05-17T23:14:00Z" w16du:dateUtc="2024-05-17T21:14:00Z">
                              <w:rPr>
                                <w:rFonts w:ascii="Cambria Math" w:hAnsi="Cambria Math"/>
                              </w:rPr>
                            </w:rPrChange>
                          </w:rPr>
                          <m:t>pred</m:t>
                        </m:r>
                      </m:sub>
                    </m:sSub>
                    <m:sSub>
                      <m:sSubPr>
                        <m:ctrlPr>
                          <w:rPr>
                            <w:rFonts w:ascii="Cambria Math" w:hAnsi="Cambria Math" w:cstheme="majorBidi"/>
                            <w:color w:val="4472C4" w:themeColor="accent1"/>
                          </w:rPr>
                        </m:ctrlPr>
                      </m:sSubPr>
                      <m:e>
                        <m:r>
                          <w:rPr>
                            <w:rFonts w:ascii="Cambria Math" w:hAnsi="Cambria Math" w:cstheme="majorBidi"/>
                            <w:color w:val="4472C4" w:themeColor="accent1"/>
                            <w:rPrChange w:id="3783" w:author="Samane Shahpouri" w:date="2024-05-17T23:14:00Z" w16du:dateUtc="2024-05-17T21:14:00Z">
                              <w:rPr>
                                <w:rFonts w:ascii="Cambria Math" w:hAnsi="Cambria Math"/>
                              </w:rPr>
                            </w:rPrChange>
                          </w:rPr>
                          <m:t>μ</m:t>
                        </m:r>
                      </m:e>
                      <m:sub>
                        <m:r>
                          <w:rPr>
                            <w:rFonts w:ascii="Cambria Math" w:hAnsi="Cambria Math" w:cstheme="majorBidi"/>
                            <w:color w:val="4472C4" w:themeColor="accent1"/>
                            <w:rPrChange w:id="3784" w:author="Samane Shahpouri" w:date="2024-05-17T23:14:00Z" w16du:dateUtc="2024-05-17T21:14:00Z">
                              <w:rPr>
                                <w:rFonts w:ascii="Cambria Math" w:hAnsi="Cambria Math"/>
                              </w:rPr>
                            </w:rPrChange>
                          </w:rPr>
                          <m:t>ref</m:t>
                        </m:r>
                      </m:sub>
                    </m:sSub>
                    <m:r>
                      <m:rPr>
                        <m:sty m:val="p"/>
                      </m:rPr>
                      <w:rPr>
                        <w:rFonts w:ascii="Cambria Math" w:hAnsi="Cambria Math" w:cstheme="majorBidi"/>
                        <w:color w:val="4472C4" w:themeColor="accent1"/>
                        <w:rPrChange w:id="3785" w:author="Samane Shahpouri" w:date="2024-05-17T23:14:00Z" w16du:dateUtc="2024-05-17T21:14:00Z">
                          <w:rPr>
                            <w:rFonts w:ascii="Cambria Math" w:hAnsi="Cambria Math"/>
                          </w:rPr>
                        </w:rPrChange>
                      </w:rPr>
                      <m:t>+</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786" w:author="Samane Shahpouri" w:date="2024-05-17T23:14:00Z" w16du:dateUtc="2024-05-17T21:14:00Z">
                              <w:rPr>
                                <w:rFonts w:ascii="Cambria Math" w:hAnsi="Cambria Math"/>
                              </w:rPr>
                            </w:rPrChange>
                          </w:rPr>
                          <m:t>c</m:t>
                        </m:r>
                      </m:e>
                      <m:sub>
                        <m:r>
                          <m:rPr>
                            <m:sty m:val="p"/>
                          </m:rPr>
                          <w:rPr>
                            <w:rFonts w:ascii="Cambria Math" w:hAnsi="Cambria Math" w:cstheme="majorBidi"/>
                            <w:color w:val="4472C4" w:themeColor="accent1"/>
                            <w:rPrChange w:id="3787" w:author="Samane Shahpouri" w:date="2024-05-17T23:14:00Z" w16du:dateUtc="2024-05-17T21:14:00Z">
                              <w:rPr>
                                <w:rFonts w:ascii="Cambria Math" w:hAnsi="Cambria Math"/>
                              </w:rPr>
                            </w:rPrChange>
                          </w:rPr>
                          <m:t>1</m:t>
                        </m:r>
                      </m:sub>
                    </m:sSub>
                    <m:r>
                      <m:rPr>
                        <m:sty m:val="p"/>
                      </m:rPr>
                      <w:rPr>
                        <w:rFonts w:ascii="Cambria Math" w:hAnsi="Cambria Math" w:cstheme="majorBidi"/>
                        <w:color w:val="4472C4" w:themeColor="accent1"/>
                        <w:rPrChange w:id="3788" w:author="Samane Shahpouri" w:date="2024-05-17T23:14:00Z" w16du:dateUtc="2024-05-17T21:14:00Z">
                          <w:rPr>
                            <w:rFonts w:ascii="Cambria Math" w:hAnsi="Cambria Math"/>
                          </w:rPr>
                        </w:rPrChange>
                      </w:rPr>
                      <m:t>)(2</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789" w:author="Samane Shahpouri" w:date="2024-05-17T23:14:00Z" w16du:dateUtc="2024-05-17T21:14:00Z">
                              <w:rPr>
                                <w:rFonts w:ascii="Cambria Math" w:hAnsi="Cambria Math"/>
                              </w:rPr>
                            </w:rPrChange>
                          </w:rPr>
                          <m:t>σ</m:t>
                        </m:r>
                      </m:e>
                      <m:sub>
                        <m:r>
                          <w:rPr>
                            <w:rFonts w:ascii="Cambria Math" w:hAnsi="Cambria Math" w:cstheme="majorBidi"/>
                            <w:color w:val="4472C4" w:themeColor="accent1"/>
                            <w:rPrChange w:id="3790" w:author="Samane Shahpouri" w:date="2024-05-17T23:14:00Z" w16du:dateUtc="2024-05-17T21:14:00Z">
                              <w:rPr>
                                <w:rFonts w:ascii="Cambria Math" w:hAnsi="Cambria Math"/>
                              </w:rPr>
                            </w:rPrChange>
                          </w:rPr>
                          <m:t>pred</m:t>
                        </m:r>
                        <m:r>
                          <m:rPr>
                            <m:sty m:val="p"/>
                          </m:rPr>
                          <w:rPr>
                            <w:rFonts w:ascii="Cambria Math" w:hAnsi="Cambria Math" w:cstheme="majorBidi"/>
                            <w:color w:val="4472C4" w:themeColor="accent1"/>
                            <w:rPrChange w:id="3791" w:author="Samane Shahpouri" w:date="2024-05-17T23:14:00Z" w16du:dateUtc="2024-05-17T21:14:00Z">
                              <w:rPr>
                                <w:rFonts w:ascii="Cambria Math" w:hAnsi="Cambria Math"/>
                              </w:rPr>
                            </w:rPrChange>
                          </w:rPr>
                          <m:t>,</m:t>
                        </m:r>
                        <m:r>
                          <w:rPr>
                            <w:rFonts w:ascii="Cambria Math" w:hAnsi="Cambria Math" w:cstheme="majorBidi"/>
                            <w:color w:val="4472C4" w:themeColor="accent1"/>
                            <w:rPrChange w:id="3792" w:author="Samane Shahpouri" w:date="2024-05-17T23:14:00Z" w16du:dateUtc="2024-05-17T21:14:00Z">
                              <w:rPr>
                                <w:rFonts w:ascii="Cambria Math" w:hAnsi="Cambria Math"/>
                              </w:rPr>
                            </w:rPrChange>
                          </w:rPr>
                          <m:t>ref</m:t>
                        </m:r>
                      </m:sub>
                    </m:sSub>
                    <m:r>
                      <m:rPr>
                        <m:sty m:val="p"/>
                      </m:rPr>
                      <w:rPr>
                        <w:rFonts w:ascii="Cambria Math" w:hAnsi="Cambria Math" w:cstheme="majorBidi"/>
                        <w:color w:val="4472C4" w:themeColor="accent1"/>
                        <w:rPrChange w:id="3793" w:author="Samane Shahpouri" w:date="2024-05-17T23:14:00Z" w16du:dateUtc="2024-05-17T21:14:00Z">
                          <w:rPr>
                            <w:rFonts w:ascii="Cambria Math" w:hAnsi="Cambria Math"/>
                          </w:rPr>
                        </w:rPrChange>
                      </w:rPr>
                      <m:t>+</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794" w:author="Samane Shahpouri" w:date="2024-05-17T23:14:00Z" w16du:dateUtc="2024-05-17T21:14:00Z">
                              <w:rPr>
                                <w:rFonts w:ascii="Cambria Math" w:hAnsi="Cambria Math"/>
                              </w:rPr>
                            </w:rPrChange>
                          </w:rPr>
                          <m:t>c</m:t>
                        </m:r>
                      </m:e>
                      <m:sub>
                        <m:r>
                          <m:rPr>
                            <m:sty m:val="p"/>
                          </m:rPr>
                          <w:rPr>
                            <w:rFonts w:ascii="Cambria Math" w:hAnsi="Cambria Math" w:cstheme="majorBidi"/>
                            <w:color w:val="4472C4" w:themeColor="accent1"/>
                            <w:rPrChange w:id="3795" w:author="Samane Shahpouri" w:date="2024-05-17T23:14:00Z" w16du:dateUtc="2024-05-17T21:14:00Z">
                              <w:rPr>
                                <w:rFonts w:ascii="Cambria Math" w:hAnsi="Cambria Math"/>
                              </w:rPr>
                            </w:rPrChange>
                          </w:rPr>
                          <m:t>2</m:t>
                        </m:r>
                      </m:sub>
                    </m:sSub>
                    <m:r>
                      <m:rPr>
                        <m:sty m:val="p"/>
                      </m:rPr>
                      <w:rPr>
                        <w:rFonts w:ascii="Cambria Math" w:hAnsi="Cambria Math" w:cstheme="majorBidi"/>
                        <w:color w:val="4472C4" w:themeColor="accent1"/>
                        <w:rPrChange w:id="3796" w:author="Samane Shahpouri" w:date="2024-05-17T23:14:00Z" w16du:dateUtc="2024-05-17T21:14:00Z">
                          <w:rPr>
                            <w:rFonts w:ascii="Cambria Math" w:hAnsi="Cambria Math"/>
                          </w:rPr>
                        </w:rPrChange>
                      </w:rPr>
                      <m:t>)</m:t>
                    </m:r>
                  </m:num>
                  <m:den>
                    <m:d>
                      <m:dPr>
                        <m:ctrlPr>
                          <w:rPr>
                            <w:rFonts w:ascii="Cambria Math" w:hAnsi="Cambria Math" w:cstheme="majorBidi"/>
                            <w:color w:val="4472C4" w:themeColor="accent1"/>
                          </w:rPr>
                        </m:ctrlPr>
                      </m:dPr>
                      <m:e>
                        <m:sSubSup>
                          <m:sSubSupPr>
                            <m:ctrlPr>
                              <w:rPr>
                                <w:rFonts w:ascii="Cambria Math" w:hAnsi="Cambria Math" w:cstheme="majorBidi"/>
                                <w:color w:val="4472C4" w:themeColor="accent1"/>
                              </w:rPr>
                            </m:ctrlPr>
                          </m:sSubSupPr>
                          <m:e>
                            <m:r>
                              <w:rPr>
                                <w:rFonts w:ascii="Cambria Math" w:hAnsi="Cambria Math" w:cstheme="majorBidi"/>
                                <w:color w:val="4472C4" w:themeColor="accent1"/>
                                <w:rPrChange w:id="3797" w:author="Samane Shahpouri" w:date="2024-05-17T23:14:00Z" w16du:dateUtc="2024-05-17T21:14:00Z">
                                  <w:rPr>
                                    <w:rFonts w:ascii="Cambria Math" w:hAnsi="Cambria Math"/>
                                  </w:rPr>
                                </w:rPrChange>
                              </w:rPr>
                              <m:t>μ</m:t>
                            </m:r>
                          </m:e>
                          <m:sub>
                            <m:r>
                              <w:rPr>
                                <w:rFonts w:ascii="Cambria Math" w:hAnsi="Cambria Math" w:cstheme="majorBidi"/>
                                <w:color w:val="4472C4" w:themeColor="accent1"/>
                                <w:rPrChange w:id="3798" w:author="Samane Shahpouri" w:date="2024-05-17T23:14:00Z" w16du:dateUtc="2024-05-17T21:14:00Z">
                                  <w:rPr>
                                    <w:rFonts w:ascii="Cambria Math" w:hAnsi="Cambria Math"/>
                                  </w:rPr>
                                </w:rPrChange>
                              </w:rPr>
                              <m:t>pred</m:t>
                            </m:r>
                          </m:sub>
                          <m:sup>
                            <m:r>
                              <m:rPr>
                                <m:sty m:val="p"/>
                              </m:rPr>
                              <w:rPr>
                                <w:rFonts w:ascii="Cambria Math" w:hAnsi="Cambria Math" w:cstheme="majorBidi"/>
                                <w:color w:val="4472C4" w:themeColor="accent1"/>
                                <w:rPrChange w:id="3799" w:author="Samane Shahpouri" w:date="2024-05-17T23:14:00Z" w16du:dateUtc="2024-05-17T21:14:00Z">
                                  <w:rPr>
                                    <w:rFonts w:ascii="Cambria Math" w:hAnsi="Cambria Math"/>
                                  </w:rPr>
                                </w:rPrChange>
                              </w:rPr>
                              <m:t>2</m:t>
                            </m:r>
                          </m:sup>
                        </m:sSubSup>
                        <m:r>
                          <m:rPr>
                            <m:sty m:val="p"/>
                          </m:rPr>
                          <w:rPr>
                            <w:rFonts w:ascii="Cambria Math" w:hAnsi="Cambria Math" w:cstheme="majorBidi"/>
                            <w:color w:val="4472C4" w:themeColor="accent1"/>
                            <w:rPrChange w:id="3800" w:author="Samane Shahpouri" w:date="2024-05-17T23:14:00Z" w16du:dateUtc="2024-05-17T21:14:00Z">
                              <w:rPr>
                                <w:rFonts w:ascii="Cambria Math" w:hAnsi="Cambria Math"/>
                              </w:rPr>
                            </w:rPrChange>
                          </w:rPr>
                          <m:t>+</m:t>
                        </m:r>
                        <m:sSubSup>
                          <m:sSubSupPr>
                            <m:ctrlPr>
                              <w:rPr>
                                <w:rFonts w:ascii="Cambria Math" w:hAnsi="Cambria Math" w:cstheme="majorBidi"/>
                                <w:color w:val="4472C4" w:themeColor="accent1"/>
                              </w:rPr>
                            </m:ctrlPr>
                          </m:sSubSupPr>
                          <m:e>
                            <m:r>
                              <w:rPr>
                                <w:rFonts w:ascii="Cambria Math" w:hAnsi="Cambria Math" w:cstheme="majorBidi"/>
                                <w:color w:val="4472C4" w:themeColor="accent1"/>
                                <w:rPrChange w:id="3801" w:author="Samane Shahpouri" w:date="2024-05-17T23:14:00Z" w16du:dateUtc="2024-05-17T21:14:00Z">
                                  <w:rPr>
                                    <w:rFonts w:ascii="Cambria Math" w:hAnsi="Cambria Math"/>
                                  </w:rPr>
                                </w:rPrChange>
                              </w:rPr>
                              <m:t>μ</m:t>
                            </m:r>
                          </m:e>
                          <m:sub>
                            <m:r>
                              <w:rPr>
                                <w:rFonts w:ascii="Cambria Math" w:hAnsi="Cambria Math" w:cstheme="majorBidi"/>
                                <w:color w:val="4472C4" w:themeColor="accent1"/>
                                <w:rPrChange w:id="3802" w:author="Samane Shahpouri" w:date="2024-05-17T23:14:00Z" w16du:dateUtc="2024-05-17T21:14:00Z">
                                  <w:rPr>
                                    <w:rFonts w:ascii="Cambria Math" w:hAnsi="Cambria Math"/>
                                  </w:rPr>
                                </w:rPrChange>
                              </w:rPr>
                              <m:t>ref</m:t>
                            </m:r>
                          </m:sub>
                          <m:sup>
                            <m:r>
                              <m:rPr>
                                <m:sty m:val="p"/>
                              </m:rPr>
                              <w:rPr>
                                <w:rFonts w:ascii="Cambria Math" w:hAnsi="Cambria Math" w:cstheme="majorBidi"/>
                                <w:color w:val="4472C4" w:themeColor="accent1"/>
                                <w:rPrChange w:id="3803" w:author="Samane Shahpouri" w:date="2024-05-17T23:14:00Z" w16du:dateUtc="2024-05-17T21:14:00Z">
                                  <w:rPr>
                                    <w:rFonts w:ascii="Cambria Math" w:hAnsi="Cambria Math"/>
                                  </w:rPr>
                                </w:rPrChange>
                              </w:rPr>
                              <m:t>2</m:t>
                            </m:r>
                          </m:sup>
                        </m:sSubSup>
                        <m:r>
                          <m:rPr>
                            <m:sty m:val="p"/>
                          </m:rPr>
                          <w:rPr>
                            <w:rFonts w:ascii="Cambria Math" w:hAnsi="Cambria Math" w:cstheme="majorBidi"/>
                            <w:color w:val="4472C4" w:themeColor="accent1"/>
                            <w:rPrChange w:id="3804" w:author="Samane Shahpouri" w:date="2024-05-17T23:14:00Z" w16du:dateUtc="2024-05-17T21:14:00Z">
                              <w:rPr>
                                <w:rFonts w:ascii="Cambria Math" w:hAnsi="Cambria Math"/>
                              </w:rPr>
                            </w:rPrChange>
                          </w:rPr>
                          <m:t>+</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805" w:author="Samane Shahpouri" w:date="2024-05-17T23:14:00Z" w16du:dateUtc="2024-05-17T21:14:00Z">
                                  <w:rPr>
                                    <w:rFonts w:ascii="Cambria Math" w:hAnsi="Cambria Math"/>
                                  </w:rPr>
                                </w:rPrChange>
                              </w:rPr>
                              <m:t>c</m:t>
                            </m:r>
                          </m:e>
                          <m:sub>
                            <m:r>
                              <m:rPr>
                                <m:sty m:val="p"/>
                              </m:rPr>
                              <w:rPr>
                                <w:rFonts w:ascii="Cambria Math" w:hAnsi="Cambria Math" w:cstheme="majorBidi"/>
                                <w:color w:val="4472C4" w:themeColor="accent1"/>
                                <w:rPrChange w:id="3806" w:author="Samane Shahpouri" w:date="2024-05-17T23:14:00Z" w16du:dateUtc="2024-05-17T21:14:00Z">
                                  <w:rPr>
                                    <w:rFonts w:ascii="Cambria Math" w:hAnsi="Cambria Math"/>
                                  </w:rPr>
                                </w:rPrChange>
                              </w:rPr>
                              <m:t>1</m:t>
                            </m:r>
                          </m:sub>
                        </m:sSub>
                      </m:e>
                    </m:d>
                    <m:r>
                      <m:rPr>
                        <m:sty m:val="p"/>
                      </m:rPr>
                      <w:rPr>
                        <w:rFonts w:ascii="Cambria Math" w:hAnsi="Cambria Math" w:cstheme="majorBidi"/>
                        <w:color w:val="4472C4" w:themeColor="accent1"/>
                        <w:rPrChange w:id="3807" w:author="Samane Shahpouri" w:date="2024-05-17T23:14:00Z" w16du:dateUtc="2024-05-17T21:14:00Z">
                          <w:rPr>
                            <w:rFonts w:ascii="Cambria Math" w:hAnsi="Cambria Math"/>
                          </w:rPr>
                        </w:rPrChange>
                      </w:rPr>
                      <m:t>(</m:t>
                    </m:r>
                    <m:sSubSup>
                      <m:sSubSupPr>
                        <m:ctrlPr>
                          <w:rPr>
                            <w:rFonts w:ascii="Cambria Math" w:hAnsi="Cambria Math" w:cstheme="majorBidi"/>
                            <w:color w:val="4472C4" w:themeColor="accent1"/>
                          </w:rPr>
                        </m:ctrlPr>
                      </m:sSubSupPr>
                      <m:e>
                        <m:r>
                          <w:rPr>
                            <w:rFonts w:ascii="Cambria Math" w:hAnsi="Cambria Math" w:cstheme="majorBidi"/>
                            <w:color w:val="4472C4" w:themeColor="accent1"/>
                            <w:rPrChange w:id="3808" w:author="Samane Shahpouri" w:date="2024-05-17T23:14:00Z" w16du:dateUtc="2024-05-17T21:14:00Z">
                              <w:rPr>
                                <w:rFonts w:ascii="Cambria Math" w:hAnsi="Cambria Math"/>
                              </w:rPr>
                            </w:rPrChange>
                          </w:rPr>
                          <m:t>σ</m:t>
                        </m:r>
                      </m:e>
                      <m:sub>
                        <m:r>
                          <w:rPr>
                            <w:rFonts w:ascii="Cambria Math" w:hAnsi="Cambria Math" w:cstheme="majorBidi"/>
                            <w:color w:val="4472C4" w:themeColor="accent1"/>
                            <w:rPrChange w:id="3809" w:author="Samane Shahpouri" w:date="2024-05-17T23:14:00Z" w16du:dateUtc="2024-05-17T21:14:00Z">
                              <w:rPr>
                                <w:rFonts w:ascii="Cambria Math" w:hAnsi="Cambria Math"/>
                              </w:rPr>
                            </w:rPrChange>
                          </w:rPr>
                          <m:t>pred</m:t>
                        </m:r>
                      </m:sub>
                      <m:sup>
                        <m:r>
                          <m:rPr>
                            <m:sty m:val="p"/>
                          </m:rPr>
                          <w:rPr>
                            <w:rFonts w:ascii="Cambria Math" w:hAnsi="Cambria Math" w:cstheme="majorBidi"/>
                            <w:color w:val="4472C4" w:themeColor="accent1"/>
                            <w:rPrChange w:id="3810" w:author="Samane Shahpouri" w:date="2024-05-17T23:14:00Z" w16du:dateUtc="2024-05-17T21:14:00Z">
                              <w:rPr>
                                <w:rFonts w:ascii="Cambria Math" w:hAnsi="Cambria Math"/>
                              </w:rPr>
                            </w:rPrChange>
                          </w:rPr>
                          <m:t>2</m:t>
                        </m:r>
                      </m:sup>
                    </m:sSubSup>
                    <m:r>
                      <m:rPr>
                        <m:sty m:val="p"/>
                      </m:rPr>
                      <w:rPr>
                        <w:rFonts w:ascii="Cambria Math" w:hAnsi="Cambria Math" w:cstheme="majorBidi"/>
                        <w:color w:val="4472C4" w:themeColor="accent1"/>
                        <w:rPrChange w:id="3811" w:author="Samane Shahpouri" w:date="2024-05-17T23:14:00Z" w16du:dateUtc="2024-05-17T21:14:00Z">
                          <w:rPr>
                            <w:rFonts w:ascii="Cambria Math" w:hAnsi="Cambria Math"/>
                          </w:rPr>
                        </w:rPrChange>
                      </w:rPr>
                      <m:t>+</m:t>
                    </m:r>
                    <m:sSubSup>
                      <m:sSubSupPr>
                        <m:ctrlPr>
                          <w:rPr>
                            <w:rFonts w:ascii="Cambria Math" w:hAnsi="Cambria Math" w:cstheme="majorBidi"/>
                            <w:color w:val="4472C4" w:themeColor="accent1"/>
                          </w:rPr>
                        </m:ctrlPr>
                      </m:sSubSupPr>
                      <m:e>
                        <m:r>
                          <w:rPr>
                            <w:rFonts w:ascii="Cambria Math" w:hAnsi="Cambria Math" w:cstheme="majorBidi"/>
                            <w:color w:val="4472C4" w:themeColor="accent1"/>
                            <w:rPrChange w:id="3812" w:author="Samane Shahpouri" w:date="2024-05-17T23:14:00Z" w16du:dateUtc="2024-05-17T21:14:00Z">
                              <w:rPr>
                                <w:rFonts w:ascii="Cambria Math" w:hAnsi="Cambria Math"/>
                              </w:rPr>
                            </w:rPrChange>
                          </w:rPr>
                          <m:t>σ</m:t>
                        </m:r>
                      </m:e>
                      <m:sub>
                        <m:r>
                          <w:rPr>
                            <w:rFonts w:ascii="Cambria Math" w:hAnsi="Cambria Math" w:cstheme="majorBidi"/>
                            <w:color w:val="4472C4" w:themeColor="accent1"/>
                            <w:rPrChange w:id="3813" w:author="Samane Shahpouri" w:date="2024-05-17T23:14:00Z" w16du:dateUtc="2024-05-17T21:14:00Z">
                              <w:rPr>
                                <w:rFonts w:ascii="Cambria Math" w:hAnsi="Cambria Math"/>
                              </w:rPr>
                            </w:rPrChange>
                          </w:rPr>
                          <m:t>ref</m:t>
                        </m:r>
                      </m:sub>
                      <m:sup>
                        <m:r>
                          <m:rPr>
                            <m:sty m:val="p"/>
                          </m:rPr>
                          <w:rPr>
                            <w:rFonts w:ascii="Cambria Math" w:hAnsi="Cambria Math" w:cstheme="majorBidi"/>
                            <w:color w:val="4472C4" w:themeColor="accent1"/>
                            <w:rPrChange w:id="3814" w:author="Samane Shahpouri" w:date="2024-05-17T23:14:00Z" w16du:dateUtc="2024-05-17T21:14:00Z">
                              <w:rPr>
                                <w:rFonts w:ascii="Cambria Math" w:hAnsi="Cambria Math"/>
                              </w:rPr>
                            </w:rPrChange>
                          </w:rPr>
                          <m:t>2</m:t>
                        </m:r>
                      </m:sup>
                    </m:sSubSup>
                    <m:r>
                      <m:rPr>
                        <m:sty m:val="p"/>
                      </m:rPr>
                      <w:rPr>
                        <w:rFonts w:ascii="Cambria Math" w:hAnsi="Cambria Math" w:cstheme="majorBidi"/>
                        <w:color w:val="4472C4" w:themeColor="accent1"/>
                        <w:rPrChange w:id="3815" w:author="Samane Shahpouri" w:date="2024-05-17T23:14:00Z" w16du:dateUtc="2024-05-17T21:14:00Z">
                          <w:rPr>
                            <w:rFonts w:ascii="Cambria Math" w:hAnsi="Cambria Math"/>
                          </w:rPr>
                        </w:rPrChange>
                      </w:rPr>
                      <m:t>+</m:t>
                    </m:r>
                    <m:sSub>
                      <m:sSubPr>
                        <m:ctrlPr>
                          <w:rPr>
                            <w:rFonts w:ascii="Cambria Math" w:hAnsi="Cambria Math" w:cstheme="majorBidi"/>
                            <w:color w:val="4472C4" w:themeColor="accent1"/>
                          </w:rPr>
                        </m:ctrlPr>
                      </m:sSubPr>
                      <m:e>
                        <m:r>
                          <w:rPr>
                            <w:rFonts w:ascii="Cambria Math" w:hAnsi="Cambria Math" w:cstheme="majorBidi"/>
                            <w:color w:val="4472C4" w:themeColor="accent1"/>
                            <w:rPrChange w:id="3816" w:author="Samane Shahpouri" w:date="2024-05-17T23:14:00Z" w16du:dateUtc="2024-05-17T21:14:00Z">
                              <w:rPr>
                                <w:rFonts w:ascii="Cambria Math" w:hAnsi="Cambria Math"/>
                              </w:rPr>
                            </w:rPrChange>
                          </w:rPr>
                          <m:t>c</m:t>
                        </m:r>
                      </m:e>
                      <m:sub>
                        <m:r>
                          <m:rPr>
                            <m:sty m:val="p"/>
                          </m:rPr>
                          <w:rPr>
                            <w:rFonts w:ascii="Cambria Math" w:hAnsi="Cambria Math" w:cstheme="majorBidi"/>
                            <w:color w:val="4472C4" w:themeColor="accent1"/>
                            <w:rPrChange w:id="3817" w:author="Samane Shahpouri" w:date="2024-05-17T23:14:00Z" w16du:dateUtc="2024-05-17T21:14:00Z">
                              <w:rPr>
                                <w:rFonts w:ascii="Cambria Math" w:hAnsi="Cambria Math"/>
                              </w:rPr>
                            </w:rPrChange>
                          </w:rPr>
                          <m:t>2</m:t>
                        </m:r>
                      </m:sub>
                    </m:sSub>
                    <m:r>
                      <m:rPr>
                        <m:sty m:val="p"/>
                      </m:rPr>
                      <w:rPr>
                        <w:rFonts w:ascii="Cambria Math" w:hAnsi="Cambria Math" w:cstheme="majorBidi"/>
                        <w:color w:val="4472C4" w:themeColor="accent1"/>
                        <w:rPrChange w:id="3818" w:author="Samane Shahpouri" w:date="2024-05-17T23:14:00Z" w16du:dateUtc="2024-05-17T21:14:00Z">
                          <w:rPr>
                            <w:rFonts w:ascii="Cambria Math" w:hAnsi="Cambria Math"/>
                          </w:rPr>
                        </w:rPrChange>
                      </w:rPr>
                      <m:t>)</m:t>
                    </m:r>
                  </m:den>
                </m:f>
              </m:oMath>
            </m:oMathPara>
          </w:p>
        </w:tc>
        <w:tc>
          <w:tcPr>
            <w:tcW w:w="2522" w:type="dxa"/>
          </w:tcPr>
          <w:p w14:paraId="3C04911D" w14:textId="53455951" w:rsidR="006821AE" w:rsidRPr="00507D2D" w:rsidRDefault="006821AE" w:rsidP="0056359D">
            <w:pPr>
              <w:pStyle w:val="Caption"/>
            </w:pPr>
            <w:r w:rsidRPr="00507D2D">
              <w:t xml:space="preserve">( </w:t>
            </w:r>
            <w:r w:rsidRPr="00507D2D">
              <w:fldChar w:fldCharType="begin"/>
            </w:r>
            <w:r w:rsidRPr="00507D2D">
              <w:instrText xml:space="preserve"> SEQ ( \* ARABIC </w:instrText>
            </w:r>
            <w:r w:rsidRPr="00507D2D">
              <w:fldChar w:fldCharType="separate"/>
            </w:r>
            <w:r w:rsidR="00230BE0">
              <w:rPr>
                <w:noProof/>
              </w:rPr>
              <w:t>9</w:t>
            </w:r>
            <w:r w:rsidRPr="00507D2D">
              <w:fldChar w:fldCharType="end"/>
            </w:r>
            <w:r w:rsidRPr="00507D2D">
              <w:t>)</w:t>
            </w:r>
          </w:p>
        </w:tc>
      </w:tr>
    </w:tbl>
    <w:p w14:paraId="2A5DE393" w14:textId="77777777" w:rsidR="006821AE" w:rsidRPr="00E24B0A" w:rsidRDefault="006821AE">
      <w:pPr>
        <w:rPr>
          <w:rFonts w:asciiTheme="majorBidi" w:hAnsiTheme="majorBidi" w:cstheme="majorBidi"/>
          <w:rPrChange w:id="3819" w:author="Samane Shahpouri" w:date="2024-05-17T23:11:00Z" w16du:dateUtc="2024-05-17T21:11:00Z">
            <w:rPr/>
          </w:rPrChange>
        </w:rPr>
        <w:pPrChange w:id="3820" w:author="Samane Shahpouri" w:date="2024-05-13T08:52:00Z" w16du:dateUtc="2024-05-13T06:52:00Z">
          <w:pPr>
            <w:jc w:val="both"/>
          </w:pPr>
        </w:pPrChange>
      </w:pPr>
    </w:p>
    <w:p w14:paraId="6EF0576A" w14:textId="77777777" w:rsidR="006821AE" w:rsidRPr="00E24B0A" w:rsidRDefault="006821AE">
      <w:pPr>
        <w:rPr>
          <w:rFonts w:asciiTheme="majorBidi" w:hAnsiTheme="majorBidi" w:cstheme="majorBidi"/>
          <w:rPrChange w:id="3821" w:author="Samane Shahpouri" w:date="2024-05-17T23:11:00Z" w16du:dateUtc="2024-05-17T21:11:00Z">
            <w:rPr/>
          </w:rPrChange>
        </w:rPr>
        <w:pPrChange w:id="3822" w:author="Samane Shahpouri" w:date="2024-05-13T08:52:00Z" w16du:dateUtc="2024-05-13T06:52:00Z">
          <w:pPr>
            <w:jc w:val="both"/>
          </w:pPr>
        </w:pPrChange>
      </w:pPr>
      <w:r w:rsidRPr="00E24B0A">
        <w:rPr>
          <w:rFonts w:asciiTheme="majorBidi" w:hAnsiTheme="majorBidi" w:cstheme="majorBidi"/>
          <w:rPrChange w:id="3823" w:author="Samane Shahpouri" w:date="2024-05-17T23:11:00Z" w16du:dateUtc="2024-05-17T21:11:00Z">
            <w:rPr/>
          </w:rPrChange>
        </w:rPr>
        <w:t xml:space="preserve">where:  </w:t>
      </w:r>
      <m:oMath>
        <m:sSub>
          <m:sSubPr>
            <m:ctrlPr>
              <w:rPr>
                <w:rFonts w:ascii="Cambria Math" w:hAnsi="Cambria Math" w:cstheme="majorBidi"/>
              </w:rPr>
            </m:ctrlPr>
          </m:sSubPr>
          <m:e>
            <m:r>
              <w:rPr>
                <w:rFonts w:ascii="Cambria Math" w:hAnsi="Cambria Math" w:cstheme="majorBidi"/>
                <w:rPrChange w:id="3824" w:author="Samane Shahpouri" w:date="2024-05-17T23:11:00Z" w16du:dateUtc="2024-05-17T21:11:00Z">
                  <w:rPr>
                    <w:rFonts w:ascii="Cambria Math" w:hAnsi="Cambria Math"/>
                  </w:rPr>
                </w:rPrChange>
              </w:rPr>
              <m:t>μ</m:t>
            </m:r>
          </m:e>
          <m:sub>
            <m:r>
              <w:rPr>
                <w:rFonts w:ascii="Cambria Math" w:hAnsi="Cambria Math" w:cstheme="majorBidi"/>
                <w:rPrChange w:id="3825" w:author="Samane Shahpouri" w:date="2024-05-17T23:11:00Z" w16du:dateUtc="2024-05-17T21:11:00Z">
                  <w:rPr>
                    <w:rFonts w:ascii="Cambria Math" w:hAnsi="Cambria Math"/>
                  </w:rPr>
                </w:rPrChange>
              </w:rPr>
              <m:t>pred</m:t>
            </m:r>
          </m:sub>
        </m:sSub>
      </m:oMath>
      <w:r w:rsidRPr="00E24B0A">
        <w:rPr>
          <w:rFonts w:asciiTheme="majorBidi" w:hAnsiTheme="majorBidi" w:cstheme="majorBidi"/>
          <w:rPrChange w:id="3826" w:author="Samane Shahpouri" w:date="2024-05-17T23:11:00Z" w16du:dateUtc="2024-05-17T21:11:00Z">
            <w:rPr/>
          </w:rPrChange>
        </w:rPr>
        <w:t xml:space="preserve"> and </w:t>
      </w:r>
      <m:oMath>
        <m:sSub>
          <m:sSubPr>
            <m:ctrlPr>
              <w:rPr>
                <w:rFonts w:ascii="Cambria Math" w:hAnsi="Cambria Math" w:cstheme="majorBidi"/>
              </w:rPr>
            </m:ctrlPr>
          </m:sSubPr>
          <m:e>
            <m:r>
              <w:rPr>
                <w:rFonts w:ascii="Cambria Math" w:hAnsi="Cambria Math" w:cstheme="majorBidi"/>
                <w:rPrChange w:id="3827" w:author="Samane Shahpouri" w:date="2024-05-17T23:11:00Z" w16du:dateUtc="2024-05-17T21:11:00Z">
                  <w:rPr>
                    <w:rFonts w:ascii="Cambria Math" w:hAnsi="Cambria Math"/>
                  </w:rPr>
                </w:rPrChange>
              </w:rPr>
              <m:t>μ</m:t>
            </m:r>
          </m:e>
          <m:sub>
            <m:r>
              <w:rPr>
                <w:rFonts w:ascii="Cambria Math" w:hAnsi="Cambria Math" w:cstheme="majorBidi"/>
                <w:rPrChange w:id="3828" w:author="Samane Shahpouri" w:date="2024-05-17T23:11:00Z" w16du:dateUtc="2024-05-17T21:11:00Z">
                  <w:rPr>
                    <w:rFonts w:ascii="Cambria Math" w:hAnsi="Cambria Math"/>
                  </w:rPr>
                </w:rPrChange>
              </w:rPr>
              <m:t>ref</m:t>
            </m:r>
          </m:sub>
        </m:sSub>
      </m:oMath>
      <w:r w:rsidRPr="00E24B0A">
        <w:rPr>
          <w:rFonts w:asciiTheme="majorBidi" w:hAnsiTheme="majorBidi" w:cstheme="majorBidi"/>
          <w:rPrChange w:id="3829" w:author="Samane Shahpouri" w:date="2024-05-17T23:11:00Z" w16du:dateUtc="2024-05-17T21:11:00Z">
            <w:rPr/>
          </w:rPrChange>
        </w:rPr>
        <w:t>are the averages of the pixel intensities in the predicted PET images (</w:t>
      </w:r>
      <m:oMath>
        <m:sSub>
          <m:sSubPr>
            <m:ctrlPr>
              <w:rPr>
                <w:rFonts w:ascii="Cambria Math" w:hAnsi="Cambria Math" w:cstheme="majorBidi"/>
                <w:i/>
              </w:rPr>
            </m:ctrlPr>
          </m:sSubPr>
          <m:e>
            <m:r>
              <w:rPr>
                <w:rFonts w:ascii="Cambria Math" w:hAnsi="Cambria Math" w:cstheme="majorBidi"/>
                <w:rPrChange w:id="3830" w:author="Samane Shahpouri" w:date="2024-05-17T23:11:00Z" w16du:dateUtc="2024-05-17T21:11:00Z">
                  <w:rPr>
                    <w:rFonts w:ascii="Cambria Math" w:hAnsi="Cambria Math"/>
                  </w:rPr>
                </w:rPrChange>
              </w:rPr>
              <m:t>PET</m:t>
            </m:r>
          </m:e>
          <m:sub>
            <m:r>
              <w:rPr>
                <w:rFonts w:ascii="Cambria Math" w:hAnsi="Cambria Math" w:cstheme="majorBidi"/>
                <w:rPrChange w:id="3831" w:author="Samane Shahpouri" w:date="2024-05-17T23:11:00Z" w16du:dateUtc="2024-05-17T21:11:00Z">
                  <w:rPr>
                    <w:rFonts w:ascii="Cambria Math" w:hAnsi="Cambria Math"/>
                  </w:rPr>
                </w:rPrChange>
              </w:rPr>
              <m:t>pred</m:t>
            </m:r>
          </m:sub>
        </m:sSub>
      </m:oMath>
      <w:r w:rsidRPr="00E24B0A">
        <w:rPr>
          <w:rFonts w:asciiTheme="majorBidi" w:hAnsiTheme="majorBidi" w:cstheme="majorBidi"/>
          <w:rPrChange w:id="3832" w:author="Samane Shahpouri" w:date="2024-05-17T23:11:00Z" w16du:dateUtc="2024-05-17T21:11:00Z">
            <w:rPr/>
          </w:rPrChange>
        </w:rPr>
        <w:t>) and the CT-attenuation corrected PET images (</w:t>
      </w:r>
      <m:oMath>
        <m:sSub>
          <m:sSubPr>
            <m:ctrlPr>
              <w:rPr>
                <w:rFonts w:ascii="Cambria Math" w:hAnsi="Cambria Math" w:cstheme="majorBidi"/>
                <w:i/>
              </w:rPr>
            </m:ctrlPr>
          </m:sSubPr>
          <m:e>
            <m:r>
              <w:rPr>
                <w:rFonts w:ascii="Cambria Math" w:hAnsi="Cambria Math" w:cstheme="majorBidi"/>
                <w:rPrChange w:id="3833" w:author="Samane Shahpouri" w:date="2024-05-17T23:11:00Z" w16du:dateUtc="2024-05-17T21:11:00Z">
                  <w:rPr>
                    <w:rFonts w:ascii="Cambria Math" w:hAnsi="Cambria Math"/>
                  </w:rPr>
                </w:rPrChange>
              </w:rPr>
              <m:t>PET</m:t>
            </m:r>
          </m:e>
          <m:sub>
            <m:r>
              <w:rPr>
                <w:rFonts w:ascii="Cambria Math" w:hAnsi="Cambria Math" w:cstheme="majorBidi"/>
                <w:rPrChange w:id="3834" w:author="Samane Shahpouri" w:date="2024-05-17T23:11:00Z" w16du:dateUtc="2024-05-17T21:11:00Z">
                  <w:rPr>
                    <w:rFonts w:ascii="Cambria Math" w:hAnsi="Cambria Math"/>
                  </w:rPr>
                </w:rPrChange>
              </w:rPr>
              <m:t>ref</m:t>
            </m:r>
          </m:sub>
        </m:sSub>
      </m:oMath>
      <w:r w:rsidRPr="00E24B0A">
        <w:rPr>
          <w:rFonts w:asciiTheme="majorBidi" w:hAnsiTheme="majorBidi" w:cstheme="majorBidi"/>
          <w:rPrChange w:id="3835" w:author="Samane Shahpouri" w:date="2024-05-17T23:11:00Z" w16du:dateUtc="2024-05-17T21:11:00Z">
            <w:rPr/>
          </w:rPrChange>
        </w:rPr>
        <w:t xml:space="preserve">), respectively. </w:t>
      </w:r>
      <m:oMath>
        <m:sSubSup>
          <m:sSubSupPr>
            <m:ctrlPr>
              <w:rPr>
                <w:rFonts w:ascii="Cambria Math" w:hAnsi="Cambria Math" w:cstheme="majorBidi"/>
                <w:i/>
              </w:rPr>
            </m:ctrlPr>
          </m:sSubSupPr>
          <m:e>
            <m:r>
              <w:rPr>
                <w:rFonts w:ascii="Cambria Math" w:hAnsi="Cambria Math" w:cstheme="majorBidi"/>
                <w:rPrChange w:id="3836" w:author="Samane Shahpouri" w:date="2024-05-17T23:11:00Z" w16du:dateUtc="2024-05-17T21:11:00Z">
                  <w:rPr>
                    <w:rFonts w:ascii="Cambria Math" w:hAnsi="Cambria Math"/>
                  </w:rPr>
                </w:rPrChange>
              </w:rPr>
              <m:t>σ</m:t>
            </m:r>
          </m:e>
          <m:sub>
            <m:r>
              <w:rPr>
                <w:rFonts w:ascii="Cambria Math" w:hAnsi="Cambria Math" w:cstheme="majorBidi"/>
                <w:rPrChange w:id="3837" w:author="Samane Shahpouri" w:date="2024-05-17T23:11:00Z" w16du:dateUtc="2024-05-17T21:11:00Z">
                  <w:rPr>
                    <w:rFonts w:ascii="Cambria Math" w:hAnsi="Cambria Math"/>
                  </w:rPr>
                </w:rPrChange>
              </w:rPr>
              <m:t>pred</m:t>
            </m:r>
          </m:sub>
          <m:sup>
            <m:r>
              <w:rPr>
                <w:rFonts w:ascii="Cambria Math" w:hAnsi="Cambria Math" w:cstheme="majorBidi"/>
                <w:rPrChange w:id="3838" w:author="Samane Shahpouri" w:date="2024-05-17T23:11:00Z" w16du:dateUtc="2024-05-17T21:11:00Z">
                  <w:rPr>
                    <w:rFonts w:ascii="Cambria Math" w:hAnsi="Cambria Math"/>
                  </w:rPr>
                </w:rPrChange>
              </w:rPr>
              <m:t>2</m:t>
            </m:r>
          </m:sup>
        </m:sSubSup>
      </m:oMath>
      <w:r w:rsidRPr="00E24B0A">
        <w:rPr>
          <w:rFonts w:asciiTheme="majorBidi" w:hAnsiTheme="majorBidi" w:cstheme="majorBidi"/>
          <w:rPrChange w:id="3839" w:author="Samane Shahpouri" w:date="2024-05-17T23:11:00Z" w16du:dateUtc="2024-05-17T21:11:00Z">
            <w:rPr/>
          </w:rPrChange>
        </w:rPr>
        <w:t xml:space="preserve"> and </w:t>
      </w:r>
      <m:oMath>
        <m:sSubSup>
          <m:sSubSupPr>
            <m:ctrlPr>
              <w:rPr>
                <w:rFonts w:ascii="Cambria Math" w:hAnsi="Cambria Math" w:cstheme="majorBidi"/>
                <w:i/>
              </w:rPr>
            </m:ctrlPr>
          </m:sSubSupPr>
          <m:e>
            <m:r>
              <w:rPr>
                <w:rFonts w:ascii="Cambria Math" w:hAnsi="Cambria Math" w:cstheme="majorBidi"/>
                <w:rPrChange w:id="3840" w:author="Samane Shahpouri" w:date="2024-05-17T23:11:00Z" w16du:dateUtc="2024-05-17T21:11:00Z">
                  <w:rPr>
                    <w:rFonts w:ascii="Cambria Math" w:hAnsi="Cambria Math"/>
                  </w:rPr>
                </w:rPrChange>
              </w:rPr>
              <m:t>σ</m:t>
            </m:r>
          </m:e>
          <m:sub>
            <m:r>
              <w:rPr>
                <w:rFonts w:ascii="Cambria Math" w:hAnsi="Cambria Math" w:cstheme="majorBidi"/>
                <w:rPrChange w:id="3841" w:author="Samane Shahpouri" w:date="2024-05-17T23:11:00Z" w16du:dateUtc="2024-05-17T21:11:00Z">
                  <w:rPr>
                    <w:rFonts w:ascii="Cambria Math" w:hAnsi="Cambria Math"/>
                  </w:rPr>
                </w:rPrChange>
              </w:rPr>
              <m:t>ref</m:t>
            </m:r>
          </m:sub>
          <m:sup>
            <m:r>
              <w:rPr>
                <w:rFonts w:ascii="Cambria Math" w:hAnsi="Cambria Math" w:cstheme="majorBidi"/>
                <w:rPrChange w:id="3842" w:author="Samane Shahpouri" w:date="2024-05-17T23:11:00Z" w16du:dateUtc="2024-05-17T21:11:00Z">
                  <w:rPr>
                    <w:rFonts w:ascii="Cambria Math" w:hAnsi="Cambria Math"/>
                  </w:rPr>
                </w:rPrChange>
              </w:rPr>
              <m:t>2</m:t>
            </m:r>
          </m:sup>
        </m:sSubSup>
      </m:oMath>
      <w:r w:rsidRPr="00E24B0A">
        <w:rPr>
          <w:rFonts w:asciiTheme="majorBidi" w:hAnsiTheme="majorBidi" w:cstheme="majorBidi"/>
          <w:rPrChange w:id="3843" w:author="Samane Shahpouri" w:date="2024-05-17T23:11:00Z" w16du:dateUtc="2024-05-17T21:11:00Z">
            <w:rPr/>
          </w:rPrChange>
        </w:rPr>
        <w:t xml:space="preserve">are the variances of the pixel intensities in the predicted and CT-attenuation corrected PET images, respectively.  </w:t>
      </w:r>
      <m:oMath>
        <m:sSub>
          <m:sSubPr>
            <m:ctrlPr>
              <w:rPr>
                <w:rFonts w:ascii="Cambria Math" w:hAnsi="Cambria Math" w:cstheme="majorBidi"/>
                <w:i/>
              </w:rPr>
            </m:ctrlPr>
          </m:sSubPr>
          <m:e>
            <m:r>
              <w:rPr>
                <w:rFonts w:ascii="Cambria Math" w:hAnsi="Cambria Math" w:cstheme="majorBidi"/>
                <w:rPrChange w:id="3844" w:author="Samane Shahpouri" w:date="2024-05-17T23:11:00Z" w16du:dateUtc="2024-05-17T21:11:00Z">
                  <w:rPr>
                    <w:rFonts w:ascii="Cambria Math" w:hAnsi="Cambria Math"/>
                  </w:rPr>
                </w:rPrChange>
              </w:rPr>
              <m:t>σ</m:t>
            </m:r>
          </m:e>
          <m:sub>
            <m:r>
              <w:rPr>
                <w:rFonts w:ascii="Cambria Math" w:hAnsi="Cambria Math" w:cstheme="majorBidi"/>
                <w:rPrChange w:id="3845" w:author="Samane Shahpouri" w:date="2024-05-17T23:11:00Z" w16du:dateUtc="2024-05-17T21:11:00Z">
                  <w:rPr>
                    <w:rFonts w:ascii="Cambria Math" w:hAnsi="Cambria Math"/>
                  </w:rPr>
                </w:rPrChange>
              </w:rPr>
              <m:t>pred,ref</m:t>
            </m:r>
          </m:sub>
        </m:sSub>
      </m:oMath>
      <w:r w:rsidRPr="00E24B0A">
        <w:rPr>
          <w:rFonts w:asciiTheme="majorBidi" w:hAnsiTheme="majorBidi" w:cstheme="majorBidi"/>
          <w:rPrChange w:id="3846" w:author="Samane Shahpouri" w:date="2024-05-17T23:11:00Z" w16du:dateUtc="2024-05-17T21:11:00Z">
            <w:rPr/>
          </w:rPrChange>
        </w:rPr>
        <w:t xml:space="preserve"> is the covariance of the predicted and CT-attenuation corrected PET images.</w:t>
      </w:r>
    </w:p>
    <w:p w14:paraId="1556759F" w14:textId="77777777" w:rsidR="006821AE" w:rsidRPr="00E24B0A" w:rsidRDefault="00000000">
      <w:pPr>
        <w:rPr>
          <w:rFonts w:asciiTheme="majorBidi" w:hAnsiTheme="majorBidi" w:cstheme="majorBidi"/>
          <w:rPrChange w:id="3847" w:author="Samane Shahpouri" w:date="2024-05-17T23:11:00Z" w16du:dateUtc="2024-05-17T21:11:00Z">
            <w:rPr/>
          </w:rPrChange>
        </w:rPr>
        <w:pPrChange w:id="3848" w:author="Samane Shahpouri" w:date="2024-05-13T08:52:00Z" w16du:dateUtc="2024-05-13T06:52:00Z">
          <w:pPr>
            <w:jc w:val="both"/>
          </w:pPr>
        </w:pPrChange>
      </w:pPr>
      <m:oMath>
        <m:sSub>
          <m:sSubPr>
            <m:ctrlPr>
              <w:rPr>
                <w:rFonts w:ascii="Cambria Math" w:hAnsi="Cambria Math" w:cstheme="majorBidi"/>
                <w:i/>
              </w:rPr>
            </m:ctrlPr>
          </m:sSubPr>
          <m:e>
            <m:r>
              <w:rPr>
                <w:rFonts w:ascii="Cambria Math" w:hAnsi="Cambria Math" w:cstheme="majorBidi"/>
                <w:rPrChange w:id="3849" w:author="Samane Shahpouri" w:date="2024-05-17T23:11:00Z" w16du:dateUtc="2024-05-17T21:11:00Z">
                  <w:rPr>
                    <w:rFonts w:ascii="Cambria Math" w:hAnsi="Cambria Math"/>
                  </w:rPr>
                </w:rPrChange>
              </w:rPr>
              <m:t>c</m:t>
            </m:r>
          </m:e>
          <m:sub>
            <m:r>
              <w:rPr>
                <w:rFonts w:ascii="Cambria Math" w:hAnsi="Cambria Math" w:cstheme="majorBidi"/>
                <w:rPrChange w:id="3850" w:author="Samane Shahpouri" w:date="2024-05-17T23:11:00Z" w16du:dateUtc="2024-05-17T21:11:00Z">
                  <w:rPr>
                    <w:rFonts w:ascii="Cambria Math" w:hAnsi="Cambria Math"/>
                  </w:rPr>
                </w:rPrChange>
              </w:rPr>
              <m:t>1</m:t>
            </m:r>
          </m:sub>
        </m:sSub>
        <m:r>
          <w:rPr>
            <w:rFonts w:ascii="Cambria Math" w:hAnsi="Cambria Math" w:cstheme="majorBidi"/>
            <w:rPrChange w:id="3851" w:author="Samane Shahpouri" w:date="2024-05-17T23:11:00Z" w16du:dateUtc="2024-05-17T21:11:00Z">
              <w:rPr>
                <w:rFonts w:ascii="Cambria Math" w:hAnsi="Cambria Math"/>
              </w:rPr>
            </w:rPrChange>
          </w:rPr>
          <m:t xml:space="preserve">= </m:t>
        </m:r>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Change w:id="3852" w:author="Samane Shahpouri" w:date="2024-05-17T23:11:00Z" w16du:dateUtc="2024-05-17T21:11:00Z">
                          <w:rPr>
                            <w:rFonts w:ascii="Cambria Math" w:hAnsi="Cambria Math"/>
                          </w:rPr>
                        </w:rPrChange>
                      </w:rPr>
                      <m:t>k</m:t>
                    </m:r>
                  </m:e>
                  <m:sub>
                    <m:r>
                      <w:rPr>
                        <w:rFonts w:ascii="Cambria Math" w:hAnsi="Cambria Math" w:cstheme="majorBidi"/>
                        <w:rPrChange w:id="3853" w:author="Samane Shahpouri" w:date="2024-05-17T23:11:00Z" w16du:dateUtc="2024-05-17T21:11:00Z">
                          <w:rPr>
                            <w:rFonts w:ascii="Cambria Math" w:hAnsi="Cambria Math"/>
                          </w:rPr>
                        </w:rPrChange>
                      </w:rPr>
                      <m:t>1</m:t>
                    </m:r>
                  </m:sub>
                </m:sSub>
                <m:r>
                  <w:rPr>
                    <w:rFonts w:ascii="Cambria Math" w:hAnsi="Cambria Math" w:cstheme="majorBidi"/>
                    <w:rPrChange w:id="3854" w:author="Samane Shahpouri" w:date="2024-05-17T23:11:00Z" w16du:dateUtc="2024-05-17T21:11:00Z">
                      <w:rPr>
                        <w:rFonts w:ascii="Cambria Math" w:hAnsi="Cambria Math"/>
                      </w:rPr>
                    </w:rPrChange>
                  </w:rPr>
                  <m:t>L</m:t>
                </m:r>
              </m:e>
            </m:d>
          </m:e>
          <m:sup>
            <m:r>
              <w:rPr>
                <w:rFonts w:ascii="Cambria Math" w:hAnsi="Cambria Math" w:cstheme="majorBidi"/>
                <w:rPrChange w:id="3855" w:author="Samane Shahpouri" w:date="2024-05-17T23:11:00Z" w16du:dateUtc="2024-05-17T21:11:00Z">
                  <w:rPr>
                    <w:rFonts w:ascii="Cambria Math" w:hAnsi="Cambria Math"/>
                  </w:rPr>
                </w:rPrChange>
              </w:rPr>
              <m:t>2</m:t>
            </m:r>
          </m:sup>
        </m:sSup>
      </m:oMath>
      <w:r w:rsidR="006821AE" w:rsidRPr="00E24B0A">
        <w:rPr>
          <w:rFonts w:asciiTheme="majorBidi" w:hAnsiTheme="majorBidi" w:cstheme="majorBidi"/>
          <w:rPrChange w:id="3856" w:author="Samane Shahpouri" w:date="2024-05-17T23:11:00Z" w16du:dateUtc="2024-05-17T21:11:00Z">
            <w:rPr/>
          </w:rPrChange>
        </w:rPr>
        <w:t xml:space="preserve"> and </w:t>
      </w:r>
      <m:oMath>
        <m:sSub>
          <m:sSubPr>
            <m:ctrlPr>
              <w:rPr>
                <w:rFonts w:ascii="Cambria Math" w:hAnsi="Cambria Math" w:cstheme="majorBidi"/>
                <w:i/>
              </w:rPr>
            </m:ctrlPr>
          </m:sSubPr>
          <m:e>
            <m:r>
              <w:rPr>
                <w:rFonts w:ascii="Cambria Math" w:hAnsi="Cambria Math" w:cstheme="majorBidi"/>
                <w:rPrChange w:id="3857" w:author="Samane Shahpouri" w:date="2024-05-17T23:11:00Z" w16du:dateUtc="2024-05-17T21:11:00Z">
                  <w:rPr>
                    <w:rFonts w:ascii="Cambria Math" w:hAnsi="Cambria Math"/>
                  </w:rPr>
                </w:rPrChange>
              </w:rPr>
              <m:t>c</m:t>
            </m:r>
          </m:e>
          <m:sub>
            <m:r>
              <w:rPr>
                <w:rFonts w:ascii="Cambria Math" w:hAnsi="Cambria Math" w:cstheme="majorBidi"/>
                <w:rPrChange w:id="3858" w:author="Samane Shahpouri" w:date="2024-05-17T23:11:00Z" w16du:dateUtc="2024-05-17T21:11:00Z">
                  <w:rPr>
                    <w:rFonts w:ascii="Cambria Math" w:hAnsi="Cambria Math"/>
                  </w:rPr>
                </w:rPrChange>
              </w:rPr>
              <m:t>2</m:t>
            </m:r>
          </m:sub>
        </m:sSub>
        <m:r>
          <w:rPr>
            <w:rFonts w:ascii="Cambria Math" w:hAnsi="Cambria Math" w:cstheme="majorBidi"/>
            <w:rPrChange w:id="3859" w:author="Samane Shahpouri" w:date="2024-05-17T23:11:00Z" w16du:dateUtc="2024-05-17T21:11:00Z">
              <w:rPr>
                <w:rFonts w:ascii="Cambria Math" w:hAnsi="Cambria Math"/>
              </w:rPr>
            </w:rPrChange>
          </w:rPr>
          <m:t xml:space="preserve">= </m:t>
        </m:r>
        <m:sSup>
          <m:sSupPr>
            <m:ctrlPr>
              <w:rPr>
                <w:rFonts w:ascii="Cambria Math" w:hAnsi="Cambria Math" w:cstheme="majorBidi"/>
                <w:i/>
              </w:rPr>
            </m:ctrlPr>
          </m:sSupPr>
          <m:e>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Change w:id="3860" w:author="Samane Shahpouri" w:date="2024-05-17T23:11:00Z" w16du:dateUtc="2024-05-17T21:11:00Z">
                          <w:rPr>
                            <w:rFonts w:ascii="Cambria Math" w:hAnsi="Cambria Math"/>
                          </w:rPr>
                        </w:rPrChange>
                      </w:rPr>
                      <m:t>k</m:t>
                    </m:r>
                  </m:e>
                  <m:sub>
                    <m:r>
                      <w:rPr>
                        <w:rFonts w:ascii="Cambria Math" w:hAnsi="Cambria Math" w:cstheme="majorBidi"/>
                        <w:rPrChange w:id="3861" w:author="Samane Shahpouri" w:date="2024-05-17T23:11:00Z" w16du:dateUtc="2024-05-17T21:11:00Z">
                          <w:rPr>
                            <w:rFonts w:ascii="Cambria Math" w:hAnsi="Cambria Math"/>
                          </w:rPr>
                        </w:rPrChange>
                      </w:rPr>
                      <m:t>2</m:t>
                    </m:r>
                  </m:sub>
                </m:sSub>
                <m:r>
                  <w:rPr>
                    <w:rFonts w:ascii="Cambria Math" w:hAnsi="Cambria Math" w:cstheme="majorBidi"/>
                    <w:rPrChange w:id="3862" w:author="Samane Shahpouri" w:date="2024-05-17T23:11:00Z" w16du:dateUtc="2024-05-17T21:11:00Z">
                      <w:rPr>
                        <w:rFonts w:ascii="Cambria Math" w:hAnsi="Cambria Math"/>
                      </w:rPr>
                    </w:rPrChange>
                  </w:rPr>
                  <m:t>L</m:t>
                </m:r>
              </m:e>
            </m:d>
          </m:e>
          <m:sup>
            <m:r>
              <w:rPr>
                <w:rFonts w:ascii="Cambria Math" w:hAnsi="Cambria Math" w:cstheme="majorBidi"/>
                <w:rPrChange w:id="3863" w:author="Samane Shahpouri" w:date="2024-05-17T23:11:00Z" w16du:dateUtc="2024-05-17T21:11:00Z">
                  <w:rPr>
                    <w:rFonts w:ascii="Cambria Math" w:hAnsi="Cambria Math"/>
                  </w:rPr>
                </w:rPrChange>
              </w:rPr>
              <m:t>2</m:t>
            </m:r>
          </m:sup>
        </m:sSup>
      </m:oMath>
      <w:r w:rsidR="006821AE" w:rsidRPr="00E24B0A">
        <w:rPr>
          <w:rFonts w:asciiTheme="majorBidi" w:hAnsiTheme="majorBidi" w:cstheme="majorBidi"/>
          <w:rPrChange w:id="3864" w:author="Samane Shahpouri" w:date="2024-05-17T23:11:00Z" w16du:dateUtc="2024-05-17T21:11:00Z">
            <w:rPr/>
          </w:rPrChange>
        </w:rPr>
        <w:t xml:space="preserve">are constants to stabilize the division with a weak denominator; L is the dynamic range of the pixel values (typically </w:t>
      </w:r>
      <m:oMath>
        <m:sSup>
          <m:sSupPr>
            <m:ctrlPr>
              <w:rPr>
                <w:rFonts w:ascii="Cambria Math" w:hAnsi="Cambria Math" w:cstheme="majorBidi"/>
                <w:i/>
              </w:rPr>
            </m:ctrlPr>
          </m:sSupPr>
          <m:e>
            <m:r>
              <w:rPr>
                <w:rFonts w:ascii="Cambria Math" w:hAnsi="Cambria Math" w:cstheme="majorBidi"/>
                <w:rPrChange w:id="3865" w:author="Samane Shahpouri" w:date="2024-05-17T23:11:00Z" w16du:dateUtc="2024-05-17T21:11:00Z">
                  <w:rPr>
                    <w:rFonts w:ascii="Cambria Math" w:hAnsi="Cambria Math"/>
                  </w:rPr>
                </w:rPrChange>
              </w:rPr>
              <m:t>2</m:t>
            </m:r>
          </m:e>
          <m:sup>
            <m:r>
              <w:rPr>
                <w:rFonts w:ascii="Cambria Math" w:hAnsi="Cambria Math" w:cstheme="majorBidi"/>
                <w:rPrChange w:id="3866" w:author="Samane Shahpouri" w:date="2024-05-17T23:11:00Z" w16du:dateUtc="2024-05-17T21:11:00Z">
                  <w:rPr>
                    <w:rFonts w:ascii="Cambria Math" w:hAnsi="Cambria Math"/>
                  </w:rPr>
                </w:rPrChange>
              </w:rPr>
              <m:t>bit per pixel</m:t>
            </m:r>
          </m:sup>
        </m:sSup>
        <m:r>
          <w:rPr>
            <w:rFonts w:ascii="Cambria Math" w:hAnsi="Cambria Math" w:cstheme="majorBidi"/>
            <w:rPrChange w:id="3867" w:author="Samane Shahpouri" w:date="2024-05-17T23:11:00Z" w16du:dateUtc="2024-05-17T21:11:00Z">
              <w:rPr>
                <w:rFonts w:ascii="Cambria Math" w:hAnsi="Cambria Math"/>
              </w:rPr>
            </w:rPrChange>
          </w:rPr>
          <m:t>-1</m:t>
        </m:r>
      </m:oMath>
      <w:r w:rsidR="006821AE" w:rsidRPr="00E24B0A">
        <w:rPr>
          <w:rFonts w:asciiTheme="majorBidi" w:hAnsiTheme="majorBidi" w:cstheme="majorBidi"/>
          <w:rPrChange w:id="3868" w:author="Samane Shahpouri" w:date="2024-05-17T23:11:00Z" w16du:dateUtc="2024-05-17T21:11:00Z">
            <w:rPr/>
          </w:rPrChange>
        </w:rPr>
        <w:t xml:space="preserve">). </w:t>
      </w:r>
      <m:oMath>
        <m:sSub>
          <m:sSubPr>
            <m:ctrlPr>
              <w:rPr>
                <w:rFonts w:ascii="Cambria Math" w:hAnsi="Cambria Math" w:cstheme="majorBidi"/>
                <w:i/>
              </w:rPr>
            </m:ctrlPr>
          </m:sSubPr>
          <m:e>
            <m:r>
              <w:rPr>
                <w:rFonts w:ascii="Cambria Math" w:hAnsi="Cambria Math" w:cstheme="majorBidi"/>
                <w:rPrChange w:id="3869" w:author="Samane Shahpouri" w:date="2024-05-17T23:11:00Z" w16du:dateUtc="2024-05-17T21:11:00Z">
                  <w:rPr>
                    <w:rFonts w:ascii="Cambria Math" w:hAnsi="Cambria Math"/>
                  </w:rPr>
                </w:rPrChange>
              </w:rPr>
              <m:t>k</m:t>
            </m:r>
          </m:e>
          <m:sub>
            <m:r>
              <w:rPr>
                <w:rFonts w:ascii="Cambria Math" w:hAnsi="Cambria Math" w:cstheme="majorBidi"/>
                <w:rPrChange w:id="3870" w:author="Samane Shahpouri" w:date="2024-05-17T23:11:00Z" w16du:dateUtc="2024-05-17T21:11:00Z">
                  <w:rPr>
                    <w:rFonts w:ascii="Cambria Math" w:hAnsi="Cambria Math"/>
                  </w:rPr>
                </w:rPrChange>
              </w:rPr>
              <m:t>1</m:t>
            </m:r>
          </m:sub>
        </m:sSub>
      </m:oMath>
      <w:r w:rsidR="006821AE" w:rsidRPr="00E24B0A">
        <w:rPr>
          <w:rFonts w:asciiTheme="majorBidi" w:hAnsiTheme="majorBidi" w:cstheme="majorBidi"/>
          <w:rPrChange w:id="3871" w:author="Samane Shahpouri" w:date="2024-05-17T23:11:00Z" w16du:dateUtc="2024-05-17T21:11:00Z">
            <w:rPr/>
          </w:rPrChange>
        </w:rPr>
        <w:t xml:space="preserve">= 0.01 and </w:t>
      </w:r>
      <m:oMath>
        <m:sSub>
          <m:sSubPr>
            <m:ctrlPr>
              <w:rPr>
                <w:rFonts w:ascii="Cambria Math" w:hAnsi="Cambria Math" w:cstheme="majorBidi"/>
                <w:i/>
              </w:rPr>
            </m:ctrlPr>
          </m:sSubPr>
          <m:e>
            <m:r>
              <w:rPr>
                <w:rFonts w:ascii="Cambria Math" w:hAnsi="Cambria Math" w:cstheme="majorBidi"/>
                <w:rPrChange w:id="3872" w:author="Samane Shahpouri" w:date="2024-05-17T23:11:00Z" w16du:dateUtc="2024-05-17T21:11:00Z">
                  <w:rPr>
                    <w:rFonts w:ascii="Cambria Math" w:hAnsi="Cambria Math"/>
                  </w:rPr>
                </w:rPrChange>
              </w:rPr>
              <m:t>k</m:t>
            </m:r>
          </m:e>
          <m:sub>
            <m:r>
              <w:rPr>
                <w:rFonts w:ascii="Cambria Math" w:hAnsi="Cambria Math" w:cstheme="majorBidi"/>
                <w:rPrChange w:id="3873" w:author="Samane Shahpouri" w:date="2024-05-17T23:11:00Z" w16du:dateUtc="2024-05-17T21:11:00Z">
                  <w:rPr>
                    <w:rFonts w:ascii="Cambria Math" w:hAnsi="Cambria Math"/>
                  </w:rPr>
                </w:rPrChange>
              </w:rPr>
              <m:t>2</m:t>
            </m:r>
          </m:sub>
        </m:sSub>
      </m:oMath>
      <w:r w:rsidR="006821AE" w:rsidRPr="00E24B0A">
        <w:rPr>
          <w:rFonts w:asciiTheme="majorBidi" w:hAnsiTheme="majorBidi" w:cstheme="majorBidi"/>
          <w:rPrChange w:id="3874" w:author="Samane Shahpouri" w:date="2024-05-17T23:11:00Z" w16du:dateUtc="2024-05-17T21:11:00Z">
            <w:rPr/>
          </w:rPrChange>
        </w:rPr>
        <w:t>=0.03 are default values for the stabilization constants.</w:t>
      </w:r>
    </w:p>
    <w:p w14:paraId="30EB0ED5" w14:textId="2E27C4B5" w:rsidR="006821AE" w:rsidRPr="00E24B0A" w:rsidDel="00507D2D" w:rsidRDefault="006821AE">
      <w:pPr>
        <w:rPr>
          <w:del w:id="3875" w:author="Samane Shahpouri" w:date="2024-05-17T23:14:00Z" w16du:dateUtc="2024-05-17T21:14:00Z"/>
          <w:rFonts w:asciiTheme="majorBidi" w:hAnsiTheme="majorBidi" w:cstheme="majorBidi"/>
          <w:rPrChange w:id="3876" w:author="Samane Shahpouri" w:date="2024-05-17T23:11:00Z" w16du:dateUtc="2024-05-17T21:11:00Z">
            <w:rPr>
              <w:del w:id="3877" w:author="Samane Shahpouri" w:date="2024-05-17T23:14:00Z" w16du:dateUtc="2024-05-17T21:14:00Z"/>
            </w:rPr>
          </w:rPrChange>
        </w:rPr>
        <w:pPrChange w:id="3878" w:author="Samane Shahpouri" w:date="2024-05-13T08:52:00Z" w16du:dateUtc="2024-05-13T06:52:00Z">
          <w:pPr>
            <w:jc w:val="both"/>
          </w:pPr>
        </w:pPrChange>
      </w:pPr>
    </w:p>
    <w:p w14:paraId="44A4D274" w14:textId="1CDC4114" w:rsidR="006821AE" w:rsidRPr="00E24B0A" w:rsidRDefault="006821AE">
      <w:pPr>
        <w:rPr>
          <w:rFonts w:asciiTheme="majorBidi" w:hAnsiTheme="majorBidi" w:cstheme="majorBidi"/>
          <w:rPrChange w:id="3879" w:author="Samane Shahpouri" w:date="2024-05-17T23:11:00Z" w16du:dateUtc="2024-05-17T21:11:00Z">
            <w:rPr/>
          </w:rPrChange>
        </w:rPr>
        <w:pPrChange w:id="3880" w:author="Samane Shahpouri" w:date="2024-05-13T08:52:00Z" w16du:dateUtc="2024-05-13T06:52:00Z">
          <w:pPr>
            <w:jc w:val="both"/>
          </w:pPr>
        </w:pPrChange>
      </w:pPr>
      <w:r w:rsidRPr="00E24B0A">
        <w:rPr>
          <w:rFonts w:asciiTheme="majorBidi" w:hAnsiTheme="majorBidi" w:cstheme="majorBidi"/>
          <w:rPrChange w:id="3881" w:author="Samane Shahpouri" w:date="2024-05-17T23:11:00Z" w16du:dateUtc="2024-05-17T21:11:00Z">
            <w:rPr/>
          </w:rPrChange>
        </w:rPr>
        <w:br w:type="page"/>
      </w:r>
    </w:p>
    <w:p w14:paraId="6CC0D4F8" w14:textId="77777777" w:rsidR="003715D6" w:rsidRPr="00E24B0A" w:rsidRDefault="003715D6" w:rsidP="001E0755">
      <w:pPr>
        <w:pStyle w:val="Heading1"/>
        <w:rPr>
          <w:ins w:id="3882" w:author="Samane Shahpouri" w:date="2024-05-17T22:35:00Z" w16du:dateUtc="2024-05-17T20:35:00Z"/>
          <w:rFonts w:asciiTheme="majorBidi" w:hAnsiTheme="majorBidi" w:cstheme="majorBidi"/>
          <w:rPrChange w:id="3883" w:author="Samane Shahpouri" w:date="2024-05-17T23:11:00Z" w16du:dateUtc="2024-05-17T21:11:00Z">
            <w:rPr>
              <w:ins w:id="3884" w:author="Samane Shahpouri" w:date="2024-05-17T22:35:00Z" w16du:dateUtc="2024-05-17T20:35:00Z"/>
            </w:rPr>
          </w:rPrChange>
        </w:rPr>
      </w:pPr>
      <w:bookmarkStart w:id="3885" w:name="_Toc167046476"/>
      <w:r w:rsidRPr="00E24B0A">
        <w:rPr>
          <w:rFonts w:asciiTheme="majorBidi" w:hAnsiTheme="majorBidi" w:cstheme="majorBidi"/>
          <w:rPrChange w:id="3886" w:author="Samane Shahpouri" w:date="2024-05-17T23:11:00Z" w16du:dateUtc="2024-05-17T21:11:00Z">
            <w:rPr/>
          </w:rPrChange>
        </w:rPr>
        <w:lastRenderedPageBreak/>
        <w:t>Results</w:t>
      </w:r>
      <w:bookmarkEnd w:id="3885"/>
    </w:p>
    <w:p w14:paraId="3E3E50AF" w14:textId="77777777" w:rsidR="00C66FB1" w:rsidRPr="00E24B0A" w:rsidRDefault="00C66FB1">
      <w:pPr>
        <w:rPr>
          <w:rFonts w:asciiTheme="majorBidi" w:hAnsiTheme="majorBidi" w:cstheme="majorBidi"/>
          <w:rPrChange w:id="3887" w:author="Samane Shahpouri" w:date="2024-05-17T23:11:00Z" w16du:dateUtc="2024-05-17T21:11:00Z">
            <w:rPr/>
          </w:rPrChange>
        </w:rPr>
        <w:pPrChange w:id="3888" w:author="Samane Shahpouri" w:date="2024-05-17T22:35:00Z" w16du:dateUtc="2024-05-17T20:35:00Z">
          <w:pPr>
            <w:pStyle w:val="Heading1"/>
          </w:pPr>
        </w:pPrChange>
      </w:pPr>
    </w:p>
    <w:p w14:paraId="3CB72C46" w14:textId="2FB835B6" w:rsidR="003715D6" w:rsidRPr="00E24B0A" w:rsidRDefault="003715D6" w:rsidP="001E0755">
      <w:pPr>
        <w:pStyle w:val="Heading2"/>
        <w:rPr>
          <w:ins w:id="3889" w:author="Samane Shahpouri" w:date="2024-05-17T22:35:00Z" w16du:dateUtc="2024-05-17T20:35:00Z"/>
          <w:rFonts w:asciiTheme="majorBidi" w:hAnsiTheme="majorBidi" w:cstheme="majorBidi"/>
          <w:rPrChange w:id="3890" w:author="Samane Shahpouri" w:date="2024-05-17T23:11:00Z" w16du:dateUtc="2024-05-17T21:11:00Z">
            <w:rPr>
              <w:ins w:id="3891" w:author="Samane Shahpouri" w:date="2024-05-17T22:35:00Z" w16du:dateUtc="2024-05-17T20:35:00Z"/>
            </w:rPr>
          </w:rPrChange>
        </w:rPr>
      </w:pPr>
      <w:bookmarkStart w:id="3892" w:name="_Toc167046477"/>
      <w:r w:rsidRPr="00E24B0A">
        <w:rPr>
          <w:rFonts w:asciiTheme="majorBidi" w:hAnsiTheme="majorBidi" w:cstheme="majorBidi"/>
          <w:rPrChange w:id="3893" w:author="Samane Shahpouri" w:date="2024-05-17T23:11:00Z" w16du:dateUtc="2024-05-17T21:11:00Z">
            <w:rPr/>
          </w:rPrChange>
        </w:rPr>
        <w:t>Quantitative assessment</w:t>
      </w:r>
      <w:bookmarkEnd w:id="3892"/>
    </w:p>
    <w:p w14:paraId="35B33419" w14:textId="77777777" w:rsidR="00C66FB1" w:rsidRPr="00E24B0A" w:rsidRDefault="00C66FB1">
      <w:pPr>
        <w:rPr>
          <w:rFonts w:asciiTheme="majorBidi" w:hAnsiTheme="majorBidi" w:cstheme="majorBidi"/>
          <w:rPrChange w:id="3894" w:author="Samane Shahpouri" w:date="2024-05-17T23:11:00Z" w16du:dateUtc="2024-05-17T21:11:00Z">
            <w:rPr/>
          </w:rPrChange>
        </w:rPr>
        <w:pPrChange w:id="3895" w:author="Samane Shahpouri" w:date="2024-05-17T22:35:00Z" w16du:dateUtc="2024-05-17T20:35:00Z">
          <w:pPr>
            <w:pStyle w:val="Heading2"/>
          </w:pPr>
        </w:pPrChange>
      </w:pPr>
    </w:p>
    <w:p w14:paraId="5A2A4EC6" w14:textId="77777777" w:rsidR="003715D6" w:rsidRPr="00E24B0A" w:rsidRDefault="003715D6" w:rsidP="001E0755">
      <w:pPr>
        <w:pStyle w:val="Heading3"/>
        <w:rPr>
          <w:rFonts w:asciiTheme="majorBidi" w:hAnsiTheme="majorBidi" w:cstheme="majorBidi"/>
          <w:rPrChange w:id="3896" w:author="Samane Shahpouri" w:date="2024-05-17T23:11:00Z" w16du:dateUtc="2024-05-17T21:11:00Z">
            <w:rPr/>
          </w:rPrChange>
        </w:rPr>
      </w:pPr>
      <w:bookmarkStart w:id="3897" w:name="_Toc167046478"/>
      <w:r w:rsidRPr="00E24B0A">
        <w:rPr>
          <w:rFonts w:asciiTheme="majorBidi" w:hAnsiTheme="majorBidi" w:cstheme="majorBidi"/>
          <w:rPrChange w:id="3898" w:author="Samane Shahpouri" w:date="2024-05-17T23:11:00Z" w16du:dateUtc="2024-05-17T21:11:00Z">
            <w:rPr/>
          </w:rPrChange>
        </w:rPr>
        <w:t>Cross-Centre Results:</w:t>
      </w:r>
      <w:bookmarkEnd w:id="3897"/>
    </w:p>
    <w:p w14:paraId="02CE4C10" w14:textId="0423AD45" w:rsidR="007650BE" w:rsidRPr="00E24B0A" w:rsidRDefault="007650BE">
      <w:pPr>
        <w:rPr>
          <w:rFonts w:asciiTheme="majorBidi" w:hAnsiTheme="majorBidi" w:cstheme="majorBidi"/>
          <w:rPrChange w:id="3899" w:author="Samane Shahpouri" w:date="2024-05-17T23:11:00Z" w16du:dateUtc="2024-05-17T21:11:00Z">
            <w:rPr/>
          </w:rPrChange>
        </w:rPr>
        <w:pPrChange w:id="3900" w:author="Samane Shahpouri" w:date="2024-05-13T08:52:00Z" w16du:dateUtc="2024-05-13T06:52:00Z">
          <w:pPr>
            <w:jc w:val="both"/>
          </w:pPr>
        </w:pPrChange>
      </w:pPr>
      <w:r w:rsidRPr="00E24B0A">
        <w:rPr>
          <w:rFonts w:asciiTheme="majorBidi" w:hAnsiTheme="majorBidi" w:cstheme="majorBidi"/>
          <w:rPrChange w:id="3901" w:author="Samane Shahpouri" w:date="2024-05-17T23:11:00Z" w16du:dateUtc="2024-05-17T21:11:00Z">
            <w:rPr/>
          </w:rPrChange>
        </w:rPr>
        <w:t xml:space="preserve">The two proposed DL algorithms were evaluated in this section on the 68Ga-PET dataset (IMCM and ADCM). We tested the trained DL model with two internal and external test sets to evaluate its robustness. The internal test sets included 8 subjects from 4 different </w:t>
      </w:r>
      <w:del w:id="3902" w:author="Isaac Shiri Lord" w:date="2024-05-12T18:52:00Z">
        <w:r w:rsidRPr="00E24B0A" w:rsidDel="00B11C7D">
          <w:rPr>
            <w:rFonts w:asciiTheme="majorBidi" w:hAnsiTheme="majorBidi" w:cstheme="majorBidi"/>
            <w:rPrChange w:id="3903" w:author="Samane Shahpouri" w:date="2024-05-17T23:11:00Z" w16du:dateUtc="2024-05-17T21:11:00Z">
              <w:rPr/>
            </w:rPrChange>
          </w:rPr>
          <w:delText>centres</w:delText>
        </w:r>
      </w:del>
      <w:proofErr w:type="spellStart"/>
      <w:ins w:id="3904" w:author="Isaac Shiri Lord" w:date="2024-05-12T18:52:00Z">
        <w:r w:rsidR="00B11C7D" w:rsidRPr="00E24B0A">
          <w:rPr>
            <w:rFonts w:asciiTheme="majorBidi" w:hAnsiTheme="majorBidi" w:cstheme="majorBidi"/>
            <w:rPrChange w:id="3905" w:author="Samane Shahpouri" w:date="2024-05-17T23:11:00Z" w16du:dateUtc="2024-05-17T21:11:00Z">
              <w:rPr/>
            </w:rPrChange>
          </w:rPr>
          <w:t>centers</w:t>
        </w:r>
      </w:ins>
      <w:proofErr w:type="spellEnd"/>
      <w:r w:rsidRPr="00E24B0A">
        <w:rPr>
          <w:rFonts w:asciiTheme="majorBidi" w:hAnsiTheme="majorBidi" w:cstheme="majorBidi"/>
          <w:rPrChange w:id="3906" w:author="Samane Shahpouri" w:date="2024-05-17T23:11:00Z" w16du:dateUtc="2024-05-17T21:11:00Z">
            <w:rPr/>
          </w:rPrChange>
        </w:rPr>
        <w:t xml:space="preserve"> as an external test set and 12 subjects from an external, non-seen </w:t>
      </w:r>
      <w:del w:id="3907" w:author="Isaac Shiri Lord" w:date="2024-05-12T18:52:00Z">
        <w:r w:rsidRPr="00E24B0A" w:rsidDel="00B11C7D">
          <w:rPr>
            <w:rFonts w:asciiTheme="majorBidi" w:hAnsiTheme="majorBidi" w:cstheme="majorBidi"/>
            <w:rPrChange w:id="3908" w:author="Samane Shahpouri" w:date="2024-05-17T23:11:00Z" w16du:dateUtc="2024-05-17T21:11:00Z">
              <w:rPr/>
            </w:rPrChange>
          </w:rPr>
          <w:delText>centre</w:delText>
        </w:r>
      </w:del>
      <w:proofErr w:type="spellStart"/>
      <w:ins w:id="3909" w:author="Isaac Shiri Lord" w:date="2024-05-12T18:52:00Z">
        <w:r w:rsidR="00B11C7D" w:rsidRPr="00E24B0A">
          <w:rPr>
            <w:rFonts w:asciiTheme="majorBidi" w:hAnsiTheme="majorBidi" w:cstheme="majorBidi"/>
            <w:rPrChange w:id="3910" w:author="Samane Shahpouri" w:date="2024-05-17T23:11:00Z" w16du:dateUtc="2024-05-17T21:11:00Z">
              <w:rPr/>
            </w:rPrChange>
          </w:rPr>
          <w:t>center</w:t>
        </w:r>
      </w:ins>
      <w:proofErr w:type="spellEnd"/>
      <w:r w:rsidRPr="00E24B0A">
        <w:rPr>
          <w:rFonts w:asciiTheme="majorBidi" w:hAnsiTheme="majorBidi" w:cstheme="majorBidi"/>
          <w:rPrChange w:id="3911" w:author="Samane Shahpouri" w:date="2024-05-17T23:11:00Z" w16du:dateUtc="2024-05-17T21:11:00Z">
            <w:rPr/>
          </w:rPrChange>
        </w:rPr>
        <w:t>.</w:t>
      </w:r>
    </w:p>
    <w:p w14:paraId="420AF7C8" w14:textId="393749AB" w:rsidR="003715D6" w:rsidRPr="00E24B0A" w:rsidRDefault="007650BE">
      <w:pPr>
        <w:rPr>
          <w:rFonts w:asciiTheme="majorBidi" w:hAnsiTheme="majorBidi" w:cstheme="majorBidi"/>
          <w:rPrChange w:id="3912" w:author="Samane Shahpouri" w:date="2024-05-17T23:11:00Z" w16du:dateUtc="2024-05-17T21:11:00Z">
            <w:rPr/>
          </w:rPrChange>
        </w:rPr>
        <w:pPrChange w:id="3913" w:author="Samane Shahpouri" w:date="2024-05-13T08:52:00Z" w16du:dateUtc="2024-05-13T06:52:00Z">
          <w:pPr>
            <w:jc w:val="both"/>
          </w:pPr>
        </w:pPrChange>
      </w:pPr>
      <w:r w:rsidRPr="00E24B0A">
        <w:rPr>
          <w:rFonts w:asciiTheme="majorBidi" w:hAnsiTheme="majorBidi" w:cstheme="majorBidi"/>
          <w:rPrChange w:id="3914" w:author="Samane Shahpouri" w:date="2024-05-17T23:11:00Z" w16du:dateUtc="2024-05-17T21:11:00Z">
            <w:rPr/>
          </w:rPrChange>
        </w:rPr>
        <w:t>Figure 6 displays the quantitative accuracy of the deep learning-based images compared to the ground-truth</w:t>
      </w:r>
      <w:del w:id="3915" w:author="Isaac Shiri Lord" w:date="2024-05-12T18:53:00Z">
        <w:r w:rsidR="00211C63" w:rsidRPr="00E24B0A" w:rsidDel="00B11C7D">
          <w:rPr>
            <w:rFonts w:asciiTheme="majorBidi" w:hAnsiTheme="majorBidi" w:cstheme="majorBidi"/>
            <w:rPrChange w:id="3916" w:author="Samane Shahpouri" w:date="2024-05-17T23:11:00Z" w16du:dateUtc="2024-05-17T21:11:00Z">
              <w:rPr/>
            </w:rPrChange>
          </w:rPr>
          <w:delText>,</w:delText>
        </w:r>
      </w:del>
      <w:r w:rsidR="00211C63" w:rsidRPr="00E24B0A">
        <w:rPr>
          <w:rFonts w:asciiTheme="majorBidi" w:hAnsiTheme="majorBidi" w:cstheme="majorBidi"/>
          <w:rPrChange w:id="3917" w:author="Samane Shahpouri" w:date="2024-05-17T23:11:00Z" w16du:dateUtc="2024-05-17T21:11:00Z">
            <w:rPr/>
          </w:rPrChange>
        </w:rPr>
        <w:t xml:space="preserve"> </w:t>
      </w:r>
      <w:r w:rsidRPr="00E24B0A">
        <w:rPr>
          <w:rFonts w:asciiTheme="majorBidi" w:hAnsiTheme="majorBidi" w:cstheme="majorBidi"/>
          <w:rPrChange w:id="3918" w:author="Samane Shahpouri" w:date="2024-05-17T23:11:00Z" w16du:dateUtc="2024-05-17T21:11:00Z">
            <w:rPr/>
          </w:rPrChange>
        </w:rPr>
        <w:t xml:space="preserve">MAC images for both internal and external </w:t>
      </w:r>
      <w:del w:id="3919" w:author="Isaac Shiri Lord" w:date="2024-05-12T18:52:00Z">
        <w:r w:rsidRPr="00E24B0A" w:rsidDel="00B11C7D">
          <w:rPr>
            <w:rFonts w:asciiTheme="majorBidi" w:hAnsiTheme="majorBidi" w:cstheme="majorBidi"/>
            <w:rPrChange w:id="3920" w:author="Samane Shahpouri" w:date="2024-05-17T23:11:00Z" w16du:dateUtc="2024-05-17T21:11:00Z">
              <w:rPr/>
            </w:rPrChange>
          </w:rPr>
          <w:delText>centres</w:delText>
        </w:r>
      </w:del>
      <w:proofErr w:type="spellStart"/>
      <w:ins w:id="3921" w:author="Isaac Shiri Lord" w:date="2024-05-12T18:52:00Z">
        <w:r w:rsidR="00B11C7D" w:rsidRPr="00E24B0A">
          <w:rPr>
            <w:rFonts w:asciiTheme="majorBidi" w:hAnsiTheme="majorBidi" w:cstheme="majorBidi"/>
            <w:rPrChange w:id="3922" w:author="Samane Shahpouri" w:date="2024-05-17T23:11:00Z" w16du:dateUtc="2024-05-17T21:11:00Z">
              <w:rPr/>
            </w:rPrChange>
          </w:rPr>
          <w:t>centers</w:t>
        </w:r>
      </w:ins>
      <w:proofErr w:type="spellEnd"/>
      <w:r w:rsidRPr="00E24B0A">
        <w:rPr>
          <w:rFonts w:asciiTheme="majorBidi" w:hAnsiTheme="majorBidi" w:cstheme="majorBidi"/>
          <w:rPrChange w:id="3923" w:author="Samane Shahpouri" w:date="2024-05-17T23:11:00Z" w16du:dateUtc="2024-05-17T21:11:00Z">
            <w:rPr/>
          </w:rPrChange>
        </w:rPr>
        <w:t xml:space="preserve">. The results demonstrate that both DL methods effectively performed some degree of attenuation and scattering correction across these </w:t>
      </w:r>
      <w:proofErr w:type="spellStart"/>
      <w:r w:rsidRPr="00E24B0A">
        <w:rPr>
          <w:rFonts w:asciiTheme="majorBidi" w:hAnsiTheme="majorBidi" w:cstheme="majorBidi"/>
          <w:rPrChange w:id="3924" w:author="Samane Shahpouri" w:date="2024-05-17T23:11:00Z" w16du:dateUtc="2024-05-17T21:11:00Z">
            <w:rPr/>
          </w:rPrChange>
        </w:rPr>
        <w:t>cent</w:t>
      </w:r>
      <w:del w:id="3925" w:author="Isaac Shiri Lord" w:date="2024-05-12T18:53:00Z">
        <w:r w:rsidRPr="00E24B0A" w:rsidDel="00B11C7D">
          <w:rPr>
            <w:rFonts w:asciiTheme="majorBidi" w:hAnsiTheme="majorBidi" w:cstheme="majorBidi"/>
            <w:rPrChange w:id="3926" w:author="Samane Shahpouri" w:date="2024-05-17T23:11:00Z" w16du:dateUtc="2024-05-17T21:11:00Z">
              <w:rPr/>
            </w:rPrChange>
          </w:rPr>
          <w:delText>re</w:delText>
        </w:r>
      </w:del>
      <w:ins w:id="3927" w:author="Isaac Shiri Lord" w:date="2024-05-12T18:53:00Z">
        <w:r w:rsidR="00B11C7D" w:rsidRPr="00E24B0A">
          <w:rPr>
            <w:rFonts w:asciiTheme="majorBidi" w:hAnsiTheme="majorBidi" w:cstheme="majorBidi"/>
            <w:rPrChange w:id="3928" w:author="Samane Shahpouri" w:date="2024-05-17T23:11:00Z" w16du:dateUtc="2024-05-17T21:11:00Z">
              <w:rPr/>
            </w:rPrChange>
          </w:rPr>
          <w:t>er</w:t>
        </w:r>
      </w:ins>
      <w:r w:rsidRPr="00E24B0A">
        <w:rPr>
          <w:rFonts w:asciiTheme="majorBidi" w:hAnsiTheme="majorBidi" w:cstheme="majorBidi"/>
          <w:rPrChange w:id="3929" w:author="Samane Shahpouri" w:date="2024-05-17T23:11:00Z" w16du:dateUtc="2024-05-17T21:11:00Z">
            <w:rPr/>
          </w:rPrChange>
        </w:rPr>
        <w:t>s</w:t>
      </w:r>
      <w:proofErr w:type="spellEnd"/>
      <w:r w:rsidRPr="00E24B0A">
        <w:rPr>
          <w:rFonts w:asciiTheme="majorBidi" w:hAnsiTheme="majorBidi" w:cstheme="majorBidi"/>
          <w:rPrChange w:id="3930" w:author="Samane Shahpouri" w:date="2024-05-17T23:11:00Z" w16du:dateUtc="2024-05-17T21:11:00Z">
            <w:rPr/>
          </w:rPrChange>
        </w:rPr>
        <w:t xml:space="preserve">. For a detailed centre-wise analysis, refer to the </w:t>
      </w:r>
      <w:r w:rsidR="003B2F73" w:rsidRPr="00E24B0A">
        <w:rPr>
          <w:rFonts w:asciiTheme="majorBidi" w:hAnsiTheme="majorBidi" w:cstheme="majorBidi"/>
          <w:rPrChange w:id="3931" w:author="Samane Shahpouri" w:date="2024-05-17T23:11:00Z" w16du:dateUtc="2024-05-17T21:11:00Z">
            <w:rPr/>
          </w:rPrChange>
        </w:rPr>
        <w:t>S</w:t>
      </w:r>
      <w:r w:rsidRPr="00E24B0A">
        <w:rPr>
          <w:rFonts w:asciiTheme="majorBidi" w:hAnsiTheme="majorBidi" w:cstheme="majorBidi"/>
          <w:rPrChange w:id="3932" w:author="Samane Shahpouri" w:date="2024-05-17T23:11:00Z" w16du:dateUtc="2024-05-17T21:11:00Z">
            <w:rPr/>
          </w:rPrChange>
        </w:rPr>
        <w:t xml:space="preserve">upplementary </w:t>
      </w:r>
      <w:r w:rsidR="003B2F73" w:rsidRPr="00E24B0A">
        <w:rPr>
          <w:rFonts w:asciiTheme="majorBidi" w:hAnsiTheme="majorBidi" w:cstheme="majorBidi"/>
          <w:rPrChange w:id="3933" w:author="Samane Shahpouri" w:date="2024-05-17T23:11:00Z" w16du:dateUtc="2024-05-17T21:11:00Z">
            <w:rPr/>
          </w:rPrChange>
        </w:rPr>
        <w:t>M</w:t>
      </w:r>
      <w:r w:rsidRPr="00E24B0A">
        <w:rPr>
          <w:rFonts w:asciiTheme="majorBidi" w:hAnsiTheme="majorBidi" w:cstheme="majorBidi"/>
          <w:rPrChange w:id="3934" w:author="Samane Shahpouri" w:date="2024-05-17T23:11:00Z" w16du:dateUtc="2024-05-17T21:11:00Z">
            <w:rPr/>
          </w:rPrChange>
        </w:rPr>
        <w:t xml:space="preserve">aterial in Figure </w:t>
      </w:r>
      <w:r w:rsidR="0040105C" w:rsidRPr="00E24B0A">
        <w:rPr>
          <w:rFonts w:asciiTheme="majorBidi" w:hAnsiTheme="majorBidi" w:cstheme="majorBidi"/>
          <w:rPrChange w:id="3935" w:author="Samane Shahpouri" w:date="2024-05-17T23:11:00Z" w16du:dateUtc="2024-05-17T21:11:00Z">
            <w:rPr/>
          </w:rPrChange>
        </w:rPr>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E24B0A" w14:paraId="4550FCEE" w14:textId="77777777" w:rsidTr="00E2116F">
        <w:trPr>
          <w:jc w:val="center"/>
        </w:trPr>
        <w:tc>
          <w:tcPr>
            <w:tcW w:w="3276" w:type="dxa"/>
          </w:tcPr>
          <w:p w14:paraId="39D092E4" w14:textId="77777777" w:rsidR="003715D6" w:rsidRPr="00E24B0A" w:rsidRDefault="003715D6">
            <w:pPr>
              <w:rPr>
                <w:rFonts w:asciiTheme="majorBidi" w:hAnsiTheme="majorBidi" w:cstheme="majorBidi"/>
                <w:rPrChange w:id="3936" w:author="Samane Shahpouri" w:date="2024-05-17T23:11:00Z" w16du:dateUtc="2024-05-17T21:11:00Z">
                  <w:rPr/>
                </w:rPrChange>
              </w:rPr>
              <w:pPrChange w:id="3937" w:author="Samane Shahpouri" w:date="2024-05-13T08:52:00Z" w16du:dateUtc="2024-05-13T06:52:00Z">
                <w:pPr>
                  <w:jc w:val="both"/>
                </w:pPr>
              </w:pPrChange>
            </w:pPr>
            <w:r w:rsidRPr="00E24B0A">
              <w:rPr>
                <w:rFonts w:asciiTheme="majorBidi" w:hAnsiTheme="majorBidi" w:cstheme="majorBidi"/>
                <w:noProof/>
                <w:rPrChange w:id="3938" w:author="Samane Shahpouri" w:date="2024-05-17T23:11:00Z" w16du:dateUtc="2024-05-17T21:11:00Z">
                  <w:rPr>
                    <w:noProof/>
                  </w:rPr>
                </w:rPrChange>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6"/>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E24B0A" w:rsidRDefault="003715D6">
            <w:pPr>
              <w:rPr>
                <w:rFonts w:asciiTheme="majorBidi" w:hAnsiTheme="majorBidi" w:cstheme="majorBidi"/>
                <w:rPrChange w:id="3939" w:author="Samane Shahpouri" w:date="2024-05-17T23:11:00Z" w16du:dateUtc="2024-05-17T21:11:00Z">
                  <w:rPr/>
                </w:rPrChange>
              </w:rPr>
              <w:pPrChange w:id="3940" w:author="Samane Shahpouri" w:date="2024-05-13T08:52:00Z" w16du:dateUtc="2024-05-13T06:52:00Z">
                <w:pPr>
                  <w:jc w:val="both"/>
                </w:pPr>
              </w:pPrChange>
            </w:pPr>
            <w:r w:rsidRPr="00E24B0A">
              <w:rPr>
                <w:rFonts w:asciiTheme="majorBidi" w:hAnsiTheme="majorBidi" w:cstheme="majorBidi"/>
                <w:noProof/>
                <w:rPrChange w:id="3941" w:author="Samane Shahpouri" w:date="2024-05-17T23:11:00Z" w16du:dateUtc="2024-05-17T21:11:00Z">
                  <w:rPr>
                    <w:noProof/>
                  </w:rPr>
                </w:rPrChange>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7"/>
                          <a:stretch>
                            <a:fillRect/>
                          </a:stretch>
                        </pic:blipFill>
                        <pic:spPr>
                          <a:xfrm>
                            <a:off x="0" y="0"/>
                            <a:ext cx="1936552" cy="1440000"/>
                          </a:xfrm>
                          <a:prstGeom prst="rect">
                            <a:avLst/>
                          </a:prstGeom>
                        </pic:spPr>
                      </pic:pic>
                    </a:graphicData>
                  </a:graphic>
                </wp:inline>
              </w:drawing>
            </w:r>
          </w:p>
        </w:tc>
      </w:tr>
      <w:tr w:rsidR="003715D6" w:rsidRPr="00E24B0A" w14:paraId="498DC04C" w14:textId="77777777" w:rsidTr="00E2116F">
        <w:trPr>
          <w:jc w:val="center"/>
        </w:trPr>
        <w:tc>
          <w:tcPr>
            <w:tcW w:w="3276" w:type="dxa"/>
          </w:tcPr>
          <w:p w14:paraId="4F040EF3" w14:textId="77777777" w:rsidR="003715D6" w:rsidRPr="00E24B0A" w:rsidRDefault="003715D6">
            <w:pPr>
              <w:rPr>
                <w:rFonts w:asciiTheme="majorBidi" w:hAnsiTheme="majorBidi" w:cstheme="majorBidi"/>
                <w:rPrChange w:id="3942" w:author="Samane Shahpouri" w:date="2024-05-17T23:11:00Z" w16du:dateUtc="2024-05-17T21:11:00Z">
                  <w:rPr/>
                </w:rPrChange>
              </w:rPr>
              <w:pPrChange w:id="3943" w:author="Samane Shahpouri" w:date="2024-05-13T08:52:00Z" w16du:dateUtc="2024-05-13T06:52:00Z">
                <w:pPr>
                  <w:jc w:val="both"/>
                </w:pPr>
              </w:pPrChange>
            </w:pPr>
            <w:r w:rsidRPr="00E24B0A">
              <w:rPr>
                <w:rFonts w:asciiTheme="majorBidi" w:hAnsiTheme="majorBidi" w:cstheme="majorBidi"/>
                <w:noProof/>
                <w:rPrChange w:id="3944" w:author="Samane Shahpouri" w:date="2024-05-17T23:11:00Z" w16du:dateUtc="2024-05-17T21:11:00Z">
                  <w:rPr>
                    <w:noProof/>
                  </w:rPr>
                </w:rPrChange>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8"/>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E24B0A" w:rsidRDefault="003715D6">
            <w:pPr>
              <w:rPr>
                <w:rFonts w:asciiTheme="majorBidi" w:hAnsiTheme="majorBidi" w:cstheme="majorBidi"/>
                <w:rPrChange w:id="3945" w:author="Samane Shahpouri" w:date="2024-05-17T23:11:00Z" w16du:dateUtc="2024-05-17T21:11:00Z">
                  <w:rPr/>
                </w:rPrChange>
              </w:rPr>
              <w:pPrChange w:id="3946" w:author="Samane Shahpouri" w:date="2024-05-13T08:52:00Z" w16du:dateUtc="2024-05-13T06:52:00Z">
                <w:pPr>
                  <w:jc w:val="both"/>
                </w:pPr>
              </w:pPrChange>
            </w:pPr>
            <w:r w:rsidRPr="00E24B0A">
              <w:rPr>
                <w:rFonts w:asciiTheme="majorBidi" w:hAnsiTheme="majorBidi" w:cstheme="majorBidi"/>
                <w:noProof/>
                <w:rPrChange w:id="3947" w:author="Samane Shahpouri" w:date="2024-05-17T23:11:00Z" w16du:dateUtc="2024-05-17T21:11:00Z">
                  <w:rPr>
                    <w:noProof/>
                  </w:rPr>
                </w:rPrChange>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9"/>
                          <a:stretch>
                            <a:fillRect/>
                          </a:stretch>
                        </pic:blipFill>
                        <pic:spPr>
                          <a:xfrm>
                            <a:off x="0" y="0"/>
                            <a:ext cx="1936552" cy="1440000"/>
                          </a:xfrm>
                          <a:prstGeom prst="rect">
                            <a:avLst/>
                          </a:prstGeom>
                        </pic:spPr>
                      </pic:pic>
                    </a:graphicData>
                  </a:graphic>
                </wp:inline>
              </w:drawing>
            </w:r>
          </w:p>
        </w:tc>
      </w:tr>
      <w:tr w:rsidR="003715D6" w:rsidRPr="00E24B0A" w14:paraId="0A3CE3FA" w14:textId="77777777" w:rsidTr="00E2116F">
        <w:trPr>
          <w:jc w:val="center"/>
        </w:trPr>
        <w:tc>
          <w:tcPr>
            <w:tcW w:w="3276" w:type="dxa"/>
          </w:tcPr>
          <w:p w14:paraId="5E171174" w14:textId="77777777" w:rsidR="003715D6" w:rsidRPr="00E24B0A" w:rsidRDefault="003715D6">
            <w:pPr>
              <w:rPr>
                <w:rFonts w:asciiTheme="majorBidi" w:hAnsiTheme="majorBidi" w:cstheme="majorBidi"/>
                <w:rPrChange w:id="3948" w:author="Samane Shahpouri" w:date="2024-05-17T23:11:00Z" w16du:dateUtc="2024-05-17T21:11:00Z">
                  <w:rPr/>
                </w:rPrChange>
              </w:rPr>
              <w:pPrChange w:id="3949" w:author="Samane Shahpouri" w:date="2024-05-13T08:52:00Z" w16du:dateUtc="2024-05-13T06:52:00Z">
                <w:pPr>
                  <w:jc w:val="both"/>
                </w:pPr>
              </w:pPrChange>
            </w:pPr>
            <w:r w:rsidRPr="00E24B0A">
              <w:rPr>
                <w:rFonts w:asciiTheme="majorBidi" w:hAnsiTheme="majorBidi" w:cstheme="majorBidi"/>
                <w:noProof/>
                <w:rPrChange w:id="3950" w:author="Samane Shahpouri" w:date="2024-05-17T23:11:00Z" w16du:dateUtc="2024-05-17T21:11:00Z">
                  <w:rPr>
                    <w:noProof/>
                  </w:rPr>
                </w:rPrChange>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40"/>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E24B0A" w:rsidRDefault="003715D6">
            <w:pPr>
              <w:rPr>
                <w:rFonts w:asciiTheme="majorBidi" w:hAnsiTheme="majorBidi" w:cstheme="majorBidi"/>
                <w:rPrChange w:id="3951" w:author="Samane Shahpouri" w:date="2024-05-17T23:11:00Z" w16du:dateUtc="2024-05-17T21:11:00Z">
                  <w:rPr/>
                </w:rPrChange>
              </w:rPr>
              <w:pPrChange w:id="3952" w:author="Samane Shahpouri" w:date="2024-05-13T08:52:00Z" w16du:dateUtc="2024-05-13T06:52:00Z">
                <w:pPr>
                  <w:keepNext/>
                  <w:jc w:val="both"/>
                </w:pPr>
              </w:pPrChange>
            </w:pPr>
            <w:r w:rsidRPr="00E24B0A">
              <w:rPr>
                <w:rFonts w:asciiTheme="majorBidi" w:hAnsiTheme="majorBidi" w:cstheme="majorBidi"/>
                <w:noProof/>
                <w:rPrChange w:id="3953" w:author="Samane Shahpouri" w:date="2024-05-17T23:11:00Z" w16du:dateUtc="2024-05-17T21:11:00Z">
                  <w:rPr>
                    <w:noProof/>
                  </w:rPr>
                </w:rPrChange>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41"/>
                          <a:stretch>
                            <a:fillRect/>
                          </a:stretch>
                        </pic:blipFill>
                        <pic:spPr>
                          <a:xfrm>
                            <a:off x="0" y="0"/>
                            <a:ext cx="1936552" cy="1440000"/>
                          </a:xfrm>
                          <a:prstGeom prst="rect">
                            <a:avLst/>
                          </a:prstGeom>
                        </pic:spPr>
                      </pic:pic>
                    </a:graphicData>
                  </a:graphic>
                </wp:inline>
              </w:drawing>
            </w:r>
          </w:p>
        </w:tc>
      </w:tr>
    </w:tbl>
    <w:p w14:paraId="4AB31E1B" w14:textId="5B6D5EAB" w:rsidR="003715D6" w:rsidRPr="00507D2D" w:rsidRDefault="002C5F91"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3954" w:author="Samane Shahpouri" w:date="2024-05-19T21:34:00Z" w16du:dateUtc="2024-05-19T19:34:00Z">
        <w:r w:rsidR="00230BE0">
          <w:rPr>
            <w:noProof/>
          </w:rPr>
          <w:t>9</w:t>
        </w:r>
      </w:ins>
      <w:del w:id="3955" w:author="Samane Shahpouri" w:date="2024-05-17T23:20:00Z" w16du:dateUtc="2024-05-17T21:20:00Z">
        <w:r w:rsidR="00C53542" w:rsidRPr="00507D2D" w:rsidDel="0056359D">
          <w:rPr>
            <w:noProof/>
          </w:rPr>
          <w:delText>10</w:delText>
        </w:r>
      </w:del>
      <w:r w:rsidR="00000000">
        <w:rPr>
          <w:noProof/>
        </w:rPr>
        <w:fldChar w:fldCharType="end"/>
      </w:r>
      <w:r w:rsidRPr="00507D2D">
        <w:t xml:space="preserve">: </w:t>
      </w:r>
      <w:r w:rsidR="007650BE" w:rsidRPr="00507D2D">
        <w:t>Quantitative metrics for the IMCM and ADCM methods across internal and external cent</w:t>
      </w:r>
      <w:del w:id="3956" w:author="Isaac Shiri Lord" w:date="2024-05-12T18:53:00Z">
        <w:r w:rsidR="007650BE" w:rsidRPr="00507D2D" w:rsidDel="00B11C7D">
          <w:delText>re</w:delText>
        </w:r>
      </w:del>
      <w:ins w:id="3957" w:author="Isaac Shiri Lord" w:date="2024-05-12T18:53:00Z">
        <w:r w:rsidR="00B11C7D" w:rsidRPr="00507D2D">
          <w:t>er</w:t>
        </w:r>
      </w:ins>
      <w:r w:rsidR="007650BE" w:rsidRPr="00507D2D">
        <w:t>s, including mean error (SUV), mean absolute error (SUV), relative error (SUV%), root mean squared error, peak signal-to-noise ratio, and structural similarity index.</w:t>
      </w:r>
    </w:p>
    <w:p w14:paraId="7569A480" w14:textId="2DAF55FB" w:rsidR="007650BE" w:rsidRPr="00E24B0A" w:rsidRDefault="007650BE">
      <w:pPr>
        <w:rPr>
          <w:rFonts w:asciiTheme="majorBidi" w:hAnsiTheme="majorBidi" w:cstheme="majorBidi"/>
          <w:rPrChange w:id="3958" w:author="Samane Shahpouri" w:date="2024-05-17T23:11:00Z" w16du:dateUtc="2024-05-17T21:11:00Z">
            <w:rPr/>
          </w:rPrChange>
        </w:rPr>
        <w:pPrChange w:id="3959" w:author="Samane Shahpouri" w:date="2024-05-13T08:52:00Z" w16du:dateUtc="2024-05-13T06:52:00Z">
          <w:pPr>
            <w:spacing w:after="0"/>
            <w:jc w:val="both"/>
          </w:pPr>
        </w:pPrChange>
      </w:pPr>
      <w:r w:rsidRPr="00E24B0A">
        <w:rPr>
          <w:rFonts w:asciiTheme="majorBidi" w:hAnsiTheme="majorBidi" w:cstheme="majorBidi"/>
          <w:rPrChange w:id="3960" w:author="Samane Shahpouri" w:date="2024-05-17T23:11:00Z" w16du:dateUtc="2024-05-17T21:11:00Z">
            <w:rPr/>
          </w:rPrChange>
        </w:rPr>
        <w:t>For the external centre, ADCM yielded a ME of -0.631±0.965 (CI 95%: -1.23 to -0.03), a MAE of 3.072±1.012 (CI 95%: 2.815 to 3.329), and a RE of -8.139±27.364% (CI 95%: -21.76 to 5.48). In contrast, the IMCM demonstrated improved consistency with a</w:t>
      </w:r>
      <w:del w:id="3961" w:author="Isaac Shiri Lord" w:date="2024-05-12T18:53:00Z">
        <w:r w:rsidRPr="00E24B0A" w:rsidDel="00B11C7D">
          <w:rPr>
            <w:rFonts w:asciiTheme="majorBidi" w:hAnsiTheme="majorBidi" w:cstheme="majorBidi"/>
            <w:rPrChange w:id="3962" w:author="Samane Shahpouri" w:date="2024-05-17T23:11:00Z" w16du:dateUtc="2024-05-17T21:11:00Z">
              <w:rPr/>
            </w:rPrChange>
          </w:rPr>
          <w:delText xml:space="preserve"> ME of -1.835±1.387 (CI 95%: -2.80 to -0.87) and a</w:delText>
        </w:r>
      </w:del>
      <w:ins w:id="3963" w:author="Isaac Shiri Lord" w:date="2024-05-12T18:53:00Z">
        <w:r w:rsidR="00B11C7D" w:rsidRPr="00E24B0A">
          <w:rPr>
            <w:rFonts w:asciiTheme="majorBidi" w:hAnsiTheme="majorBidi" w:cstheme="majorBidi"/>
            <w:rPrChange w:id="3964" w:author="Samane Shahpouri" w:date="2024-05-17T23:11:00Z" w16du:dateUtc="2024-05-17T21:11:00Z">
              <w:rPr/>
            </w:rPrChange>
          </w:rPr>
          <w:t>n ME of -1.835±1.387 (CI 95%: -2.80 to -0.87) and an</w:t>
        </w:r>
      </w:ins>
      <w:r w:rsidRPr="00E24B0A">
        <w:rPr>
          <w:rFonts w:asciiTheme="majorBidi" w:hAnsiTheme="majorBidi" w:cstheme="majorBidi"/>
          <w:rPrChange w:id="3965" w:author="Samane Shahpouri" w:date="2024-05-17T23:11:00Z" w16du:dateUtc="2024-05-17T21:11:00Z">
            <w:rPr/>
          </w:rPrChange>
        </w:rPr>
        <w:t xml:space="preserve"> MAE of 2.588±0.931 (CI 95%: 2.386 to 2.790).</w:t>
      </w:r>
    </w:p>
    <w:p w14:paraId="43AFE7CC" w14:textId="7489DBD3" w:rsidR="007650BE" w:rsidRPr="00E24B0A" w:rsidRDefault="007650BE">
      <w:pPr>
        <w:rPr>
          <w:rFonts w:asciiTheme="majorBidi" w:hAnsiTheme="majorBidi" w:cstheme="majorBidi"/>
          <w:rPrChange w:id="3966" w:author="Samane Shahpouri" w:date="2024-05-17T23:11:00Z" w16du:dateUtc="2024-05-17T21:11:00Z">
            <w:rPr/>
          </w:rPrChange>
        </w:rPr>
        <w:pPrChange w:id="3967" w:author="Samane Shahpouri" w:date="2024-05-13T08:52:00Z" w16du:dateUtc="2024-05-13T06:52:00Z">
          <w:pPr>
            <w:spacing w:after="0"/>
            <w:jc w:val="both"/>
          </w:pPr>
        </w:pPrChange>
      </w:pPr>
      <w:r w:rsidRPr="00E24B0A">
        <w:rPr>
          <w:rFonts w:asciiTheme="majorBidi" w:hAnsiTheme="majorBidi" w:cstheme="majorBidi"/>
          <w:rPrChange w:id="3968" w:author="Samane Shahpouri" w:date="2024-05-17T23:11:00Z" w16du:dateUtc="2024-05-17T21:11:00Z">
            <w:rPr/>
          </w:rPrChange>
        </w:rPr>
        <w:lastRenderedPageBreak/>
        <w:t>Internal centres analysed collectively showed ADCM produced a ME of 0.373±1.455 (CI 95%: -0.55 to 1.30) and a MAE of 2.343±0.768 (CI 95%: 2.191 to 2.495). While IMCM showed a lower ME of -0.364±0.841 (CI 95%: -0.76 to 0.03) and MAE of 1.415±0.327 (CI 95%: 1.360 to 1.470)</w:t>
      </w:r>
      <w:r w:rsidR="007A37D1" w:rsidRPr="00E24B0A">
        <w:rPr>
          <w:rFonts w:asciiTheme="majorBidi" w:hAnsiTheme="majorBidi" w:cstheme="majorBidi"/>
          <w:rPrChange w:id="3969" w:author="Samane Shahpouri" w:date="2024-05-17T23:11:00Z" w16du:dateUtc="2024-05-17T21:11:00Z">
            <w:rPr/>
          </w:rPrChange>
        </w:rPr>
        <w:t>.</w:t>
      </w:r>
    </w:p>
    <w:p w14:paraId="4746FC89" w14:textId="0524131C" w:rsidR="007650BE" w:rsidRPr="00E24B0A" w:rsidDel="00B11C7D" w:rsidRDefault="007650BE">
      <w:pPr>
        <w:rPr>
          <w:del w:id="3970" w:author="Isaac Shiri Lord" w:date="2024-05-12T18:53:00Z"/>
          <w:rFonts w:asciiTheme="majorBidi" w:hAnsiTheme="majorBidi" w:cstheme="majorBidi"/>
          <w:rPrChange w:id="3971" w:author="Samane Shahpouri" w:date="2024-05-17T23:11:00Z" w16du:dateUtc="2024-05-17T21:11:00Z">
            <w:rPr>
              <w:del w:id="3972" w:author="Isaac Shiri Lord" w:date="2024-05-12T18:53:00Z"/>
            </w:rPr>
          </w:rPrChange>
        </w:rPr>
        <w:pPrChange w:id="3973" w:author="Samane Shahpouri" w:date="2024-05-13T08:52:00Z" w16du:dateUtc="2024-05-13T06:52:00Z">
          <w:pPr>
            <w:spacing w:after="0"/>
            <w:jc w:val="both"/>
          </w:pPr>
        </w:pPrChange>
      </w:pPr>
      <w:r w:rsidRPr="00E24B0A">
        <w:rPr>
          <w:rFonts w:asciiTheme="majorBidi" w:hAnsiTheme="majorBidi" w:cstheme="majorBidi"/>
          <w:rPrChange w:id="3974" w:author="Samane Shahpouri" w:date="2024-05-17T23:11:00Z" w16du:dateUtc="2024-05-17T21:11:00Z">
            <w:rPr/>
          </w:rPrChange>
        </w:rPr>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rsidRPr="00E24B0A">
        <w:rPr>
          <w:rFonts w:asciiTheme="majorBidi" w:hAnsiTheme="majorBidi" w:cstheme="majorBidi"/>
          <w:rPrChange w:id="3975" w:author="Samane Shahpouri" w:date="2024-05-17T23:11:00Z" w16du:dateUtc="2024-05-17T21:11:00Z">
            <w:rPr/>
          </w:rPrChange>
        </w:rPr>
        <w:t>S</w:t>
      </w:r>
      <w:r w:rsidRPr="00E24B0A">
        <w:rPr>
          <w:rFonts w:asciiTheme="majorBidi" w:hAnsiTheme="majorBidi" w:cstheme="majorBidi"/>
          <w:rPrChange w:id="3976" w:author="Samane Shahpouri" w:date="2024-05-17T23:11:00Z" w16du:dateUtc="2024-05-17T21:11:00Z">
            <w:rPr/>
          </w:rPrChange>
        </w:rPr>
        <w:t xml:space="preserve">upplementary </w:t>
      </w:r>
      <w:r w:rsidR="00281025" w:rsidRPr="00E24B0A">
        <w:rPr>
          <w:rFonts w:asciiTheme="majorBidi" w:hAnsiTheme="majorBidi" w:cstheme="majorBidi"/>
          <w:rPrChange w:id="3977" w:author="Samane Shahpouri" w:date="2024-05-17T23:11:00Z" w16du:dateUtc="2024-05-17T21:11:00Z">
            <w:rPr/>
          </w:rPrChange>
        </w:rPr>
        <w:t>M</w:t>
      </w:r>
      <w:r w:rsidRPr="00E24B0A">
        <w:rPr>
          <w:rFonts w:asciiTheme="majorBidi" w:hAnsiTheme="majorBidi" w:cstheme="majorBidi"/>
          <w:rPrChange w:id="3978" w:author="Samane Shahpouri" w:date="2024-05-17T23:11:00Z" w16du:dateUtc="2024-05-17T21:11:00Z">
            <w:rPr/>
          </w:rPrChange>
        </w:rPr>
        <w:t>aterial</w:t>
      </w:r>
      <w:r w:rsidR="00A233D3" w:rsidRPr="00E24B0A">
        <w:rPr>
          <w:rFonts w:asciiTheme="majorBidi" w:hAnsiTheme="majorBidi" w:cstheme="majorBidi"/>
          <w:rPrChange w:id="3979" w:author="Samane Shahpouri" w:date="2024-05-17T23:11:00Z" w16du:dateUtc="2024-05-17T21:11:00Z">
            <w:rPr/>
          </w:rPrChange>
        </w:rPr>
        <w:t>, table 1.</w:t>
      </w:r>
    </w:p>
    <w:p w14:paraId="3C8FC6C5" w14:textId="77777777" w:rsidR="00A233D3" w:rsidRPr="00E24B0A" w:rsidRDefault="00A233D3">
      <w:pPr>
        <w:rPr>
          <w:rFonts w:asciiTheme="majorBidi" w:hAnsiTheme="majorBidi" w:cstheme="majorBidi"/>
          <w:rPrChange w:id="3980" w:author="Samane Shahpouri" w:date="2024-05-17T23:11:00Z" w16du:dateUtc="2024-05-17T21:11:00Z">
            <w:rPr/>
          </w:rPrChange>
        </w:rPr>
        <w:pPrChange w:id="3981" w:author="Samane Shahpouri" w:date="2024-05-13T08:52:00Z" w16du:dateUtc="2024-05-13T06:52:00Z">
          <w:pPr>
            <w:spacing w:after="0"/>
            <w:jc w:val="both"/>
          </w:pPr>
        </w:pPrChange>
      </w:pPr>
    </w:p>
    <w:p w14:paraId="4E3B824A" w14:textId="1986B2CA" w:rsidR="007650BE" w:rsidRPr="00E24B0A" w:rsidRDefault="007650BE">
      <w:pPr>
        <w:rPr>
          <w:rFonts w:asciiTheme="majorBidi" w:hAnsiTheme="majorBidi" w:cstheme="majorBidi"/>
          <w:rPrChange w:id="3982" w:author="Samane Shahpouri" w:date="2024-05-17T23:11:00Z" w16du:dateUtc="2024-05-17T21:11:00Z">
            <w:rPr/>
          </w:rPrChange>
        </w:rPr>
        <w:pPrChange w:id="3983" w:author="Samane Shahpouri" w:date="2024-05-13T08:52:00Z" w16du:dateUtc="2024-05-13T06:52:00Z">
          <w:pPr>
            <w:spacing w:after="0"/>
            <w:jc w:val="both"/>
          </w:pPr>
        </w:pPrChange>
      </w:pPr>
      <w:r w:rsidRPr="00E24B0A">
        <w:rPr>
          <w:rFonts w:asciiTheme="majorBidi" w:hAnsiTheme="majorBidi" w:cstheme="majorBidi"/>
          <w:rPrChange w:id="3984" w:author="Samane Shahpouri" w:date="2024-05-17T23:11:00Z" w16du:dateUtc="2024-05-17T21:11:00Z">
            <w:rPr/>
          </w:rPrChange>
        </w:rPr>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1B6B0E6A" w14:textId="77777777" w:rsidR="00C66FB1" w:rsidRPr="00E24B0A" w:rsidRDefault="00C66FB1" w:rsidP="00C66FB1">
      <w:pPr>
        <w:rPr>
          <w:ins w:id="3985" w:author="Samane Shahpouri" w:date="2024-05-17T22:36:00Z" w16du:dateUtc="2024-05-17T20:36:00Z"/>
          <w:rFonts w:asciiTheme="majorBidi" w:hAnsiTheme="majorBidi" w:cstheme="majorBidi"/>
          <w:rPrChange w:id="3986" w:author="Samane Shahpouri" w:date="2024-05-17T23:11:00Z" w16du:dateUtc="2024-05-17T21:11:00Z">
            <w:rPr>
              <w:ins w:id="3987" w:author="Samane Shahpouri" w:date="2024-05-17T22:36:00Z" w16du:dateUtc="2024-05-17T20:36:00Z"/>
            </w:rPr>
          </w:rPrChange>
        </w:rPr>
      </w:pPr>
      <w:ins w:id="3988" w:author="Samane Shahpouri" w:date="2024-05-17T22:36:00Z" w16du:dateUtc="2024-05-17T20:36:00Z">
        <w:r w:rsidRPr="00E24B0A">
          <w:rPr>
            <w:rFonts w:asciiTheme="majorBidi" w:hAnsiTheme="majorBidi" w:cstheme="majorBidi"/>
            <w:rPrChange w:id="3989" w:author="Samane Shahpouri" w:date="2024-05-17T23:11:00Z" w16du:dateUtc="2024-05-17T21:11:00Z">
              <w:rPr/>
            </w:rPrChange>
          </w:rPr>
          <w:t>The Wilcoxon test showed that the ADCM and IMCM datasets were significantly different for all metrics except for RE (SUV%), where the p-value does not indicate a statistically significant difference threshold of 0.05. IMCM shows consistently lower errors, a higher PSNR, and higher SSIM values, indicating superior image quality and more reliable estimations. These findings are further detailed in Supplementary Material 2, Statistical test.</w:t>
        </w:r>
      </w:ins>
    </w:p>
    <w:p w14:paraId="4A4703B9" w14:textId="09B9BAAE" w:rsidR="007650BE" w:rsidRPr="00E24B0A" w:rsidDel="00C66FB1" w:rsidRDefault="007650BE">
      <w:pPr>
        <w:rPr>
          <w:del w:id="3990" w:author="Samane Shahpouri" w:date="2024-05-17T22:36:00Z" w16du:dateUtc="2024-05-17T20:36:00Z"/>
          <w:rFonts w:asciiTheme="majorBidi" w:hAnsiTheme="majorBidi" w:cstheme="majorBidi"/>
          <w:rPrChange w:id="3991" w:author="Samane Shahpouri" w:date="2024-05-17T23:11:00Z" w16du:dateUtc="2024-05-17T21:11:00Z">
            <w:rPr>
              <w:del w:id="3992" w:author="Samane Shahpouri" w:date="2024-05-17T22:36:00Z" w16du:dateUtc="2024-05-17T20:36:00Z"/>
            </w:rPr>
          </w:rPrChange>
        </w:rPr>
        <w:pPrChange w:id="3993" w:author="Samane Shahpouri" w:date="2024-05-13T08:52:00Z" w16du:dateUtc="2024-05-13T06:52:00Z">
          <w:pPr>
            <w:spacing w:after="0"/>
            <w:jc w:val="both"/>
          </w:pPr>
        </w:pPrChange>
      </w:pPr>
      <w:del w:id="3994" w:author="Samane Shahpouri" w:date="2024-05-17T22:36:00Z" w16du:dateUtc="2024-05-17T20:36:00Z">
        <w:r w:rsidRPr="00E24B0A" w:rsidDel="00C66FB1">
          <w:rPr>
            <w:rFonts w:asciiTheme="majorBidi" w:hAnsiTheme="majorBidi" w:cstheme="majorBidi"/>
            <w:rPrChange w:id="3995" w:author="Samane Shahpouri" w:date="2024-05-17T23:11:00Z" w16du:dateUtc="2024-05-17T21:11:00Z">
              <w:rPr/>
            </w:rPrChange>
          </w:rPr>
          <w:delText xml:space="preserve">The Wilcoxon test with the </w:delText>
        </w:r>
        <w:commentRangeStart w:id="3996"/>
        <w:r w:rsidRPr="00E24B0A" w:rsidDel="00C66FB1">
          <w:rPr>
            <w:rFonts w:asciiTheme="majorBidi" w:hAnsiTheme="majorBidi" w:cstheme="majorBidi"/>
            <w:rPrChange w:id="3997" w:author="Samane Shahpouri" w:date="2024-05-17T23:11:00Z" w16du:dateUtc="2024-05-17T21:11:00Z">
              <w:rPr/>
            </w:rPrChange>
          </w:rPr>
          <w:delText xml:space="preserve">False Discovery Rate (FDR) </w:delText>
        </w:r>
        <w:commentRangeEnd w:id="3996"/>
        <w:r w:rsidR="00B11C7D" w:rsidRPr="00E24B0A" w:rsidDel="00C66FB1">
          <w:rPr>
            <w:rStyle w:val="CommentReference"/>
            <w:rFonts w:asciiTheme="majorBidi" w:hAnsiTheme="majorBidi" w:cstheme="majorBidi"/>
            <w:sz w:val="22"/>
            <w:szCs w:val="22"/>
            <w:rPrChange w:id="3998" w:author="Samane Shahpouri" w:date="2024-05-17T23:11:00Z" w16du:dateUtc="2024-05-17T21:11:00Z">
              <w:rPr>
                <w:rStyle w:val="CommentReference"/>
                <w:sz w:val="22"/>
                <w:szCs w:val="22"/>
              </w:rPr>
            </w:rPrChange>
          </w:rPr>
          <w:commentReference w:id="3996"/>
        </w:r>
        <w:r w:rsidRPr="00E24B0A" w:rsidDel="00C66FB1">
          <w:rPr>
            <w:rFonts w:asciiTheme="majorBidi" w:hAnsiTheme="majorBidi" w:cstheme="majorBidi"/>
            <w:rPrChange w:id="3999" w:author="Samane Shahpouri" w:date="2024-05-17T23:11:00Z" w16du:dateUtc="2024-05-17T21:11:00Z">
              <w:rPr/>
            </w:rPrChange>
          </w:rPr>
          <w:delText>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delText>
        </w:r>
        <w:r w:rsidR="00C97CD9" w:rsidRPr="00E24B0A" w:rsidDel="00C66FB1">
          <w:rPr>
            <w:rFonts w:asciiTheme="majorBidi" w:hAnsiTheme="majorBidi" w:cstheme="majorBidi"/>
            <w:rPrChange w:id="4000" w:author="Samane Shahpouri" w:date="2024-05-17T23:11:00Z" w16du:dateUtc="2024-05-17T21:11:00Z">
              <w:rPr/>
            </w:rPrChange>
          </w:rPr>
          <w:delText xml:space="preserve"> </w:delText>
        </w:r>
      </w:del>
      <w:customXmlDelRangeStart w:id="4001" w:author="Samane Shahpouri" w:date="2024-05-17T22:36:00Z"/>
      <w:sdt>
        <w:sdtPr>
          <w:rPr>
            <w:rFonts w:asciiTheme="majorBidi" w:hAnsiTheme="majorBidi" w:cstheme="majorBidi"/>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3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customXmlDelRangeEnd w:id="4001"/>
          <w:ins w:id="4002" w:author="Samane Shahpouri" w:date="2024-05-19T17:37:00Z" w16du:dateUtc="2024-05-19T15:37:00Z">
            <w:r w:rsidR="00C21B46" w:rsidRPr="00C21B46">
              <w:rPr>
                <w:rFonts w:asciiTheme="majorBidi" w:hAnsiTheme="majorBidi" w:cstheme="majorBidi"/>
                <w:color w:val="000000"/>
              </w:rPr>
              <w:t>(67)</w:t>
            </w:r>
          </w:ins>
          <w:del w:id="4003" w:author="Samane Shahpouri" w:date="2024-05-17T08:07:00Z" w16du:dateUtc="2024-05-17T06:07:00Z">
            <w:r w:rsidR="005C650F" w:rsidRPr="00C21B46" w:rsidDel="0011097D">
              <w:rPr>
                <w:rFonts w:asciiTheme="majorBidi" w:hAnsiTheme="majorBidi" w:cstheme="majorBidi"/>
                <w:color w:val="000000"/>
                <w:rPrChange w:id="4004" w:author="Samane Shahpouri" w:date="2024-05-19T17:37:00Z" w16du:dateUtc="2024-05-19T15:37:00Z">
                  <w:rPr>
                    <w:color w:val="000000"/>
                  </w:rPr>
                </w:rPrChange>
              </w:rPr>
              <w:delText>(66)</w:delText>
            </w:r>
          </w:del>
          <w:customXmlDelRangeStart w:id="4005" w:author="Samane Shahpouri" w:date="2024-05-17T22:36:00Z"/>
        </w:sdtContent>
      </w:sdt>
      <w:customXmlDelRangeEnd w:id="4005"/>
      <w:del w:id="4006" w:author="Samane Shahpouri" w:date="2024-05-17T22:36:00Z" w16du:dateUtc="2024-05-17T20:36:00Z">
        <w:r w:rsidRPr="00E24B0A" w:rsidDel="00C66FB1">
          <w:rPr>
            <w:rFonts w:asciiTheme="majorBidi" w:hAnsiTheme="majorBidi" w:cstheme="majorBidi"/>
            <w:rPrChange w:id="4007" w:author="Samane Shahpouri" w:date="2024-05-17T23:11:00Z" w16du:dateUtc="2024-05-17T21:11:00Z">
              <w:rPr/>
            </w:rPrChange>
          </w:rPr>
          <w:delTex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delText>
        </w:r>
        <w:r w:rsidR="009D5D78" w:rsidRPr="00E24B0A" w:rsidDel="00C66FB1">
          <w:rPr>
            <w:rFonts w:asciiTheme="majorBidi" w:hAnsiTheme="majorBidi" w:cstheme="majorBidi"/>
            <w:rPrChange w:id="4008" w:author="Samane Shahpouri" w:date="2024-05-17T23:11:00Z" w16du:dateUtc="2024-05-17T21:11:00Z">
              <w:rPr/>
            </w:rPrChange>
          </w:rPr>
          <w:delText>in Supplementary Material, Statistical test.</w:delText>
        </w:r>
      </w:del>
    </w:p>
    <w:p w14:paraId="055A17D3" w14:textId="3B1DA4C7" w:rsidR="007650BE" w:rsidRPr="00E24B0A" w:rsidRDefault="007650BE">
      <w:pPr>
        <w:rPr>
          <w:rFonts w:asciiTheme="majorBidi" w:hAnsiTheme="majorBidi" w:cstheme="majorBidi"/>
          <w:rPrChange w:id="4009" w:author="Samane Shahpouri" w:date="2024-05-17T23:11:00Z" w16du:dateUtc="2024-05-17T21:11:00Z">
            <w:rPr/>
          </w:rPrChange>
        </w:rPr>
        <w:pPrChange w:id="4010" w:author="Samane Shahpouri" w:date="2024-05-13T08:52:00Z" w16du:dateUtc="2024-05-13T06:52:00Z">
          <w:pPr>
            <w:spacing w:after="0"/>
            <w:jc w:val="both"/>
          </w:pPr>
        </w:pPrChange>
      </w:pPr>
      <w:r w:rsidRPr="00E24B0A">
        <w:rPr>
          <w:rFonts w:asciiTheme="majorBidi" w:hAnsiTheme="majorBidi" w:cstheme="majorBidi"/>
          <w:rPrChange w:id="4011" w:author="Samane Shahpouri" w:date="2024-05-17T23:11:00Z" w16du:dateUtc="2024-05-17T21:11:00Z">
            <w:rPr/>
          </w:rPrChange>
        </w:rPr>
        <w:t xml:space="preserve">In the analysis of the joint histograms, such as Pearson correlation, the voxel-wise correlation across the different </w:t>
      </w:r>
      <w:proofErr w:type="spellStart"/>
      <w:r w:rsidRPr="00E24B0A">
        <w:rPr>
          <w:rFonts w:asciiTheme="majorBidi" w:hAnsiTheme="majorBidi" w:cstheme="majorBidi"/>
          <w:rPrChange w:id="4012" w:author="Samane Shahpouri" w:date="2024-05-17T23:11:00Z" w16du:dateUtc="2024-05-17T21:11:00Z">
            <w:rPr/>
          </w:rPrChange>
        </w:rPr>
        <w:t>cent</w:t>
      </w:r>
      <w:del w:id="4013" w:author="Isaac Shiri Lord" w:date="2024-05-12T18:57:00Z">
        <w:r w:rsidRPr="00E24B0A" w:rsidDel="00B11C7D">
          <w:rPr>
            <w:rFonts w:asciiTheme="majorBidi" w:hAnsiTheme="majorBidi" w:cstheme="majorBidi"/>
            <w:rPrChange w:id="4014" w:author="Samane Shahpouri" w:date="2024-05-17T23:11:00Z" w16du:dateUtc="2024-05-17T21:11:00Z">
              <w:rPr/>
            </w:rPrChange>
          </w:rPr>
          <w:delText>res for both methods were visualis</w:delText>
        </w:r>
      </w:del>
      <w:ins w:id="4015" w:author="Isaac Shiri Lord" w:date="2024-05-12T18:57:00Z">
        <w:r w:rsidR="00B11C7D" w:rsidRPr="00E24B0A">
          <w:rPr>
            <w:rFonts w:asciiTheme="majorBidi" w:hAnsiTheme="majorBidi" w:cstheme="majorBidi"/>
            <w:rPrChange w:id="4016" w:author="Samane Shahpouri" w:date="2024-05-17T23:11:00Z" w16du:dateUtc="2024-05-17T21:11:00Z">
              <w:rPr/>
            </w:rPrChange>
          </w:rPr>
          <w:t>ers</w:t>
        </w:r>
        <w:proofErr w:type="spellEnd"/>
        <w:r w:rsidR="00B11C7D" w:rsidRPr="00E24B0A">
          <w:rPr>
            <w:rFonts w:asciiTheme="majorBidi" w:hAnsiTheme="majorBidi" w:cstheme="majorBidi"/>
            <w:rPrChange w:id="4017" w:author="Samane Shahpouri" w:date="2024-05-17T23:11:00Z" w16du:dateUtc="2024-05-17T21:11:00Z">
              <w:rPr/>
            </w:rPrChange>
          </w:rPr>
          <w:t xml:space="preserve"> for both methods </w:t>
        </w:r>
        <w:del w:id="4018" w:author="Samane Shahpouri" w:date="2024-05-19T17:52:00Z" w16du:dateUtc="2024-05-19T15:52:00Z">
          <w:r w:rsidR="00B11C7D" w:rsidRPr="00E24B0A" w:rsidDel="00FB1AFB">
            <w:rPr>
              <w:rFonts w:asciiTheme="majorBidi" w:hAnsiTheme="majorBidi" w:cstheme="majorBidi"/>
              <w:rPrChange w:id="4019" w:author="Samane Shahpouri" w:date="2024-05-17T23:11:00Z" w16du:dateUtc="2024-05-17T21:11:00Z">
                <w:rPr/>
              </w:rPrChange>
            </w:rPr>
            <w:delText>was</w:delText>
          </w:r>
        </w:del>
      </w:ins>
      <w:ins w:id="4020" w:author="Samane Shahpouri" w:date="2024-05-19T17:52:00Z" w16du:dateUtc="2024-05-19T15:52:00Z">
        <w:r w:rsidR="00FB1AFB" w:rsidRPr="00FB1AFB">
          <w:rPr>
            <w:rFonts w:asciiTheme="majorBidi" w:hAnsiTheme="majorBidi" w:cstheme="majorBidi"/>
          </w:rPr>
          <w:t>were</w:t>
        </w:r>
      </w:ins>
      <w:ins w:id="4021" w:author="Isaac Shiri Lord" w:date="2024-05-12T18:57:00Z">
        <w:r w:rsidR="00B11C7D" w:rsidRPr="00E24B0A">
          <w:rPr>
            <w:rFonts w:asciiTheme="majorBidi" w:hAnsiTheme="majorBidi" w:cstheme="majorBidi"/>
            <w:rPrChange w:id="4022" w:author="Samane Shahpouri" w:date="2024-05-17T23:11:00Z" w16du:dateUtc="2024-05-17T21:11:00Z">
              <w:rPr/>
            </w:rPrChange>
          </w:rPr>
          <w:t xml:space="preserve"> visualiz</w:t>
        </w:r>
      </w:ins>
      <w:r w:rsidRPr="00E24B0A">
        <w:rPr>
          <w:rFonts w:asciiTheme="majorBidi" w:hAnsiTheme="majorBidi" w:cstheme="majorBidi"/>
          <w:rPrChange w:id="4023" w:author="Samane Shahpouri" w:date="2024-05-17T23:11:00Z" w16du:dateUtc="2024-05-17T21:11:00Z">
            <w:rPr/>
          </w:rPrChange>
        </w:rPr>
        <w:t xml:space="preserve">ed in Figure </w:t>
      </w:r>
      <w:r w:rsidR="00211C63" w:rsidRPr="00E24B0A">
        <w:rPr>
          <w:rFonts w:asciiTheme="majorBidi" w:hAnsiTheme="majorBidi" w:cstheme="majorBidi"/>
          <w:rPrChange w:id="4024" w:author="Samane Shahpouri" w:date="2024-05-17T23:11:00Z" w16du:dateUtc="2024-05-17T21:11:00Z">
            <w:rPr/>
          </w:rPrChange>
        </w:rPr>
        <w:t>11</w:t>
      </w:r>
      <w:r w:rsidRPr="00E24B0A">
        <w:rPr>
          <w:rFonts w:asciiTheme="majorBidi" w:hAnsiTheme="majorBidi" w:cstheme="majorBidi"/>
          <w:rPrChange w:id="4025" w:author="Samane Shahpouri" w:date="2024-05-17T23:11:00Z" w16du:dateUtc="2024-05-17T21:11:00Z">
            <w:rPr/>
          </w:rPrChange>
        </w:rPr>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4CAD81A6" w:rsidR="007650BE" w:rsidRPr="00E24B0A" w:rsidDel="00B11C7D" w:rsidRDefault="007650BE">
      <w:pPr>
        <w:rPr>
          <w:del w:id="4026" w:author="Isaac Shiri Lord" w:date="2024-05-12T18:58:00Z"/>
          <w:rFonts w:asciiTheme="majorBidi" w:hAnsiTheme="majorBidi" w:cstheme="majorBidi"/>
          <w:rPrChange w:id="4027" w:author="Samane Shahpouri" w:date="2024-05-17T23:11:00Z" w16du:dateUtc="2024-05-17T21:11:00Z">
            <w:rPr>
              <w:del w:id="4028" w:author="Isaac Shiri Lord" w:date="2024-05-12T18:58:00Z"/>
            </w:rPr>
          </w:rPrChange>
        </w:rPr>
        <w:pPrChange w:id="4029" w:author="Samane Shahpouri" w:date="2024-05-13T08:52:00Z" w16du:dateUtc="2024-05-13T06:52:00Z">
          <w:pPr>
            <w:spacing w:after="0"/>
            <w:jc w:val="both"/>
          </w:pPr>
        </w:pPrChange>
      </w:pPr>
      <w:r w:rsidRPr="00E24B0A">
        <w:rPr>
          <w:rFonts w:asciiTheme="majorBidi" w:hAnsiTheme="majorBidi" w:cstheme="majorBidi"/>
          <w:rPrChange w:id="4030" w:author="Samane Shahpouri" w:date="2024-05-17T23:11:00Z" w16du:dateUtc="2024-05-17T21:11:00Z">
            <w:rPr/>
          </w:rPrChange>
        </w:rPr>
        <w:t xml:space="preserve">In internal </w:t>
      </w:r>
      <w:proofErr w:type="spellStart"/>
      <w:r w:rsidRPr="00E24B0A">
        <w:rPr>
          <w:rFonts w:asciiTheme="majorBidi" w:hAnsiTheme="majorBidi" w:cstheme="majorBidi"/>
          <w:rPrChange w:id="4031" w:author="Samane Shahpouri" w:date="2024-05-17T23:11:00Z" w16du:dateUtc="2024-05-17T21:11:00Z">
            <w:rPr/>
          </w:rPrChange>
        </w:rPr>
        <w:t>cent</w:t>
      </w:r>
      <w:del w:id="4032" w:author="Isaac Shiri Lord" w:date="2024-05-12T18:57:00Z">
        <w:r w:rsidRPr="00E24B0A" w:rsidDel="00B11C7D">
          <w:rPr>
            <w:rFonts w:asciiTheme="majorBidi" w:hAnsiTheme="majorBidi" w:cstheme="majorBidi"/>
            <w:rPrChange w:id="4033" w:author="Samane Shahpouri" w:date="2024-05-17T23:11:00Z" w16du:dateUtc="2024-05-17T21:11:00Z">
              <w:rPr/>
            </w:rPrChange>
          </w:rPr>
          <w:delText>res, the behaviour of the methods differed, with the IMCM method closer to ideal prediction, especially evident at centre</w:delText>
        </w:r>
      </w:del>
      <w:ins w:id="4034" w:author="Isaac Shiri Lord" w:date="2024-05-12T18:57:00Z">
        <w:r w:rsidR="00B11C7D" w:rsidRPr="00E24B0A">
          <w:rPr>
            <w:rFonts w:asciiTheme="majorBidi" w:hAnsiTheme="majorBidi" w:cstheme="majorBidi"/>
            <w:rPrChange w:id="4035" w:author="Samane Shahpouri" w:date="2024-05-17T23:11:00Z" w16du:dateUtc="2024-05-17T21:11:00Z">
              <w:rPr/>
            </w:rPrChange>
          </w:rPr>
          <w:t>ers</w:t>
        </w:r>
        <w:proofErr w:type="spellEnd"/>
        <w:r w:rsidR="00B11C7D" w:rsidRPr="00E24B0A">
          <w:rPr>
            <w:rFonts w:asciiTheme="majorBidi" w:hAnsiTheme="majorBidi" w:cstheme="majorBidi"/>
            <w:rPrChange w:id="4036" w:author="Samane Shahpouri" w:date="2024-05-17T23:11:00Z" w16du:dateUtc="2024-05-17T21:11:00Z">
              <w:rPr/>
            </w:rPrChange>
          </w:rPr>
          <w:t xml:space="preserve">, the </w:t>
        </w:r>
        <w:proofErr w:type="spellStart"/>
        <w:r w:rsidR="00B11C7D" w:rsidRPr="00E24B0A">
          <w:rPr>
            <w:rFonts w:asciiTheme="majorBidi" w:hAnsiTheme="majorBidi" w:cstheme="majorBidi"/>
            <w:rPrChange w:id="4037" w:author="Samane Shahpouri" w:date="2024-05-17T23:11:00Z" w16du:dateUtc="2024-05-17T21:11:00Z">
              <w:rPr/>
            </w:rPrChange>
          </w:rPr>
          <w:t>behavior</w:t>
        </w:r>
        <w:proofErr w:type="spellEnd"/>
        <w:r w:rsidR="00B11C7D" w:rsidRPr="00E24B0A">
          <w:rPr>
            <w:rFonts w:asciiTheme="majorBidi" w:hAnsiTheme="majorBidi" w:cstheme="majorBidi"/>
            <w:rPrChange w:id="4038" w:author="Samane Shahpouri" w:date="2024-05-17T23:11:00Z" w16du:dateUtc="2024-05-17T21:11:00Z">
              <w:rPr/>
            </w:rPrChange>
          </w:rPr>
          <w:t xml:space="preserve"> of the methods differed, with the IMCM method closer to ideal prediction, especially evident at </w:t>
        </w:r>
        <w:proofErr w:type="spellStart"/>
        <w:r w:rsidR="00B11C7D" w:rsidRPr="00E24B0A">
          <w:rPr>
            <w:rFonts w:asciiTheme="majorBidi" w:hAnsiTheme="majorBidi" w:cstheme="majorBidi"/>
            <w:rPrChange w:id="4039" w:author="Samane Shahpouri" w:date="2024-05-17T23:11:00Z" w16du:dateUtc="2024-05-17T21:11:00Z">
              <w:rPr/>
            </w:rPrChange>
          </w:rPr>
          <w:t>center</w:t>
        </w:r>
      </w:ins>
      <w:proofErr w:type="spellEnd"/>
      <w:r w:rsidRPr="00E24B0A">
        <w:rPr>
          <w:rFonts w:asciiTheme="majorBidi" w:hAnsiTheme="majorBidi" w:cstheme="majorBidi"/>
          <w:rPrChange w:id="4040" w:author="Samane Shahpouri" w:date="2024-05-17T23:11:00Z" w16du:dateUtc="2024-05-17T21:11:00Z">
            <w:rPr/>
          </w:rPrChange>
        </w:rPr>
        <w:t xml:space="preserv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Pr="00E24B0A" w:rsidRDefault="007650BE">
      <w:pPr>
        <w:rPr>
          <w:rFonts w:asciiTheme="majorBidi" w:hAnsiTheme="majorBidi" w:cstheme="majorBidi"/>
          <w:rPrChange w:id="4041" w:author="Samane Shahpouri" w:date="2024-05-17T23:11:00Z" w16du:dateUtc="2024-05-17T21:11:00Z">
            <w:rPr/>
          </w:rPrChange>
        </w:rPr>
        <w:pPrChange w:id="4042" w:author="Samane Shahpouri" w:date="2024-05-13T08:52:00Z" w16du:dateUtc="2024-05-13T06:52:00Z">
          <w:pPr>
            <w:spacing w:after="0"/>
            <w:jc w:val="both"/>
          </w:pPr>
        </w:pPrChange>
      </w:pPr>
    </w:p>
    <w:p w14:paraId="3FCA9A2A" w14:textId="0512BD10" w:rsidR="002C5F91" w:rsidRPr="00E24B0A" w:rsidRDefault="007650BE">
      <w:pPr>
        <w:rPr>
          <w:rFonts w:asciiTheme="majorBidi" w:hAnsiTheme="majorBidi" w:cstheme="majorBidi"/>
          <w:rPrChange w:id="4043" w:author="Samane Shahpouri" w:date="2024-05-17T23:11:00Z" w16du:dateUtc="2024-05-17T21:11:00Z">
            <w:rPr/>
          </w:rPrChange>
        </w:rPr>
        <w:pPrChange w:id="4044" w:author="Samane Shahpouri" w:date="2024-05-13T08:52:00Z" w16du:dateUtc="2024-05-13T06:52:00Z">
          <w:pPr>
            <w:spacing w:after="0"/>
            <w:jc w:val="both"/>
          </w:pPr>
        </w:pPrChange>
      </w:pPr>
      <w:r w:rsidRPr="00E24B0A">
        <w:rPr>
          <w:rFonts w:asciiTheme="majorBidi" w:hAnsiTheme="majorBidi" w:cstheme="majorBidi"/>
          <w:rPrChange w:id="4045" w:author="Samane Shahpouri" w:date="2024-05-17T23:11:00Z" w16du:dateUtc="2024-05-17T21:11:00Z">
            <w:rPr/>
          </w:rPrChange>
        </w:rPr>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E24B0A" w:rsidRDefault="003715D6">
      <w:pPr>
        <w:rPr>
          <w:rFonts w:asciiTheme="majorBidi" w:hAnsiTheme="majorBidi" w:cstheme="majorBidi"/>
          <w:rPrChange w:id="4046" w:author="Samane Shahpouri" w:date="2024-05-17T23:11:00Z" w16du:dateUtc="2024-05-17T21:11:00Z">
            <w:rPr/>
          </w:rPrChange>
        </w:rPr>
        <w:pPrChange w:id="4047" w:author="Samane Shahpouri" w:date="2024-05-13T08:52:00Z" w16du:dateUtc="2024-05-13T06:52:00Z">
          <w:pPr>
            <w:spacing w:after="0"/>
            <w:jc w:val="both"/>
          </w:pPr>
        </w:pPrChange>
      </w:pPr>
    </w:p>
    <w:p w14:paraId="3A85ADED" w14:textId="77777777" w:rsidR="007A37D1" w:rsidRDefault="007A37D1">
      <w:pPr>
        <w:rPr>
          <w:ins w:id="4048" w:author="Samane Shahpouri" w:date="2024-05-17T23:14:00Z" w16du:dateUtc="2024-05-17T21:14:00Z"/>
          <w:rFonts w:asciiTheme="majorBidi" w:hAnsiTheme="majorBidi" w:cstheme="majorBidi"/>
        </w:rPr>
      </w:pPr>
    </w:p>
    <w:p w14:paraId="01A58BB6" w14:textId="77777777" w:rsidR="00507D2D" w:rsidRPr="00E24B0A" w:rsidRDefault="00507D2D">
      <w:pPr>
        <w:rPr>
          <w:rFonts w:asciiTheme="majorBidi" w:hAnsiTheme="majorBidi" w:cstheme="majorBidi"/>
          <w:rPrChange w:id="4049" w:author="Samane Shahpouri" w:date="2024-05-17T23:11:00Z" w16du:dateUtc="2024-05-17T21:11:00Z">
            <w:rPr/>
          </w:rPrChange>
        </w:rPr>
        <w:pPrChange w:id="4050" w:author="Samane Shahpouri" w:date="2024-05-13T08:52:00Z" w16du:dateUtc="2024-05-13T06:52:00Z">
          <w:pPr>
            <w:spacing w:after="0"/>
            <w:jc w:val="both"/>
          </w:pPr>
        </w:pPrChange>
      </w:pPr>
    </w:p>
    <w:p w14:paraId="7B952316" w14:textId="77777777" w:rsidR="007A37D1" w:rsidRPr="00E24B0A" w:rsidRDefault="007A37D1">
      <w:pPr>
        <w:rPr>
          <w:rFonts w:asciiTheme="majorBidi" w:hAnsiTheme="majorBidi" w:cstheme="majorBidi"/>
          <w:rPrChange w:id="4051" w:author="Samane Shahpouri" w:date="2024-05-17T23:11:00Z" w16du:dateUtc="2024-05-17T21:11:00Z">
            <w:rPr/>
          </w:rPrChange>
        </w:rPr>
        <w:pPrChange w:id="4052" w:author="Samane Shahpouri" w:date="2024-05-13T08:52:00Z" w16du:dateUtc="2024-05-13T06:52:00Z">
          <w:pPr>
            <w:spacing w:after="0" w:line="240" w:lineRule="auto"/>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E24B0A" w14:paraId="6C87079B" w14:textId="77777777" w:rsidTr="00211C63">
        <w:trPr>
          <w:cantSplit/>
          <w:trHeight w:val="1134"/>
          <w:jc w:val="center"/>
        </w:trPr>
        <w:tc>
          <w:tcPr>
            <w:tcW w:w="498" w:type="dxa"/>
            <w:textDirection w:val="btLr"/>
            <w:vAlign w:val="bottom"/>
          </w:tcPr>
          <w:p w14:paraId="72C489A2" w14:textId="77777777" w:rsidR="003715D6" w:rsidRPr="00F22099" w:rsidRDefault="003715D6" w:rsidP="00F22099">
            <w:pPr>
              <w:jc w:val="center"/>
              <w:rPr>
                <w:rFonts w:asciiTheme="majorBidi" w:hAnsiTheme="majorBidi" w:cstheme="majorBidi"/>
                <w:sz w:val="18"/>
                <w:szCs w:val="18"/>
                <w:rPrChange w:id="4053" w:author="Samane Shahpouri" w:date="2024-05-19T21:09:00Z" w16du:dateUtc="2024-05-19T19:09:00Z">
                  <w:rPr/>
                </w:rPrChange>
              </w:rPr>
              <w:pPrChange w:id="4054" w:author="Samane Shahpouri" w:date="2024-05-19T21:09:00Z" w16du:dateUtc="2024-05-19T19:09:00Z">
                <w:pPr>
                  <w:ind w:left="113" w:right="113"/>
                  <w:jc w:val="both"/>
                </w:pPr>
              </w:pPrChange>
            </w:pPr>
            <w:r w:rsidRPr="00F22099">
              <w:rPr>
                <w:rFonts w:asciiTheme="majorBidi" w:hAnsiTheme="majorBidi" w:cstheme="majorBidi"/>
                <w:sz w:val="18"/>
                <w:szCs w:val="18"/>
                <w:rPrChange w:id="4055" w:author="Samane Shahpouri" w:date="2024-05-19T21:09:00Z" w16du:dateUtc="2024-05-19T19:09:00Z">
                  <w:rPr/>
                </w:rPrChange>
              </w:rPr>
              <w:lastRenderedPageBreak/>
              <w:t>Predicted (SUV)</w:t>
            </w:r>
          </w:p>
        </w:tc>
        <w:tc>
          <w:tcPr>
            <w:tcW w:w="6367" w:type="dxa"/>
          </w:tcPr>
          <w:p w14:paraId="78E10B9A" w14:textId="124A21CB" w:rsidR="003715D6" w:rsidRPr="00E24B0A" w:rsidRDefault="003715D6">
            <w:pPr>
              <w:rPr>
                <w:rFonts w:asciiTheme="majorBidi" w:hAnsiTheme="majorBidi" w:cstheme="majorBidi"/>
                <w:rPrChange w:id="4056" w:author="Samane Shahpouri" w:date="2024-05-17T23:11:00Z" w16du:dateUtc="2024-05-17T21:11:00Z">
                  <w:rPr/>
                </w:rPrChange>
              </w:rPr>
              <w:pPrChange w:id="4057" w:author="Samane Shahpouri" w:date="2024-05-13T08:52:00Z" w16du:dateUtc="2024-05-13T06:52:00Z">
                <w:pPr>
                  <w:jc w:val="both"/>
                </w:pPr>
              </w:pPrChange>
            </w:pPr>
            <w:r w:rsidRPr="00E24B0A">
              <w:rPr>
                <w:rFonts w:asciiTheme="majorBidi" w:hAnsiTheme="majorBidi" w:cstheme="majorBidi"/>
                <w:noProof/>
                <w:rPrChange w:id="4058" w:author="Samane Shahpouri" w:date="2024-05-17T23:11:00Z" w16du:dateUtc="2024-05-17T21:11:00Z">
                  <w:rPr>
                    <w:noProof/>
                  </w:rPr>
                </w:rPrChange>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2"/>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24B0A" w14:paraId="7E7955E0" w14:textId="77777777" w:rsidTr="00211C63">
        <w:trPr>
          <w:cantSplit/>
          <w:trHeight w:val="1134"/>
          <w:jc w:val="center"/>
        </w:trPr>
        <w:tc>
          <w:tcPr>
            <w:tcW w:w="498" w:type="dxa"/>
            <w:textDirection w:val="btLr"/>
            <w:vAlign w:val="bottom"/>
          </w:tcPr>
          <w:p w14:paraId="133BBE79" w14:textId="77777777" w:rsidR="003715D6" w:rsidRPr="00F22099" w:rsidRDefault="003715D6" w:rsidP="00F22099">
            <w:pPr>
              <w:jc w:val="center"/>
              <w:rPr>
                <w:rFonts w:asciiTheme="majorBidi" w:hAnsiTheme="majorBidi" w:cstheme="majorBidi"/>
                <w:sz w:val="18"/>
                <w:szCs w:val="18"/>
                <w:rPrChange w:id="4059" w:author="Samane Shahpouri" w:date="2024-05-19T21:09:00Z" w16du:dateUtc="2024-05-19T19:09:00Z">
                  <w:rPr/>
                </w:rPrChange>
              </w:rPr>
              <w:pPrChange w:id="4060" w:author="Samane Shahpouri" w:date="2024-05-19T21:09:00Z" w16du:dateUtc="2024-05-19T19:09:00Z">
                <w:pPr>
                  <w:ind w:left="113" w:right="113"/>
                  <w:jc w:val="both"/>
                </w:pPr>
              </w:pPrChange>
            </w:pPr>
            <w:r w:rsidRPr="00F22099">
              <w:rPr>
                <w:rFonts w:asciiTheme="majorBidi" w:hAnsiTheme="majorBidi" w:cstheme="majorBidi"/>
                <w:sz w:val="18"/>
                <w:szCs w:val="18"/>
                <w:rPrChange w:id="4061" w:author="Samane Shahpouri" w:date="2024-05-19T21:09:00Z" w16du:dateUtc="2024-05-19T19:09:00Z">
                  <w:rPr/>
                </w:rPrChange>
              </w:rPr>
              <w:t>Predicted (SUV)</w:t>
            </w:r>
          </w:p>
        </w:tc>
        <w:tc>
          <w:tcPr>
            <w:tcW w:w="6367" w:type="dxa"/>
          </w:tcPr>
          <w:p w14:paraId="7606D07E" w14:textId="7229DDD8" w:rsidR="003715D6" w:rsidRPr="00E24B0A" w:rsidRDefault="003715D6">
            <w:pPr>
              <w:rPr>
                <w:rFonts w:asciiTheme="majorBidi" w:hAnsiTheme="majorBidi" w:cstheme="majorBidi"/>
                <w:rPrChange w:id="4062" w:author="Samane Shahpouri" w:date="2024-05-17T23:11:00Z" w16du:dateUtc="2024-05-17T21:11:00Z">
                  <w:rPr/>
                </w:rPrChange>
              </w:rPr>
              <w:pPrChange w:id="4063" w:author="Samane Shahpouri" w:date="2024-05-13T08:52:00Z" w16du:dateUtc="2024-05-13T06:52:00Z">
                <w:pPr>
                  <w:jc w:val="both"/>
                </w:pPr>
              </w:pPrChange>
            </w:pPr>
            <w:r w:rsidRPr="00E24B0A">
              <w:rPr>
                <w:rFonts w:asciiTheme="majorBidi" w:hAnsiTheme="majorBidi" w:cstheme="majorBidi"/>
                <w:noProof/>
                <w:rPrChange w:id="4064" w:author="Samane Shahpouri" w:date="2024-05-17T23:11:00Z" w16du:dateUtc="2024-05-17T21:11:00Z">
                  <w:rPr>
                    <w:noProof/>
                  </w:rPr>
                </w:rPrChange>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3"/>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24B0A" w14:paraId="03DF2952" w14:textId="77777777" w:rsidTr="00211C63">
        <w:trPr>
          <w:cantSplit/>
          <w:trHeight w:val="1134"/>
          <w:jc w:val="center"/>
        </w:trPr>
        <w:tc>
          <w:tcPr>
            <w:tcW w:w="498" w:type="dxa"/>
            <w:textDirection w:val="btLr"/>
            <w:vAlign w:val="bottom"/>
          </w:tcPr>
          <w:p w14:paraId="0FE065FE" w14:textId="77777777" w:rsidR="003715D6" w:rsidRPr="00F22099" w:rsidRDefault="003715D6" w:rsidP="00F22099">
            <w:pPr>
              <w:jc w:val="center"/>
              <w:rPr>
                <w:rFonts w:asciiTheme="majorBidi" w:hAnsiTheme="majorBidi" w:cstheme="majorBidi"/>
                <w:sz w:val="18"/>
                <w:szCs w:val="18"/>
                <w:rPrChange w:id="4065" w:author="Samane Shahpouri" w:date="2024-05-19T21:09:00Z" w16du:dateUtc="2024-05-19T19:09:00Z">
                  <w:rPr/>
                </w:rPrChange>
              </w:rPr>
              <w:pPrChange w:id="4066" w:author="Samane Shahpouri" w:date="2024-05-19T21:09:00Z" w16du:dateUtc="2024-05-19T19:09:00Z">
                <w:pPr>
                  <w:ind w:left="113" w:right="113"/>
                  <w:jc w:val="both"/>
                </w:pPr>
              </w:pPrChange>
            </w:pPr>
            <w:r w:rsidRPr="00F22099">
              <w:rPr>
                <w:rFonts w:asciiTheme="majorBidi" w:hAnsiTheme="majorBidi" w:cstheme="majorBidi"/>
                <w:sz w:val="18"/>
                <w:szCs w:val="18"/>
                <w:rPrChange w:id="4067" w:author="Samane Shahpouri" w:date="2024-05-19T21:09:00Z" w16du:dateUtc="2024-05-19T19:09:00Z">
                  <w:rPr/>
                </w:rPrChange>
              </w:rPr>
              <w:t>Predicted (SUV)</w:t>
            </w:r>
          </w:p>
        </w:tc>
        <w:tc>
          <w:tcPr>
            <w:tcW w:w="6367" w:type="dxa"/>
          </w:tcPr>
          <w:p w14:paraId="2EB57F3E" w14:textId="3338C65C" w:rsidR="003715D6" w:rsidRPr="00E24B0A" w:rsidRDefault="003715D6">
            <w:pPr>
              <w:rPr>
                <w:rFonts w:asciiTheme="majorBidi" w:hAnsiTheme="majorBidi" w:cstheme="majorBidi"/>
                <w:rPrChange w:id="4068" w:author="Samane Shahpouri" w:date="2024-05-17T23:11:00Z" w16du:dateUtc="2024-05-17T21:11:00Z">
                  <w:rPr/>
                </w:rPrChange>
              </w:rPr>
              <w:pPrChange w:id="4069" w:author="Samane Shahpouri" w:date="2024-05-13T08:52:00Z" w16du:dateUtc="2024-05-13T06:52:00Z">
                <w:pPr>
                  <w:jc w:val="both"/>
                </w:pPr>
              </w:pPrChange>
            </w:pPr>
            <w:r w:rsidRPr="00E24B0A">
              <w:rPr>
                <w:rFonts w:asciiTheme="majorBidi" w:hAnsiTheme="majorBidi" w:cstheme="majorBidi"/>
                <w:noProof/>
                <w:rPrChange w:id="4070" w:author="Samane Shahpouri" w:date="2024-05-17T23:11:00Z" w16du:dateUtc="2024-05-17T21:11:00Z">
                  <w:rPr>
                    <w:noProof/>
                  </w:rPr>
                </w:rPrChange>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4"/>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24B0A" w14:paraId="5C67A71B" w14:textId="77777777" w:rsidTr="00211C63">
        <w:trPr>
          <w:cantSplit/>
          <w:trHeight w:val="1134"/>
          <w:jc w:val="center"/>
        </w:trPr>
        <w:tc>
          <w:tcPr>
            <w:tcW w:w="498" w:type="dxa"/>
            <w:textDirection w:val="btLr"/>
            <w:vAlign w:val="bottom"/>
          </w:tcPr>
          <w:p w14:paraId="2340E052" w14:textId="77777777" w:rsidR="003715D6" w:rsidRPr="00F22099" w:rsidRDefault="003715D6" w:rsidP="00F22099">
            <w:pPr>
              <w:jc w:val="center"/>
              <w:rPr>
                <w:rFonts w:asciiTheme="majorBidi" w:hAnsiTheme="majorBidi" w:cstheme="majorBidi"/>
                <w:sz w:val="18"/>
                <w:szCs w:val="18"/>
                <w:rPrChange w:id="4071" w:author="Samane Shahpouri" w:date="2024-05-19T21:09:00Z" w16du:dateUtc="2024-05-19T19:09:00Z">
                  <w:rPr/>
                </w:rPrChange>
              </w:rPr>
              <w:pPrChange w:id="4072" w:author="Samane Shahpouri" w:date="2024-05-19T21:09:00Z" w16du:dateUtc="2024-05-19T19:09:00Z">
                <w:pPr>
                  <w:ind w:left="113" w:right="113"/>
                  <w:jc w:val="both"/>
                </w:pPr>
              </w:pPrChange>
            </w:pPr>
            <w:r w:rsidRPr="00F22099">
              <w:rPr>
                <w:rFonts w:asciiTheme="majorBidi" w:hAnsiTheme="majorBidi" w:cstheme="majorBidi"/>
                <w:sz w:val="18"/>
                <w:szCs w:val="18"/>
                <w:rPrChange w:id="4073" w:author="Samane Shahpouri" w:date="2024-05-19T21:09:00Z" w16du:dateUtc="2024-05-19T19:09:00Z">
                  <w:rPr/>
                </w:rPrChange>
              </w:rPr>
              <w:t>Predicted (SUV)</w:t>
            </w:r>
          </w:p>
        </w:tc>
        <w:tc>
          <w:tcPr>
            <w:tcW w:w="6367" w:type="dxa"/>
          </w:tcPr>
          <w:p w14:paraId="0AEA5FBE" w14:textId="3CEA8271" w:rsidR="003715D6" w:rsidRPr="00E24B0A" w:rsidRDefault="003715D6">
            <w:pPr>
              <w:rPr>
                <w:rFonts w:asciiTheme="majorBidi" w:hAnsiTheme="majorBidi" w:cstheme="majorBidi"/>
                <w:rPrChange w:id="4074" w:author="Samane Shahpouri" w:date="2024-05-17T23:11:00Z" w16du:dateUtc="2024-05-17T21:11:00Z">
                  <w:rPr/>
                </w:rPrChange>
              </w:rPr>
              <w:pPrChange w:id="4075" w:author="Samane Shahpouri" w:date="2024-05-13T08:52:00Z" w16du:dateUtc="2024-05-13T06:52:00Z">
                <w:pPr>
                  <w:jc w:val="both"/>
                </w:pPr>
              </w:pPrChange>
            </w:pPr>
            <w:r w:rsidRPr="00E24B0A">
              <w:rPr>
                <w:rFonts w:asciiTheme="majorBidi" w:hAnsiTheme="majorBidi" w:cstheme="majorBidi"/>
                <w:noProof/>
                <w:rPrChange w:id="4076" w:author="Samane Shahpouri" w:date="2024-05-17T23:11:00Z" w16du:dateUtc="2024-05-17T21:11:00Z">
                  <w:rPr>
                    <w:noProof/>
                  </w:rPr>
                </w:rPrChange>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5"/>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24B0A" w14:paraId="5A6C9264" w14:textId="77777777" w:rsidTr="00211C63">
        <w:trPr>
          <w:cantSplit/>
          <w:trHeight w:val="1134"/>
          <w:jc w:val="center"/>
        </w:trPr>
        <w:tc>
          <w:tcPr>
            <w:tcW w:w="498" w:type="dxa"/>
            <w:textDirection w:val="btLr"/>
            <w:vAlign w:val="bottom"/>
          </w:tcPr>
          <w:p w14:paraId="0F82A1A9" w14:textId="77777777" w:rsidR="003715D6" w:rsidRPr="00F22099" w:rsidRDefault="003715D6" w:rsidP="00F22099">
            <w:pPr>
              <w:jc w:val="center"/>
              <w:rPr>
                <w:rFonts w:asciiTheme="majorBidi" w:hAnsiTheme="majorBidi" w:cstheme="majorBidi"/>
                <w:sz w:val="18"/>
                <w:szCs w:val="18"/>
                <w:rPrChange w:id="4077" w:author="Samane Shahpouri" w:date="2024-05-19T21:09:00Z" w16du:dateUtc="2024-05-19T19:09:00Z">
                  <w:rPr/>
                </w:rPrChange>
              </w:rPr>
              <w:pPrChange w:id="4078" w:author="Samane Shahpouri" w:date="2024-05-19T21:09:00Z" w16du:dateUtc="2024-05-19T19:09:00Z">
                <w:pPr>
                  <w:ind w:left="113" w:right="113"/>
                  <w:jc w:val="both"/>
                </w:pPr>
              </w:pPrChange>
            </w:pPr>
            <w:r w:rsidRPr="00F22099">
              <w:rPr>
                <w:rFonts w:asciiTheme="majorBidi" w:hAnsiTheme="majorBidi" w:cstheme="majorBidi"/>
                <w:sz w:val="18"/>
                <w:szCs w:val="18"/>
                <w:rPrChange w:id="4079" w:author="Samane Shahpouri" w:date="2024-05-19T21:09:00Z" w16du:dateUtc="2024-05-19T19:09:00Z">
                  <w:rPr/>
                </w:rPrChange>
              </w:rPr>
              <w:t>Predicted (SUV)</w:t>
            </w:r>
          </w:p>
        </w:tc>
        <w:tc>
          <w:tcPr>
            <w:tcW w:w="6367" w:type="dxa"/>
          </w:tcPr>
          <w:p w14:paraId="2180849F" w14:textId="77777777" w:rsidR="003715D6" w:rsidRPr="00E24B0A" w:rsidRDefault="003715D6">
            <w:pPr>
              <w:rPr>
                <w:rFonts w:asciiTheme="majorBidi" w:hAnsiTheme="majorBidi" w:cstheme="majorBidi"/>
                <w:rPrChange w:id="4080" w:author="Samane Shahpouri" w:date="2024-05-17T23:11:00Z" w16du:dateUtc="2024-05-17T21:11:00Z">
                  <w:rPr/>
                </w:rPrChange>
              </w:rPr>
              <w:pPrChange w:id="4081" w:author="Samane Shahpouri" w:date="2024-05-13T08:52:00Z" w16du:dateUtc="2024-05-13T06:52:00Z">
                <w:pPr>
                  <w:jc w:val="both"/>
                </w:pPr>
              </w:pPrChange>
            </w:pPr>
            <w:r w:rsidRPr="00E24B0A">
              <w:rPr>
                <w:rFonts w:asciiTheme="majorBidi" w:hAnsiTheme="majorBidi" w:cstheme="majorBidi"/>
                <w:noProof/>
                <w:rPrChange w:id="4082" w:author="Samane Shahpouri" w:date="2024-05-17T23:11:00Z" w16du:dateUtc="2024-05-17T21:11:00Z">
                  <w:rPr>
                    <w:noProof/>
                  </w:rPr>
                </w:rPrChange>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6"/>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24B0A" w14:paraId="44F71A72" w14:textId="77777777" w:rsidTr="00211C63">
        <w:trPr>
          <w:jc w:val="center"/>
        </w:trPr>
        <w:tc>
          <w:tcPr>
            <w:tcW w:w="498" w:type="dxa"/>
          </w:tcPr>
          <w:p w14:paraId="1238DCE0" w14:textId="77777777" w:rsidR="003715D6" w:rsidRPr="00E24B0A" w:rsidRDefault="003715D6">
            <w:pPr>
              <w:rPr>
                <w:rFonts w:asciiTheme="majorBidi" w:hAnsiTheme="majorBidi" w:cstheme="majorBidi"/>
                <w:rPrChange w:id="4083" w:author="Samane Shahpouri" w:date="2024-05-17T23:11:00Z" w16du:dateUtc="2024-05-17T21:11:00Z">
                  <w:rPr/>
                </w:rPrChange>
              </w:rPr>
              <w:pPrChange w:id="4084" w:author="Samane Shahpouri" w:date="2024-05-13T08:52:00Z" w16du:dateUtc="2024-05-13T06:52:00Z">
                <w:pPr>
                  <w:jc w:val="both"/>
                </w:pPr>
              </w:pPrChange>
            </w:pPr>
          </w:p>
        </w:tc>
        <w:tc>
          <w:tcPr>
            <w:tcW w:w="6367" w:type="dxa"/>
          </w:tcPr>
          <w:p w14:paraId="2A7E28FC" w14:textId="39B87EF2" w:rsidR="003715D6" w:rsidRPr="00E24B0A" w:rsidRDefault="003715D6" w:rsidP="00F22099">
            <w:pPr>
              <w:jc w:val="center"/>
              <w:rPr>
                <w:rFonts w:asciiTheme="majorBidi" w:hAnsiTheme="majorBidi" w:cstheme="majorBidi"/>
                <w:rPrChange w:id="4085" w:author="Samane Shahpouri" w:date="2024-05-17T23:11:00Z" w16du:dateUtc="2024-05-17T21:11:00Z">
                  <w:rPr/>
                </w:rPrChange>
              </w:rPr>
              <w:pPrChange w:id="4086" w:author="Samane Shahpouri" w:date="2024-05-19T21:09:00Z" w16du:dateUtc="2024-05-19T19:09:00Z">
                <w:pPr>
                  <w:keepNext/>
                  <w:jc w:val="both"/>
                </w:pPr>
              </w:pPrChange>
            </w:pPr>
            <w:r w:rsidRPr="00F22099">
              <w:rPr>
                <w:rFonts w:asciiTheme="majorBidi" w:hAnsiTheme="majorBidi" w:cstheme="majorBidi"/>
                <w:sz w:val="18"/>
                <w:szCs w:val="18"/>
                <w:rPrChange w:id="4087" w:author="Samane Shahpouri" w:date="2024-05-19T21:09:00Z" w16du:dateUtc="2024-05-19T19:09:00Z">
                  <w:rPr/>
                </w:rPrChange>
              </w:rPr>
              <w:t>Reference (</w:t>
            </w:r>
            <w:proofErr w:type="gramStart"/>
            <w:r w:rsidR="007A37D1" w:rsidRPr="00F22099">
              <w:rPr>
                <w:rFonts w:asciiTheme="majorBidi" w:hAnsiTheme="majorBidi" w:cstheme="majorBidi"/>
                <w:sz w:val="18"/>
                <w:szCs w:val="18"/>
                <w:rPrChange w:id="4088" w:author="Samane Shahpouri" w:date="2024-05-19T21:09:00Z" w16du:dateUtc="2024-05-19T19:09:00Z">
                  <w:rPr/>
                </w:rPrChange>
              </w:rPr>
              <w:t xml:space="preserve">SUV)  </w:t>
            </w:r>
            <w:r w:rsidRPr="00F22099">
              <w:rPr>
                <w:rFonts w:asciiTheme="majorBidi" w:hAnsiTheme="majorBidi" w:cstheme="majorBidi"/>
                <w:sz w:val="18"/>
                <w:szCs w:val="18"/>
                <w:rPrChange w:id="4089" w:author="Samane Shahpouri" w:date="2024-05-19T21:09:00Z" w16du:dateUtc="2024-05-19T19:09:00Z">
                  <w:rPr/>
                </w:rPrChange>
              </w:rPr>
              <w:t xml:space="preserve"> </w:t>
            </w:r>
            <w:proofErr w:type="gramEnd"/>
            <w:r w:rsidR="007A37D1" w:rsidRPr="00F22099">
              <w:rPr>
                <w:rFonts w:asciiTheme="majorBidi" w:hAnsiTheme="majorBidi" w:cstheme="majorBidi"/>
                <w:sz w:val="18"/>
                <w:szCs w:val="18"/>
                <w:rPrChange w:id="4090" w:author="Samane Shahpouri" w:date="2024-05-19T21:09:00Z" w16du:dateUtc="2024-05-19T19:09:00Z">
                  <w:rPr/>
                </w:rPrChange>
              </w:rPr>
              <w:t xml:space="preserve">              </w:t>
            </w:r>
            <w:r w:rsidRPr="00F22099">
              <w:rPr>
                <w:rFonts w:asciiTheme="majorBidi" w:hAnsiTheme="majorBidi" w:cstheme="majorBidi"/>
                <w:sz w:val="18"/>
                <w:szCs w:val="18"/>
                <w:rPrChange w:id="4091" w:author="Samane Shahpouri" w:date="2024-05-19T21:09:00Z" w16du:dateUtc="2024-05-19T19:09:00Z">
                  <w:rPr/>
                </w:rPrChange>
              </w:rPr>
              <w:t xml:space="preserve">                                Reference (SUV)</w:t>
            </w:r>
          </w:p>
        </w:tc>
      </w:tr>
    </w:tbl>
    <w:p w14:paraId="544679A5" w14:textId="19DA4DEA" w:rsidR="002C5F91" w:rsidRPr="00507D2D" w:rsidRDefault="002C5F91"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092" w:author="Samane Shahpouri" w:date="2024-05-19T21:34:00Z" w16du:dateUtc="2024-05-19T19:34:00Z">
        <w:r w:rsidR="00230BE0">
          <w:rPr>
            <w:noProof/>
          </w:rPr>
          <w:t>10</w:t>
        </w:r>
      </w:ins>
      <w:del w:id="4093" w:author="Samane Shahpouri" w:date="2024-05-17T23:20:00Z" w16du:dateUtc="2024-05-17T21:20:00Z">
        <w:r w:rsidR="00C53542" w:rsidRPr="00507D2D" w:rsidDel="0056359D">
          <w:rPr>
            <w:noProof/>
          </w:rPr>
          <w:delText>11</w:delText>
        </w:r>
      </w:del>
      <w:r w:rsidR="00000000">
        <w:rPr>
          <w:noProof/>
        </w:rPr>
        <w:fldChar w:fldCharType="end"/>
      </w:r>
      <w:r w:rsidRPr="00507D2D">
        <w:t xml:space="preserve">: </w:t>
      </w:r>
      <w:r w:rsidR="007650BE" w:rsidRPr="00507D2D">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507D2D">
        <w:t>centres</w:t>
      </w:r>
      <w:proofErr w:type="spellEnd"/>
      <w:r w:rsidR="007650BE" w:rsidRPr="00507D2D">
        <w:t xml:space="preserve">, while C5 is an external </w:t>
      </w:r>
      <w:proofErr w:type="spellStart"/>
      <w:r w:rsidR="007650BE" w:rsidRPr="00507D2D">
        <w:t>centre</w:t>
      </w:r>
      <w:proofErr w:type="spellEnd"/>
      <w:r w:rsidR="007650BE" w:rsidRPr="00507D2D">
        <w:t>.</w:t>
      </w:r>
    </w:p>
    <w:p w14:paraId="622F9A91" w14:textId="77777777" w:rsidR="003715D6" w:rsidRPr="00E24B0A" w:rsidRDefault="003715D6" w:rsidP="001E0755">
      <w:pPr>
        <w:pStyle w:val="Heading3"/>
        <w:rPr>
          <w:rFonts w:asciiTheme="majorBidi" w:hAnsiTheme="majorBidi" w:cstheme="majorBidi"/>
          <w:rPrChange w:id="4094" w:author="Samane Shahpouri" w:date="2024-05-17T23:11:00Z" w16du:dateUtc="2024-05-17T21:11:00Z">
            <w:rPr/>
          </w:rPrChange>
        </w:rPr>
      </w:pPr>
      <w:bookmarkStart w:id="4095" w:name="_Toc167046479"/>
      <w:r w:rsidRPr="00E24B0A">
        <w:rPr>
          <w:rFonts w:asciiTheme="majorBidi" w:hAnsiTheme="majorBidi" w:cstheme="majorBidi"/>
          <w:rPrChange w:id="4096" w:author="Samane Shahpouri" w:date="2024-05-17T23:11:00Z" w16du:dateUtc="2024-05-17T21:11:00Z">
            <w:rPr/>
          </w:rPrChange>
        </w:rPr>
        <w:lastRenderedPageBreak/>
        <w:t>Cross-Tracer Results:</w:t>
      </w:r>
      <w:bookmarkEnd w:id="4095"/>
    </w:p>
    <w:p w14:paraId="1B17532D" w14:textId="6631396B" w:rsidR="007650BE" w:rsidRPr="00E24B0A" w:rsidRDefault="007650BE">
      <w:pPr>
        <w:pStyle w:val="NormalWeb"/>
        <w:rPr>
          <w:rFonts w:asciiTheme="majorBidi" w:eastAsiaTheme="minorHAnsi" w:hAnsiTheme="majorBidi" w:cstheme="majorBidi"/>
          <w:rPrChange w:id="4097" w:author="Samane Shahpouri" w:date="2024-05-17T23:11:00Z" w16du:dateUtc="2024-05-17T21:11:00Z">
            <w:rPr>
              <w:rFonts w:eastAsiaTheme="minorHAnsi"/>
            </w:rPr>
          </w:rPrChange>
        </w:rPr>
        <w:pPrChange w:id="4098" w:author="Samane Shahpouri" w:date="2024-05-13T08:52:00Z" w16du:dateUtc="2024-05-13T06:52:00Z">
          <w:pPr>
            <w:pStyle w:val="NormalWeb"/>
            <w:jc w:val="both"/>
          </w:pPr>
        </w:pPrChange>
      </w:pPr>
      <w:r w:rsidRPr="00E24B0A">
        <w:rPr>
          <w:rFonts w:asciiTheme="majorBidi" w:eastAsiaTheme="minorHAnsi" w:hAnsiTheme="majorBidi" w:cstheme="majorBidi"/>
          <w:rPrChange w:id="4099" w:author="Samane Shahpouri" w:date="2024-05-17T23:11:00Z" w16du:dateUtc="2024-05-17T21:11:00Z">
            <w:rPr>
              <w:rFonts w:eastAsiaTheme="minorHAnsi"/>
            </w:rPr>
          </w:rPrChange>
        </w:rPr>
        <w:t xml:space="preserve">As part of our assessment of </w:t>
      </w:r>
      <w:del w:id="4100" w:author="Isaac Shiri Lord" w:date="2024-05-12T18:58:00Z">
        <w:r w:rsidRPr="00E24B0A" w:rsidDel="00B11C7D">
          <w:rPr>
            <w:rFonts w:asciiTheme="majorBidi" w:eastAsiaTheme="minorHAnsi" w:hAnsiTheme="majorBidi" w:cstheme="majorBidi"/>
            <w:rPrChange w:id="4101" w:author="Samane Shahpouri" w:date="2024-05-17T23:11:00Z" w16du:dateUtc="2024-05-17T21:11:00Z">
              <w:rPr>
                <w:rFonts w:eastAsiaTheme="minorHAnsi"/>
              </w:rPr>
            </w:rPrChange>
          </w:rPr>
          <w:delText xml:space="preserve">generalisation </w:delText>
        </w:r>
      </w:del>
      <w:ins w:id="4102" w:author="Isaac Shiri Lord" w:date="2024-05-12T18:58:00Z">
        <w:r w:rsidR="00B11C7D" w:rsidRPr="00E24B0A">
          <w:rPr>
            <w:rFonts w:asciiTheme="majorBidi" w:eastAsiaTheme="minorHAnsi" w:hAnsiTheme="majorBidi" w:cstheme="majorBidi"/>
            <w:rPrChange w:id="4103" w:author="Samane Shahpouri" w:date="2024-05-17T23:11:00Z" w16du:dateUtc="2024-05-17T21:11:00Z">
              <w:rPr>
                <w:rFonts w:eastAsiaTheme="minorHAnsi"/>
              </w:rPr>
            </w:rPrChange>
          </w:rPr>
          <w:t xml:space="preserve">generalization </w:t>
        </w:r>
      </w:ins>
      <w:r w:rsidRPr="00E24B0A">
        <w:rPr>
          <w:rFonts w:asciiTheme="majorBidi" w:eastAsiaTheme="minorHAnsi" w:hAnsiTheme="majorBidi" w:cstheme="majorBidi"/>
          <w:rPrChange w:id="4104" w:author="Samane Shahpouri" w:date="2024-05-17T23:11:00Z" w16du:dateUtc="2024-05-17T21:11:00Z">
            <w:rPr>
              <w:rFonts w:eastAsiaTheme="minorHAnsi"/>
            </w:rPr>
          </w:rPrChange>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rPr>
          <w:tag w:val="MENDELEY_CITATION_v3_eyJjaXRhdGlvbklEIjoiTUVOREVMRVlfQ0lUQVRJT05fNmZlOWRkYTUtYjZhMi00MzVkLWEyNjItZWVkNDI3NzY4ZTcwIiwicHJvcGVydGllcyI6eyJub3RlSW5kZXgiOjB9LCJpc0VkaXRlZCI6ZmFsc2UsIm1hbnVhbE92ZXJyaWRlIjp7ImlzTWFudWFsbHlPdmVycmlkZGVuIjpmYWxzZSwiY2l0ZXByb2NUZXh0IjoiKDM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ins w:id="4105" w:author="Samane Shahpouri" w:date="2024-05-19T17:37:00Z" w16du:dateUtc="2024-05-19T15:37:00Z">
            <w:r w:rsidR="00C21B46" w:rsidRPr="00C21B46">
              <w:rPr>
                <w:rFonts w:asciiTheme="majorBidi" w:eastAsiaTheme="minorHAnsi" w:hAnsiTheme="majorBidi" w:cstheme="majorBidi"/>
                <w:color w:val="000000"/>
              </w:rPr>
              <w:t>(39)</w:t>
            </w:r>
          </w:ins>
          <w:del w:id="4106" w:author="Samane Shahpouri" w:date="2024-05-17T08:06:00Z" w16du:dateUtc="2024-05-17T06:06:00Z">
            <w:r w:rsidR="005C650F" w:rsidRPr="00C21B46" w:rsidDel="0011097D">
              <w:rPr>
                <w:rFonts w:asciiTheme="majorBidi" w:eastAsiaTheme="minorHAnsi" w:hAnsiTheme="majorBidi" w:cstheme="majorBidi"/>
                <w:color w:val="000000"/>
                <w:rPrChange w:id="4107" w:author="Samane Shahpouri" w:date="2024-05-19T17:37:00Z" w16du:dateUtc="2024-05-19T15:37:00Z">
                  <w:rPr>
                    <w:rFonts w:eastAsiaTheme="minorHAnsi"/>
                    <w:color w:val="000000"/>
                  </w:rPr>
                </w:rPrChange>
              </w:rPr>
              <w:delText>(36)</w:delText>
            </w:r>
          </w:del>
        </w:sdtContent>
      </w:sdt>
      <w:r w:rsidR="005C650F" w:rsidRPr="00E24B0A">
        <w:rPr>
          <w:rFonts w:asciiTheme="majorBidi" w:eastAsiaTheme="minorHAnsi" w:hAnsiTheme="majorBidi" w:cstheme="majorBidi"/>
          <w:rPrChange w:id="4108" w:author="Samane Shahpouri" w:date="2024-05-17T23:11:00Z" w16du:dateUtc="2024-05-17T21:11:00Z">
            <w:rPr>
              <w:rFonts w:eastAsiaTheme="minorHAnsi"/>
            </w:rPr>
          </w:rPrChange>
        </w:rPr>
        <w:t>.</w:t>
      </w:r>
      <w:r w:rsidRPr="00E24B0A">
        <w:rPr>
          <w:rFonts w:asciiTheme="majorBidi" w:eastAsiaTheme="minorHAnsi" w:hAnsiTheme="majorBidi" w:cstheme="majorBidi"/>
          <w:rPrChange w:id="4109" w:author="Samane Shahpouri" w:date="2024-05-17T23:11:00Z" w16du:dateUtc="2024-05-17T21:11:00Z">
            <w:rPr>
              <w:rFonts w:eastAsiaTheme="minorHAnsi"/>
            </w:rPr>
          </w:rPrChange>
        </w:rPr>
        <w:t xml:space="preserve"> </w:t>
      </w:r>
      <w:del w:id="4110" w:author="Isaac Shiri Lord" w:date="2024-05-12T18:58:00Z">
        <w:r w:rsidRPr="00E24B0A" w:rsidDel="00B11C7D">
          <w:rPr>
            <w:rFonts w:asciiTheme="majorBidi" w:eastAsiaTheme="minorHAnsi" w:hAnsiTheme="majorBidi" w:cstheme="majorBidi"/>
            <w:rPrChange w:id="4111" w:author="Samane Shahpouri" w:date="2024-05-17T23:11:00Z" w16du:dateUtc="2024-05-17T21:11:00Z">
              <w:rPr>
                <w:rFonts w:eastAsiaTheme="minorHAnsi"/>
              </w:rPr>
            </w:rPrChange>
          </w:rPr>
          <w:delText>But</w:delText>
        </w:r>
      </w:del>
      <w:ins w:id="4112" w:author="Isaac Shiri Lord" w:date="2024-05-12T18:58:00Z">
        <w:r w:rsidR="00B11C7D" w:rsidRPr="00E24B0A">
          <w:rPr>
            <w:rFonts w:asciiTheme="majorBidi" w:eastAsiaTheme="minorHAnsi" w:hAnsiTheme="majorBidi" w:cstheme="majorBidi"/>
            <w:rPrChange w:id="4113" w:author="Samane Shahpouri" w:date="2024-05-17T23:11:00Z" w16du:dateUtc="2024-05-17T21:11:00Z">
              <w:rPr>
                <w:rFonts w:eastAsiaTheme="minorHAnsi"/>
              </w:rPr>
            </w:rPrChange>
          </w:rPr>
          <w:t>However,</w:t>
        </w:r>
      </w:ins>
      <w:r w:rsidRPr="00E24B0A">
        <w:rPr>
          <w:rFonts w:asciiTheme="majorBidi" w:eastAsiaTheme="minorHAnsi" w:hAnsiTheme="majorBidi" w:cstheme="majorBidi"/>
          <w:rPrChange w:id="4114" w:author="Samane Shahpouri" w:date="2024-05-17T23:11:00Z" w16du:dateUtc="2024-05-17T21:11:00Z">
            <w:rPr>
              <w:rFonts w:eastAsiaTheme="minorHAnsi"/>
            </w:rPr>
          </w:rPrChange>
        </w:rPr>
        <w:t xml:space="preserve"> this outcome contrasts sharply with the claims from the ADCM approach, which posits that the ADCM model architecture inherently accommodates variations across tracers and anatomical structures without the need for additional adjustments.</w:t>
      </w:r>
    </w:p>
    <w:p w14:paraId="68DE9959" w14:textId="196029B6" w:rsidR="007650BE" w:rsidRPr="00E24B0A" w:rsidRDefault="007650BE">
      <w:pPr>
        <w:pStyle w:val="NormalWeb"/>
        <w:rPr>
          <w:rFonts w:asciiTheme="majorBidi" w:eastAsiaTheme="minorHAnsi" w:hAnsiTheme="majorBidi" w:cstheme="majorBidi"/>
          <w:rPrChange w:id="4115" w:author="Samane Shahpouri" w:date="2024-05-17T23:11:00Z" w16du:dateUtc="2024-05-17T21:11:00Z">
            <w:rPr>
              <w:rFonts w:eastAsiaTheme="minorHAnsi"/>
            </w:rPr>
          </w:rPrChange>
        </w:rPr>
        <w:pPrChange w:id="4116" w:author="Samane Shahpouri" w:date="2024-05-13T08:52:00Z" w16du:dateUtc="2024-05-13T06:52:00Z">
          <w:pPr>
            <w:pStyle w:val="NormalWeb"/>
            <w:jc w:val="both"/>
          </w:pPr>
        </w:pPrChange>
      </w:pPr>
      <w:r w:rsidRPr="00E24B0A">
        <w:rPr>
          <w:rFonts w:asciiTheme="majorBidi" w:eastAsiaTheme="minorHAnsi" w:hAnsiTheme="majorBidi" w:cstheme="majorBidi"/>
          <w:rPrChange w:id="4117" w:author="Samane Shahpouri" w:date="2024-05-17T23:11:00Z" w16du:dateUtc="2024-05-17T21:11:00Z">
            <w:rPr>
              <w:rFonts w:eastAsiaTheme="minorHAnsi"/>
            </w:rPr>
          </w:rPrChange>
        </w:rPr>
        <w:t xml:space="preserve">So, the </w:t>
      </w:r>
      <w:r w:rsidRPr="00E24B0A">
        <w:rPr>
          <w:rFonts w:asciiTheme="majorBidi" w:eastAsiaTheme="minorHAnsi" w:hAnsiTheme="majorBidi" w:cstheme="majorBidi"/>
          <w:vertAlign w:val="superscript"/>
          <w:rPrChange w:id="4118" w:author="Samane Shahpouri" w:date="2024-05-17T23:11:00Z" w16du:dateUtc="2024-05-17T21:11:00Z">
            <w:rPr>
              <w:rFonts w:eastAsiaTheme="minorHAnsi"/>
              <w:vertAlign w:val="superscript"/>
            </w:rPr>
          </w:rPrChange>
        </w:rPr>
        <w:t>18</w:t>
      </w:r>
      <w:r w:rsidRPr="00E24B0A">
        <w:rPr>
          <w:rFonts w:asciiTheme="majorBidi" w:eastAsiaTheme="minorHAnsi" w:hAnsiTheme="majorBidi" w:cstheme="majorBidi"/>
          <w:rPrChange w:id="4119" w:author="Samane Shahpouri" w:date="2024-05-17T23:11:00Z" w16du:dateUtc="2024-05-17T21:11:00Z">
            <w:rPr>
              <w:rFonts w:eastAsiaTheme="minorHAnsi"/>
            </w:rPr>
          </w:rPrChange>
        </w:rPr>
        <w:t xml:space="preserve">F-FDG-PET dataset was used as a cross-tracer in this study to test the two proposed DL algorithms: TL-MC (the tuned version of IMCM) and ADCM. We tested the trained DL model to evaluate its robustness, which included 20 subjects from 2 different </w:t>
      </w:r>
      <w:proofErr w:type="spellStart"/>
      <w:r w:rsidRPr="00E24B0A">
        <w:rPr>
          <w:rFonts w:asciiTheme="majorBidi" w:eastAsiaTheme="minorHAnsi" w:hAnsiTheme="majorBidi" w:cstheme="majorBidi"/>
          <w:rPrChange w:id="4120" w:author="Samane Shahpouri" w:date="2024-05-17T23:11:00Z" w16du:dateUtc="2024-05-17T21:11:00Z">
            <w:rPr>
              <w:rFonts w:eastAsiaTheme="minorHAnsi"/>
            </w:rPr>
          </w:rPrChange>
        </w:rPr>
        <w:t>cent</w:t>
      </w:r>
      <w:del w:id="4121" w:author="Isaac Shiri Lord" w:date="2024-05-12T18:59:00Z">
        <w:r w:rsidRPr="00E24B0A" w:rsidDel="00B11C7D">
          <w:rPr>
            <w:rFonts w:asciiTheme="majorBidi" w:eastAsiaTheme="minorHAnsi" w:hAnsiTheme="majorBidi" w:cstheme="majorBidi"/>
            <w:rPrChange w:id="4122" w:author="Samane Shahpouri" w:date="2024-05-17T23:11:00Z" w16du:dateUtc="2024-05-17T21:11:00Z">
              <w:rPr>
                <w:rFonts w:eastAsiaTheme="minorHAnsi"/>
              </w:rPr>
            </w:rPrChange>
          </w:rPr>
          <w:delText>res as external non-seen centre</w:delText>
        </w:r>
      </w:del>
      <w:ins w:id="4123" w:author="Isaac Shiri Lord" w:date="2024-05-12T18:59:00Z">
        <w:r w:rsidR="00B11C7D" w:rsidRPr="00E24B0A">
          <w:rPr>
            <w:rFonts w:asciiTheme="majorBidi" w:eastAsiaTheme="minorHAnsi" w:hAnsiTheme="majorBidi" w:cstheme="majorBidi"/>
            <w:rPrChange w:id="4124" w:author="Samane Shahpouri" w:date="2024-05-17T23:11:00Z" w16du:dateUtc="2024-05-17T21:11:00Z">
              <w:rPr>
                <w:rFonts w:eastAsiaTheme="minorHAnsi"/>
              </w:rPr>
            </w:rPrChange>
          </w:rPr>
          <w:t>ers</w:t>
        </w:r>
        <w:proofErr w:type="spellEnd"/>
        <w:r w:rsidR="00B11C7D" w:rsidRPr="00E24B0A">
          <w:rPr>
            <w:rFonts w:asciiTheme="majorBidi" w:eastAsiaTheme="minorHAnsi" w:hAnsiTheme="majorBidi" w:cstheme="majorBidi"/>
            <w:rPrChange w:id="4125" w:author="Samane Shahpouri" w:date="2024-05-17T23:11:00Z" w16du:dateUtc="2024-05-17T21:11:00Z">
              <w:rPr>
                <w:rFonts w:eastAsiaTheme="minorHAnsi"/>
              </w:rPr>
            </w:rPrChange>
          </w:rPr>
          <w:t xml:space="preserve"> as external non-seen </w:t>
        </w:r>
        <w:proofErr w:type="spellStart"/>
        <w:r w:rsidR="00B11C7D" w:rsidRPr="00E24B0A">
          <w:rPr>
            <w:rFonts w:asciiTheme="majorBidi" w:eastAsiaTheme="minorHAnsi" w:hAnsiTheme="majorBidi" w:cstheme="majorBidi"/>
            <w:rPrChange w:id="4126" w:author="Samane Shahpouri" w:date="2024-05-17T23:11:00Z" w16du:dateUtc="2024-05-17T21:11:00Z">
              <w:rPr>
                <w:rFonts w:eastAsiaTheme="minorHAnsi"/>
              </w:rPr>
            </w:rPrChange>
          </w:rPr>
          <w:t>center</w:t>
        </w:r>
      </w:ins>
      <w:r w:rsidRPr="00E24B0A">
        <w:rPr>
          <w:rFonts w:asciiTheme="majorBidi" w:eastAsiaTheme="minorHAnsi" w:hAnsiTheme="majorBidi" w:cstheme="majorBidi"/>
          <w:rPrChange w:id="4127" w:author="Samane Shahpouri" w:date="2024-05-17T23:11:00Z" w16du:dateUtc="2024-05-17T21:11:00Z">
            <w:rPr>
              <w:rFonts w:eastAsiaTheme="minorHAnsi"/>
            </w:rPr>
          </w:rPrChange>
        </w:rPr>
        <w:t>s</w:t>
      </w:r>
      <w:proofErr w:type="spellEnd"/>
      <w:r w:rsidRPr="00E24B0A">
        <w:rPr>
          <w:rFonts w:asciiTheme="majorBidi" w:eastAsiaTheme="minorHAnsi" w:hAnsiTheme="majorBidi" w:cstheme="majorBidi"/>
          <w:rPrChange w:id="4128" w:author="Samane Shahpouri" w:date="2024-05-17T23:11:00Z" w16du:dateUtc="2024-05-17T21:11:00Z">
            <w:rPr>
              <w:rFonts w:eastAsiaTheme="minorHAnsi"/>
            </w:rPr>
          </w:rPrChange>
        </w:rPr>
        <w:t>.</w:t>
      </w:r>
    </w:p>
    <w:p w14:paraId="044F2CD5" w14:textId="7C5CA630" w:rsidR="003715D6" w:rsidRDefault="007650BE">
      <w:pPr>
        <w:pStyle w:val="NormalWeb"/>
        <w:rPr>
          <w:ins w:id="4129" w:author="Samane Shahpouri" w:date="2024-05-17T23:14:00Z" w16du:dateUtc="2024-05-17T21:14:00Z"/>
          <w:rFonts w:asciiTheme="majorBidi" w:eastAsiaTheme="minorHAnsi" w:hAnsiTheme="majorBidi" w:cstheme="majorBidi"/>
        </w:rPr>
      </w:pPr>
      <w:r w:rsidRPr="00E24B0A">
        <w:rPr>
          <w:rFonts w:asciiTheme="majorBidi" w:eastAsiaTheme="minorHAnsi" w:hAnsiTheme="majorBidi" w:cstheme="majorBidi"/>
          <w:rPrChange w:id="4130" w:author="Samane Shahpouri" w:date="2024-05-17T23:11:00Z" w16du:dateUtc="2024-05-17T21:11:00Z">
            <w:rPr>
              <w:rFonts w:eastAsiaTheme="minorHAnsi"/>
            </w:rPr>
          </w:rPrChange>
        </w:rPr>
        <w:t xml:space="preserve">Figure </w:t>
      </w:r>
      <w:r w:rsidR="00211C63" w:rsidRPr="00E24B0A">
        <w:rPr>
          <w:rFonts w:asciiTheme="majorBidi" w:eastAsiaTheme="minorHAnsi" w:hAnsiTheme="majorBidi" w:cstheme="majorBidi"/>
          <w:rPrChange w:id="4131" w:author="Samane Shahpouri" w:date="2024-05-17T23:11:00Z" w16du:dateUtc="2024-05-17T21:11:00Z">
            <w:rPr>
              <w:rFonts w:eastAsiaTheme="minorHAnsi"/>
            </w:rPr>
          </w:rPrChange>
        </w:rPr>
        <w:t>12</w:t>
      </w:r>
      <w:r w:rsidRPr="00E24B0A">
        <w:rPr>
          <w:rFonts w:asciiTheme="majorBidi" w:eastAsiaTheme="minorHAnsi" w:hAnsiTheme="majorBidi" w:cstheme="majorBidi"/>
          <w:rPrChange w:id="4132" w:author="Samane Shahpouri" w:date="2024-05-17T23:11:00Z" w16du:dateUtc="2024-05-17T21:11:00Z">
            <w:rPr>
              <w:rFonts w:eastAsiaTheme="minorHAnsi"/>
            </w:rPr>
          </w:rPrChange>
        </w:rPr>
        <w:t xml:space="preserve"> showcases a sample coronal slice of IMCM, TL-MC, and ADCM on cross-tracer subjects. The significant drop in accuracy and increased error rates highlight the challenges in achieving robust cross-tracer </w:t>
      </w:r>
      <w:del w:id="4133" w:author="Isaac Shiri Lord" w:date="2024-05-12T18:59:00Z">
        <w:r w:rsidRPr="00E24B0A" w:rsidDel="00B11C7D">
          <w:rPr>
            <w:rFonts w:asciiTheme="majorBidi" w:eastAsiaTheme="minorHAnsi" w:hAnsiTheme="majorBidi" w:cstheme="majorBidi"/>
            <w:rPrChange w:id="4134" w:author="Samane Shahpouri" w:date="2024-05-17T23:11:00Z" w16du:dateUtc="2024-05-17T21:11:00Z">
              <w:rPr>
                <w:rFonts w:eastAsiaTheme="minorHAnsi"/>
              </w:rPr>
            </w:rPrChange>
          </w:rPr>
          <w:delText xml:space="preserve">generalisation </w:delText>
        </w:r>
      </w:del>
      <w:ins w:id="4135" w:author="Isaac Shiri Lord" w:date="2024-05-12T18:59:00Z">
        <w:r w:rsidR="00B11C7D" w:rsidRPr="00E24B0A">
          <w:rPr>
            <w:rFonts w:asciiTheme="majorBidi" w:eastAsiaTheme="minorHAnsi" w:hAnsiTheme="majorBidi" w:cstheme="majorBidi"/>
            <w:rPrChange w:id="4136" w:author="Samane Shahpouri" w:date="2024-05-17T23:11:00Z" w16du:dateUtc="2024-05-17T21:11:00Z">
              <w:rPr>
                <w:rFonts w:eastAsiaTheme="minorHAnsi"/>
              </w:rPr>
            </w:rPrChange>
          </w:rPr>
          <w:t xml:space="preserve">generalization </w:t>
        </w:r>
      </w:ins>
      <w:r w:rsidRPr="00E24B0A">
        <w:rPr>
          <w:rFonts w:asciiTheme="majorBidi" w:eastAsiaTheme="minorHAnsi" w:hAnsiTheme="majorBidi" w:cstheme="majorBidi"/>
          <w:rPrChange w:id="4137" w:author="Samane Shahpouri" w:date="2024-05-17T23:11:00Z" w16du:dateUtc="2024-05-17T21:11:00Z">
            <w:rPr>
              <w:rFonts w:eastAsiaTheme="minorHAnsi"/>
            </w:rPr>
          </w:rPrChange>
        </w:rPr>
        <w:t xml:space="preserve">with a single, unified model approach. These results show how important it is to tune the model specifically to each tracer's specific properties. This will make the model more useful and accurate in </w:t>
      </w:r>
      <w:del w:id="4138" w:author="Isaac Shiri Lord" w:date="2024-05-12T18:59:00Z">
        <w:r w:rsidRPr="00E24B0A" w:rsidDel="00B11C7D">
          <w:rPr>
            <w:rFonts w:asciiTheme="majorBidi" w:eastAsiaTheme="minorHAnsi" w:hAnsiTheme="majorBidi" w:cstheme="majorBidi"/>
            <w:rPrChange w:id="4139" w:author="Samane Shahpouri" w:date="2024-05-17T23:11:00Z" w16du:dateUtc="2024-05-17T21:11:00Z">
              <w:rPr>
                <w:rFonts w:eastAsiaTheme="minorHAnsi"/>
              </w:rPr>
            </w:rPrChange>
          </w:rPr>
          <w:delText>a wider range of</w:delText>
        </w:r>
      </w:del>
      <w:ins w:id="4140" w:author="Isaac Shiri Lord" w:date="2024-05-12T18:59:00Z">
        <w:r w:rsidR="00B11C7D" w:rsidRPr="00E24B0A">
          <w:rPr>
            <w:rFonts w:asciiTheme="majorBidi" w:eastAsiaTheme="minorHAnsi" w:hAnsiTheme="majorBidi" w:cstheme="majorBidi"/>
            <w:rPrChange w:id="4141" w:author="Samane Shahpouri" w:date="2024-05-17T23:11:00Z" w16du:dateUtc="2024-05-17T21:11:00Z">
              <w:rPr>
                <w:rFonts w:eastAsiaTheme="minorHAnsi"/>
              </w:rPr>
            </w:rPrChange>
          </w:rPr>
          <w:t>various</w:t>
        </w:r>
      </w:ins>
      <w:r w:rsidRPr="00E24B0A">
        <w:rPr>
          <w:rFonts w:asciiTheme="majorBidi" w:eastAsiaTheme="minorHAnsi" w:hAnsiTheme="majorBidi" w:cstheme="majorBidi"/>
          <w:rPrChange w:id="4142" w:author="Samane Shahpouri" w:date="2024-05-17T23:11:00Z" w16du:dateUtc="2024-05-17T21:11:00Z">
            <w:rPr>
              <w:rFonts w:eastAsiaTheme="minorHAnsi"/>
            </w:rPr>
          </w:rPrChange>
        </w:rPr>
        <w:t xml:space="preserve"> clinical settings.</w:t>
      </w:r>
    </w:p>
    <w:p w14:paraId="6D58D298" w14:textId="77777777" w:rsidR="00507D2D" w:rsidRPr="00D06CBC" w:rsidRDefault="00507D2D" w:rsidP="00507D2D">
      <w:pPr>
        <w:rPr>
          <w:moveTo w:id="4143" w:author="Samane Shahpouri" w:date="2024-05-17T23:15:00Z" w16du:dateUtc="2024-05-17T21:15:00Z"/>
          <w:rFonts w:asciiTheme="majorBidi" w:hAnsiTheme="majorBidi" w:cstheme="majorBidi"/>
        </w:rPr>
      </w:pPr>
      <w:moveToRangeStart w:id="4144" w:author="Samane Shahpouri" w:date="2024-05-17T23:15:00Z" w:name="move166880129"/>
      <w:moveTo w:id="4145" w:author="Samane Shahpouri" w:date="2024-05-17T23:15:00Z" w16du:dateUtc="2024-05-17T21:15:00Z">
        <w:r w:rsidRPr="00D06CBC">
          <w:rPr>
            <w:rFonts w:asciiTheme="majorBidi" w:hAnsiTheme="majorBidi" w:cstheme="majorBidi"/>
          </w:rPr>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13).</w:t>
        </w:r>
      </w:moveTo>
    </w:p>
    <w:p w14:paraId="0393FCAC" w14:textId="77777777" w:rsidR="00507D2D" w:rsidRPr="00D06CBC" w:rsidRDefault="00507D2D" w:rsidP="00507D2D">
      <w:pPr>
        <w:rPr>
          <w:moveTo w:id="4146" w:author="Samane Shahpouri" w:date="2024-05-17T23:15:00Z" w16du:dateUtc="2024-05-17T21:15:00Z"/>
          <w:rFonts w:asciiTheme="majorBidi" w:hAnsiTheme="majorBidi" w:cstheme="majorBidi"/>
        </w:rPr>
      </w:pPr>
      <w:moveTo w:id="4147" w:author="Samane Shahpouri" w:date="2024-05-17T23:15:00Z" w16du:dateUtc="2024-05-17T21:15:00Z">
        <w:r w:rsidRPr="00D06CBC">
          <w:rPr>
            <w:rFonts w:asciiTheme="majorBidi" w:hAnsiTheme="majorBidi" w:cstheme="majorBidi"/>
          </w:rPr>
          <w:t>These are shown as RE%. This also confirms that TL-MC had a better performance. The RE spread was relatively lower for TL-MC, averaging at 30±50%, in contrast with ADCM, where the spread was much broader at 50±100%.</w:t>
        </w:r>
      </w:moveTo>
    </w:p>
    <w:p w14:paraId="5F50F1E1" w14:textId="77777777" w:rsidR="00507D2D" w:rsidRPr="00D06CBC" w:rsidRDefault="00507D2D" w:rsidP="00507D2D">
      <w:pPr>
        <w:rPr>
          <w:moveTo w:id="4148" w:author="Samane Shahpouri" w:date="2024-05-17T23:15:00Z" w16du:dateUtc="2024-05-17T21:15:00Z"/>
          <w:rFonts w:asciiTheme="majorBidi" w:hAnsiTheme="majorBidi" w:cstheme="majorBidi"/>
        </w:rPr>
      </w:pPr>
      <w:moveTo w:id="4149" w:author="Samane Shahpouri" w:date="2024-05-17T23:15:00Z" w16du:dateUtc="2024-05-17T21:15:00Z">
        <w:r w:rsidRPr="00D06CBC">
          <w:rPr>
            <w:rFonts w:asciiTheme="majorBidi" w:hAnsiTheme="majorBidi" w:cstheme="majorBidi"/>
          </w:rPr>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moveTo>
    </w:p>
    <w:p w14:paraId="3F5C22B3" w14:textId="77777777" w:rsidR="00507D2D" w:rsidRPr="00D06CBC" w:rsidRDefault="00507D2D" w:rsidP="00507D2D">
      <w:pPr>
        <w:rPr>
          <w:moveTo w:id="4150" w:author="Samane Shahpouri" w:date="2024-05-17T23:15:00Z" w16du:dateUtc="2024-05-17T21:15:00Z"/>
          <w:rFonts w:asciiTheme="majorBidi" w:hAnsiTheme="majorBidi" w:cstheme="majorBidi"/>
        </w:rPr>
      </w:pPr>
      <w:moveTo w:id="4151" w:author="Samane Shahpouri" w:date="2024-05-17T23:15:00Z" w16du:dateUtc="2024-05-17T21:15:00Z">
        <w:r w:rsidRPr="00D06CBC">
          <w:rPr>
            <w:rFonts w:asciiTheme="majorBidi" w:hAnsiTheme="majorBidi" w:cstheme="majorBidi"/>
          </w:rPr>
          <w:t>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table 3 &amp; 4, provided.</w:t>
        </w:r>
      </w:moveTo>
    </w:p>
    <w:moveToRangeEnd w:id="4144"/>
    <w:p w14:paraId="35E41D7F" w14:textId="77777777" w:rsidR="00507D2D" w:rsidRDefault="00507D2D">
      <w:pPr>
        <w:pStyle w:val="NormalWeb"/>
        <w:rPr>
          <w:ins w:id="4152" w:author="Samane Shahpouri" w:date="2024-05-17T23:15:00Z" w16du:dateUtc="2024-05-17T21:15:00Z"/>
          <w:rFonts w:asciiTheme="majorBidi" w:eastAsiaTheme="minorHAnsi" w:hAnsiTheme="majorBidi" w:cstheme="majorBidi"/>
        </w:rPr>
      </w:pPr>
    </w:p>
    <w:p w14:paraId="00427945" w14:textId="77777777" w:rsidR="00507D2D" w:rsidRDefault="00507D2D">
      <w:pPr>
        <w:pStyle w:val="NormalWeb"/>
        <w:rPr>
          <w:ins w:id="4153" w:author="Samane Shahpouri" w:date="2024-05-17T23:14:00Z" w16du:dateUtc="2024-05-17T21:14:00Z"/>
          <w:rFonts w:asciiTheme="majorBidi" w:eastAsiaTheme="minorHAnsi" w:hAnsiTheme="majorBidi" w:cstheme="majorBidi"/>
        </w:rPr>
      </w:pPr>
    </w:p>
    <w:p w14:paraId="2AFFD711" w14:textId="77777777" w:rsidR="00507D2D" w:rsidRDefault="00507D2D">
      <w:pPr>
        <w:pStyle w:val="NormalWeb"/>
        <w:rPr>
          <w:ins w:id="4154" w:author="Samane Shahpouri" w:date="2024-05-17T23:14:00Z" w16du:dateUtc="2024-05-17T21:14:00Z"/>
          <w:rFonts w:asciiTheme="majorBidi" w:eastAsiaTheme="minorHAnsi" w:hAnsiTheme="majorBidi" w:cstheme="majorBidi"/>
        </w:rPr>
      </w:pPr>
    </w:p>
    <w:p w14:paraId="60F3FCCA" w14:textId="77777777" w:rsidR="00507D2D" w:rsidRDefault="00507D2D">
      <w:pPr>
        <w:pStyle w:val="NormalWeb"/>
        <w:rPr>
          <w:ins w:id="4155" w:author="Samane Shahpouri" w:date="2024-05-17T23:14:00Z" w16du:dateUtc="2024-05-17T21:14:00Z"/>
          <w:rFonts w:asciiTheme="majorBidi" w:eastAsiaTheme="minorHAnsi" w:hAnsiTheme="majorBidi" w:cstheme="majorBidi"/>
        </w:rPr>
      </w:pPr>
    </w:p>
    <w:p w14:paraId="43192980" w14:textId="77777777" w:rsidR="00507D2D" w:rsidRPr="00E24B0A" w:rsidRDefault="00507D2D">
      <w:pPr>
        <w:pStyle w:val="NormalWeb"/>
        <w:rPr>
          <w:rFonts w:asciiTheme="majorBidi" w:eastAsiaTheme="minorHAnsi" w:hAnsiTheme="majorBidi" w:cstheme="majorBidi"/>
          <w:rPrChange w:id="4156" w:author="Samane Shahpouri" w:date="2024-05-17T23:11:00Z" w16du:dateUtc="2024-05-17T21:11:00Z">
            <w:rPr>
              <w:rFonts w:eastAsiaTheme="minorHAnsi"/>
            </w:rPr>
          </w:rPrChange>
        </w:rPr>
        <w:pPrChange w:id="4157" w:author="Samane Shahpouri" w:date="2024-05-13T08:52:00Z" w16du:dateUtc="2024-05-13T06:52:00Z">
          <w:pPr>
            <w:pStyle w:val="NormalWeb"/>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E24B0A" w:rsidRPr="00E24B0A" w14:paraId="5A7AC5C5" w14:textId="77777777" w:rsidTr="00D06CBC">
        <w:trPr>
          <w:jc w:val="center"/>
          <w:ins w:id="4158" w:author="Samane Shahpouri" w:date="2024-05-17T22:37:00Z"/>
        </w:trPr>
        <w:tc>
          <w:tcPr>
            <w:tcW w:w="8359" w:type="dxa"/>
          </w:tcPr>
          <w:p w14:paraId="107E5B21" w14:textId="77777777" w:rsidR="00C66FB1" w:rsidRPr="00E24B0A" w:rsidRDefault="00C66FB1" w:rsidP="00D06CBC">
            <w:pPr>
              <w:rPr>
                <w:ins w:id="4159" w:author="Samane Shahpouri" w:date="2024-05-17T22:37:00Z" w16du:dateUtc="2024-05-17T20:37:00Z"/>
                <w:rFonts w:asciiTheme="majorBidi" w:hAnsiTheme="majorBidi" w:cstheme="majorBidi"/>
                <w:rPrChange w:id="4160" w:author="Samane Shahpouri" w:date="2024-05-17T23:11:00Z" w16du:dateUtc="2024-05-17T21:11:00Z">
                  <w:rPr>
                    <w:ins w:id="4161" w:author="Samane Shahpouri" w:date="2024-05-17T22:37:00Z" w16du:dateUtc="2024-05-17T20:37:00Z"/>
                  </w:rPr>
                </w:rPrChange>
              </w:rPr>
            </w:pPr>
            <w:ins w:id="4162" w:author="Samane Shahpouri" w:date="2024-05-17T22:37:00Z" w16du:dateUtc="2024-05-17T20:37:00Z">
              <w:r w:rsidRPr="00E24B0A">
                <w:rPr>
                  <w:rFonts w:asciiTheme="majorBidi" w:hAnsiTheme="majorBidi" w:cstheme="majorBidi"/>
                  <w:rPrChange w:id="4163" w:author="Samane Shahpouri" w:date="2024-05-17T23:11:00Z" w16du:dateUtc="2024-05-17T21:11:00Z">
                    <w:rPr/>
                  </w:rPrChange>
                </w:rPr>
                <w:lastRenderedPageBreak/>
                <w:t xml:space="preserve">            </w:t>
              </w:r>
              <w:r w:rsidRPr="00E24B0A">
                <w:rPr>
                  <w:rFonts w:asciiTheme="majorBidi" w:hAnsiTheme="majorBidi" w:cstheme="majorBidi"/>
                  <w:sz w:val="18"/>
                  <w:szCs w:val="18"/>
                  <w:rPrChange w:id="4164" w:author="Samane Shahpouri" w:date="2024-05-17T23:11:00Z" w16du:dateUtc="2024-05-17T21:11:00Z">
                    <w:rPr>
                      <w:sz w:val="18"/>
                      <w:szCs w:val="18"/>
                    </w:rPr>
                  </w:rPrChange>
                </w:rPr>
                <w:t xml:space="preserve">NAC        </w:t>
              </w:r>
              <w:r w:rsidRPr="00E24B0A">
                <w:rPr>
                  <w:rFonts w:asciiTheme="majorBidi" w:hAnsiTheme="majorBidi" w:cstheme="majorBidi"/>
                  <w:rPrChange w:id="4165" w:author="Samane Shahpouri" w:date="2024-05-17T23:11:00Z" w16du:dateUtc="2024-05-17T21:11:00Z">
                    <w:rPr/>
                  </w:rPrChange>
                </w:rPr>
                <w:t xml:space="preserve">              MAC                   IMCM                 TL-MC                 ADCM</w:t>
              </w:r>
            </w:ins>
          </w:p>
        </w:tc>
      </w:tr>
      <w:tr w:rsidR="00E24B0A" w:rsidRPr="00E24B0A" w14:paraId="70BAA60C" w14:textId="77777777" w:rsidTr="00D06CBC">
        <w:trPr>
          <w:jc w:val="center"/>
          <w:ins w:id="4166" w:author="Samane Shahpouri" w:date="2024-05-17T22:37:00Z"/>
        </w:trPr>
        <w:tc>
          <w:tcPr>
            <w:tcW w:w="8359" w:type="dxa"/>
          </w:tcPr>
          <w:p w14:paraId="33020D07" w14:textId="77777777" w:rsidR="00C66FB1" w:rsidRPr="00E24B0A" w:rsidRDefault="00C66FB1" w:rsidP="00D06CBC">
            <w:pPr>
              <w:rPr>
                <w:ins w:id="4167" w:author="Samane Shahpouri" w:date="2024-05-17T22:37:00Z" w16du:dateUtc="2024-05-17T20:37:00Z"/>
                <w:rFonts w:asciiTheme="majorBidi" w:hAnsiTheme="majorBidi" w:cstheme="majorBidi"/>
                <w:rPrChange w:id="4168" w:author="Samane Shahpouri" w:date="2024-05-17T23:11:00Z" w16du:dateUtc="2024-05-17T21:11:00Z">
                  <w:rPr>
                    <w:ins w:id="4169" w:author="Samane Shahpouri" w:date="2024-05-17T22:37:00Z" w16du:dateUtc="2024-05-17T20:37:00Z"/>
                  </w:rPr>
                </w:rPrChange>
              </w:rPr>
            </w:pPr>
            <w:ins w:id="4170" w:author="Samane Shahpouri" w:date="2024-05-17T22:37:00Z" w16du:dateUtc="2024-05-17T20:37:00Z">
              <w:r w:rsidRPr="00E24B0A">
                <w:rPr>
                  <w:rFonts w:asciiTheme="majorBidi" w:hAnsiTheme="majorBidi" w:cstheme="majorBidi"/>
                  <w:noProof/>
                  <w:rPrChange w:id="4171" w:author="Samane Shahpouri" w:date="2024-05-17T23:11:00Z" w16du:dateUtc="2024-05-17T21:11:00Z">
                    <w:rPr>
                      <w:noProof/>
                    </w:rPr>
                  </w:rPrChange>
                </w:rPr>
                <w:drawing>
                  <wp:inline distT="0" distB="0" distL="0" distR="0" wp14:anchorId="71A7AA6E" wp14:editId="48422570">
                    <wp:extent cx="5158696" cy="5609639"/>
                    <wp:effectExtent l="0" t="0" r="4445" b="0"/>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7"/>
                            <a:stretch>
                              <a:fillRect/>
                            </a:stretch>
                          </pic:blipFill>
                          <pic:spPr>
                            <a:xfrm>
                              <a:off x="0" y="0"/>
                              <a:ext cx="5181575" cy="5634518"/>
                            </a:xfrm>
                            <a:prstGeom prst="rect">
                              <a:avLst/>
                            </a:prstGeom>
                          </pic:spPr>
                        </pic:pic>
                      </a:graphicData>
                    </a:graphic>
                  </wp:inline>
                </w:drawing>
              </w:r>
            </w:ins>
          </w:p>
        </w:tc>
      </w:tr>
      <w:tr w:rsidR="00E24B0A" w:rsidRPr="00E24B0A" w14:paraId="4A9FDB2A" w14:textId="77777777" w:rsidTr="00D06CBC">
        <w:trPr>
          <w:jc w:val="center"/>
          <w:ins w:id="4172" w:author="Samane Shahpouri" w:date="2024-05-17T22:37:00Z"/>
        </w:trPr>
        <w:tc>
          <w:tcPr>
            <w:tcW w:w="8359" w:type="dxa"/>
          </w:tcPr>
          <w:p w14:paraId="438118C3" w14:textId="75E8C56F" w:rsidR="00C66FB1" w:rsidRPr="00507D2D" w:rsidRDefault="00C66FB1" w:rsidP="00507D2D">
            <w:pPr>
              <w:pStyle w:val="Caption"/>
              <w:rPr>
                <w:ins w:id="4173" w:author="Samane Shahpouri" w:date="2024-05-17T22:37:00Z" w16du:dateUtc="2024-05-17T20:37:00Z"/>
              </w:rPr>
            </w:pPr>
            <w:ins w:id="4174" w:author="Samane Shahpouri" w:date="2024-05-17T22:37:00Z" w16du:dateUtc="2024-05-17T20:37:00Z">
              <w:r w:rsidRPr="00507D2D">
                <w:t xml:space="preserve">Figure </w:t>
              </w:r>
              <w:r w:rsidRPr="00507D2D">
                <w:fldChar w:fldCharType="begin"/>
              </w:r>
              <w:r w:rsidRPr="00507D2D">
                <w:instrText xml:space="preserve"> SEQ Figure \* ARABIC </w:instrText>
              </w:r>
              <w:r w:rsidRPr="00507D2D">
                <w:fldChar w:fldCharType="separate"/>
              </w:r>
            </w:ins>
            <w:ins w:id="4175" w:author="Samane Shahpouri" w:date="2024-05-19T21:34:00Z" w16du:dateUtc="2024-05-19T19:34:00Z">
              <w:r w:rsidR="00230BE0">
                <w:rPr>
                  <w:noProof/>
                </w:rPr>
                <w:t>11</w:t>
              </w:r>
            </w:ins>
            <w:ins w:id="4176" w:author="Samane Shahpouri" w:date="2024-05-17T22:37:00Z" w16du:dateUtc="2024-05-17T20:37:00Z">
              <w:r w:rsidRPr="00507D2D">
                <w:fldChar w:fldCharType="end"/>
              </w:r>
              <w:r w:rsidRPr="00507D2D">
                <w:t>: From left to right, a coronal slice of NAC, MAC, IMCM, TL-MC, and ADCM on cross-tracer subjects, respectively.</w:t>
              </w:r>
            </w:ins>
          </w:p>
        </w:tc>
      </w:tr>
    </w:tbl>
    <w:p w14:paraId="5DC03A94" w14:textId="3A1C159D" w:rsidR="003715D6" w:rsidDel="00507D2D" w:rsidRDefault="003715D6">
      <w:pPr>
        <w:rPr>
          <w:del w:id="4177" w:author="Samane Shahpouri" w:date="2024-05-17T22:37:00Z" w16du:dateUtc="2024-05-17T20:37:00Z"/>
          <w:rFonts w:asciiTheme="majorBidi" w:hAnsiTheme="majorBidi" w:cstheme="majorBidi"/>
        </w:rPr>
      </w:pPr>
      <w:del w:id="4178" w:author="Samane Shahpouri" w:date="2024-05-17T22:37:00Z" w16du:dateUtc="2024-05-17T20:37:00Z">
        <w:r w:rsidRPr="00E24B0A" w:rsidDel="00C66FB1">
          <w:rPr>
            <w:rFonts w:asciiTheme="majorBidi" w:hAnsiTheme="majorBidi" w:cstheme="majorBidi"/>
            <w:noProof/>
            <w:rPrChange w:id="4179" w:author="Samane Shahpouri" w:date="2024-05-17T23:11:00Z" w16du:dateUtc="2024-05-17T21:11:00Z">
              <w:rPr>
                <w:noProof/>
              </w:rPr>
            </w:rPrChange>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4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E24B0A" w:rsidDel="00C66FB1">
          <w:rPr>
            <w:rFonts w:asciiTheme="majorBidi" w:hAnsiTheme="majorBidi" w:cstheme="majorBidi"/>
            <w:noProof/>
            <w:rPrChange w:id="4180" w:author="Samane Shahpouri" w:date="2024-05-17T23:11:00Z" w16du:dateUtc="2024-05-17T21:11:00Z">
              <w:rPr>
                <w:noProof/>
              </w:rPr>
            </w:rPrChange>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del>
    </w:p>
    <w:p w14:paraId="6D203685" w14:textId="77777777" w:rsidR="00507D2D" w:rsidRDefault="00507D2D">
      <w:pPr>
        <w:rPr>
          <w:ins w:id="4181" w:author="Samane Shahpouri" w:date="2024-05-17T23:15:00Z" w16du:dateUtc="2024-05-17T21:15:00Z"/>
          <w:rFonts w:asciiTheme="majorBidi" w:hAnsiTheme="majorBidi" w:cstheme="majorBidi"/>
        </w:rPr>
      </w:pPr>
    </w:p>
    <w:p w14:paraId="25B09913" w14:textId="77777777" w:rsidR="00507D2D" w:rsidRDefault="00507D2D">
      <w:pPr>
        <w:rPr>
          <w:ins w:id="4182" w:author="Samane Shahpouri" w:date="2024-05-17T23:15:00Z" w16du:dateUtc="2024-05-17T21:15:00Z"/>
          <w:rFonts w:asciiTheme="majorBidi" w:hAnsiTheme="majorBidi" w:cstheme="majorBidi"/>
        </w:rPr>
      </w:pPr>
    </w:p>
    <w:p w14:paraId="0F657B50" w14:textId="77777777" w:rsidR="00507D2D" w:rsidRPr="00E24B0A" w:rsidRDefault="00507D2D">
      <w:pPr>
        <w:rPr>
          <w:ins w:id="4183" w:author="Samane Shahpouri" w:date="2024-05-17T23:15:00Z" w16du:dateUtc="2024-05-17T21:15:00Z"/>
          <w:rFonts w:asciiTheme="majorBidi" w:hAnsiTheme="majorBidi" w:cstheme="majorBidi"/>
          <w:rPrChange w:id="4184" w:author="Samane Shahpouri" w:date="2024-05-17T23:11:00Z" w16du:dateUtc="2024-05-17T21:11:00Z">
            <w:rPr>
              <w:ins w:id="4185" w:author="Samane Shahpouri" w:date="2024-05-17T23:15:00Z" w16du:dateUtc="2024-05-17T21:15:00Z"/>
            </w:rPr>
          </w:rPrChange>
        </w:rPr>
        <w:pPrChange w:id="4186" w:author="Samane Shahpouri" w:date="2024-05-13T08:52:00Z" w16du:dateUtc="2024-05-13T06:52:00Z">
          <w:pPr>
            <w:jc w:val="both"/>
          </w:pPr>
        </w:pPrChange>
      </w:pPr>
    </w:p>
    <w:p w14:paraId="32941602" w14:textId="62760BD6" w:rsidR="003715D6" w:rsidRPr="00E24B0A" w:rsidDel="00C66FB1" w:rsidRDefault="003715D6">
      <w:pPr>
        <w:rPr>
          <w:del w:id="4187" w:author="Samane Shahpouri" w:date="2024-05-17T22:37:00Z" w16du:dateUtc="2024-05-17T20:37:00Z"/>
          <w:rFonts w:asciiTheme="majorBidi" w:hAnsiTheme="majorBidi" w:cstheme="majorBidi"/>
          <w:rPrChange w:id="4188" w:author="Samane Shahpouri" w:date="2024-05-17T23:11:00Z" w16du:dateUtc="2024-05-17T21:11:00Z">
            <w:rPr>
              <w:del w:id="4189" w:author="Samane Shahpouri" w:date="2024-05-17T22:37:00Z" w16du:dateUtc="2024-05-17T20:37:00Z"/>
            </w:rPr>
          </w:rPrChange>
        </w:rPr>
        <w:pPrChange w:id="4190" w:author="Samane Shahpouri" w:date="2024-05-13T08:52:00Z" w16du:dateUtc="2024-05-13T06:52:00Z">
          <w:pPr>
            <w:jc w:val="both"/>
          </w:pPr>
        </w:pPrChange>
      </w:pPr>
    </w:p>
    <w:p w14:paraId="24077390" w14:textId="3637EFF2" w:rsidR="007650BE" w:rsidRPr="00E24B0A" w:rsidDel="00C66FB1" w:rsidRDefault="003715D6">
      <w:pPr>
        <w:rPr>
          <w:del w:id="4191" w:author="Samane Shahpouri" w:date="2024-05-17T22:37:00Z" w16du:dateUtc="2024-05-17T20:37:00Z"/>
          <w:rFonts w:asciiTheme="majorBidi" w:hAnsiTheme="majorBidi" w:cstheme="majorBidi"/>
          <w:rPrChange w:id="4192" w:author="Samane Shahpouri" w:date="2024-05-17T23:11:00Z" w16du:dateUtc="2024-05-17T21:11:00Z">
            <w:rPr>
              <w:del w:id="4193" w:author="Samane Shahpouri" w:date="2024-05-17T22:37:00Z" w16du:dateUtc="2024-05-17T20:37:00Z"/>
            </w:rPr>
          </w:rPrChange>
        </w:rPr>
        <w:pPrChange w:id="4194" w:author="Samane Shahpouri" w:date="2024-05-13T08:52:00Z" w16du:dateUtc="2024-05-13T06:52:00Z">
          <w:pPr>
            <w:keepNext/>
            <w:jc w:val="both"/>
          </w:pPr>
        </w:pPrChange>
      </w:pPr>
      <w:del w:id="4195" w:author="Samane Shahpouri" w:date="2024-05-17T22:37:00Z" w16du:dateUtc="2024-05-17T20:37:00Z">
        <w:r w:rsidRPr="00E24B0A" w:rsidDel="00C66FB1">
          <w:rPr>
            <w:rFonts w:asciiTheme="majorBidi" w:hAnsiTheme="majorBidi" w:cstheme="majorBidi"/>
            <w:noProof/>
            <w:rPrChange w:id="4196" w:author="Samane Shahpouri" w:date="2024-05-17T23:11:00Z" w16du:dateUtc="2024-05-17T21:11:00Z">
              <w:rPr>
                <w:noProof/>
              </w:rPr>
            </w:rPrChange>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5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E24B0A" w:rsidDel="00C66FB1">
          <w:rPr>
            <w:rFonts w:asciiTheme="majorBidi" w:hAnsiTheme="majorBidi" w:cstheme="majorBidi"/>
            <w:noProof/>
            <w:rPrChange w:id="4197" w:author="Samane Shahpouri" w:date="2024-05-17T23:11:00Z" w16du:dateUtc="2024-05-17T21:11:00Z">
              <w:rPr>
                <w:noProof/>
              </w:rPr>
            </w:rPrChange>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5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del>
    </w:p>
    <w:p w14:paraId="4CE91A54" w14:textId="6219BD41" w:rsidR="007650BE" w:rsidRPr="00DE42D3" w:rsidDel="00C66FB1" w:rsidRDefault="007650BE">
      <w:pPr>
        <w:pStyle w:val="Caption"/>
        <w:rPr>
          <w:del w:id="4198" w:author="Samane Shahpouri" w:date="2024-05-17T22:37:00Z" w16du:dateUtc="2024-05-17T20:37:00Z"/>
        </w:rPr>
        <w:pPrChange w:id="4199" w:author="Samane Shahpouri" w:date="2024-05-13T08:52:00Z" w16du:dateUtc="2024-05-13T06:52:00Z">
          <w:pPr/>
        </w:pPrChange>
      </w:pPr>
      <w:del w:id="4200" w:author="Samane Shahpouri" w:date="2024-05-17T22:37:00Z" w16du:dateUtc="2024-05-17T20:37:00Z">
        <w:r w:rsidRPr="00DE42D3" w:rsidDel="00C66FB1">
          <w:delText xml:space="preserve">Figure </w:delText>
        </w:r>
        <w:r w:rsidRPr="00DE42D3" w:rsidDel="00C66FB1">
          <w:fldChar w:fldCharType="begin"/>
        </w:r>
        <w:r w:rsidRPr="00DE42D3" w:rsidDel="00C66FB1">
          <w:delInstrText xml:space="preserve"> SEQ Figure \* ARABIC </w:delInstrText>
        </w:r>
        <w:r w:rsidRPr="00DE42D3" w:rsidDel="00C66FB1">
          <w:fldChar w:fldCharType="separate"/>
        </w:r>
        <w:r w:rsidR="00C53542" w:rsidRPr="00DE42D3" w:rsidDel="00C66FB1">
          <w:rPr>
            <w:noProof/>
          </w:rPr>
          <w:delText>12</w:delText>
        </w:r>
        <w:r w:rsidRPr="00DE42D3" w:rsidDel="00C66FB1">
          <w:fldChar w:fldCharType="end"/>
        </w:r>
        <w:r w:rsidRPr="00DE42D3" w:rsidDel="00C66FB1">
          <w:delText>: From left to right, a coronal slice of NAC, MAC, IMCM, TL-MC, and ADCM on cross-tracer subjects, respectively.</w:delText>
        </w:r>
      </w:del>
    </w:p>
    <w:p w14:paraId="010D4FFB" w14:textId="3D7ED80D" w:rsidR="007650BE" w:rsidRPr="00E24B0A" w:rsidDel="00507D2D" w:rsidRDefault="007650BE">
      <w:pPr>
        <w:rPr>
          <w:moveFrom w:id="4201" w:author="Samane Shahpouri" w:date="2024-05-17T23:15:00Z" w16du:dateUtc="2024-05-17T21:15:00Z"/>
          <w:rFonts w:asciiTheme="majorBidi" w:hAnsiTheme="majorBidi" w:cstheme="majorBidi"/>
          <w:rPrChange w:id="4202" w:author="Samane Shahpouri" w:date="2024-05-17T23:11:00Z" w16du:dateUtc="2024-05-17T21:11:00Z">
            <w:rPr>
              <w:moveFrom w:id="4203" w:author="Samane Shahpouri" w:date="2024-05-17T23:15:00Z" w16du:dateUtc="2024-05-17T21:15:00Z"/>
            </w:rPr>
          </w:rPrChange>
        </w:rPr>
        <w:pPrChange w:id="4204" w:author="Samane Shahpouri" w:date="2024-05-13T08:52:00Z" w16du:dateUtc="2024-05-13T06:52:00Z">
          <w:pPr>
            <w:jc w:val="both"/>
          </w:pPr>
        </w:pPrChange>
      </w:pPr>
      <w:moveFromRangeStart w:id="4205" w:author="Samane Shahpouri" w:date="2024-05-17T23:15:00Z" w:name="move166880129"/>
      <w:moveFrom w:id="4206" w:author="Samane Shahpouri" w:date="2024-05-17T23:15:00Z" w16du:dateUtc="2024-05-17T21:15:00Z">
        <w:r w:rsidRPr="00E24B0A" w:rsidDel="00507D2D">
          <w:rPr>
            <w:rFonts w:asciiTheme="majorBidi" w:hAnsiTheme="majorBidi" w:cstheme="majorBidi"/>
            <w:rPrChange w:id="4207" w:author="Samane Shahpouri" w:date="2024-05-17T23:11:00Z" w16du:dateUtc="2024-05-17T21:11:00Z">
              <w:rPr/>
            </w:rPrChange>
          </w:rPr>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w:t>
        </w:r>
        <w:r w:rsidR="00211C63" w:rsidRPr="00E24B0A" w:rsidDel="00507D2D">
          <w:rPr>
            <w:rFonts w:asciiTheme="majorBidi" w:hAnsiTheme="majorBidi" w:cstheme="majorBidi"/>
            <w:rPrChange w:id="4208" w:author="Samane Shahpouri" w:date="2024-05-17T23:11:00Z" w16du:dateUtc="2024-05-17T21:11:00Z">
              <w:rPr/>
            </w:rPrChange>
          </w:rPr>
          <w:t xml:space="preserve"> (Figure 13)</w:t>
        </w:r>
        <w:r w:rsidRPr="00E24B0A" w:rsidDel="00507D2D">
          <w:rPr>
            <w:rFonts w:asciiTheme="majorBidi" w:hAnsiTheme="majorBidi" w:cstheme="majorBidi"/>
            <w:rPrChange w:id="4209" w:author="Samane Shahpouri" w:date="2024-05-17T23:11:00Z" w16du:dateUtc="2024-05-17T21:11:00Z">
              <w:rPr/>
            </w:rPrChange>
          </w:rPr>
          <w:t>.</w:t>
        </w:r>
      </w:moveFrom>
    </w:p>
    <w:p w14:paraId="0B8F0205" w14:textId="37502031" w:rsidR="007650BE" w:rsidRPr="00E24B0A" w:rsidDel="00507D2D" w:rsidRDefault="007650BE">
      <w:pPr>
        <w:rPr>
          <w:moveFrom w:id="4210" w:author="Samane Shahpouri" w:date="2024-05-17T23:15:00Z" w16du:dateUtc="2024-05-17T21:15:00Z"/>
          <w:rFonts w:asciiTheme="majorBidi" w:hAnsiTheme="majorBidi" w:cstheme="majorBidi"/>
          <w:rPrChange w:id="4211" w:author="Samane Shahpouri" w:date="2024-05-17T23:11:00Z" w16du:dateUtc="2024-05-17T21:11:00Z">
            <w:rPr>
              <w:moveFrom w:id="4212" w:author="Samane Shahpouri" w:date="2024-05-17T23:15:00Z" w16du:dateUtc="2024-05-17T21:15:00Z"/>
            </w:rPr>
          </w:rPrChange>
        </w:rPr>
        <w:pPrChange w:id="4213" w:author="Samane Shahpouri" w:date="2024-05-13T08:52:00Z" w16du:dateUtc="2024-05-13T06:52:00Z">
          <w:pPr>
            <w:jc w:val="both"/>
          </w:pPr>
        </w:pPrChange>
      </w:pPr>
      <w:moveFrom w:id="4214" w:author="Samane Shahpouri" w:date="2024-05-17T23:15:00Z" w16du:dateUtc="2024-05-17T21:15:00Z">
        <w:r w:rsidRPr="00E24B0A" w:rsidDel="00507D2D">
          <w:rPr>
            <w:rFonts w:asciiTheme="majorBidi" w:hAnsiTheme="majorBidi" w:cstheme="majorBidi"/>
            <w:rPrChange w:id="4215" w:author="Samane Shahpouri" w:date="2024-05-17T23:11:00Z" w16du:dateUtc="2024-05-17T21:11:00Z">
              <w:rPr/>
            </w:rPrChange>
          </w:rPr>
          <w:t>These are shown as RE%. This also confirms that TL-MC had a better performance. The RE spread was relatively lower for TL-MC, averaging at 30±50%, in contrast with ADCM, where the spread was much broader at 50±100%.</w:t>
        </w:r>
      </w:moveFrom>
    </w:p>
    <w:p w14:paraId="152298A9" w14:textId="671F08AE" w:rsidR="007650BE" w:rsidRPr="00E24B0A" w:rsidDel="00507D2D" w:rsidRDefault="007650BE">
      <w:pPr>
        <w:rPr>
          <w:moveFrom w:id="4216" w:author="Samane Shahpouri" w:date="2024-05-17T23:15:00Z" w16du:dateUtc="2024-05-17T21:15:00Z"/>
          <w:rFonts w:asciiTheme="majorBidi" w:hAnsiTheme="majorBidi" w:cstheme="majorBidi"/>
          <w:rPrChange w:id="4217" w:author="Samane Shahpouri" w:date="2024-05-17T23:11:00Z" w16du:dateUtc="2024-05-17T21:11:00Z">
            <w:rPr>
              <w:moveFrom w:id="4218" w:author="Samane Shahpouri" w:date="2024-05-17T23:15:00Z" w16du:dateUtc="2024-05-17T21:15:00Z"/>
            </w:rPr>
          </w:rPrChange>
        </w:rPr>
        <w:pPrChange w:id="4219" w:author="Samane Shahpouri" w:date="2024-05-13T08:52:00Z" w16du:dateUtc="2024-05-13T06:52:00Z">
          <w:pPr>
            <w:jc w:val="both"/>
          </w:pPr>
        </w:pPrChange>
      </w:pPr>
      <w:moveFrom w:id="4220" w:author="Samane Shahpouri" w:date="2024-05-17T23:15:00Z" w16du:dateUtc="2024-05-17T21:15:00Z">
        <w:r w:rsidRPr="00E24B0A" w:rsidDel="00507D2D">
          <w:rPr>
            <w:rFonts w:asciiTheme="majorBidi" w:hAnsiTheme="majorBidi" w:cstheme="majorBidi"/>
            <w:rPrChange w:id="4221" w:author="Samane Shahpouri" w:date="2024-05-17T23:11:00Z" w16du:dateUtc="2024-05-17T21:11:00Z">
              <w:rPr/>
            </w:rPrChange>
          </w:rPr>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moveFrom>
    </w:p>
    <w:p w14:paraId="626A46B1" w14:textId="5C36AD8E" w:rsidR="003715D6" w:rsidRPr="00E24B0A" w:rsidDel="00507D2D" w:rsidRDefault="007650BE">
      <w:pPr>
        <w:rPr>
          <w:moveFrom w:id="4222" w:author="Samane Shahpouri" w:date="2024-05-17T23:15:00Z" w16du:dateUtc="2024-05-17T21:15:00Z"/>
          <w:rFonts w:asciiTheme="majorBidi" w:hAnsiTheme="majorBidi" w:cstheme="majorBidi"/>
          <w:rPrChange w:id="4223" w:author="Samane Shahpouri" w:date="2024-05-17T23:11:00Z" w16du:dateUtc="2024-05-17T21:11:00Z">
            <w:rPr>
              <w:moveFrom w:id="4224" w:author="Samane Shahpouri" w:date="2024-05-17T23:15:00Z" w16du:dateUtc="2024-05-17T21:15:00Z"/>
            </w:rPr>
          </w:rPrChange>
        </w:rPr>
        <w:pPrChange w:id="4225" w:author="Samane Shahpouri" w:date="2024-05-13T08:52:00Z" w16du:dateUtc="2024-05-13T06:52:00Z">
          <w:pPr>
            <w:jc w:val="both"/>
          </w:pPr>
        </w:pPrChange>
      </w:pPr>
      <w:moveFrom w:id="4226" w:author="Samane Shahpouri" w:date="2024-05-17T23:15:00Z" w16du:dateUtc="2024-05-17T21:15:00Z">
        <w:r w:rsidRPr="00E24B0A" w:rsidDel="00507D2D">
          <w:rPr>
            <w:rFonts w:asciiTheme="majorBidi" w:hAnsiTheme="majorBidi" w:cstheme="majorBidi"/>
            <w:rPrChange w:id="4227" w:author="Samane Shahpouri" w:date="2024-05-17T23:11:00Z" w16du:dateUtc="2024-05-17T21:11:00Z">
              <w:rPr/>
            </w:rPrChange>
          </w:rPr>
          <w:t xml:space="preserve">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rsidRPr="00E24B0A" w:rsidDel="00507D2D">
          <w:rPr>
            <w:rFonts w:asciiTheme="majorBidi" w:hAnsiTheme="majorBidi" w:cstheme="majorBidi"/>
            <w:rPrChange w:id="4228" w:author="Samane Shahpouri" w:date="2024-05-17T23:11:00Z" w16du:dateUtc="2024-05-17T21:11:00Z">
              <w:rPr/>
            </w:rPrChange>
          </w:rPr>
          <w:t>S</w:t>
        </w:r>
        <w:r w:rsidRPr="00E24B0A" w:rsidDel="00507D2D">
          <w:rPr>
            <w:rFonts w:asciiTheme="majorBidi" w:hAnsiTheme="majorBidi" w:cstheme="majorBidi"/>
            <w:rPrChange w:id="4229" w:author="Samane Shahpouri" w:date="2024-05-17T23:11:00Z" w16du:dateUtc="2024-05-17T21:11:00Z">
              <w:rPr/>
            </w:rPrChange>
          </w:rPr>
          <w:t xml:space="preserve">upplementary </w:t>
        </w:r>
        <w:r w:rsidR="009D5D78" w:rsidRPr="00E24B0A" w:rsidDel="00507D2D">
          <w:rPr>
            <w:rFonts w:asciiTheme="majorBidi" w:hAnsiTheme="majorBidi" w:cstheme="majorBidi"/>
            <w:rPrChange w:id="4230" w:author="Samane Shahpouri" w:date="2024-05-17T23:11:00Z" w16du:dateUtc="2024-05-17T21:11:00Z">
              <w:rPr/>
            </w:rPrChange>
          </w:rPr>
          <w:t>M</w:t>
        </w:r>
        <w:r w:rsidRPr="00E24B0A" w:rsidDel="00507D2D">
          <w:rPr>
            <w:rFonts w:asciiTheme="majorBidi" w:hAnsiTheme="majorBidi" w:cstheme="majorBidi"/>
            <w:rPrChange w:id="4231" w:author="Samane Shahpouri" w:date="2024-05-17T23:11:00Z" w16du:dateUtc="2024-05-17T21:11:00Z">
              <w:rPr/>
            </w:rPrChange>
          </w:rPr>
          <w:t xml:space="preserve">aterial 2, table </w:t>
        </w:r>
        <w:r w:rsidR="00281025" w:rsidRPr="00E24B0A" w:rsidDel="00507D2D">
          <w:rPr>
            <w:rFonts w:asciiTheme="majorBidi" w:hAnsiTheme="majorBidi" w:cstheme="majorBidi"/>
            <w:rPrChange w:id="4232" w:author="Samane Shahpouri" w:date="2024-05-17T23:11:00Z" w16du:dateUtc="2024-05-17T21:11:00Z">
              <w:rPr/>
            </w:rPrChange>
          </w:rPr>
          <w:t>3 &amp; 4</w:t>
        </w:r>
        <w:r w:rsidRPr="00E24B0A" w:rsidDel="00507D2D">
          <w:rPr>
            <w:rFonts w:asciiTheme="majorBidi" w:hAnsiTheme="majorBidi" w:cstheme="majorBidi"/>
            <w:rPrChange w:id="4233" w:author="Samane Shahpouri" w:date="2024-05-17T23:11:00Z" w16du:dateUtc="2024-05-17T21:11:00Z">
              <w:rPr/>
            </w:rPrChange>
          </w:rPr>
          <w:t>, provided.</w:t>
        </w:r>
      </w:moveFrom>
    </w:p>
    <w:moveFromRangeEnd w:id="4205"/>
    <w:p w14:paraId="21915EF8" w14:textId="77777777" w:rsidR="007650BE" w:rsidRPr="00E24B0A" w:rsidRDefault="007650BE">
      <w:pPr>
        <w:rPr>
          <w:rFonts w:asciiTheme="majorBidi" w:hAnsiTheme="majorBidi" w:cstheme="majorBidi"/>
          <w:rPrChange w:id="4234" w:author="Samane Shahpouri" w:date="2024-05-17T23:11:00Z" w16du:dateUtc="2024-05-17T21:11:00Z">
            <w:rPr/>
          </w:rPrChange>
        </w:rPr>
        <w:pPrChange w:id="4235"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E24B0A" w14:paraId="721779E3" w14:textId="77777777" w:rsidTr="00E2116F">
        <w:trPr>
          <w:jc w:val="center"/>
        </w:trPr>
        <w:tc>
          <w:tcPr>
            <w:tcW w:w="3617" w:type="dxa"/>
          </w:tcPr>
          <w:p w14:paraId="2226E90B" w14:textId="77777777" w:rsidR="003715D6" w:rsidRPr="00E24B0A" w:rsidRDefault="003715D6">
            <w:pPr>
              <w:rPr>
                <w:rFonts w:asciiTheme="majorBidi" w:hAnsiTheme="majorBidi" w:cstheme="majorBidi"/>
                <w:rPrChange w:id="4236" w:author="Samane Shahpouri" w:date="2024-05-17T23:11:00Z" w16du:dateUtc="2024-05-17T21:11:00Z">
                  <w:rPr/>
                </w:rPrChange>
              </w:rPr>
              <w:pPrChange w:id="4237" w:author="Samane Shahpouri" w:date="2024-05-13T08:52:00Z" w16du:dateUtc="2024-05-13T06:52:00Z">
                <w:pPr>
                  <w:jc w:val="both"/>
                </w:pPr>
              </w:pPrChange>
            </w:pPr>
            <w:r w:rsidRPr="00E24B0A">
              <w:rPr>
                <w:rFonts w:asciiTheme="majorBidi" w:hAnsiTheme="majorBidi" w:cstheme="majorBidi"/>
                <w:noProof/>
                <w:rPrChange w:id="4238" w:author="Samane Shahpouri" w:date="2024-05-17T23:11:00Z" w16du:dateUtc="2024-05-17T21:11:00Z">
                  <w:rPr>
                    <w:noProof/>
                  </w:rPr>
                </w:rPrChange>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5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E24B0A" w:rsidRDefault="003715D6">
            <w:pPr>
              <w:rPr>
                <w:rFonts w:asciiTheme="majorBidi" w:hAnsiTheme="majorBidi" w:cstheme="majorBidi"/>
                <w:rPrChange w:id="4239" w:author="Samane Shahpouri" w:date="2024-05-17T23:11:00Z" w16du:dateUtc="2024-05-17T21:11:00Z">
                  <w:rPr/>
                </w:rPrChange>
              </w:rPr>
              <w:pPrChange w:id="4240" w:author="Samane Shahpouri" w:date="2024-05-13T08:52:00Z" w16du:dateUtc="2024-05-13T06:52:00Z">
                <w:pPr>
                  <w:jc w:val="both"/>
                </w:pPr>
              </w:pPrChange>
            </w:pPr>
            <w:r w:rsidRPr="00E24B0A">
              <w:rPr>
                <w:rFonts w:asciiTheme="majorBidi" w:hAnsiTheme="majorBidi" w:cstheme="majorBidi"/>
                <w:noProof/>
                <w:rPrChange w:id="4241" w:author="Samane Shahpouri" w:date="2024-05-17T23:11:00Z" w16du:dateUtc="2024-05-17T21:11:00Z">
                  <w:rPr>
                    <w:noProof/>
                  </w:rPr>
                </w:rPrChange>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53"/>
                          <a:stretch>
                            <a:fillRect/>
                          </a:stretch>
                        </pic:blipFill>
                        <pic:spPr>
                          <a:xfrm>
                            <a:off x="0" y="0"/>
                            <a:ext cx="2160000" cy="1719184"/>
                          </a:xfrm>
                          <a:prstGeom prst="rect">
                            <a:avLst/>
                          </a:prstGeom>
                        </pic:spPr>
                      </pic:pic>
                    </a:graphicData>
                  </a:graphic>
                </wp:inline>
              </w:drawing>
            </w:r>
          </w:p>
        </w:tc>
      </w:tr>
      <w:tr w:rsidR="003715D6" w:rsidRPr="00E24B0A" w14:paraId="428DEF9E" w14:textId="77777777" w:rsidTr="00E2116F">
        <w:trPr>
          <w:jc w:val="center"/>
        </w:trPr>
        <w:tc>
          <w:tcPr>
            <w:tcW w:w="3617" w:type="dxa"/>
          </w:tcPr>
          <w:p w14:paraId="09ABDB1A" w14:textId="77777777" w:rsidR="003715D6" w:rsidRPr="00E24B0A" w:rsidRDefault="003715D6">
            <w:pPr>
              <w:rPr>
                <w:rFonts w:asciiTheme="majorBidi" w:hAnsiTheme="majorBidi" w:cstheme="majorBidi"/>
                <w:rPrChange w:id="4242" w:author="Samane Shahpouri" w:date="2024-05-17T23:11:00Z" w16du:dateUtc="2024-05-17T21:11:00Z">
                  <w:rPr/>
                </w:rPrChange>
              </w:rPr>
              <w:pPrChange w:id="4243" w:author="Samane Shahpouri" w:date="2024-05-13T08:52:00Z" w16du:dateUtc="2024-05-13T06:52:00Z">
                <w:pPr>
                  <w:jc w:val="both"/>
                </w:pPr>
              </w:pPrChange>
            </w:pPr>
            <w:r w:rsidRPr="00E24B0A">
              <w:rPr>
                <w:rFonts w:asciiTheme="majorBidi" w:hAnsiTheme="majorBidi" w:cstheme="majorBidi"/>
                <w:noProof/>
                <w:rPrChange w:id="4244" w:author="Samane Shahpouri" w:date="2024-05-17T23:11:00Z" w16du:dateUtc="2024-05-17T21:11:00Z">
                  <w:rPr>
                    <w:noProof/>
                  </w:rPr>
                </w:rPrChange>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5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E24B0A" w:rsidRDefault="003715D6">
            <w:pPr>
              <w:rPr>
                <w:rFonts w:asciiTheme="majorBidi" w:hAnsiTheme="majorBidi" w:cstheme="majorBidi"/>
                <w:rPrChange w:id="4245" w:author="Samane Shahpouri" w:date="2024-05-17T23:11:00Z" w16du:dateUtc="2024-05-17T21:11:00Z">
                  <w:rPr/>
                </w:rPrChange>
              </w:rPr>
              <w:pPrChange w:id="4246" w:author="Samane Shahpouri" w:date="2024-05-13T08:52:00Z" w16du:dateUtc="2024-05-13T06:52:00Z">
                <w:pPr>
                  <w:jc w:val="both"/>
                </w:pPr>
              </w:pPrChange>
            </w:pPr>
            <w:r w:rsidRPr="00E24B0A">
              <w:rPr>
                <w:rFonts w:asciiTheme="majorBidi" w:hAnsiTheme="majorBidi" w:cstheme="majorBidi"/>
                <w:noProof/>
                <w:rPrChange w:id="4247" w:author="Samane Shahpouri" w:date="2024-05-17T23:11:00Z" w16du:dateUtc="2024-05-17T21:11:00Z">
                  <w:rPr>
                    <w:noProof/>
                  </w:rPr>
                </w:rPrChange>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55"/>
                          <a:stretch>
                            <a:fillRect/>
                          </a:stretch>
                        </pic:blipFill>
                        <pic:spPr>
                          <a:xfrm>
                            <a:off x="0" y="0"/>
                            <a:ext cx="2160000" cy="1719184"/>
                          </a:xfrm>
                          <a:prstGeom prst="rect">
                            <a:avLst/>
                          </a:prstGeom>
                        </pic:spPr>
                      </pic:pic>
                    </a:graphicData>
                  </a:graphic>
                </wp:inline>
              </w:drawing>
            </w:r>
          </w:p>
        </w:tc>
      </w:tr>
      <w:tr w:rsidR="003715D6" w:rsidRPr="00E24B0A" w14:paraId="5DCBE1DA" w14:textId="77777777" w:rsidTr="00E2116F">
        <w:trPr>
          <w:jc w:val="center"/>
        </w:trPr>
        <w:tc>
          <w:tcPr>
            <w:tcW w:w="3617" w:type="dxa"/>
          </w:tcPr>
          <w:p w14:paraId="5A2E4B1A" w14:textId="77777777" w:rsidR="003715D6" w:rsidRPr="00E24B0A" w:rsidRDefault="003715D6">
            <w:pPr>
              <w:rPr>
                <w:rFonts w:asciiTheme="majorBidi" w:hAnsiTheme="majorBidi" w:cstheme="majorBidi"/>
                <w:rPrChange w:id="4248" w:author="Samane Shahpouri" w:date="2024-05-17T23:11:00Z" w16du:dateUtc="2024-05-17T21:11:00Z">
                  <w:rPr/>
                </w:rPrChange>
              </w:rPr>
              <w:pPrChange w:id="4249" w:author="Samane Shahpouri" w:date="2024-05-13T08:52:00Z" w16du:dateUtc="2024-05-13T06:52:00Z">
                <w:pPr>
                  <w:jc w:val="both"/>
                </w:pPr>
              </w:pPrChange>
            </w:pPr>
            <w:r w:rsidRPr="00E24B0A">
              <w:rPr>
                <w:rFonts w:asciiTheme="majorBidi" w:hAnsiTheme="majorBidi" w:cstheme="majorBidi"/>
                <w:noProof/>
                <w:rPrChange w:id="4250" w:author="Samane Shahpouri" w:date="2024-05-17T23:11:00Z" w16du:dateUtc="2024-05-17T21:11:00Z">
                  <w:rPr>
                    <w:noProof/>
                  </w:rPr>
                </w:rPrChange>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E24B0A" w:rsidRDefault="003715D6">
            <w:pPr>
              <w:rPr>
                <w:rFonts w:asciiTheme="majorBidi" w:hAnsiTheme="majorBidi" w:cstheme="majorBidi"/>
                <w:rPrChange w:id="4251" w:author="Samane Shahpouri" w:date="2024-05-17T23:11:00Z" w16du:dateUtc="2024-05-17T21:11:00Z">
                  <w:rPr/>
                </w:rPrChange>
              </w:rPr>
              <w:pPrChange w:id="4252" w:author="Samane Shahpouri" w:date="2024-05-13T08:52:00Z" w16du:dateUtc="2024-05-13T06:52:00Z">
                <w:pPr>
                  <w:keepNext/>
                  <w:jc w:val="both"/>
                </w:pPr>
              </w:pPrChange>
            </w:pPr>
            <w:r w:rsidRPr="00E24B0A">
              <w:rPr>
                <w:rFonts w:asciiTheme="majorBidi" w:hAnsiTheme="majorBidi" w:cstheme="majorBidi"/>
                <w:noProof/>
                <w:rPrChange w:id="4253" w:author="Samane Shahpouri" w:date="2024-05-17T23:11:00Z" w16du:dateUtc="2024-05-17T21:11:00Z">
                  <w:rPr>
                    <w:noProof/>
                  </w:rPr>
                </w:rPrChange>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7"/>
                          <a:stretch>
                            <a:fillRect/>
                          </a:stretch>
                        </pic:blipFill>
                        <pic:spPr>
                          <a:xfrm>
                            <a:off x="0" y="0"/>
                            <a:ext cx="2160000" cy="1719184"/>
                          </a:xfrm>
                          <a:prstGeom prst="rect">
                            <a:avLst/>
                          </a:prstGeom>
                        </pic:spPr>
                      </pic:pic>
                    </a:graphicData>
                  </a:graphic>
                </wp:inline>
              </w:drawing>
            </w:r>
          </w:p>
        </w:tc>
      </w:tr>
    </w:tbl>
    <w:p w14:paraId="71A45DD4" w14:textId="315F754E" w:rsidR="003715D6" w:rsidRPr="00507D2D" w:rsidRDefault="003715D6"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254" w:author="Samane Shahpouri" w:date="2024-05-19T21:34:00Z" w16du:dateUtc="2024-05-19T19:34:00Z">
        <w:r w:rsidR="00230BE0">
          <w:rPr>
            <w:noProof/>
          </w:rPr>
          <w:t>12</w:t>
        </w:r>
      </w:ins>
      <w:del w:id="4255" w:author="Samane Shahpouri" w:date="2024-05-17T23:20:00Z" w16du:dateUtc="2024-05-17T21:20:00Z">
        <w:r w:rsidR="00C53542" w:rsidRPr="00507D2D" w:rsidDel="0056359D">
          <w:rPr>
            <w:noProof/>
          </w:rPr>
          <w:delText>13</w:delText>
        </w:r>
      </w:del>
      <w:r w:rsidR="00000000">
        <w:rPr>
          <w:noProof/>
        </w:rPr>
        <w:fldChar w:fldCharType="end"/>
      </w:r>
      <w:r w:rsidRPr="00507D2D">
        <w:t xml:space="preserve">: </w:t>
      </w:r>
      <w:r w:rsidR="007650BE" w:rsidRPr="00507D2D">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507D2D">
        <w:t>centres</w:t>
      </w:r>
      <w:proofErr w:type="spellEnd"/>
      <w:r w:rsidR="007650BE" w:rsidRPr="00507D2D">
        <w:t xml:space="preserve"> C6 and C7.</w:t>
      </w:r>
    </w:p>
    <w:p w14:paraId="3C51138C" w14:textId="47B1D1DE" w:rsidR="007650BE" w:rsidRPr="00E24B0A" w:rsidRDefault="007650BE">
      <w:pPr>
        <w:rPr>
          <w:rFonts w:asciiTheme="majorBidi" w:hAnsiTheme="majorBidi" w:cstheme="majorBidi"/>
          <w:rPrChange w:id="4256" w:author="Samane Shahpouri" w:date="2024-05-17T23:11:00Z" w16du:dateUtc="2024-05-17T21:11:00Z">
            <w:rPr/>
          </w:rPrChange>
        </w:rPr>
        <w:pPrChange w:id="4257" w:author="Samane Shahpouri" w:date="2024-05-13T08:52:00Z" w16du:dateUtc="2024-05-13T06:52:00Z">
          <w:pPr>
            <w:jc w:val="both"/>
          </w:pPr>
        </w:pPrChange>
      </w:pPr>
      <w:r w:rsidRPr="00E24B0A">
        <w:rPr>
          <w:rFonts w:asciiTheme="majorBidi" w:hAnsiTheme="majorBidi" w:cstheme="majorBidi"/>
          <w:rPrChange w:id="4258" w:author="Samane Shahpouri" w:date="2024-05-17T23:11:00Z" w16du:dateUtc="2024-05-17T21:11:00Z">
            <w:rPr/>
          </w:rPrChange>
        </w:rPr>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rsidRPr="00E24B0A">
        <w:rPr>
          <w:rFonts w:asciiTheme="majorBidi" w:hAnsiTheme="majorBidi" w:cstheme="majorBidi"/>
          <w:rPrChange w:id="4259" w:author="Samane Shahpouri" w:date="2024-05-17T23:11:00Z" w16du:dateUtc="2024-05-17T21:11:00Z">
            <w:rPr/>
          </w:rPrChange>
        </w:rPr>
        <w:t>centres</w:t>
      </w:r>
      <w:r w:rsidRPr="00E24B0A">
        <w:rPr>
          <w:rFonts w:asciiTheme="majorBidi" w:hAnsiTheme="majorBidi" w:cstheme="majorBidi"/>
          <w:rPrChange w:id="4260" w:author="Samane Shahpouri" w:date="2024-05-17T23:11:00Z" w16du:dateUtc="2024-05-17T21:11:00Z">
            <w:rPr/>
          </w:rPrChange>
        </w:rPr>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Pr="00E24B0A" w:rsidRDefault="007650BE">
      <w:pPr>
        <w:rPr>
          <w:rFonts w:asciiTheme="majorBidi" w:hAnsiTheme="majorBidi" w:cstheme="majorBidi"/>
          <w:rPrChange w:id="4261" w:author="Samane Shahpouri" w:date="2024-05-17T23:11:00Z" w16du:dateUtc="2024-05-17T21:11:00Z">
            <w:rPr/>
          </w:rPrChange>
        </w:rPr>
        <w:pPrChange w:id="4262" w:author="Samane Shahpouri" w:date="2024-05-13T08:52:00Z" w16du:dateUtc="2024-05-13T06:52:00Z">
          <w:pPr>
            <w:jc w:val="both"/>
          </w:pPr>
        </w:pPrChange>
      </w:pPr>
      <w:r w:rsidRPr="00E24B0A">
        <w:rPr>
          <w:rFonts w:asciiTheme="majorBidi" w:hAnsiTheme="majorBidi" w:cstheme="majorBidi"/>
          <w:rPrChange w:id="4263" w:author="Samane Shahpouri" w:date="2024-05-17T23:11:00Z" w16du:dateUtc="2024-05-17T21:11:00Z">
            <w:rPr/>
          </w:rPrChange>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E24B0A" w14:paraId="4D88F9D5" w14:textId="77777777" w:rsidTr="00211C63">
        <w:trPr>
          <w:jc w:val="center"/>
        </w:trPr>
        <w:tc>
          <w:tcPr>
            <w:tcW w:w="411" w:type="dxa"/>
            <w:textDirection w:val="btLr"/>
            <w:vAlign w:val="bottom"/>
          </w:tcPr>
          <w:p w14:paraId="164F8074" w14:textId="50ACBC2B" w:rsidR="00211C63" w:rsidRPr="00E24B0A" w:rsidRDefault="00681E02">
            <w:pPr>
              <w:rPr>
                <w:rFonts w:asciiTheme="majorBidi" w:hAnsiTheme="majorBidi" w:cstheme="majorBidi"/>
                <w:sz w:val="16"/>
                <w:szCs w:val="16"/>
                <w:rPrChange w:id="4264" w:author="Samane Shahpouri" w:date="2024-05-17T23:11:00Z" w16du:dateUtc="2024-05-17T21:11:00Z">
                  <w:rPr/>
                </w:rPrChange>
              </w:rPr>
              <w:pPrChange w:id="4265" w:author="Samane Shahpouri" w:date="2024-05-13T08:52:00Z" w16du:dateUtc="2024-05-13T06:52:00Z">
                <w:pPr>
                  <w:jc w:val="both"/>
                </w:pPr>
              </w:pPrChange>
            </w:pPr>
            <w:ins w:id="4266" w:author="Samane Shahpouri" w:date="2024-05-14T07:46:00Z" w16du:dateUtc="2024-05-14T05:46:00Z">
              <w:r w:rsidRPr="00E24B0A">
                <w:rPr>
                  <w:rFonts w:asciiTheme="majorBidi" w:hAnsiTheme="majorBidi" w:cstheme="majorBidi"/>
                  <w:sz w:val="16"/>
                  <w:szCs w:val="16"/>
                  <w:rPrChange w:id="4267" w:author="Samane Shahpouri" w:date="2024-05-17T23:11:00Z" w16du:dateUtc="2024-05-17T21:11:00Z">
                    <w:rPr>
                      <w:sz w:val="18"/>
                      <w:szCs w:val="18"/>
                    </w:rPr>
                  </w:rPrChange>
                </w:rPr>
                <w:lastRenderedPageBreak/>
                <w:t xml:space="preserve">           </w:t>
              </w:r>
            </w:ins>
            <w:r w:rsidR="00211C63" w:rsidRPr="00E24B0A">
              <w:rPr>
                <w:rFonts w:asciiTheme="majorBidi" w:hAnsiTheme="majorBidi" w:cstheme="majorBidi"/>
                <w:sz w:val="16"/>
                <w:szCs w:val="16"/>
                <w:rPrChange w:id="4268" w:author="Samane Shahpouri" w:date="2024-05-17T23:11:00Z" w16du:dateUtc="2024-05-17T21:11:00Z">
                  <w:rPr/>
                </w:rPrChange>
              </w:rPr>
              <w:t>Predicted (SUV)</w:t>
            </w:r>
          </w:p>
        </w:tc>
        <w:tc>
          <w:tcPr>
            <w:tcW w:w="5963" w:type="dxa"/>
          </w:tcPr>
          <w:p w14:paraId="02FFA8E1" w14:textId="77777777" w:rsidR="00211C63" w:rsidRPr="00E24B0A" w:rsidRDefault="00211C63">
            <w:pPr>
              <w:rPr>
                <w:rFonts w:asciiTheme="majorBidi" w:hAnsiTheme="majorBidi" w:cstheme="majorBidi"/>
                <w:rPrChange w:id="4269" w:author="Samane Shahpouri" w:date="2024-05-17T23:11:00Z" w16du:dateUtc="2024-05-17T21:11:00Z">
                  <w:rPr/>
                </w:rPrChange>
              </w:rPr>
              <w:pPrChange w:id="4270" w:author="Samane Shahpouri" w:date="2024-05-13T08:52:00Z" w16du:dateUtc="2024-05-13T06:52:00Z">
                <w:pPr>
                  <w:jc w:val="both"/>
                </w:pPr>
              </w:pPrChange>
            </w:pPr>
            <w:r w:rsidRPr="00E24B0A">
              <w:rPr>
                <w:rFonts w:asciiTheme="majorBidi" w:hAnsiTheme="majorBidi" w:cstheme="majorBidi"/>
                <w:noProof/>
                <w:rPrChange w:id="4271" w:author="Samane Shahpouri" w:date="2024-05-17T23:11:00Z" w16du:dateUtc="2024-05-17T21:11:00Z">
                  <w:rPr>
                    <w:noProof/>
                  </w:rPr>
                </w:rPrChange>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8"/>
                          <a:stretch>
                            <a:fillRect/>
                          </a:stretch>
                        </pic:blipFill>
                        <pic:spPr>
                          <a:xfrm>
                            <a:off x="0" y="0"/>
                            <a:ext cx="3696147" cy="1638000"/>
                          </a:xfrm>
                          <a:prstGeom prst="rect">
                            <a:avLst/>
                          </a:prstGeom>
                        </pic:spPr>
                      </pic:pic>
                    </a:graphicData>
                  </a:graphic>
                </wp:inline>
              </w:drawing>
            </w:r>
          </w:p>
        </w:tc>
      </w:tr>
      <w:tr w:rsidR="00211C63" w:rsidRPr="00E24B0A" w14:paraId="47C81A9F" w14:textId="77777777" w:rsidTr="00211C63">
        <w:trPr>
          <w:jc w:val="center"/>
        </w:trPr>
        <w:tc>
          <w:tcPr>
            <w:tcW w:w="411" w:type="dxa"/>
            <w:textDirection w:val="btLr"/>
            <w:vAlign w:val="bottom"/>
          </w:tcPr>
          <w:p w14:paraId="1AE532CD" w14:textId="0A30498D" w:rsidR="00211C63" w:rsidRPr="00E24B0A" w:rsidRDefault="00681E02">
            <w:pPr>
              <w:rPr>
                <w:rFonts w:asciiTheme="majorBidi" w:hAnsiTheme="majorBidi" w:cstheme="majorBidi"/>
                <w:sz w:val="16"/>
                <w:szCs w:val="16"/>
                <w:rPrChange w:id="4272" w:author="Samane Shahpouri" w:date="2024-05-17T23:11:00Z" w16du:dateUtc="2024-05-17T21:11:00Z">
                  <w:rPr/>
                </w:rPrChange>
              </w:rPr>
              <w:pPrChange w:id="4273" w:author="Samane Shahpouri" w:date="2024-05-13T08:52:00Z" w16du:dateUtc="2024-05-13T06:52:00Z">
                <w:pPr>
                  <w:jc w:val="both"/>
                </w:pPr>
              </w:pPrChange>
            </w:pPr>
            <w:ins w:id="4274" w:author="Samane Shahpouri" w:date="2024-05-14T07:46:00Z" w16du:dateUtc="2024-05-14T05:46:00Z">
              <w:r w:rsidRPr="00E24B0A">
                <w:rPr>
                  <w:rFonts w:asciiTheme="majorBidi" w:hAnsiTheme="majorBidi" w:cstheme="majorBidi"/>
                  <w:sz w:val="16"/>
                  <w:szCs w:val="16"/>
                  <w:rPrChange w:id="4275" w:author="Samane Shahpouri" w:date="2024-05-17T23:11:00Z" w16du:dateUtc="2024-05-17T21:11:00Z">
                    <w:rPr>
                      <w:sz w:val="18"/>
                      <w:szCs w:val="18"/>
                    </w:rPr>
                  </w:rPrChange>
                </w:rPr>
                <w:t xml:space="preserve">               </w:t>
              </w:r>
            </w:ins>
            <w:r w:rsidR="00211C63" w:rsidRPr="00E24B0A">
              <w:rPr>
                <w:rFonts w:asciiTheme="majorBidi" w:hAnsiTheme="majorBidi" w:cstheme="majorBidi"/>
                <w:sz w:val="16"/>
                <w:szCs w:val="16"/>
                <w:rPrChange w:id="4276" w:author="Samane Shahpouri" w:date="2024-05-17T23:11:00Z" w16du:dateUtc="2024-05-17T21:11:00Z">
                  <w:rPr/>
                </w:rPrChange>
              </w:rPr>
              <w:t>Predicted (SUV)</w:t>
            </w:r>
          </w:p>
        </w:tc>
        <w:tc>
          <w:tcPr>
            <w:tcW w:w="5963" w:type="dxa"/>
          </w:tcPr>
          <w:p w14:paraId="65DAB4D1" w14:textId="77777777" w:rsidR="00211C63" w:rsidRPr="00E24B0A" w:rsidRDefault="00211C63">
            <w:pPr>
              <w:rPr>
                <w:rFonts w:asciiTheme="majorBidi" w:hAnsiTheme="majorBidi" w:cstheme="majorBidi"/>
                <w:rPrChange w:id="4277" w:author="Samane Shahpouri" w:date="2024-05-17T23:11:00Z" w16du:dateUtc="2024-05-17T21:11:00Z">
                  <w:rPr/>
                </w:rPrChange>
              </w:rPr>
              <w:pPrChange w:id="4278" w:author="Samane Shahpouri" w:date="2024-05-13T08:52:00Z" w16du:dateUtc="2024-05-13T06:52:00Z">
                <w:pPr>
                  <w:jc w:val="both"/>
                </w:pPr>
              </w:pPrChange>
            </w:pPr>
            <w:r w:rsidRPr="00E24B0A">
              <w:rPr>
                <w:rFonts w:asciiTheme="majorBidi" w:hAnsiTheme="majorBidi" w:cstheme="majorBidi"/>
                <w:noProof/>
                <w:rPrChange w:id="4279" w:author="Samane Shahpouri" w:date="2024-05-17T23:11:00Z" w16du:dateUtc="2024-05-17T21:11:00Z">
                  <w:rPr>
                    <w:noProof/>
                  </w:rPr>
                </w:rPrChange>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9"/>
                          <a:stretch>
                            <a:fillRect/>
                          </a:stretch>
                        </pic:blipFill>
                        <pic:spPr>
                          <a:xfrm>
                            <a:off x="0" y="0"/>
                            <a:ext cx="3696147" cy="1638000"/>
                          </a:xfrm>
                          <a:prstGeom prst="rect">
                            <a:avLst/>
                          </a:prstGeom>
                        </pic:spPr>
                      </pic:pic>
                    </a:graphicData>
                  </a:graphic>
                </wp:inline>
              </w:drawing>
            </w:r>
          </w:p>
        </w:tc>
      </w:tr>
      <w:tr w:rsidR="00211C63" w:rsidRPr="00E24B0A" w14:paraId="0CDCF417" w14:textId="77777777" w:rsidTr="00211C63">
        <w:trPr>
          <w:jc w:val="center"/>
        </w:trPr>
        <w:tc>
          <w:tcPr>
            <w:tcW w:w="411" w:type="dxa"/>
          </w:tcPr>
          <w:p w14:paraId="7E21204C" w14:textId="77777777" w:rsidR="00211C63" w:rsidRPr="00E24B0A" w:rsidRDefault="00211C63">
            <w:pPr>
              <w:rPr>
                <w:rFonts w:asciiTheme="majorBidi" w:hAnsiTheme="majorBidi" w:cstheme="majorBidi"/>
                <w:rPrChange w:id="4280" w:author="Samane Shahpouri" w:date="2024-05-17T23:11:00Z" w16du:dateUtc="2024-05-17T21:11:00Z">
                  <w:rPr/>
                </w:rPrChange>
              </w:rPr>
              <w:pPrChange w:id="4281" w:author="Samane Shahpouri" w:date="2024-05-13T08:52:00Z" w16du:dateUtc="2024-05-13T06:52:00Z">
                <w:pPr>
                  <w:jc w:val="both"/>
                </w:pPr>
              </w:pPrChange>
            </w:pPr>
          </w:p>
        </w:tc>
        <w:tc>
          <w:tcPr>
            <w:tcW w:w="5963" w:type="dxa"/>
          </w:tcPr>
          <w:p w14:paraId="57E1005D" w14:textId="16B3D231" w:rsidR="00211C63" w:rsidRPr="00E24B0A" w:rsidRDefault="00211C63">
            <w:pPr>
              <w:rPr>
                <w:rFonts w:asciiTheme="majorBidi" w:hAnsiTheme="majorBidi" w:cstheme="majorBidi"/>
                <w:rPrChange w:id="4282" w:author="Samane Shahpouri" w:date="2024-05-17T23:11:00Z" w16du:dateUtc="2024-05-17T21:11:00Z">
                  <w:rPr/>
                </w:rPrChange>
              </w:rPr>
              <w:pPrChange w:id="4283" w:author="Samane Shahpouri" w:date="2024-05-13T08:52:00Z" w16du:dateUtc="2024-05-13T06:52:00Z">
                <w:pPr>
                  <w:jc w:val="both"/>
                </w:pPr>
              </w:pPrChange>
            </w:pPr>
            <w:r w:rsidRPr="00E24B0A">
              <w:rPr>
                <w:rFonts w:asciiTheme="majorBidi" w:hAnsiTheme="majorBidi" w:cstheme="majorBidi"/>
                <w:sz w:val="16"/>
                <w:szCs w:val="16"/>
                <w:rPrChange w:id="4284" w:author="Samane Shahpouri" w:date="2024-05-17T23:11:00Z" w16du:dateUtc="2024-05-17T21:11:00Z">
                  <w:rPr/>
                </w:rPrChange>
              </w:rPr>
              <w:t xml:space="preserve">            </w:t>
            </w:r>
            <w:ins w:id="4285" w:author="Samane Shahpouri" w:date="2024-05-14T07:46:00Z" w16du:dateUtc="2024-05-14T05:46:00Z">
              <w:r w:rsidR="00681E02" w:rsidRPr="00E24B0A">
                <w:rPr>
                  <w:rFonts w:asciiTheme="majorBidi" w:hAnsiTheme="majorBidi" w:cstheme="majorBidi"/>
                  <w:sz w:val="16"/>
                  <w:szCs w:val="16"/>
                  <w:rPrChange w:id="4286" w:author="Samane Shahpouri" w:date="2024-05-17T23:11:00Z" w16du:dateUtc="2024-05-17T21:11:00Z">
                    <w:rPr>
                      <w:sz w:val="16"/>
                      <w:szCs w:val="16"/>
                    </w:rPr>
                  </w:rPrChange>
                </w:rPr>
                <w:t xml:space="preserve">     </w:t>
              </w:r>
            </w:ins>
            <w:r w:rsidRPr="00E24B0A">
              <w:rPr>
                <w:rFonts w:asciiTheme="majorBidi" w:hAnsiTheme="majorBidi" w:cstheme="majorBidi"/>
                <w:sz w:val="16"/>
                <w:szCs w:val="16"/>
                <w:rPrChange w:id="4287" w:author="Samane Shahpouri" w:date="2024-05-17T23:11:00Z" w16du:dateUtc="2024-05-17T21:11:00Z">
                  <w:rPr/>
                </w:rPrChange>
              </w:rPr>
              <w:t>Reference (</w:t>
            </w:r>
            <w:proofErr w:type="gramStart"/>
            <w:r w:rsidRPr="00E24B0A">
              <w:rPr>
                <w:rFonts w:asciiTheme="majorBidi" w:hAnsiTheme="majorBidi" w:cstheme="majorBidi"/>
                <w:sz w:val="16"/>
                <w:szCs w:val="16"/>
                <w:rPrChange w:id="4288" w:author="Samane Shahpouri" w:date="2024-05-17T23:11:00Z" w16du:dateUtc="2024-05-17T21:11:00Z">
                  <w:rPr/>
                </w:rPrChange>
              </w:rPr>
              <w:t xml:space="preserve">SUV)   </w:t>
            </w:r>
            <w:proofErr w:type="gramEnd"/>
            <w:r w:rsidRPr="00E24B0A">
              <w:rPr>
                <w:rFonts w:asciiTheme="majorBidi" w:hAnsiTheme="majorBidi" w:cstheme="majorBidi"/>
                <w:sz w:val="16"/>
                <w:szCs w:val="16"/>
                <w:rPrChange w:id="4289" w:author="Samane Shahpouri" w:date="2024-05-17T23:11:00Z" w16du:dateUtc="2024-05-17T21:11:00Z">
                  <w:rPr/>
                </w:rPrChange>
              </w:rPr>
              <w:t xml:space="preserve">                                              Reference (SUV)</w:t>
            </w:r>
          </w:p>
        </w:tc>
      </w:tr>
    </w:tbl>
    <w:p w14:paraId="62B214E2" w14:textId="29D96116" w:rsidR="003715D6" w:rsidRPr="00507D2D" w:rsidRDefault="00CC54DB"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290" w:author="Samane Shahpouri" w:date="2024-05-19T21:34:00Z" w16du:dateUtc="2024-05-19T19:34:00Z">
        <w:r w:rsidR="00230BE0">
          <w:rPr>
            <w:noProof/>
          </w:rPr>
          <w:t>13</w:t>
        </w:r>
      </w:ins>
      <w:del w:id="4291" w:author="Samane Shahpouri" w:date="2024-05-17T23:20:00Z" w16du:dateUtc="2024-05-17T21:20:00Z">
        <w:r w:rsidR="00C53542" w:rsidRPr="00507D2D" w:rsidDel="0056359D">
          <w:rPr>
            <w:noProof/>
          </w:rPr>
          <w:delText>14</w:delText>
        </w:r>
      </w:del>
      <w:r w:rsidR="00000000">
        <w:rPr>
          <w:noProof/>
        </w:rPr>
        <w:fldChar w:fldCharType="end"/>
      </w:r>
      <w:r w:rsidRPr="00507D2D">
        <w:t xml:space="preserve">: </w:t>
      </w:r>
      <w:r w:rsidR="00211C63" w:rsidRPr="00507D2D">
        <w:t>J</w:t>
      </w:r>
      <w:r w:rsidR="007650BE" w:rsidRPr="00507D2D">
        <w:t>oint histogram analysis displaying the correlation between activity concentration in TL-MC and ADCM images versus reference MAC images serving as the ground truth for cross-tracer. Note that a logarithmic scale was used to display the SUV levels</w:t>
      </w:r>
      <w:r w:rsidRPr="00507D2D">
        <w:t>.</w:t>
      </w:r>
    </w:p>
    <w:p w14:paraId="64D81B1C" w14:textId="77777777" w:rsidR="003715D6" w:rsidRPr="00E24B0A" w:rsidRDefault="003715D6">
      <w:pPr>
        <w:rPr>
          <w:rFonts w:asciiTheme="majorBidi" w:hAnsiTheme="majorBidi" w:cstheme="majorBidi"/>
          <w:rPrChange w:id="4292" w:author="Samane Shahpouri" w:date="2024-05-17T23:11:00Z" w16du:dateUtc="2024-05-17T21:11:00Z">
            <w:rPr/>
          </w:rPrChange>
        </w:rPr>
        <w:pPrChange w:id="4293" w:author="Samane Shahpouri" w:date="2024-05-13T08:52:00Z" w16du:dateUtc="2024-05-13T06:52:00Z">
          <w:pPr>
            <w:jc w:val="both"/>
          </w:pPr>
        </w:pPrChange>
      </w:pPr>
    </w:p>
    <w:p w14:paraId="5194E86C" w14:textId="77777777" w:rsidR="003715D6" w:rsidRPr="00E24B0A" w:rsidRDefault="003715D6">
      <w:pPr>
        <w:rPr>
          <w:rFonts w:asciiTheme="majorBidi" w:hAnsiTheme="majorBidi" w:cstheme="majorBidi"/>
          <w:rPrChange w:id="4294" w:author="Samane Shahpouri" w:date="2024-05-17T23:11:00Z" w16du:dateUtc="2024-05-17T21:11:00Z">
            <w:rPr/>
          </w:rPrChange>
        </w:rPr>
        <w:pPrChange w:id="4295" w:author="Samane Shahpouri" w:date="2024-05-13T08:52:00Z" w16du:dateUtc="2024-05-13T06:52:00Z">
          <w:pPr>
            <w:jc w:val="both"/>
          </w:pPr>
        </w:pPrChange>
      </w:pPr>
    </w:p>
    <w:p w14:paraId="1CB0D8B0" w14:textId="4F6E81F8" w:rsidR="00CC54DB" w:rsidRPr="00E24B0A" w:rsidRDefault="00CC54DB" w:rsidP="001E0755">
      <w:pPr>
        <w:pStyle w:val="Heading2"/>
        <w:rPr>
          <w:rFonts w:asciiTheme="majorBidi" w:hAnsiTheme="majorBidi" w:cstheme="majorBidi"/>
          <w:rPrChange w:id="4296" w:author="Samane Shahpouri" w:date="2024-05-17T23:11:00Z" w16du:dateUtc="2024-05-17T21:11:00Z">
            <w:rPr/>
          </w:rPrChange>
        </w:rPr>
      </w:pPr>
      <w:bookmarkStart w:id="4297" w:name="_Toc167046480"/>
      <w:r w:rsidRPr="00E24B0A">
        <w:rPr>
          <w:rFonts w:asciiTheme="majorBidi" w:hAnsiTheme="majorBidi" w:cstheme="majorBidi"/>
          <w:rPrChange w:id="4298" w:author="Samane Shahpouri" w:date="2024-05-17T23:11:00Z" w16du:dateUtc="2024-05-17T21:11:00Z">
            <w:rPr/>
          </w:rPrChange>
        </w:rPr>
        <w:t>Case Study on </w:t>
      </w:r>
      <w:del w:id="4299" w:author="Isaac Shiri Lord" w:date="2024-05-12T19:02:00Z">
        <w:r w:rsidRPr="00E24B0A" w:rsidDel="00DC7C5C">
          <w:rPr>
            <w:rFonts w:asciiTheme="majorBidi" w:hAnsiTheme="majorBidi" w:cstheme="majorBidi"/>
            <w:rPrChange w:id="4300" w:author="Samane Shahpouri" w:date="2024-05-17T23:11:00Z" w16du:dateUtc="2024-05-17T21:11:00Z">
              <w:rPr/>
            </w:rPrChange>
          </w:rPr>
          <w:delText xml:space="preserve">artefact </w:delText>
        </w:r>
      </w:del>
      <w:ins w:id="4301" w:author="Isaac Shiri Lord" w:date="2024-05-12T19:02:00Z">
        <w:r w:rsidR="00DC7C5C" w:rsidRPr="00E24B0A">
          <w:rPr>
            <w:rFonts w:asciiTheme="majorBidi" w:hAnsiTheme="majorBidi" w:cstheme="majorBidi"/>
            <w:rPrChange w:id="4302" w:author="Samane Shahpouri" w:date="2024-05-17T23:11:00Z" w16du:dateUtc="2024-05-17T21:11:00Z">
              <w:rPr/>
            </w:rPrChange>
          </w:rPr>
          <w:t xml:space="preserve">artifact </w:t>
        </w:r>
      </w:ins>
      <w:r w:rsidRPr="00E24B0A">
        <w:rPr>
          <w:rFonts w:asciiTheme="majorBidi" w:hAnsiTheme="majorBidi" w:cstheme="majorBidi"/>
          <w:rPrChange w:id="4303" w:author="Samane Shahpouri" w:date="2024-05-17T23:11:00Z" w16du:dateUtc="2024-05-17T21:11:00Z">
            <w:rPr/>
          </w:rPrChange>
        </w:rPr>
        <w:t>images</w:t>
      </w:r>
      <w:bookmarkEnd w:id="4297"/>
    </w:p>
    <w:p w14:paraId="58A55C9C" w14:textId="77777777" w:rsidR="003715D6" w:rsidRPr="00E24B0A" w:rsidRDefault="003715D6">
      <w:pPr>
        <w:rPr>
          <w:rFonts w:asciiTheme="majorBidi" w:hAnsiTheme="majorBidi" w:cstheme="majorBidi"/>
          <w:rPrChange w:id="4304" w:author="Samane Shahpouri" w:date="2024-05-17T23:11:00Z" w16du:dateUtc="2024-05-17T21:11:00Z">
            <w:rPr/>
          </w:rPrChange>
        </w:rPr>
        <w:pPrChange w:id="4305" w:author="Samane Shahpouri" w:date="2024-05-13T08:52:00Z" w16du:dateUtc="2024-05-13T06:52:00Z">
          <w:pPr>
            <w:jc w:val="both"/>
          </w:pPr>
        </w:pPrChange>
      </w:pPr>
    </w:p>
    <w:p w14:paraId="3D638A72" w14:textId="7CA415B2" w:rsidR="007650BE" w:rsidRPr="00E24B0A" w:rsidDel="00DC7C5C" w:rsidRDefault="007650BE">
      <w:pPr>
        <w:rPr>
          <w:del w:id="4306" w:author="Isaac Shiri Lord" w:date="2024-05-12T19:02:00Z"/>
          <w:rFonts w:asciiTheme="majorBidi" w:hAnsiTheme="majorBidi" w:cstheme="majorBidi"/>
          <w:rPrChange w:id="4307" w:author="Samane Shahpouri" w:date="2024-05-17T23:11:00Z" w16du:dateUtc="2024-05-17T21:11:00Z">
            <w:rPr>
              <w:del w:id="4308" w:author="Isaac Shiri Lord" w:date="2024-05-12T19:02:00Z"/>
            </w:rPr>
          </w:rPrChange>
        </w:rPr>
        <w:pPrChange w:id="4309" w:author="Samane Shahpouri" w:date="2024-05-13T08:52:00Z" w16du:dateUtc="2024-05-13T06:52:00Z">
          <w:pPr>
            <w:jc w:val="both"/>
          </w:pPr>
        </w:pPrChange>
      </w:pPr>
      <w:r w:rsidRPr="00E24B0A">
        <w:rPr>
          <w:rFonts w:asciiTheme="majorBidi" w:hAnsiTheme="majorBidi" w:cstheme="majorBidi"/>
          <w:rPrChange w:id="4310" w:author="Samane Shahpouri" w:date="2024-05-17T23:11:00Z" w16du:dateUtc="2024-05-17T21:11:00Z">
            <w:rPr/>
          </w:rPrChange>
        </w:rPr>
        <w:t>In this section, a series of case studies involving repeated scans were examined. These repeated scans have been requested by nuclear medicine physicians shortly after initial assessments.</w:t>
      </w:r>
      <w:ins w:id="4311" w:author="Isaac Shiri Lord" w:date="2024-05-12T19:02:00Z">
        <w:r w:rsidR="00DC7C5C" w:rsidRPr="00E24B0A">
          <w:rPr>
            <w:rFonts w:asciiTheme="majorBidi" w:hAnsiTheme="majorBidi" w:cstheme="majorBidi"/>
            <w:rPrChange w:id="4312" w:author="Samane Shahpouri" w:date="2024-05-17T23:11:00Z" w16du:dateUtc="2024-05-17T21:11:00Z">
              <w:rPr/>
            </w:rPrChange>
          </w:rPr>
          <w:t xml:space="preserve"> </w:t>
        </w:r>
      </w:ins>
    </w:p>
    <w:p w14:paraId="511380BA" w14:textId="19C6E902" w:rsidR="007650BE" w:rsidRPr="00E24B0A" w:rsidDel="00DC7C5C" w:rsidRDefault="007650BE">
      <w:pPr>
        <w:rPr>
          <w:del w:id="4313" w:author="Isaac Shiri Lord" w:date="2024-05-12T19:02:00Z"/>
          <w:rFonts w:asciiTheme="majorBidi" w:hAnsiTheme="majorBidi" w:cstheme="majorBidi"/>
          <w:rPrChange w:id="4314" w:author="Samane Shahpouri" w:date="2024-05-17T23:11:00Z" w16du:dateUtc="2024-05-17T21:11:00Z">
            <w:rPr>
              <w:del w:id="4315" w:author="Isaac Shiri Lord" w:date="2024-05-12T19:02:00Z"/>
            </w:rPr>
          </w:rPrChange>
        </w:rPr>
        <w:pPrChange w:id="4316" w:author="Samane Shahpouri" w:date="2024-05-13T08:52:00Z" w16du:dateUtc="2024-05-13T06:52:00Z">
          <w:pPr>
            <w:jc w:val="both"/>
          </w:pPr>
        </w:pPrChange>
      </w:pPr>
      <w:r w:rsidRPr="00E24B0A">
        <w:rPr>
          <w:rFonts w:asciiTheme="majorBidi" w:hAnsiTheme="majorBidi" w:cstheme="majorBidi"/>
          <w:rPrChange w:id="4317" w:author="Samane Shahpouri" w:date="2024-05-17T23:11:00Z" w16du:dateUtc="2024-05-17T21:11:00Z">
            <w:rPr/>
          </w:rPrChange>
        </w:rPr>
        <w:t>Figure</w:t>
      </w:r>
      <w:del w:id="4318" w:author="Isaac Shiri Lord" w:date="2024-05-12T19:02:00Z">
        <w:r w:rsidRPr="00E24B0A" w:rsidDel="00DC7C5C">
          <w:rPr>
            <w:rFonts w:asciiTheme="majorBidi" w:hAnsiTheme="majorBidi" w:cstheme="majorBidi"/>
            <w:rPrChange w:id="4319" w:author="Samane Shahpouri" w:date="2024-05-17T23:11:00Z" w16du:dateUtc="2024-05-17T21:11:00Z">
              <w:rPr/>
            </w:rPrChange>
          </w:rPr>
          <w:delText xml:space="preserve"> </w:delText>
        </w:r>
        <w:r w:rsidR="00626150" w:rsidRPr="00E24B0A" w:rsidDel="00DC7C5C">
          <w:rPr>
            <w:rFonts w:asciiTheme="majorBidi" w:hAnsiTheme="majorBidi" w:cstheme="majorBidi"/>
            <w:rPrChange w:id="4320" w:author="Samane Shahpouri" w:date="2024-05-17T23:11:00Z" w16du:dateUtc="2024-05-17T21:11:00Z">
              <w:rPr/>
            </w:rPrChange>
          </w:rPr>
          <w:delText>1</w:delText>
        </w:r>
        <w:r w:rsidRPr="00E24B0A" w:rsidDel="00DC7C5C">
          <w:rPr>
            <w:rFonts w:asciiTheme="majorBidi" w:hAnsiTheme="majorBidi" w:cstheme="majorBidi"/>
            <w:rPrChange w:id="4321" w:author="Samane Shahpouri" w:date="2024-05-17T23:11:00Z" w16du:dateUtc="2024-05-17T21:11:00Z">
              <w:rPr/>
            </w:rPrChange>
          </w:rPr>
          <w:delText>5</w:delText>
        </w:r>
        <w:r w:rsidR="00626150" w:rsidRPr="00E24B0A" w:rsidDel="00DC7C5C">
          <w:rPr>
            <w:rFonts w:asciiTheme="majorBidi" w:hAnsiTheme="majorBidi" w:cstheme="majorBidi"/>
            <w:rPrChange w:id="4322" w:author="Samane Shahpouri" w:date="2024-05-17T23:11:00Z" w16du:dateUtc="2024-05-17T21:11:00Z">
              <w:rPr/>
            </w:rPrChange>
          </w:rPr>
          <w:delText xml:space="preserve"> and 16</w:delText>
        </w:r>
        <w:r w:rsidRPr="00E24B0A" w:rsidDel="00DC7C5C">
          <w:rPr>
            <w:rFonts w:asciiTheme="majorBidi" w:hAnsiTheme="majorBidi" w:cstheme="majorBidi"/>
            <w:rPrChange w:id="4323" w:author="Samane Shahpouri" w:date="2024-05-17T23:11:00Z" w16du:dateUtc="2024-05-17T21:11:00Z">
              <w:rPr/>
            </w:rPrChange>
          </w:rPr>
          <w:delText xml:space="preserve"> </w:delText>
        </w:r>
        <w:r w:rsidR="00626150" w:rsidRPr="00E24B0A" w:rsidDel="00DC7C5C">
          <w:rPr>
            <w:rFonts w:asciiTheme="majorBidi" w:hAnsiTheme="majorBidi" w:cstheme="majorBidi"/>
            <w:rPrChange w:id="4324" w:author="Samane Shahpouri" w:date="2024-05-17T23:11:00Z" w16du:dateUtc="2024-05-17T21:11:00Z">
              <w:rPr/>
            </w:rPrChange>
          </w:rPr>
          <w:delText xml:space="preserve">and 17 </w:delText>
        </w:r>
        <w:r w:rsidRPr="00E24B0A" w:rsidDel="00DC7C5C">
          <w:rPr>
            <w:rFonts w:asciiTheme="majorBidi" w:hAnsiTheme="majorBidi" w:cstheme="majorBidi"/>
            <w:rPrChange w:id="4325" w:author="Samane Shahpouri" w:date="2024-05-17T23:11:00Z" w16du:dateUtc="2024-05-17T21:11:00Z">
              <w:rPr/>
            </w:rPrChange>
          </w:rPr>
          <w:delText>displays the imaging results for patients with halo artefacts in the pelvic</w:delText>
        </w:r>
        <w:r w:rsidR="00626150" w:rsidRPr="00E24B0A" w:rsidDel="00DC7C5C">
          <w:rPr>
            <w:rFonts w:asciiTheme="majorBidi" w:hAnsiTheme="majorBidi" w:cstheme="majorBidi"/>
            <w:rPrChange w:id="4326" w:author="Samane Shahpouri" w:date="2024-05-17T23:11:00Z" w16du:dateUtc="2024-05-17T21:11:00Z">
              <w:rPr/>
            </w:rPrChange>
          </w:rPr>
          <w:delText>, kidney, diaphragm, lung, liver</w:delText>
        </w:r>
      </w:del>
      <w:ins w:id="4327" w:author="Isaac Shiri Lord" w:date="2024-05-12T19:02:00Z">
        <w:r w:rsidR="00DC7C5C" w:rsidRPr="00E24B0A">
          <w:rPr>
            <w:rFonts w:asciiTheme="majorBidi" w:hAnsiTheme="majorBidi" w:cstheme="majorBidi"/>
            <w:rPrChange w:id="4328" w:author="Samane Shahpouri" w:date="2024-05-17T23:11:00Z" w16du:dateUtc="2024-05-17T21:11:00Z">
              <w:rPr/>
            </w:rPrChange>
          </w:rPr>
          <w:t>s 15, 16, and 17 display the imaging results for patients with halo artifacts in the pelvic, kidney, diaphragm, lung, liver,</w:t>
        </w:r>
      </w:ins>
      <w:r w:rsidR="00626150" w:rsidRPr="00E24B0A">
        <w:rPr>
          <w:rFonts w:asciiTheme="majorBidi" w:hAnsiTheme="majorBidi" w:cstheme="majorBidi"/>
          <w:rPrChange w:id="4329" w:author="Samane Shahpouri" w:date="2024-05-17T23:11:00Z" w16du:dateUtc="2024-05-17T21:11:00Z">
            <w:rPr/>
          </w:rPrChange>
        </w:rPr>
        <w:t xml:space="preserve"> and spleen </w:t>
      </w:r>
      <w:r w:rsidRPr="00E24B0A">
        <w:rPr>
          <w:rFonts w:asciiTheme="majorBidi" w:hAnsiTheme="majorBidi" w:cstheme="majorBidi"/>
          <w:rPrChange w:id="4330" w:author="Samane Shahpouri" w:date="2024-05-17T23:11:00Z" w16du:dateUtc="2024-05-17T21:11:00Z">
            <w:rPr/>
          </w:rPrChange>
        </w:rPr>
        <w:t xml:space="preserve">regions. These </w:t>
      </w:r>
      <w:del w:id="4331" w:author="Isaac Shiri Lord" w:date="2024-05-12T19:02:00Z">
        <w:r w:rsidRPr="00E24B0A" w:rsidDel="00DC7C5C">
          <w:rPr>
            <w:rFonts w:asciiTheme="majorBidi" w:hAnsiTheme="majorBidi" w:cstheme="majorBidi"/>
            <w:rPrChange w:id="4332" w:author="Samane Shahpouri" w:date="2024-05-17T23:11:00Z" w16du:dateUtc="2024-05-17T21:11:00Z">
              <w:rPr/>
            </w:rPrChange>
          </w:rPr>
          <w:delText xml:space="preserve">artefacts </w:delText>
        </w:r>
      </w:del>
      <w:ins w:id="4333" w:author="Isaac Shiri Lord" w:date="2024-05-12T19:02:00Z">
        <w:r w:rsidR="00DC7C5C" w:rsidRPr="00E24B0A">
          <w:rPr>
            <w:rFonts w:asciiTheme="majorBidi" w:hAnsiTheme="majorBidi" w:cstheme="majorBidi"/>
            <w:rPrChange w:id="4334" w:author="Samane Shahpouri" w:date="2024-05-17T23:11:00Z" w16du:dateUtc="2024-05-17T21:11:00Z">
              <w:rPr/>
            </w:rPrChange>
          </w:rPr>
          <w:t xml:space="preserve">artifacts </w:t>
        </w:r>
      </w:ins>
      <w:r w:rsidRPr="00E24B0A">
        <w:rPr>
          <w:rFonts w:asciiTheme="majorBidi" w:hAnsiTheme="majorBidi" w:cstheme="majorBidi"/>
          <w:rPrChange w:id="4335" w:author="Samane Shahpouri" w:date="2024-05-17T23:11:00Z" w16du:dateUtc="2024-05-17T21:11:00Z">
            <w:rPr/>
          </w:rPrChange>
        </w:rPr>
        <w:t xml:space="preserve">were removed in the repeated scan. The ICMC method produced </w:t>
      </w:r>
      <w:del w:id="4336" w:author="Isaac Shiri Lord" w:date="2024-05-12T19:02:00Z">
        <w:r w:rsidRPr="00E24B0A" w:rsidDel="00DC7C5C">
          <w:rPr>
            <w:rFonts w:asciiTheme="majorBidi" w:hAnsiTheme="majorBidi" w:cstheme="majorBidi"/>
            <w:rPrChange w:id="4337" w:author="Samane Shahpouri" w:date="2024-05-17T23:11:00Z" w16du:dateUtc="2024-05-17T21:11:00Z">
              <w:rPr/>
            </w:rPrChange>
          </w:rPr>
          <w:delText>artefact</w:delText>
        </w:r>
      </w:del>
      <w:ins w:id="4338" w:author="Isaac Shiri Lord" w:date="2024-05-12T19:02:00Z">
        <w:r w:rsidR="00DC7C5C" w:rsidRPr="00E24B0A">
          <w:rPr>
            <w:rFonts w:asciiTheme="majorBidi" w:hAnsiTheme="majorBidi" w:cstheme="majorBidi"/>
            <w:rPrChange w:id="4339" w:author="Samane Shahpouri" w:date="2024-05-17T23:11:00Z" w16du:dateUtc="2024-05-17T21:11:00Z">
              <w:rPr/>
            </w:rPrChange>
          </w:rPr>
          <w:t>artifact</w:t>
        </w:r>
      </w:ins>
      <w:r w:rsidRPr="00E24B0A">
        <w:rPr>
          <w:rFonts w:asciiTheme="majorBidi" w:hAnsiTheme="majorBidi" w:cstheme="majorBidi"/>
          <w:rPrChange w:id="4340" w:author="Samane Shahpouri" w:date="2024-05-17T23:11:00Z" w16du:dateUtc="2024-05-17T21:11:00Z">
            <w:rPr/>
          </w:rPrChange>
        </w:rPr>
        <w:t>-free images of high quality, diagnostic confidence, and nearly identical to the initial scan.</w:t>
      </w:r>
      <w:ins w:id="4341" w:author="Isaac Shiri Lord" w:date="2024-05-12T19:02:00Z">
        <w:r w:rsidR="00DC7C5C" w:rsidRPr="00E24B0A">
          <w:rPr>
            <w:rFonts w:asciiTheme="majorBidi" w:hAnsiTheme="majorBidi" w:cstheme="majorBidi"/>
            <w:rPrChange w:id="4342" w:author="Samane Shahpouri" w:date="2024-05-17T23:11:00Z" w16du:dateUtc="2024-05-17T21:11:00Z">
              <w:rPr/>
            </w:rPrChange>
          </w:rPr>
          <w:t xml:space="preserve"> </w:t>
        </w:r>
      </w:ins>
    </w:p>
    <w:p w14:paraId="1031A405" w14:textId="75B4A730" w:rsidR="007650BE" w:rsidRDefault="007650BE">
      <w:pPr>
        <w:rPr>
          <w:ins w:id="4343" w:author="Samane Shahpouri" w:date="2024-05-17T23:15:00Z" w16du:dateUtc="2024-05-17T21:15:00Z"/>
          <w:rFonts w:asciiTheme="majorBidi" w:hAnsiTheme="majorBidi" w:cstheme="majorBidi"/>
        </w:rPr>
      </w:pPr>
      <w:r w:rsidRPr="00E24B0A">
        <w:rPr>
          <w:rFonts w:asciiTheme="majorBidi" w:hAnsiTheme="majorBidi" w:cstheme="majorBidi"/>
          <w:rPrChange w:id="4344" w:author="Samane Shahpouri" w:date="2024-05-17T23:11:00Z" w16du:dateUtc="2024-05-17T21:11:00Z">
            <w:rPr/>
          </w:rPrChange>
        </w:rPr>
        <w:t xml:space="preserve">Figure </w:t>
      </w:r>
      <w:r w:rsidR="00626150" w:rsidRPr="00E24B0A">
        <w:rPr>
          <w:rFonts w:asciiTheme="majorBidi" w:hAnsiTheme="majorBidi" w:cstheme="majorBidi"/>
          <w:rPrChange w:id="4345" w:author="Samane Shahpouri" w:date="2024-05-17T23:11:00Z" w16du:dateUtc="2024-05-17T21:11:00Z">
            <w:rPr/>
          </w:rPrChange>
        </w:rPr>
        <w:t>18</w:t>
      </w:r>
      <w:r w:rsidRPr="00E24B0A">
        <w:rPr>
          <w:rFonts w:asciiTheme="majorBidi" w:hAnsiTheme="majorBidi" w:cstheme="majorBidi"/>
          <w:rPrChange w:id="4346" w:author="Samane Shahpouri" w:date="2024-05-17T23:11:00Z" w16du:dateUtc="2024-05-17T21:11:00Z">
            <w:rPr/>
          </w:rPrChange>
        </w:rPr>
        <w:t xml:space="preserve"> features patient</w:t>
      </w:r>
      <w:r w:rsidR="00B4553F" w:rsidRPr="00E24B0A">
        <w:rPr>
          <w:rFonts w:asciiTheme="majorBidi" w:hAnsiTheme="majorBidi" w:cstheme="majorBidi"/>
          <w:rPrChange w:id="4347" w:author="Samane Shahpouri" w:date="2024-05-17T23:11:00Z" w16du:dateUtc="2024-05-17T21:11:00Z">
            <w:rPr/>
          </w:rPrChange>
        </w:rPr>
        <w:t>s</w:t>
      </w:r>
      <w:r w:rsidRPr="00E24B0A">
        <w:rPr>
          <w:rFonts w:asciiTheme="majorBidi" w:hAnsiTheme="majorBidi" w:cstheme="majorBidi"/>
          <w:rPrChange w:id="4348" w:author="Samane Shahpouri" w:date="2024-05-17T23:11:00Z" w16du:dateUtc="2024-05-17T21:11:00Z">
            <w:rPr/>
          </w:rPrChange>
        </w:rPr>
        <w:t xml:space="preserve"> with a halo </w:t>
      </w:r>
      <w:del w:id="4349" w:author="Isaac Shiri Lord" w:date="2024-05-12T19:02:00Z">
        <w:r w:rsidRPr="00E24B0A" w:rsidDel="00DC7C5C">
          <w:rPr>
            <w:rFonts w:asciiTheme="majorBidi" w:hAnsiTheme="majorBidi" w:cstheme="majorBidi"/>
            <w:rPrChange w:id="4350" w:author="Samane Shahpouri" w:date="2024-05-17T23:11:00Z" w16du:dateUtc="2024-05-17T21:11:00Z">
              <w:rPr/>
            </w:rPrChange>
          </w:rPr>
          <w:delText xml:space="preserve">artefact </w:delText>
        </w:r>
      </w:del>
      <w:ins w:id="4351" w:author="Isaac Shiri Lord" w:date="2024-05-12T19:02:00Z">
        <w:r w:rsidR="00DC7C5C" w:rsidRPr="00E24B0A">
          <w:rPr>
            <w:rFonts w:asciiTheme="majorBidi" w:hAnsiTheme="majorBidi" w:cstheme="majorBidi"/>
            <w:rPrChange w:id="4352" w:author="Samane Shahpouri" w:date="2024-05-17T23:11:00Z" w16du:dateUtc="2024-05-17T21:11:00Z">
              <w:rPr/>
            </w:rPrChange>
          </w:rPr>
          <w:t xml:space="preserve">artifact </w:t>
        </w:r>
      </w:ins>
      <w:r w:rsidRPr="00E24B0A">
        <w:rPr>
          <w:rFonts w:asciiTheme="majorBidi" w:hAnsiTheme="majorBidi" w:cstheme="majorBidi"/>
          <w:rPrChange w:id="4353" w:author="Samane Shahpouri" w:date="2024-05-17T23:11:00Z" w16du:dateUtc="2024-05-17T21:11:00Z">
            <w:rPr/>
          </w:rPrChange>
        </w:rPr>
        <w:t xml:space="preserve">in the kidneys. A repeated scan was conducted in this region due to the initial scan's low image quality and diagnostic confidence. Unfortunately, </w:t>
      </w:r>
      <w:r w:rsidR="00B4553F" w:rsidRPr="00E24B0A">
        <w:rPr>
          <w:rFonts w:asciiTheme="majorBidi" w:hAnsiTheme="majorBidi" w:cstheme="majorBidi"/>
          <w:rPrChange w:id="4354" w:author="Samane Shahpouri" w:date="2024-05-17T23:11:00Z" w16du:dateUtc="2024-05-17T21:11:00Z">
            <w:rPr/>
          </w:rPrChange>
        </w:rPr>
        <w:t>for</w:t>
      </w:r>
      <w:r w:rsidR="00211C63" w:rsidRPr="00E24B0A">
        <w:rPr>
          <w:rFonts w:asciiTheme="majorBidi" w:hAnsiTheme="majorBidi" w:cstheme="majorBidi"/>
          <w:rPrChange w:id="4355" w:author="Samane Shahpouri" w:date="2024-05-17T23:11:00Z" w16du:dateUtc="2024-05-17T21:11:00Z">
            <w:rPr/>
          </w:rPrChange>
        </w:rPr>
        <w:t xml:space="preserve"> same cases </w:t>
      </w:r>
      <w:r w:rsidRPr="00E24B0A">
        <w:rPr>
          <w:rFonts w:asciiTheme="majorBidi" w:hAnsiTheme="majorBidi" w:cstheme="majorBidi"/>
          <w:rPrChange w:id="4356" w:author="Samane Shahpouri" w:date="2024-05-17T23:11:00Z" w16du:dateUtc="2024-05-17T21:11:00Z">
            <w:rPr/>
          </w:rPrChange>
        </w:rPr>
        <w:t xml:space="preserve">the repeated scan could not remove these artifacts. Nonetheless, the ICMC model successfully eliminated the </w:t>
      </w:r>
      <w:del w:id="4357" w:author="Isaac Shiri Lord" w:date="2024-05-12T19:03:00Z">
        <w:r w:rsidRPr="00E24B0A" w:rsidDel="00DC7C5C">
          <w:rPr>
            <w:rFonts w:asciiTheme="majorBidi" w:hAnsiTheme="majorBidi" w:cstheme="majorBidi"/>
            <w:rPrChange w:id="4358" w:author="Samane Shahpouri" w:date="2024-05-17T23:11:00Z" w16du:dateUtc="2024-05-17T21:11:00Z">
              <w:rPr/>
            </w:rPrChange>
          </w:rPr>
          <w:delText xml:space="preserve">artefact </w:delText>
        </w:r>
      </w:del>
      <w:ins w:id="4359" w:author="Isaac Shiri Lord" w:date="2024-05-12T19:03:00Z">
        <w:r w:rsidR="00DC7C5C" w:rsidRPr="00E24B0A">
          <w:rPr>
            <w:rFonts w:asciiTheme="majorBidi" w:hAnsiTheme="majorBidi" w:cstheme="majorBidi"/>
            <w:rPrChange w:id="4360" w:author="Samane Shahpouri" w:date="2024-05-17T23:11:00Z" w16du:dateUtc="2024-05-17T21:11:00Z">
              <w:rPr/>
            </w:rPrChange>
          </w:rPr>
          <w:t xml:space="preserve">artifact </w:t>
        </w:r>
      </w:ins>
      <w:r w:rsidRPr="00E24B0A">
        <w:rPr>
          <w:rFonts w:asciiTheme="majorBidi" w:hAnsiTheme="majorBidi" w:cstheme="majorBidi"/>
          <w:rPrChange w:id="4361" w:author="Samane Shahpouri" w:date="2024-05-17T23:11:00Z" w16du:dateUtc="2024-05-17T21:11:00Z">
            <w:rPr/>
          </w:rPrChange>
        </w:rPr>
        <w:t>in both the original and subsequent scans.</w:t>
      </w:r>
    </w:p>
    <w:p w14:paraId="497B55F0" w14:textId="77777777" w:rsidR="00507D2D" w:rsidRDefault="00507D2D">
      <w:pPr>
        <w:rPr>
          <w:ins w:id="4362" w:author="Samane Shahpouri" w:date="2024-05-17T23:15:00Z" w16du:dateUtc="2024-05-17T21:15:00Z"/>
          <w:rFonts w:asciiTheme="majorBidi" w:hAnsiTheme="majorBidi" w:cstheme="majorBidi"/>
        </w:rPr>
      </w:pPr>
    </w:p>
    <w:p w14:paraId="245A6F44" w14:textId="77777777" w:rsidR="00507D2D" w:rsidRDefault="00507D2D">
      <w:pPr>
        <w:rPr>
          <w:ins w:id="4363" w:author="Samane Shahpouri" w:date="2024-05-17T23:15:00Z" w16du:dateUtc="2024-05-17T21:15:00Z"/>
          <w:rFonts w:asciiTheme="majorBidi" w:hAnsiTheme="majorBidi" w:cstheme="majorBidi"/>
        </w:rPr>
      </w:pPr>
    </w:p>
    <w:p w14:paraId="60140C84" w14:textId="77777777" w:rsidR="00507D2D" w:rsidRDefault="00507D2D">
      <w:pPr>
        <w:rPr>
          <w:ins w:id="4364" w:author="Samane Shahpouri" w:date="2024-05-17T23:15:00Z" w16du:dateUtc="2024-05-17T21:15:00Z"/>
          <w:rFonts w:asciiTheme="majorBidi" w:hAnsiTheme="majorBidi" w:cstheme="majorBidi"/>
        </w:rPr>
      </w:pPr>
    </w:p>
    <w:p w14:paraId="7D82E2FC" w14:textId="77777777" w:rsidR="00507D2D" w:rsidRPr="00E24B0A" w:rsidRDefault="00507D2D">
      <w:pPr>
        <w:rPr>
          <w:rFonts w:asciiTheme="majorBidi" w:hAnsiTheme="majorBidi" w:cstheme="majorBidi"/>
          <w:rPrChange w:id="4365" w:author="Samane Shahpouri" w:date="2024-05-17T23:11:00Z" w16du:dateUtc="2024-05-17T21:11:00Z">
            <w:rPr/>
          </w:rPrChange>
        </w:rPr>
        <w:pPrChange w:id="4366" w:author="Samane Shahpouri" w:date="2024-05-13T08:52:00Z" w16du:dateUtc="2024-05-13T06:52:00Z">
          <w:pPr>
            <w:jc w:val="both"/>
          </w:pPr>
        </w:pPrChange>
      </w:pPr>
    </w:p>
    <w:p w14:paraId="238264EC" w14:textId="77777777" w:rsidR="00211C63" w:rsidRPr="00E24B0A" w:rsidRDefault="00211C63">
      <w:pPr>
        <w:rPr>
          <w:rFonts w:asciiTheme="majorBidi" w:hAnsiTheme="majorBidi" w:cstheme="majorBidi"/>
          <w:rPrChange w:id="4367" w:author="Samane Shahpouri" w:date="2024-05-17T23:11:00Z" w16du:dateUtc="2024-05-17T21:11:00Z">
            <w:rPr/>
          </w:rPrChange>
        </w:rPr>
        <w:pPrChange w:id="4368" w:author="Samane Shahpouri" w:date="2024-05-13T08:52:00Z" w16du:dateUtc="2024-05-13T06:52:00Z">
          <w:pPr>
            <w:jc w:val="both"/>
          </w:pPr>
        </w:pPrChange>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E24B0A" w14:paraId="5E5DE8DC" w14:textId="40F69993" w:rsidTr="00D50F1E">
        <w:trPr>
          <w:gridAfter w:val="1"/>
          <w:wAfter w:w="4163" w:type="dxa"/>
          <w:trHeight w:val="562"/>
        </w:trPr>
        <w:tc>
          <w:tcPr>
            <w:tcW w:w="4673" w:type="dxa"/>
          </w:tcPr>
          <w:p w14:paraId="6B510BE8" w14:textId="77777777" w:rsidR="00D50F1E" w:rsidRPr="00E24B0A" w:rsidRDefault="00D50F1E">
            <w:pPr>
              <w:rPr>
                <w:rFonts w:asciiTheme="majorBidi" w:hAnsiTheme="majorBidi" w:cstheme="majorBidi"/>
                <w:rPrChange w:id="4369" w:author="Samane Shahpouri" w:date="2024-05-17T23:11:00Z" w16du:dateUtc="2024-05-17T21:11:00Z">
                  <w:rPr/>
                </w:rPrChange>
              </w:rPr>
              <w:pPrChange w:id="4370"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71" w:author="Samane Shahpouri" w:date="2024-05-17T23:11:00Z" w16du:dateUtc="2024-05-17T21:11:00Z">
                  <w:rPr>
                    <w:noProof/>
                  </w:rPr>
                </w:rPrChange>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6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E24B0A" w:rsidRDefault="00D50F1E">
            <w:pPr>
              <w:rPr>
                <w:rFonts w:asciiTheme="majorBidi" w:hAnsiTheme="majorBidi" w:cstheme="majorBidi"/>
                <w:rPrChange w:id="4372" w:author="Samane Shahpouri" w:date="2024-05-17T23:11:00Z" w16du:dateUtc="2024-05-17T21:11:00Z">
                  <w:rPr/>
                </w:rPrChange>
              </w:rPr>
              <w:pPrChange w:id="4373"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74" w:author="Samane Shahpouri" w:date="2024-05-17T23:11:00Z" w16du:dateUtc="2024-05-17T21:11:00Z">
                  <w:rPr>
                    <w:noProof/>
                  </w:rPr>
                </w:rPrChange>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6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E24B0A" w:rsidRDefault="00D50F1E">
            <w:pPr>
              <w:rPr>
                <w:rFonts w:asciiTheme="majorBidi" w:hAnsiTheme="majorBidi" w:cstheme="majorBidi"/>
                <w:rPrChange w:id="4375" w:author="Samane Shahpouri" w:date="2024-05-17T23:11:00Z" w16du:dateUtc="2024-05-17T21:11:00Z">
                  <w:rPr/>
                </w:rPrChange>
              </w:rPr>
              <w:pPrChange w:id="4376"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77" w:author="Samane Shahpouri" w:date="2024-05-17T23:11:00Z" w16du:dateUtc="2024-05-17T21:11:00Z">
                  <w:rPr>
                    <w:noProof/>
                  </w:rPr>
                </w:rPrChange>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62"/>
                          <a:stretch>
                            <a:fillRect/>
                          </a:stretch>
                        </pic:blipFill>
                        <pic:spPr>
                          <a:xfrm>
                            <a:off x="0" y="0"/>
                            <a:ext cx="163440" cy="1127407"/>
                          </a:xfrm>
                          <a:prstGeom prst="rect">
                            <a:avLst/>
                          </a:prstGeom>
                        </pic:spPr>
                      </pic:pic>
                    </a:graphicData>
                  </a:graphic>
                </wp:inline>
              </w:drawing>
            </w:r>
          </w:p>
        </w:tc>
      </w:tr>
      <w:tr w:rsidR="00D50F1E" w:rsidRPr="00E24B0A" w14:paraId="232DE8FA" w14:textId="58CCBBF3" w:rsidTr="00D50F1E">
        <w:trPr>
          <w:trHeight w:val="570"/>
        </w:trPr>
        <w:tc>
          <w:tcPr>
            <w:tcW w:w="4673" w:type="dxa"/>
          </w:tcPr>
          <w:p w14:paraId="53BB2C44" w14:textId="77777777" w:rsidR="00D50F1E" w:rsidRPr="00E24B0A" w:rsidRDefault="00D50F1E">
            <w:pPr>
              <w:rPr>
                <w:rFonts w:asciiTheme="majorBidi" w:hAnsiTheme="majorBidi" w:cstheme="majorBidi"/>
                <w:rPrChange w:id="4378" w:author="Samane Shahpouri" w:date="2024-05-17T23:11:00Z" w16du:dateUtc="2024-05-17T21:11:00Z">
                  <w:rPr/>
                </w:rPrChange>
              </w:rPr>
              <w:pPrChange w:id="4379"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80" w:author="Samane Shahpouri" w:date="2024-05-17T23:11:00Z" w16du:dateUtc="2024-05-17T21:11:00Z">
                  <w:rPr>
                    <w:noProof/>
                  </w:rPr>
                </w:rPrChange>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6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E24B0A" w:rsidRDefault="00D50F1E">
            <w:pPr>
              <w:rPr>
                <w:rFonts w:asciiTheme="majorBidi" w:hAnsiTheme="majorBidi" w:cstheme="majorBidi"/>
                <w:rPrChange w:id="4381" w:author="Samane Shahpouri" w:date="2024-05-17T23:11:00Z" w16du:dateUtc="2024-05-17T21:11:00Z">
                  <w:rPr/>
                </w:rPrChange>
              </w:rPr>
              <w:pPrChange w:id="4382"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83" w:author="Samane Shahpouri" w:date="2024-05-17T23:11:00Z" w16du:dateUtc="2024-05-17T21:11:00Z">
                  <w:rPr>
                    <w:noProof/>
                  </w:rPr>
                </w:rPrChange>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6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E24B0A" w:rsidRDefault="00D50F1E">
            <w:pPr>
              <w:rPr>
                <w:rFonts w:asciiTheme="majorBidi" w:hAnsiTheme="majorBidi" w:cstheme="majorBidi"/>
                <w:rPrChange w:id="4384" w:author="Samane Shahpouri" w:date="2024-05-17T23:11:00Z" w16du:dateUtc="2024-05-17T21:11:00Z">
                  <w:rPr/>
                </w:rPrChange>
              </w:rPr>
              <w:pPrChange w:id="4385" w:author="Samane Shahpouri" w:date="2024-05-13T08:52:00Z" w16du:dateUtc="2024-05-13T06:52:00Z">
                <w:pPr>
                  <w:framePr w:hSpace="180" w:wrap="around" w:vAnchor="text" w:hAnchor="margin" w:y="42"/>
                  <w:jc w:val="both"/>
                </w:pPr>
              </w:pPrChange>
            </w:pPr>
          </w:p>
        </w:tc>
      </w:tr>
      <w:tr w:rsidR="00D50F1E" w:rsidRPr="00E24B0A" w14:paraId="28B2906D" w14:textId="300235E4" w:rsidTr="00D50F1E">
        <w:trPr>
          <w:trHeight w:val="562"/>
        </w:trPr>
        <w:tc>
          <w:tcPr>
            <w:tcW w:w="4673" w:type="dxa"/>
          </w:tcPr>
          <w:p w14:paraId="334F767E" w14:textId="77777777" w:rsidR="00D50F1E" w:rsidRPr="00E24B0A" w:rsidRDefault="00D50F1E">
            <w:pPr>
              <w:rPr>
                <w:rFonts w:asciiTheme="majorBidi" w:hAnsiTheme="majorBidi" w:cstheme="majorBidi"/>
                <w:rPrChange w:id="4386" w:author="Samane Shahpouri" w:date="2024-05-17T23:11:00Z" w16du:dateUtc="2024-05-17T21:11:00Z">
                  <w:rPr/>
                </w:rPrChange>
              </w:rPr>
              <w:pPrChange w:id="4387"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88" w:author="Samane Shahpouri" w:date="2024-05-17T23:11:00Z" w16du:dateUtc="2024-05-17T21:11:00Z">
                  <w:rPr>
                    <w:noProof/>
                  </w:rPr>
                </w:rPrChange>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6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E24B0A" w:rsidRDefault="00D50F1E">
            <w:pPr>
              <w:rPr>
                <w:rFonts w:asciiTheme="majorBidi" w:hAnsiTheme="majorBidi" w:cstheme="majorBidi"/>
                <w:rPrChange w:id="4389" w:author="Samane Shahpouri" w:date="2024-05-17T23:11:00Z" w16du:dateUtc="2024-05-17T21:11:00Z">
                  <w:rPr/>
                </w:rPrChange>
              </w:rPr>
              <w:pPrChange w:id="4390"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91" w:author="Samane Shahpouri" w:date="2024-05-17T23:11:00Z" w16du:dateUtc="2024-05-17T21:11:00Z">
                  <w:rPr>
                    <w:noProof/>
                  </w:rPr>
                </w:rPrChange>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E24B0A" w:rsidRDefault="00D50F1E">
            <w:pPr>
              <w:rPr>
                <w:rFonts w:asciiTheme="majorBidi" w:hAnsiTheme="majorBidi" w:cstheme="majorBidi"/>
                <w:noProof/>
                <w:rPrChange w:id="4392" w:author="Samane Shahpouri" w:date="2024-05-17T23:11:00Z" w16du:dateUtc="2024-05-17T21:11:00Z">
                  <w:rPr>
                    <w:noProof/>
                  </w:rPr>
                </w:rPrChange>
              </w:rPr>
              <w:pPrChange w:id="4393" w:author="Samane Shahpouri" w:date="2024-05-13T08:52:00Z" w16du:dateUtc="2024-05-13T06:52:00Z">
                <w:pPr>
                  <w:framePr w:hSpace="180" w:wrap="around" w:vAnchor="text" w:hAnchor="margin" w:y="42"/>
                  <w:jc w:val="both"/>
                </w:pPr>
              </w:pPrChange>
            </w:pPr>
          </w:p>
        </w:tc>
      </w:tr>
      <w:tr w:rsidR="00D50F1E" w:rsidRPr="00E24B0A" w14:paraId="07DF3821" w14:textId="5156BDD2" w:rsidTr="00D50F1E">
        <w:trPr>
          <w:trHeight w:val="562"/>
        </w:trPr>
        <w:tc>
          <w:tcPr>
            <w:tcW w:w="4673" w:type="dxa"/>
          </w:tcPr>
          <w:p w14:paraId="655B6270" w14:textId="77777777" w:rsidR="00D50F1E" w:rsidRPr="00E24B0A" w:rsidRDefault="00D50F1E">
            <w:pPr>
              <w:rPr>
                <w:rFonts w:asciiTheme="majorBidi" w:hAnsiTheme="majorBidi" w:cstheme="majorBidi"/>
                <w:rPrChange w:id="4394" w:author="Samane Shahpouri" w:date="2024-05-17T23:11:00Z" w16du:dateUtc="2024-05-17T21:11:00Z">
                  <w:rPr/>
                </w:rPrChange>
              </w:rPr>
              <w:pPrChange w:id="4395" w:author="Samane Shahpouri" w:date="2024-05-13T08:52:00Z" w16du:dateUtc="2024-05-13T06:52:00Z">
                <w:pPr>
                  <w:framePr w:hSpace="180" w:wrap="around" w:vAnchor="text" w:hAnchor="margin" w:y="42"/>
                  <w:jc w:val="both"/>
                </w:pPr>
              </w:pPrChange>
            </w:pPr>
            <w:r w:rsidRPr="00E24B0A">
              <w:rPr>
                <w:rFonts w:asciiTheme="majorBidi" w:hAnsiTheme="majorBidi" w:cstheme="majorBidi"/>
                <w:noProof/>
                <w:rPrChange w:id="4396" w:author="Samane Shahpouri" w:date="2024-05-17T23:11:00Z" w16du:dateUtc="2024-05-17T21:11:00Z">
                  <w:rPr>
                    <w:noProof/>
                  </w:rPr>
                </w:rPrChange>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E24B0A" w:rsidRDefault="00D50F1E">
            <w:pPr>
              <w:rPr>
                <w:rFonts w:asciiTheme="majorBidi" w:hAnsiTheme="majorBidi" w:cstheme="majorBidi"/>
                <w:rPrChange w:id="4397" w:author="Samane Shahpouri" w:date="2024-05-17T23:11:00Z" w16du:dateUtc="2024-05-17T21:11:00Z">
                  <w:rPr/>
                </w:rPrChange>
              </w:rPr>
              <w:pPrChange w:id="4398" w:author="Samane Shahpouri" w:date="2024-05-13T08:52:00Z" w16du:dateUtc="2024-05-13T06:52:00Z">
                <w:pPr>
                  <w:keepNext/>
                  <w:framePr w:hSpace="180" w:wrap="around" w:vAnchor="text" w:hAnchor="margin" w:y="42"/>
                  <w:jc w:val="both"/>
                </w:pPr>
              </w:pPrChange>
            </w:pPr>
            <w:r w:rsidRPr="00E24B0A">
              <w:rPr>
                <w:rFonts w:asciiTheme="majorBidi" w:hAnsiTheme="majorBidi" w:cstheme="majorBidi"/>
                <w:noProof/>
                <w:rPrChange w:id="4399" w:author="Samane Shahpouri" w:date="2024-05-17T23:11:00Z" w16du:dateUtc="2024-05-17T21:11:00Z">
                  <w:rPr>
                    <w:noProof/>
                  </w:rPr>
                </w:rPrChange>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E24B0A" w:rsidRDefault="00D50F1E">
            <w:pPr>
              <w:rPr>
                <w:rFonts w:asciiTheme="majorBidi" w:hAnsiTheme="majorBidi" w:cstheme="majorBidi"/>
                <w:rPrChange w:id="4400" w:author="Samane Shahpouri" w:date="2024-05-17T23:11:00Z" w16du:dateUtc="2024-05-17T21:11:00Z">
                  <w:rPr/>
                </w:rPrChange>
              </w:rPr>
              <w:pPrChange w:id="4401" w:author="Samane Shahpouri" w:date="2024-05-13T08:52:00Z" w16du:dateUtc="2024-05-13T06:52:00Z">
                <w:pPr>
                  <w:keepNext/>
                  <w:framePr w:hSpace="180" w:wrap="around" w:vAnchor="text" w:hAnchor="margin" w:y="42"/>
                  <w:jc w:val="both"/>
                </w:pPr>
              </w:pPrChange>
            </w:pPr>
          </w:p>
        </w:tc>
      </w:tr>
    </w:tbl>
    <w:p w14:paraId="40315BBD" w14:textId="77777777" w:rsidR="003715D6" w:rsidRPr="00E24B0A" w:rsidRDefault="003715D6">
      <w:pPr>
        <w:rPr>
          <w:rFonts w:asciiTheme="majorBidi" w:hAnsiTheme="majorBidi" w:cstheme="majorBidi"/>
          <w:rPrChange w:id="4402" w:author="Samane Shahpouri" w:date="2024-05-17T23:11:00Z" w16du:dateUtc="2024-05-17T21:11:00Z">
            <w:rPr/>
          </w:rPrChange>
        </w:rPr>
        <w:pPrChange w:id="4403" w:author="Samane Shahpouri" w:date="2024-05-13T08:52:00Z" w16du:dateUtc="2024-05-13T06:52:00Z">
          <w:pPr>
            <w:jc w:val="both"/>
          </w:pPr>
        </w:pPrChange>
      </w:pPr>
    </w:p>
    <w:p w14:paraId="66CA3E3D" w14:textId="4435713E" w:rsidR="00626150" w:rsidRPr="00507D2D" w:rsidRDefault="00626150"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404" w:author="Samane Shahpouri" w:date="2024-05-19T21:34:00Z" w16du:dateUtc="2024-05-19T19:34:00Z">
        <w:r w:rsidR="00230BE0">
          <w:rPr>
            <w:noProof/>
          </w:rPr>
          <w:t>14</w:t>
        </w:r>
      </w:ins>
      <w:del w:id="4405" w:author="Samane Shahpouri" w:date="2024-05-17T23:20:00Z" w16du:dateUtc="2024-05-17T21:20:00Z">
        <w:r w:rsidR="00C53542" w:rsidRPr="00507D2D" w:rsidDel="0056359D">
          <w:rPr>
            <w:noProof/>
          </w:rPr>
          <w:delText>15</w:delText>
        </w:r>
      </w:del>
      <w:r w:rsidR="00000000">
        <w:rPr>
          <w:noProof/>
        </w:rPr>
        <w:fldChar w:fldCharType="end"/>
      </w:r>
      <w:r w:rsidRPr="00507D2D">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507D2D" w:rsidRDefault="00626150" w:rsidP="00507D2D">
      <w:pPr>
        <w:pStyle w:val="Caption"/>
      </w:pPr>
    </w:p>
    <w:p w14:paraId="409939DA" w14:textId="77777777" w:rsidR="003715D6" w:rsidRPr="00E24B0A" w:rsidRDefault="003715D6">
      <w:pPr>
        <w:rPr>
          <w:rFonts w:asciiTheme="majorBidi" w:hAnsiTheme="majorBidi" w:cstheme="majorBidi"/>
          <w:rPrChange w:id="4406" w:author="Samane Shahpouri" w:date="2024-05-17T23:11:00Z" w16du:dateUtc="2024-05-17T21:11:00Z">
            <w:rPr/>
          </w:rPrChange>
        </w:rPr>
        <w:pPrChange w:id="4407" w:author="Samane Shahpouri" w:date="2024-05-13T08:52:00Z" w16du:dateUtc="2024-05-13T06:52:00Z">
          <w:pPr>
            <w:jc w:val="both"/>
          </w:pPr>
        </w:pPrChange>
      </w:pPr>
    </w:p>
    <w:p w14:paraId="514D3204" w14:textId="52AF7274" w:rsidR="003715D6" w:rsidRPr="00E24B0A" w:rsidRDefault="003715D6">
      <w:pPr>
        <w:rPr>
          <w:rFonts w:asciiTheme="majorBidi" w:hAnsiTheme="majorBidi" w:cstheme="majorBidi"/>
          <w:rPrChange w:id="4408" w:author="Samane Shahpouri" w:date="2024-05-17T23:11:00Z" w16du:dateUtc="2024-05-17T21:11:00Z">
            <w:rPr/>
          </w:rPrChange>
        </w:rPr>
        <w:pPrChange w:id="4409" w:author="Samane Shahpouri" w:date="2024-05-13T08:52:00Z" w16du:dateUtc="2024-05-13T06:52:00Z">
          <w:pPr>
            <w:jc w:val="both"/>
          </w:pPr>
        </w:pPrChange>
      </w:pPr>
    </w:p>
    <w:p w14:paraId="1984AAC8" w14:textId="77777777" w:rsidR="003715D6" w:rsidRPr="00E24B0A" w:rsidRDefault="003715D6">
      <w:pPr>
        <w:rPr>
          <w:rFonts w:asciiTheme="majorBidi" w:hAnsiTheme="majorBidi" w:cstheme="majorBidi"/>
          <w:rPrChange w:id="4410" w:author="Samane Shahpouri" w:date="2024-05-17T23:11:00Z" w16du:dateUtc="2024-05-17T21:11:00Z">
            <w:rPr/>
          </w:rPrChange>
        </w:rPr>
        <w:pPrChange w:id="4411" w:author="Samane Shahpouri" w:date="2024-05-13T08:52:00Z" w16du:dateUtc="2024-05-13T06:52:00Z">
          <w:pPr>
            <w:jc w:val="both"/>
          </w:pPr>
        </w:pPrChange>
      </w:pPr>
    </w:p>
    <w:p w14:paraId="119880A4" w14:textId="68DDDECB" w:rsidR="003715D6" w:rsidRPr="00E24B0A" w:rsidRDefault="003715D6">
      <w:pPr>
        <w:rPr>
          <w:rFonts w:asciiTheme="majorBidi" w:hAnsiTheme="majorBidi" w:cstheme="majorBidi"/>
          <w:rPrChange w:id="4412" w:author="Samane Shahpouri" w:date="2024-05-17T23:11:00Z" w16du:dateUtc="2024-05-17T21:11:00Z">
            <w:rPr/>
          </w:rPrChange>
        </w:rPr>
        <w:pPrChange w:id="4413" w:author="Samane Shahpouri" w:date="2024-05-13T08:52:00Z" w16du:dateUtc="2024-05-13T06:52:00Z">
          <w:pPr>
            <w:jc w:val="both"/>
          </w:pPr>
        </w:pPrChange>
      </w:pPr>
    </w:p>
    <w:p w14:paraId="228BE015" w14:textId="385E971B" w:rsidR="003715D6" w:rsidRPr="00E24B0A" w:rsidRDefault="003715D6">
      <w:pPr>
        <w:rPr>
          <w:rFonts w:asciiTheme="majorBidi" w:hAnsiTheme="majorBidi" w:cstheme="majorBidi"/>
          <w:rPrChange w:id="4414" w:author="Samane Shahpouri" w:date="2024-05-17T23:11:00Z" w16du:dateUtc="2024-05-17T21:11:00Z">
            <w:rPr/>
          </w:rPrChange>
        </w:rPr>
        <w:pPrChange w:id="4415" w:author="Samane Shahpouri" w:date="2024-05-13T08:52:00Z" w16du:dateUtc="2024-05-13T06:52:00Z">
          <w:pPr>
            <w:jc w:val="both"/>
          </w:pPr>
        </w:pPrChange>
      </w:pPr>
    </w:p>
    <w:p w14:paraId="6B204A90" w14:textId="77777777" w:rsidR="003715D6" w:rsidRPr="00E24B0A" w:rsidRDefault="003715D6">
      <w:pPr>
        <w:rPr>
          <w:rFonts w:asciiTheme="majorBidi" w:hAnsiTheme="majorBidi" w:cstheme="majorBidi"/>
          <w:rPrChange w:id="4416" w:author="Samane Shahpouri" w:date="2024-05-17T23:11:00Z" w16du:dateUtc="2024-05-17T21:11:00Z">
            <w:rPr/>
          </w:rPrChange>
        </w:rPr>
        <w:pPrChange w:id="4417" w:author="Samane Shahpouri" w:date="2024-05-13T08:52:00Z" w16du:dateUtc="2024-05-13T06:52:00Z">
          <w:pPr>
            <w:jc w:val="both"/>
          </w:pPr>
        </w:pPrChange>
      </w:pPr>
    </w:p>
    <w:p w14:paraId="50D95459" w14:textId="77777777" w:rsidR="003715D6" w:rsidRPr="00E24B0A" w:rsidRDefault="003715D6">
      <w:pPr>
        <w:rPr>
          <w:rFonts w:asciiTheme="majorBidi" w:hAnsiTheme="majorBidi" w:cstheme="majorBidi"/>
          <w:rPrChange w:id="4418" w:author="Samane Shahpouri" w:date="2024-05-17T23:11:00Z" w16du:dateUtc="2024-05-17T21:11:00Z">
            <w:rPr/>
          </w:rPrChange>
        </w:rPr>
        <w:pPrChange w:id="4419" w:author="Samane Shahpouri" w:date="2024-05-13T08:52:00Z" w16du:dateUtc="2024-05-13T06:52:00Z">
          <w:pPr>
            <w:jc w:val="both"/>
          </w:pPr>
        </w:pPrChange>
      </w:pPr>
    </w:p>
    <w:p w14:paraId="3C85B2AC" w14:textId="77777777" w:rsidR="003715D6" w:rsidRPr="00E24B0A" w:rsidRDefault="003715D6">
      <w:pPr>
        <w:rPr>
          <w:rFonts w:asciiTheme="majorBidi" w:hAnsiTheme="majorBidi" w:cstheme="majorBidi"/>
          <w:rPrChange w:id="4420" w:author="Samane Shahpouri" w:date="2024-05-17T23:11:00Z" w16du:dateUtc="2024-05-17T21:11:00Z">
            <w:rPr/>
          </w:rPrChange>
        </w:rPr>
        <w:pPrChange w:id="4421" w:author="Samane Shahpouri" w:date="2024-05-13T08:52:00Z" w16du:dateUtc="2024-05-13T06:52:00Z">
          <w:pPr>
            <w:jc w:val="both"/>
          </w:pPr>
        </w:pPrChange>
      </w:pPr>
    </w:p>
    <w:p w14:paraId="7024503D" w14:textId="77777777" w:rsidR="003715D6" w:rsidRPr="00E24B0A" w:rsidRDefault="003715D6">
      <w:pPr>
        <w:rPr>
          <w:rFonts w:asciiTheme="majorBidi" w:hAnsiTheme="majorBidi" w:cstheme="majorBidi"/>
          <w:rPrChange w:id="4422" w:author="Samane Shahpouri" w:date="2024-05-17T23:11:00Z" w16du:dateUtc="2024-05-17T21:11:00Z">
            <w:rPr/>
          </w:rPrChange>
        </w:rPr>
        <w:pPrChange w:id="4423" w:author="Samane Shahpouri" w:date="2024-05-13T08:52:00Z" w16du:dateUtc="2024-05-13T06:52:00Z">
          <w:pPr>
            <w:jc w:val="both"/>
          </w:pPr>
        </w:pPrChange>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507D2D" w14:paraId="02D19BE8" w14:textId="1B5F0731" w:rsidTr="00852EF4">
        <w:trPr>
          <w:trHeight w:val="1831"/>
        </w:trPr>
        <w:tc>
          <w:tcPr>
            <w:tcW w:w="4106" w:type="dxa"/>
          </w:tcPr>
          <w:p w14:paraId="59F660DA" w14:textId="77777777" w:rsidR="00507D2D" w:rsidRPr="00E24B0A" w:rsidRDefault="00507D2D">
            <w:pPr>
              <w:rPr>
                <w:rFonts w:asciiTheme="majorBidi" w:hAnsiTheme="majorBidi" w:cstheme="majorBidi"/>
                <w:rPrChange w:id="4424" w:author="Samane Shahpouri" w:date="2024-05-17T23:11:00Z" w16du:dateUtc="2024-05-17T21:11:00Z">
                  <w:rPr/>
                </w:rPrChange>
              </w:rPr>
              <w:pPrChange w:id="4425"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26" w:author="Samane Shahpouri" w:date="2024-05-17T23:11:00Z" w16du:dateUtc="2024-05-17T21:11:00Z">
                  <w:rPr>
                    <w:noProof/>
                  </w:rPr>
                </w:rPrChange>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E24B0A" w:rsidRDefault="00507D2D">
            <w:pPr>
              <w:rPr>
                <w:rFonts w:asciiTheme="majorBidi" w:hAnsiTheme="majorBidi" w:cstheme="majorBidi"/>
                <w:rPrChange w:id="4427" w:author="Samane Shahpouri" w:date="2024-05-17T23:11:00Z" w16du:dateUtc="2024-05-17T21:11:00Z">
                  <w:rPr/>
                </w:rPrChange>
              </w:rPr>
              <w:pPrChange w:id="4428" w:author="Samane Shahpouri" w:date="2024-05-13T08:52:00Z" w16du:dateUtc="2024-05-13T06:52:00Z">
                <w:pPr>
                  <w:framePr w:hSpace="180" w:wrap="around" w:vAnchor="page" w:hAnchor="margin" w:xAlign="center" w:y="1345"/>
                  <w:jc w:val="both"/>
                </w:pPr>
              </w:pPrChange>
            </w:pPr>
          </w:p>
        </w:tc>
        <w:tc>
          <w:tcPr>
            <w:tcW w:w="4111" w:type="dxa"/>
          </w:tcPr>
          <w:p w14:paraId="49454E17" w14:textId="14F71619" w:rsidR="00507D2D" w:rsidRPr="00E24B0A" w:rsidRDefault="00507D2D">
            <w:pPr>
              <w:rPr>
                <w:rFonts w:asciiTheme="majorBidi" w:hAnsiTheme="majorBidi" w:cstheme="majorBidi"/>
                <w:rPrChange w:id="4429" w:author="Samane Shahpouri" w:date="2024-05-17T23:11:00Z" w16du:dateUtc="2024-05-17T21:11:00Z">
                  <w:rPr/>
                </w:rPrChange>
              </w:rPr>
              <w:pPrChange w:id="4430"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31" w:author="Samane Shahpouri" w:date="2024-05-17T23:11:00Z" w16du:dateUtc="2024-05-17T21:11:00Z">
                  <w:rPr>
                    <w:noProof/>
                  </w:rPr>
                </w:rPrChange>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7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507D2D" w:rsidRDefault="00507D2D">
            <w:pPr>
              <w:rPr>
                <w:rFonts w:asciiTheme="majorBidi" w:hAnsiTheme="majorBidi" w:cstheme="majorBidi"/>
                <w:noProof/>
              </w:rPr>
            </w:pPr>
            <w:ins w:id="4432" w:author="Samane Shahpouri" w:date="2024-05-17T23:16:00Z" w16du:dateUtc="2024-05-17T21:16:00Z">
              <w:r w:rsidRPr="00507D2D">
                <w:rPr>
                  <w:rFonts w:asciiTheme="majorBidi" w:hAnsiTheme="majorBidi" w:cstheme="majorBidi"/>
                  <w:noProof/>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62"/>
                            <a:stretch>
                              <a:fillRect/>
                            </a:stretch>
                          </pic:blipFill>
                          <pic:spPr>
                            <a:xfrm>
                              <a:off x="0" y="0"/>
                              <a:ext cx="163440" cy="1127407"/>
                            </a:xfrm>
                            <a:prstGeom prst="rect">
                              <a:avLst/>
                            </a:prstGeom>
                          </pic:spPr>
                        </pic:pic>
                      </a:graphicData>
                    </a:graphic>
                  </wp:inline>
                </w:drawing>
              </w:r>
            </w:ins>
          </w:p>
        </w:tc>
      </w:tr>
      <w:tr w:rsidR="00507D2D" w:rsidRPr="00507D2D" w14:paraId="1D283C8D" w14:textId="4D49CB1D" w:rsidTr="00852EF4">
        <w:trPr>
          <w:trHeight w:val="1973"/>
        </w:trPr>
        <w:tc>
          <w:tcPr>
            <w:tcW w:w="4106" w:type="dxa"/>
          </w:tcPr>
          <w:p w14:paraId="3620E97E" w14:textId="595FE82F" w:rsidR="00507D2D" w:rsidRPr="00E24B0A" w:rsidDel="001D1F6D" w:rsidRDefault="00507D2D">
            <w:pPr>
              <w:rPr>
                <w:del w:id="4433" w:author="Samane Shahpouri" w:date="2024-05-13T08:10:00Z" w16du:dateUtc="2024-05-13T06:10:00Z"/>
                <w:rFonts w:asciiTheme="majorBidi" w:hAnsiTheme="majorBidi" w:cstheme="majorBidi"/>
                <w:noProof/>
                <w:rPrChange w:id="4434" w:author="Samane Shahpouri" w:date="2024-05-17T23:11:00Z" w16du:dateUtc="2024-05-17T21:11:00Z">
                  <w:rPr>
                    <w:del w:id="4435" w:author="Samane Shahpouri" w:date="2024-05-13T08:10:00Z" w16du:dateUtc="2024-05-13T06:10:00Z"/>
                    <w:noProof/>
                  </w:rPr>
                </w:rPrChange>
              </w:rPr>
              <w:pPrChange w:id="4436" w:author="Samane Shahpouri" w:date="2024-05-13T08:52:00Z" w16du:dateUtc="2024-05-13T06:52:00Z">
                <w:pPr>
                  <w:framePr w:hSpace="180" w:wrap="around" w:vAnchor="page" w:hAnchor="margin" w:xAlign="center" w:y="1345"/>
                  <w:jc w:val="both"/>
                </w:pPr>
              </w:pPrChange>
            </w:pPr>
          </w:p>
          <w:p w14:paraId="3E56B4B3" w14:textId="1A43CD1F" w:rsidR="00507D2D" w:rsidRPr="00E24B0A" w:rsidRDefault="00507D2D">
            <w:pPr>
              <w:rPr>
                <w:rFonts w:asciiTheme="majorBidi" w:hAnsiTheme="majorBidi" w:cstheme="majorBidi"/>
                <w:rPrChange w:id="4437" w:author="Samane Shahpouri" w:date="2024-05-17T23:11:00Z" w16du:dateUtc="2024-05-17T21:11:00Z">
                  <w:rPr/>
                </w:rPrChange>
              </w:rPr>
              <w:pPrChange w:id="4438"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39" w:author="Samane Shahpouri" w:date="2024-05-17T23:11:00Z" w16du:dateUtc="2024-05-17T21:11:00Z">
                  <w:rPr>
                    <w:noProof/>
                  </w:rPr>
                </w:rPrChange>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7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E24B0A" w:rsidRDefault="00507D2D">
            <w:pPr>
              <w:rPr>
                <w:rFonts w:asciiTheme="majorBidi" w:hAnsiTheme="majorBidi" w:cstheme="majorBidi"/>
                <w:rPrChange w:id="4440" w:author="Samane Shahpouri" w:date="2024-05-17T23:11:00Z" w16du:dateUtc="2024-05-17T21:11:00Z">
                  <w:rPr/>
                </w:rPrChange>
              </w:rPr>
              <w:pPrChange w:id="4441"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42" w:author="Samane Shahpouri" w:date="2024-05-17T23:11:00Z" w16du:dateUtc="2024-05-17T21:11:00Z">
                  <w:rPr>
                    <w:noProof/>
                  </w:rPr>
                </w:rPrChange>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7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507D2D" w:rsidRDefault="00507D2D">
            <w:pPr>
              <w:rPr>
                <w:rFonts w:asciiTheme="majorBidi" w:hAnsiTheme="majorBidi" w:cstheme="majorBidi"/>
                <w:noProof/>
              </w:rPr>
            </w:pPr>
          </w:p>
        </w:tc>
      </w:tr>
      <w:tr w:rsidR="00507D2D" w:rsidRPr="00507D2D" w14:paraId="73C3A067" w14:textId="1F4D6241" w:rsidTr="00852EF4">
        <w:trPr>
          <w:trHeight w:val="1891"/>
        </w:trPr>
        <w:tc>
          <w:tcPr>
            <w:tcW w:w="4106" w:type="dxa"/>
          </w:tcPr>
          <w:p w14:paraId="2BA7A4D2" w14:textId="74316804" w:rsidR="00507D2D" w:rsidRPr="00E24B0A" w:rsidRDefault="00507D2D">
            <w:pPr>
              <w:rPr>
                <w:rFonts w:asciiTheme="majorBidi" w:hAnsiTheme="majorBidi" w:cstheme="majorBidi"/>
                <w:rPrChange w:id="4443" w:author="Samane Shahpouri" w:date="2024-05-17T23:11:00Z" w16du:dateUtc="2024-05-17T21:11:00Z">
                  <w:rPr/>
                </w:rPrChange>
              </w:rPr>
              <w:pPrChange w:id="4444"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45" w:author="Samane Shahpouri" w:date="2024-05-17T23:11:00Z" w16du:dateUtc="2024-05-17T21:11:00Z">
                  <w:rPr>
                    <w:noProof/>
                  </w:rPr>
                </w:rPrChange>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7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E24B0A" w:rsidRDefault="00507D2D">
            <w:pPr>
              <w:rPr>
                <w:rFonts w:asciiTheme="majorBidi" w:hAnsiTheme="majorBidi" w:cstheme="majorBidi"/>
                <w:rPrChange w:id="4446" w:author="Samane Shahpouri" w:date="2024-05-17T23:11:00Z" w16du:dateUtc="2024-05-17T21:11:00Z">
                  <w:rPr/>
                </w:rPrChange>
              </w:rPr>
              <w:pPrChange w:id="4447"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48" w:author="Samane Shahpouri" w:date="2024-05-17T23:11:00Z" w16du:dateUtc="2024-05-17T21:11:00Z">
                  <w:rPr>
                    <w:noProof/>
                  </w:rPr>
                </w:rPrChange>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7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507D2D" w:rsidRDefault="00507D2D">
            <w:pPr>
              <w:rPr>
                <w:rFonts w:asciiTheme="majorBidi" w:hAnsiTheme="majorBidi" w:cstheme="majorBidi"/>
                <w:noProof/>
              </w:rPr>
            </w:pPr>
          </w:p>
        </w:tc>
      </w:tr>
      <w:tr w:rsidR="00507D2D" w:rsidRPr="00507D2D" w14:paraId="1C346E72" w14:textId="1A0DC38C" w:rsidTr="00852EF4">
        <w:trPr>
          <w:trHeight w:val="1728"/>
        </w:trPr>
        <w:tc>
          <w:tcPr>
            <w:tcW w:w="4106" w:type="dxa"/>
          </w:tcPr>
          <w:p w14:paraId="32ED7240" w14:textId="44326B92" w:rsidR="00507D2D" w:rsidRPr="00E24B0A" w:rsidRDefault="00507D2D">
            <w:pPr>
              <w:rPr>
                <w:rFonts w:asciiTheme="majorBidi" w:hAnsiTheme="majorBidi" w:cstheme="majorBidi"/>
                <w:rPrChange w:id="4449" w:author="Samane Shahpouri" w:date="2024-05-17T23:11:00Z" w16du:dateUtc="2024-05-17T21:11:00Z">
                  <w:rPr/>
                </w:rPrChange>
              </w:rPr>
              <w:pPrChange w:id="4450" w:author="Samane Shahpouri" w:date="2024-05-13T08:52:00Z" w16du:dateUtc="2024-05-13T06:52:00Z">
                <w:pPr>
                  <w:framePr w:hSpace="180" w:wrap="around" w:vAnchor="page" w:hAnchor="margin" w:xAlign="center" w:y="1345"/>
                  <w:jc w:val="both"/>
                </w:pPr>
              </w:pPrChange>
            </w:pPr>
            <w:r w:rsidRPr="00E24B0A">
              <w:rPr>
                <w:rFonts w:asciiTheme="majorBidi" w:hAnsiTheme="majorBidi" w:cstheme="majorBidi"/>
                <w:noProof/>
                <w:rPrChange w:id="4451" w:author="Samane Shahpouri" w:date="2024-05-17T23:11:00Z" w16du:dateUtc="2024-05-17T21:11:00Z">
                  <w:rPr>
                    <w:noProof/>
                  </w:rPr>
                </w:rPrChange>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7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E24B0A" w:rsidRDefault="00507D2D">
            <w:pPr>
              <w:rPr>
                <w:rFonts w:asciiTheme="majorBidi" w:hAnsiTheme="majorBidi" w:cstheme="majorBidi"/>
                <w:noProof/>
                <w:rPrChange w:id="4452" w:author="Samane Shahpouri" w:date="2024-05-17T23:11:00Z" w16du:dateUtc="2024-05-17T21:11:00Z">
                  <w:rPr>
                    <w:noProof/>
                  </w:rPr>
                </w:rPrChange>
              </w:rPr>
              <w:pPrChange w:id="4453" w:author="Samane Shahpouri" w:date="2024-05-13T08:52:00Z" w16du:dateUtc="2024-05-13T06:52:00Z">
                <w:pPr>
                  <w:keepNext/>
                  <w:framePr w:hSpace="180" w:wrap="around" w:vAnchor="page" w:hAnchor="margin" w:xAlign="center" w:y="1345"/>
                  <w:jc w:val="both"/>
                </w:pPr>
              </w:pPrChange>
            </w:pPr>
            <w:r w:rsidRPr="00E24B0A">
              <w:rPr>
                <w:rFonts w:asciiTheme="majorBidi" w:hAnsiTheme="majorBidi" w:cstheme="majorBidi"/>
                <w:noProof/>
                <w:rPrChange w:id="4454" w:author="Samane Shahpouri" w:date="2024-05-17T23:11:00Z" w16du:dateUtc="2024-05-17T21:11:00Z">
                  <w:rPr>
                    <w:noProof/>
                  </w:rPr>
                </w:rPrChange>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7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507D2D" w:rsidRDefault="00507D2D">
            <w:pPr>
              <w:rPr>
                <w:rFonts w:asciiTheme="majorBidi" w:hAnsiTheme="majorBidi" w:cstheme="majorBidi"/>
                <w:noProof/>
              </w:rPr>
            </w:pPr>
          </w:p>
        </w:tc>
      </w:tr>
    </w:tbl>
    <w:p w14:paraId="07444ACC" w14:textId="78D87C7A" w:rsidR="004E1D48" w:rsidRPr="00507D2D" w:rsidRDefault="004E1D48"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455" w:author="Samane Shahpouri" w:date="2024-05-19T21:34:00Z" w16du:dateUtc="2024-05-19T19:34:00Z">
        <w:r w:rsidR="00230BE0">
          <w:rPr>
            <w:noProof/>
          </w:rPr>
          <w:t>15</w:t>
        </w:r>
      </w:ins>
      <w:del w:id="4456" w:author="Samane Shahpouri" w:date="2024-05-17T23:20:00Z" w16du:dateUtc="2024-05-17T21:20:00Z">
        <w:r w:rsidR="00C53542" w:rsidRPr="00507D2D" w:rsidDel="0056359D">
          <w:rPr>
            <w:noProof/>
          </w:rPr>
          <w:delText>16</w:delText>
        </w:r>
      </w:del>
      <w:r w:rsidR="00000000">
        <w:rPr>
          <w:noProof/>
        </w:rPr>
        <w:fldChar w:fldCharType="end"/>
      </w:r>
      <w:r w:rsidRPr="00507D2D">
        <w:t xml:space="preserve">: Coronal views of 8 clinical studies, representing from left to right: </w:t>
      </w:r>
      <w:r w:rsidR="00CB446D" w:rsidRPr="00507D2D">
        <w:t>NAC</w:t>
      </w:r>
      <w:r w:rsidRPr="00507D2D">
        <w:t xml:space="preserve">, </w:t>
      </w:r>
      <w:r w:rsidR="00CB446D" w:rsidRPr="00507D2D">
        <w:t>MAC</w:t>
      </w:r>
      <w:r w:rsidRPr="00507D2D">
        <w:t xml:space="preserve">, </w:t>
      </w:r>
      <w:r w:rsidR="00CB446D" w:rsidRPr="00507D2D">
        <w:t>IMCM-DL</w:t>
      </w:r>
      <w:r w:rsidRPr="00507D2D">
        <w:t xml:space="preserve"> and the </w:t>
      </w:r>
      <w:r w:rsidR="00CB446D" w:rsidRPr="00507D2D">
        <w:t>difference</w:t>
      </w:r>
      <w:r w:rsidRPr="00507D2D">
        <w:t xml:space="preserve"> images of </w:t>
      </w:r>
      <w:r w:rsidR="00CB446D" w:rsidRPr="00507D2D">
        <w:t>MAC</w:t>
      </w:r>
      <w:r w:rsidRPr="00507D2D">
        <w:t xml:space="preserve"> and </w:t>
      </w:r>
      <w:r w:rsidR="00CB446D" w:rsidRPr="00507D2D">
        <w:t>DL image</w:t>
      </w:r>
      <w:r w:rsidRPr="00507D2D">
        <w:t xml:space="preserve">. </w:t>
      </w:r>
      <w:r w:rsidR="00CB446D" w:rsidRPr="00507D2D">
        <w:t>Our method</w:t>
      </w:r>
      <w:r w:rsidRPr="00507D2D">
        <w:t xml:space="preserve"> </w:t>
      </w:r>
      <w:r w:rsidR="00CB446D" w:rsidRPr="00507D2D">
        <w:t>effectively</w:t>
      </w:r>
      <w:r w:rsidRPr="00507D2D">
        <w:t xml:space="preserve"> disentangles halo artefacts in the kidney area</w:t>
      </w:r>
      <w:r w:rsidR="00CB446D" w:rsidRPr="00507D2D">
        <w:t>.</w:t>
      </w:r>
    </w:p>
    <w:p w14:paraId="51721010" w14:textId="317115A3" w:rsidR="003715D6" w:rsidRPr="00E24B0A" w:rsidRDefault="00D50F1E">
      <w:pPr>
        <w:rPr>
          <w:rFonts w:asciiTheme="majorBidi" w:hAnsiTheme="majorBidi" w:cstheme="majorBidi"/>
          <w:rPrChange w:id="4457" w:author="Samane Shahpouri" w:date="2024-05-17T23:11:00Z" w16du:dateUtc="2024-05-17T21:11:00Z">
            <w:rPr/>
          </w:rPrChange>
        </w:rPr>
        <w:pPrChange w:id="4458" w:author="Samane Shahpouri" w:date="2024-05-13T08:52:00Z" w16du:dateUtc="2024-05-13T06:52:00Z">
          <w:pPr>
            <w:jc w:val="both"/>
          </w:pPr>
        </w:pPrChange>
      </w:pPr>
      <w:r w:rsidRPr="00E24B0A">
        <w:rPr>
          <w:rFonts w:asciiTheme="majorBidi" w:hAnsiTheme="majorBidi" w:cstheme="majorBidi"/>
          <w:noProof/>
          <w:rPrChange w:id="4459" w:author="Samane Shahpouri" w:date="2024-05-17T23:11:00Z" w16du:dateUtc="2024-05-17T21:11:00Z">
            <w:rPr>
              <w:noProof/>
            </w:rPr>
          </w:rPrChange>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9"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ts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FD/YqWUbKCanuPDGFYBu/kdUMNuhE+3Auk6ac9oY0Od/TRBrqSw3jirAb89ZE82tNQ&#10;kpazjrap5P7nWqDizHy3NK5nxdFRXL90OTo+mdEFX2tWrzV23V4CNa6gt8PJdIz2weyOGqF9psVf&#10;xqikElZS7JLLgLvLZRi2nJ4OqZbLZEYr50S4sY9ORvDIcxzAp/5ZoBunNNB838Ju88T8zbAOttHT&#10;wnIdQDdpkve8jh2gdU2jND4t8T14fU9W+wdw8Rs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FHILbH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E24B0A" w:rsidRDefault="00670A33">
      <w:pPr>
        <w:rPr>
          <w:rFonts w:asciiTheme="majorBidi" w:hAnsiTheme="majorBidi" w:cstheme="majorBidi"/>
          <w:rPrChange w:id="4460" w:author="Samane Shahpouri" w:date="2024-05-17T23:11:00Z" w16du:dateUtc="2024-05-17T21:11:00Z">
            <w:rPr/>
          </w:rPrChange>
        </w:rPr>
        <w:pPrChange w:id="4461" w:author="Samane Shahpouri" w:date="2024-05-13T08:52:00Z" w16du:dateUtc="2024-05-13T06:52:00Z">
          <w:pPr>
            <w:jc w:val="both"/>
          </w:pPr>
        </w:pPrChange>
      </w:pPr>
      <w:r w:rsidRPr="00E24B0A">
        <w:rPr>
          <w:rFonts w:asciiTheme="majorBidi" w:hAnsiTheme="majorBidi" w:cstheme="majorBidi"/>
          <w:rPrChange w:id="4462" w:author="Samane Shahpouri" w:date="2024-05-17T23:11:00Z" w16du:dateUtc="2024-05-17T21:11:00Z">
            <w:rPr/>
          </w:rPrChange>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507D2D" w14:paraId="7127E912" w14:textId="535DE0E7" w:rsidTr="004B4E34">
        <w:trPr>
          <w:jc w:val="center"/>
        </w:trPr>
        <w:tc>
          <w:tcPr>
            <w:tcW w:w="4112" w:type="dxa"/>
          </w:tcPr>
          <w:p w14:paraId="44BE929C" w14:textId="18CA7D82" w:rsidR="00507D2D" w:rsidRPr="00E24B0A" w:rsidRDefault="00507D2D">
            <w:pPr>
              <w:rPr>
                <w:rFonts w:asciiTheme="majorBidi" w:hAnsiTheme="majorBidi" w:cstheme="majorBidi"/>
                <w:rPrChange w:id="4463" w:author="Samane Shahpouri" w:date="2024-05-17T23:11:00Z" w16du:dateUtc="2024-05-17T21:11:00Z">
                  <w:rPr/>
                </w:rPrChange>
              </w:rPr>
              <w:pPrChange w:id="4464" w:author="Samane Shahpouri" w:date="2024-05-13T08:52:00Z" w16du:dateUtc="2024-05-13T06:52:00Z">
                <w:pPr>
                  <w:jc w:val="both"/>
                </w:pPr>
              </w:pPrChange>
            </w:pPr>
            <w:r w:rsidRPr="00E24B0A">
              <w:rPr>
                <w:rFonts w:asciiTheme="majorBidi" w:hAnsiTheme="majorBidi" w:cstheme="majorBidi"/>
                <w:noProof/>
                <w:rPrChange w:id="4465" w:author="Samane Shahpouri" w:date="2024-05-17T23:11:00Z" w16du:dateUtc="2024-05-17T21:11:00Z">
                  <w:rPr>
                    <w:noProof/>
                  </w:rPr>
                </w:rPrChange>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E24B0A" w:rsidRDefault="00507D2D">
            <w:pPr>
              <w:rPr>
                <w:rFonts w:asciiTheme="majorBidi" w:hAnsiTheme="majorBidi" w:cstheme="majorBidi"/>
                <w:rPrChange w:id="4466" w:author="Samane Shahpouri" w:date="2024-05-17T23:11:00Z" w16du:dateUtc="2024-05-17T21:11:00Z">
                  <w:rPr/>
                </w:rPrChange>
              </w:rPr>
              <w:pPrChange w:id="4467" w:author="Samane Shahpouri" w:date="2024-05-13T08:52:00Z" w16du:dateUtc="2024-05-13T06:52:00Z">
                <w:pPr>
                  <w:jc w:val="both"/>
                </w:pPr>
              </w:pPrChange>
            </w:pPr>
            <w:r w:rsidRPr="00E24B0A">
              <w:rPr>
                <w:rFonts w:asciiTheme="majorBidi" w:hAnsiTheme="majorBidi" w:cstheme="majorBidi"/>
                <w:noProof/>
                <w:rPrChange w:id="4468" w:author="Samane Shahpouri" w:date="2024-05-17T23:11:00Z" w16du:dateUtc="2024-05-17T21:11:00Z">
                  <w:rPr>
                    <w:noProof/>
                  </w:rPr>
                </w:rPrChange>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507D2D" w:rsidRDefault="00507D2D">
            <w:pPr>
              <w:rPr>
                <w:rFonts w:asciiTheme="majorBidi" w:hAnsiTheme="majorBidi" w:cstheme="majorBidi"/>
                <w:noProof/>
              </w:rPr>
            </w:pPr>
            <w:ins w:id="4469" w:author="Samane Shahpouri" w:date="2024-05-17T23:17:00Z" w16du:dateUtc="2024-05-17T21:17:00Z">
              <w:r w:rsidRPr="00507D2D">
                <w:rPr>
                  <w:rFonts w:asciiTheme="majorBidi" w:hAnsiTheme="majorBidi" w:cstheme="majorBidi"/>
                  <w:noProof/>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62"/>
                            <a:stretch>
                              <a:fillRect/>
                            </a:stretch>
                          </pic:blipFill>
                          <pic:spPr>
                            <a:xfrm>
                              <a:off x="0" y="0"/>
                              <a:ext cx="163440" cy="1127407"/>
                            </a:xfrm>
                            <a:prstGeom prst="rect">
                              <a:avLst/>
                            </a:prstGeom>
                          </pic:spPr>
                        </pic:pic>
                      </a:graphicData>
                    </a:graphic>
                  </wp:inline>
                </w:drawing>
              </w:r>
            </w:ins>
          </w:p>
        </w:tc>
      </w:tr>
      <w:tr w:rsidR="00507D2D" w:rsidRPr="00507D2D" w14:paraId="2D2F0B5A" w14:textId="6B439258" w:rsidTr="004B4E34">
        <w:trPr>
          <w:jc w:val="center"/>
        </w:trPr>
        <w:tc>
          <w:tcPr>
            <w:tcW w:w="4112" w:type="dxa"/>
          </w:tcPr>
          <w:p w14:paraId="6CA392D6" w14:textId="77777777" w:rsidR="00507D2D" w:rsidRPr="00E24B0A" w:rsidRDefault="00507D2D">
            <w:pPr>
              <w:rPr>
                <w:rFonts w:asciiTheme="majorBidi" w:hAnsiTheme="majorBidi" w:cstheme="majorBidi"/>
                <w:noProof/>
                <w:rPrChange w:id="4470" w:author="Samane Shahpouri" w:date="2024-05-17T23:11:00Z" w16du:dateUtc="2024-05-17T21:11:00Z">
                  <w:rPr>
                    <w:noProof/>
                  </w:rPr>
                </w:rPrChange>
              </w:rPr>
              <w:pPrChange w:id="4471" w:author="Samane Shahpouri" w:date="2024-05-13T08:52:00Z" w16du:dateUtc="2024-05-13T06:52:00Z">
                <w:pPr>
                  <w:jc w:val="both"/>
                </w:pPr>
              </w:pPrChange>
            </w:pPr>
          </w:p>
          <w:p w14:paraId="23254443" w14:textId="7EB7DEB4" w:rsidR="00507D2D" w:rsidRPr="00E24B0A" w:rsidRDefault="00507D2D">
            <w:pPr>
              <w:rPr>
                <w:rFonts w:asciiTheme="majorBidi" w:hAnsiTheme="majorBidi" w:cstheme="majorBidi"/>
                <w:rPrChange w:id="4472" w:author="Samane Shahpouri" w:date="2024-05-17T23:11:00Z" w16du:dateUtc="2024-05-17T21:11:00Z">
                  <w:rPr/>
                </w:rPrChange>
              </w:rPr>
              <w:pPrChange w:id="4473" w:author="Samane Shahpouri" w:date="2024-05-13T08:52:00Z" w16du:dateUtc="2024-05-13T06:52:00Z">
                <w:pPr>
                  <w:jc w:val="both"/>
                </w:pPr>
              </w:pPrChange>
            </w:pPr>
            <w:r w:rsidRPr="00E24B0A">
              <w:rPr>
                <w:rFonts w:asciiTheme="majorBidi" w:hAnsiTheme="majorBidi" w:cstheme="majorBidi"/>
                <w:noProof/>
                <w:rPrChange w:id="4474" w:author="Samane Shahpouri" w:date="2024-05-17T23:11:00Z" w16du:dateUtc="2024-05-17T21:11:00Z">
                  <w:rPr>
                    <w:noProof/>
                  </w:rPr>
                </w:rPrChange>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E24B0A" w:rsidRDefault="00507D2D">
            <w:pPr>
              <w:rPr>
                <w:rFonts w:asciiTheme="majorBidi" w:hAnsiTheme="majorBidi" w:cstheme="majorBidi"/>
                <w:rPrChange w:id="4475" w:author="Samane Shahpouri" w:date="2024-05-17T23:11:00Z" w16du:dateUtc="2024-05-17T21:11:00Z">
                  <w:rPr/>
                </w:rPrChange>
              </w:rPr>
              <w:pPrChange w:id="4476" w:author="Samane Shahpouri" w:date="2024-05-13T08:52:00Z" w16du:dateUtc="2024-05-13T06:52:00Z">
                <w:pPr>
                  <w:jc w:val="both"/>
                </w:pPr>
              </w:pPrChange>
            </w:pPr>
            <w:r w:rsidRPr="00E24B0A">
              <w:rPr>
                <w:rFonts w:asciiTheme="majorBidi" w:hAnsiTheme="majorBidi" w:cstheme="majorBidi"/>
                <w:noProof/>
                <w:rPrChange w:id="4477" w:author="Samane Shahpouri" w:date="2024-05-17T23:11:00Z" w16du:dateUtc="2024-05-17T21:11:00Z">
                  <w:rPr>
                    <w:noProof/>
                  </w:rPr>
                </w:rPrChange>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507D2D" w:rsidRDefault="00507D2D">
            <w:pPr>
              <w:rPr>
                <w:rFonts w:asciiTheme="majorBidi" w:hAnsiTheme="majorBidi" w:cstheme="majorBidi"/>
                <w:noProof/>
              </w:rPr>
            </w:pPr>
          </w:p>
        </w:tc>
      </w:tr>
      <w:tr w:rsidR="00507D2D" w:rsidRPr="00507D2D" w14:paraId="33469B9A" w14:textId="5BD70676" w:rsidTr="004B4E34">
        <w:trPr>
          <w:jc w:val="center"/>
        </w:trPr>
        <w:tc>
          <w:tcPr>
            <w:tcW w:w="4112" w:type="dxa"/>
          </w:tcPr>
          <w:p w14:paraId="00D3577D" w14:textId="40BB2D17" w:rsidR="00507D2D" w:rsidRPr="00E24B0A" w:rsidRDefault="00507D2D">
            <w:pPr>
              <w:rPr>
                <w:rFonts w:asciiTheme="majorBidi" w:hAnsiTheme="majorBidi" w:cstheme="majorBidi"/>
                <w:rPrChange w:id="4478" w:author="Samane Shahpouri" w:date="2024-05-17T23:11:00Z" w16du:dateUtc="2024-05-17T21:11:00Z">
                  <w:rPr/>
                </w:rPrChange>
              </w:rPr>
              <w:pPrChange w:id="4479" w:author="Samane Shahpouri" w:date="2024-05-13T08:52:00Z" w16du:dateUtc="2024-05-13T06:52:00Z">
                <w:pPr>
                  <w:jc w:val="both"/>
                </w:pPr>
              </w:pPrChange>
            </w:pPr>
            <w:r w:rsidRPr="00E24B0A">
              <w:rPr>
                <w:rFonts w:asciiTheme="majorBidi" w:hAnsiTheme="majorBidi" w:cstheme="majorBidi"/>
                <w:noProof/>
                <w:rPrChange w:id="4480" w:author="Samane Shahpouri" w:date="2024-05-17T23:11:00Z" w16du:dateUtc="2024-05-17T21:11:00Z">
                  <w:rPr>
                    <w:noProof/>
                  </w:rPr>
                </w:rPrChange>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8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E24B0A" w:rsidRDefault="00507D2D">
            <w:pPr>
              <w:rPr>
                <w:rFonts w:asciiTheme="majorBidi" w:hAnsiTheme="majorBidi" w:cstheme="majorBidi"/>
                <w:rPrChange w:id="4481" w:author="Samane Shahpouri" w:date="2024-05-17T23:11:00Z" w16du:dateUtc="2024-05-17T21:11:00Z">
                  <w:rPr/>
                </w:rPrChange>
              </w:rPr>
              <w:pPrChange w:id="4482" w:author="Samane Shahpouri" w:date="2024-05-13T08:52:00Z" w16du:dateUtc="2024-05-13T06:52:00Z">
                <w:pPr>
                  <w:jc w:val="both"/>
                </w:pPr>
              </w:pPrChange>
            </w:pPr>
            <w:r w:rsidRPr="00E24B0A">
              <w:rPr>
                <w:rFonts w:asciiTheme="majorBidi" w:hAnsiTheme="majorBidi" w:cstheme="majorBidi"/>
                <w:noProof/>
                <w:rPrChange w:id="4483" w:author="Samane Shahpouri" w:date="2024-05-17T23:11:00Z" w16du:dateUtc="2024-05-17T21:11:00Z">
                  <w:rPr>
                    <w:noProof/>
                  </w:rPr>
                </w:rPrChange>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8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507D2D" w:rsidRDefault="00507D2D">
            <w:pPr>
              <w:rPr>
                <w:rFonts w:asciiTheme="majorBidi" w:hAnsiTheme="majorBidi" w:cstheme="majorBidi"/>
                <w:noProof/>
              </w:rPr>
            </w:pPr>
          </w:p>
        </w:tc>
      </w:tr>
      <w:tr w:rsidR="00507D2D" w:rsidRPr="00507D2D" w14:paraId="0268D5AE" w14:textId="55D30B58" w:rsidTr="004B4E34">
        <w:trPr>
          <w:jc w:val="center"/>
        </w:trPr>
        <w:tc>
          <w:tcPr>
            <w:tcW w:w="4112" w:type="dxa"/>
          </w:tcPr>
          <w:p w14:paraId="36CC2003" w14:textId="77777777" w:rsidR="00507D2D" w:rsidRPr="00E24B0A" w:rsidRDefault="00507D2D">
            <w:pPr>
              <w:rPr>
                <w:rFonts w:asciiTheme="majorBidi" w:hAnsiTheme="majorBidi" w:cstheme="majorBidi"/>
                <w:rPrChange w:id="4484" w:author="Samane Shahpouri" w:date="2024-05-17T23:11:00Z" w16du:dateUtc="2024-05-17T21:11:00Z">
                  <w:rPr/>
                </w:rPrChange>
              </w:rPr>
              <w:pPrChange w:id="4485" w:author="Samane Shahpouri" w:date="2024-05-13T08:52:00Z" w16du:dateUtc="2024-05-13T06:52:00Z">
                <w:pPr>
                  <w:jc w:val="both"/>
                </w:pPr>
              </w:pPrChange>
            </w:pPr>
            <w:r w:rsidRPr="00E24B0A">
              <w:rPr>
                <w:rFonts w:asciiTheme="majorBidi" w:hAnsiTheme="majorBidi" w:cstheme="majorBidi"/>
                <w:noProof/>
                <w:rPrChange w:id="4486" w:author="Samane Shahpouri" w:date="2024-05-17T23:11:00Z" w16du:dateUtc="2024-05-17T21:11:00Z">
                  <w:rPr>
                    <w:noProof/>
                  </w:rPr>
                </w:rPrChange>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8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E24B0A" w:rsidRDefault="00507D2D">
            <w:pPr>
              <w:rPr>
                <w:rFonts w:asciiTheme="majorBidi" w:hAnsiTheme="majorBidi" w:cstheme="majorBidi"/>
                <w:rPrChange w:id="4487" w:author="Samane Shahpouri" w:date="2024-05-17T23:11:00Z" w16du:dateUtc="2024-05-17T21:11:00Z">
                  <w:rPr/>
                </w:rPrChange>
              </w:rPr>
              <w:pPrChange w:id="4488" w:author="Samane Shahpouri" w:date="2024-05-13T08:52:00Z" w16du:dateUtc="2024-05-13T06:52:00Z">
                <w:pPr>
                  <w:jc w:val="both"/>
                </w:pPr>
              </w:pPrChange>
            </w:pPr>
            <w:r w:rsidRPr="00E24B0A">
              <w:rPr>
                <w:rFonts w:asciiTheme="majorBidi" w:hAnsiTheme="majorBidi" w:cstheme="majorBidi"/>
                <w:noProof/>
                <w:rPrChange w:id="4489" w:author="Samane Shahpouri" w:date="2024-05-17T23:11:00Z" w16du:dateUtc="2024-05-17T21:11:00Z">
                  <w:rPr>
                    <w:noProof/>
                  </w:rPr>
                </w:rPrChange>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8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507D2D" w:rsidRDefault="00507D2D">
            <w:pPr>
              <w:rPr>
                <w:rFonts w:asciiTheme="majorBidi" w:hAnsiTheme="majorBidi" w:cstheme="majorBidi"/>
                <w:noProof/>
              </w:rPr>
            </w:pPr>
          </w:p>
        </w:tc>
      </w:tr>
      <w:tr w:rsidR="00507D2D" w:rsidRPr="00507D2D" w14:paraId="554D9202" w14:textId="37E39DB5" w:rsidTr="004B4E34">
        <w:trPr>
          <w:jc w:val="center"/>
        </w:trPr>
        <w:tc>
          <w:tcPr>
            <w:tcW w:w="4112" w:type="dxa"/>
          </w:tcPr>
          <w:p w14:paraId="0ADA25AB" w14:textId="07DF58EA" w:rsidR="00507D2D" w:rsidRPr="00E24B0A" w:rsidRDefault="00507D2D">
            <w:pPr>
              <w:rPr>
                <w:rFonts w:asciiTheme="majorBidi" w:hAnsiTheme="majorBidi" w:cstheme="majorBidi"/>
                <w:rPrChange w:id="4490" w:author="Samane Shahpouri" w:date="2024-05-17T23:11:00Z" w16du:dateUtc="2024-05-17T21:11:00Z">
                  <w:rPr/>
                </w:rPrChange>
              </w:rPr>
              <w:pPrChange w:id="4491" w:author="Samane Shahpouri" w:date="2024-05-13T08:52:00Z" w16du:dateUtc="2024-05-13T06:52:00Z">
                <w:pPr>
                  <w:jc w:val="both"/>
                </w:pPr>
              </w:pPrChange>
            </w:pPr>
            <w:r w:rsidRPr="00E24B0A">
              <w:rPr>
                <w:rFonts w:asciiTheme="majorBidi" w:hAnsiTheme="majorBidi" w:cstheme="majorBidi"/>
                <w:noProof/>
                <w:rPrChange w:id="4492" w:author="Samane Shahpouri" w:date="2024-05-17T23:11:00Z" w16du:dateUtc="2024-05-17T21:11:00Z">
                  <w:rPr>
                    <w:noProof/>
                  </w:rPr>
                </w:rPrChange>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8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E24B0A" w:rsidRDefault="00507D2D">
            <w:pPr>
              <w:rPr>
                <w:rFonts w:asciiTheme="majorBidi" w:hAnsiTheme="majorBidi" w:cstheme="majorBidi"/>
                <w:rPrChange w:id="4493" w:author="Samane Shahpouri" w:date="2024-05-17T23:11:00Z" w16du:dateUtc="2024-05-17T21:11:00Z">
                  <w:rPr/>
                </w:rPrChange>
              </w:rPr>
              <w:pPrChange w:id="4494" w:author="Samane Shahpouri" w:date="2024-05-13T08:52:00Z" w16du:dateUtc="2024-05-13T06:52:00Z">
                <w:pPr>
                  <w:jc w:val="both"/>
                </w:pPr>
              </w:pPrChange>
            </w:pPr>
            <w:r w:rsidRPr="00E24B0A">
              <w:rPr>
                <w:rFonts w:asciiTheme="majorBidi" w:hAnsiTheme="majorBidi" w:cstheme="majorBidi"/>
                <w:noProof/>
                <w:rPrChange w:id="4495" w:author="Samane Shahpouri" w:date="2024-05-17T23:11:00Z" w16du:dateUtc="2024-05-17T21:11:00Z">
                  <w:rPr>
                    <w:noProof/>
                  </w:rPr>
                </w:rPrChange>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8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507D2D" w:rsidRDefault="00507D2D">
            <w:pPr>
              <w:rPr>
                <w:rFonts w:asciiTheme="majorBidi" w:hAnsiTheme="majorBidi" w:cstheme="majorBidi"/>
                <w:noProof/>
              </w:rPr>
            </w:pPr>
          </w:p>
        </w:tc>
      </w:tr>
      <w:tr w:rsidR="00507D2D" w:rsidRPr="00507D2D" w14:paraId="0E558AE1" w14:textId="775DF177" w:rsidTr="004B4E34">
        <w:trPr>
          <w:jc w:val="center"/>
        </w:trPr>
        <w:tc>
          <w:tcPr>
            <w:tcW w:w="4112" w:type="dxa"/>
          </w:tcPr>
          <w:p w14:paraId="1BE728ED" w14:textId="4A634379" w:rsidR="00507D2D" w:rsidRPr="00E24B0A" w:rsidRDefault="00507D2D">
            <w:pPr>
              <w:rPr>
                <w:rFonts w:asciiTheme="majorBidi" w:hAnsiTheme="majorBidi" w:cstheme="majorBidi"/>
                <w:rPrChange w:id="4496" w:author="Samane Shahpouri" w:date="2024-05-17T23:11:00Z" w16du:dateUtc="2024-05-17T21:11:00Z">
                  <w:rPr/>
                </w:rPrChange>
              </w:rPr>
              <w:pPrChange w:id="4497" w:author="Samane Shahpouri" w:date="2024-05-13T08:52:00Z" w16du:dateUtc="2024-05-13T06:52:00Z">
                <w:pPr>
                  <w:jc w:val="both"/>
                </w:pPr>
              </w:pPrChange>
            </w:pPr>
            <w:r w:rsidRPr="00E24B0A">
              <w:rPr>
                <w:rFonts w:asciiTheme="majorBidi" w:hAnsiTheme="majorBidi" w:cstheme="majorBidi"/>
                <w:noProof/>
                <w:rPrChange w:id="4498" w:author="Samane Shahpouri" w:date="2024-05-17T23:11:00Z" w16du:dateUtc="2024-05-17T21:11:00Z">
                  <w:rPr>
                    <w:noProof/>
                  </w:rPr>
                </w:rPrChange>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E24B0A" w:rsidRDefault="00507D2D">
            <w:pPr>
              <w:rPr>
                <w:rFonts w:asciiTheme="majorBidi" w:hAnsiTheme="majorBidi" w:cstheme="majorBidi"/>
                <w:rPrChange w:id="4499" w:author="Samane Shahpouri" w:date="2024-05-17T23:11:00Z" w16du:dateUtc="2024-05-17T21:11:00Z">
                  <w:rPr/>
                </w:rPrChange>
              </w:rPr>
              <w:pPrChange w:id="4500" w:author="Samane Shahpouri" w:date="2024-05-13T08:52:00Z" w16du:dateUtc="2024-05-13T06:52:00Z">
                <w:pPr>
                  <w:keepNext/>
                  <w:jc w:val="both"/>
                </w:pPr>
              </w:pPrChange>
            </w:pPr>
            <w:r w:rsidRPr="00E24B0A">
              <w:rPr>
                <w:rFonts w:asciiTheme="majorBidi" w:hAnsiTheme="majorBidi" w:cstheme="majorBidi"/>
                <w:noProof/>
                <w:rPrChange w:id="4501" w:author="Samane Shahpouri" w:date="2024-05-17T23:11:00Z" w16du:dateUtc="2024-05-17T21:11:00Z">
                  <w:rPr>
                    <w:noProof/>
                  </w:rPr>
                </w:rPrChange>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507D2D" w:rsidRDefault="00507D2D">
            <w:pPr>
              <w:rPr>
                <w:rFonts w:asciiTheme="majorBidi" w:hAnsiTheme="majorBidi" w:cstheme="majorBidi"/>
                <w:noProof/>
              </w:rPr>
            </w:pPr>
          </w:p>
        </w:tc>
      </w:tr>
    </w:tbl>
    <w:p w14:paraId="535E0DAC" w14:textId="71FDD201" w:rsidR="005069BD" w:rsidRPr="00507D2D" w:rsidRDefault="00CB446D"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502" w:author="Samane Shahpouri" w:date="2024-05-19T21:34:00Z" w16du:dateUtc="2024-05-19T19:34:00Z">
        <w:r w:rsidR="00230BE0">
          <w:rPr>
            <w:noProof/>
          </w:rPr>
          <w:t>16</w:t>
        </w:r>
      </w:ins>
      <w:del w:id="4503" w:author="Samane Shahpouri" w:date="2024-05-17T23:20:00Z" w16du:dateUtc="2024-05-17T21:20:00Z">
        <w:r w:rsidR="00C53542" w:rsidRPr="00507D2D" w:rsidDel="0056359D">
          <w:rPr>
            <w:noProof/>
          </w:rPr>
          <w:delText>17</w:delText>
        </w:r>
      </w:del>
      <w:r w:rsidR="00000000">
        <w:rPr>
          <w:noProof/>
        </w:rPr>
        <w:fldChar w:fldCharType="end"/>
      </w:r>
      <w:r w:rsidRPr="00507D2D">
        <w:t xml:space="preserve">: Coronal views of 12 clinical studies showing from left to right NAC, MAC, IMCM-DL and the difference images of MAC and DL image. The images generated using the IMCM approach successfully corrected the mismatch artefact in the diaphragm, lung, </w:t>
      </w:r>
      <w:proofErr w:type="gramStart"/>
      <w:r w:rsidRPr="00507D2D">
        <w:t>liver</w:t>
      </w:r>
      <w:proofErr w:type="gramEnd"/>
      <w:r w:rsidRPr="00507D2D">
        <w:t xml:space="preserve"> and spleen regions</w:t>
      </w:r>
      <w:r w:rsidR="00240D8F" w:rsidRPr="00507D2D">
        <w:t>.</w:t>
      </w:r>
    </w:p>
    <w:p w14:paraId="355BE649" w14:textId="002670A4" w:rsidR="005069BD" w:rsidRPr="00E24B0A" w:rsidRDefault="005069BD">
      <w:pPr>
        <w:rPr>
          <w:rFonts w:asciiTheme="majorBidi" w:hAnsiTheme="majorBidi" w:cstheme="majorBidi"/>
          <w:rPrChange w:id="4504" w:author="Samane Shahpouri" w:date="2024-05-17T23:11:00Z" w16du:dateUtc="2024-05-17T21:11:00Z">
            <w:rPr/>
          </w:rPrChange>
        </w:rPr>
        <w:pPrChange w:id="4505" w:author="Samane Shahpouri" w:date="2024-05-13T08:52:00Z" w16du:dateUtc="2024-05-13T06:52:00Z">
          <w:pPr>
            <w:jc w:val="both"/>
          </w:pPr>
        </w:pPrChange>
      </w:pPr>
    </w:p>
    <w:p w14:paraId="4FF332A6" w14:textId="77777777" w:rsidR="005069BD" w:rsidRPr="00E24B0A" w:rsidRDefault="005069BD">
      <w:pPr>
        <w:rPr>
          <w:rFonts w:asciiTheme="majorBidi" w:hAnsiTheme="majorBidi" w:cstheme="majorBidi"/>
          <w:rPrChange w:id="4506" w:author="Samane Shahpouri" w:date="2024-05-17T23:11:00Z" w16du:dateUtc="2024-05-17T21:11:00Z">
            <w:rPr/>
          </w:rPrChange>
        </w:rPr>
        <w:pPrChange w:id="4507" w:author="Samane Shahpouri" w:date="2024-05-13T08:52:00Z" w16du:dateUtc="2024-05-13T06:52:00Z">
          <w:pPr>
            <w:jc w:val="both"/>
          </w:pPr>
        </w:pPrChange>
      </w:pPr>
    </w:p>
    <w:p w14:paraId="14AC0A3D" w14:textId="500E00B3" w:rsidR="005069BD" w:rsidRPr="00E24B0A" w:rsidRDefault="005069BD">
      <w:pPr>
        <w:rPr>
          <w:rFonts w:asciiTheme="majorBidi" w:hAnsiTheme="majorBidi" w:cstheme="majorBidi"/>
          <w:rPrChange w:id="4508" w:author="Samane Shahpouri" w:date="2024-05-17T23:11:00Z" w16du:dateUtc="2024-05-17T21:11:00Z">
            <w:rPr/>
          </w:rPrChange>
        </w:rPr>
        <w:pPrChange w:id="4509" w:author="Samane Shahpouri" w:date="2024-05-13T08:52:00Z" w16du:dateUtc="2024-05-13T06:52:00Z">
          <w:pPr>
            <w:jc w:val="both"/>
          </w:pPr>
        </w:pPrChange>
      </w:pPr>
    </w:p>
    <w:p w14:paraId="1FDF1340" w14:textId="77777777" w:rsidR="003715D6" w:rsidRPr="00E24B0A" w:rsidRDefault="003715D6">
      <w:pPr>
        <w:rPr>
          <w:rFonts w:asciiTheme="majorBidi" w:hAnsiTheme="majorBidi" w:cstheme="majorBidi"/>
          <w:rPrChange w:id="4510" w:author="Samane Shahpouri" w:date="2024-05-17T23:11:00Z" w16du:dateUtc="2024-05-17T21:11:00Z">
            <w:rPr/>
          </w:rPrChange>
        </w:rPr>
        <w:pPrChange w:id="4511" w:author="Samane Shahpouri" w:date="2024-05-13T08:52:00Z" w16du:dateUtc="2024-05-13T06:52:00Z">
          <w:pPr>
            <w:jc w:val="both"/>
          </w:pPr>
        </w:pPrChange>
      </w:pPr>
    </w:p>
    <w:p w14:paraId="3E6F4703" w14:textId="303652C6" w:rsidR="003715D6" w:rsidRPr="00E24B0A" w:rsidRDefault="003715D6">
      <w:pPr>
        <w:rPr>
          <w:rFonts w:asciiTheme="majorBidi" w:hAnsiTheme="majorBidi" w:cstheme="majorBidi"/>
          <w:rPrChange w:id="4512" w:author="Samane Shahpouri" w:date="2024-05-17T23:11:00Z" w16du:dateUtc="2024-05-17T21:11:00Z">
            <w:rPr/>
          </w:rPrChange>
        </w:rPr>
        <w:pPrChange w:id="4513"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67"/>
      </w:tblGrid>
      <w:tr w:rsidR="00507D2D" w:rsidRPr="00507D2D" w14:paraId="0CF04F77" w14:textId="466E54D2" w:rsidTr="00C40BB2">
        <w:trPr>
          <w:jc w:val="center"/>
        </w:trPr>
        <w:tc>
          <w:tcPr>
            <w:tcW w:w="5166" w:type="dxa"/>
          </w:tcPr>
          <w:p w14:paraId="3687A5CC" w14:textId="0A056B0A" w:rsidR="00507D2D" w:rsidRPr="00E24B0A" w:rsidRDefault="00507D2D">
            <w:pPr>
              <w:rPr>
                <w:rFonts w:asciiTheme="majorBidi" w:hAnsiTheme="majorBidi" w:cstheme="majorBidi"/>
                <w:rPrChange w:id="4514" w:author="Samane Shahpouri" w:date="2024-05-17T23:11:00Z" w16du:dateUtc="2024-05-17T21:11:00Z">
                  <w:rPr/>
                </w:rPrChange>
              </w:rPr>
              <w:pPrChange w:id="4515" w:author="Samane Shahpouri" w:date="2024-05-13T08:52:00Z" w16du:dateUtc="2024-05-13T06:52:00Z">
                <w:pPr>
                  <w:jc w:val="both"/>
                </w:pPr>
              </w:pPrChange>
            </w:pPr>
            <w:r w:rsidRPr="00E24B0A">
              <w:rPr>
                <w:rFonts w:asciiTheme="majorBidi" w:hAnsiTheme="majorBidi" w:cstheme="majorBidi"/>
                <w:noProof/>
                <w:rPrChange w:id="4516" w:author="Samane Shahpouri" w:date="2024-05-17T23:11:00Z" w16du:dateUtc="2024-05-17T21:11:00Z">
                  <w:rPr>
                    <w:noProof/>
                  </w:rPr>
                </w:rPrChange>
              </w:rPr>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8"/>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507D2D" w:rsidRDefault="00507D2D">
            <w:pPr>
              <w:rPr>
                <w:rFonts w:asciiTheme="majorBidi" w:hAnsiTheme="majorBidi" w:cstheme="majorBidi"/>
                <w:noProof/>
              </w:rPr>
            </w:pPr>
            <w:ins w:id="4517" w:author="Samane Shahpouri" w:date="2024-05-17T23:17:00Z" w16du:dateUtc="2024-05-17T21:17:00Z">
              <w:r w:rsidRPr="00507D2D">
                <w:rPr>
                  <w:rFonts w:asciiTheme="majorBidi" w:hAnsiTheme="majorBidi" w:cstheme="majorBidi"/>
                  <w:noProof/>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62"/>
                            <a:stretch>
                              <a:fillRect/>
                            </a:stretch>
                          </pic:blipFill>
                          <pic:spPr>
                            <a:xfrm>
                              <a:off x="0" y="0"/>
                              <a:ext cx="163440" cy="1127407"/>
                            </a:xfrm>
                            <a:prstGeom prst="rect">
                              <a:avLst/>
                            </a:prstGeom>
                          </pic:spPr>
                        </pic:pic>
                      </a:graphicData>
                    </a:graphic>
                  </wp:inline>
                </w:drawing>
              </w:r>
            </w:ins>
          </w:p>
        </w:tc>
      </w:tr>
      <w:tr w:rsidR="00507D2D" w:rsidRPr="00507D2D" w14:paraId="01F77A5A" w14:textId="7BCA7858" w:rsidTr="00C40BB2">
        <w:trPr>
          <w:jc w:val="center"/>
        </w:trPr>
        <w:tc>
          <w:tcPr>
            <w:tcW w:w="5166" w:type="dxa"/>
          </w:tcPr>
          <w:p w14:paraId="7A253F3A" w14:textId="5BE4715B" w:rsidR="00507D2D" w:rsidRPr="00E24B0A" w:rsidRDefault="00507D2D">
            <w:pPr>
              <w:rPr>
                <w:rFonts w:asciiTheme="majorBidi" w:hAnsiTheme="majorBidi" w:cstheme="majorBidi"/>
                <w:rPrChange w:id="4518" w:author="Samane Shahpouri" w:date="2024-05-17T23:11:00Z" w16du:dateUtc="2024-05-17T21:11:00Z">
                  <w:rPr/>
                </w:rPrChange>
              </w:rPr>
              <w:pPrChange w:id="4519" w:author="Samane Shahpouri" w:date="2024-05-13T08:52:00Z" w16du:dateUtc="2024-05-13T06:52:00Z">
                <w:pPr>
                  <w:jc w:val="both"/>
                </w:pPr>
              </w:pPrChange>
            </w:pPr>
            <w:r w:rsidRPr="00E24B0A">
              <w:rPr>
                <w:rFonts w:asciiTheme="majorBidi" w:hAnsiTheme="majorBidi" w:cstheme="majorBidi"/>
                <w:noProof/>
                <w:rPrChange w:id="4520" w:author="Samane Shahpouri" w:date="2024-05-17T23:11:00Z" w16du:dateUtc="2024-05-17T21:11:00Z">
                  <w:rPr>
                    <w:noProof/>
                  </w:rPr>
                </w:rPrChange>
              </w:rPr>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9"/>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507D2D" w:rsidRDefault="00507D2D">
            <w:pPr>
              <w:rPr>
                <w:rFonts w:asciiTheme="majorBidi" w:hAnsiTheme="majorBidi" w:cstheme="majorBidi"/>
                <w:noProof/>
              </w:rPr>
            </w:pPr>
          </w:p>
        </w:tc>
      </w:tr>
      <w:tr w:rsidR="00507D2D" w:rsidRPr="00507D2D" w14:paraId="4212563F" w14:textId="0CBCC0EC" w:rsidTr="00C40BB2">
        <w:trPr>
          <w:jc w:val="center"/>
        </w:trPr>
        <w:tc>
          <w:tcPr>
            <w:tcW w:w="5166" w:type="dxa"/>
          </w:tcPr>
          <w:p w14:paraId="402AB945" w14:textId="189F2646" w:rsidR="00507D2D" w:rsidRPr="00E24B0A" w:rsidRDefault="00507D2D">
            <w:pPr>
              <w:rPr>
                <w:rFonts w:asciiTheme="majorBidi" w:hAnsiTheme="majorBidi" w:cstheme="majorBidi"/>
                <w:rPrChange w:id="4521" w:author="Samane Shahpouri" w:date="2024-05-17T23:11:00Z" w16du:dateUtc="2024-05-17T21:11:00Z">
                  <w:rPr/>
                </w:rPrChange>
              </w:rPr>
              <w:pPrChange w:id="4522" w:author="Samane Shahpouri" w:date="2024-05-13T08:52:00Z" w16du:dateUtc="2024-05-13T06:52:00Z">
                <w:pPr>
                  <w:jc w:val="both"/>
                </w:pPr>
              </w:pPrChange>
            </w:pPr>
            <w:r w:rsidRPr="00E24B0A">
              <w:rPr>
                <w:rFonts w:asciiTheme="majorBidi" w:hAnsiTheme="majorBidi" w:cstheme="majorBidi"/>
                <w:noProof/>
                <w:rPrChange w:id="4523" w:author="Samane Shahpouri" w:date="2024-05-17T23:11:00Z" w16du:dateUtc="2024-05-17T21:11:00Z">
                  <w:rPr>
                    <w:noProof/>
                  </w:rPr>
                </w:rPrChange>
              </w:rPr>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90"/>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507D2D" w:rsidRDefault="00507D2D">
            <w:pPr>
              <w:rPr>
                <w:rFonts w:asciiTheme="majorBidi" w:hAnsiTheme="majorBidi" w:cstheme="majorBidi"/>
                <w:noProof/>
              </w:rPr>
            </w:pPr>
          </w:p>
        </w:tc>
      </w:tr>
      <w:tr w:rsidR="00507D2D" w:rsidRPr="00507D2D" w14:paraId="413FFE65" w14:textId="3931A8B6" w:rsidTr="00C40BB2">
        <w:trPr>
          <w:jc w:val="center"/>
        </w:trPr>
        <w:tc>
          <w:tcPr>
            <w:tcW w:w="5166" w:type="dxa"/>
          </w:tcPr>
          <w:p w14:paraId="741ABFE1" w14:textId="6A70961C" w:rsidR="00507D2D" w:rsidRPr="00E24B0A" w:rsidRDefault="00507D2D">
            <w:pPr>
              <w:rPr>
                <w:rFonts w:asciiTheme="majorBidi" w:hAnsiTheme="majorBidi" w:cstheme="majorBidi"/>
                <w:rPrChange w:id="4524" w:author="Samane Shahpouri" w:date="2024-05-17T23:11:00Z" w16du:dateUtc="2024-05-17T21:11:00Z">
                  <w:rPr/>
                </w:rPrChange>
              </w:rPr>
              <w:pPrChange w:id="4525" w:author="Samane Shahpouri" w:date="2024-05-13T08:52:00Z" w16du:dateUtc="2024-05-13T06:52:00Z">
                <w:pPr>
                  <w:jc w:val="both"/>
                </w:pPr>
              </w:pPrChange>
            </w:pPr>
            <w:r w:rsidRPr="00E24B0A">
              <w:rPr>
                <w:rFonts w:asciiTheme="majorBidi" w:hAnsiTheme="majorBidi" w:cstheme="majorBidi"/>
                <w:noProof/>
                <w:rPrChange w:id="4526" w:author="Samane Shahpouri" w:date="2024-05-17T23:11:00Z" w16du:dateUtc="2024-05-17T21:11:00Z">
                  <w:rPr>
                    <w:noProof/>
                  </w:rPr>
                </w:rPrChange>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91"/>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507D2D" w:rsidRDefault="00507D2D">
            <w:pPr>
              <w:rPr>
                <w:rFonts w:asciiTheme="majorBidi" w:hAnsiTheme="majorBidi" w:cstheme="majorBidi"/>
                <w:noProof/>
              </w:rPr>
            </w:pPr>
          </w:p>
        </w:tc>
      </w:tr>
      <w:tr w:rsidR="00507D2D" w:rsidRPr="00507D2D" w14:paraId="13D3FB83" w14:textId="54B766F2" w:rsidTr="00C40BB2">
        <w:trPr>
          <w:jc w:val="center"/>
        </w:trPr>
        <w:tc>
          <w:tcPr>
            <w:tcW w:w="5166" w:type="dxa"/>
          </w:tcPr>
          <w:p w14:paraId="0849D744" w14:textId="588C3133" w:rsidR="00507D2D" w:rsidRPr="00E24B0A" w:rsidRDefault="00507D2D">
            <w:pPr>
              <w:rPr>
                <w:rFonts w:asciiTheme="majorBidi" w:hAnsiTheme="majorBidi" w:cstheme="majorBidi"/>
                <w:rPrChange w:id="4527" w:author="Samane Shahpouri" w:date="2024-05-17T23:11:00Z" w16du:dateUtc="2024-05-17T21:11:00Z">
                  <w:rPr/>
                </w:rPrChange>
              </w:rPr>
              <w:pPrChange w:id="4528" w:author="Samane Shahpouri" w:date="2024-05-13T08:52:00Z" w16du:dateUtc="2024-05-13T06:52:00Z">
                <w:pPr>
                  <w:keepNext/>
                  <w:jc w:val="both"/>
                </w:pPr>
              </w:pPrChange>
            </w:pPr>
            <w:r w:rsidRPr="00E24B0A">
              <w:rPr>
                <w:rFonts w:asciiTheme="majorBidi" w:hAnsiTheme="majorBidi" w:cstheme="majorBidi"/>
                <w:noProof/>
                <w:rPrChange w:id="4529" w:author="Samane Shahpouri" w:date="2024-05-17T23:11:00Z" w16du:dateUtc="2024-05-17T21:11:00Z">
                  <w:rPr>
                    <w:noProof/>
                  </w:rPr>
                </w:rPrChange>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92"/>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507D2D" w:rsidRDefault="00507D2D">
            <w:pPr>
              <w:rPr>
                <w:rFonts w:asciiTheme="majorBidi" w:hAnsiTheme="majorBidi" w:cstheme="majorBidi"/>
                <w:noProof/>
              </w:rPr>
            </w:pPr>
          </w:p>
        </w:tc>
      </w:tr>
    </w:tbl>
    <w:p w14:paraId="3ABB55D6" w14:textId="5E5A2A65" w:rsidR="00B920D6" w:rsidRPr="00507D2D" w:rsidRDefault="00B920D6" w:rsidP="00507D2D">
      <w:pPr>
        <w:pStyle w:val="Caption"/>
      </w:pPr>
      <w:r w:rsidRPr="00507D2D">
        <w:t xml:space="preserve">Figure </w:t>
      </w:r>
      <w:r w:rsidR="00000000">
        <w:fldChar w:fldCharType="begin"/>
      </w:r>
      <w:r w:rsidR="00000000">
        <w:instrText xml:space="preserve"> SEQ Figure \* ARABIC </w:instrText>
      </w:r>
      <w:r w:rsidR="00000000">
        <w:fldChar w:fldCharType="separate"/>
      </w:r>
      <w:ins w:id="4530" w:author="Samane Shahpouri" w:date="2024-05-19T21:34:00Z" w16du:dateUtc="2024-05-19T19:34:00Z">
        <w:r w:rsidR="00230BE0">
          <w:rPr>
            <w:noProof/>
          </w:rPr>
          <w:t>17</w:t>
        </w:r>
      </w:ins>
      <w:del w:id="4531" w:author="Samane Shahpouri" w:date="2024-05-17T23:20:00Z" w16du:dateUtc="2024-05-17T21:20:00Z">
        <w:r w:rsidR="00C53542" w:rsidRPr="00507D2D" w:rsidDel="0056359D">
          <w:rPr>
            <w:noProof/>
          </w:rPr>
          <w:delText>18</w:delText>
        </w:r>
      </w:del>
      <w:r w:rsidR="00000000">
        <w:rPr>
          <w:noProof/>
        </w:rPr>
        <w:fldChar w:fldCharType="end"/>
      </w:r>
      <w:r w:rsidRPr="00507D2D">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E24B0A" w:rsidRDefault="00A6532D">
      <w:pPr>
        <w:rPr>
          <w:rFonts w:asciiTheme="majorBidi" w:hAnsiTheme="majorBidi" w:cstheme="majorBidi"/>
          <w:rPrChange w:id="4532" w:author="Samane Shahpouri" w:date="2024-05-17T23:11:00Z" w16du:dateUtc="2024-05-17T21:11:00Z">
            <w:rPr/>
          </w:rPrChange>
        </w:rPr>
        <w:pPrChange w:id="4533" w:author="Samane Shahpouri" w:date="2024-05-13T08:52:00Z" w16du:dateUtc="2024-05-13T06:52:00Z">
          <w:pPr>
            <w:jc w:val="both"/>
          </w:pPr>
        </w:pPrChange>
      </w:pPr>
    </w:p>
    <w:p w14:paraId="1E98BB43" w14:textId="77777777" w:rsidR="00A6532D" w:rsidRPr="00E24B0A" w:rsidRDefault="00A6532D">
      <w:pPr>
        <w:rPr>
          <w:rFonts w:asciiTheme="majorBidi" w:hAnsiTheme="majorBidi" w:cstheme="majorBidi"/>
          <w:rPrChange w:id="4534" w:author="Samane Shahpouri" w:date="2024-05-17T23:11:00Z" w16du:dateUtc="2024-05-17T21:11:00Z">
            <w:rPr/>
          </w:rPrChange>
        </w:rPr>
        <w:pPrChange w:id="4535" w:author="Samane Shahpouri" w:date="2024-05-13T08:52:00Z" w16du:dateUtc="2024-05-13T06:52:00Z">
          <w:pPr>
            <w:jc w:val="both"/>
          </w:pPr>
        </w:pPrChange>
      </w:pPr>
    </w:p>
    <w:p w14:paraId="23679235" w14:textId="77777777" w:rsidR="00A6532D" w:rsidRPr="00E24B0A" w:rsidRDefault="00A6532D">
      <w:pPr>
        <w:rPr>
          <w:rFonts w:asciiTheme="majorBidi" w:hAnsiTheme="majorBidi" w:cstheme="majorBidi"/>
          <w:rPrChange w:id="4536" w:author="Samane Shahpouri" w:date="2024-05-17T23:11:00Z" w16du:dateUtc="2024-05-17T21:11:00Z">
            <w:rPr/>
          </w:rPrChange>
        </w:rPr>
        <w:pPrChange w:id="4537" w:author="Samane Shahpouri" w:date="2024-05-13T08:52:00Z" w16du:dateUtc="2024-05-13T06:52:00Z">
          <w:pPr>
            <w:jc w:val="both"/>
          </w:pPr>
        </w:pPrChange>
      </w:pPr>
    </w:p>
    <w:p w14:paraId="34BCDADB" w14:textId="77777777" w:rsidR="00A6532D" w:rsidRPr="00E24B0A" w:rsidRDefault="00A6532D">
      <w:pPr>
        <w:rPr>
          <w:rFonts w:asciiTheme="majorBidi" w:hAnsiTheme="majorBidi" w:cstheme="majorBidi"/>
          <w:rPrChange w:id="4538" w:author="Samane Shahpouri" w:date="2024-05-17T23:11:00Z" w16du:dateUtc="2024-05-17T21:11:00Z">
            <w:rPr/>
          </w:rPrChange>
        </w:rPr>
        <w:pPrChange w:id="4539" w:author="Samane Shahpouri" w:date="2024-05-13T08:52:00Z" w16du:dateUtc="2024-05-13T06:52:00Z">
          <w:pPr>
            <w:jc w:val="both"/>
          </w:pPr>
        </w:pPrChange>
      </w:pPr>
    </w:p>
    <w:p w14:paraId="39ED2AA8" w14:textId="77777777" w:rsidR="00A6532D" w:rsidRPr="00E24B0A" w:rsidRDefault="00A6532D">
      <w:pPr>
        <w:rPr>
          <w:rFonts w:asciiTheme="majorBidi" w:hAnsiTheme="majorBidi" w:cstheme="majorBidi"/>
          <w:rPrChange w:id="4540" w:author="Samane Shahpouri" w:date="2024-05-17T23:11:00Z" w16du:dateUtc="2024-05-17T21:11:00Z">
            <w:rPr/>
          </w:rPrChange>
        </w:rPr>
        <w:pPrChange w:id="4541" w:author="Samane Shahpouri" w:date="2024-05-13T08:52:00Z" w16du:dateUtc="2024-05-13T06:52:00Z">
          <w:pPr>
            <w:jc w:val="both"/>
          </w:pPr>
        </w:pPrChange>
      </w:pPr>
    </w:p>
    <w:p w14:paraId="0234F190" w14:textId="77777777" w:rsidR="00A6532D" w:rsidRPr="00E24B0A" w:rsidRDefault="00A6532D">
      <w:pPr>
        <w:rPr>
          <w:rFonts w:asciiTheme="majorBidi" w:hAnsiTheme="majorBidi" w:cstheme="majorBidi"/>
          <w:rPrChange w:id="4542" w:author="Samane Shahpouri" w:date="2024-05-17T23:11:00Z" w16du:dateUtc="2024-05-17T21:11:00Z">
            <w:rPr/>
          </w:rPrChange>
        </w:rPr>
        <w:pPrChange w:id="4543" w:author="Samane Shahpouri" w:date="2024-05-13T08:52:00Z" w16du:dateUtc="2024-05-13T06:52:00Z">
          <w:pPr>
            <w:jc w:val="both"/>
          </w:pPr>
        </w:pPrChange>
      </w:pPr>
    </w:p>
    <w:p w14:paraId="2F2B2999" w14:textId="77777777" w:rsidR="00A6532D" w:rsidRPr="00E24B0A" w:rsidRDefault="00A6532D">
      <w:pPr>
        <w:rPr>
          <w:rFonts w:asciiTheme="majorBidi" w:hAnsiTheme="majorBidi" w:cstheme="majorBidi"/>
          <w:rPrChange w:id="4544" w:author="Samane Shahpouri" w:date="2024-05-17T23:11:00Z" w16du:dateUtc="2024-05-17T21:11:00Z">
            <w:rPr/>
          </w:rPrChange>
        </w:rPr>
        <w:pPrChange w:id="4545" w:author="Samane Shahpouri" w:date="2024-05-13T08:52:00Z" w16du:dateUtc="2024-05-13T06:52:00Z">
          <w:pPr>
            <w:jc w:val="both"/>
          </w:pPr>
        </w:pPrChange>
      </w:pPr>
    </w:p>
    <w:p w14:paraId="444CF737" w14:textId="77777777" w:rsidR="00A6532D" w:rsidRPr="00E24B0A" w:rsidRDefault="00A6532D">
      <w:pPr>
        <w:rPr>
          <w:rFonts w:asciiTheme="majorBidi" w:hAnsiTheme="majorBidi" w:cstheme="majorBidi"/>
          <w:rPrChange w:id="4546" w:author="Samane Shahpouri" w:date="2024-05-17T23:11:00Z" w16du:dateUtc="2024-05-17T21:11:00Z">
            <w:rPr/>
          </w:rPrChange>
        </w:rPr>
        <w:pPrChange w:id="4547" w:author="Samane Shahpouri" w:date="2024-05-13T08:52:00Z" w16du:dateUtc="2024-05-13T06:52:00Z">
          <w:pPr>
            <w:jc w:val="both"/>
          </w:pPr>
        </w:pPrChange>
      </w:pPr>
    </w:p>
    <w:p w14:paraId="5089C2A1" w14:textId="77777777" w:rsidR="00A6532D" w:rsidRPr="00E24B0A" w:rsidRDefault="00A6532D">
      <w:pPr>
        <w:rPr>
          <w:rFonts w:asciiTheme="majorBidi" w:hAnsiTheme="majorBidi" w:cstheme="majorBidi"/>
          <w:rPrChange w:id="4548" w:author="Samane Shahpouri" w:date="2024-05-17T23:11:00Z" w16du:dateUtc="2024-05-17T21:11:00Z">
            <w:rPr/>
          </w:rPrChange>
        </w:rPr>
        <w:pPrChange w:id="4549" w:author="Samane Shahpouri" w:date="2024-05-13T08:52:00Z" w16du:dateUtc="2024-05-13T06:52:00Z">
          <w:pPr>
            <w:jc w:val="both"/>
          </w:pPr>
        </w:pPrChange>
      </w:pPr>
    </w:p>
    <w:p w14:paraId="267164E0" w14:textId="77777777" w:rsidR="00A6532D" w:rsidRPr="00E24B0A" w:rsidRDefault="00A6532D">
      <w:pPr>
        <w:rPr>
          <w:rFonts w:asciiTheme="majorBidi" w:hAnsiTheme="majorBidi" w:cstheme="majorBidi"/>
          <w:rPrChange w:id="4550" w:author="Samane Shahpouri" w:date="2024-05-17T23:11:00Z" w16du:dateUtc="2024-05-17T21:11:00Z">
            <w:rPr/>
          </w:rPrChange>
        </w:rPr>
        <w:pPrChange w:id="4551" w:author="Samane Shahpouri" w:date="2024-05-13T08:52:00Z" w16du:dateUtc="2024-05-13T06:52:00Z">
          <w:pPr>
            <w:jc w:val="both"/>
          </w:pPr>
        </w:pPrChange>
      </w:pPr>
    </w:p>
    <w:p w14:paraId="5CD85EE1" w14:textId="77777777" w:rsidR="00A6532D" w:rsidRPr="00E24B0A" w:rsidRDefault="00A6532D">
      <w:pPr>
        <w:rPr>
          <w:rFonts w:asciiTheme="majorBidi" w:hAnsiTheme="majorBidi" w:cstheme="majorBidi"/>
          <w:rPrChange w:id="4552" w:author="Samane Shahpouri" w:date="2024-05-17T23:11:00Z" w16du:dateUtc="2024-05-17T21:11:00Z">
            <w:rPr/>
          </w:rPrChange>
        </w:rPr>
        <w:pPrChange w:id="4553" w:author="Samane Shahpouri" w:date="2024-05-13T08:52:00Z" w16du:dateUtc="2024-05-13T06:52:00Z">
          <w:pPr>
            <w:jc w:val="both"/>
          </w:pPr>
        </w:pPrChange>
      </w:pPr>
    </w:p>
    <w:p w14:paraId="2E08CA54" w14:textId="77777777" w:rsidR="00A6532D" w:rsidRPr="00E24B0A" w:rsidRDefault="00A6532D">
      <w:pPr>
        <w:rPr>
          <w:rFonts w:asciiTheme="majorBidi" w:hAnsiTheme="majorBidi" w:cstheme="majorBidi"/>
          <w:rPrChange w:id="4554" w:author="Samane Shahpouri" w:date="2024-05-17T23:11:00Z" w16du:dateUtc="2024-05-17T21:11:00Z">
            <w:rPr/>
          </w:rPrChange>
        </w:rPr>
        <w:pPrChange w:id="4555" w:author="Samane Shahpouri" w:date="2024-05-13T08:52:00Z" w16du:dateUtc="2024-05-13T06:52:00Z">
          <w:pPr>
            <w:jc w:val="both"/>
          </w:pPr>
        </w:pPrChange>
      </w:pPr>
    </w:p>
    <w:p w14:paraId="122EBCAA" w14:textId="77777777" w:rsidR="00A6532D" w:rsidRPr="00E24B0A" w:rsidRDefault="00A6532D">
      <w:pPr>
        <w:rPr>
          <w:rFonts w:asciiTheme="majorBidi" w:hAnsiTheme="majorBidi" w:cstheme="majorBidi"/>
          <w:rPrChange w:id="4556" w:author="Samane Shahpouri" w:date="2024-05-17T23:11:00Z" w16du:dateUtc="2024-05-17T21:11:00Z">
            <w:rPr/>
          </w:rPrChange>
        </w:rPr>
        <w:pPrChange w:id="4557" w:author="Samane Shahpouri" w:date="2024-05-13T08:52:00Z" w16du:dateUtc="2024-05-13T06:52:00Z">
          <w:pPr>
            <w:jc w:val="both"/>
          </w:pPr>
        </w:pPrChange>
      </w:pPr>
    </w:p>
    <w:p w14:paraId="2FAC72A0" w14:textId="0E3A859B" w:rsidR="00A6532D" w:rsidRPr="00E24B0A" w:rsidRDefault="00A6532D">
      <w:pPr>
        <w:rPr>
          <w:rFonts w:asciiTheme="majorBidi" w:hAnsiTheme="majorBidi" w:cstheme="majorBidi"/>
          <w:rPrChange w:id="4558" w:author="Samane Shahpouri" w:date="2024-05-17T23:11:00Z" w16du:dateUtc="2024-05-17T21:11:00Z">
            <w:rPr/>
          </w:rPrChange>
        </w:rPr>
        <w:pPrChange w:id="4559" w:author="Samane Shahpouri" w:date="2024-05-13T08:52:00Z" w16du:dateUtc="2024-05-13T06:52:00Z">
          <w:pPr>
            <w:jc w:val="both"/>
          </w:pPr>
        </w:pPrChange>
      </w:pPr>
      <w:r w:rsidRPr="00E24B0A">
        <w:rPr>
          <w:rFonts w:asciiTheme="majorBidi" w:hAnsiTheme="majorBidi" w:cstheme="majorBidi"/>
          <w:rPrChange w:id="4560" w:author="Samane Shahpouri" w:date="2024-05-17T23:11:00Z" w16du:dateUtc="2024-05-17T21:11:00Z">
            <w:rPr/>
          </w:rPrChange>
        </w:rPr>
        <w:br w:type="page"/>
      </w:r>
    </w:p>
    <w:p w14:paraId="762452A3" w14:textId="77777777" w:rsidR="00A6532D" w:rsidRPr="00E24B0A" w:rsidRDefault="00A6532D">
      <w:pPr>
        <w:rPr>
          <w:rFonts w:asciiTheme="majorBidi" w:hAnsiTheme="majorBidi" w:cstheme="majorBidi"/>
          <w:rPrChange w:id="4561" w:author="Samane Shahpouri" w:date="2024-05-17T23:11:00Z" w16du:dateUtc="2024-05-17T21:11:00Z">
            <w:rPr/>
          </w:rPrChange>
        </w:rPr>
        <w:pPrChange w:id="4562" w:author="Samane Shahpouri" w:date="2024-05-13T08:52:00Z" w16du:dateUtc="2024-05-13T06:52:00Z">
          <w:pPr>
            <w:jc w:val="both"/>
          </w:pPr>
        </w:pPrChange>
      </w:pPr>
    </w:p>
    <w:p w14:paraId="7222FC59" w14:textId="546372D6" w:rsidR="003715D6" w:rsidRPr="00E24B0A" w:rsidRDefault="003715D6" w:rsidP="001E0755">
      <w:pPr>
        <w:pStyle w:val="Heading1"/>
        <w:rPr>
          <w:rFonts w:asciiTheme="majorBidi" w:hAnsiTheme="majorBidi" w:cstheme="majorBidi"/>
          <w:rPrChange w:id="4563" w:author="Samane Shahpouri" w:date="2024-05-17T23:11:00Z" w16du:dateUtc="2024-05-17T21:11:00Z">
            <w:rPr/>
          </w:rPrChange>
        </w:rPr>
      </w:pPr>
      <w:bookmarkStart w:id="4564" w:name="_Toc167046481"/>
      <w:r w:rsidRPr="00E24B0A">
        <w:rPr>
          <w:rFonts w:asciiTheme="majorBidi" w:hAnsiTheme="majorBidi" w:cstheme="majorBidi"/>
          <w:rPrChange w:id="4565" w:author="Samane Shahpouri" w:date="2024-05-17T23:11:00Z" w16du:dateUtc="2024-05-17T21:11:00Z">
            <w:rPr/>
          </w:rPrChange>
        </w:rPr>
        <w:t>Discussion</w:t>
      </w:r>
      <w:bookmarkEnd w:id="4564"/>
    </w:p>
    <w:p w14:paraId="122C6E1C" w14:textId="4174E8A1" w:rsidR="00C054BB" w:rsidRPr="00E24B0A" w:rsidRDefault="00C054BB">
      <w:pPr>
        <w:rPr>
          <w:rFonts w:asciiTheme="majorBidi" w:hAnsiTheme="majorBidi" w:cstheme="majorBidi"/>
          <w:rPrChange w:id="4566" w:author="Samane Shahpouri" w:date="2024-05-17T23:11:00Z" w16du:dateUtc="2024-05-17T21:11:00Z">
            <w:rPr/>
          </w:rPrChange>
        </w:rPr>
        <w:pPrChange w:id="4567" w:author="Samane Shahpouri" w:date="2024-05-13T08:52:00Z" w16du:dateUtc="2024-05-13T06:52:00Z">
          <w:pPr>
            <w:jc w:val="both"/>
          </w:pPr>
        </w:pPrChange>
      </w:pPr>
      <w:r w:rsidRPr="00E24B0A">
        <w:rPr>
          <w:rFonts w:asciiTheme="majorBidi" w:hAnsiTheme="majorBidi" w:cstheme="majorBidi"/>
          <w:rPrChange w:id="4568" w:author="Samane Shahpouri" w:date="2024-05-17T23:11:00Z" w16du:dateUtc="2024-05-17T21:11:00Z">
            <w:rPr/>
          </w:rPrChange>
        </w:rPr>
        <w:t xml:space="preserve">Various deep learning-based attenuation scatter correction (DL-ASC) methods have been developed for PET imaging. These include indirect approaches that generate attenuation maps from MRI and </w:t>
      </w:r>
      <w:r w:rsidR="00324D4F" w:rsidRPr="00E24B0A">
        <w:rPr>
          <w:rFonts w:asciiTheme="majorBidi" w:hAnsiTheme="majorBidi" w:cstheme="majorBidi"/>
          <w:rPrChange w:id="4569" w:author="Samane Shahpouri" w:date="2024-05-17T23:11:00Z" w16du:dateUtc="2024-05-17T21:11:00Z">
            <w:rPr/>
          </w:rPrChange>
        </w:rPr>
        <w:t>NAC</w:t>
      </w:r>
      <w:r w:rsidRPr="00E24B0A">
        <w:rPr>
          <w:rFonts w:asciiTheme="majorBidi" w:hAnsiTheme="majorBidi" w:cstheme="majorBidi"/>
          <w:rPrChange w:id="4570" w:author="Samane Shahpouri" w:date="2024-05-17T23:11:00Z" w16du:dateUtc="2024-05-17T21:11:00Z">
            <w:rPr/>
          </w:rPrChange>
        </w:rPr>
        <w:t xml:space="preserve"> images,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deep learning to mitigate common issues such as crosstalk </w:t>
      </w:r>
      <w:del w:id="4571" w:author="Isaac Shiri Lord" w:date="2024-05-12T19:27:00Z">
        <w:r w:rsidRPr="00E24B0A" w:rsidDel="00EB1AA8">
          <w:rPr>
            <w:rFonts w:asciiTheme="majorBidi" w:hAnsiTheme="majorBidi" w:cstheme="majorBidi"/>
            <w:rPrChange w:id="4572" w:author="Samane Shahpouri" w:date="2024-05-17T23:11:00Z" w16du:dateUtc="2024-05-17T21:11:00Z">
              <w:rPr/>
            </w:rPrChange>
          </w:rPr>
          <w:delText>artefacts</w:delText>
        </w:r>
      </w:del>
      <w:ins w:id="4573" w:author="Isaac Shiri Lord" w:date="2024-05-12T19:27:00Z">
        <w:r w:rsidR="00EB1AA8" w:rsidRPr="00E24B0A">
          <w:rPr>
            <w:rFonts w:asciiTheme="majorBidi" w:hAnsiTheme="majorBidi" w:cstheme="majorBidi"/>
            <w:rPrChange w:id="4574" w:author="Samane Shahpouri" w:date="2024-05-17T23:11:00Z" w16du:dateUtc="2024-05-17T21:11:00Z">
              <w:rPr/>
            </w:rPrChange>
          </w:rPr>
          <w:t>artifacts</w:t>
        </w:r>
      </w:ins>
      <w:r w:rsidRPr="00E24B0A">
        <w:rPr>
          <w:rFonts w:asciiTheme="majorBidi" w:hAnsiTheme="majorBidi" w:cstheme="majorBidi"/>
          <w:rPrChange w:id="4575" w:author="Samane Shahpouri" w:date="2024-05-17T23:11:00Z" w16du:dateUtc="2024-05-17T21:11:00Z">
            <w:rPr/>
          </w:rPrChange>
        </w:rPr>
        <w:t xml:space="preserve">, slow convergence, and the generation of noisy attenuation maps. Direct DL-ASC methods get around traditional methods by making ASC PET images directly from </w:t>
      </w:r>
      <w:r w:rsidR="00324D4F" w:rsidRPr="00E24B0A">
        <w:rPr>
          <w:rFonts w:asciiTheme="majorBidi" w:hAnsiTheme="majorBidi" w:cstheme="majorBidi"/>
          <w:rPrChange w:id="4576" w:author="Samane Shahpouri" w:date="2024-05-17T23:11:00Z" w16du:dateUtc="2024-05-17T21:11:00Z">
            <w:rPr/>
          </w:rPrChange>
        </w:rPr>
        <w:t>NAC</w:t>
      </w:r>
      <w:r w:rsidRPr="00E24B0A">
        <w:rPr>
          <w:rFonts w:asciiTheme="majorBidi" w:hAnsiTheme="majorBidi" w:cstheme="majorBidi"/>
          <w:rPrChange w:id="4577" w:author="Samane Shahpouri" w:date="2024-05-17T23:11:00Z" w16du:dateUtc="2024-05-17T21:11:00Z">
            <w:rPr/>
          </w:rPrChange>
        </w:rPr>
        <w:t xml:space="preserve"> images. This was first used in brain PET imaging</w:t>
      </w:r>
      <w:del w:id="4578" w:author="Isaac Shiri Lord" w:date="2024-05-12T19:27:00Z">
        <w:r w:rsidRPr="00E24B0A" w:rsidDel="00EB1AA8">
          <w:rPr>
            <w:rFonts w:asciiTheme="majorBidi" w:hAnsiTheme="majorBidi" w:cstheme="majorBidi"/>
            <w:rPrChange w:id="4579" w:author="Samane Shahpouri" w:date="2024-05-17T23:11:00Z" w16du:dateUtc="2024-05-17T21:11:00Z">
              <w:rPr/>
            </w:rPrChange>
          </w:rPr>
          <w:delText>,</w:delText>
        </w:r>
      </w:del>
      <w:ins w:id="4580" w:author="Isaac Shiri Lord" w:date="2024-05-12T19:27:00Z">
        <w:r w:rsidR="00EB1AA8" w:rsidRPr="00E24B0A">
          <w:rPr>
            <w:rFonts w:asciiTheme="majorBidi" w:hAnsiTheme="majorBidi" w:cstheme="majorBidi"/>
            <w:rPrChange w:id="4581" w:author="Samane Shahpouri" w:date="2024-05-17T23:11:00Z" w16du:dateUtc="2024-05-17T21:11:00Z">
              <w:rPr/>
            </w:rPrChange>
          </w:rPr>
          <w:t xml:space="preserve"> and</w:t>
        </w:r>
      </w:ins>
      <w:r w:rsidRPr="00E24B0A">
        <w:rPr>
          <w:rFonts w:asciiTheme="majorBidi" w:hAnsiTheme="majorBidi" w:cstheme="majorBidi"/>
          <w:rPrChange w:id="4582" w:author="Samane Shahpouri" w:date="2024-05-17T23:11:00Z" w16du:dateUtc="2024-05-17T21:11:00Z">
            <w:rPr/>
          </w:rPrChange>
        </w:rPr>
        <w:t xml:space="preserve"> then tested in 18F-FDG PET studies of the whole body.</w:t>
      </w:r>
    </w:p>
    <w:p w14:paraId="19841CC5" w14:textId="121B99E9" w:rsidR="00C054BB" w:rsidRPr="00E24B0A" w:rsidRDefault="00C054BB">
      <w:pPr>
        <w:rPr>
          <w:rFonts w:asciiTheme="majorBidi" w:hAnsiTheme="majorBidi" w:cstheme="majorBidi"/>
          <w:rPrChange w:id="4583" w:author="Samane Shahpouri" w:date="2024-05-17T23:11:00Z" w16du:dateUtc="2024-05-17T21:11:00Z">
            <w:rPr/>
          </w:rPrChange>
        </w:rPr>
        <w:pPrChange w:id="4584" w:author="Samane Shahpouri" w:date="2024-05-13T08:52:00Z" w16du:dateUtc="2024-05-13T06:52:00Z">
          <w:pPr>
            <w:jc w:val="both"/>
          </w:pPr>
        </w:pPrChange>
      </w:pPr>
      <w:r w:rsidRPr="00E24B0A">
        <w:rPr>
          <w:rFonts w:asciiTheme="majorBidi" w:hAnsiTheme="majorBidi" w:cstheme="majorBidi"/>
          <w:rPrChange w:id="4585" w:author="Samane Shahpouri" w:date="2024-05-17T23:11:00Z" w16du:dateUtc="2024-05-17T21:11:00Z">
            <w:rPr/>
          </w:rPrChange>
        </w:rPr>
        <w:t xml:space="preserve">A significant challenge arises with the low tracer activity and the extensive positron range of </w:t>
      </w:r>
      <w:r w:rsidRPr="00E24B0A">
        <w:rPr>
          <w:rFonts w:asciiTheme="majorBidi" w:hAnsiTheme="majorBidi" w:cstheme="majorBidi"/>
          <w:vertAlign w:val="superscript"/>
          <w:rPrChange w:id="4586" w:author="Samane Shahpouri" w:date="2024-05-17T23:11:00Z" w16du:dateUtc="2024-05-17T21:11:00Z">
            <w:rPr>
              <w:vertAlign w:val="superscript"/>
            </w:rPr>
          </w:rPrChange>
        </w:rPr>
        <w:t>68</w:t>
      </w:r>
      <w:r w:rsidRPr="00E24B0A">
        <w:rPr>
          <w:rFonts w:asciiTheme="majorBidi" w:hAnsiTheme="majorBidi" w:cstheme="majorBidi"/>
          <w:rPrChange w:id="4587" w:author="Samane Shahpouri" w:date="2024-05-17T23:11:00Z" w16du:dateUtc="2024-05-17T21:11:00Z">
            <w:rPr/>
          </w:rPrChange>
        </w:rPr>
        <w:t xml:space="preserve">Ga-labelled pharmaceuticals, which generally produce lower-quality images compared to </w:t>
      </w:r>
      <w:r w:rsidRPr="00E24B0A">
        <w:rPr>
          <w:rFonts w:asciiTheme="majorBidi" w:hAnsiTheme="majorBidi" w:cstheme="majorBidi"/>
          <w:vertAlign w:val="superscript"/>
          <w:rPrChange w:id="4588" w:author="Samane Shahpouri" w:date="2024-05-17T23:11:00Z" w16du:dateUtc="2024-05-17T21:11:00Z">
            <w:rPr>
              <w:vertAlign w:val="superscript"/>
            </w:rPr>
          </w:rPrChange>
        </w:rPr>
        <w:t>18</w:t>
      </w:r>
      <w:r w:rsidRPr="00E24B0A">
        <w:rPr>
          <w:rFonts w:asciiTheme="majorBidi" w:hAnsiTheme="majorBidi" w:cstheme="majorBidi"/>
          <w:rPrChange w:id="4589" w:author="Samane Shahpouri" w:date="2024-05-17T23:11:00Z" w16du:dateUtc="2024-05-17T21:11:00Z">
            <w:rPr/>
          </w:rPrChange>
        </w:rPr>
        <w:t>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7BE1E5F6" w:rsidR="00C054BB" w:rsidRPr="00E24B0A" w:rsidRDefault="00C054BB">
      <w:pPr>
        <w:rPr>
          <w:rFonts w:asciiTheme="majorBidi" w:hAnsiTheme="majorBidi" w:cstheme="majorBidi"/>
          <w:rPrChange w:id="4590" w:author="Samane Shahpouri" w:date="2024-05-17T23:11:00Z" w16du:dateUtc="2024-05-17T21:11:00Z">
            <w:rPr/>
          </w:rPrChange>
        </w:rPr>
        <w:pPrChange w:id="4591" w:author="Samane Shahpouri" w:date="2024-05-13T08:52:00Z" w16du:dateUtc="2024-05-13T06:52:00Z">
          <w:pPr>
            <w:jc w:val="both"/>
          </w:pPr>
        </w:pPrChange>
      </w:pPr>
      <w:r w:rsidRPr="00E24B0A">
        <w:rPr>
          <w:rFonts w:asciiTheme="majorBidi" w:hAnsiTheme="majorBidi" w:cstheme="majorBidi"/>
          <w:rPrChange w:id="4592" w:author="Samane Shahpouri" w:date="2024-05-17T23:11:00Z" w16du:dateUtc="2024-05-17T21:11:00Z">
            <w:rPr/>
          </w:rPrChange>
        </w:rPr>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del w:id="4593" w:author="Isaac Shiri Lord" w:date="2024-05-12T19:29:00Z">
        <w:r w:rsidRPr="00E24B0A" w:rsidDel="00EB1AA8">
          <w:rPr>
            <w:rFonts w:asciiTheme="majorBidi" w:hAnsiTheme="majorBidi" w:cstheme="majorBidi"/>
            <w:rPrChange w:id="4594" w:author="Samane Shahpouri" w:date="2024-05-17T23:11:00Z" w16du:dateUtc="2024-05-17T21:11:00Z">
              <w:rPr/>
            </w:rPrChange>
          </w:rPr>
          <w:delText>But the good news is tha</w:delText>
        </w:r>
      </w:del>
      <w:ins w:id="4595" w:author="Isaac Shiri Lord" w:date="2024-05-12T19:29:00Z">
        <w:r w:rsidR="00EB1AA8" w:rsidRPr="00E24B0A">
          <w:rPr>
            <w:rFonts w:asciiTheme="majorBidi" w:hAnsiTheme="majorBidi" w:cstheme="majorBidi"/>
            <w:rPrChange w:id="4596" w:author="Samane Shahpouri" w:date="2024-05-17T23:11:00Z" w16du:dateUtc="2024-05-17T21:11:00Z">
              <w:rPr/>
            </w:rPrChange>
          </w:rPr>
          <w:t>However,</w:t>
        </w:r>
      </w:ins>
      <w:del w:id="4597" w:author="Isaac Shiri Lord" w:date="2024-05-12T19:29:00Z">
        <w:r w:rsidRPr="00E24B0A" w:rsidDel="00EB1AA8">
          <w:rPr>
            <w:rFonts w:asciiTheme="majorBidi" w:hAnsiTheme="majorBidi" w:cstheme="majorBidi"/>
            <w:rPrChange w:id="4598" w:author="Samane Shahpouri" w:date="2024-05-17T23:11:00Z" w16du:dateUtc="2024-05-17T21:11:00Z">
              <w:rPr/>
            </w:rPrChange>
          </w:rPr>
          <w:delText>t</w:delText>
        </w:r>
      </w:del>
      <w:r w:rsidRPr="00E24B0A">
        <w:rPr>
          <w:rFonts w:asciiTheme="majorBidi" w:hAnsiTheme="majorBidi" w:cstheme="majorBidi"/>
          <w:rPrChange w:id="4599" w:author="Samane Shahpouri" w:date="2024-05-17T23:11:00Z" w16du:dateUtc="2024-05-17T21:11:00Z">
            <w:rPr/>
          </w:rPrChange>
        </w:rPr>
        <w:t xml:space="preserve"> using large and heterogeneous datasets from different hospitals in the same tracer can compensate for the differences in equipment, image acquisition, and reconstruction strategies. In our research, we </w:t>
      </w:r>
      <w:del w:id="4600" w:author="Isaac Shiri Lord" w:date="2024-05-12T19:29:00Z">
        <w:r w:rsidRPr="00E24B0A" w:rsidDel="00EB1AA8">
          <w:rPr>
            <w:rFonts w:asciiTheme="majorBidi" w:hAnsiTheme="majorBidi" w:cstheme="majorBidi"/>
            <w:rPrChange w:id="4601" w:author="Samane Shahpouri" w:date="2024-05-17T23:11:00Z" w16du:dateUtc="2024-05-17T21:11:00Z">
              <w:rPr/>
            </w:rPrChange>
          </w:rPr>
          <w:delText xml:space="preserve">utilised </w:delText>
        </w:r>
      </w:del>
      <w:ins w:id="4602" w:author="Isaac Shiri Lord" w:date="2024-05-12T19:29:00Z">
        <w:r w:rsidR="00EB1AA8" w:rsidRPr="00E24B0A">
          <w:rPr>
            <w:rFonts w:asciiTheme="majorBidi" w:hAnsiTheme="majorBidi" w:cstheme="majorBidi"/>
            <w:rPrChange w:id="4603" w:author="Samane Shahpouri" w:date="2024-05-17T23:11:00Z" w16du:dateUtc="2024-05-17T21:11:00Z">
              <w:rPr/>
            </w:rPrChange>
          </w:rPr>
          <w:t xml:space="preserve">utilized </w:t>
        </w:r>
      </w:ins>
      <w:r w:rsidRPr="00E24B0A">
        <w:rPr>
          <w:rFonts w:asciiTheme="majorBidi" w:hAnsiTheme="majorBidi" w:cstheme="majorBidi"/>
          <w:rPrChange w:id="4604" w:author="Samane Shahpouri" w:date="2024-05-17T23:11:00Z" w16du:dateUtc="2024-05-17T21:11:00Z">
            <w:rPr/>
          </w:rPrChange>
        </w:rPr>
        <w:t>differential data from various hospitals, which enhanced the accuracy of attenuation scatter correction (ASC) in PET images when implementing a shared model across different hospitals for identical radiotracer imaging.</w:t>
      </w:r>
    </w:p>
    <w:p w14:paraId="74178E7D" w14:textId="736CBC19" w:rsidR="00C054BB" w:rsidRPr="00E24B0A" w:rsidRDefault="00C054BB">
      <w:pPr>
        <w:rPr>
          <w:rFonts w:asciiTheme="majorBidi" w:hAnsiTheme="majorBidi" w:cstheme="majorBidi"/>
          <w:rPrChange w:id="4605" w:author="Samane Shahpouri" w:date="2024-05-17T23:11:00Z" w16du:dateUtc="2024-05-17T21:11:00Z">
            <w:rPr/>
          </w:rPrChange>
        </w:rPr>
        <w:pPrChange w:id="4606" w:author="Samane Shahpouri" w:date="2024-05-13T08:52:00Z" w16du:dateUtc="2024-05-13T06:52:00Z">
          <w:pPr>
            <w:jc w:val="both"/>
          </w:pPr>
        </w:pPrChange>
      </w:pPr>
      <w:r w:rsidRPr="00E24B0A">
        <w:rPr>
          <w:rFonts w:asciiTheme="majorBidi" w:hAnsiTheme="majorBidi" w:cstheme="majorBidi"/>
          <w:rPrChange w:id="4607" w:author="Samane Shahpouri" w:date="2024-05-17T23:11:00Z" w16du:dateUtc="2024-05-17T21:11:00Z">
            <w:rPr/>
          </w:rPrChange>
        </w:rPr>
        <w:t>Furthermore, we employed the integrated multi-</w:t>
      </w:r>
      <w:proofErr w:type="spellStart"/>
      <w:r w:rsidRPr="00E24B0A">
        <w:rPr>
          <w:rFonts w:asciiTheme="majorBidi" w:hAnsiTheme="majorBidi" w:cstheme="majorBidi"/>
          <w:rPrChange w:id="4608" w:author="Samane Shahpouri" w:date="2024-05-17T23:11:00Z" w16du:dateUtc="2024-05-17T21:11:00Z">
            <w:rPr/>
          </w:rPrChange>
        </w:rPr>
        <w:t>cent</w:t>
      </w:r>
      <w:del w:id="4609" w:author="Isaac Shiri Lord" w:date="2024-05-12T19:29:00Z">
        <w:r w:rsidRPr="00E24B0A" w:rsidDel="00EB1AA8">
          <w:rPr>
            <w:rFonts w:asciiTheme="majorBidi" w:hAnsiTheme="majorBidi" w:cstheme="majorBidi"/>
            <w:rPrChange w:id="4610" w:author="Samane Shahpouri" w:date="2024-05-17T23:11:00Z" w16du:dateUtc="2024-05-17T21:11:00Z">
              <w:rPr/>
            </w:rPrChange>
          </w:rPr>
          <w:delText>re</w:delText>
        </w:r>
      </w:del>
      <w:ins w:id="4611" w:author="Isaac Shiri Lord" w:date="2024-05-12T19:29:00Z">
        <w:r w:rsidR="00EB1AA8" w:rsidRPr="00E24B0A">
          <w:rPr>
            <w:rFonts w:asciiTheme="majorBidi" w:hAnsiTheme="majorBidi" w:cstheme="majorBidi"/>
            <w:rPrChange w:id="4612" w:author="Samane Shahpouri" w:date="2024-05-17T23:11:00Z" w16du:dateUtc="2024-05-17T21:11:00Z">
              <w:rPr/>
            </w:rPrChange>
          </w:rPr>
          <w:t>er</w:t>
        </w:r>
      </w:ins>
      <w:proofErr w:type="spellEnd"/>
      <w:r w:rsidRPr="00E24B0A">
        <w:rPr>
          <w:rFonts w:asciiTheme="majorBidi" w:hAnsiTheme="majorBidi" w:cstheme="majorBidi"/>
          <w:rPrChange w:id="4613" w:author="Samane Shahpouri" w:date="2024-05-17T23:11:00Z" w16du:dateUtc="2024-05-17T21:11:00Z">
            <w:rPr/>
          </w:rPrChange>
        </w:rPr>
        <w:t xml:space="preserv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del w:id="4614" w:author="Isaac Shiri Lord" w:date="2024-05-12T19:30:00Z">
        <w:r w:rsidRPr="00E24B0A" w:rsidDel="00EB1AA8">
          <w:rPr>
            <w:rFonts w:asciiTheme="majorBidi" w:hAnsiTheme="majorBidi" w:cstheme="majorBidi"/>
            <w:rPrChange w:id="4615" w:author="Samane Shahpouri" w:date="2024-05-17T23:11:00Z" w16du:dateUtc="2024-05-17T21:11:00Z">
              <w:rPr/>
            </w:rPrChange>
          </w:rPr>
          <w:delText xml:space="preserve">performing </w:delText>
        </w:r>
      </w:del>
      <w:ins w:id="4616" w:author="Isaac Shiri Lord" w:date="2024-05-12T19:30:00Z">
        <w:r w:rsidR="00EB1AA8" w:rsidRPr="00E24B0A">
          <w:rPr>
            <w:rFonts w:asciiTheme="majorBidi" w:hAnsiTheme="majorBidi" w:cstheme="majorBidi"/>
            <w:rPrChange w:id="4617" w:author="Samane Shahpouri" w:date="2024-05-17T23:11:00Z" w16du:dateUtc="2024-05-17T21:11:00Z">
              <w:rPr/>
            </w:rPrChange>
          </w:rPr>
          <w:t xml:space="preserve">performs </w:t>
        </w:r>
      </w:ins>
      <w:r w:rsidRPr="00E24B0A">
        <w:rPr>
          <w:rFonts w:asciiTheme="majorBidi" w:hAnsiTheme="majorBidi" w:cstheme="majorBidi"/>
          <w:rPrChange w:id="4618" w:author="Samane Shahpouri" w:date="2024-05-17T23:11:00Z" w16du:dateUtc="2024-05-17T21:11:00Z">
            <w:rPr/>
          </w:rPrChange>
        </w:rPr>
        <w:t xml:space="preserve">better than ADCM. IMCM showed enhanced efficiency when different scanners </w:t>
      </w:r>
      <w:del w:id="4619" w:author="Isaac Shiri Lord" w:date="2024-05-12T19:30:00Z">
        <w:r w:rsidRPr="00E24B0A" w:rsidDel="00EB1AA8">
          <w:rPr>
            <w:rFonts w:asciiTheme="majorBidi" w:hAnsiTheme="majorBidi" w:cstheme="majorBidi"/>
            <w:rPrChange w:id="4620" w:author="Samane Shahpouri" w:date="2024-05-17T23:11:00Z" w16du:dateUtc="2024-05-17T21:11:00Z">
              <w:rPr/>
            </w:rPrChange>
          </w:rPr>
          <w:delText xml:space="preserve">utilised </w:delText>
        </w:r>
      </w:del>
      <w:ins w:id="4621" w:author="Isaac Shiri Lord" w:date="2024-05-12T19:30:00Z">
        <w:r w:rsidR="00EB1AA8" w:rsidRPr="00E24B0A">
          <w:rPr>
            <w:rFonts w:asciiTheme="majorBidi" w:hAnsiTheme="majorBidi" w:cstheme="majorBidi"/>
            <w:rPrChange w:id="4622" w:author="Samane Shahpouri" w:date="2024-05-17T23:11:00Z" w16du:dateUtc="2024-05-17T21:11:00Z">
              <w:rPr/>
            </w:rPrChange>
          </w:rPr>
          <w:t xml:space="preserve">utilized </w:t>
        </w:r>
      </w:ins>
      <w:r w:rsidRPr="00E24B0A">
        <w:rPr>
          <w:rFonts w:asciiTheme="majorBidi" w:hAnsiTheme="majorBidi" w:cstheme="majorBidi"/>
          <w:rPrChange w:id="4623" w:author="Samane Shahpouri" w:date="2024-05-17T23:11:00Z" w16du:dateUtc="2024-05-17T21:11:00Z">
            <w:rPr/>
          </w:rPrChange>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65C9EC" w14:textId="5D3672D5" w:rsidR="00C054BB" w:rsidRPr="00E24B0A" w:rsidDel="00C91BDA" w:rsidRDefault="00C91BDA" w:rsidP="00E24B0A">
      <w:pPr>
        <w:rPr>
          <w:del w:id="4624" w:author="Samane Shahpouri" w:date="2024-05-17T22:38:00Z" w16du:dateUtc="2024-05-17T20:38:00Z"/>
          <w:rFonts w:asciiTheme="majorBidi" w:hAnsiTheme="majorBidi" w:cstheme="majorBidi"/>
          <w:rPrChange w:id="4625" w:author="Samane Shahpouri" w:date="2024-05-17T23:11:00Z" w16du:dateUtc="2024-05-17T21:11:00Z">
            <w:rPr>
              <w:del w:id="4626" w:author="Samane Shahpouri" w:date="2024-05-17T22:38:00Z" w16du:dateUtc="2024-05-17T20:38:00Z"/>
            </w:rPr>
          </w:rPrChange>
        </w:rPr>
      </w:pPr>
      <w:ins w:id="4627" w:author="Samane Shahpouri" w:date="2024-05-17T22:38:00Z" w16du:dateUtc="2024-05-17T20:38:00Z">
        <w:r w:rsidRPr="00E24B0A">
          <w:rPr>
            <w:rFonts w:asciiTheme="majorBidi" w:hAnsiTheme="majorBidi" w:cstheme="majorBidi"/>
            <w:rPrChange w:id="4628" w:author="Samane Shahpouri" w:date="2024-05-17T23:11:00Z" w16du:dateUtc="2024-05-17T21:11:00Z">
              <w:rPr/>
            </w:rPrChange>
          </w:rPr>
          <w:t>While the ADCM method focuses on decomposing the PET image correction process into separating anatomical and radiotracer depend</w:t>
        </w:r>
      </w:ins>
      <w:ins w:id="4629" w:author="Samane Shahpouri" w:date="2024-05-19T22:57:00Z" w16du:dateUtc="2024-05-19T20:57:00Z">
        <w:r w:rsidR="006E3921">
          <w:rPr>
            <w:rFonts w:asciiTheme="majorBidi" w:hAnsiTheme="majorBidi" w:cstheme="majorBidi"/>
          </w:rPr>
          <w:t>ent</w:t>
        </w:r>
      </w:ins>
      <w:ins w:id="4630" w:author="Samane Shahpouri" w:date="2024-05-17T22:38:00Z" w16du:dateUtc="2024-05-17T20:38:00Z">
        <w:r w:rsidRPr="00E24B0A">
          <w:rPr>
            <w:rFonts w:asciiTheme="majorBidi" w:hAnsiTheme="majorBidi" w:cstheme="majorBidi"/>
            <w:rPrChange w:id="4631" w:author="Samane Shahpouri" w:date="2024-05-17T23:11:00Z" w16du:dateUtc="2024-05-17T21:11:00Z">
              <w:rPr/>
            </w:rPrChange>
          </w:rPr>
          <w:t xml:space="preserve"> info</w:t>
        </w:r>
      </w:ins>
      <w:ins w:id="4632" w:author="Samane Shahpouri" w:date="2024-05-19T22:57:00Z" w16du:dateUtc="2024-05-19T20:57:00Z">
        <w:r w:rsidR="006E3921">
          <w:rPr>
            <w:rFonts w:asciiTheme="majorBidi" w:hAnsiTheme="majorBidi" w:cstheme="majorBidi"/>
          </w:rPr>
          <w:t>rmation</w:t>
        </w:r>
      </w:ins>
      <w:ins w:id="4633" w:author="Samane Shahpouri" w:date="2024-05-17T22:38:00Z" w16du:dateUtc="2024-05-17T20:38:00Z">
        <w:r w:rsidRPr="00E24B0A">
          <w:rPr>
            <w:rFonts w:asciiTheme="majorBidi" w:hAnsiTheme="majorBidi" w:cstheme="majorBidi"/>
            <w:rPrChange w:id="4634" w:author="Samane Shahpouri" w:date="2024-05-17T23:11:00Z" w16du:dateUtc="2024-05-17T21:11:00Z">
              <w:rPr/>
            </w:rPrChange>
          </w:rPr>
          <w:t>, our investigation couldn’t approve that, ADCM method may not be able to handle the differences between variant scanners and radiotracers well.</w:t>
        </w:r>
        <w:commentRangeStart w:id="4635"/>
        <w:r w:rsidRPr="00E24B0A">
          <w:rPr>
            <w:rFonts w:asciiTheme="majorBidi" w:hAnsiTheme="majorBidi" w:cstheme="majorBidi"/>
            <w:rPrChange w:id="4636" w:author="Samane Shahpouri" w:date="2024-05-17T23:11:00Z" w16du:dateUtc="2024-05-17T21:11:00Z">
              <w:rPr/>
            </w:rPrChange>
          </w:rPr>
          <w:t xml:space="preserve"> This </w:t>
        </w:r>
        <w:commentRangeEnd w:id="4635"/>
        <w:r w:rsidRPr="00E24B0A">
          <w:rPr>
            <w:rStyle w:val="CommentReference"/>
            <w:rFonts w:asciiTheme="majorBidi" w:hAnsiTheme="majorBidi" w:cstheme="majorBidi"/>
            <w:rPrChange w:id="4637" w:author="Samane Shahpouri" w:date="2024-05-17T23:11:00Z" w16du:dateUtc="2024-05-17T21:11:00Z">
              <w:rPr>
                <w:rStyle w:val="CommentReference"/>
              </w:rPr>
            </w:rPrChange>
          </w:rPr>
          <w:commentReference w:id="4635"/>
        </w:r>
        <w:r w:rsidRPr="00E24B0A">
          <w:rPr>
            <w:rFonts w:asciiTheme="majorBidi" w:hAnsiTheme="majorBidi" w:cstheme="majorBidi"/>
            <w:rPrChange w:id="4638" w:author="Samane Shahpouri" w:date="2024-05-17T23:11:00Z" w16du:dateUtc="2024-05-17T21:11:00Z">
              <w:rPr/>
            </w:rPrChange>
          </w:rPr>
          <w:t>underscores the need for more robust, adaptable models like IMCM, which not only accommodate but thrive on the heterogeneity inherent in multi-centre clinical data.</w:t>
        </w:r>
      </w:ins>
      <w:del w:id="4639" w:author="Samane Shahpouri" w:date="2024-05-17T22:38:00Z" w16du:dateUtc="2024-05-17T20:38:00Z">
        <w:r w:rsidR="00C054BB" w:rsidRPr="00E24B0A" w:rsidDel="00C91BDA">
          <w:rPr>
            <w:rFonts w:asciiTheme="majorBidi" w:hAnsiTheme="majorBidi" w:cstheme="majorBidi"/>
            <w:rPrChange w:id="4640" w:author="Samane Shahpouri" w:date="2024-05-17T23:11:00Z" w16du:dateUtc="2024-05-17T21:11:00Z">
              <w:rPr/>
            </w:rPrChange>
          </w:rPr>
          <w:delTex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w:delText>
        </w:r>
        <w:commentRangeStart w:id="4641"/>
        <w:r w:rsidR="00C054BB" w:rsidRPr="00E24B0A" w:rsidDel="00C91BDA">
          <w:rPr>
            <w:rFonts w:asciiTheme="majorBidi" w:hAnsiTheme="majorBidi" w:cstheme="majorBidi"/>
            <w:rPrChange w:id="4642" w:author="Samane Shahpouri" w:date="2024-05-17T23:11:00Z" w16du:dateUtc="2024-05-17T21:11:00Z">
              <w:rPr/>
            </w:rPrChange>
          </w:rPr>
          <w:delText>This limitation could undermine its utility in scenarios where data privacy concerns or logistical constraints prevent the sharing of sensitive information across centre</w:delText>
        </w:r>
      </w:del>
      <w:ins w:id="4643" w:author="Isaac Shiri Lord" w:date="2024-05-12T19:31:00Z">
        <w:del w:id="4644" w:author="Samane Shahpouri" w:date="2024-05-17T22:38:00Z" w16du:dateUtc="2024-05-17T20:38:00Z">
          <w:r w:rsidR="00EB1AA8" w:rsidRPr="00E24B0A" w:rsidDel="00C91BDA">
            <w:rPr>
              <w:rFonts w:asciiTheme="majorBidi" w:hAnsiTheme="majorBidi" w:cstheme="majorBidi"/>
              <w:rPrChange w:id="4645" w:author="Samane Shahpouri" w:date="2024-05-17T23:11:00Z" w16du:dateUtc="2024-05-17T21:11:00Z">
                <w:rPr/>
              </w:rPrChange>
            </w:rPr>
            <w:delText>er</w:delText>
          </w:r>
        </w:del>
      </w:ins>
      <w:del w:id="4646" w:author="Samane Shahpouri" w:date="2024-05-17T22:38:00Z" w16du:dateUtc="2024-05-17T20:38:00Z">
        <w:r w:rsidR="00C054BB" w:rsidRPr="00E24B0A" w:rsidDel="00C91BDA">
          <w:rPr>
            <w:rFonts w:asciiTheme="majorBidi" w:hAnsiTheme="majorBidi" w:cstheme="majorBidi"/>
            <w:rPrChange w:id="4647" w:author="Samane Shahpouri" w:date="2024-05-17T23:11:00Z" w16du:dateUtc="2024-05-17T21:11:00Z">
              <w:rPr/>
            </w:rPrChange>
          </w:rPr>
          <w:delText xml:space="preserve">s or with a central server. </w:delText>
        </w:r>
        <w:commentRangeEnd w:id="4641"/>
        <w:r w:rsidR="00EB1AA8" w:rsidRPr="00E24B0A" w:rsidDel="00C91BDA">
          <w:rPr>
            <w:rStyle w:val="CommentReference"/>
            <w:rFonts w:asciiTheme="majorBidi" w:hAnsiTheme="majorBidi" w:cstheme="majorBidi"/>
            <w:rPrChange w:id="4648" w:author="Samane Shahpouri" w:date="2024-05-17T23:11:00Z" w16du:dateUtc="2024-05-17T21:11:00Z">
              <w:rPr>
                <w:rStyle w:val="CommentReference"/>
              </w:rPr>
            </w:rPrChange>
          </w:rPr>
          <w:commentReference w:id="4641"/>
        </w:r>
        <w:commentRangeStart w:id="4649"/>
        <w:r w:rsidR="00C054BB" w:rsidRPr="00E24B0A" w:rsidDel="00C91BDA">
          <w:rPr>
            <w:rFonts w:asciiTheme="majorBidi" w:hAnsiTheme="majorBidi" w:cstheme="majorBidi"/>
            <w:rPrChange w:id="4650" w:author="Samane Shahpouri" w:date="2024-05-17T23:11:00Z" w16du:dateUtc="2024-05-17T21:11:00Z">
              <w:rPr/>
            </w:rPrChange>
          </w:rPr>
          <w:delText xml:space="preserve">Consequently, while ADCM's premise is theoretically sound, its practical application across diverse clinical environments and varied technological setups appears limited. This </w:delText>
        </w:r>
        <w:commentRangeEnd w:id="4649"/>
        <w:r w:rsidR="00A63DD5" w:rsidRPr="00E24B0A" w:rsidDel="00C91BDA">
          <w:rPr>
            <w:rStyle w:val="CommentReference"/>
            <w:rFonts w:asciiTheme="majorBidi" w:hAnsiTheme="majorBidi" w:cstheme="majorBidi"/>
            <w:rPrChange w:id="4651" w:author="Samane Shahpouri" w:date="2024-05-17T23:11:00Z" w16du:dateUtc="2024-05-17T21:11:00Z">
              <w:rPr>
                <w:rStyle w:val="CommentReference"/>
              </w:rPr>
            </w:rPrChange>
          </w:rPr>
          <w:commentReference w:id="4649"/>
        </w:r>
        <w:r w:rsidR="00C054BB" w:rsidRPr="00E24B0A" w:rsidDel="00C91BDA">
          <w:rPr>
            <w:rFonts w:asciiTheme="majorBidi" w:hAnsiTheme="majorBidi" w:cstheme="majorBidi"/>
            <w:rPrChange w:id="4652" w:author="Samane Shahpouri" w:date="2024-05-17T23:11:00Z" w16du:dateUtc="2024-05-17T21:11:00Z">
              <w:rPr/>
            </w:rPrChange>
          </w:rPr>
          <w:delText>underscores the need for more robust, adaptable models like IMCM, which not only accommodate but thrive on the heterogeneity inherent in multi-centre clinical data.</w:delText>
        </w:r>
      </w:del>
    </w:p>
    <w:p w14:paraId="27DA4F49" w14:textId="77777777" w:rsidR="00C91BDA" w:rsidRPr="00E24B0A" w:rsidRDefault="00C91BDA">
      <w:pPr>
        <w:rPr>
          <w:ins w:id="4653" w:author="Samane Shahpouri" w:date="2024-05-17T22:38:00Z" w16du:dateUtc="2024-05-17T20:38:00Z"/>
          <w:rFonts w:asciiTheme="majorBidi" w:hAnsiTheme="majorBidi" w:cstheme="majorBidi"/>
          <w:rPrChange w:id="4654" w:author="Samane Shahpouri" w:date="2024-05-17T23:11:00Z" w16du:dateUtc="2024-05-17T21:11:00Z">
            <w:rPr>
              <w:ins w:id="4655" w:author="Samane Shahpouri" w:date="2024-05-17T22:38:00Z" w16du:dateUtc="2024-05-17T20:38:00Z"/>
            </w:rPr>
          </w:rPrChange>
        </w:rPr>
        <w:pPrChange w:id="4656" w:author="Samane Shahpouri" w:date="2024-05-13T08:52:00Z" w16du:dateUtc="2024-05-13T06:52:00Z">
          <w:pPr>
            <w:jc w:val="both"/>
          </w:pPr>
        </w:pPrChange>
      </w:pPr>
    </w:p>
    <w:p w14:paraId="2CDEDF12" w14:textId="03F0F8DF" w:rsidR="00C054BB" w:rsidRPr="00E24B0A" w:rsidDel="00C91BDA" w:rsidRDefault="00C054BB">
      <w:pPr>
        <w:rPr>
          <w:del w:id="4657" w:author="Samane Shahpouri" w:date="2024-05-17T22:38:00Z" w16du:dateUtc="2024-05-17T20:38:00Z"/>
          <w:rFonts w:asciiTheme="majorBidi" w:hAnsiTheme="majorBidi" w:cstheme="majorBidi"/>
          <w:rPrChange w:id="4658" w:author="Samane Shahpouri" w:date="2024-05-17T23:11:00Z" w16du:dateUtc="2024-05-17T21:11:00Z">
            <w:rPr>
              <w:del w:id="4659" w:author="Samane Shahpouri" w:date="2024-05-17T22:38:00Z" w16du:dateUtc="2024-05-17T20:38:00Z"/>
            </w:rPr>
          </w:rPrChange>
        </w:rPr>
        <w:pPrChange w:id="4660" w:author="Samane Shahpouri" w:date="2024-05-13T08:52:00Z" w16du:dateUtc="2024-05-13T06:52:00Z">
          <w:pPr>
            <w:jc w:val="both"/>
          </w:pPr>
        </w:pPrChange>
      </w:pPr>
      <w:del w:id="4661" w:author="Samane Shahpouri" w:date="2024-05-17T22:38:00Z" w16du:dateUtc="2024-05-17T20:38:00Z">
        <w:r w:rsidRPr="00E24B0A" w:rsidDel="00C91BDA">
          <w:rPr>
            <w:rFonts w:asciiTheme="majorBidi" w:hAnsiTheme="majorBidi" w:cstheme="majorBidi"/>
            <w:rPrChange w:id="4662" w:author="Samane Shahpouri" w:date="2024-05-17T23:11:00Z" w16du:dateUtc="2024-05-17T21:11:00Z">
              <w:rPr/>
            </w:rPrChange>
          </w:rPr>
          <w:delText xml:space="preserve">Regarding the ADCM method implementation, the dataset was processed at a higher resolution of 4 × 4 × 3 mm/voxel compared to the previously </w:delText>
        </w:r>
        <w:commentRangeStart w:id="4663"/>
        <w:r w:rsidRPr="00E24B0A" w:rsidDel="00C91BDA">
          <w:rPr>
            <w:rFonts w:asciiTheme="majorBidi" w:hAnsiTheme="majorBidi" w:cstheme="majorBidi"/>
            <w:rPrChange w:id="4664" w:author="Samane Shahpouri" w:date="2024-05-17T23:11:00Z" w16du:dateUtc="2024-05-17T21:11:00Z">
              <w:rPr/>
            </w:rPrChange>
          </w:rPr>
          <w:delText xml:space="preserve">referenced </w:delText>
        </w:r>
        <w:commentRangeEnd w:id="4663"/>
        <w:r w:rsidR="00A63DD5" w:rsidRPr="00E24B0A" w:rsidDel="00C91BDA">
          <w:rPr>
            <w:rStyle w:val="CommentReference"/>
            <w:rFonts w:asciiTheme="majorBidi" w:hAnsiTheme="majorBidi" w:cstheme="majorBidi"/>
            <w:rPrChange w:id="4665" w:author="Samane Shahpouri" w:date="2024-05-17T23:11:00Z" w16du:dateUtc="2024-05-17T21:11:00Z">
              <w:rPr>
                <w:rStyle w:val="CommentReference"/>
              </w:rPr>
            </w:rPrChange>
          </w:rPr>
          <w:commentReference w:id="4663"/>
        </w:r>
        <w:r w:rsidRPr="00E24B0A" w:rsidDel="00C91BDA">
          <w:rPr>
            <w:rFonts w:asciiTheme="majorBidi" w:hAnsiTheme="majorBidi" w:cstheme="majorBidi"/>
            <w:rPrChange w:id="4666" w:author="Samane Shahpouri" w:date="2024-05-17T23:11:00Z" w16du:dateUtc="2024-05-17T21:11:00Z">
              <w:rPr/>
            </w:rPrChange>
          </w:rPr>
          <w:delText xml:space="preserve">method, which used a resolution of 6.6 × 6.6 × 8 mm/voxel. While this increased resolution aided in capturing finer anatomical details, it did not help in our scenario. Furthermore, we observed that the ADCM occasionally failed to exhibit these textures clearly, particularly in cases with lower radioisotope uptake or in regions where anatomical variations are subtle but critical. One of the most significant differences between our work and the </w:delText>
        </w:r>
        <w:commentRangeStart w:id="4667"/>
        <w:r w:rsidRPr="00E24B0A" w:rsidDel="00C91BDA">
          <w:rPr>
            <w:rFonts w:asciiTheme="majorBidi" w:hAnsiTheme="majorBidi" w:cstheme="majorBidi"/>
            <w:rPrChange w:id="4668" w:author="Samane Shahpouri" w:date="2024-05-17T23:11:00Z" w16du:dateUtc="2024-05-17T21:11:00Z">
              <w:rPr/>
            </w:rPrChange>
          </w:rPr>
          <w:delText xml:space="preserve">original paper </w:delText>
        </w:r>
        <w:commentRangeEnd w:id="4667"/>
        <w:r w:rsidR="00A63DD5" w:rsidRPr="00E24B0A" w:rsidDel="00C91BDA">
          <w:rPr>
            <w:rStyle w:val="CommentReference"/>
            <w:rFonts w:asciiTheme="majorBidi" w:hAnsiTheme="majorBidi" w:cstheme="majorBidi"/>
            <w:rPrChange w:id="4669" w:author="Samane Shahpouri" w:date="2024-05-17T23:11:00Z" w16du:dateUtc="2024-05-17T21:11:00Z">
              <w:rPr>
                <w:rStyle w:val="CommentReference"/>
              </w:rPr>
            </w:rPrChange>
          </w:rPr>
          <w:commentReference w:id="4667"/>
        </w:r>
        <w:r w:rsidRPr="00E24B0A" w:rsidDel="00C91BDA">
          <w:rPr>
            <w:rFonts w:asciiTheme="majorBidi" w:hAnsiTheme="majorBidi" w:cstheme="majorBidi"/>
            <w:rPrChange w:id="4670" w:author="Samane Shahpouri" w:date="2024-05-17T23:11:00Z" w16du:dateUtc="2024-05-17T21:11:00Z">
              <w:rPr/>
            </w:rPrChange>
          </w:rPr>
          <w:delText xml:space="preserve">was the normalisation method. Our focus on ADCM normalisation </w:delText>
        </w:r>
      </w:del>
      <w:ins w:id="4671" w:author="Isaac Shiri Lord" w:date="2024-05-12T19:38:00Z">
        <w:del w:id="4672" w:author="Samane Shahpouri" w:date="2024-05-17T22:38:00Z" w16du:dateUtc="2024-05-17T20:38:00Z">
          <w:r w:rsidR="00A63DD5" w:rsidRPr="00E24B0A" w:rsidDel="00C91BDA">
            <w:rPr>
              <w:rFonts w:asciiTheme="majorBidi" w:hAnsiTheme="majorBidi" w:cstheme="majorBidi"/>
              <w:rPrChange w:id="4673" w:author="Samane Shahpouri" w:date="2024-05-17T23:11:00Z" w16du:dateUtc="2024-05-17T21:11:00Z">
                <w:rPr/>
              </w:rPrChange>
            </w:rPr>
            <w:delText xml:space="preserve">normalization </w:delText>
          </w:r>
        </w:del>
      </w:ins>
      <w:del w:id="4674" w:author="Samane Shahpouri" w:date="2024-05-17T22:38:00Z" w16du:dateUtc="2024-05-17T20:38:00Z">
        <w:r w:rsidRPr="00E24B0A" w:rsidDel="00C91BDA">
          <w:rPr>
            <w:rFonts w:asciiTheme="majorBidi" w:hAnsiTheme="majorBidi" w:cstheme="majorBidi"/>
            <w:rPrChange w:id="4675" w:author="Samane Shahpouri" w:date="2024-05-17T23:11:00Z" w16du:dateUtc="2024-05-17T21:11:00Z">
              <w:rPr/>
            </w:rPrChange>
          </w:rPr>
          <w:delText>adopted in this study was informed by the necessity to preserve the clinical significance of SUVs. This led to the selection of</w:delText>
        </w:r>
      </w:del>
      <w:ins w:id="4676" w:author="Isaac Shiri Lord" w:date="2024-05-12T19:38:00Z">
        <w:del w:id="4677" w:author="Samane Shahpouri" w:date="2024-05-17T22:38:00Z" w16du:dateUtc="2024-05-17T20:38:00Z">
          <w:r w:rsidR="00A63DD5" w:rsidRPr="00E24B0A" w:rsidDel="00C91BDA">
            <w:rPr>
              <w:rFonts w:asciiTheme="majorBidi" w:hAnsiTheme="majorBidi" w:cstheme="majorBidi"/>
              <w:rPrChange w:id="4678" w:author="Samane Shahpouri" w:date="2024-05-17T23:11:00Z" w16du:dateUtc="2024-05-17T21:11:00Z">
                <w:rPr/>
              </w:rPrChange>
            </w:rPr>
            <w:delText>selecting</w:delText>
          </w:r>
        </w:del>
      </w:ins>
      <w:del w:id="4679" w:author="Samane Shahpouri" w:date="2024-05-17T22:38:00Z" w16du:dateUtc="2024-05-17T20:38:00Z">
        <w:r w:rsidRPr="00E24B0A" w:rsidDel="00C91BDA">
          <w:rPr>
            <w:rFonts w:asciiTheme="majorBidi" w:hAnsiTheme="majorBidi" w:cstheme="majorBidi"/>
            <w:rPrChange w:id="4680" w:author="Samane Shahpouri" w:date="2024-05-17T23:11:00Z" w16du:dateUtc="2024-05-17T21:11:00Z">
              <w:rPr/>
            </w:rPrChange>
          </w:rPr>
          <w:delText xml:space="preserve"> an empirical normalisation constant, circumventing the use of standard min-max normalisation, which could diminish the quantitative richness essential for clinical interpretation. Other issue during this normalis</w:delText>
        </w:r>
      </w:del>
      <w:ins w:id="4681" w:author="Isaac Shiri Lord" w:date="2024-05-12T19:38:00Z">
        <w:del w:id="4682" w:author="Samane Shahpouri" w:date="2024-05-17T22:38:00Z" w16du:dateUtc="2024-05-17T20:38:00Z">
          <w:r w:rsidR="00A63DD5" w:rsidRPr="00E24B0A" w:rsidDel="00C91BDA">
            <w:rPr>
              <w:rFonts w:asciiTheme="majorBidi" w:hAnsiTheme="majorBidi" w:cstheme="majorBidi"/>
              <w:rPrChange w:id="4683" w:author="Samane Shahpouri" w:date="2024-05-17T23:11:00Z" w16du:dateUtc="2024-05-17T21:11:00Z">
                <w:rPr/>
              </w:rPrChange>
            </w:rPr>
            <w:delText>Another issue during this normaliz</w:delText>
          </w:r>
        </w:del>
      </w:ins>
      <w:del w:id="4684" w:author="Samane Shahpouri" w:date="2024-05-17T22:38:00Z" w16du:dateUtc="2024-05-17T20:38:00Z">
        <w:r w:rsidRPr="00E24B0A" w:rsidDel="00C91BDA">
          <w:rPr>
            <w:rFonts w:asciiTheme="majorBidi" w:hAnsiTheme="majorBidi" w:cstheme="majorBidi"/>
            <w:rPrChange w:id="4685" w:author="Samane Shahpouri" w:date="2024-05-17T23:11:00Z" w16du:dateUtc="2024-05-17T21:11:00Z">
              <w:rPr/>
            </w:rPrChange>
          </w:rPr>
          <w:delText>ation process was that extreme values and outliers were created because of the nature of dividing by small values. Another contributing factor to these differences lies in the choice of deep learning algorithms utilized. This study employs a U-Net architecture, in contrast to the use of GANs in the original research.</w:delText>
        </w:r>
      </w:del>
    </w:p>
    <w:p w14:paraId="2BB254C6" w14:textId="759759CC" w:rsidR="00C054BB" w:rsidRPr="00E24B0A" w:rsidRDefault="00C054BB">
      <w:pPr>
        <w:rPr>
          <w:rFonts w:asciiTheme="majorBidi" w:hAnsiTheme="majorBidi" w:cstheme="majorBidi"/>
          <w:rPrChange w:id="4686" w:author="Samane Shahpouri" w:date="2024-05-17T23:11:00Z" w16du:dateUtc="2024-05-17T21:11:00Z">
            <w:rPr/>
          </w:rPrChange>
        </w:rPr>
        <w:pPrChange w:id="4687" w:author="Samane Shahpouri" w:date="2024-05-13T08:52:00Z" w16du:dateUtc="2024-05-13T06:52:00Z">
          <w:pPr>
            <w:jc w:val="both"/>
          </w:pPr>
        </w:pPrChange>
      </w:pPr>
      <w:r w:rsidRPr="00E24B0A">
        <w:rPr>
          <w:rFonts w:asciiTheme="majorBidi" w:hAnsiTheme="majorBidi" w:cstheme="majorBidi"/>
          <w:rPrChange w:id="4688" w:author="Samane Shahpouri" w:date="2024-05-17T23:11:00Z" w16du:dateUtc="2024-05-17T21:11:00Z">
            <w:rPr/>
          </w:rPrChange>
        </w:rPr>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84A73F2" w:rsidR="00C054BB" w:rsidRPr="00E24B0A" w:rsidRDefault="00C054BB">
      <w:pPr>
        <w:rPr>
          <w:rFonts w:asciiTheme="majorBidi" w:hAnsiTheme="majorBidi" w:cstheme="majorBidi"/>
          <w:rPrChange w:id="4689" w:author="Samane Shahpouri" w:date="2024-05-17T23:11:00Z" w16du:dateUtc="2024-05-17T21:11:00Z">
            <w:rPr/>
          </w:rPrChange>
        </w:rPr>
        <w:pPrChange w:id="4690" w:author="Samane Shahpouri" w:date="2024-05-13T08:52:00Z" w16du:dateUtc="2024-05-13T06:52:00Z">
          <w:pPr>
            <w:jc w:val="both"/>
          </w:pPr>
        </w:pPrChange>
      </w:pPr>
      <w:r w:rsidRPr="00E24B0A">
        <w:rPr>
          <w:rFonts w:asciiTheme="majorBidi" w:hAnsiTheme="majorBidi" w:cstheme="majorBidi"/>
          <w:rPrChange w:id="4691" w:author="Samane Shahpouri" w:date="2024-05-17T23:11:00Z" w16du:dateUtc="2024-05-17T21:11:00Z">
            <w:rPr/>
          </w:rPrChange>
        </w:rPr>
        <w:lastRenderedPageBreak/>
        <w:t>In contrast, the IMCM method</w:t>
      </w:r>
      <w:del w:id="4692" w:author="Isaac Shiri Lord" w:date="2024-05-12T19:39:00Z">
        <w:r w:rsidRPr="00E24B0A" w:rsidDel="00A63DD5">
          <w:rPr>
            <w:rFonts w:asciiTheme="majorBidi" w:hAnsiTheme="majorBidi" w:cstheme="majorBidi"/>
            <w:rPrChange w:id="4693" w:author="Samane Shahpouri" w:date="2024-05-17T23:11:00Z" w16du:dateUtc="2024-05-17T21:11:00Z">
              <w:rPr/>
            </w:rPrChange>
          </w:rPr>
          <w:delText>, with it</w:delText>
        </w:r>
      </w:del>
      <w:ins w:id="4694" w:author="Isaac Shiri Lord" w:date="2024-05-12T19:39:00Z">
        <w:r w:rsidR="00A63DD5" w:rsidRPr="00E24B0A">
          <w:rPr>
            <w:rFonts w:asciiTheme="majorBidi" w:hAnsiTheme="majorBidi" w:cstheme="majorBidi"/>
            <w:rPrChange w:id="4695" w:author="Samane Shahpouri" w:date="2024-05-17T23:11:00Z" w16du:dateUtc="2024-05-17T21:11:00Z">
              <w:rPr/>
            </w:rPrChange>
          </w:rPr>
          <w:t>’</w:t>
        </w:r>
      </w:ins>
      <w:r w:rsidRPr="00E24B0A">
        <w:rPr>
          <w:rFonts w:asciiTheme="majorBidi" w:hAnsiTheme="majorBidi" w:cstheme="majorBidi"/>
          <w:rPrChange w:id="4696" w:author="Samane Shahpouri" w:date="2024-05-17T23:11:00Z" w16du:dateUtc="2024-05-17T21:11:00Z">
            <w:rPr/>
          </w:rPrChange>
        </w:rPr>
        <w: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59D8AE05" w:rsidR="00C054BB" w:rsidRPr="00E24B0A" w:rsidRDefault="00C054BB">
      <w:pPr>
        <w:rPr>
          <w:rFonts w:asciiTheme="majorBidi" w:hAnsiTheme="majorBidi" w:cstheme="majorBidi"/>
          <w:rPrChange w:id="4697" w:author="Samane Shahpouri" w:date="2024-05-17T23:11:00Z" w16du:dateUtc="2024-05-17T21:11:00Z">
            <w:rPr/>
          </w:rPrChange>
        </w:rPr>
        <w:pPrChange w:id="4698" w:author="Samane Shahpouri" w:date="2024-05-13T08:52:00Z" w16du:dateUtc="2024-05-13T06:52:00Z">
          <w:pPr>
            <w:jc w:val="both"/>
          </w:pPr>
        </w:pPrChange>
      </w:pPr>
      <w:r w:rsidRPr="00E24B0A">
        <w:rPr>
          <w:rFonts w:asciiTheme="majorBidi" w:hAnsiTheme="majorBidi" w:cstheme="majorBidi"/>
          <w:rPrChange w:id="4699" w:author="Samane Shahpouri" w:date="2024-05-17T23:11:00Z" w16du:dateUtc="2024-05-17T21:11:00Z">
            <w:rPr/>
          </w:rPrChange>
        </w:rPr>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w:t>
      </w:r>
      <w:proofErr w:type="spellStart"/>
      <w:r w:rsidRPr="00E24B0A">
        <w:rPr>
          <w:rFonts w:asciiTheme="majorBidi" w:hAnsiTheme="majorBidi" w:cstheme="majorBidi"/>
          <w:rPrChange w:id="4700" w:author="Samane Shahpouri" w:date="2024-05-17T23:11:00Z" w16du:dateUtc="2024-05-17T21:11:00Z">
            <w:rPr/>
          </w:rPrChange>
        </w:rPr>
        <w:t>behavio</w:t>
      </w:r>
      <w:del w:id="4701" w:author="Isaac Shiri Lord" w:date="2024-05-12T19:40:00Z">
        <w:r w:rsidRPr="00E24B0A" w:rsidDel="00A63DD5">
          <w:rPr>
            <w:rFonts w:asciiTheme="majorBidi" w:hAnsiTheme="majorBidi" w:cstheme="majorBidi"/>
            <w:rPrChange w:id="4702" w:author="Samane Shahpouri" w:date="2024-05-17T23:11:00Z" w16du:dateUtc="2024-05-17T21:11:00Z">
              <w:rPr/>
            </w:rPrChange>
          </w:rPr>
          <w:delText>ur of SUVs across the studied centre</w:delText>
        </w:r>
      </w:del>
      <w:ins w:id="4703" w:author="Isaac Shiri Lord" w:date="2024-05-12T19:40:00Z">
        <w:r w:rsidR="00A63DD5" w:rsidRPr="00E24B0A">
          <w:rPr>
            <w:rFonts w:asciiTheme="majorBidi" w:hAnsiTheme="majorBidi" w:cstheme="majorBidi"/>
            <w:rPrChange w:id="4704" w:author="Samane Shahpouri" w:date="2024-05-17T23:11:00Z" w16du:dateUtc="2024-05-17T21:11:00Z">
              <w:rPr/>
            </w:rPrChange>
          </w:rPr>
          <w:t>r</w:t>
        </w:r>
        <w:proofErr w:type="spellEnd"/>
        <w:r w:rsidR="00A63DD5" w:rsidRPr="00E24B0A">
          <w:rPr>
            <w:rFonts w:asciiTheme="majorBidi" w:hAnsiTheme="majorBidi" w:cstheme="majorBidi"/>
            <w:rPrChange w:id="4705" w:author="Samane Shahpouri" w:date="2024-05-17T23:11:00Z" w16du:dateUtc="2024-05-17T21:11:00Z">
              <w:rPr/>
            </w:rPrChange>
          </w:rPr>
          <w:t xml:space="preserve"> of SUVs across the studied </w:t>
        </w:r>
        <w:proofErr w:type="spellStart"/>
        <w:r w:rsidR="00A63DD5" w:rsidRPr="00E24B0A">
          <w:rPr>
            <w:rFonts w:asciiTheme="majorBidi" w:hAnsiTheme="majorBidi" w:cstheme="majorBidi"/>
            <w:rPrChange w:id="4706" w:author="Samane Shahpouri" w:date="2024-05-17T23:11:00Z" w16du:dateUtc="2024-05-17T21:11:00Z">
              <w:rPr/>
            </w:rPrChange>
          </w:rPr>
          <w:t>center</w:t>
        </w:r>
      </w:ins>
      <w:r w:rsidRPr="00E24B0A">
        <w:rPr>
          <w:rFonts w:asciiTheme="majorBidi" w:hAnsiTheme="majorBidi" w:cstheme="majorBidi"/>
          <w:rPrChange w:id="4707" w:author="Samane Shahpouri" w:date="2024-05-17T23:11:00Z" w16du:dateUtc="2024-05-17T21:11:00Z">
            <w:rPr/>
          </w:rPrChange>
        </w:rPr>
        <w:t>s</w:t>
      </w:r>
      <w:proofErr w:type="spellEnd"/>
      <w:r w:rsidRPr="00E24B0A">
        <w:rPr>
          <w:rFonts w:asciiTheme="majorBidi" w:hAnsiTheme="majorBidi" w:cstheme="majorBidi"/>
          <w:rPrChange w:id="4708" w:author="Samane Shahpouri" w:date="2024-05-17T23:11:00Z" w16du:dateUtc="2024-05-17T21:11:00Z">
            <w:rPr/>
          </w:rPrChange>
        </w:rPr>
        <w:t>.</w:t>
      </w:r>
    </w:p>
    <w:p w14:paraId="1487E1C0" w14:textId="3F70310B" w:rsidR="00C054BB" w:rsidRPr="00E24B0A" w:rsidRDefault="00C054BB">
      <w:pPr>
        <w:rPr>
          <w:rFonts w:asciiTheme="majorBidi" w:hAnsiTheme="majorBidi" w:cstheme="majorBidi"/>
          <w:rPrChange w:id="4709" w:author="Samane Shahpouri" w:date="2024-05-17T23:11:00Z" w16du:dateUtc="2024-05-17T21:11:00Z">
            <w:rPr/>
          </w:rPrChange>
        </w:rPr>
        <w:pPrChange w:id="4710" w:author="Samane Shahpouri" w:date="2024-05-13T08:52:00Z" w16du:dateUtc="2024-05-13T06:52:00Z">
          <w:pPr>
            <w:jc w:val="both"/>
          </w:pPr>
        </w:pPrChange>
      </w:pPr>
      <w:r w:rsidRPr="00E24B0A">
        <w:rPr>
          <w:rFonts w:asciiTheme="majorBidi" w:hAnsiTheme="majorBidi" w:cstheme="majorBidi"/>
          <w:rPrChange w:id="4711" w:author="Samane Shahpouri" w:date="2024-05-17T23:11:00Z" w16du:dateUtc="2024-05-17T21:11:00Z">
            <w:rPr/>
          </w:rPrChange>
        </w:rPr>
        <w:t xml:space="preserve">CT-based attenuation scatter corrections (CT-ASC) are a primary adjustment for quantitative </w:t>
      </w:r>
      <w:del w:id="4712" w:author="Isaac Shiri Lord" w:date="2024-05-12T19:40:00Z">
        <w:r w:rsidRPr="00E24B0A" w:rsidDel="00A63DD5">
          <w:rPr>
            <w:rFonts w:asciiTheme="majorBidi" w:hAnsiTheme="majorBidi" w:cstheme="majorBidi"/>
            <w:vertAlign w:val="superscript"/>
            <w:rPrChange w:id="4713" w:author="Samane Shahpouri" w:date="2024-05-17T23:11:00Z" w16du:dateUtc="2024-05-17T21:11:00Z">
              <w:rPr>
                <w:vertAlign w:val="superscript"/>
              </w:rPr>
            </w:rPrChange>
          </w:rPr>
          <w:delText>^</w:delText>
        </w:r>
      </w:del>
      <w:r w:rsidRPr="00E24B0A">
        <w:rPr>
          <w:rFonts w:asciiTheme="majorBidi" w:hAnsiTheme="majorBidi" w:cstheme="majorBidi"/>
          <w:vertAlign w:val="superscript"/>
          <w:rPrChange w:id="4714" w:author="Samane Shahpouri" w:date="2024-05-17T23:11:00Z" w16du:dateUtc="2024-05-17T21:11:00Z">
            <w:rPr>
              <w:vertAlign w:val="superscript"/>
            </w:rPr>
          </w:rPrChange>
        </w:rPr>
        <w:t>68</w:t>
      </w:r>
      <w:r w:rsidRPr="00E24B0A">
        <w:rPr>
          <w:rFonts w:asciiTheme="majorBidi" w:hAnsiTheme="majorBidi" w:cstheme="majorBidi"/>
          <w:rPrChange w:id="4715" w:author="Samane Shahpouri" w:date="2024-05-17T23:11:00Z" w16du:dateUtc="2024-05-17T21:11:00Z">
            <w:rPr/>
          </w:rPrChange>
        </w:rPr>
        <w:t xml:space="preserve">Ga PET imaging. However, this process can introduce mismatches and halo </w:t>
      </w:r>
      <w:del w:id="4716" w:author="Isaac Shiri Lord" w:date="2024-05-12T19:41:00Z">
        <w:r w:rsidRPr="00E24B0A" w:rsidDel="00A63DD5">
          <w:rPr>
            <w:rFonts w:asciiTheme="majorBidi" w:hAnsiTheme="majorBidi" w:cstheme="majorBidi"/>
            <w:rPrChange w:id="4717" w:author="Samane Shahpouri" w:date="2024-05-17T23:11:00Z" w16du:dateUtc="2024-05-17T21:11:00Z">
              <w:rPr/>
            </w:rPrChange>
          </w:rPr>
          <w:delText xml:space="preserve">artefacts </w:delText>
        </w:r>
      </w:del>
      <w:ins w:id="4718" w:author="Isaac Shiri Lord" w:date="2024-05-12T19:41:00Z">
        <w:r w:rsidR="00A63DD5" w:rsidRPr="00E24B0A">
          <w:rPr>
            <w:rFonts w:asciiTheme="majorBidi" w:hAnsiTheme="majorBidi" w:cstheme="majorBidi"/>
            <w:rPrChange w:id="4719" w:author="Samane Shahpouri" w:date="2024-05-17T23:11:00Z" w16du:dateUtc="2024-05-17T21:11:00Z">
              <w:rPr/>
            </w:rPrChange>
          </w:rPr>
          <w:t xml:space="preserve">artifacts </w:t>
        </w:r>
      </w:ins>
      <w:r w:rsidRPr="00E24B0A">
        <w:rPr>
          <w:rFonts w:asciiTheme="majorBidi" w:hAnsiTheme="majorBidi" w:cstheme="majorBidi"/>
          <w:rPrChange w:id="4720" w:author="Samane Shahpouri" w:date="2024-05-17T23:11:00Z" w16du:dateUtc="2024-05-17T21:11:00Z">
            <w:rPr/>
          </w:rPrChange>
        </w:rPr>
        <w:t xml:space="preserve">in </w:t>
      </w:r>
      <w:del w:id="4721" w:author="Isaac Shiri Lord" w:date="2024-05-12T19:40:00Z">
        <w:r w:rsidRPr="00E24B0A" w:rsidDel="00A63DD5">
          <w:rPr>
            <w:rFonts w:asciiTheme="majorBidi" w:hAnsiTheme="majorBidi" w:cstheme="majorBidi"/>
            <w:vertAlign w:val="superscript"/>
            <w:rPrChange w:id="4722" w:author="Samane Shahpouri" w:date="2024-05-17T23:11:00Z" w16du:dateUtc="2024-05-17T21:11:00Z">
              <w:rPr>
                <w:vertAlign w:val="superscript"/>
              </w:rPr>
            </w:rPrChange>
          </w:rPr>
          <w:delText>^</w:delText>
        </w:r>
      </w:del>
      <w:r w:rsidRPr="00E24B0A">
        <w:rPr>
          <w:rFonts w:asciiTheme="majorBidi" w:hAnsiTheme="majorBidi" w:cstheme="majorBidi"/>
          <w:vertAlign w:val="superscript"/>
          <w:rPrChange w:id="4723" w:author="Samane Shahpouri" w:date="2024-05-17T23:11:00Z" w16du:dateUtc="2024-05-17T21:11:00Z">
            <w:rPr>
              <w:vertAlign w:val="superscript"/>
            </w:rPr>
          </w:rPrChange>
        </w:rPr>
        <w:t>68</w:t>
      </w:r>
      <w:r w:rsidRPr="00E24B0A">
        <w:rPr>
          <w:rFonts w:asciiTheme="majorBidi" w:hAnsiTheme="majorBidi" w:cstheme="majorBidi"/>
          <w:rPrChange w:id="4724" w:author="Samane Shahpouri" w:date="2024-05-17T23:11:00Z" w16du:dateUtc="2024-05-17T21:11:00Z">
            <w:rPr/>
          </w:rPrChange>
        </w:rPr>
        <w:t xml:space="preserve">Ga PET images, potentially altering patient diagnosis and prognosis. These </w:t>
      </w:r>
      <w:del w:id="4725" w:author="Isaac Shiri Lord" w:date="2024-05-12T19:41:00Z">
        <w:r w:rsidRPr="00E24B0A" w:rsidDel="00A63DD5">
          <w:rPr>
            <w:rFonts w:asciiTheme="majorBidi" w:hAnsiTheme="majorBidi" w:cstheme="majorBidi"/>
            <w:rPrChange w:id="4726" w:author="Samane Shahpouri" w:date="2024-05-17T23:11:00Z" w16du:dateUtc="2024-05-17T21:11:00Z">
              <w:rPr/>
            </w:rPrChange>
          </w:rPr>
          <w:delText xml:space="preserve">artefacts </w:delText>
        </w:r>
      </w:del>
      <w:ins w:id="4727" w:author="Isaac Shiri Lord" w:date="2024-05-12T19:41:00Z">
        <w:r w:rsidR="00A63DD5" w:rsidRPr="00E24B0A">
          <w:rPr>
            <w:rFonts w:asciiTheme="majorBidi" w:hAnsiTheme="majorBidi" w:cstheme="majorBidi"/>
            <w:rPrChange w:id="4728" w:author="Samane Shahpouri" w:date="2024-05-17T23:11:00Z" w16du:dateUtc="2024-05-17T21:11:00Z">
              <w:rPr/>
            </w:rPrChange>
          </w:rPr>
          <w:t xml:space="preserve">artifacts </w:t>
        </w:r>
      </w:ins>
      <w:r w:rsidRPr="00E24B0A">
        <w:rPr>
          <w:rFonts w:asciiTheme="majorBidi" w:hAnsiTheme="majorBidi" w:cstheme="majorBidi"/>
          <w:rPrChange w:id="4729" w:author="Samane Shahpouri" w:date="2024-05-17T23:11:00Z" w16du:dateUtc="2024-05-17T21:11:00Z">
            <w:rPr/>
          </w:rPrChange>
        </w:rPr>
        <w:t>are challenging to detect and correct in real clinical settings.</w:t>
      </w:r>
    </w:p>
    <w:p w14:paraId="741670A1" w14:textId="6C30E760" w:rsidR="00C054BB" w:rsidRPr="00E24B0A" w:rsidRDefault="00C054BB">
      <w:pPr>
        <w:rPr>
          <w:rFonts w:asciiTheme="majorBidi" w:hAnsiTheme="majorBidi" w:cstheme="majorBidi"/>
          <w:rPrChange w:id="4730" w:author="Samane Shahpouri" w:date="2024-05-17T23:11:00Z" w16du:dateUtc="2024-05-17T21:11:00Z">
            <w:rPr/>
          </w:rPrChange>
        </w:rPr>
        <w:pPrChange w:id="4731" w:author="Samane Shahpouri" w:date="2024-05-13T08:52:00Z" w16du:dateUtc="2024-05-13T06:52:00Z">
          <w:pPr>
            <w:jc w:val="both"/>
          </w:pPr>
        </w:pPrChange>
      </w:pPr>
      <w:r w:rsidRPr="00E24B0A">
        <w:rPr>
          <w:rFonts w:asciiTheme="majorBidi" w:hAnsiTheme="majorBidi" w:cstheme="majorBidi"/>
          <w:rPrChange w:id="4732" w:author="Samane Shahpouri" w:date="2024-05-17T23:11:00Z" w16du:dateUtc="2024-05-17T21:11:00Z">
            <w:rPr/>
          </w:rPrChange>
        </w:rPr>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w:t>
      </w:r>
      <w:del w:id="4733" w:author="Isaac Shiri Lord" w:date="2024-05-12T19:40:00Z">
        <w:r w:rsidRPr="00E24B0A" w:rsidDel="00A63DD5">
          <w:rPr>
            <w:rFonts w:asciiTheme="majorBidi" w:hAnsiTheme="majorBidi" w:cstheme="majorBidi"/>
            <w:vertAlign w:val="superscript"/>
            <w:rPrChange w:id="4734" w:author="Samane Shahpouri" w:date="2024-05-17T23:11:00Z" w16du:dateUtc="2024-05-17T21:11:00Z">
              <w:rPr>
                <w:vertAlign w:val="superscript"/>
              </w:rPr>
            </w:rPrChange>
          </w:rPr>
          <w:delText>^</w:delText>
        </w:r>
      </w:del>
      <w:r w:rsidRPr="00E24B0A">
        <w:rPr>
          <w:rFonts w:asciiTheme="majorBidi" w:hAnsiTheme="majorBidi" w:cstheme="majorBidi"/>
          <w:vertAlign w:val="superscript"/>
          <w:rPrChange w:id="4735" w:author="Samane Shahpouri" w:date="2024-05-17T23:11:00Z" w16du:dateUtc="2024-05-17T21:11:00Z">
            <w:rPr>
              <w:vertAlign w:val="superscript"/>
            </w:rPr>
          </w:rPrChange>
        </w:rPr>
        <w:t>68</w:t>
      </w:r>
      <w:r w:rsidRPr="00E24B0A">
        <w:rPr>
          <w:rFonts w:asciiTheme="majorBidi" w:hAnsiTheme="majorBidi" w:cstheme="majorBidi"/>
          <w:rPrChange w:id="4736" w:author="Samane Shahpouri" w:date="2024-05-17T23:11:00Z" w16du:dateUtc="2024-05-17T21:11:00Z">
            <w:rPr/>
          </w:rPrChange>
        </w:rPr>
        <w:t>Ga PET images. We also observed scenarios in which repeated scans, typically conducted to eliminate art</w:t>
      </w:r>
      <w:del w:id="4737" w:author="Isaac Shiri Lord" w:date="2024-05-12T19:41:00Z">
        <w:r w:rsidRPr="00E24B0A" w:rsidDel="00A63DD5">
          <w:rPr>
            <w:rFonts w:asciiTheme="majorBidi" w:hAnsiTheme="majorBidi" w:cstheme="majorBidi"/>
            <w:rPrChange w:id="4738" w:author="Samane Shahpouri" w:date="2024-05-17T23:11:00Z" w16du:dateUtc="2024-05-17T21:11:00Z">
              <w:rPr/>
            </w:rPrChange>
          </w:rPr>
          <w:delText>efacts, failed,</w:delText>
        </w:r>
      </w:del>
      <w:ins w:id="4739" w:author="Isaac Shiri Lord" w:date="2024-05-12T19:41:00Z">
        <w:r w:rsidR="00A63DD5" w:rsidRPr="00E24B0A">
          <w:rPr>
            <w:rFonts w:asciiTheme="majorBidi" w:hAnsiTheme="majorBidi" w:cstheme="majorBidi"/>
            <w:rPrChange w:id="4740" w:author="Samane Shahpouri" w:date="2024-05-17T23:11:00Z" w16du:dateUtc="2024-05-17T21:11:00Z">
              <w:rPr/>
            </w:rPrChange>
          </w:rPr>
          <w:t>ifacts, failed</w:t>
        </w:r>
      </w:ins>
      <w:r w:rsidRPr="00E24B0A">
        <w:rPr>
          <w:rFonts w:asciiTheme="majorBidi" w:hAnsiTheme="majorBidi" w:cstheme="majorBidi"/>
          <w:rPrChange w:id="4741" w:author="Samane Shahpouri" w:date="2024-05-17T23:11:00Z" w16du:dateUtc="2024-05-17T21:11:00Z">
            <w:rPr/>
          </w:rPrChange>
        </w:rPr>
        <w:t xml:space="preserve"> and even exacerbated them. Here, our DL algorithms were able to distinguish and correct these issues independently of the ground truth.</w:t>
      </w:r>
    </w:p>
    <w:p w14:paraId="40DA263D" w14:textId="486E6959" w:rsidR="00C054BB" w:rsidRPr="00E24B0A" w:rsidDel="00A63DD5" w:rsidRDefault="00C054BB">
      <w:pPr>
        <w:rPr>
          <w:del w:id="4742" w:author="Isaac Shiri Lord" w:date="2024-05-12T19:41:00Z"/>
          <w:rFonts w:asciiTheme="majorBidi" w:hAnsiTheme="majorBidi" w:cstheme="majorBidi"/>
          <w:rPrChange w:id="4743" w:author="Samane Shahpouri" w:date="2024-05-17T23:11:00Z" w16du:dateUtc="2024-05-17T21:11:00Z">
            <w:rPr>
              <w:del w:id="4744" w:author="Isaac Shiri Lord" w:date="2024-05-12T19:41:00Z"/>
            </w:rPr>
          </w:rPrChange>
        </w:rPr>
        <w:pPrChange w:id="4745" w:author="Samane Shahpouri" w:date="2024-05-13T08:52:00Z" w16du:dateUtc="2024-05-13T06:52:00Z">
          <w:pPr>
            <w:jc w:val="both"/>
          </w:pPr>
        </w:pPrChange>
      </w:pPr>
      <w:del w:id="4746" w:author="Isaac Shiri Lord" w:date="2024-05-12T19:42:00Z">
        <w:r w:rsidRPr="00E24B0A" w:rsidDel="00A63DD5">
          <w:rPr>
            <w:rFonts w:asciiTheme="majorBidi" w:hAnsiTheme="majorBidi" w:cstheme="majorBidi"/>
            <w:rPrChange w:id="4747" w:author="Samane Shahpouri" w:date="2024-05-17T23:11:00Z" w16du:dateUtc="2024-05-17T21:11:00Z">
              <w:rPr/>
            </w:rPrChange>
          </w:rPr>
          <w:delText>The predominant limitation of previous studies</w:delText>
        </w:r>
      </w:del>
      <w:ins w:id="4748" w:author="Isaac Shiri Lord" w:date="2024-05-12T19:42:00Z">
        <w:r w:rsidR="00A63DD5" w:rsidRPr="00E24B0A">
          <w:rPr>
            <w:rFonts w:asciiTheme="majorBidi" w:hAnsiTheme="majorBidi" w:cstheme="majorBidi"/>
            <w:rPrChange w:id="4749" w:author="Samane Shahpouri" w:date="2024-05-17T23:11:00Z" w16du:dateUtc="2024-05-17T21:11:00Z">
              <w:rPr/>
            </w:rPrChange>
          </w:rPr>
          <w:t>Previous studies' predominant limitation</w:t>
        </w:r>
      </w:ins>
      <w:r w:rsidRPr="00E24B0A">
        <w:rPr>
          <w:rFonts w:asciiTheme="majorBidi" w:hAnsiTheme="majorBidi" w:cstheme="majorBidi"/>
          <w:rPrChange w:id="4750" w:author="Samane Shahpouri" w:date="2024-05-17T23:11:00Z" w16du:dateUtc="2024-05-17T21:11:00Z">
            <w:rPr/>
          </w:rPrChange>
        </w:rPr>
        <w:t xml:space="preserve"> lies in their single-centre datasets, which restrict the generalizability of DL models. Our current study employs a multi-centre approach to address this issue.</w:t>
      </w:r>
      <w:ins w:id="4751" w:author="Isaac Shiri Lord" w:date="2024-05-12T19:41:00Z">
        <w:r w:rsidR="00A63DD5" w:rsidRPr="00E24B0A">
          <w:rPr>
            <w:rFonts w:asciiTheme="majorBidi" w:hAnsiTheme="majorBidi" w:cstheme="majorBidi"/>
            <w:rPrChange w:id="4752" w:author="Samane Shahpouri" w:date="2024-05-17T23:11:00Z" w16du:dateUtc="2024-05-17T21:11:00Z">
              <w:rPr/>
            </w:rPrChange>
          </w:rPr>
          <w:t xml:space="preserve"> </w:t>
        </w:r>
      </w:ins>
    </w:p>
    <w:p w14:paraId="3CF71C76" w14:textId="7384C44C" w:rsidR="00013137" w:rsidRPr="00E24B0A" w:rsidDel="00A63DD5" w:rsidRDefault="00013137">
      <w:pPr>
        <w:rPr>
          <w:del w:id="4753" w:author="Isaac Shiri Lord" w:date="2024-05-12T19:42:00Z"/>
          <w:rFonts w:asciiTheme="majorBidi" w:hAnsiTheme="majorBidi" w:cstheme="majorBidi"/>
          <w:rPrChange w:id="4754" w:author="Samane Shahpouri" w:date="2024-05-17T23:11:00Z" w16du:dateUtc="2024-05-17T21:11:00Z">
            <w:rPr>
              <w:del w:id="4755" w:author="Isaac Shiri Lord" w:date="2024-05-12T19:42:00Z"/>
            </w:rPr>
          </w:rPrChange>
        </w:rPr>
        <w:pPrChange w:id="4756" w:author="Samane Shahpouri" w:date="2024-05-13T08:52:00Z" w16du:dateUtc="2024-05-13T06:52:00Z">
          <w:pPr>
            <w:jc w:val="both"/>
          </w:pPr>
        </w:pPrChange>
      </w:pPr>
      <w:del w:id="4757" w:author="Isaac Shiri Lord" w:date="2024-05-12T19:42:00Z">
        <w:r w:rsidRPr="00E24B0A" w:rsidDel="00A63DD5">
          <w:rPr>
            <w:rFonts w:asciiTheme="majorBidi" w:hAnsiTheme="majorBidi" w:cstheme="majorBidi"/>
            <w:rPrChange w:id="4758" w:author="Samane Shahpouri" w:date="2024-05-17T23:11:00Z" w16du:dateUtc="2024-05-17T21:11:00Z">
              <w:rPr/>
            </w:rPrChange>
          </w:rPr>
          <w:delText>One of the limitations of this study was the restricted access to advanced computational resources, including high-performance GPUs. This constraint affected the efficiency of data processing and extended the runtimes considerably, which posed challenges in model training and validation phases.</w:delText>
        </w:r>
      </w:del>
    </w:p>
    <w:p w14:paraId="072863CA" w14:textId="14F78DC5" w:rsidR="00C054BB" w:rsidRPr="00E24B0A" w:rsidRDefault="00C054BB">
      <w:pPr>
        <w:rPr>
          <w:rFonts w:asciiTheme="majorBidi" w:hAnsiTheme="majorBidi" w:cstheme="majorBidi"/>
          <w:rPrChange w:id="4759" w:author="Samane Shahpouri" w:date="2024-05-17T23:11:00Z" w16du:dateUtc="2024-05-17T21:11:00Z">
            <w:rPr/>
          </w:rPrChange>
        </w:rPr>
        <w:pPrChange w:id="4760" w:author="Samane Shahpouri" w:date="2024-05-13T08:52:00Z" w16du:dateUtc="2024-05-13T06:52:00Z">
          <w:pPr>
            <w:jc w:val="both"/>
          </w:pPr>
        </w:pPrChange>
      </w:pPr>
      <w:r w:rsidRPr="00E24B0A">
        <w:rPr>
          <w:rFonts w:asciiTheme="majorBidi" w:hAnsiTheme="majorBidi" w:cstheme="majorBidi"/>
          <w:rPrChange w:id="4761" w:author="Samane Shahpouri" w:date="2024-05-17T23:11:00Z" w16du:dateUtc="2024-05-17T21:11:00Z">
            <w:rPr/>
          </w:rPrChange>
        </w:rPr>
        <w:t xml:space="preserve">Moving forward, future research should explore clinical imaging parameters such as </w:t>
      </w:r>
      <w:proofErr w:type="spellStart"/>
      <w:r w:rsidRPr="00E24B0A">
        <w:rPr>
          <w:rFonts w:asciiTheme="majorBidi" w:hAnsiTheme="majorBidi" w:cstheme="majorBidi"/>
          <w:rPrChange w:id="4762" w:author="Samane Shahpouri" w:date="2024-05-17T23:11:00Z" w16du:dateUtc="2024-05-17T21:11:00Z">
            <w:rPr/>
          </w:rPrChange>
        </w:rPr>
        <w:t>SUV</w:t>
      </w:r>
      <w:r w:rsidRPr="00E24B0A">
        <w:rPr>
          <w:rFonts w:asciiTheme="majorBidi" w:hAnsiTheme="majorBidi" w:cstheme="majorBidi"/>
          <w:vertAlign w:val="subscript"/>
          <w:rPrChange w:id="4763" w:author="Samane Shahpouri" w:date="2024-05-17T23:11:00Z" w16du:dateUtc="2024-05-17T21:11:00Z">
            <w:rPr>
              <w:vertAlign w:val="subscript"/>
            </w:rPr>
          </w:rPrChange>
        </w:rPr>
        <w:t>mean</w:t>
      </w:r>
      <w:proofErr w:type="spellEnd"/>
      <w:r w:rsidRPr="00E24B0A">
        <w:rPr>
          <w:rFonts w:asciiTheme="majorBidi" w:hAnsiTheme="majorBidi" w:cstheme="majorBidi"/>
          <w:rPrChange w:id="4764" w:author="Samane Shahpouri" w:date="2024-05-17T23:11:00Z" w16du:dateUtc="2024-05-17T21:11:00Z">
            <w:rPr/>
          </w:rPrChange>
        </w:rPr>
        <w:t xml:space="preserve">, </w:t>
      </w:r>
      <w:proofErr w:type="spellStart"/>
      <w:r w:rsidRPr="00E24B0A">
        <w:rPr>
          <w:rFonts w:asciiTheme="majorBidi" w:hAnsiTheme="majorBidi" w:cstheme="majorBidi"/>
          <w:rPrChange w:id="4765" w:author="Samane Shahpouri" w:date="2024-05-17T23:11:00Z" w16du:dateUtc="2024-05-17T21:11:00Z">
            <w:rPr/>
          </w:rPrChange>
        </w:rPr>
        <w:t>SUV</w:t>
      </w:r>
      <w:r w:rsidRPr="00E24B0A">
        <w:rPr>
          <w:rFonts w:asciiTheme="majorBidi" w:hAnsiTheme="majorBidi" w:cstheme="majorBidi"/>
          <w:vertAlign w:val="subscript"/>
          <w:rPrChange w:id="4766" w:author="Samane Shahpouri" w:date="2024-05-17T23:11:00Z" w16du:dateUtc="2024-05-17T21:11:00Z">
            <w:rPr>
              <w:vertAlign w:val="subscript"/>
            </w:rPr>
          </w:rPrChange>
        </w:rPr>
        <w:t>max</w:t>
      </w:r>
      <w:proofErr w:type="spellEnd"/>
      <w:r w:rsidRPr="00E24B0A">
        <w:rPr>
          <w:rFonts w:asciiTheme="majorBidi" w:hAnsiTheme="majorBidi" w:cstheme="majorBidi"/>
          <w:rPrChange w:id="4767" w:author="Samane Shahpouri" w:date="2024-05-17T23:11:00Z" w16du:dateUtc="2024-05-17T21:11:00Z">
            <w:rPr/>
          </w:rPrChange>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del w:id="4768" w:author="Isaac Shiri Lord" w:date="2024-05-12T19:42:00Z">
        <w:r w:rsidRPr="00E24B0A" w:rsidDel="00A63DD5">
          <w:rPr>
            <w:rFonts w:asciiTheme="majorBidi" w:hAnsiTheme="majorBidi" w:cstheme="majorBidi"/>
            <w:rPrChange w:id="4769" w:author="Samane Shahpouri" w:date="2024-05-17T23:11:00Z" w16du:dateUtc="2024-05-17T21:11:00Z">
              <w:rPr/>
            </w:rPrChange>
          </w:rPr>
          <w:delText>effectiveness of the model</w:delText>
        </w:r>
      </w:del>
      <w:ins w:id="4770" w:author="Isaac Shiri Lord" w:date="2024-05-12T19:42:00Z">
        <w:r w:rsidR="00A63DD5" w:rsidRPr="00E24B0A">
          <w:rPr>
            <w:rFonts w:asciiTheme="majorBidi" w:hAnsiTheme="majorBidi" w:cstheme="majorBidi"/>
            <w:rPrChange w:id="4771" w:author="Samane Shahpouri" w:date="2024-05-17T23:11:00Z" w16du:dateUtc="2024-05-17T21:11:00Z">
              <w:rPr/>
            </w:rPrChange>
          </w:rPr>
          <w:t>model's effectiveness</w:t>
        </w:r>
      </w:ins>
      <w:r w:rsidRPr="00E24B0A">
        <w:rPr>
          <w:rFonts w:asciiTheme="majorBidi" w:hAnsiTheme="majorBidi" w:cstheme="majorBidi"/>
          <w:rPrChange w:id="4772" w:author="Samane Shahpouri" w:date="2024-05-17T23:11:00Z" w16du:dateUtc="2024-05-17T21:11:00Z">
            <w:rPr/>
          </w:rPrChange>
        </w:rPr>
        <w:t xml:space="preserve"> under various clinical conditions.</w:t>
      </w:r>
    </w:p>
    <w:p w14:paraId="15A0FA51" w14:textId="2CB61312" w:rsidR="00B9113A" w:rsidRPr="00E24B0A" w:rsidRDefault="00C054BB">
      <w:pPr>
        <w:rPr>
          <w:rFonts w:asciiTheme="majorBidi" w:hAnsiTheme="majorBidi" w:cstheme="majorBidi"/>
          <w:rPrChange w:id="4773" w:author="Samane Shahpouri" w:date="2024-05-17T23:11:00Z" w16du:dateUtc="2024-05-17T21:11:00Z">
            <w:rPr/>
          </w:rPrChange>
        </w:rPr>
        <w:pPrChange w:id="4774" w:author="Samane Shahpouri" w:date="2024-05-13T08:52:00Z" w16du:dateUtc="2024-05-13T06:52:00Z">
          <w:pPr>
            <w:jc w:val="both"/>
          </w:pPr>
        </w:pPrChange>
      </w:pPr>
      <w:r w:rsidRPr="00E24B0A">
        <w:rPr>
          <w:rFonts w:asciiTheme="majorBidi" w:hAnsiTheme="majorBidi" w:cstheme="majorBidi"/>
          <w:rPrChange w:id="4775" w:author="Samane Shahpouri" w:date="2024-05-17T23:11:00Z" w16du:dateUtc="2024-05-17T21:11:00Z">
            <w:rPr/>
          </w:rPrChange>
        </w:rPr>
        <w:t xml:space="preserve">Additionally, future investigations should focus on the performance of the IMCM model, specifically concerning </w:t>
      </w:r>
      <w:del w:id="4776" w:author="Isaac Shiri Lord" w:date="2024-05-12T19:42:00Z">
        <w:r w:rsidRPr="00E24B0A" w:rsidDel="00A63DD5">
          <w:rPr>
            <w:rFonts w:asciiTheme="majorBidi" w:hAnsiTheme="majorBidi" w:cstheme="majorBidi"/>
            <w:rPrChange w:id="4777" w:author="Samane Shahpouri" w:date="2024-05-17T23:11:00Z" w16du:dateUtc="2024-05-17T21:11:00Z">
              <w:rPr/>
            </w:rPrChange>
          </w:rPr>
          <w:delText xml:space="preserve">artefact </w:delText>
        </w:r>
      </w:del>
      <w:ins w:id="4778" w:author="Isaac Shiri Lord" w:date="2024-05-12T19:42:00Z">
        <w:r w:rsidR="00A63DD5" w:rsidRPr="00E24B0A">
          <w:rPr>
            <w:rFonts w:asciiTheme="majorBidi" w:hAnsiTheme="majorBidi" w:cstheme="majorBidi"/>
            <w:rPrChange w:id="4779" w:author="Samane Shahpouri" w:date="2024-05-17T23:11:00Z" w16du:dateUtc="2024-05-17T21:11:00Z">
              <w:rPr/>
            </w:rPrChange>
          </w:rPr>
          <w:t xml:space="preserve">artifact </w:t>
        </w:r>
      </w:ins>
      <w:r w:rsidRPr="00E24B0A">
        <w:rPr>
          <w:rFonts w:asciiTheme="majorBidi" w:hAnsiTheme="majorBidi" w:cstheme="majorBidi"/>
          <w:rPrChange w:id="4780" w:author="Samane Shahpouri" w:date="2024-05-17T23:11:00Z" w16du:dateUtc="2024-05-17T21:11:00Z">
            <w:rPr/>
          </w:rPrChange>
        </w:rPr>
        <w:t xml:space="preserve">images, with a particular emphasis on organ-specific evaluations. This targeted approach would afford a nuanced understanding of </w:t>
      </w:r>
      <w:del w:id="4781" w:author="Isaac Shiri Lord" w:date="2024-05-12T19:42:00Z">
        <w:r w:rsidRPr="00E24B0A" w:rsidDel="00A63DD5">
          <w:rPr>
            <w:rFonts w:asciiTheme="majorBidi" w:hAnsiTheme="majorBidi" w:cstheme="majorBidi"/>
            <w:rPrChange w:id="4782" w:author="Samane Shahpouri" w:date="2024-05-17T23:11:00Z" w16du:dateUtc="2024-05-17T21:11:00Z">
              <w:rPr/>
            </w:rPrChange>
          </w:rPr>
          <w:delText>how well the model performs</w:delText>
        </w:r>
      </w:del>
      <w:ins w:id="4783" w:author="Isaac Shiri Lord" w:date="2024-05-12T19:42:00Z">
        <w:r w:rsidR="00A63DD5" w:rsidRPr="00E24B0A">
          <w:rPr>
            <w:rFonts w:asciiTheme="majorBidi" w:hAnsiTheme="majorBidi" w:cstheme="majorBidi"/>
            <w:rPrChange w:id="4784" w:author="Samane Shahpouri" w:date="2024-05-17T23:11:00Z" w16du:dateUtc="2024-05-17T21:11:00Z">
              <w:rPr/>
            </w:rPrChange>
          </w:rPr>
          <w:t>the model's performance</w:t>
        </w:r>
      </w:ins>
      <w:r w:rsidRPr="00E24B0A">
        <w:rPr>
          <w:rFonts w:asciiTheme="majorBidi" w:hAnsiTheme="majorBidi" w:cstheme="majorBidi"/>
          <w:rPrChange w:id="4785" w:author="Samane Shahpouri" w:date="2024-05-17T23:11:00Z" w16du:dateUtc="2024-05-17T21:11:00Z">
            <w:rPr/>
          </w:rPrChange>
        </w:rPr>
        <w:t xml:space="preserve"> in diverse clinical scenarios, potentially leading to significant improvements in model precision and utility. Furthermore, rigorous statistical tests on categorised outcomes</w:t>
      </w:r>
      <w:ins w:id="4786" w:author="Samane Shahpouri" w:date="2024-05-17T22:40:00Z" w16du:dateUtc="2024-05-17T20:40:00Z">
        <w:r w:rsidR="00C91BDA" w:rsidRPr="00E24B0A">
          <w:rPr>
            <w:rFonts w:asciiTheme="majorBidi" w:hAnsiTheme="majorBidi" w:cstheme="majorBidi"/>
            <w:rPrChange w:id="4787" w:author="Samane Shahpouri" w:date="2024-05-17T23:11:00Z" w16du:dateUtc="2024-05-17T21:11:00Z">
              <w:rPr/>
            </w:rPrChange>
          </w:rPr>
          <w:t xml:space="preserve"> </w:t>
        </w:r>
      </w:ins>
      <w:del w:id="4788" w:author="Samane Shahpouri" w:date="2024-05-17T22:40:00Z" w16du:dateUtc="2024-05-17T20:40:00Z">
        <w:r w:rsidRPr="00E24B0A" w:rsidDel="00C91BDA">
          <w:rPr>
            <w:rFonts w:asciiTheme="majorBidi" w:hAnsiTheme="majorBidi" w:cstheme="majorBidi"/>
            <w:rPrChange w:id="4789" w:author="Samane Shahpouri" w:date="2024-05-17T23:11:00Z" w16du:dateUtc="2024-05-17T21:11:00Z">
              <w:rPr/>
            </w:rPrChange>
          </w:rPr>
          <w:delText xml:space="preserve">, such as the marginal homogeneity test or the McNemar test, </w:delText>
        </w:r>
      </w:del>
      <w:r w:rsidRPr="00E24B0A">
        <w:rPr>
          <w:rFonts w:asciiTheme="majorBidi" w:hAnsiTheme="majorBidi" w:cstheme="majorBidi"/>
          <w:rPrChange w:id="4790" w:author="Samane Shahpouri" w:date="2024-05-17T23:11:00Z" w16du:dateUtc="2024-05-17T21:11:00Z">
            <w:rPr/>
          </w:rPrChange>
        </w:rPr>
        <w:t>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E24B0A" w:rsidRDefault="00B9113A">
      <w:pPr>
        <w:rPr>
          <w:rFonts w:asciiTheme="majorBidi" w:hAnsiTheme="majorBidi" w:cstheme="majorBidi"/>
          <w:rPrChange w:id="4791" w:author="Samane Shahpouri" w:date="2024-05-17T23:11:00Z" w16du:dateUtc="2024-05-17T21:11:00Z">
            <w:rPr/>
          </w:rPrChange>
        </w:rPr>
        <w:pPrChange w:id="4792" w:author="Samane Shahpouri" w:date="2024-05-13T08:52:00Z" w16du:dateUtc="2024-05-13T06:52:00Z">
          <w:pPr>
            <w:jc w:val="both"/>
          </w:pPr>
        </w:pPrChange>
      </w:pPr>
    </w:p>
    <w:p w14:paraId="00B54C24" w14:textId="77777777" w:rsidR="00B9113A" w:rsidRPr="00E24B0A" w:rsidRDefault="00B9113A">
      <w:pPr>
        <w:rPr>
          <w:rFonts w:asciiTheme="majorBidi" w:hAnsiTheme="majorBidi" w:cstheme="majorBidi"/>
          <w:rPrChange w:id="4793" w:author="Samane Shahpouri" w:date="2024-05-17T23:11:00Z" w16du:dateUtc="2024-05-17T21:11:00Z">
            <w:rPr/>
          </w:rPrChange>
        </w:rPr>
        <w:pPrChange w:id="4794" w:author="Samane Shahpouri" w:date="2024-05-13T08:52:00Z" w16du:dateUtc="2024-05-13T06:52:00Z">
          <w:pPr>
            <w:jc w:val="both"/>
          </w:pPr>
        </w:pPrChange>
      </w:pPr>
    </w:p>
    <w:p w14:paraId="4636B082" w14:textId="77777777" w:rsidR="00B9113A" w:rsidRPr="00E24B0A" w:rsidRDefault="00B9113A">
      <w:pPr>
        <w:rPr>
          <w:rFonts w:asciiTheme="majorBidi" w:hAnsiTheme="majorBidi" w:cstheme="majorBidi"/>
          <w:rPrChange w:id="4795" w:author="Samane Shahpouri" w:date="2024-05-17T23:11:00Z" w16du:dateUtc="2024-05-17T21:11:00Z">
            <w:rPr/>
          </w:rPrChange>
        </w:rPr>
        <w:pPrChange w:id="4796" w:author="Samane Shahpouri" w:date="2024-05-13T08:52:00Z" w16du:dateUtc="2024-05-13T06:52:00Z">
          <w:pPr>
            <w:jc w:val="both"/>
          </w:pPr>
        </w:pPrChange>
      </w:pPr>
    </w:p>
    <w:p w14:paraId="0F25FC32" w14:textId="3F48CBCD" w:rsidR="00B1074E" w:rsidRPr="00E24B0A" w:rsidRDefault="00B1074E">
      <w:pPr>
        <w:rPr>
          <w:rFonts w:asciiTheme="majorBidi" w:hAnsiTheme="majorBidi" w:cstheme="majorBidi"/>
          <w:rPrChange w:id="4797" w:author="Samane Shahpouri" w:date="2024-05-17T23:11:00Z" w16du:dateUtc="2024-05-17T21:11:00Z">
            <w:rPr/>
          </w:rPrChange>
        </w:rPr>
        <w:pPrChange w:id="4798" w:author="Samane Shahpouri" w:date="2024-05-13T08:52:00Z" w16du:dateUtc="2024-05-13T06:52:00Z">
          <w:pPr>
            <w:jc w:val="both"/>
          </w:pPr>
        </w:pPrChange>
      </w:pPr>
      <w:r w:rsidRPr="00E24B0A">
        <w:rPr>
          <w:rFonts w:asciiTheme="majorBidi" w:hAnsiTheme="majorBidi" w:cstheme="majorBidi"/>
          <w:rPrChange w:id="4799" w:author="Samane Shahpouri" w:date="2024-05-17T23:11:00Z" w16du:dateUtc="2024-05-17T21:11:00Z">
            <w:rPr/>
          </w:rPrChange>
        </w:rPr>
        <w:br w:type="page"/>
      </w:r>
    </w:p>
    <w:p w14:paraId="66BF55CE" w14:textId="60A4578D" w:rsidR="00B1074E" w:rsidRPr="00E24B0A" w:rsidRDefault="00B1074E" w:rsidP="001E0755">
      <w:pPr>
        <w:pStyle w:val="Heading1"/>
        <w:rPr>
          <w:rFonts w:asciiTheme="majorBidi" w:hAnsiTheme="majorBidi" w:cstheme="majorBidi"/>
          <w:rPrChange w:id="4800" w:author="Samane Shahpouri" w:date="2024-05-17T23:11:00Z" w16du:dateUtc="2024-05-17T21:11:00Z">
            <w:rPr/>
          </w:rPrChange>
        </w:rPr>
      </w:pPr>
      <w:bookmarkStart w:id="4801" w:name="_Toc167046482"/>
      <w:r w:rsidRPr="00E24B0A">
        <w:rPr>
          <w:rFonts w:asciiTheme="majorBidi" w:hAnsiTheme="majorBidi" w:cstheme="majorBidi"/>
          <w:rPrChange w:id="4802" w:author="Samane Shahpouri" w:date="2024-05-17T23:11:00Z" w16du:dateUtc="2024-05-17T21:11:00Z">
            <w:rPr/>
          </w:rPrChange>
        </w:rPr>
        <w:lastRenderedPageBreak/>
        <w:t>Conclusion</w:t>
      </w:r>
      <w:bookmarkEnd w:id="4801"/>
    </w:p>
    <w:p w14:paraId="3383DE98" w14:textId="386F4338" w:rsidR="00DC74EC" w:rsidRPr="00E24B0A" w:rsidDel="00A63DD5" w:rsidRDefault="00B1074E">
      <w:pPr>
        <w:rPr>
          <w:del w:id="4803" w:author="Isaac Shiri Lord" w:date="2024-05-12T19:43:00Z"/>
          <w:rFonts w:asciiTheme="majorBidi" w:hAnsiTheme="majorBidi" w:cstheme="majorBidi"/>
          <w:rPrChange w:id="4804" w:author="Samane Shahpouri" w:date="2024-05-17T23:11:00Z" w16du:dateUtc="2024-05-17T21:11:00Z">
            <w:rPr>
              <w:del w:id="4805" w:author="Isaac Shiri Lord" w:date="2024-05-12T19:43:00Z"/>
            </w:rPr>
          </w:rPrChange>
        </w:rPr>
        <w:pPrChange w:id="4806" w:author="Samane Shahpouri" w:date="2024-05-13T08:52:00Z" w16du:dateUtc="2024-05-13T06:52:00Z">
          <w:pPr>
            <w:jc w:val="both"/>
          </w:pPr>
        </w:pPrChange>
      </w:pPr>
      <w:r w:rsidRPr="00E24B0A">
        <w:rPr>
          <w:rFonts w:asciiTheme="majorBidi" w:hAnsiTheme="majorBidi" w:cstheme="majorBidi"/>
          <w:rPrChange w:id="4807" w:author="Samane Shahpouri" w:date="2024-05-17T23:11:00Z" w16du:dateUtc="2024-05-17T21:11:00Z">
            <w:rPr/>
          </w:rPrChange>
        </w:rPr>
        <w:t>In this thesis, we have demonstrated the efficacy of a</w:t>
      </w:r>
      <w:r w:rsidR="00DC74EC" w:rsidRPr="00E24B0A">
        <w:rPr>
          <w:rFonts w:asciiTheme="majorBidi" w:hAnsiTheme="majorBidi" w:cstheme="majorBidi"/>
          <w:rPrChange w:id="4808" w:author="Samane Shahpouri" w:date="2024-05-17T23:11:00Z" w16du:dateUtc="2024-05-17T21:11:00Z">
            <w:rPr/>
          </w:rPrChange>
        </w:rPr>
        <w:t>n</w:t>
      </w:r>
      <w:r w:rsidRPr="00E24B0A">
        <w:rPr>
          <w:rFonts w:asciiTheme="majorBidi" w:hAnsiTheme="majorBidi" w:cstheme="majorBidi"/>
          <w:rPrChange w:id="4809" w:author="Samane Shahpouri" w:date="2024-05-17T23:11:00Z" w16du:dateUtc="2024-05-17T21:11:00Z">
            <w:rPr/>
          </w:rPrChange>
        </w:rPr>
        <w:t xml:space="preserve"> Integrated multi-</w:t>
      </w:r>
      <w:del w:id="4810" w:author="Isaac Shiri Lord" w:date="2024-05-12T19:43:00Z">
        <w:r w:rsidRPr="00E24B0A" w:rsidDel="00A63DD5">
          <w:rPr>
            <w:rFonts w:asciiTheme="majorBidi" w:hAnsiTheme="majorBidi" w:cstheme="majorBidi"/>
            <w:rPrChange w:id="4811" w:author="Samane Shahpouri" w:date="2024-05-17T23:11:00Z" w16du:dateUtc="2024-05-17T21:11:00Z">
              <w:rPr/>
            </w:rPrChange>
          </w:rPr>
          <w:delText xml:space="preserve">Centre </w:delText>
        </w:r>
      </w:del>
      <w:ins w:id="4812" w:author="Isaac Shiri Lord" w:date="2024-05-12T19:44:00Z">
        <w:r w:rsidR="00A63DD5" w:rsidRPr="00E24B0A">
          <w:rPr>
            <w:rFonts w:asciiTheme="majorBidi" w:hAnsiTheme="majorBidi" w:cstheme="majorBidi"/>
            <w:rPrChange w:id="4813" w:author="Samane Shahpouri" w:date="2024-05-17T23:11:00Z" w16du:dateUtc="2024-05-17T21:11:00Z">
              <w:rPr/>
            </w:rPrChange>
          </w:rPr>
          <w:t>c</w:t>
        </w:r>
      </w:ins>
      <w:ins w:id="4814" w:author="Isaac Shiri Lord" w:date="2024-05-12T19:43:00Z">
        <w:r w:rsidR="00A63DD5" w:rsidRPr="00E24B0A">
          <w:rPr>
            <w:rFonts w:asciiTheme="majorBidi" w:hAnsiTheme="majorBidi" w:cstheme="majorBidi"/>
            <w:rPrChange w:id="4815" w:author="Samane Shahpouri" w:date="2024-05-17T23:11:00Z" w16du:dateUtc="2024-05-17T21:11:00Z">
              <w:rPr/>
            </w:rPrChange>
          </w:rPr>
          <w:t xml:space="preserve">entre </w:t>
        </w:r>
      </w:ins>
      <w:r w:rsidRPr="00E24B0A">
        <w:rPr>
          <w:rFonts w:asciiTheme="majorBidi" w:hAnsiTheme="majorBidi" w:cstheme="majorBidi"/>
          <w:rPrChange w:id="4816" w:author="Samane Shahpouri" w:date="2024-05-17T23:11:00Z" w16du:dateUtc="2024-05-17T21:11:00Z">
            <w:rPr/>
          </w:rPrChange>
        </w:rPr>
        <w:t xml:space="preserve">Dynamic </w:t>
      </w:r>
      <w:proofErr w:type="spellStart"/>
      <w:r w:rsidRPr="00E24B0A">
        <w:rPr>
          <w:rFonts w:asciiTheme="majorBidi" w:hAnsiTheme="majorBidi" w:cstheme="majorBidi"/>
          <w:rPrChange w:id="4817" w:author="Samane Shahpouri" w:date="2024-05-17T23:11:00Z" w16du:dateUtc="2024-05-17T21:11:00Z">
            <w:rPr/>
          </w:rPrChange>
        </w:rPr>
        <w:t>Unet</w:t>
      </w:r>
      <w:proofErr w:type="spellEnd"/>
      <w:r w:rsidRPr="00E24B0A">
        <w:rPr>
          <w:rFonts w:asciiTheme="majorBidi" w:hAnsiTheme="majorBidi" w:cstheme="majorBidi"/>
          <w:rPrChange w:id="4818" w:author="Samane Shahpouri" w:date="2024-05-17T23:11:00Z" w16du:dateUtc="2024-05-17T21:11:00Z">
            <w:rPr/>
          </w:rPrChange>
        </w:rPr>
        <w:t xml:space="preserve"> deep learning framework for </w:t>
      </w:r>
      <w:del w:id="4819" w:author="Isaac Shiri Lord" w:date="2024-05-12T19:43:00Z">
        <w:r w:rsidRPr="00E24B0A" w:rsidDel="00A63DD5">
          <w:rPr>
            <w:rFonts w:asciiTheme="majorBidi" w:hAnsiTheme="majorBidi" w:cstheme="majorBidi"/>
            <w:rPrChange w:id="4820" w:author="Samane Shahpouri" w:date="2024-05-17T23:11:00Z" w16du:dateUtc="2024-05-17T21:11:00Z">
              <w:rPr/>
            </w:rPrChange>
          </w:rPr>
          <w:delText xml:space="preserve">artefact </w:delText>
        </w:r>
      </w:del>
      <w:ins w:id="4821" w:author="Isaac Shiri Lord" w:date="2024-05-12T19:43:00Z">
        <w:r w:rsidR="00A63DD5" w:rsidRPr="00E24B0A">
          <w:rPr>
            <w:rFonts w:asciiTheme="majorBidi" w:hAnsiTheme="majorBidi" w:cstheme="majorBidi"/>
            <w:rPrChange w:id="4822" w:author="Samane Shahpouri" w:date="2024-05-17T23:11:00Z" w16du:dateUtc="2024-05-17T21:11:00Z">
              <w:rPr/>
            </w:rPrChange>
          </w:rPr>
          <w:t xml:space="preserve">artifact </w:t>
        </w:r>
      </w:ins>
      <w:r w:rsidRPr="00E24B0A">
        <w:rPr>
          <w:rFonts w:asciiTheme="majorBidi" w:hAnsiTheme="majorBidi" w:cstheme="majorBidi"/>
          <w:rPrChange w:id="4823" w:author="Samane Shahpouri" w:date="2024-05-17T23:11:00Z" w16du:dateUtc="2024-05-17T21:11:00Z">
            <w:rPr/>
          </w:rPrChange>
        </w:rPr>
        <w:t xml:space="preserve">detection and correction in PET imaging of </w:t>
      </w:r>
      <w:r w:rsidRPr="00E24B0A">
        <w:rPr>
          <w:rFonts w:asciiTheme="majorBidi" w:hAnsiTheme="majorBidi" w:cstheme="majorBidi"/>
          <w:vertAlign w:val="superscript"/>
          <w:rPrChange w:id="4824" w:author="Samane Shahpouri" w:date="2024-05-17T23:11:00Z" w16du:dateUtc="2024-05-17T21:11:00Z">
            <w:rPr>
              <w:vertAlign w:val="superscript"/>
            </w:rPr>
          </w:rPrChange>
        </w:rPr>
        <w:t>68</w:t>
      </w:r>
      <w:r w:rsidRPr="00E24B0A">
        <w:rPr>
          <w:rFonts w:asciiTheme="majorBidi" w:hAnsiTheme="majorBidi" w:cstheme="majorBidi"/>
          <w:rPrChange w:id="4825" w:author="Samane Shahpouri" w:date="2024-05-17T23:11:00Z" w16du:dateUtc="2024-05-17T21:11:00Z">
            <w:rPr/>
          </w:rPrChange>
        </w:rPr>
        <w:t xml:space="preserve">Ga-labelled compounds. The approach leverages large datasets from multiple </w:t>
      </w:r>
      <w:proofErr w:type="spellStart"/>
      <w:r w:rsidRPr="00E24B0A">
        <w:rPr>
          <w:rFonts w:asciiTheme="majorBidi" w:hAnsiTheme="majorBidi" w:cstheme="majorBidi"/>
          <w:rPrChange w:id="4826" w:author="Samane Shahpouri" w:date="2024-05-17T23:11:00Z" w16du:dateUtc="2024-05-17T21:11:00Z">
            <w:rPr/>
          </w:rPrChange>
        </w:rPr>
        <w:t>cent</w:t>
      </w:r>
      <w:del w:id="4827" w:author="Isaac Shiri Lord" w:date="2024-05-12T19:43:00Z">
        <w:r w:rsidRPr="00E24B0A" w:rsidDel="00A63DD5">
          <w:rPr>
            <w:rFonts w:asciiTheme="majorBidi" w:hAnsiTheme="majorBidi" w:cstheme="majorBidi"/>
            <w:rPrChange w:id="4828" w:author="Samane Shahpouri" w:date="2024-05-17T23:11:00Z" w16du:dateUtc="2024-05-17T21:11:00Z">
              <w:rPr/>
            </w:rPrChange>
          </w:rPr>
          <w:delText>re</w:delText>
        </w:r>
      </w:del>
      <w:ins w:id="4829" w:author="Isaac Shiri Lord" w:date="2024-05-12T19:43:00Z">
        <w:r w:rsidR="00A63DD5" w:rsidRPr="00E24B0A">
          <w:rPr>
            <w:rFonts w:asciiTheme="majorBidi" w:hAnsiTheme="majorBidi" w:cstheme="majorBidi"/>
            <w:rPrChange w:id="4830" w:author="Samane Shahpouri" w:date="2024-05-17T23:11:00Z" w16du:dateUtc="2024-05-17T21:11:00Z">
              <w:rPr/>
            </w:rPrChange>
          </w:rPr>
          <w:t>er</w:t>
        </w:r>
      </w:ins>
      <w:r w:rsidRPr="00E24B0A">
        <w:rPr>
          <w:rFonts w:asciiTheme="majorBidi" w:hAnsiTheme="majorBidi" w:cstheme="majorBidi"/>
          <w:rPrChange w:id="4831" w:author="Samane Shahpouri" w:date="2024-05-17T23:11:00Z" w16du:dateUtc="2024-05-17T21:11:00Z">
            <w:rPr/>
          </w:rPrChange>
        </w:rPr>
        <w:t>s</w:t>
      </w:r>
      <w:proofErr w:type="spellEnd"/>
      <w:r w:rsidRPr="00E24B0A">
        <w:rPr>
          <w:rFonts w:asciiTheme="majorBidi" w:hAnsiTheme="majorBidi" w:cstheme="majorBidi"/>
          <w:rPrChange w:id="4832" w:author="Samane Shahpouri" w:date="2024-05-17T23:11:00Z" w16du:dateUtc="2024-05-17T21:11:00Z">
            <w:rPr/>
          </w:rPrChange>
        </w:rPr>
        <w:t xml:space="preserve">. Through the incorporation of transfer learning concepts, we have developed site-specific models that significantly outperform centralized models and those based on </w:t>
      </w:r>
      <w:proofErr w:type="gramStart"/>
      <w:r w:rsidRPr="00E24B0A">
        <w:rPr>
          <w:rFonts w:asciiTheme="majorBidi" w:hAnsiTheme="majorBidi" w:cstheme="majorBidi"/>
          <w:rPrChange w:id="4833" w:author="Samane Shahpouri" w:date="2024-05-17T23:11:00Z" w16du:dateUtc="2024-05-17T21:11:00Z">
            <w:rPr/>
          </w:rPrChange>
        </w:rPr>
        <w:t>single-</w:t>
      </w:r>
      <w:proofErr w:type="spellStart"/>
      <w:r w:rsidRPr="00E24B0A">
        <w:rPr>
          <w:rFonts w:asciiTheme="majorBidi" w:hAnsiTheme="majorBidi" w:cstheme="majorBidi"/>
          <w:rPrChange w:id="4834" w:author="Samane Shahpouri" w:date="2024-05-17T23:11:00Z" w16du:dateUtc="2024-05-17T21:11:00Z">
            <w:rPr/>
          </w:rPrChange>
        </w:rPr>
        <w:t>cent</w:t>
      </w:r>
      <w:proofErr w:type="gramEnd"/>
      <w:del w:id="4835" w:author="Isaac Shiri Lord" w:date="2024-05-12T19:43:00Z">
        <w:r w:rsidRPr="00E24B0A" w:rsidDel="00A63DD5">
          <w:rPr>
            <w:rFonts w:asciiTheme="majorBidi" w:hAnsiTheme="majorBidi" w:cstheme="majorBidi"/>
            <w:rPrChange w:id="4836" w:author="Samane Shahpouri" w:date="2024-05-17T23:11:00Z" w16du:dateUtc="2024-05-17T21:11:00Z">
              <w:rPr/>
            </w:rPrChange>
          </w:rPr>
          <w:delText>re</w:delText>
        </w:r>
      </w:del>
      <w:ins w:id="4837" w:author="Isaac Shiri Lord" w:date="2024-05-12T19:43:00Z">
        <w:r w:rsidR="00A63DD5" w:rsidRPr="00E24B0A">
          <w:rPr>
            <w:rFonts w:asciiTheme="majorBidi" w:hAnsiTheme="majorBidi" w:cstheme="majorBidi"/>
            <w:rPrChange w:id="4838" w:author="Samane Shahpouri" w:date="2024-05-17T23:11:00Z" w16du:dateUtc="2024-05-17T21:11:00Z">
              <w:rPr/>
            </w:rPrChange>
          </w:rPr>
          <w:t>er</w:t>
        </w:r>
      </w:ins>
      <w:proofErr w:type="spellEnd"/>
      <w:r w:rsidRPr="00E24B0A">
        <w:rPr>
          <w:rFonts w:asciiTheme="majorBidi" w:hAnsiTheme="majorBidi" w:cstheme="majorBidi"/>
          <w:rPrChange w:id="4839" w:author="Samane Shahpouri" w:date="2024-05-17T23:11:00Z" w16du:dateUtc="2024-05-17T21:11:00Z">
            <w:rPr/>
          </w:rPrChange>
        </w:rPr>
        <w:t xml:space="preserve"> data, thereby addressing a major limitation in the field of medical imaging.</w:t>
      </w:r>
      <w:ins w:id="4840" w:author="Isaac Shiri Lord" w:date="2024-05-12T19:43:00Z">
        <w:r w:rsidR="00A63DD5" w:rsidRPr="00E24B0A">
          <w:rPr>
            <w:rFonts w:asciiTheme="majorBidi" w:hAnsiTheme="majorBidi" w:cstheme="majorBidi"/>
            <w:rPrChange w:id="4841" w:author="Samane Shahpouri" w:date="2024-05-17T23:11:00Z" w16du:dateUtc="2024-05-17T21:11:00Z">
              <w:rPr/>
            </w:rPrChange>
          </w:rPr>
          <w:t xml:space="preserve"> </w:t>
        </w:r>
      </w:ins>
    </w:p>
    <w:p w14:paraId="5646FA6B" w14:textId="66A21A7E" w:rsidR="000D13F0" w:rsidRPr="00E24B0A" w:rsidRDefault="00DC74EC">
      <w:pPr>
        <w:rPr>
          <w:rFonts w:asciiTheme="majorBidi" w:hAnsiTheme="majorBidi" w:cstheme="majorBidi"/>
          <w:rPrChange w:id="4842" w:author="Samane Shahpouri" w:date="2024-05-17T23:11:00Z" w16du:dateUtc="2024-05-17T21:11:00Z">
            <w:rPr/>
          </w:rPrChange>
        </w:rPr>
        <w:pPrChange w:id="4843" w:author="Samane Shahpouri" w:date="2024-05-13T08:52:00Z" w16du:dateUtc="2024-05-13T06:52:00Z">
          <w:pPr>
            <w:jc w:val="both"/>
          </w:pPr>
        </w:pPrChange>
      </w:pPr>
      <w:r w:rsidRPr="00E24B0A">
        <w:rPr>
          <w:rFonts w:asciiTheme="majorBidi" w:hAnsiTheme="majorBidi" w:cstheme="majorBidi"/>
          <w:rPrChange w:id="4844" w:author="Samane Shahpouri" w:date="2024-05-17T23:11:00Z" w16du:dateUtc="2024-05-17T21:11:00Z">
            <w:rPr/>
          </w:rPrChange>
        </w:rPr>
        <w:t xml:space="preserve">Our model effectively detected and corrected </w:t>
      </w:r>
      <w:del w:id="4845" w:author="Isaac Shiri Lord" w:date="2024-05-12T19:43:00Z">
        <w:r w:rsidRPr="00E24B0A" w:rsidDel="00A63DD5">
          <w:rPr>
            <w:rFonts w:asciiTheme="majorBidi" w:hAnsiTheme="majorBidi" w:cstheme="majorBidi"/>
            <w:rPrChange w:id="4846" w:author="Samane Shahpouri" w:date="2024-05-17T23:11:00Z" w16du:dateUtc="2024-05-17T21:11:00Z">
              <w:rPr/>
            </w:rPrChange>
          </w:rPr>
          <w:delText>artefacts</w:delText>
        </w:r>
      </w:del>
      <w:ins w:id="4847" w:author="Isaac Shiri Lord" w:date="2024-05-12T19:43:00Z">
        <w:r w:rsidR="00A63DD5" w:rsidRPr="00E24B0A">
          <w:rPr>
            <w:rFonts w:asciiTheme="majorBidi" w:hAnsiTheme="majorBidi" w:cstheme="majorBidi"/>
            <w:rPrChange w:id="4848" w:author="Samane Shahpouri" w:date="2024-05-17T23:11:00Z" w16du:dateUtc="2024-05-17T21:11:00Z">
              <w:rPr/>
            </w:rPrChange>
          </w:rPr>
          <w:t>artifacts</w:t>
        </w:r>
      </w:ins>
      <w:r w:rsidRPr="00E24B0A">
        <w:rPr>
          <w:rFonts w:asciiTheme="majorBidi" w:hAnsiTheme="majorBidi" w:cstheme="majorBidi"/>
          <w:rPrChange w:id="4849" w:author="Samane Shahpouri" w:date="2024-05-17T23:11:00Z" w16du:dateUtc="2024-05-17T21:11:00Z">
            <w:rPr/>
          </w:rPrChange>
        </w:rPr>
        <w:t>. This enhancement is vital for making therapeutic decisions in the field of oncology, where PET imaging plays a central role in diagnosing, planning treatments, and evaluating responses. By using Dyn-</w:t>
      </w:r>
      <w:proofErr w:type="spellStart"/>
      <w:r w:rsidRPr="00E24B0A">
        <w:rPr>
          <w:rFonts w:asciiTheme="majorBidi" w:hAnsiTheme="majorBidi" w:cstheme="majorBidi"/>
          <w:rPrChange w:id="4850" w:author="Samane Shahpouri" w:date="2024-05-17T23:11:00Z" w16du:dateUtc="2024-05-17T21:11:00Z">
            <w:rPr/>
          </w:rPrChange>
        </w:rPr>
        <w:t>Unet</w:t>
      </w:r>
      <w:proofErr w:type="spellEnd"/>
      <w:r w:rsidRPr="00E24B0A">
        <w:rPr>
          <w:rFonts w:asciiTheme="majorBidi" w:hAnsiTheme="majorBidi" w:cstheme="majorBidi"/>
          <w:rPrChange w:id="4851" w:author="Samane Shahpouri" w:date="2024-05-17T23:11:00Z" w16du:dateUtc="2024-05-17T21:11:00Z">
            <w:rPr/>
          </w:rPrChange>
        </w:rPr>
        <w:t xml:space="preserve"> architecture and other advanced deep learning techniques, our method has not only improved image quality but also greatly decreased the appearance of common art</w:t>
      </w:r>
      <w:del w:id="4852" w:author="Isaac Shiri Lord" w:date="2024-05-12T19:44:00Z">
        <w:r w:rsidRPr="00E24B0A" w:rsidDel="00A63DD5">
          <w:rPr>
            <w:rFonts w:asciiTheme="majorBidi" w:hAnsiTheme="majorBidi" w:cstheme="majorBidi"/>
            <w:rPrChange w:id="4853" w:author="Samane Shahpouri" w:date="2024-05-17T23:11:00Z" w16du:dateUtc="2024-05-17T21:11:00Z">
              <w:rPr/>
            </w:rPrChange>
          </w:rPr>
          <w:delText>efacts like halo and mismatch arte</w:delText>
        </w:r>
      </w:del>
      <w:ins w:id="4854" w:author="Isaac Shiri Lord" w:date="2024-05-12T19:44:00Z">
        <w:r w:rsidR="00A63DD5" w:rsidRPr="00E24B0A">
          <w:rPr>
            <w:rFonts w:asciiTheme="majorBidi" w:hAnsiTheme="majorBidi" w:cstheme="majorBidi"/>
            <w:rPrChange w:id="4855" w:author="Samane Shahpouri" w:date="2024-05-17T23:11:00Z" w16du:dateUtc="2024-05-17T21:11:00Z">
              <w:rPr/>
            </w:rPrChange>
          </w:rPr>
          <w:t>ifacts like halo and mismatch arti</w:t>
        </w:r>
      </w:ins>
      <w:r w:rsidRPr="00E24B0A">
        <w:rPr>
          <w:rFonts w:asciiTheme="majorBidi" w:hAnsiTheme="majorBidi" w:cstheme="majorBidi"/>
          <w:rPrChange w:id="4856" w:author="Samane Shahpouri" w:date="2024-05-17T23:11:00Z" w16du:dateUtc="2024-05-17T21:11:00Z">
            <w:rPr/>
          </w:rPrChange>
        </w:rPr>
        <w:t xml:space="preserve">facts, especially in </w:t>
      </w:r>
      <w:r w:rsidRPr="00E24B0A">
        <w:rPr>
          <w:rFonts w:asciiTheme="majorBidi" w:hAnsiTheme="majorBidi" w:cstheme="majorBidi"/>
          <w:vertAlign w:val="superscript"/>
          <w:rPrChange w:id="4857" w:author="Samane Shahpouri" w:date="2024-05-17T23:11:00Z" w16du:dateUtc="2024-05-17T21:11:00Z">
            <w:rPr>
              <w:vertAlign w:val="superscript"/>
            </w:rPr>
          </w:rPrChange>
        </w:rPr>
        <w:t>68</w:t>
      </w:r>
      <w:r w:rsidRPr="00E24B0A">
        <w:rPr>
          <w:rFonts w:asciiTheme="majorBidi" w:hAnsiTheme="majorBidi" w:cstheme="majorBidi"/>
          <w:rPrChange w:id="4858" w:author="Samane Shahpouri" w:date="2024-05-17T23:11:00Z" w16du:dateUtc="2024-05-17T21:11:00Z">
            <w:rPr/>
          </w:rPrChange>
        </w:rPr>
        <w:t xml:space="preserve">Ga-PET imaging. The effective implementation of our models in different </w:t>
      </w:r>
      <w:proofErr w:type="spellStart"/>
      <w:r w:rsidRPr="00E24B0A">
        <w:rPr>
          <w:rFonts w:asciiTheme="majorBidi" w:hAnsiTheme="majorBidi" w:cstheme="majorBidi"/>
          <w:rPrChange w:id="4859" w:author="Samane Shahpouri" w:date="2024-05-17T23:11:00Z" w16du:dateUtc="2024-05-17T21:11:00Z">
            <w:rPr/>
          </w:rPrChange>
        </w:rPr>
        <w:t>cent</w:t>
      </w:r>
      <w:del w:id="4860" w:author="Isaac Shiri Lord" w:date="2024-05-12T19:44:00Z">
        <w:r w:rsidRPr="00E24B0A" w:rsidDel="00A63DD5">
          <w:rPr>
            <w:rFonts w:asciiTheme="majorBidi" w:hAnsiTheme="majorBidi" w:cstheme="majorBidi"/>
            <w:rPrChange w:id="4861" w:author="Samane Shahpouri" w:date="2024-05-17T23:11:00Z" w16du:dateUtc="2024-05-17T21:11:00Z">
              <w:rPr/>
            </w:rPrChange>
          </w:rPr>
          <w:delText>re</w:delText>
        </w:r>
      </w:del>
      <w:ins w:id="4862" w:author="Isaac Shiri Lord" w:date="2024-05-12T19:44:00Z">
        <w:r w:rsidR="00A63DD5" w:rsidRPr="00E24B0A">
          <w:rPr>
            <w:rFonts w:asciiTheme="majorBidi" w:hAnsiTheme="majorBidi" w:cstheme="majorBidi"/>
            <w:rPrChange w:id="4863" w:author="Samane Shahpouri" w:date="2024-05-17T23:11:00Z" w16du:dateUtc="2024-05-17T21:11:00Z">
              <w:rPr/>
            </w:rPrChange>
          </w:rPr>
          <w:t>er</w:t>
        </w:r>
      </w:ins>
      <w:r w:rsidRPr="00E24B0A">
        <w:rPr>
          <w:rFonts w:asciiTheme="majorBidi" w:hAnsiTheme="majorBidi" w:cstheme="majorBidi"/>
          <w:rPrChange w:id="4864" w:author="Samane Shahpouri" w:date="2024-05-17T23:11:00Z" w16du:dateUtc="2024-05-17T21:11:00Z">
            <w:rPr/>
          </w:rPrChange>
        </w:rPr>
        <w:t>s</w:t>
      </w:r>
      <w:proofErr w:type="spellEnd"/>
      <w:r w:rsidRPr="00E24B0A">
        <w:rPr>
          <w:rFonts w:asciiTheme="majorBidi" w:hAnsiTheme="majorBidi" w:cstheme="majorBidi"/>
          <w:rPrChange w:id="4865" w:author="Samane Shahpouri" w:date="2024-05-17T23:11:00Z" w16du:dateUtc="2024-05-17T21:11:00Z">
            <w:rPr/>
          </w:rPrChange>
        </w:rPr>
        <w:t xml:space="preserve"> highlights their resilience and flexibility, which are essential for general acceptance in clinical settings.</w:t>
      </w:r>
      <w:r w:rsidR="000D13F0" w:rsidRPr="00E24B0A">
        <w:rPr>
          <w:rFonts w:asciiTheme="majorBidi" w:hAnsiTheme="majorBidi" w:cstheme="majorBidi"/>
          <w:rPrChange w:id="4866" w:author="Samane Shahpouri" w:date="2024-05-17T23:11:00Z" w16du:dateUtc="2024-05-17T21:11:00Z">
            <w:rPr/>
          </w:rPrChange>
        </w:rPr>
        <w:br w:type="page"/>
      </w:r>
    </w:p>
    <w:p w14:paraId="6382F758" w14:textId="3257D871" w:rsidR="000D13F0" w:rsidRPr="00E24B0A" w:rsidRDefault="002E237A" w:rsidP="001E0755">
      <w:pPr>
        <w:pStyle w:val="Heading1"/>
        <w:rPr>
          <w:rFonts w:asciiTheme="majorBidi" w:hAnsiTheme="majorBidi" w:cstheme="majorBidi"/>
          <w:rPrChange w:id="4867" w:author="Samane Shahpouri" w:date="2024-05-17T23:11:00Z" w16du:dateUtc="2024-05-17T21:11:00Z">
            <w:rPr/>
          </w:rPrChange>
        </w:rPr>
      </w:pPr>
      <w:bookmarkStart w:id="4868" w:name="_Toc167046483"/>
      <w:r w:rsidRPr="00E24B0A">
        <w:rPr>
          <w:rFonts w:asciiTheme="majorBidi" w:hAnsiTheme="majorBidi" w:cstheme="majorBidi"/>
          <w:rPrChange w:id="4869" w:author="Samane Shahpouri" w:date="2024-05-17T23:11:00Z" w16du:dateUtc="2024-05-17T21:11:00Z">
            <w:rPr/>
          </w:rPrChange>
        </w:rPr>
        <w:lastRenderedPageBreak/>
        <w:t>References</w:t>
      </w:r>
      <w:bookmarkEnd w:id="4868"/>
    </w:p>
    <w:sdt>
      <w:sdtPr>
        <w:rPr>
          <w:rFonts w:asciiTheme="majorBidi" w:hAnsiTheme="majorBidi" w:cstheme="majorBidi"/>
        </w:rPr>
        <w:tag w:val="MENDELEY_BIBLIOGRAPHY"/>
        <w:id w:val="517819267"/>
        <w:placeholder>
          <w:docPart w:val="9B0043A122914F25BF0A8546B1F0498B"/>
        </w:placeholder>
      </w:sdtPr>
      <w:sdtContent>
        <w:p w14:paraId="71213963" w14:textId="77777777" w:rsidR="00C21B46" w:rsidRDefault="00C21B46">
          <w:pPr>
            <w:autoSpaceDE w:val="0"/>
            <w:autoSpaceDN w:val="0"/>
            <w:ind w:hanging="640"/>
            <w:divId w:val="789789159"/>
            <w:rPr>
              <w:ins w:id="4870" w:author="Samane Shahpouri" w:date="2024-05-19T17:37:00Z" w16du:dateUtc="2024-05-19T15:37:00Z"/>
              <w:rFonts w:eastAsia="Times New Roman"/>
              <w:sz w:val="24"/>
              <w:szCs w:val="24"/>
            </w:rPr>
          </w:pPr>
          <w:ins w:id="4871" w:author="Samane Shahpouri" w:date="2024-05-19T17:37:00Z" w16du:dateUtc="2024-05-19T15:37:00Z">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ins>
        </w:p>
        <w:p w14:paraId="22A36DB9" w14:textId="77777777" w:rsidR="00C21B46" w:rsidRDefault="00C21B46">
          <w:pPr>
            <w:autoSpaceDE w:val="0"/>
            <w:autoSpaceDN w:val="0"/>
            <w:ind w:hanging="640"/>
            <w:divId w:val="1576353050"/>
            <w:rPr>
              <w:ins w:id="4872" w:author="Samane Shahpouri" w:date="2024-05-19T17:37:00Z" w16du:dateUtc="2024-05-19T15:37:00Z"/>
              <w:rFonts w:eastAsia="Times New Roman"/>
            </w:rPr>
          </w:pPr>
          <w:ins w:id="4873" w:author="Samane Shahpouri" w:date="2024-05-19T17:37:00Z" w16du:dateUtc="2024-05-19T15:37:00Z">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ins>
        </w:p>
        <w:p w14:paraId="72B51544" w14:textId="77777777" w:rsidR="00C21B46" w:rsidRDefault="00C21B46">
          <w:pPr>
            <w:autoSpaceDE w:val="0"/>
            <w:autoSpaceDN w:val="0"/>
            <w:ind w:hanging="640"/>
            <w:divId w:val="290592828"/>
            <w:rPr>
              <w:ins w:id="4874" w:author="Samane Shahpouri" w:date="2024-05-19T17:37:00Z" w16du:dateUtc="2024-05-19T15:37:00Z"/>
              <w:rFonts w:eastAsia="Times New Roman"/>
            </w:rPr>
          </w:pPr>
          <w:ins w:id="4875" w:author="Samane Shahpouri" w:date="2024-05-19T17:37:00Z" w16du:dateUtc="2024-05-19T15:37:00Z">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ins>
        </w:p>
        <w:p w14:paraId="27FDC159" w14:textId="77777777" w:rsidR="00C21B46" w:rsidRDefault="00C21B46">
          <w:pPr>
            <w:autoSpaceDE w:val="0"/>
            <w:autoSpaceDN w:val="0"/>
            <w:ind w:hanging="640"/>
            <w:divId w:val="932476017"/>
            <w:rPr>
              <w:ins w:id="4876" w:author="Samane Shahpouri" w:date="2024-05-19T17:37:00Z" w16du:dateUtc="2024-05-19T15:37:00Z"/>
              <w:rFonts w:eastAsia="Times New Roman"/>
            </w:rPr>
          </w:pPr>
          <w:ins w:id="4877" w:author="Samane Shahpouri" w:date="2024-05-19T17:37:00Z" w16du:dateUtc="2024-05-19T15:37:00Z">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w:t>
            </w:r>
            <w:proofErr w:type="gramStart"/>
            <w:r>
              <w:rPr>
                <w:rFonts w:eastAsia="Times New Roman"/>
              </w:rPr>
              <w:t>Medicine</w:t>
            </w:r>
            <w:proofErr w:type="gramEnd"/>
            <w:r>
              <w:rPr>
                <w:rFonts w:eastAsia="Times New Roman"/>
              </w:rPr>
              <w:t xml:space="preserve"> and Molecular Imaging. 2015. </w:t>
            </w:r>
          </w:ins>
        </w:p>
        <w:p w14:paraId="4CEF3FAF" w14:textId="77777777" w:rsidR="00C21B46" w:rsidRDefault="00C21B46">
          <w:pPr>
            <w:autoSpaceDE w:val="0"/>
            <w:autoSpaceDN w:val="0"/>
            <w:ind w:hanging="640"/>
            <w:divId w:val="1061833229"/>
            <w:rPr>
              <w:ins w:id="4878" w:author="Samane Shahpouri" w:date="2024-05-19T17:37:00Z" w16du:dateUtc="2024-05-19T15:37:00Z"/>
              <w:rFonts w:eastAsia="Times New Roman"/>
            </w:rPr>
          </w:pPr>
          <w:ins w:id="4879" w:author="Samane Shahpouri" w:date="2024-05-19T17:37:00Z" w16du:dateUtc="2024-05-19T15:37:00Z">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ins>
        </w:p>
        <w:p w14:paraId="116AF9F0" w14:textId="77777777" w:rsidR="00C21B46" w:rsidRDefault="00C21B46">
          <w:pPr>
            <w:autoSpaceDE w:val="0"/>
            <w:autoSpaceDN w:val="0"/>
            <w:ind w:hanging="640"/>
            <w:divId w:val="841745360"/>
            <w:rPr>
              <w:ins w:id="4880" w:author="Samane Shahpouri" w:date="2024-05-19T17:37:00Z" w16du:dateUtc="2024-05-19T15:37:00Z"/>
              <w:rFonts w:eastAsia="Times New Roman"/>
            </w:rPr>
          </w:pPr>
          <w:ins w:id="4881" w:author="Samane Shahpouri" w:date="2024-05-19T17:37:00Z" w16du:dateUtc="2024-05-19T15:37:00Z">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ins>
        </w:p>
        <w:p w14:paraId="50032C1A" w14:textId="77777777" w:rsidR="00C21B46" w:rsidRDefault="00C21B46">
          <w:pPr>
            <w:autoSpaceDE w:val="0"/>
            <w:autoSpaceDN w:val="0"/>
            <w:ind w:hanging="640"/>
            <w:divId w:val="1412385202"/>
            <w:rPr>
              <w:ins w:id="4882" w:author="Samane Shahpouri" w:date="2024-05-19T17:37:00Z" w16du:dateUtc="2024-05-19T15:37:00Z"/>
              <w:rFonts w:eastAsia="Times New Roman"/>
            </w:rPr>
          </w:pPr>
          <w:ins w:id="4883" w:author="Samane Shahpouri" w:date="2024-05-19T17:37:00Z" w16du:dateUtc="2024-05-19T15:37:00Z">
            <w:r>
              <w:rPr>
                <w:rFonts w:eastAsia="Times New Roman"/>
              </w:rPr>
              <w:t>7.</w:t>
            </w:r>
            <w:r>
              <w:rPr>
                <w:rFonts w:eastAsia="Times New Roman"/>
              </w:rPr>
              <w:tab/>
              <w:t>Zaidi H, MML. Scatter Compensation Techniques in PET. PET clinics. PET Clin [Internet]. 2007 [cited 2023 Nov 20];2(2):219–34. Available from: https://doi.org/10.1016/j.cpet.2007.10.003</w:t>
            </w:r>
          </w:ins>
        </w:p>
        <w:p w14:paraId="24BFB8F7" w14:textId="77777777" w:rsidR="00C21B46" w:rsidRDefault="00C21B46">
          <w:pPr>
            <w:autoSpaceDE w:val="0"/>
            <w:autoSpaceDN w:val="0"/>
            <w:ind w:hanging="640"/>
            <w:divId w:val="582639618"/>
            <w:rPr>
              <w:ins w:id="4884" w:author="Samane Shahpouri" w:date="2024-05-19T17:37:00Z" w16du:dateUtc="2024-05-19T15:37:00Z"/>
              <w:rFonts w:eastAsia="Times New Roman"/>
            </w:rPr>
          </w:pPr>
          <w:ins w:id="4885" w:author="Samane Shahpouri" w:date="2024-05-19T17:37:00Z" w16du:dateUtc="2024-05-19T15:37:00Z">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ins>
        </w:p>
        <w:p w14:paraId="6A279533" w14:textId="77777777" w:rsidR="00C21B46" w:rsidRDefault="00C21B46">
          <w:pPr>
            <w:autoSpaceDE w:val="0"/>
            <w:autoSpaceDN w:val="0"/>
            <w:ind w:hanging="640"/>
            <w:divId w:val="1215194520"/>
            <w:rPr>
              <w:ins w:id="4886" w:author="Samane Shahpouri" w:date="2024-05-19T17:37:00Z" w16du:dateUtc="2024-05-19T15:37:00Z"/>
              <w:rFonts w:eastAsia="Times New Roman"/>
            </w:rPr>
          </w:pPr>
          <w:ins w:id="4887" w:author="Samane Shahpouri" w:date="2024-05-19T17:37:00Z" w16du:dateUtc="2024-05-19T15:37:00Z">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ins>
        </w:p>
        <w:p w14:paraId="0B93AB95" w14:textId="77777777" w:rsidR="00C21B46" w:rsidRDefault="00C21B46">
          <w:pPr>
            <w:autoSpaceDE w:val="0"/>
            <w:autoSpaceDN w:val="0"/>
            <w:ind w:hanging="640"/>
            <w:divId w:val="2143113899"/>
            <w:rPr>
              <w:ins w:id="4888" w:author="Samane Shahpouri" w:date="2024-05-19T17:37:00Z" w16du:dateUtc="2024-05-19T15:37:00Z"/>
              <w:rFonts w:eastAsia="Times New Roman"/>
            </w:rPr>
          </w:pPr>
          <w:ins w:id="4889" w:author="Samane Shahpouri" w:date="2024-05-19T17:37:00Z" w16du:dateUtc="2024-05-19T15:37:00Z">
            <w:r>
              <w:rPr>
                <w:rFonts w:eastAsia="Times New Roman"/>
              </w:rPr>
              <w:t>10.</w:t>
            </w:r>
            <w:r>
              <w:rPr>
                <w:rFonts w:eastAsia="Times New Roman"/>
              </w:rPr>
              <w:tab/>
              <w:t xml:space="preserve">Zaidi H, Koral KF. Scatter modelling and compensation in emission tomography. Vol. 31, European Journal of Nuclear </w:t>
            </w:r>
            <w:proofErr w:type="gramStart"/>
            <w:r>
              <w:rPr>
                <w:rFonts w:eastAsia="Times New Roman"/>
              </w:rPr>
              <w:t>Medicine</w:t>
            </w:r>
            <w:proofErr w:type="gramEnd"/>
            <w:r>
              <w:rPr>
                <w:rFonts w:eastAsia="Times New Roman"/>
              </w:rPr>
              <w:t xml:space="preserve"> and Molecular Imaging. 2004. </w:t>
            </w:r>
          </w:ins>
        </w:p>
        <w:p w14:paraId="3B2A35BE" w14:textId="77777777" w:rsidR="00C21B46" w:rsidRDefault="00C21B46">
          <w:pPr>
            <w:autoSpaceDE w:val="0"/>
            <w:autoSpaceDN w:val="0"/>
            <w:ind w:hanging="640"/>
            <w:divId w:val="1540312480"/>
            <w:rPr>
              <w:ins w:id="4890" w:author="Samane Shahpouri" w:date="2024-05-19T17:37:00Z" w16du:dateUtc="2024-05-19T15:37:00Z"/>
              <w:rFonts w:eastAsia="Times New Roman"/>
            </w:rPr>
          </w:pPr>
          <w:ins w:id="4891" w:author="Samane Shahpouri" w:date="2024-05-19T17:37:00Z" w16du:dateUtc="2024-05-19T15:37:00Z">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ins>
        </w:p>
        <w:p w14:paraId="5D5C7FDB" w14:textId="77777777" w:rsidR="00C21B46" w:rsidRDefault="00C21B46">
          <w:pPr>
            <w:autoSpaceDE w:val="0"/>
            <w:autoSpaceDN w:val="0"/>
            <w:ind w:hanging="640"/>
            <w:divId w:val="280302157"/>
            <w:rPr>
              <w:ins w:id="4892" w:author="Samane Shahpouri" w:date="2024-05-19T17:37:00Z" w16du:dateUtc="2024-05-19T15:37:00Z"/>
              <w:rFonts w:eastAsia="Times New Roman"/>
            </w:rPr>
          </w:pPr>
          <w:ins w:id="4893" w:author="Samane Shahpouri" w:date="2024-05-19T17:37:00Z" w16du:dateUtc="2024-05-19T15:37:00Z">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ins>
        </w:p>
        <w:p w14:paraId="40A1D97D" w14:textId="77777777" w:rsidR="00C21B46" w:rsidRDefault="00C21B46">
          <w:pPr>
            <w:autoSpaceDE w:val="0"/>
            <w:autoSpaceDN w:val="0"/>
            <w:ind w:hanging="640"/>
            <w:divId w:val="141851889"/>
            <w:rPr>
              <w:ins w:id="4894" w:author="Samane Shahpouri" w:date="2024-05-19T17:37:00Z" w16du:dateUtc="2024-05-19T15:37:00Z"/>
              <w:rFonts w:eastAsia="Times New Roman"/>
            </w:rPr>
          </w:pPr>
          <w:ins w:id="4895" w:author="Samane Shahpouri" w:date="2024-05-19T17:37:00Z" w16du:dateUtc="2024-05-19T15:37:00Z">
            <w:r>
              <w:rPr>
                <w:rFonts w:eastAsia="Times New Roman"/>
              </w:rPr>
              <w:t>13.</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ins>
        </w:p>
        <w:p w14:paraId="1C215D97" w14:textId="77777777" w:rsidR="00C21B46" w:rsidRDefault="00C21B46">
          <w:pPr>
            <w:autoSpaceDE w:val="0"/>
            <w:autoSpaceDN w:val="0"/>
            <w:ind w:hanging="640"/>
            <w:divId w:val="1304654573"/>
            <w:rPr>
              <w:ins w:id="4896" w:author="Samane Shahpouri" w:date="2024-05-19T17:37:00Z" w16du:dateUtc="2024-05-19T15:37:00Z"/>
              <w:rFonts w:eastAsia="Times New Roman"/>
            </w:rPr>
          </w:pPr>
          <w:ins w:id="4897" w:author="Samane Shahpouri" w:date="2024-05-19T17:37:00Z" w16du:dateUtc="2024-05-19T15:37:00Z">
            <w:r>
              <w:rPr>
                <w:rFonts w:eastAsia="Times New Roman"/>
              </w:rPr>
              <w:t>14.</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ins>
        </w:p>
        <w:p w14:paraId="471020C7" w14:textId="77777777" w:rsidR="00C21B46" w:rsidRDefault="00C21B46">
          <w:pPr>
            <w:autoSpaceDE w:val="0"/>
            <w:autoSpaceDN w:val="0"/>
            <w:ind w:hanging="640"/>
            <w:divId w:val="199905110"/>
            <w:rPr>
              <w:ins w:id="4898" w:author="Samane Shahpouri" w:date="2024-05-19T17:37:00Z" w16du:dateUtc="2024-05-19T15:37:00Z"/>
              <w:rFonts w:eastAsia="Times New Roman"/>
            </w:rPr>
          </w:pPr>
          <w:ins w:id="4899" w:author="Samane Shahpouri" w:date="2024-05-19T17:37:00Z" w16du:dateUtc="2024-05-19T15:37:00Z">
            <w:r>
              <w:rPr>
                <w:rFonts w:eastAsia="Times New Roman"/>
              </w:rPr>
              <w:t>15.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ins>
        </w:p>
        <w:p w14:paraId="50C6519A" w14:textId="77777777" w:rsidR="00C21B46" w:rsidRDefault="00C21B46">
          <w:pPr>
            <w:autoSpaceDE w:val="0"/>
            <w:autoSpaceDN w:val="0"/>
            <w:ind w:hanging="640"/>
            <w:divId w:val="413478252"/>
            <w:rPr>
              <w:ins w:id="4900" w:author="Samane Shahpouri" w:date="2024-05-19T17:37:00Z" w16du:dateUtc="2024-05-19T15:37:00Z"/>
              <w:rFonts w:eastAsia="Times New Roman"/>
            </w:rPr>
          </w:pPr>
          <w:ins w:id="4901" w:author="Samane Shahpouri" w:date="2024-05-19T17:37:00Z" w16du:dateUtc="2024-05-19T15:37:00Z">
            <w:r>
              <w:rPr>
                <w:rFonts w:eastAsia="Times New Roman"/>
              </w:rPr>
              <w:t>16.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ins>
        </w:p>
        <w:p w14:paraId="63355C95" w14:textId="77777777" w:rsidR="00C21B46" w:rsidRDefault="00C21B46">
          <w:pPr>
            <w:autoSpaceDE w:val="0"/>
            <w:autoSpaceDN w:val="0"/>
            <w:ind w:hanging="640"/>
            <w:divId w:val="1908148219"/>
            <w:rPr>
              <w:ins w:id="4902" w:author="Samane Shahpouri" w:date="2024-05-19T17:37:00Z" w16du:dateUtc="2024-05-19T15:37:00Z"/>
              <w:rFonts w:eastAsia="Times New Roman"/>
            </w:rPr>
          </w:pPr>
          <w:ins w:id="4903" w:author="Samane Shahpouri" w:date="2024-05-19T17:37:00Z" w16du:dateUtc="2024-05-19T15:37:00Z">
            <w:r>
              <w:rPr>
                <w:rFonts w:eastAsia="Times New Roman"/>
              </w:rPr>
              <w:lastRenderedPageBreak/>
              <w:t>17.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ins>
        </w:p>
        <w:p w14:paraId="112D9F97" w14:textId="77777777" w:rsidR="00C21B46" w:rsidRDefault="00C21B46">
          <w:pPr>
            <w:autoSpaceDE w:val="0"/>
            <w:autoSpaceDN w:val="0"/>
            <w:ind w:hanging="640"/>
            <w:divId w:val="220024635"/>
            <w:rPr>
              <w:ins w:id="4904" w:author="Samane Shahpouri" w:date="2024-05-19T17:37:00Z" w16du:dateUtc="2024-05-19T15:37:00Z"/>
              <w:rFonts w:eastAsia="Times New Roman"/>
            </w:rPr>
          </w:pPr>
          <w:ins w:id="4905" w:author="Samane Shahpouri" w:date="2024-05-19T17:37:00Z" w16du:dateUtc="2024-05-19T15:37:00Z">
            <w:r>
              <w:rPr>
                <w:rFonts w:eastAsia="Times New Roman"/>
              </w:rPr>
              <w:t>18.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ins>
        </w:p>
        <w:p w14:paraId="1E502712" w14:textId="77777777" w:rsidR="00C21B46" w:rsidRDefault="00C21B46">
          <w:pPr>
            <w:autoSpaceDE w:val="0"/>
            <w:autoSpaceDN w:val="0"/>
            <w:ind w:hanging="640"/>
            <w:divId w:val="1975060854"/>
            <w:rPr>
              <w:ins w:id="4906" w:author="Samane Shahpouri" w:date="2024-05-19T17:37:00Z" w16du:dateUtc="2024-05-19T15:37:00Z"/>
              <w:rFonts w:eastAsia="Times New Roman"/>
            </w:rPr>
          </w:pPr>
          <w:ins w:id="4907" w:author="Samane Shahpouri" w:date="2024-05-19T17:37:00Z" w16du:dateUtc="2024-05-19T15:37:00Z">
            <w:r>
              <w:rPr>
                <w:rFonts w:eastAsia="Times New Roman"/>
              </w:rPr>
              <w:t>19.</w:t>
            </w:r>
            <w:r>
              <w:rPr>
                <w:rFonts w:eastAsia="Times New Roman"/>
              </w:rPr>
              <w:tab/>
              <w:t xml:space="preserve">Abdoli M, Dierckx RAJO, Zaidi H. Metal artifact reduction strategies for improved attenuation correction in hybrid PET/CT imaging. Vol. 39, Medical Physics. 2012. </w:t>
            </w:r>
          </w:ins>
        </w:p>
        <w:p w14:paraId="03F78E65" w14:textId="77777777" w:rsidR="00C21B46" w:rsidRDefault="00C21B46">
          <w:pPr>
            <w:autoSpaceDE w:val="0"/>
            <w:autoSpaceDN w:val="0"/>
            <w:ind w:hanging="640"/>
            <w:divId w:val="482503916"/>
            <w:rPr>
              <w:ins w:id="4908" w:author="Samane Shahpouri" w:date="2024-05-19T17:37:00Z" w16du:dateUtc="2024-05-19T15:37:00Z"/>
              <w:rFonts w:eastAsia="Times New Roman"/>
            </w:rPr>
          </w:pPr>
          <w:ins w:id="4909" w:author="Samane Shahpouri" w:date="2024-05-19T17:37:00Z" w16du:dateUtc="2024-05-19T15:37:00Z">
            <w:r>
              <w:rPr>
                <w:rFonts w:eastAsia="Times New Roman"/>
              </w:rPr>
              <w:t>20.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ins>
        </w:p>
        <w:p w14:paraId="4B1E7CA7" w14:textId="77777777" w:rsidR="00C21B46" w:rsidRDefault="00C21B46">
          <w:pPr>
            <w:autoSpaceDE w:val="0"/>
            <w:autoSpaceDN w:val="0"/>
            <w:ind w:hanging="640"/>
            <w:divId w:val="384572738"/>
            <w:rPr>
              <w:ins w:id="4910" w:author="Samane Shahpouri" w:date="2024-05-19T17:37:00Z" w16du:dateUtc="2024-05-19T15:37:00Z"/>
              <w:rFonts w:eastAsia="Times New Roman"/>
            </w:rPr>
          </w:pPr>
          <w:ins w:id="4911" w:author="Samane Shahpouri" w:date="2024-05-19T17:37:00Z" w16du:dateUtc="2024-05-19T15:37:00Z">
            <w:r>
              <w:rPr>
                <w:rFonts w:eastAsia="Times New Roman"/>
              </w:rPr>
              <w:t>21.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ins>
        </w:p>
        <w:p w14:paraId="6BA0E2D7" w14:textId="77777777" w:rsidR="00C21B46" w:rsidRDefault="00C21B46">
          <w:pPr>
            <w:autoSpaceDE w:val="0"/>
            <w:autoSpaceDN w:val="0"/>
            <w:ind w:hanging="640"/>
            <w:divId w:val="1683580308"/>
            <w:rPr>
              <w:ins w:id="4912" w:author="Samane Shahpouri" w:date="2024-05-19T17:37:00Z" w16du:dateUtc="2024-05-19T15:37:00Z"/>
              <w:rFonts w:eastAsia="Times New Roman"/>
            </w:rPr>
          </w:pPr>
          <w:ins w:id="4913" w:author="Samane Shahpouri" w:date="2024-05-19T17:37:00Z" w16du:dateUtc="2024-05-19T15:37:00Z">
            <w:r>
              <w:rPr>
                <w:rFonts w:eastAsia="Times New Roman"/>
              </w:rPr>
              <w:t>22.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ins>
        </w:p>
        <w:p w14:paraId="162B3996" w14:textId="77777777" w:rsidR="00C21B46" w:rsidRDefault="00C21B46">
          <w:pPr>
            <w:autoSpaceDE w:val="0"/>
            <w:autoSpaceDN w:val="0"/>
            <w:ind w:hanging="640"/>
            <w:divId w:val="2008627170"/>
            <w:rPr>
              <w:ins w:id="4914" w:author="Samane Shahpouri" w:date="2024-05-19T17:37:00Z" w16du:dateUtc="2024-05-19T15:37:00Z"/>
              <w:rFonts w:eastAsia="Times New Roman"/>
            </w:rPr>
          </w:pPr>
          <w:ins w:id="4915" w:author="Samane Shahpouri" w:date="2024-05-19T17:37:00Z" w16du:dateUtc="2024-05-19T15:37:00Z">
            <w:r>
              <w:rPr>
                <w:rFonts w:eastAsia="Times New Roman"/>
              </w:rPr>
              <w:t>23.</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ins>
        </w:p>
        <w:p w14:paraId="134CDD20" w14:textId="77777777" w:rsidR="00C21B46" w:rsidRDefault="00C21B46">
          <w:pPr>
            <w:autoSpaceDE w:val="0"/>
            <w:autoSpaceDN w:val="0"/>
            <w:ind w:hanging="640"/>
            <w:divId w:val="443572466"/>
            <w:rPr>
              <w:ins w:id="4916" w:author="Samane Shahpouri" w:date="2024-05-19T17:37:00Z" w16du:dateUtc="2024-05-19T15:37:00Z"/>
              <w:rFonts w:eastAsia="Times New Roman"/>
            </w:rPr>
          </w:pPr>
          <w:ins w:id="4917" w:author="Samane Shahpouri" w:date="2024-05-19T17:37:00Z" w16du:dateUtc="2024-05-19T15:37:00Z">
            <w:r>
              <w:rPr>
                <w:rFonts w:eastAsia="Times New Roman"/>
              </w:rPr>
              <w:t>24.</w:t>
            </w:r>
            <w:r>
              <w:rPr>
                <w:rFonts w:eastAsia="Times New Roman"/>
              </w:rPr>
              <w:tab/>
            </w:r>
            <w:proofErr w:type="spellStart"/>
            <w:r>
              <w:rPr>
                <w:rFonts w:eastAsia="Times New Roman"/>
              </w:rPr>
              <w:t>Buchbender</w:t>
            </w:r>
            <w:proofErr w:type="spellEnd"/>
            <w:r>
              <w:rPr>
                <w:rFonts w:eastAsia="Times New Roman"/>
              </w:rPr>
              <w:t xml:space="preserve"> C, Hartung-</w:t>
            </w:r>
            <w:proofErr w:type="spellStart"/>
            <w:r>
              <w:rPr>
                <w:rFonts w:eastAsia="Times New Roman"/>
              </w:rPr>
              <w:t>Knemeyer</w:t>
            </w:r>
            <w:proofErr w:type="spellEnd"/>
            <w:r>
              <w:rPr>
                <w:rFonts w:eastAsia="Times New Roman"/>
              </w:rPr>
              <w:t xml:space="preserve"> V, Forsting M, </w:t>
            </w:r>
            <w:proofErr w:type="spellStart"/>
            <w:r>
              <w:rPr>
                <w:rFonts w:eastAsia="Times New Roman"/>
              </w:rPr>
              <w:t>Antoch</w:t>
            </w:r>
            <w:proofErr w:type="spellEnd"/>
            <w:r>
              <w:rPr>
                <w:rFonts w:eastAsia="Times New Roman"/>
              </w:rPr>
              <w:t xml:space="preserve"> G, Heusner TA. Positron emission tomography (PET) attenuation correction artefacts in PET/CT and PET/MRI. British Journal of Radiology. 2013;86(1025). </w:t>
            </w:r>
          </w:ins>
        </w:p>
        <w:p w14:paraId="06CBDFDB" w14:textId="77777777" w:rsidR="00C21B46" w:rsidRDefault="00C21B46">
          <w:pPr>
            <w:autoSpaceDE w:val="0"/>
            <w:autoSpaceDN w:val="0"/>
            <w:ind w:hanging="640"/>
            <w:divId w:val="962884877"/>
            <w:rPr>
              <w:ins w:id="4918" w:author="Samane Shahpouri" w:date="2024-05-19T17:37:00Z" w16du:dateUtc="2024-05-19T15:37:00Z"/>
              <w:rFonts w:eastAsia="Times New Roman"/>
            </w:rPr>
          </w:pPr>
          <w:ins w:id="4919" w:author="Samane Shahpouri" w:date="2024-05-19T17:37:00Z" w16du:dateUtc="2024-05-19T15:37:00Z">
            <w:r>
              <w:rPr>
                <w:rFonts w:eastAsia="Times New Roman"/>
              </w:rPr>
              <w:t>25.</w:t>
            </w:r>
            <w:r>
              <w:rPr>
                <w:rFonts w:eastAsia="Times New Roman"/>
              </w:rPr>
              <w:tab/>
              <w:t xml:space="preserve">Watson CC. New, faster, image-based scatter correction for 3D PET. IEEE Trans </w:t>
            </w:r>
            <w:proofErr w:type="spellStart"/>
            <w:r>
              <w:rPr>
                <w:rFonts w:eastAsia="Times New Roman"/>
              </w:rPr>
              <w:t>Nucl</w:t>
            </w:r>
            <w:proofErr w:type="spellEnd"/>
            <w:r>
              <w:rPr>
                <w:rFonts w:eastAsia="Times New Roman"/>
              </w:rPr>
              <w:t xml:space="preserve"> Sci. 2000;47(4 PART 2). </w:t>
            </w:r>
          </w:ins>
        </w:p>
        <w:p w14:paraId="5657961F" w14:textId="77777777" w:rsidR="00C21B46" w:rsidRDefault="00C21B46">
          <w:pPr>
            <w:autoSpaceDE w:val="0"/>
            <w:autoSpaceDN w:val="0"/>
            <w:ind w:hanging="640"/>
            <w:divId w:val="1212426271"/>
            <w:rPr>
              <w:ins w:id="4920" w:author="Samane Shahpouri" w:date="2024-05-19T17:37:00Z" w16du:dateUtc="2024-05-19T15:37:00Z"/>
              <w:rFonts w:eastAsia="Times New Roman"/>
            </w:rPr>
          </w:pPr>
          <w:ins w:id="4921" w:author="Samane Shahpouri" w:date="2024-05-19T17:37:00Z" w16du:dateUtc="2024-05-19T15:37:00Z">
            <w:r>
              <w:rPr>
                <w:rFonts w:eastAsia="Times New Roman"/>
              </w:rPr>
              <w:t>26.</w:t>
            </w:r>
            <w:r>
              <w:rPr>
                <w:rFonts w:eastAsia="Times New Roman"/>
              </w:rPr>
              <w:tab/>
              <w:t xml:space="preserve">Kinahan PE, Townsend DW, Beyer T, Sashin D. Attenuation correction for a combined 3D PET/CT scanner. Med Phys. 1998;25(10). </w:t>
            </w:r>
          </w:ins>
        </w:p>
        <w:p w14:paraId="7926FAA0" w14:textId="77777777" w:rsidR="00C21B46" w:rsidRDefault="00C21B46">
          <w:pPr>
            <w:autoSpaceDE w:val="0"/>
            <w:autoSpaceDN w:val="0"/>
            <w:ind w:hanging="640"/>
            <w:divId w:val="277151832"/>
            <w:rPr>
              <w:ins w:id="4922" w:author="Samane Shahpouri" w:date="2024-05-19T17:37:00Z" w16du:dateUtc="2024-05-19T15:37:00Z"/>
              <w:rFonts w:eastAsia="Times New Roman"/>
            </w:rPr>
          </w:pPr>
          <w:ins w:id="4923" w:author="Samane Shahpouri" w:date="2024-05-19T17:37:00Z" w16du:dateUtc="2024-05-19T15:37:00Z">
            <w:r>
              <w:rPr>
                <w:rFonts w:eastAsia="Times New Roman"/>
              </w:rPr>
              <w:t>27.</w:t>
            </w:r>
            <w:r>
              <w:rPr>
                <w:rFonts w:eastAsia="Times New Roman"/>
              </w:rPr>
              <w:tab/>
              <w:t xml:space="preserve">Alessio AM, Kohlmyer S, Branch K, Chen G, Caldwell J, Kinahan P. Cine CT for attenuation correction in cardiac PET/CT. Journal of Nuclear Medicine. 2007;48(5). </w:t>
            </w:r>
          </w:ins>
        </w:p>
        <w:p w14:paraId="6769C462" w14:textId="77777777" w:rsidR="00C21B46" w:rsidRDefault="00C21B46">
          <w:pPr>
            <w:autoSpaceDE w:val="0"/>
            <w:autoSpaceDN w:val="0"/>
            <w:ind w:hanging="640"/>
            <w:divId w:val="411858811"/>
            <w:rPr>
              <w:ins w:id="4924" w:author="Samane Shahpouri" w:date="2024-05-19T17:37:00Z" w16du:dateUtc="2024-05-19T15:37:00Z"/>
              <w:rFonts w:eastAsia="Times New Roman"/>
            </w:rPr>
          </w:pPr>
          <w:ins w:id="4925" w:author="Samane Shahpouri" w:date="2024-05-19T17:37:00Z" w16du:dateUtc="2024-05-19T15:37:00Z">
            <w:r>
              <w:rPr>
                <w:rFonts w:eastAsia="Times New Roman"/>
              </w:rPr>
              <w:t>28.</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ins>
        </w:p>
        <w:p w14:paraId="5F9FD1F8" w14:textId="77777777" w:rsidR="00C21B46" w:rsidRDefault="00C21B46">
          <w:pPr>
            <w:autoSpaceDE w:val="0"/>
            <w:autoSpaceDN w:val="0"/>
            <w:ind w:hanging="640"/>
            <w:divId w:val="1193687035"/>
            <w:rPr>
              <w:ins w:id="4926" w:author="Samane Shahpouri" w:date="2024-05-19T17:37:00Z" w16du:dateUtc="2024-05-19T15:37:00Z"/>
              <w:rFonts w:eastAsia="Times New Roman"/>
            </w:rPr>
          </w:pPr>
          <w:ins w:id="4927" w:author="Samane Shahpouri" w:date="2024-05-19T17:37:00Z" w16du:dateUtc="2024-05-19T15:37:00Z">
            <w:r>
              <w:rPr>
                <w:rFonts w:eastAsia="Times New Roman"/>
              </w:rPr>
              <w:t>29.</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ins>
        </w:p>
        <w:p w14:paraId="1147064A" w14:textId="77777777" w:rsidR="00C21B46" w:rsidRDefault="00C21B46">
          <w:pPr>
            <w:autoSpaceDE w:val="0"/>
            <w:autoSpaceDN w:val="0"/>
            <w:ind w:hanging="640"/>
            <w:divId w:val="272594112"/>
            <w:rPr>
              <w:ins w:id="4928" w:author="Samane Shahpouri" w:date="2024-05-19T17:37:00Z" w16du:dateUtc="2024-05-19T15:37:00Z"/>
              <w:rFonts w:eastAsia="Times New Roman"/>
            </w:rPr>
          </w:pPr>
          <w:ins w:id="4929" w:author="Samane Shahpouri" w:date="2024-05-19T17:37:00Z" w16du:dateUtc="2024-05-19T15:37:00Z">
            <w:r>
              <w:rPr>
                <w:rFonts w:eastAsia="Times New Roman"/>
              </w:rPr>
              <w:t>30.</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ins>
        </w:p>
        <w:p w14:paraId="6CC90DA3" w14:textId="77777777" w:rsidR="00C21B46" w:rsidRDefault="00C21B46">
          <w:pPr>
            <w:autoSpaceDE w:val="0"/>
            <w:autoSpaceDN w:val="0"/>
            <w:ind w:hanging="640"/>
            <w:divId w:val="1046173674"/>
            <w:rPr>
              <w:ins w:id="4930" w:author="Samane Shahpouri" w:date="2024-05-19T17:37:00Z" w16du:dateUtc="2024-05-19T15:37:00Z"/>
              <w:rFonts w:eastAsia="Times New Roman"/>
            </w:rPr>
          </w:pPr>
          <w:ins w:id="4931" w:author="Samane Shahpouri" w:date="2024-05-19T17:37:00Z" w16du:dateUtc="2024-05-19T15:37:00Z">
            <w:r>
              <w:rPr>
                <w:rFonts w:eastAsia="Times New Roman"/>
              </w:rPr>
              <w:t>31.</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ins>
        </w:p>
        <w:p w14:paraId="781D0E5D" w14:textId="77777777" w:rsidR="00C21B46" w:rsidRDefault="00C21B46">
          <w:pPr>
            <w:autoSpaceDE w:val="0"/>
            <w:autoSpaceDN w:val="0"/>
            <w:ind w:hanging="640"/>
            <w:divId w:val="543057202"/>
            <w:rPr>
              <w:ins w:id="4932" w:author="Samane Shahpouri" w:date="2024-05-19T17:37:00Z" w16du:dateUtc="2024-05-19T15:37:00Z"/>
              <w:rFonts w:eastAsia="Times New Roman"/>
            </w:rPr>
          </w:pPr>
          <w:ins w:id="4933" w:author="Samane Shahpouri" w:date="2024-05-19T17:37:00Z" w16du:dateUtc="2024-05-19T15:37:00Z">
            <w:r>
              <w:rPr>
                <w:rFonts w:eastAsia="Times New Roman"/>
              </w:rPr>
              <w:t>32.</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ins>
        </w:p>
        <w:p w14:paraId="0DBCF236" w14:textId="77777777" w:rsidR="00C21B46" w:rsidRDefault="00C21B46">
          <w:pPr>
            <w:autoSpaceDE w:val="0"/>
            <w:autoSpaceDN w:val="0"/>
            <w:ind w:hanging="640"/>
            <w:divId w:val="1876962898"/>
            <w:rPr>
              <w:ins w:id="4934" w:author="Samane Shahpouri" w:date="2024-05-19T17:37:00Z" w16du:dateUtc="2024-05-19T15:37:00Z"/>
              <w:rFonts w:eastAsia="Times New Roman"/>
            </w:rPr>
          </w:pPr>
          <w:ins w:id="4935" w:author="Samane Shahpouri" w:date="2024-05-19T17:37:00Z" w16du:dateUtc="2024-05-19T15:37:00Z">
            <w:r>
              <w:rPr>
                <w:rFonts w:eastAsia="Times New Roman"/>
              </w:rPr>
              <w:t>33.</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ins>
        </w:p>
        <w:p w14:paraId="24A4AECD" w14:textId="77777777" w:rsidR="00C21B46" w:rsidRDefault="00C21B46">
          <w:pPr>
            <w:autoSpaceDE w:val="0"/>
            <w:autoSpaceDN w:val="0"/>
            <w:ind w:hanging="640"/>
            <w:divId w:val="429354267"/>
            <w:rPr>
              <w:ins w:id="4936" w:author="Samane Shahpouri" w:date="2024-05-19T17:37:00Z" w16du:dateUtc="2024-05-19T15:37:00Z"/>
              <w:rFonts w:eastAsia="Times New Roman"/>
            </w:rPr>
          </w:pPr>
          <w:ins w:id="4937" w:author="Samane Shahpouri" w:date="2024-05-19T17:37:00Z" w16du:dateUtc="2024-05-19T15:37:00Z">
            <w:r>
              <w:rPr>
                <w:rFonts w:eastAsia="Times New Roman"/>
              </w:rPr>
              <w:lastRenderedPageBreak/>
              <w:t>34.</w:t>
            </w:r>
            <w:r>
              <w:rPr>
                <w:rFonts w:eastAsia="Times New Roman"/>
              </w:rPr>
              <w:tab/>
              <w:t xml:space="preserve">Lodge MA, Mhlanga JC, Cho SY, Wahl RL. Effect of patient arm motion in whole-body PET/CT. Journal of Nuclear Medicine. 2011;52(12). </w:t>
            </w:r>
          </w:ins>
        </w:p>
        <w:p w14:paraId="5CD2B641" w14:textId="77777777" w:rsidR="00C21B46" w:rsidRDefault="00C21B46">
          <w:pPr>
            <w:autoSpaceDE w:val="0"/>
            <w:autoSpaceDN w:val="0"/>
            <w:ind w:hanging="640"/>
            <w:divId w:val="201485214"/>
            <w:rPr>
              <w:ins w:id="4938" w:author="Samane Shahpouri" w:date="2024-05-19T17:37:00Z" w16du:dateUtc="2024-05-19T15:37:00Z"/>
              <w:rFonts w:eastAsia="Times New Roman"/>
            </w:rPr>
          </w:pPr>
          <w:ins w:id="4939" w:author="Samane Shahpouri" w:date="2024-05-19T17:37:00Z" w16du:dateUtc="2024-05-19T15:37:00Z">
            <w:r>
              <w:rPr>
                <w:rFonts w:eastAsia="Times New Roman"/>
              </w:rPr>
              <w:t>35.</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ins>
        </w:p>
        <w:p w14:paraId="1AA6B5E8" w14:textId="77777777" w:rsidR="00C21B46" w:rsidRDefault="00C21B46">
          <w:pPr>
            <w:autoSpaceDE w:val="0"/>
            <w:autoSpaceDN w:val="0"/>
            <w:ind w:hanging="640"/>
            <w:divId w:val="1870484197"/>
            <w:rPr>
              <w:ins w:id="4940" w:author="Samane Shahpouri" w:date="2024-05-19T17:37:00Z" w16du:dateUtc="2024-05-19T15:37:00Z"/>
              <w:rFonts w:eastAsia="Times New Roman"/>
            </w:rPr>
          </w:pPr>
          <w:ins w:id="4941" w:author="Samane Shahpouri" w:date="2024-05-19T17:37:00Z" w16du:dateUtc="2024-05-19T15:37:00Z">
            <w:r>
              <w:rPr>
                <w:rFonts w:eastAsia="Times New Roman"/>
              </w:rPr>
              <w:t>36.</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ins>
        </w:p>
        <w:p w14:paraId="089D340A" w14:textId="77777777" w:rsidR="00C21B46" w:rsidRDefault="00C21B46">
          <w:pPr>
            <w:autoSpaceDE w:val="0"/>
            <w:autoSpaceDN w:val="0"/>
            <w:ind w:hanging="640"/>
            <w:divId w:val="115415151"/>
            <w:rPr>
              <w:ins w:id="4942" w:author="Samane Shahpouri" w:date="2024-05-19T17:37:00Z" w16du:dateUtc="2024-05-19T15:37:00Z"/>
              <w:rFonts w:eastAsia="Times New Roman"/>
            </w:rPr>
          </w:pPr>
          <w:ins w:id="4943" w:author="Samane Shahpouri" w:date="2024-05-19T17:37:00Z" w16du:dateUtc="2024-05-19T15:37:00Z">
            <w:r>
              <w:rPr>
                <w:rFonts w:eastAsia="Times New Roman"/>
              </w:rPr>
              <w:t>37.</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ins>
        </w:p>
        <w:p w14:paraId="11E2244D" w14:textId="77777777" w:rsidR="00C21B46" w:rsidRDefault="00C21B46">
          <w:pPr>
            <w:autoSpaceDE w:val="0"/>
            <w:autoSpaceDN w:val="0"/>
            <w:ind w:hanging="640"/>
            <w:divId w:val="1508252323"/>
            <w:rPr>
              <w:ins w:id="4944" w:author="Samane Shahpouri" w:date="2024-05-19T17:37:00Z" w16du:dateUtc="2024-05-19T15:37:00Z"/>
              <w:rFonts w:eastAsia="Times New Roman"/>
            </w:rPr>
          </w:pPr>
          <w:ins w:id="4945" w:author="Samane Shahpouri" w:date="2024-05-19T17:37:00Z" w16du:dateUtc="2024-05-19T15:37:00Z">
            <w:r>
              <w:rPr>
                <w:rFonts w:eastAsia="Times New Roman"/>
              </w:rPr>
              <w:t>38.</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ins>
        </w:p>
        <w:p w14:paraId="2B974815" w14:textId="77777777" w:rsidR="00C21B46" w:rsidRDefault="00C21B46">
          <w:pPr>
            <w:autoSpaceDE w:val="0"/>
            <w:autoSpaceDN w:val="0"/>
            <w:ind w:hanging="640"/>
            <w:divId w:val="2042241122"/>
            <w:rPr>
              <w:ins w:id="4946" w:author="Samane Shahpouri" w:date="2024-05-19T17:37:00Z" w16du:dateUtc="2024-05-19T15:37:00Z"/>
              <w:rFonts w:eastAsia="Times New Roman"/>
            </w:rPr>
          </w:pPr>
          <w:ins w:id="4947" w:author="Samane Shahpouri" w:date="2024-05-19T17:37:00Z" w16du:dateUtc="2024-05-19T15:37:00Z">
            <w:r>
              <w:rPr>
                <w:rFonts w:eastAsia="Times New Roman"/>
              </w:rPr>
              <w:t>39.</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ins>
        </w:p>
        <w:p w14:paraId="65B52A9D" w14:textId="77777777" w:rsidR="00C21B46" w:rsidRDefault="00C21B46">
          <w:pPr>
            <w:autoSpaceDE w:val="0"/>
            <w:autoSpaceDN w:val="0"/>
            <w:ind w:hanging="640"/>
            <w:divId w:val="333068635"/>
            <w:rPr>
              <w:ins w:id="4948" w:author="Samane Shahpouri" w:date="2024-05-19T17:37:00Z" w16du:dateUtc="2024-05-19T15:37:00Z"/>
              <w:rFonts w:eastAsia="Times New Roman"/>
            </w:rPr>
          </w:pPr>
          <w:ins w:id="4949" w:author="Samane Shahpouri" w:date="2024-05-19T17:37:00Z" w16du:dateUtc="2024-05-19T15:37:00Z">
            <w:r>
              <w:rPr>
                <w:rFonts w:eastAsia="Times New Roman"/>
              </w:rPr>
              <w:t>40.</w:t>
            </w:r>
            <w:r>
              <w:rPr>
                <w:rFonts w:eastAsia="Times New Roman"/>
              </w:rPr>
              <w:tab/>
              <w:t xml:space="preserve">Arabi H, Zaidi H. Truncation compensation and metallic dental implant artefact reduction in PET/MRI attenuation correction using deep learning-based object completion. Phys Med Biol. 2020;65(19). </w:t>
            </w:r>
          </w:ins>
        </w:p>
        <w:p w14:paraId="7230B2D5" w14:textId="77777777" w:rsidR="00C21B46" w:rsidRDefault="00C21B46">
          <w:pPr>
            <w:autoSpaceDE w:val="0"/>
            <w:autoSpaceDN w:val="0"/>
            <w:ind w:hanging="640"/>
            <w:divId w:val="1390421461"/>
            <w:rPr>
              <w:ins w:id="4950" w:author="Samane Shahpouri" w:date="2024-05-19T17:37:00Z" w16du:dateUtc="2024-05-19T15:37:00Z"/>
              <w:rFonts w:eastAsia="Times New Roman"/>
            </w:rPr>
          </w:pPr>
          <w:ins w:id="4951" w:author="Samane Shahpouri" w:date="2024-05-19T17:37:00Z" w16du:dateUtc="2024-05-19T15:37:00Z">
            <w:r>
              <w:rPr>
                <w:rFonts w:eastAsia="Times New Roman"/>
              </w:rPr>
              <w:t>41.</w:t>
            </w:r>
            <w:r>
              <w:rPr>
                <w:rFonts w:eastAsia="Times New Roman"/>
              </w:rPr>
              <w:tab/>
            </w:r>
            <w:proofErr w:type="spellStart"/>
            <w:r>
              <w:rPr>
                <w:rFonts w:eastAsia="Times New Roman"/>
              </w:rPr>
              <w:t>Mawlawi</w:t>
            </w:r>
            <w:proofErr w:type="spellEnd"/>
            <w:r>
              <w:rPr>
                <w:rFonts w:eastAsia="Times New Roman"/>
              </w:rPr>
              <w:t xml:space="preserve"> O, Erasmus JJ, Pan T, Cody DD, Campbell R, Lonn AH, et al. Truncation artifact on PET/CT: Impact on measurements of activity concentration and assessment of a correction algorithm. American Journal of Roentgenology. 2006;186(5). </w:t>
            </w:r>
          </w:ins>
        </w:p>
        <w:p w14:paraId="51498180" w14:textId="77777777" w:rsidR="00C21B46" w:rsidRDefault="00C21B46">
          <w:pPr>
            <w:autoSpaceDE w:val="0"/>
            <w:autoSpaceDN w:val="0"/>
            <w:ind w:hanging="640"/>
            <w:divId w:val="508179480"/>
            <w:rPr>
              <w:ins w:id="4952" w:author="Samane Shahpouri" w:date="2024-05-19T17:37:00Z" w16du:dateUtc="2024-05-19T15:37:00Z"/>
              <w:rFonts w:eastAsia="Times New Roman"/>
            </w:rPr>
          </w:pPr>
          <w:ins w:id="4953" w:author="Samane Shahpouri" w:date="2024-05-19T17:37:00Z" w16du:dateUtc="2024-05-19T15:37:00Z">
            <w:r>
              <w:rPr>
                <w:rFonts w:eastAsia="Times New Roman"/>
              </w:rPr>
              <w:t>42.</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ins>
        </w:p>
        <w:p w14:paraId="0BF9E98A" w14:textId="77777777" w:rsidR="00C21B46" w:rsidRDefault="00C21B46">
          <w:pPr>
            <w:autoSpaceDE w:val="0"/>
            <w:autoSpaceDN w:val="0"/>
            <w:ind w:hanging="640"/>
            <w:divId w:val="1308362545"/>
            <w:rPr>
              <w:ins w:id="4954" w:author="Samane Shahpouri" w:date="2024-05-19T17:37:00Z" w16du:dateUtc="2024-05-19T15:37:00Z"/>
              <w:rFonts w:eastAsia="Times New Roman"/>
            </w:rPr>
          </w:pPr>
          <w:ins w:id="4955" w:author="Samane Shahpouri" w:date="2024-05-19T17:37:00Z" w16du:dateUtc="2024-05-19T15:37:00Z">
            <w:r>
              <w:rPr>
                <w:rFonts w:eastAsia="Times New Roman"/>
              </w:rPr>
              <w:t>43.</w:t>
            </w:r>
            <w:r>
              <w:rPr>
                <w:rFonts w:eastAsia="Times New Roman"/>
              </w:rPr>
              <w:tab/>
              <w:t xml:space="preserve">Yoon SH, Jang JS, Park C. The feasibility of maximum likelihood estimation of activity and attenuation (MLAA) algorithm for reduction of truncation artifact in the breast PET/MRI. Journal of the Korean Physical Society. 2022;81(2). </w:t>
            </w:r>
          </w:ins>
        </w:p>
        <w:p w14:paraId="0D81050A" w14:textId="77777777" w:rsidR="00C21B46" w:rsidRDefault="00C21B46">
          <w:pPr>
            <w:autoSpaceDE w:val="0"/>
            <w:autoSpaceDN w:val="0"/>
            <w:ind w:hanging="640"/>
            <w:divId w:val="116146877"/>
            <w:rPr>
              <w:ins w:id="4956" w:author="Samane Shahpouri" w:date="2024-05-19T17:37:00Z" w16du:dateUtc="2024-05-19T15:37:00Z"/>
              <w:rFonts w:eastAsia="Times New Roman"/>
            </w:rPr>
          </w:pPr>
          <w:ins w:id="4957" w:author="Samane Shahpouri" w:date="2024-05-19T17:37:00Z" w16du:dateUtc="2024-05-19T15:37:00Z">
            <w:r>
              <w:rPr>
                <w:rFonts w:eastAsia="Times New Roman"/>
              </w:rPr>
              <w:t>44.</w:t>
            </w:r>
            <w:r>
              <w:rPr>
                <w:rFonts w:eastAsia="Times New Roman"/>
              </w:rPr>
              <w:tab/>
              <w:t xml:space="preserve">Panagiotidis E, Alshammari A, </w:t>
            </w:r>
            <w:proofErr w:type="spellStart"/>
            <w:r>
              <w:rPr>
                <w:rFonts w:eastAsia="Times New Roman"/>
              </w:rPr>
              <w:t>Michopoulou</w:t>
            </w:r>
            <w:proofErr w:type="spellEnd"/>
            <w:r>
              <w:rPr>
                <w:rFonts w:eastAsia="Times New Roman"/>
              </w:rPr>
              <w:t xml:space="preserve"> S, </w:t>
            </w:r>
            <w:proofErr w:type="spellStart"/>
            <w:r>
              <w:rPr>
                <w:rFonts w:eastAsia="Times New Roman"/>
              </w:rPr>
              <w:t>Skoura</w:t>
            </w:r>
            <w:proofErr w:type="spellEnd"/>
            <w:r>
              <w:rPr>
                <w:rFonts w:eastAsia="Times New Roman"/>
              </w:rPr>
              <w:t xml:space="preserve"> E, Naik K, </w:t>
            </w:r>
            <w:proofErr w:type="spellStart"/>
            <w:r>
              <w:rPr>
                <w:rFonts w:eastAsia="Times New Roman"/>
              </w:rPr>
              <w:t>Maragkoudakis</w:t>
            </w:r>
            <w:proofErr w:type="spellEnd"/>
            <w:r>
              <w:rPr>
                <w:rFonts w:eastAsia="Times New Roman"/>
              </w:rPr>
              <w:t xml:space="preserve"> E, et al. Comparison of the impact of 68Ga-DOTATATE and 18F-FDG PET/CT on clinical management in patients with Neuroendocrine </w:t>
            </w:r>
            <w:proofErr w:type="spellStart"/>
            <w:r>
              <w:rPr>
                <w:rFonts w:eastAsia="Times New Roman"/>
              </w:rPr>
              <w:t>tumors</w:t>
            </w:r>
            <w:proofErr w:type="spellEnd"/>
            <w:r>
              <w:rPr>
                <w:rFonts w:eastAsia="Times New Roman"/>
              </w:rPr>
              <w:t xml:space="preserve">. Journal of Nuclear Medicine. 2017;58(1). </w:t>
            </w:r>
          </w:ins>
        </w:p>
        <w:p w14:paraId="29AB0310" w14:textId="77777777" w:rsidR="00C21B46" w:rsidRDefault="00C21B46">
          <w:pPr>
            <w:autoSpaceDE w:val="0"/>
            <w:autoSpaceDN w:val="0"/>
            <w:ind w:hanging="640"/>
            <w:divId w:val="716053892"/>
            <w:rPr>
              <w:ins w:id="4958" w:author="Samane Shahpouri" w:date="2024-05-19T17:37:00Z" w16du:dateUtc="2024-05-19T15:37:00Z"/>
              <w:rFonts w:eastAsia="Times New Roman"/>
            </w:rPr>
          </w:pPr>
          <w:ins w:id="4959" w:author="Samane Shahpouri" w:date="2024-05-19T17:37:00Z" w16du:dateUtc="2024-05-19T15:37:00Z">
            <w:r>
              <w:rPr>
                <w:rFonts w:eastAsia="Times New Roman"/>
              </w:rPr>
              <w:t>45.</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ins>
        </w:p>
        <w:p w14:paraId="20A139A8" w14:textId="77777777" w:rsidR="00C21B46" w:rsidRDefault="00C21B46">
          <w:pPr>
            <w:autoSpaceDE w:val="0"/>
            <w:autoSpaceDN w:val="0"/>
            <w:ind w:hanging="640"/>
            <w:divId w:val="295915113"/>
            <w:rPr>
              <w:ins w:id="4960" w:author="Samane Shahpouri" w:date="2024-05-19T17:37:00Z" w16du:dateUtc="2024-05-19T15:37:00Z"/>
              <w:rFonts w:eastAsia="Times New Roman"/>
            </w:rPr>
          </w:pPr>
          <w:ins w:id="4961" w:author="Samane Shahpouri" w:date="2024-05-19T17:37:00Z" w16du:dateUtc="2024-05-19T15:37:00Z">
            <w:r>
              <w:rPr>
                <w:rFonts w:eastAsia="Times New Roman"/>
              </w:rPr>
              <w:t>46.</w:t>
            </w:r>
            <w:r>
              <w:rPr>
                <w:rFonts w:eastAsia="Times New Roman"/>
              </w:rPr>
              <w:tab/>
              <w:t xml:space="preserve">Lassen ML, Rasul S, </w:t>
            </w:r>
            <w:proofErr w:type="spellStart"/>
            <w:r>
              <w:rPr>
                <w:rFonts w:eastAsia="Times New Roman"/>
              </w:rPr>
              <w:t>Beitzke</w:t>
            </w:r>
            <w:proofErr w:type="spellEnd"/>
            <w:r>
              <w:rPr>
                <w:rFonts w:eastAsia="Times New Roman"/>
              </w:rPr>
              <w:t xml:space="preserve"> D, </w:t>
            </w:r>
            <w:proofErr w:type="spellStart"/>
            <w:r>
              <w:rPr>
                <w:rFonts w:eastAsia="Times New Roman"/>
              </w:rPr>
              <w:t>Stelzmüller</w:t>
            </w:r>
            <w:proofErr w:type="spellEnd"/>
            <w:r>
              <w:rPr>
                <w:rFonts w:eastAsia="Times New Roman"/>
              </w:rPr>
              <w:t xml:space="preserve"> ME, Cal-Gonzalez J, Hacker M, et al. Assessment of attenuation correction for myocardial PET imaging using combined PET/MRI. Journal of Nuclear Cardiology. 2019;26(4). </w:t>
            </w:r>
          </w:ins>
        </w:p>
        <w:p w14:paraId="642DA863" w14:textId="77777777" w:rsidR="00C21B46" w:rsidRDefault="00C21B46">
          <w:pPr>
            <w:autoSpaceDE w:val="0"/>
            <w:autoSpaceDN w:val="0"/>
            <w:ind w:hanging="640"/>
            <w:divId w:val="1585383993"/>
            <w:rPr>
              <w:ins w:id="4962" w:author="Samane Shahpouri" w:date="2024-05-19T17:37:00Z" w16du:dateUtc="2024-05-19T15:37:00Z"/>
              <w:rFonts w:eastAsia="Times New Roman"/>
            </w:rPr>
          </w:pPr>
          <w:ins w:id="4963" w:author="Samane Shahpouri" w:date="2024-05-19T17:37:00Z" w16du:dateUtc="2024-05-19T15:37:00Z">
            <w:r>
              <w:rPr>
                <w:rFonts w:eastAsia="Times New Roman"/>
              </w:rPr>
              <w:t>47.</w:t>
            </w:r>
            <w:r>
              <w:rPr>
                <w:rFonts w:eastAsia="Times New Roman"/>
              </w:rPr>
              <w:tab/>
              <w:t xml:space="preserve">Xia T, Alessio AM, Kinahan PE. Limits of ultra-low dose CT attenuation correction for PET/CT. In: IEEE Nuclear Science Symposium Conference Record. 2009. </w:t>
            </w:r>
          </w:ins>
        </w:p>
        <w:p w14:paraId="46A1CD4F" w14:textId="77777777" w:rsidR="00C21B46" w:rsidRDefault="00C21B46">
          <w:pPr>
            <w:autoSpaceDE w:val="0"/>
            <w:autoSpaceDN w:val="0"/>
            <w:ind w:hanging="640"/>
            <w:divId w:val="1960450761"/>
            <w:rPr>
              <w:ins w:id="4964" w:author="Samane Shahpouri" w:date="2024-05-19T17:37:00Z" w16du:dateUtc="2024-05-19T15:37:00Z"/>
              <w:rFonts w:eastAsia="Times New Roman"/>
            </w:rPr>
          </w:pPr>
          <w:ins w:id="4965" w:author="Samane Shahpouri" w:date="2024-05-19T17:37:00Z" w16du:dateUtc="2024-05-19T15:37:00Z">
            <w:r>
              <w:rPr>
                <w:rFonts w:eastAsia="Times New Roman"/>
              </w:rPr>
              <w:t>48.</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ins>
        </w:p>
        <w:p w14:paraId="484E2664" w14:textId="77777777" w:rsidR="00C21B46" w:rsidRDefault="00C21B46">
          <w:pPr>
            <w:autoSpaceDE w:val="0"/>
            <w:autoSpaceDN w:val="0"/>
            <w:ind w:hanging="640"/>
            <w:divId w:val="527111025"/>
            <w:rPr>
              <w:ins w:id="4966" w:author="Samane Shahpouri" w:date="2024-05-19T17:37:00Z" w16du:dateUtc="2024-05-19T15:37:00Z"/>
              <w:rFonts w:eastAsia="Times New Roman"/>
            </w:rPr>
          </w:pPr>
          <w:ins w:id="4967" w:author="Samane Shahpouri" w:date="2024-05-19T17:37:00Z" w16du:dateUtc="2024-05-19T15:37:00Z">
            <w:r>
              <w:rPr>
                <w:rFonts w:eastAsia="Times New Roman"/>
              </w:rPr>
              <w:lastRenderedPageBreak/>
              <w:t>49.</w:t>
            </w:r>
            <w:r>
              <w:rPr>
                <w:rFonts w:eastAsia="Times New Roman"/>
              </w:rPr>
              <w:tab/>
              <w:t xml:space="preserve">Li S, Wang G. Modified kernel MLAA using autoencoder for PET-enabled dual-energy CT. Philosophical Transactions of the Royal Society A: Mathematical, Physical and Engineering Sciences. 2021;379(2204). </w:t>
            </w:r>
          </w:ins>
        </w:p>
        <w:p w14:paraId="7923AA3C" w14:textId="77777777" w:rsidR="00C21B46" w:rsidRDefault="00C21B46">
          <w:pPr>
            <w:autoSpaceDE w:val="0"/>
            <w:autoSpaceDN w:val="0"/>
            <w:ind w:hanging="640"/>
            <w:divId w:val="2124300900"/>
            <w:rPr>
              <w:ins w:id="4968" w:author="Samane Shahpouri" w:date="2024-05-19T17:37:00Z" w16du:dateUtc="2024-05-19T15:37:00Z"/>
              <w:rFonts w:eastAsia="Times New Roman"/>
            </w:rPr>
          </w:pPr>
          <w:ins w:id="4969" w:author="Samane Shahpouri" w:date="2024-05-19T17:37:00Z" w16du:dateUtc="2024-05-19T15:37:00Z">
            <w:r>
              <w:rPr>
                <w:rFonts w:eastAsia="Times New Roman"/>
              </w:rPr>
              <w:t>50.</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ins>
        </w:p>
        <w:p w14:paraId="6846ACD1" w14:textId="77777777" w:rsidR="00C21B46" w:rsidRDefault="00C21B46">
          <w:pPr>
            <w:autoSpaceDE w:val="0"/>
            <w:autoSpaceDN w:val="0"/>
            <w:ind w:hanging="640"/>
            <w:divId w:val="594364354"/>
            <w:rPr>
              <w:ins w:id="4970" w:author="Samane Shahpouri" w:date="2024-05-19T17:37:00Z" w16du:dateUtc="2024-05-19T15:37:00Z"/>
              <w:rFonts w:eastAsia="Times New Roman"/>
            </w:rPr>
          </w:pPr>
          <w:ins w:id="4971" w:author="Samane Shahpouri" w:date="2024-05-19T17:37:00Z" w16du:dateUtc="2024-05-19T15:37:00Z">
            <w:r>
              <w:rPr>
                <w:rFonts w:eastAsia="Times New Roman"/>
              </w:rPr>
              <w:t>51.</w:t>
            </w:r>
            <w:r>
              <w:rPr>
                <w:rFonts w:eastAsia="Times New Roman"/>
              </w:rPr>
              <w:tab/>
              <w:t xml:space="preserve">Mehranian A, Arabi H, Zaidi H. Vision 20/20: Magnetic resonance imaging-guided attenuation correction in PET/MRI: Challenges, solutions, and opportunities. Med Phys. 2016;43(3). </w:t>
            </w:r>
          </w:ins>
        </w:p>
        <w:p w14:paraId="7A60B2DA" w14:textId="77777777" w:rsidR="00C21B46" w:rsidRDefault="00C21B46">
          <w:pPr>
            <w:autoSpaceDE w:val="0"/>
            <w:autoSpaceDN w:val="0"/>
            <w:ind w:hanging="640"/>
            <w:divId w:val="1612007168"/>
            <w:rPr>
              <w:ins w:id="4972" w:author="Samane Shahpouri" w:date="2024-05-19T17:37:00Z" w16du:dateUtc="2024-05-19T15:37:00Z"/>
              <w:rFonts w:eastAsia="Times New Roman"/>
            </w:rPr>
          </w:pPr>
          <w:ins w:id="4973" w:author="Samane Shahpouri" w:date="2024-05-19T17:37:00Z" w16du:dateUtc="2024-05-19T15:37:00Z">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ins>
        </w:p>
        <w:p w14:paraId="6ABA48BC" w14:textId="77777777" w:rsidR="00C21B46" w:rsidRDefault="00C21B46">
          <w:pPr>
            <w:autoSpaceDE w:val="0"/>
            <w:autoSpaceDN w:val="0"/>
            <w:ind w:hanging="640"/>
            <w:divId w:val="1179004246"/>
            <w:rPr>
              <w:ins w:id="4974" w:author="Samane Shahpouri" w:date="2024-05-19T17:37:00Z" w16du:dateUtc="2024-05-19T15:37:00Z"/>
              <w:rFonts w:eastAsia="Times New Roman"/>
            </w:rPr>
          </w:pPr>
          <w:ins w:id="4975" w:author="Samane Shahpouri" w:date="2024-05-19T17:37:00Z" w16du:dateUtc="2024-05-19T15:37:00Z">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ins>
        </w:p>
        <w:p w14:paraId="078531BC" w14:textId="77777777" w:rsidR="00C21B46" w:rsidRDefault="00C21B46">
          <w:pPr>
            <w:autoSpaceDE w:val="0"/>
            <w:autoSpaceDN w:val="0"/>
            <w:ind w:hanging="640"/>
            <w:divId w:val="2020347254"/>
            <w:rPr>
              <w:ins w:id="4976" w:author="Samane Shahpouri" w:date="2024-05-19T17:37:00Z" w16du:dateUtc="2024-05-19T15:37:00Z"/>
              <w:rFonts w:eastAsia="Times New Roman"/>
            </w:rPr>
          </w:pPr>
          <w:ins w:id="4977" w:author="Samane Shahpouri" w:date="2024-05-19T17:37:00Z" w16du:dateUtc="2024-05-19T15:37:00Z">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ins>
        </w:p>
        <w:p w14:paraId="1BD1C02E" w14:textId="77777777" w:rsidR="00C21B46" w:rsidRDefault="00C21B46">
          <w:pPr>
            <w:autoSpaceDE w:val="0"/>
            <w:autoSpaceDN w:val="0"/>
            <w:ind w:hanging="640"/>
            <w:divId w:val="1696038714"/>
            <w:rPr>
              <w:ins w:id="4978" w:author="Samane Shahpouri" w:date="2024-05-19T17:37:00Z" w16du:dateUtc="2024-05-19T15:37:00Z"/>
              <w:rFonts w:eastAsia="Times New Roman"/>
            </w:rPr>
          </w:pPr>
          <w:ins w:id="4979" w:author="Samane Shahpouri" w:date="2024-05-19T17:37:00Z" w16du:dateUtc="2024-05-19T15:37:00Z">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ins>
        </w:p>
        <w:p w14:paraId="58C6781B" w14:textId="77777777" w:rsidR="00C21B46" w:rsidRDefault="00C21B46">
          <w:pPr>
            <w:autoSpaceDE w:val="0"/>
            <w:autoSpaceDN w:val="0"/>
            <w:ind w:hanging="640"/>
            <w:divId w:val="1617327078"/>
            <w:rPr>
              <w:ins w:id="4980" w:author="Samane Shahpouri" w:date="2024-05-19T17:37:00Z" w16du:dateUtc="2024-05-19T15:37:00Z"/>
              <w:rFonts w:eastAsia="Times New Roman"/>
            </w:rPr>
          </w:pPr>
          <w:ins w:id="4981" w:author="Samane Shahpouri" w:date="2024-05-19T17:37:00Z" w16du:dateUtc="2024-05-19T15:37:00Z">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ins>
        </w:p>
        <w:p w14:paraId="50FA8404" w14:textId="77777777" w:rsidR="00C21B46" w:rsidRDefault="00C21B46">
          <w:pPr>
            <w:autoSpaceDE w:val="0"/>
            <w:autoSpaceDN w:val="0"/>
            <w:ind w:hanging="640"/>
            <w:divId w:val="857307638"/>
            <w:rPr>
              <w:ins w:id="4982" w:author="Samane Shahpouri" w:date="2024-05-19T17:37:00Z" w16du:dateUtc="2024-05-19T15:37:00Z"/>
              <w:rFonts w:eastAsia="Times New Roman"/>
            </w:rPr>
          </w:pPr>
          <w:ins w:id="4983" w:author="Samane Shahpouri" w:date="2024-05-19T17:37:00Z" w16du:dateUtc="2024-05-19T15:37:00Z">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ins>
        </w:p>
        <w:p w14:paraId="35A76FFC" w14:textId="77777777" w:rsidR="00C21B46" w:rsidRDefault="00C21B46">
          <w:pPr>
            <w:autoSpaceDE w:val="0"/>
            <w:autoSpaceDN w:val="0"/>
            <w:ind w:hanging="640"/>
            <w:divId w:val="1535579216"/>
            <w:rPr>
              <w:ins w:id="4984" w:author="Samane Shahpouri" w:date="2024-05-19T17:37:00Z" w16du:dateUtc="2024-05-19T15:37:00Z"/>
              <w:rFonts w:eastAsia="Times New Roman"/>
            </w:rPr>
          </w:pPr>
          <w:ins w:id="4985" w:author="Samane Shahpouri" w:date="2024-05-19T17:37:00Z" w16du:dateUtc="2024-05-19T15:37:00Z">
            <w:r>
              <w:rPr>
                <w:rFonts w:eastAsia="Times New Roman"/>
              </w:rPr>
              <w:t>58.</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ins>
        </w:p>
        <w:p w14:paraId="737FEAEA" w14:textId="77777777" w:rsidR="00C21B46" w:rsidRDefault="00C21B46">
          <w:pPr>
            <w:autoSpaceDE w:val="0"/>
            <w:autoSpaceDN w:val="0"/>
            <w:ind w:hanging="640"/>
            <w:divId w:val="674193289"/>
            <w:rPr>
              <w:ins w:id="4986" w:author="Samane Shahpouri" w:date="2024-05-19T17:37:00Z" w16du:dateUtc="2024-05-19T15:37:00Z"/>
              <w:rFonts w:eastAsia="Times New Roman"/>
            </w:rPr>
          </w:pPr>
          <w:ins w:id="4987" w:author="Samane Shahpouri" w:date="2024-05-19T17:37:00Z" w16du:dateUtc="2024-05-19T15:37:00Z">
            <w:r>
              <w:rPr>
                <w:rFonts w:eastAsia="Times New Roman"/>
              </w:rPr>
              <w:t>59.</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ins>
        </w:p>
        <w:p w14:paraId="0D640115" w14:textId="77777777" w:rsidR="00C21B46" w:rsidRDefault="00C21B46">
          <w:pPr>
            <w:autoSpaceDE w:val="0"/>
            <w:autoSpaceDN w:val="0"/>
            <w:ind w:hanging="640"/>
            <w:divId w:val="432822959"/>
            <w:rPr>
              <w:ins w:id="4988" w:author="Samane Shahpouri" w:date="2024-05-19T17:37:00Z" w16du:dateUtc="2024-05-19T15:37:00Z"/>
              <w:rFonts w:eastAsia="Times New Roman"/>
            </w:rPr>
          </w:pPr>
          <w:ins w:id="4989" w:author="Samane Shahpouri" w:date="2024-05-19T17:37:00Z" w16du:dateUtc="2024-05-19T15:37:00Z">
            <w:r>
              <w:rPr>
                <w:rFonts w:eastAsia="Times New Roman"/>
              </w:rPr>
              <w:t>60.</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ins>
        </w:p>
        <w:p w14:paraId="508A2FA9" w14:textId="77777777" w:rsidR="00C21B46" w:rsidRDefault="00C21B46">
          <w:pPr>
            <w:autoSpaceDE w:val="0"/>
            <w:autoSpaceDN w:val="0"/>
            <w:ind w:hanging="640"/>
            <w:divId w:val="704715309"/>
            <w:rPr>
              <w:ins w:id="4990" w:author="Samane Shahpouri" w:date="2024-05-19T17:37:00Z" w16du:dateUtc="2024-05-19T15:37:00Z"/>
              <w:rFonts w:eastAsia="Times New Roman"/>
            </w:rPr>
          </w:pPr>
          <w:ins w:id="4991" w:author="Samane Shahpouri" w:date="2024-05-19T17:37:00Z" w16du:dateUtc="2024-05-19T15:37:00Z">
            <w:r>
              <w:rPr>
                <w:rFonts w:eastAsia="Times New Roman"/>
              </w:rPr>
              <w:t>61.</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Biol Med. 2022;143. </w:t>
            </w:r>
          </w:ins>
        </w:p>
        <w:p w14:paraId="6053469A" w14:textId="77777777" w:rsidR="00C21B46" w:rsidRDefault="00C21B46">
          <w:pPr>
            <w:autoSpaceDE w:val="0"/>
            <w:autoSpaceDN w:val="0"/>
            <w:ind w:hanging="640"/>
            <w:divId w:val="26104974"/>
            <w:rPr>
              <w:ins w:id="4992" w:author="Samane Shahpouri" w:date="2024-05-19T17:37:00Z" w16du:dateUtc="2024-05-19T15:37:00Z"/>
              <w:rFonts w:eastAsia="Times New Roman"/>
            </w:rPr>
          </w:pPr>
          <w:ins w:id="4993" w:author="Samane Shahpouri" w:date="2024-05-19T17:37:00Z" w16du:dateUtc="2024-05-19T15:37:00Z">
            <w:r>
              <w:rPr>
                <w:rFonts w:eastAsia="Times New Roman"/>
              </w:rPr>
              <w:t>62.</w:t>
            </w:r>
            <w:r>
              <w:rPr>
                <w:rFonts w:eastAsia="Times New Roman"/>
              </w:rPr>
              <w:tab/>
              <w:t xml:space="preserve">Liu F, Jang H, Kijowski R, Bradshaw T, McMillan AB. Deep learning MR imaging-based attenuation correction for PET/MR imaging. Radiology. 2018;286(2). </w:t>
            </w:r>
          </w:ins>
        </w:p>
        <w:p w14:paraId="75C86479" w14:textId="77777777" w:rsidR="00C21B46" w:rsidRDefault="00C21B46">
          <w:pPr>
            <w:autoSpaceDE w:val="0"/>
            <w:autoSpaceDN w:val="0"/>
            <w:ind w:hanging="640"/>
            <w:divId w:val="639270255"/>
            <w:rPr>
              <w:ins w:id="4994" w:author="Samane Shahpouri" w:date="2024-05-19T17:37:00Z" w16du:dateUtc="2024-05-19T15:37:00Z"/>
              <w:rFonts w:eastAsia="Times New Roman"/>
            </w:rPr>
          </w:pPr>
          <w:ins w:id="4995" w:author="Samane Shahpouri" w:date="2024-05-19T17:37:00Z" w16du:dateUtc="2024-05-19T15:37:00Z">
            <w:r>
              <w:rPr>
                <w:rFonts w:eastAsia="Times New Roman"/>
              </w:rPr>
              <w:t>63.</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ins>
        </w:p>
        <w:p w14:paraId="23C370B1" w14:textId="77777777" w:rsidR="00C21B46" w:rsidRDefault="00C21B46">
          <w:pPr>
            <w:autoSpaceDE w:val="0"/>
            <w:autoSpaceDN w:val="0"/>
            <w:ind w:hanging="640"/>
            <w:divId w:val="1093696903"/>
            <w:rPr>
              <w:ins w:id="4996" w:author="Samane Shahpouri" w:date="2024-05-19T17:37:00Z" w16du:dateUtc="2024-05-19T15:37:00Z"/>
              <w:rFonts w:eastAsia="Times New Roman"/>
            </w:rPr>
          </w:pPr>
          <w:ins w:id="4997" w:author="Samane Shahpouri" w:date="2024-05-19T17:37:00Z" w16du:dateUtc="2024-05-19T15:37:00Z">
            <w:r>
              <w:rPr>
                <w:rFonts w:eastAsia="Times New Roman"/>
              </w:rPr>
              <w:t>64.</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ins>
        </w:p>
        <w:p w14:paraId="1BC6FE29" w14:textId="77777777" w:rsidR="00C21B46" w:rsidRDefault="00C21B46">
          <w:pPr>
            <w:autoSpaceDE w:val="0"/>
            <w:autoSpaceDN w:val="0"/>
            <w:ind w:hanging="640"/>
            <w:divId w:val="1292057751"/>
            <w:rPr>
              <w:ins w:id="4998" w:author="Samane Shahpouri" w:date="2024-05-19T17:37:00Z" w16du:dateUtc="2024-05-19T15:37:00Z"/>
              <w:rFonts w:eastAsia="Times New Roman"/>
            </w:rPr>
          </w:pPr>
          <w:ins w:id="4999" w:author="Samane Shahpouri" w:date="2024-05-19T17:37:00Z" w16du:dateUtc="2024-05-19T15:37:00Z">
            <w:r>
              <w:rPr>
                <w:rFonts w:eastAsia="Times New Roman"/>
              </w:rPr>
              <w:lastRenderedPageBreak/>
              <w:t>65.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ins>
        </w:p>
        <w:p w14:paraId="3C1125CA" w14:textId="77777777" w:rsidR="00C21B46" w:rsidRDefault="00C21B46">
          <w:pPr>
            <w:autoSpaceDE w:val="0"/>
            <w:autoSpaceDN w:val="0"/>
            <w:ind w:hanging="640"/>
            <w:divId w:val="1693149480"/>
            <w:rPr>
              <w:ins w:id="5000" w:author="Samane Shahpouri" w:date="2024-05-19T17:37:00Z" w16du:dateUtc="2024-05-19T15:37:00Z"/>
              <w:rFonts w:eastAsia="Times New Roman"/>
            </w:rPr>
          </w:pPr>
          <w:ins w:id="5001" w:author="Samane Shahpouri" w:date="2024-05-19T17:37:00Z" w16du:dateUtc="2024-05-19T15:37:00Z">
            <w:r>
              <w:rPr>
                <w:rFonts w:eastAsia="Times New Roman"/>
              </w:rPr>
              <w:t>66.</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ins>
        </w:p>
        <w:p w14:paraId="78E38761" w14:textId="77777777" w:rsidR="00C21B46" w:rsidRDefault="00C21B46">
          <w:pPr>
            <w:autoSpaceDE w:val="0"/>
            <w:autoSpaceDN w:val="0"/>
            <w:ind w:hanging="640"/>
            <w:divId w:val="1240871415"/>
            <w:rPr>
              <w:ins w:id="5002" w:author="Samane Shahpouri" w:date="2024-05-19T17:37:00Z" w16du:dateUtc="2024-05-19T15:37:00Z"/>
              <w:rFonts w:eastAsia="Times New Roman"/>
            </w:rPr>
          </w:pPr>
          <w:ins w:id="5003" w:author="Samane Shahpouri" w:date="2024-05-19T17:37:00Z" w16du:dateUtc="2024-05-19T15:37:00Z">
            <w:r>
              <w:rPr>
                <w:rFonts w:eastAsia="Times New Roman"/>
              </w:rPr>
              <w:t>67.</w:t>
            </w:r>
            <w:r>
              <w:rPr>
                <w:rFonts w:eastAsia="Times New Roman"/>
              </w:rPr>
              <w:tab/>
              <w:t xml:space="preserve">Benjamini Y, Hochberg Y. Controlling the False Discovery Rate: A Practical and Powerful Approach to Multiple Testing. Journal of the Royal Statistical Society: Series B (Methodological). 1995;57(1). </w:t>
            </w:r>
          </w:ins>
        </w:p>
        <w:p w14:paraId="7D03405B" w14:textId="4BCD7BA4" w:rsidR="005C650F" w:rsidRPr="00E24B0A" w:rsidDel="0011097D" w:rsidRDefault="00C21B46">
          <w:pPr>
            <w:divId w:val="1719281934"/>
            <w:rPr>
              <w:del w:id="5004" w:author="Samane Shahpouri" w:date="2024-05-17T08:07:00Z" w16du:dateUtc="2024-05-17T06:07:00Z"/>
              <w:rFonts w:asciiTheme="majorBidi" w:hAnsiTheme="majorBidi" w:cstheme="majorBidi"/>
              <w:rPrChange w:id="5005" w:author="Samane Shahpouri" w:date="2024-05-17T23:11:00Z" w16du:dateUtc="2024-05-17T21:11:00Z">
                <w:rPr>
                  <w:del w:id="5006" w:author="Samane Shahpouri" w:date="2024-05-17T08:07:00Z" w16du:dateUtc="2024-05-17T06:07:00Z"/>
                </w:rPr>
              </w:rPrChange>
            </w:rPr>
            <w:pPrChange w:id="5007" w:author="Samane Shahpouri" w:date="2024-05-13T08:52:00Z" w16du:dateUtc="2024-05-13T06:52:00Z">
              <w:pPr>
                <w:autoSpaceDE w:val="0"/>
                <w:autoSpaceDN w:val="0"/>
                <w:ind w:hanging="640"/>
                <w:jc w:val="both"/>
                <w:divId w:val="1719281934"/>
              </w:pPr>
            </w:pPrChange>
          </w:pPr>
          <w:ins w:id="5008" w:author="Samane Shahpouri" w:date="2024-05-19T17:37:00Z" w16du:dateUtc="2024-05-19T15:37:00Z">
            <w:r>
              <w:rPr>
                <w:rFonts w:eastAsia="Times New Roman"/>
              </w:rPr>
              <w:t> </w:t>
            </w:r>
          </w:ins>
          <w:del w:id="5009" w:author="Samane Shahpouri" w:date="2024-05-17T08:07:00Z" w16du:dateUtc="2024-05-17T06:07:00Z">
            <w:r w:rsidR="005C650F" w:rsidRPr="00E24B0A" w:rsidDel="0011097D">
              <w:rPr>
                <w:rFonts w:asciiTheme="majorBidi" w:hAnsiTheme="majorBidi" w:cstheme="majorBidi"/>
                <w:rPrChange w:id="5010" w:author="Samane Shahpouri" w:date="2024-05-17T23:11:00Z" w16du:dateUtc="2024-05-17T21:11:00Z">
                  <w:rPr/>
                </w:rPrChange>
              </w:rPr>
              <w:delText>1.</w:delText>
            </w:r>
            <w:r w:rsidR="005C650F" w:rsidRPr="00E24B0A" w:rsidDel="0011097D">
              <w:rPr>
                <w:rFonts w:asciiTheme="majorBidi" w:hAnsiTheme="majorBidi" w:cstheme="majorBidi"/>
                <w:rPrChange w:id="5011" w:author="Samane Shahpouri" w:date="2024-05-17T23:11:00Z" w16du:dateUtc="2024-05-17T21:11:00Z">
                  <w:rPr/>
                </w:rPrChange>
              </w:rPr>
              <w:tab/>
              <w:delText xml:space="preserve">Cerqueira MD. Cardiac SPECT or PET?: Is there still a debate? Vol. 29, Journal of Nuclear Cardiology. 2022. </w:delText>
            </w:r>
          </w:del>
        </w:p>
        <w:p w14:paraId="00C8EE0E" w14:textId="716F348B" w:rsidR="005C650F" w:rsidRPr="00E24B0A" w:rsidDel="0011097D" w:rsidRDefault="005C650F">
          <w:pPr>
            <w:divId w:val="1053964733"/>
            <w:rPr>
              <w:del w:id="5012" w:author="Samane Shahpouri" w:date="2024-05-17T08:07:00Z" w16du:dateUtc="2024-05-17T06:07:00Z"/>
              <w:rFonts w:asciiTheme="majorBidi" w:hAnsiTheme="majorBidi" w:cstheme="majorBidi"/>
              <w:rPrChange w:id="5013" w:author="Samane Shahpouri" w:date="2024-05-17T23:11:00Z" w16du:dateUtc="2024-05-17T21:11:00Z">
                <w:rPr>
                  <w:del w:id="5014" w:author="Samane Shahpouri" w:date="2024-05-17T08:07:00Z" w16du:dateUtc="2024-05-17T06:07:00Z"/>
                </w:rPr>
              </w:rPrChange>
            </w:rPr>
            <w:pPrChange w:id="5015" w:author="Samane Shahpouri" w:date="2024-05-13T08:52:00Z" w16du:dateUtc="2024-05-13T06:52:00Z">
              <w:pPr>
                <w:autoSpaceDE w:val="0"/>
                <w:autoSpaceDN w:val="0"/>
                <w:ind w:hanging="640"/>
                <w:jc w:val="both"/>
                <w:divId w:val="1053964733"/>
              </w:pPr>
            </w:pPrChange>
          </w:pPr>
          <w:del w:id="5016" w:author="Samane Shahpouri" w:date="2024-05-17T08:07:00Z" w16du:dateUtc="2024-05-17T06:07:00Z">
            <w:r w:rsidRPr="00E24B0A" w:rsidDel="0011097D">
              <w:rPr>
                <w:rFonts w:asciiTheme="majorBidi" w:hAnsiTheme="majorBidi" w:cstheme="majorBidi"/>
                <w:rPrChange w:id="5017" w:author="Samane Shahpouri" w:date="2024-05-17T23:11:00Z" w16du:dateUtc="2024-05-17T21:11:00Z">
                  <w:rPr/>
                </w:rPrChange>
              </w:rPr>
              <w:delText>2.</w:delText>
            </w:r>
            <w:r w:rsidRPr="00E24B0A" w:rsidDel="0011097D">
              <w:rPr>
                <w:rFonts w:asciiTheme="majorBidi" w:hAnsiTheme="majorBidi" w:cstheme="majorBidi"/>
                <w:rPrChange w:id="5018" w:author="Samane Shahpouri" w:date="2024-05-17T23:11:00Z" w16du:dateUtc="2024-05-17T21:11:00Z">
                  <w:rPr/>
                </w:rPrChange>
              </w:rPr>
              <w:tab/>
              <w:delText>Sarikaya I. Cardiac applications of PET. Nucl Med Commun [Internet]. 2015 Oct;36(10):971–85. Available from: https://journals.lww.com/00006231-201510000-00002</w:delText>
            </w:r>
          </w:del>
        </w:p>
        <w:p w14:paraId="37614077" w14:textId="6F057A92" w:rsidR="005C650F" w:rsidRPr="00E24B0A" w:rsidDel="0011097D" w:rsidRDefault="005C650F">
          <w:pPr>
            <w:divId w:val="413627757"/>
            <w:rPr>
              <w:del w:id="5019" w:author="Samane Shahpouri" w:date="2024-05-17T08:07:00Z" w16du:dateUtc="2024-05-17T06:07:00Z"/>
              <w:rFonts w:asciiTheme="majorBidi" w:hAnsiTheme="majorBidi" w:cstheme="majorBidi"/>
              <w:rPrChange w:id="5020" w:author="Samane Shahpouri" w:date="2024-05-17T23:11:00Z" w16du:dateUtc="2024-05-17T21:11:00Z">
                <w:rPr>
                  <w:del w:id="5021" w:author="Samane Shahpouri" w:date="2024-05-17T08:07:00Z" w16du:dateUtc="2024-05-17T06:07:00Z"/>
                </w:rPr>
              </w:rPrChange>
            </w:rPr>
            <w:pPrChange w:id="5022" w:author="Samane Shahpouri" w:date="2024-05-13T08:52:00Z" w16du:dateUtc="2024-05-13T06:52:00Z">
              <w:pPr>
                <w:autoSpaceDE w:val="0"/>
                <w:autoSpaceDN w:val="0"/>
                <w:ind w:hanging="640"/>
                <w:jc w:val="both"/>
                <w:divId w:val="413627757"/>
              </w:pPr>
            </w:pPrChange>
          </w:pPr>
          <w:del w:id="5023" w:author="Samane Shahpouri" w:date="2024-05-17T08:07:00Z" w16du:dateUtc="2024-05-17T06:07:00Z">
            <w:r w:rsidRPr="00E24B0A" w:rsidDel="0011097D">
              <w:rPr>
                <w:rFonts w:asciiTheme="majorBidi" w:hAnsiTheme="majorBidi" w:cstheme="majorBidi"/>
                <w:rPrChange w:id="5024" w:author="Samane Shahpouri" w:date="2024-05-17T23:11:00Z" w16du:dateUtc="2024-05-17T21:11:00Z">
                  <w:rPr/>
                </w:rPrChange>
              </w:rPr>
              <w:delText>3.</w:delText>
            </w:r>
            <w:r w:rsidRPr="00E24B0A" w:rsidDel="0011097D">
              <w:rPr>
                <w:rFonts w:asciiTheme="majorBidi" w:hAnsiTheme="majorBidi" w:cstheme="majorBidi"/>
                <w:rPrChange w:id="5025" w:author="Samane Shahpouri" w:date="2024-05-17T23:11:00Z" w16du:dateUtc="2024-05-17T21:11:00Z">
                  <w:rPr/>
                </w:rPrChange>
              </w:rPr>
              <w:tab/>
              <w:delText xml:space="preserve">Catana C, Procissi D, Wu Y, Judenhofer MS, Qi J, Pichler BJ, et al. Simultaneous in vivo positron emission tomography and magnetic resonance imaging. Proc Natl Acad Sci U S A. 2008;105(10). </w:delText>
            </w:r>
          </w:del>
        </w:p>
        <w:p w14:paraId="28F2E39C" w14:textId="5F645068" w:rsidR="005C650F" w:rsidRPr="00E24B0A" w:rsidDel="0011097D" w:rsidRDefault="005C650F">
          <w:pPr>
            <w:divId w:val="78521311"/>
            <w:rPr>
              <w:del w:id="5026" w:author="Samane Shahpouri" w:date="2024-05-17T08:07:00Z" w16du:dateUtc="2024-05-17T06:07:00Z"/>
              <w:rFonts w:asciiTheme="majorBidi" w:hAnsiTheme="majorBidi" w:cstheme="majorBidi"/>
              <w:rPrChange w:id="5027" w:author="Samane Shahpouri" w:date="2024-05-17T23:11:00Z" w16du:dateUtc="2024-05-17T21:11:00Z">
                <w:rPr>
                  <w:del w:id="5028" w:author="Samane Shahpouri" w:date="2024-05-17T08:07:00Z" w16du:dateUtc="2024-05-17T06:07:00Z"/>
                </w:rPr>
              </w:rPrChange>
            </w:rPr>
            <w:pPrChange w:id="5029" w:author="Samane Shahpouri" w:date="2024-05-13T08:52:00Z" w16du:dateUtc="2024-05-13T06:52:00Z">
              <w:pPr>
                <w:autoSpaceDE w:val="0"/>
                <w:autoSpaceDN w:val="0"/>
                <w:ind w:hanging="640"/>
                <w:jc w:val="both"/>
                <w:divId w:val="78521311"/>
              </w:pPr>
            </w:pPrChange>
          </w:pPr>
          <w:del w:id="5030" w:author="Samane Shahpouri" w:date="2024-05-17T08:07:00Z" w16du:dateUtc="2024-05-17T06:07:00Z">
            <w:r w:rsidRPr="00E24B0A" w:rsidDel="0011097D">
              <w:rPr>
                <w:rFonts w:asciiTheme="majorBidi" w:hAnsiTheme="majorBidi" w:cstheme="majorBidi"/>
                <w:rPrChange w:id="5031" w:author="Samane Shahpouri" w:date="2024-05-17T23:11:00Z" w16du:dateUtc="2024-05-17T21:11:00Z">
                  <w:rPr/>
                </w:rPrChange>
              </w:rPr>
              <w:delText>4.</w:delText>
            </w:r>
            <w:r w:rsidRPr="00E24B0A" w:rsidDel="0011097D">
              <w:rPr>
                <w:rFonts w:asciiTheme="majorBidi" w:hAnsiTheme="majorBidi" w:cstheme="majorBidi"/>
                <w:rPrChange w:id="5032" w:author="Samane Shahpouri" w:date="2024-05-17T23:11:00Z" w16du:dateUtc="2024-05-17T21:11:00Z">
                  <w:rPr/>
                </w:rPrChange>
              </w:rPr>
              <w:tab/>
              <w:delText xml:space="preserve">Boellaard R, Delgado-Bolton R, Oyen WJG, Giammarile F, Tatsch K, Eschner W, et al. FDG PET/CT: EANM procedure guidelines for tumour imaging: version 2.0. Vol. 42, European Journal of Nuclear Medicine and Molecular Imaging. 2015. </w:delText>
            </w:r>
          </w:del>
        </w:p>
        <w:p w14:paraId="09129677" w14:textId="52EDDB1D" w:rsidR="005C650F" w:rsidRPr="00E24B0A" w:rsidDel="0011097D" w:rsidRDefault="005C650F">
          <w:pPr>
            <w:divId w:val="128211674"/>
            <w:rPr>
              <w:del w:id="5033" w:author="Samane Shahpouri" w:date="2024-05-17T08:07:00Z" w16du:dateUtc="2024-05-17T06:07:00Z"/>
              <w:rFonts w:asciiTheme="majorBidi" w:hAnsiTheme="majorBidi" w:cstheme="majorBidi"/>
              <w:rPrChange w:id="5034" w:author="Samane Shahpouri" w:date="2024-05-17T23:11:00Z" w16du:dateUtc="2024-05-17T21:11:00Z">
                <w:rPr>
                  <w:del w:id="5035" w:author="Samane Shahpouri" w:date="2024-05-17T08:07:00Z" w16du:dateUtc="2024-05-17T06:07:00Z"/>
                </w:rPr>
              </w:rPrChange>
            </w:rPr>
            <w:pPrChange w:id="5036" w:author="Samane Shahpouri" w:date="2024-05-13T08:52:00Z" w16du:dateUtc="2024-05-13T06:52:00Z">
              <w:pPr>
                <w:autoSpaceDE w:val="0"/>
                <w:autoSpaceDN w:val="0"/>
                <w:ind w:hanging="640"/>
                <w:jc w:val="both"/>
                <w:divId w:val="128211674"/>
              </w:pPr>
            </w:pPrChange>
          </w:pPr>
          <w:del w:id="5037" w:author="Samane Shahpouri" w:date="2024-05-17T08:07:00Z" w16du:dateUtc="2024-05-17T06:07:00Z">
            <w:r w:rsidRPr="00E24B0A" w:rsidDel="0011097D">
              <w:rPr>
                <w:rFonts w:asciiTheme="majorBidi" w:hAnsiTheme="majorBidi" w:cstheme="majorBidi"/>
                <w:rPrChange w:id="5038" w:author="Samane Shahpouri" w:date="2024-05-17T23:11:00Z" w16du:dateUtc="2024-05-17T21:11:00Z">
                  <w:rPr/>
                </w:rPrChange>
              </w:rPr>
              <w:delText>5.</w:delText>
            </w:r>
            <w:r w:rsidRPr="00E24B0A" w:rsidDel="0011097D">
              <w:rPr>
                <w:rFonts w:asciiTheme="majorBidi" w:hAnsiTheme="majorBidi" w:cstheme="majorBidi"/>
                <w:rPrChange w:id="5039" w:author="Samane Shahpouri" w:date="2024-05-17T23:11:00Z" w16du:dateUtc="2024-05-17T21:11:00Z">
                  <w:rPr/>
                </w:rPrChange>
              </w:rPr>
              <w:tab/>
              <w:delText xml:space="preserve">Karakatsanis NA, Fokou E, Tsoumpas C. Dosage optimization in positron emission tomography: state-of-the-art methods and future prospects. Am J Nucl Med Mol Imaging. 2015;5(5). </w:delText>
            </w:r>
          </w:del>
        </w:p>
        <w:p w14:paraId="29230EF3" w14:textId="19C63698" w:rsidR="005C650F" w:rsidRPr="00E24B0A" w:rsidDel="0011097D" w:rsidRDefault="005C650F">
          <w:pPr>
            <w:divId w:val="1206722076"/>
            <w:rPr>
              <w:del w:id="5040" w:author="Samane Shahpouri" w:date="2024-05-17T08:07:00Z" w16du:dateUtc="2024-05-17T06:07:00Z"/>
              <w:rFonts w:asciiTheme="majorBidi" w:hAnsiTheme="majorBidi" w:cstheme="majorBidi"/>
              <w:rPrChange w:id="5041" w:author="Samane Shahpouri" w:date="2024-05-17T23:11:00Z" w16du:dateUtc="2024-05-17T21:11:00Z">
                <w:rPr>
                  <w:del w:id="5042" w:author="Samane Shahpouri" w:date="2024-05-17T08:07:00Z" w16du:dateUtc="2024-05-17T06:07:00Z"/>
                </w:rPr>
              </w:rPrChange>
            </w:rPr>
            <w:pPrChange w:id="5043" w:author="Samane Shahpouri" w:date="2024-05-13T08:52:00Z" w16du:dateUtc="2024-05-13T06:52:00Z">
              <w:pPr>
                <w:autoSpaceDE w:val="0"/>
                <w:autoSpaceDN w:val="0"/>
                <w:ind w:hanging="640"/>
                <w:jc w:val="both"/>
                <w:divId w:val="1206722076"/>
              </w:pPr>
            </w:pPrChange>
          </w:pPr>
          <w:del w:id="5044" w:author="Samane Shahpouri" w:date="2024-05-17T08:07:00Z" w16du:dateUtc="2024-05-17T06:07:00Z">
            <w:r w:rsidRPr="00E24B0A" w:rsidDel="0011097D">
              <w:rPr>
                <w:rFonts w:asciiTheme="majorBidi" w:hAnsiTheme="majorBidi" w:cstheme="majorBidi"/>
                <w:rPrChange w:id="5045" w:author="Samane Shahpouri" w:date="2024-05-17T23:11:00Z" w16du:dateUtc="2024-05-17T21:11:00Z">
                  <w:rPr/>
                </w:rPrChange>
              </w:rPr>
              <w:delText>6.</w:delText>
            </w:r>
            <w:r w:rsidRPr="00E24B0A" w:rsidDel="0011097D">
              <w:rPr>
                <w:rFonts w:asciiTheme="majorBidi" w:hAnsiTheme="majorBidi" w:cstheme="majorBidi"/>
                <w:rPrChange w:id="5046" w:author="Samane Shahpouri" w:date="2024-05-17T23:11:00Z" w16du:dateUtc="2024-05-17T21:11:00Z">
                  <w:rPr/>
                </w:rPrChange>
              </w:rPr>
              <w:tab/>
              <w:delText xml:space="preserve">Fahey FH, Treves ST, Adelstein SJ. Minimizing and communicating radiation risk in pediatric nuclear medicine. J Nucl Med Technol. 2012;40(1). </w:delText>
            </w:r>
          </w:del>
        </w:p>
        <w:p w14:paraId="41015133" w14:textId="18AACA92" w:rsidR="005C650F" w:rsidRPr="00E24B0A" w:rsidDel="0011097D" w:rsidRDefault="005C650F">
          <w:pPr>
            <w:divId w:val="1749766783"/>
            <w:rPr>
              <w:del w:id="5047" w:author="Samane Shahpouri" w:date="2024-05-17T08:07:00Z" w16du:dateUtc="2024-05-17T06:07:00Z"/>
              <w:rFonts w:asciiTheme="majorBidi" w:hAnsiTheme="majorBidi" w:cstheme="majorBidi"/>
              <w:rPrChange w:id="5048" w:author="Samane Shahpouri" w:date="2024-05-17T23:11:00Z" w16du:dateUtc="2024-05-17T21:11:00Z">
                <w:rPr>
                  <w:del w:id="5049" w:author="Samane Shahpouri" w:date="2024-05-17T08:07:00Z" w16du:dateUtc="2024-05-17T06:07:00Z"/>
                </w:rPr>
              </w:rPrChange>
            </w:rPr>
            <w:pPrChange w:id="5050" w:author="Samane Shahpouri" w:date="2024-05-13T08:52:00Z" w16du:dateUtc="2024-05-13T06:52:00Z">
              <w:pPr>
                <w:autoSpaceDE w:val="0"/>
                <w:autoSpaceDN w:val="0"/>
                <w:ind w:hanging="640"/>
                <w:jc w:val="both"/>
                <w:divId w:val="1749766783"/>
              </w:pPr>
            </w:pPrChange>
          </w:pPr>
          <w:del w:id="5051" w:author="Samane Shahpouri" w:date="2024-05-17T08:07:00Z" w16du:dateUtc="2024-05-17T06:07:00Z">
            <w:r w:rsidRPr="00E24B0A" w:rsidDel="0011097D">
              <w:rPr>
                <w:rFonts w:asciiTheme="majorBidi" w:hAnsiTheme="majorBidi" w:cstheme="majorBidi"/>
                <w:rPrChange w:id="5052" w:author="Samane Shahpouri" w:date="2024-05-17T23:11:00Z" w16du:dateUtc="2024-05-17T21:11:00Z">
                  <w:rPr/>
                </w:rPrChange>
              </w:rPr>
              <w:delText>7.</w:delText>
            </w:r>
            <w:r w:rsidRPr="00E24B0A" w:rsidDel="0011097D">
              <w:rPr>
                <w:rFonts w:asciiTheme="majorBidi" w:hAnsiTheme="majorBidi" w:cstheme="majorBidi"/>
                <w:rPrChange w:id="5053" w:author="Samane Shahpouri" w:date="2024-05-17T23:11:00Z" w16du:dateUtc="2024-05-17T21:11:00Z">
                  <w:rPr/>
                </w:rPrChange>
              </w:rPr>
              <w:tab/>
              <w:delText xml:space="preserve">Pettinato C, Nanni C, Farsad M, Castellucci P, Sarnelli A, Civollani S, et al. Artefacts of PET/CT images. Biomed Imaging Interv J. 2006;2(4). </w:delText>
            </w:r>
          </w:del>
        </w:p>
        <w:p w14:paraId="6A94F1F5" w14:textId="451C4987" w:rsidR="005C650F" w:rsidRPr="00E24B0A" w:rsidDel="0011097D" w:rsidRDefault="005C650F">
          <w:pPr>
            <w:divId w:val="857474310"/>
            <w:rPr>
              <w:del w:id="5054" w:author="Samane Shahpouri" w:date="2024-05-17T08:07:00Z" w16du:dateUtc="2024-05-17T06:07:00Z"/>
              <w:rFonts w:asciiTheme="majorBidi" w:hAnsiTheme="majorBidi" w:cstheme="majorBidi"/>
              <w:rPrChange w:id="5055" w:author="Samane Shahpouri" w:date="2024-05-17T23:11:00Z" w16du:dateUtc="2024-05-17T21:11:00Z">
                <w:rPr>
                  <w:del w:id="5056" w:author="Samane Shahpouri" w:date="2024-05-17T08:07:00Z" w16du:dateUtc="2024-05-17T06:07:00Z"/>
                </w:rPr>
              </w:rPrChange>
            </w:rPr>
            <w:pPrChange w:id="5057" w:author="Samane Shahpouri" w:date="2024-05-13T08:52:00Z" w16du:dateUtc="2024-05-13T06:52:00Z">
              <w:pPr>
                <w:autoSpaceDE w:val="0"/>
                <w:autoSpaceDN w:val="0"/>
                <w:ind w:hanging="640"/>
                <w:jc w:val="both"/>
                <w:divId w:val="857474310"/>
              </w:pPr>
            </w:pPrChange>
          </w:pPr>
          <w:del w:id="5058" w:author="Samane Shahpouri" w:date="2024-05-17T08:07:00Z" w16du:dateUtc="2024-05-17T06:07:00Z">
            <w:r w:rsidRPr="00E24B0A" w:rsidDel="0011097D">
              <w:rPr>
                <w:rFonts w:asciiTheme="majorBidi" w:hAnsiTheme="majorBidi" w:cstheme="majorBidi"/>
                <w:rPrChange w:id="5059" w:author="Samane Shahpouri" w:date="2024-05-17T23:11:00Z" w16du:dateUtc="2024-05-17T21:11:00Z">
                  <w:rPr/>
                </w:rPrChange>
              </w:rPr>
              <w:delText>8.</w:delText>
            </w:r>
            <w:r w:rsidRPr="00E24B0A" w:rsidDel="0011097D">
              <w:rPr>
                <w:rFonts w:asciiTheme="majorBidi" w:hAnsiTheme="majorBidi" w:cstheme="majorBidi"/>
                <w:rPrChange w:id="5060" w:author="Samane Shahpouri" w:date="2024-05-17T23:11:00Z" w16du:dateUtc="2024-05-17T21:11:00Z">
                  <w:rPr/>
                </w:rPrChange>
              </w:rPr>
              <w:tab/>
              <w:delText xml:space="preserve">Lammertsma AA. Forward to the past: The case for quantitative PET imaging. Vol. 58, Journal of Nuclear Medicine. 2017. </w:delText>
            </w:r>
          </w:del>
        </w:p>
        <w:p w14:paraId="6F133B70" w14:textId="3307C993" w:rsidR="005C650F" w:rsidRPr="00E24B0A" w:rsidDel="0011097D" w:rsidRDefault="005C650F">
          <w:pPr>
            <w:divId w:val="883441233"/>
            <w:rPr>
              <w:del w:id="5061" w:author="Samane Shahpouri" w:date="2024-05-17T08:07:00Z" w16du:dateUtc="2024-05-17T06:07:00Z"/>
              <w:rFonts w:asciiTheme="majorBidi" w:hAnsiTheme="majorBidi" w:cstheme="majorBidi"/>
              <w:rPrChange w:id="5062" w:author="Samane Shahpouri" w:date="2024-05-17T23:11:00Z" w16du:dateUtc="2024-05-17T21:11:00Z">
                <w:rPr>
                  <w:del w:id="5063" w:author="Samane Shahpouri" w:date="2024-05-17T08:07:00Z" w16du:dateUtc="2024-05-17T06:07:00Z"/>
                </w:rPr>
              </w:rPrChange>
            </w:rPr>
            <w:pPrChange w:id="5064" w:author="Samane Shahpouri" w:date="2024-05-13T08:52:00Z" w16du:dateUtc="2024-05-13T06:52:00Z">
              <w:pPr>
                <w:autoSpaceDE w:val="0"/>
                <w:autoSpaceDN w:val="0"/>
                <w:ind w:hanging="640"/>
                <w:jc w:val="both"/>
                <w:divId w:val="883441233"/>
              </w:pPr>
            </w:pPrChange>
          </w:pPr>
          <w:del w:id="5065" w:author="Samane Shahpouri" w:date="2024-05-17T08:07:00Z" w16du:dateUtc="2024-05-17T06:07:00Z">
            <w:r w:rsidRPr="00E24B0A" w:rsidDel="0011097D">
              <w:rPr>
                <w:rFonts w:asciiTheme="majorBidi" w:hAnsiTheme="majorBidi" w:cstheme="majorBidi"/>
                <w:rPrChange w:id="5066" w:author="Samane Shahpouri" w:date="2024-05-17T23:11:00Z" w16du:dateUtc="2024-05-17T21:11:00Z">
                  <w:rPr/>
                </w:rPrChange>
              </w:rPr>
              <w:delText>9.</w:delText>
            </w:r>
            <w:r w:rsidRPr="00E24B0A" w:rsidDel="0011097D">
              <w:rPr>
                <w:rFonts w:asciiTheme="majorBidi" w:hAnsiTheme="majorBidi" w:cstheme="majorBidi"/>
                <w:rPrChange w:id="5067" w:author="Samane Shahpouri" w:date="2024-05-17T23:11:00Z" w16du:dateUtc="2024-05-17T21:11:00Z">
                  <w:rPr/>
                </w:rPrChange>
              </w:rPr>
              <w:tab/>
              <w:delText>Sureshbabu W, Mawlawi O. PET/CT Imaging Artifacts* [Internet]. Vol. 33, J Nucl Med Technol. 2005. Available from: http://www.snm.org/ce_online</w:delText>
            </w:r>
          </w:del>
        </w:p>
        <w:p w14:paraId="4FDC260E" w14:textId="6C44E336" w:rsidR="005C650F" w:rsidRPr="00E24B0A" w:rsidDel="0011097D" w:rsidRDefault="005C650F">
          <w:pPr>
            <w:divId w:val="922177366"/>
            <w:rPr>
              <w:del w:id="5068" w:author="Samane Shahpouri" w:date="2024-05-17T08:07:00Z" w16du:dateUtc="2024-05-17T06:07:00Z"/>
              <w:rFonts w:asciiTheme="majorBidi" w:hAnsiTheme="majorBidi" w:cstheme="majorBidi"/>
              <w:rPrChange w:id="5069" w:author="Samane Shahpouri" w:date="2024-05-17T23:11:00Z" w16du:dateUtc="2024-05-17T21:11:00Z">
                <w:rPr>
                  <w:del w:id="5070" w:author="Samane Shahpouri" w:date="2024-05-17T08:07:00Z" w16du:dateUtc="2024-05-17T06:07:00Z"/>
                </w:rPr>
              </w:rPrChange>
            </w:rPr>
            <w:pPrChange w:id="5071" w:author="Samane Shahpouri" w:date="2024-05-13T08:52:00Z" w16du:dateUtc="2024-05-13T06:52:00Z">
              <w:pPr>
                <w:autoSpaceDE w:val="0"/>
                <w:autoSpaceDN w:val="0"/>
                <w:ind w:hanging="640"/>
                <w:jc w:val="both"/>
                <w:divId w:val="922177366"/>
              </w:pPr>
            </w:pPrChange>
          </w:pPr>
          <w:del w:id="5072" w:author="Samane Shahpouri" w:date="2024-05-17T08:07:00Z" w16du:dateUtc="2024-05-17T06:07:00Z">
            <w:r w:rsidRPr="00E24B0A" w:rsidDel="0011097D">
              <w:rPr>
                <w:rFonts w:asciiTheme="majorBidi" w:hAnsiTheme="majorBidi" w:cstheme="majorBidi"/>
                <w:rPrChange w:id="5073" w:author="Samane Shahpouri" w:date="2024-05-17T23:11:00Z" w16du:dateUtc="2024-05-17T21:11:00Z">
                  <w:rPr/>
                </w:rPrChange>
              </w:rPr>
              <w:delText>10.</w:delText>
            </w:r>
            <w:r w:rsidRPr="00E24B0A" w:rsidDel="0011097D">
              <w:rPr>
                <w:rFonts w:asciiTheme="majorBidi" w:hAnsiTheme="majorBidi" w:cstheme="majorBidi"/>
                <w:rPrChange w:id="5074" w:author="Samane Shahpouri" w:date="2024-05-17T23:11:00Z" w16du:dateUtc="2024-05-17T21:11:00Z">
                  <w:rPr/>
                </w:rPrChange>
              </w:rPr>
              <w:tab/>
              <w:delText>Mawlawi O, Pan T, Macapinlac HA. PET/CT Imaging Techniques, Considerations, and Artifacts. J Thorac Imaging [Internet]. 2006;21(2). Available from: https://journals.lww.com/thoracicimaging/fulltext/2006/05000/pet_ct_imaging_techniques,_considerations,_and.2.aspx</w:delText>
            </w:r>
          </w:del>
        </w:p>
        <w:p w14:paraId="4BACD65B" w14:textId="494115D6" w:rsidR="005C650F" w:rsidRPr="00E24B0A" w:rsidDel="0011097D" w:rsidRDefault="005C650F">
          <w:pPr>
            <w:divId w:val="297541258"/>
            <w:rPr>
              <w:del w:id="5075" w:author="Samane Shahpouri" w:date="2024-05-17T08:07:00Z" w16du:dateUtc="2024-05-17T06:07:00Z"/>
              <w:rFonts w:asciiTheme="majorBidi" w:hAnsiTheme="majorBidi" w:cstheme="majorBidi"/>
              <w:rPrChange w:id="5076" w:author="Samane Shahpouri" w:date="2024-05-17T23:11:00Z" w16du:dateUtc="2024-05-17T21:11:00Z">
                <w:rPr>
                  <w:del w:id="5077" w:author="Samane Shahpouri" w:date="2024-05-17T08:07:00Z" w16du:dateUtc="2024-05-17T06:07:00Z"/>
                </w:rPr>
              </w:rPrChange>
            </w:rPr>
            <w:pPrChange w:id="5078" w:author="Samane Shahpouri" w:date="2024-05-13T08:52:00Z" w16du:dateUtc="2024-05-13T06:52:00Z">
              <w:pPr>
                <w:autoSpaceDE w:val="0"/>
                <w:autoSpaceDN w:val="0"/>
                <w:ind w:hanging="640"/>
                <w:jc w:val="both"/>
                <w:divId w:val="297541258"/>
              </w:pPr>
            </w:pPrChange>
          </w:pPr>
          <w:del w:id="5079" w:author="Samane Shahpouri" w:date="2024-05-17T08:07:00Z" w16du:dateUtc="2024-05-17T06:07:00Z">
            <w:r w:rsidRPr="00E24B0A" w:rsidDel="0011097D">
              <w:rPr>
                <w:rFonts w:asciiTheme="majorBidi" w:hAnsiTheme="majorBidi" w:cstheme="majorBidi"/>
                <w:rPrChange w:id="5080" w:author="Samane Shahpouri" w:date="2024-05-17T23:11:00Z" w16du:dateUtc="2024-05-17T21:11:00Z">
                  <w:rPr/>
                </w:rPrChange>
              </w:rPr>
              <w:delText>11.</w:delText>
            </w:r>
            <w:r w:rsidRPr="00E24B0A" w:rsidDel="0011097D">
              <w:rPr>
                <w:rFonts w:asciiTheme="majorBidi" w:hAnsiTheme="majorBidi" w:cstheme="majorBidi"/>
                <w:rPrChange w:id="5081" w:author="Samane Shahpouri" w:date="2024-05-17T23:11:00Z" w16du:dateUtc="2024-05-17T21:11:00Z">
                  <w:rPr/>
                </w:rPrChange>
              </w:rPr>
              <w:tab/>
              <w:delText xml:space="preserve">Shiri I, Salimi Y, Maghsudi M, Jenabi E, Harsini S, Razeghi B, et al. Differential privacy preserved federated transfer learning for multi-institutional 68Ga-PET image artefact detection and disentanglement. Eur J Nucl Med Mol Imaging. 2023; </w:delText>
            </w:r>
          </w:del>
        </w:p>
        <w:p w14:paraId="40A830C8" w14:textId="601F2B3D" w:rsidR="005C650F" w:rsidRPr="00E24B0A" w:rsidDel="0011097D" w:rsidRDefault="005C650F">
          <w:pPr>
            <w:divId w:val="1375810812"/>
            <w:rPr>
              <w:del w:id="5082" w:author="Samane Shahpouri" w:date="2024-05-17T08:07:00Z" w16du:dateUtc="2024-05-17T06:07:00Z"/>
              <w:rFonts w:asciiTheme="majorBidi" w:hAnsiTheme="majorBidi" w:cstheme="majorBidi"/>
              <w:rPrChange w:id="5083" w:author="Samane Shahpouri" w:date="2024-05-17T23:11:00Z" w16du:dateUtc="2024-05-17T21:11:00Z">
                <w:rPr>
                  <w:del w:id="5084" w:author="Samane Shahpouri" w:date="2024-05-17T08:07:00Z" w16du:dateUtc="2024-05-17T06:07:00Z"/>
                </w:rPr>
              </w:rPrChange>
            </w:rPr>
            <w:pPrChange w:id="5085" w:author="Samane Shahpouri" w:date="2024-05-13T08:52:00Z" w16du:dateUtc="2024-05-13T06:52:00Z">
              <w:pPr>
                <w:autoSpaceDE w:val="0"/>
                <w:autoSpaceDN w:val="0"/>
                <w:ind w:hanging="640"/>
                <w:jc w:val="both"/>
                <w:divId w:val="1375810812"/>
              </w:pPr>
            </w:pPrChange>
          </w:pPr>
          <w:del w:id="5086" w:author="Samane Shahpouri" w:date="2024-05-17T08:07:00Z" w16du:dateUtc="2024-05-17T06:07:00Z">
            <w:r w:rsidRPr="00E24B0A" w:rsidDel="0011097D">
              <w:rPr>
                <w:rFonts w:asciiTheme="majorBidi" w:hAnsiTheme="majorBidi" w:cstheme="majorBidi"/>
                <w:rPrChange w:id="5087" w:author="Samane Shahpouri" w:date="2024-05-17T23:11:00Z" w16du:dateUtc="2024-05-17T21:11:00Z">
                  <w:rPr/>
                </w:rPrChange>
              </w:rPr>
              <w:delText>12.</w:delText>
            </w:r>
            <w:r w:rsidRPr="00E24B0A" w:rsidDel="0011097D">
              <w:rPr>
                <w:rFonts w:asciiTheme="majorBidi" w:hAnsiTheme="majorBidi" w:cstheme="majorBidi"/>
                <w:rPrChange w:id="5088" w:author="Samane Shahpouri" w:date="2024-05-17T23:11:00Z" w16du:dateUtc="2024-05-17T21:11:00Z">
                  <w:rPr/>
                </w:rPrChange>
              </w:rPr>
              <w:tab/>
              <w:delText xml:space="preserve">Shiri I, Salimi Y, Hervier E, Pezzoni A, Sanaat A, Mostafaei S, et al. Artificial Intelligence-Driven Single-Shot PET Image Artifact Detection and Disentanglement: Toward Routine Clinical Image Quality Assurance. Clin Nucl Med. 2023 Dec 1;48(12):1035–46. </w:delText>
            </w:r>
          </w:del>
        </w:p>
        <w:p w14:paraId="0F644CB0" w14:textId="4ABB83B5" w:rsidR="005C650F" w:rsidRPr="00E24B0A" w:rsidDel="0011097D" w:rsidRDefault="005C650F">
          <w:pPr>
            <w:divId w:val="1559704596"/>
            <w:rPr>
              <w:del w:id="5089" w:author="Samane Shahpouri" w:date="2024-05-17T08:07:00Z" w16du:dateUtc="2024-05-17T06:07:00Z"/>
              <w:rFonts w:asciiTheme="majorBidi" w:hAnsiTheme="majorBidi" w:cstheme="majorBidi"/>
              <w:rPrChange w:id="5090" w:author="Samane Shahpouri" w:date="2024-05-17T23:11:00Z" w16du:dateUtc="2024-05-17T21:11:00Z">
                <w:rPr>
                  <w:del w:id="5091" w:author="Samane Shahpouri" w:date="2024-05-17T08:07:00Z" w16du:dateUtc="2024-05-17T06:07:00Z"/>
                </w:rPr>
              </w:rPrChange>
            </w:rPr>
            <w:pPrChange w:id="5092" w:author="Samane Shahpouri" w:date="2024-05-13T08:52:00Z" w16du:dateUtc="2024-05-13T06:52:00Z">
              <w:pPr>
                <w:autoSpaceDE w:val="0"/>
                <w:autoSpaceDN w:val="0"/>
                <w:ind w:hanging="640"/>
                <w:jc w:val="both"/>
                <w:divId w:val="1559704596"/>
              </w:pPr>
            </w:pPrChange>
          </w:pPr>
          <w:del w:id="5093" w:author="Samane Shahpouri" w:date="2024-05-17T08:07:00Z" w16du:dateUtc="2024-05-17T06:07:00Z">
            <w:r w:rsidRPr="00E24B0A" w:rsidDel="0011097D">
              <w:rPr>
                <w:rFonts w:asciiTheme="majorBidi" w:hAnsiTheme="majorBidi" w:cstheme="majorBidi"/>
                <w:rPrChange w:id="5094" w:author="Samane Shahpouri" w:date="2024-05-17T23:11:00Z" w16du:dateUtc="2024-05-17T21:11:00Z">
                  <w:rPr/>
                </w:rPrChange>
              </w:rPr>
              <w:delText>13.</w:delText>
            </w:r>
            <w:r w:rsidRPr="00E24B0A" w:rsidDel="0011097D">
              <w:rPr>
                <w:rFonts w:asciiTheme="majorBidi" w:hAnsiTheme="majorBidi" w:cstheme="majorBidi"/>
                <w:rPrChange w:id="5095" w:author="Samane Shahpouri" w:date="2024-05-17T23:11:00Z" w16du:dateUtc="2024-05-17T21:11:00Z">
                  <w:rPr/>
                </w:rPrChange>
              </w:rPr>
              <w:tab/>
              <w:delText xml:space="preserve">Lindemann ME, Nensa F, Quick HH. Impact of improved attenuation correction on 18F-FDG PET/MR hybrid imaging of the heart. PLoS One. 2019;14(3). </w:delText>
            </w:r>
          </w:del>
        </w:p>
        <w:p w14:paraId="15DEC239" w14:textId="437B72C7" w:rsidR="005C650F" w:rsidRPr="00E24B0A" w:rsidDel="0011097D" w:rsidRDefault="005C650F">
          <w:pPr>
            <w:divId w:val="34894320"/>
            <w:rPr>
              <w:del w:id="5096" w:author="Samane Shahpouri" w:date="2024-05-17T08:07:00Z" w16du:dateUtc="2024-05-17T06:07:00Z"/>
              <w:rFonts w:asciiTheme="majorBidi" w:hAnsiTheme="majorBidi" w:cstheme="majorBidi"/>
              <w:rPrChange w:id="5097" w:author="Samane Shahpouri" w:date="2024-05-17T23:11:00Z" w16du:dateUtc="2024-05-17T21:11:00Z">
                <w:rPr>
                  <w:del w:id="5098" w:author="Samane Shahpouri" w:date="2024-05-17T08:07:00Z" w16du:dateUtc="2024-05-17T06:07:00Z"/>
                </w:rPr>
              </w:rPrChange>
            </w:rPr>
            <w:pPrChange w:id="5099" w:author="Samane Shahpouri" w:date="2024-05-13T08:52:00Z" w16du:dateUtc="2024-05-13T06:52:00Z">
              <w:pPr>
                <w:autoSpaceDE w:val="0"/>
                <w:autoSpaceDN w:val="0"/>
                <w:ind w:hanging="640"/>
                <w:jc w:val="both"/>
                <w:divId w:val="34894320"/>
              </w:pPr>
            </w:pPrChange>
          </w:pPr>
          <w:del w:id="5100" w:author="Samane Shahpouri" w:date="2024-05-17T08:07:00Z" w16du:dateUtc="2024-05-17T06:07:00Z">
            <w:r w:rsidRPr="00E24B0A" w:rsidDel="0011097D">
              <w:rPr>
                <w:rFonts w:asciiTheme="majorBidi" w:hAnsiTheme="majorBidi" w:cstheme="majorBidi"/>
                <w:rPrChange w:id="5101" w:author="Samane Shahpouri" w:date="2024-05-17T23:11:00Z" w16du:dateUtc="2024-05-17T21:11:00Z">
                  <w:rPr/>
                </w:rPrChange>
              </w:rPr>
              <w:delText>14.</w:delText>
            </w:r>
            <w:r w:rsidRPr="00E24B0A" w:rsidDel="0011097D">
              <w:rPr>
                <w:rFonts w:asciiTheme="majorBidi" w:hAnsiTheme="majorBidi" w:cstheme="majorBidi"/>
                <w:rPrChange w:id="5102" w:author="Samane Shahpouri" w:date="2024-05-17T23:11:00Z" w16du:dateUtc="2024-05-17T21:11:00Z">
                  <w:rPr/>
                </w:rPrChange>
              </w:rPr>
              <w:tab/>
              <w:delText xml:space="preserve">McQuaid SJ, Hutton BF. Sources of attenuation-correction artefacts in cardiac PET/CT and SPECT/CT. Eur J Nucl Med Mol Imaging. 2008;35(6). </w:delText>
            </w:r>
          </w:del>
        </w:p>
        <w:p w14:paraId="1DCDC6B9" w14:textId="7A00613D" w:rsidR="005C650F" w:rsidRPr="00E24B0A" w:rsidDel="0011097D" w:rsidRDefault="005C650F">
          <w:pPr>
            <w:divId w:val="239948969"/>
            <w:rPr>
              <w:del w:id="5103" w:author="Samane Shahpouri" w:date="2024-05-17T08:07:00Z" w16du:dateUtc="2024-05-17T06:07:00Z"/>
              <w:rFonts w:asciiTheme="majorBidi" w:hAnsiTheme="majorBidi" w:cstheme="majorBidi"/>
              <w:rPrChange w:id="5104" w:author="Samane Shahpouri" w:date="2024-05-17T23:11:00Z" w16du:dateUtc="2024-05-17T21:11:00Z">
                <w:rPr>
                  <w:del w:id="5105" w:author="Samane Shahpouri" w:date="2024-05-17T08:07:00Z" w16du:dateUtc="2024-05-17T06:07:00Z"/>
                </w:rPr>
              </w:rPrChange>
            </w:rPr>
            <w:pPrChange w:id="5106" w:author="Samane Shahpouri" w:date="2024-05-13T08:52:00Z" w16du:dateUtc="2024-05-13T06:52:00Z">
              <w:pPr>
                <w:autoSpaceDE w:val="0"/>
                <w:autoSpaceDN w:val="0"/>
                <w:ind w:hanging="640"/>
                <w:jc w:val="both"/>
                <w:divId w:val="239948969"/>
              </w:pPr>
            </w:pPrChange>
          </w:pPr>
          <w:del w:id="5107" w:author="Samane Shahpouri" w:date="2024-05-17T08:07:00Z" w16du:dateUtc="2024-05-17T06:07:00Z">
            <w:r w:rsidRPr="00E24B0A" w:rsidDel="0011097D">
              <w:rPr>
                <w:rFonts w:asciiTheme="majorBidi" w:hAnsiTheme="majorBidi" w:cstheme="majorBidi"/>
                <w:rPrChange w:id="5108" w:author="Samane Shahpouri" w:date="2024-05-17T23:11:00Z" w16du:dateUtc="2024-05-17T21:11:00Z">
                  <w:rPr/>
                </w:rPrChange>
              </w:rPr>
              <w:delText>15.</w:delText>
            </w:r>
            <w:r w:rsidRPr="00E24B0A" w:rsidDel="0011097D">
              <w:rPr>
                <w:rFonts w:asciiTheme="majorBidi" w:hAnsiTheme="majorBidi" w:cstheme="majorBidi"/>
                <w:rPrChange w:id="5109" w:author="Samane Shahpouri" w:date="2024-05-17T23:11:00Z" w16du:dateUtc="2024-05-17T21:11:00Z">
                  <w:rPr/>
                </w:rPrChange>
              </w:rPr>
              <w:tab/>
              <w:delText>Zaidi H, MML. Scatter Compensation Techniques in PET. PET clinics. PET Clin [Internet]. 2007 [cited 2023 Nov 20];2(2):219–34. Available from: https://doi.org/10.1016/j.cpet.2007.10.003</w:delText>
            </w:r>
          </w:del>
        </w:p>
        <w:p w14:paraId="7A4D5BA7" w14:textId="2C0B02AC" w:rsidR="005C650F" w:rsidRPr="00E24B0A" w:rsidDel="0011097D" w:rsidRDefault="005C650F">
          <w:pPr>
            <w:divId w:val="1425347496"/>
            <w:rPr>
              <w:del w:id="5110" w:author="Samane Shahpouri" w:date="2024-05-17T08:07:00Z" w16du:dateUtc="2024-05-17T06:07:00Z"/>
              <w:rFonts w:asciiTheme="majorBidi" w:hAnsiTheme="majorBidi" w:cstheme="majorBidi"/>
              <w:rPrChange w:id="5111" w:author="Samane Shahpouri" w:date="2024-05-17T23:11:00Z" w16du:dateUtc="2024-05-17T21:11:00Z">
                <w:rPr>
                  <w:del w:id="5112" w:author="Samane Shahpouri" w:date="2024-05-17T08:07:00Z" w16du:dateUtc="2024-05-17T06:07:00Z"/>
                </w:rPr>
              </w:rPrChange>
            </w:rPr>
            <w:pPrChange w:id="5113" w:author="Samane Shahpouri" w:date="2024-05-13T08:52:00Z" w16du:dateUtc="2024-05-13T06:52:00Z">
              <w:pPr>
                <w:autoSpaceDE w:val="0"/>
                <w:autoSpaceDN w:val="0"/>
                <w:ind w:hanging="640"/>
                <w:jc w:val="both"/>
                <w:divId w:val="1425347496"/>
              </w:pPr>
            </w:pPrChange>
          </w:pPr>
          <w:del w:id="5114" w:author="Samane Shahpouri" w:date="2024-05-17T08:07:00Z" w16du:dateUtc="2024-05-17T06:07:00Z">
            <w:r w:rsidRPr="00E24B0A" w:rsidDel="0011097D">
              <w:rPr>
                <w:rFonts w:asciiTheme="majorBidi" w:hAnsiTheme="majorBidi" w:cstheme="majorBidi"/>
                <w:rPrChange w:id="5115" w:author="Samane Shahpouri" w:date="2024-05-17T23:11:00Z" w16du:dateUtc="2024-05-17T21:11:00Z">
                  <w:rPr/>
                </w:rPrChange>
              </w:rPr>
              <w:delText>16.</w:delText>
            </w:r>
            <w:r w:rsidRPr="00E24B0A" w:rsidDel="0011097D">
              <w:rPr>
                <w:rFonts w:asciiTheme="majorBidi" w:hAnsiTheme="majorBidi" w:cstheme="majorBidi"/>
                <w:rPrChange w:id="5116" w:author="Samane Shahpouri" w:date="2024-05-17T23:11:00Z" w16du:dateUtc="2024-05-17T21:11:00Z">
                  <w:rPr/>
                </w:rPrChange>
              </w:rPr>
              <w:tab/>
              <w:delText xml:space="preserve">Baer M, Kachelrie M. Hybrid scatter correction for CT imaging. Phys Med Biol. 2012;57(21). </w:delText>
            </w:r>
          </w:del>
        </w:p>
        <w:p w14:paraId="04C21B92" w14:textId="64C10DB0" w:rsidR="005C650F" w:rsidRPr="00E24B0A" w:rsidDel="0011097D" w:rsidRDefault="005C650F">
          <w:pPr>
            <w:divId w:val="1686250304"/>
            <w:rPr>
              <w:del w:id="5117" w:author="Samane Shahpouri" w:date="2024-05-17T08:07:00Z" w16du:dateUtc="2024-05-17T06:07:00Z"/>
              <w:rFonts w:asciiTheme="majorBidi" w:hAnsiTheme="majorBidi" w:cstheme="majorBidi"/>
              <w:rPrChange w:id="5118" w:author="Samane Shahpouri" w:date="2024-05-17T23:11:00Z" w16du:dateUtc="2024-05-17T21:11:00Z">
                <w:rPr>
                  <w:del w:id="5119" w:author="Samane Shahpouri" w:date="2024-05-17T08:07:00Z" w16du:dateUtc="2024-05-17T06:07:00Z"/>
                </w:rPr>
              </w:rPrChange>
            </w:rPr>
            <w:pPrChange w:id="5120" w:author="Samane Shahpouri" w:date="2024-05-13T08:52:00Z" w16du:dateUtc="2024-05-13T06:52:00Z">
              <w:pPr>
                <w:autoSpaceDE w:val="0"/>
                <w:autoSpaceDN w:val="0"/>
                <w:ind w:hanging="640"/>
                <w:jc w:val="both"/>
                <w:divId w:val="1686250304"/>
              </w:pPr>
            </w:pPrChange>
          </w:pPr>
          <w:del w:id="5121" w:author="Samane Shahpouri" w:date="2024-05-17T08:07:00Z" w16du:dateUtc="2024-05-17T06:07:00Z">
            <w:r w:rsidRPr="00E24B0A" w:rsidDel="0011097D">
              <w:rPr>
                <w:rFonts w:asciiTheme="majorBidi" w:hAnsiTheme="majorBidi" w:cstheme="majorBidi"/>
                <w:rPrChange w:id="5122" w:author="Samane Shahpouri" w:date="2024-05-17T23:11:00Z" w16du:dateUtc="2024-05-17T21:11:00Z">
                  <w:rPr/>
                </w:rPrChange>
              </w:rPr>
              <w:delText>17.</w:delText>
            </w:r>
            <w:r w:rsidRPr="00E24B0A" w:rsidDel="0011097D">
              <w:rPr>
                <w:rFonts w:asciiTheme="majorBidi" w:hAnsiTheme="majorBidi" w:cstheme="majorBidi"/>
                <w:rPrChange w:id="5123" w:author="Samane Shahpouri" w:date="2024-05-17T23:11:00Z" w16du:dateUtc="2024-05-17T21:11:00Z">
                  <w:rPr/>
                </w:rPrChange>
              </w:rPr>
              <w:tab/>
              <w:delText xml:space="preserve">Watson CC, Casey ME, Michel C, Bendriem B. Advances in scatter correction for 3D PET/CT. In: IEEE Nuclear Science Symposium Conference Record. 2004. </w:delText>
            </w:r>
          </w:del>
        </w:p>
        <w:p w14:paraId="25A853EF" w14:textId="5B3F2FA9" w:rsidR="005C650F" w:rsidRPr="00E24B0A" w:rsidDel="0011097D" w:rsidRDefault="005C650F">
          <w:pPr>
            <w:divId w:val="1798063272"/>
            <w:rPr>
              <w:del w:id="5124" w:author="Samane Shahpouri" w:date="2024-05-17T08:07:00Z" w16du:dateUtc="2024-05-17T06:07:00Z"/>
              <w:rFonts w:asciiTheme="majorBidi" w:hAnsiTheme="majorBidi" w:cstheme="majorBidi"/>
              <w:rPrChange w:id="5125" w:author="Samane Shahpouri" w:date="2024-05-17T23:11:00Z" w16du:dateUtc="2024-05-17T21:11:00Z">
                <w:rPr>
                  <w:del w:id="5126" w:author="Samane Shahpouri" w:date="2024-05-17T08:07:00Z" w16du:dateUtc="2024-05-17T06:07:00Z"/>
                </w:rPr>
              </w:rPrChange>
            </w:rPr>
            <w:pPrChange w:id="5127" w:author="Samane Shahpouri" w:date="2024-05-13T08:52:00Z" w16du:dateUtc="2024-05-13T06:52:00Z">
              <w:pPr>
                <w:autoSpaceDE w:val="0"/>
                <w:autoSpaceDN w:val="0"/>
                <w:ind w:hanging="640"/>
                <w:jc w:val="both"/>
                <w:divId w:val="1798063272"/>
              </w:pPr>
            </w:pPrChange>
          </w:pPr>
          <w:del w:id="5128" w:author="Samane Shahpouri" w:date="2024-05-17T08:07:00Z" w16du:dateUtc="2024-05-17T06:07:00Z">
            <w:r w:rsidRPr="00E24B0A" w:rsidDel="0011097D">
              <w:rPr>
                <w:rFonts w:asciiTheme="majorBidi" w:hAnsiTheme="majorBidi" w:cstheme="majorBidi"/>
                <w:rPrChange w:id="5129" w:author="Samane Shahpouri" w:date="2024-05-17T23:11:00Z" w16du:dateUtc="2024-05-17T21:11:00Z">
                  <w:rPr/>
                </w:rPrChange>
              </w:rPr>
              <w:delText>18.</w:delText>
            </w:r>
            <w:r w:rsidRPr="00E24B0A" w:rsidDel="0011097D">
              <w:rPr>
                <w:rFonts w:asciiTheme="majorBidi" w:hAnsiTheme="majorBidi" w:cstheme="majorBidi"/>
                <w:rPrChange w:id="5130" w:author="Samane Shahpouri" w:date="2024-05-17T23:11:00Z" w16du:dateUtc="2024-05-17T21:11:00Z">
                  <w:rPr/>
                </w:rPrChange>
              </w:rPr>
              <w:tab/>
              <w:delText xml:space="preserve">Carney JPJ, Townsend DW, Rappoport V, Bendriem B. Method for transforming CT images for attenuation correction in PET/CT imaging. Med Phys. 2006;33(4). </w:delText>
            </w:r>
          </w:del>
        </w:p>
        <w:p w14:paraId="45A8AB86" w14:textId="7E4A2B75" w:rsidR="005C650F" w:rsidRPr="00E24B0A" w:rsidDel="0011097D" w:rsidRDefault="005C650F">
          <w:pPr>
            <w:divId w:val="631132736"/>
            <w:rPr>
              <w:del w:id="5131" w:author="Samane Shahpouri" w:date="2024-05-17T08:07:00Z" w16du:dateUtc="2024-05-17T06:07:00Z"/>
              <w:rFonts w:asciiTheme="majorBidi" w:hAnsiTheme="majorBidi" w:cstheme="majorBidi"/>
              <w:rPrChange w:id="5132" w:author="Samane Shahpouri" w:date="2024-05-17T23:11:00Z" w16du:dateUtc="2024-05-17T21:11:00Z">
                <w:rPr>
                  <w:del w:id="5133" w:author="Samane Shahpouri" w:date="2024-05-17T08:07:00Z" w16du:dateUtc="2024-05-17T06:07:00Z"/>
                </w:rPr>
              </w:rPrChange>
            </w:rPr>
            <w:pPrChange w:id="5134" w:author="Samane Shahpouri" w:date="2024-05-13T08:52:00Z" w16du:dateUtc="2024-05-13T06:52:00Z">
              <w:pPr>
                <w:autoSpaceDE w:val="0"/>
                <w:autoSpaceDN w:val="0"/>
                <w:ind w:hanging="640"/>
                <w:jc w:val="both"/>
                <w:divId w:val="631132736"/>
              </w:pPr>
            </w:pPrChange>
          </w:pPr>
          <w:del w:id="5135" w:author="Samane Shahpouri" w:date="2024-05-17T08:07:00Z" w16du:dateUtc="2024-05-17T06:07:00Z">
            <w:r w:rsidRPr="00E24B0A" w:rsidDel="0011097D">
              <w:rPr>
                <w:rFonts w:asciiTheme="majorBidi" w:hAnsiTheme="majorBidi" w:cstheme="majorBidi"/>
                <w:rPrChange w:id="5136" w:author="Samane Shahpouri" w:date="2024-05-17T23:11:00Z" w16du:dateUtc="2024-05-17T21:11:00Z">
                  <w:rPr/>
                </w:rPrChange>
              </w:rPr>
              <w:delText>19.</w:delText>
            </w:r>
            <w:r w:rsidRPr="00E24B0A" w:rsidDel="0011097D">
              <w:rPr>
                <w:rFonts w:asciiTheme="majorBidi" w:hAnsiTheme="majorBidi" w:cstheme="majorBidi"/>
                <w:rPrChange w:id="5137" w:author="Samane Shahpouri" w:date="2024-05-17T23:11:00Z" w16du:dateUtc="2024-05-17T21:11:00Z">
                  <w:rPr/>
                </w:rPrChange>
              </w:rPr>
              <w:tab/>
              <w:delText xml:space="preserve">Buchbender C, Hartung-Knemeyer V, Forsting M, Antoch G, Heusner TA. Positron emission tomography (PET) attenuation correction artefacts in PET/CT and PET/MRI. British Journal of Radiology. 2013;86(1025). </w:delText>
            </w:r>
          </w:del>
        </w:p>
        <w:p w14:paraId="72C91A41" w14:textId="7A73130E" w:rsidR="005C650F" w:rsidRPr="00E24B0A" w:rsidDel="0011097D" w:rsidRDefault="005C650F">
          <w:pPr>
            <w:divId w:val="739408488"/>
            <w:rPr>
              <w:del w:id="5138" w:author="Samane Shahpouri" w:date="2024-05-17T08:07:00Z" w16du:dateUtc="2024-05-17T06:07:00Z"/>
              <w:rFonts w:asciiTheme="majorBidi" w:hAnsiTheme="majorBidi" w:cstheme="majorBidi"/>
              <w:rPrChange w:id="5139" w:author="Samane Shahpouri" w:date="2024-05-17T23:11:00Z" w16du:dateUtc="2024-05-17T21:11:00Z">
                <w:rPr>
                  <w:del w:id="5140" w:author="Samane Shahpouri" w:date="2024-05-17T08:07:00Z" w16du:dateUtc="2024-05-17T06:07:00Z"/>
                </w:rPr>
              </w:rPrChange>
            </w:rPr>
            <w:pPrChange w:id="5141" w:author="Samane Shahpouri" w:date="2024-05-13T08:52:00Z" w16du:dateUtc="2024-05-13T06:52:00Z">
              <w:pPr>
                <w:autoSpaceDE w:val="0"/>
                <w:autoSpaceDN w:val="0"/>
                <w:ind w:hanging="640"/>
                <w:jc w:val="both"/>
                <w:divId w:val="739408488"/>
              </w:pPr>
            </w:pPrChange>
          </w:pPr>
          <w:del w:id="5142" w:author="Samane Shahpouri" w:date="2024-05-17T08:07:00Z" w16du:dateUtc="2024-05-17T06:07:00Z">
            <w:r w:rsidRPr="00E24B0A" w:rsidDel="0011097D">
              <w:rPr>
                <w:rFonts w:asciiTheme="majorBidi" w:hAnsiTheme="majorBidi" w:cstheme="majorBidi"/>
                <w:rPrChange w:id="5143" w:author="Samane Shahpouri" w:date="2024-05-17T23:11:00Z" w16du:dateUtc="2024-05-17T21:11:00Z">
                  <w:rPr/>
                </w:rPrChange>
              </w:rPr>
              <w:delText>20.</w:delText>
            </w:r>
            <w:r w:rsidRPr="00E24B0A" w:rsidDel="0011097D">
              <w:rPr>
                <w:rFonts w:asciiTheme="majorBidi" w:hAnsiTheme="majorBidi" w:cstheme="majorBidi"/>
                <w:rPrChange w:id="5144" w:author="Samane Shahpouri" w:date="2024-05-17T23:11:00Z" w16du:dateUtc="2024-05-17T21:11:00Z">
                  <w:rPr/>
                </w:rPrChange>
              </w:rPr>
              <w:tab/>
              <w:delText xml:space="preserve">Watson CC. New, faster, image-based scatter correction for 3D PET. IEEE Trans Nucl Sci. 2000;47(4 PART 2). </w:delText>
            </w:r>
          </w:del>
        </w:p>
        <w:p w14:paraId="28012301" w14:textId="72747698" w:rsidR="005C650F" w:rsidRPr="00E24B0A" w:rsidDel="0011097D" w:rsidRDefault="005C650F">
          <w:pPr>
            <w:divId w:val="1266959349"/>
            <w:rPr>
              <w:del w:id="5145" w:author="Samane Shahpouri" w:date="2024-05-17T08:07:00Z" w16du:dateUtc="2024-05-17T06:07:00Z"/>
              <w:rFonts w:asciiTheme="majorBidi" w:hAnsiTheme="majorBidi" w:cstheme="majorBidi"/>
              <w:rPrChange w:id="5146" w:author="Samane Shahpouri" w:date="2024-05-17T23:11:00Z" w16du:dateUtc="2024-05-17T21:11:00Z">
                <w:rPr>
                  <w:del w:id="5147" w:author="Samane Shahpouri" w:date="2024-05-17T08:07:00Z" w16du:dateUtc="2024-05-17T06:07:00Z"/>
                </w:rPr>
              </w:rPrChange>
            </w:rPr>
            <w:pPrChange w:id="5148" w:author="Samane Shahpouri" w:date="2024-05-13T08:52:00Z" w16du:dateUtc="2024-05-13T06:52:00Z">
              <w:pPr>
                <w:autoSpaceDE w:val="0"/>
                <w:autoSpaceDN w:val="0"/>
                <w:ind w:hanging="640"/>
                <w:jc w:val="both"/>
                <w:divId w:val="1266959349"/>
              </w:pPr>
            </w:pPrChange>
          </w:pPr>
          <w:del w:id="5149" w:author="Samane Shahpouri" w:date="2024-05-17T08:07:00Z" w16du:dateUtc="2024-05-17T06:07:00Z">
            <w:r w:rsidRPr="00E24B0A" w:rsidDel="0011097D">
              <w:rPr>
                <w:rFonts w:asciiTheme="majorBidi" w:hAnsiTheme="majorBidi" w:cstheme="majorBidi"/>
                <w:rPrChange w:id="5150" w:author="Samane Shahpouri" w:date="2024-05-17T23:11:00Z" w16du:dateUtc="2024-05-17T21:11:00Z">
                  <w:rPr/>
                </w:rPrChange>
              </w:rPr>
              <w:delText>21.</w:delText>
            </w:r>
            <w:r w:rsidRPr="00E24B0A" w:rsidDel="0011097D">
              <w:rPr>
                <w:rFonts w:asciiTheme="majorBidi" w:hAnsiTheme="majorBidi" w:cstheme="majorBidi"/>
                <w:rPrChange w:id="5151" w:author="Samane Shahpouri" w:date="2024-05-17T23:11:00Z" w16du:dateUtc="2024-05-17T21:11:00Z">
                  <w:rPr/>
                </w:rPrChange>
              </w:rPr>
              <w:tab/>
              <w:delText xml:space="preserve">Kinahan PE, Townsend DW, Beyer T, Sashin D. Attenuation correction for a combined 3D PET/CT scanner. Med Phys. 1998;25(10). </w:delText>
            </w:r>
          </w:del>
        </w:p>
        <w:p w14:paraId="4EA8ACB6" w14:textId="27E4A130" w:rsidR="005C650F" w:rsidRPr="00E24B0A" w:rsidDel="0011097D" w:rsidRDefault="005C650F">
          <w:pPr>
            <w:divId w:val="769087678"/>
            <w:rPr>
              <w:del w:id="5152" w:author="Samane Shahpouri" w:date="2024-05-17T08:07:00Z" w16du:dateUtc="2024-05-17T06:07:00Z"/>
              <w:rFonts w:asciiTheme="majorBidi" w:hAnsiTheme="majorBidi" w:cstheme="majorBidi"/>
              <w:rPrChange w:id="5153" w:author="Samane Shahpouri" w:date="2024-05-17T23:11:00Z" w16du:dateUtc="2024-05-17T21:11:00Z">
                <w:rPr>
                  <w:del w:id="5154" w:author="Samane Shahpouri" w:date="2024-05-17T08:07:00Z" w16du:dateUtc="2024-05-17T06:07:00Z"/>
                </w:rPr>
              </w:rPrChange>
            </w:rPr>
            <w:pPrChange w:id="5155" w:author="Samane Shahpouri" w:date="2024-05-13T08:52:00Z" w16du:dateUtc="2024-05-13T06:52:00Z">
              <w:pPr>
                <w:autoSpaceDE w:val="0"/>
                <w:autoSpaceDN w:val="0"/>
                <w:ind w:hanging="640"/>
                <w:jc w:val="both"/>
                <w:divId w:val="769087678"/>
              </w:pPr>
            </w:pPrChange>
          </w:pPr>
          <w:del w:id="5156" w:author="Samane Shahpouri" w:date="2024-05-17T08:07:00Z" w16du:dateUtc="2024-05-17T06:07:00Z">
            <w:r w:rsidRPr="00E24B0A" w:rsidDel="0011097D">
              <w:rPr>
                <w:rFonts w:asciiTheme="majorBidi" w:hAnsiTheme="majorBidi" w:cstheme="majorBidi"/>
                <w:rPrChange w:id="5157" w:author="Samane Shahpouri" w:date="2024-05-17T23:11:00Z" w16du:dateUtc="2024-05-17T21:11:00Z">
                  <w:rPr/>
                </w:rPrChange>
              </w:rPr>
              <w:delText>22.</w:delText>
            </w:r>
            <w:r w:rsidRPr="00E24B0A" w:rsidDel="0011097D">
              <w:rPr>
                <w:rFonts w:asciiTheme="majorBidi" w:hAnsiTheme="majorBidi" w:cstheme="majorBidi"/>
                <w:rPrChange w:id="5158" w:author="Samane Shahpouri" w:date="2024-05-17T23:11:00Z" w16du:dateUtc="2024-05-17T21:11:00Z">
                  <w:rPr/>
                </w:rPrChange>
              </w:rPr>
              <w:tab/>
              <w:delText xml:space="preserve">Alessio AM, Kohlmyer S, Branch K, Chen G, Caldwell J, Kinahan P. Cine CT for attenuation correction in cardiac PET/CT. Journal of Nuclear Medicine. 2007;48(5). </w:delText>
            </w:r>
          </w:del>
        </w:p>
        <w:p w14:paraId="37F6A9AB" w14:textId="26EDE2A4" w:rsidR="005C650F" w:rsidRPr="00E24B0A" w:rsidDel="0011097D" w:rsidRDefault="005C650F">
          <w:pPr>
            <w:divId w:val="1008752553"/>
            <w:rPr>
              <w:del w:id="5159" w:author="Samane Shahpouri" w:date="2024-05-17T08:07:00Z" w16du:dateUtc="2024-05-17T06:07:00Z"/>
              <w:rFonts w:asciiTheme="majorBidi" w:hAnsiTheme="majorBidi" w:cstheme="majorBidi"/>
              <w:rPrChange w:id="5160" w:author="Samane Shahpouri" w:date="2024-05-17T23:11:00Z" w16du:dateUtc="2024-05-17T21:11:00Z">
                <w:rPr>
                  <w:del w:id="5161" w:author="Samane Shahpouri" w:date="2024-05-17T08:07:00Z" w16du:dateUtc="2024-05-17T06:07:00Z"/>
                </w:rPr>
              </w:rPrChange>
            </w:rPr>
            <w:pPrChange w:id="5162" w:author="Samane Shahpouri" w:date="2024-05-13T08:52:00Z" w16du:dateUtc="2024-05-13T06:52:00Z">
              <w:pPr>
                <w:autoSpaceDE w:val="0"/>
                <w:autoSpaceDN w:val="0"/>
                <w:ind w:hanging="640"/>
                <w:jc w:val="both"/>
                <w:divId w:val="1008752553"/>
              </w:pPr>
            </w:pPrChange>
          </w:pPr>
          <w:del w:id="5163" w:author="Samane Shahpouri" w:date="2024-05-17T08:07:00Z" w16du:dateUtc="2024-05-17T06:07:00Z">
            <w:r w:rsidRPr="00E24B0A" w:rsidDel="0011097D">
              <w:rPr>
                <w:rFonts w:asciiTheme="majorBidi" w:hAnsiTheme="majorBidi" w:cstheme="majorBidi"/>
                <w:rPrChange w:id="5164" w:author="Samane Shahpouri" w:date="2024-05-17T23:11:00Z" w16du:dateUtc="2024-05-17T21:11:00Z">
                  <w:rPr/>
                </w:rPrChange>
              </w:rPr>
              <w:delText>23.</w:delText>
            </w:r>
            <w:r w:rsidRPr="00E24B0A" w:rsidDel="0011097D">
              <w:rPr>
                <w:rFonts w:asciiTheme="majorBidi" w:hAnsiTheme="majorBidi" w:cstheme="majorBidi"/>
                <w:rPrChange w:id="5165" w:author="Samane Shahpouri" w:date="2024-05-17T23:11:00Z" w16du:dateUtc="2024-05-17T21:11:00Z">
                  <w:rPr/>
                </w:rPrChange>
              </w:rPr>
              <w:tab/>
              <w:delText xml:space="preserve">Akbarzadeh A, Ay MR, Ahmadian A, Riahi Alam N, Zaidi H. MRI-guided attenuation correction in whole-body PET/MR: Assessment of the effect of bone attenuation. Ann Nucl Med. 2013;27(2). </w:delText>
            </w:r>
          </w:del>
        </w:p>
        <w:p w14:paraId="0CD7E003" w14:textId="5067D4E0" w:rsidR="005C650F" w:rsidRPr="00E24B0A" w:rsidDel="0011097D" w:rsidRDefault="005C650F">
          <w:pPr>
            <w:divId w:val="995259563"/>
            <w:rPr>
              <w:del w:id="5166" w:author="Samane Shahpouri" w:date="2024-05-17T08:07:00Z" w16du:dateUtc="2024-05-17T06:07:00Z"/>
              <w:rFonts w:asciiTheme="majorBidi" w:hAnsiTheme="majorBidi" w:cstheme="majorBidi"/>
              <w:rPrChange w:id="5167" w:author="Samane Shahpouri" w:date="2024-05-17T23:11:00Z" w16du:dateUtc="2024-05-17T21:11:00Z">
                <w:rPr>
                  <w:del w:id="5168" w:author="Samane Shahpouri" w:date="2024-05-17T08:07:00Z" w16du:dateUtc="2024-05-17T06:07:00Z"/>
                </w:rPr>
              </w:rPrChange>
            </w:rPr>
            <w:pPrChange w:id="5169" w:author="Samane Shahpouri" w:date="2024-05-13T08:52:00Z" w16du:dateUtc="2024-05-13T06:52:00Z">
              <w:pPr>
                <w:autoSpaceDE w:val="0"/>
                <w:autoSpaceDN w:val="0"/>
                <w:ind w:hanging="640"/>
                <w:jc w:val="both"/>
                <w:divId w:val="995259563"/>
              </w:pPr>
            </w:pPrChange>
          </w:pPr>
          <w:del w:id="5170" w:author="Samane Shahpouri" w:date="2024-05-17T08:07:00Z" w16du:dateUtc="2024-05-17T06:07:00Z">
            <w:r w:rsidRPr="00E24B0A" w:rsidDel="0011097D">
              <w:rPr>
                <w:rFonts w:asciiTheme="majorBidi" w:hAnsiTheme="majorBidi" w:cstheme="majorBidi"/>
                <w:rPrChange w:id="5171" w:author="Samane Shahpouri" w:date="2024-05-17T23:11:00Z" w16du:dateUtc="2024-05-17T21:11:00Z">
                  <w:rPr/>
                </w:rPrChange>
              </w:rPr>
              <w:delText>24.</w:delText>
            </w:r>
            <w:r w:rsidRPr="00E24B0A" w:rsidDel="0011097D">
              <w:rPr>
                <w:rFonts w:asciiTheme="majorBidi" w:hAnsiTheme="majorBidi" w:cstheme="majorBidi"/>
                <w:rPrChange w:id="5172" w:author="Samane Shahpouri" w:date="2024-05-17T23:11:00Z" w16du:dateUtc="2024-05-17T21:11:00Z">
                  <w:rPr/>
                </w:rPrChange>
              </w:rPr>
              <w:tab/>
              <w:delText xml:space="preserve">Abdoli M, Dierckx RAJO, Zaidi H. Metal artifact reduction strategies for improved attenuation correction in hybrid PET/CT imaging. Vol. 39, Medical Physics. 2012. </w:delText>
            </w:r>
          </w:del>
        </w:p>
        <w:p w14:paraId="50B9933A" w14:textId="559DCE7A" w:rsidR="005C650F" w:rsidRPr="00E24B0A" w:rsidDel="0011097D" w:rsidRDefault="005C650F">
          <w:pPr>
            <w:divId w:val="85619882"/>
            <w:rPr>
              <w:del w:id="5173" w:author="Samane Shahpouri" w:date="2024-05-17T08:07:00Z" w16du:dateUtc="2024-05-17T06:07:00Z"/>
              <w:rFonts w:asciiTheme="majorBidi" w:hAnsiTheme="majorBidi" w:cstheme="majorBidi"/>
              <w:rPrChange w:id="5174" w:author="Samane Shahpouri" w:date="2024-05-17T23:11:00Z" w16du:dateUtc="2024-05-17T21:11:00Z">
                <w:rPr>
                  <w:del w:id="5175" w:author="Samane Shahpouri" w:date="2024-05-17T08:07:00Z" w16du:dateUtc="2024-05-17T06:07:00Z"/>
                </w:rPr>
              </w:rPrChange>
            </w:rPr>
            <w:pPrChange w:id="5176" w:author="Samane Shahpouri" w:date="2024-05-13T08:52:00Z" w16du:dateUtc="2024-05-13T06:52:00Z">
              <w:pPr>
                <w:autoSpaceDE w:val="0"/>
                <w:autoSpaceDN w:val="0"/>
                <w:ind w:hanging="640"/>
                <w:jc w:val="both"/>
                <w:divId w:val="85619882"/>
              </w:pPr>
            </w:pPrChange>
          </w:pPr>
          <w:del w:id="5177" w:author="Samane Shahpouri" w:date="2024-05-17T08:07:00Z" w16du:dateUtc="2024-05-17T06:07:00Z">
            <w:r w:rsidRPr="00E24B0A" w:rsidDel="0011097D">
              <w:rPr>
                <w:rFonts w:asciiTheme="majorBidi" w:hAnsiTheme="majorBidi" w:cstheme="majorBidi"/>
                <w:rPrChange w:id="5178" w:author="Samane Shahpouri" w:date="2024-05-17T23:11:00Z" w16du:dateUtc="2024-05-17T21:11:00Z">
                  <w:rPr/>
                </w:rPrChange>
              </w:rPr>
              <w:delText>25.</w:delText>
            </w:r>
            <w:r w:rsidRPr="00E24B0A" w:rsidDel="0011097D">
              <w:rPr>
                <w:rFonts w:asciiTheme="majorBidi" w:hAnsiTheme="majorBidi" w:cstheme="majorBidi"/>
                <w:rPrChange w:id="5179" w:author="Samane Shahpouri" w:date="2024-05-17T23:11:00Z" w16du:dateUtc="2024-05-17T21:11:00Z">
                  <w:rPr/>
                </w:rPrChange>
              </w:rPr>
              <w:tab/>
              <w:delText xml:space="preserve">Ghafarian P, Aghamiri SMR, Ay MR, Rahmim A, Schindler TH, Ratib O, et al. Is metal artefact reduction mandatory in cardiac PET/CT imaging in the presence of pacemaker and implantable cardioverter defibrillator leads? Eur J Nucl Med Mol Imaging. 2011;38(2). </w:delText>
            </w:r>
          </w:del>
        </w:p>
        <w:p w14:paraId="7A52047D" w14:textId="01BE3F4F" w:rsidR="005C650F" w:rsidRPr="00E24B0A" w:rsidDel="0011097D" w:rsidRDefault="005C650F">
          <w:pPr>
            <w:divId w:val="925580914"/>
            <w:rPr>
              <w:del w:id="5180" w:author="Samane Shahpouri" w:date="2024-05-17T08:07:00Z" w16du:dateUtc="2024-05-17T06:07:00Z"/>
              <w:rFonts w:asciiTheme="majorBidi" w:hAnsiTheme="majorBidi" w:cstheme="majorBidi"/>
              <w:rPrChange w:id="5181" w:author="Samane Shahpouri" w:date="2024-05-17T23:11:00Z" w16du:dateUtc="2024-05-17T21:11:00Z">
                <w:rPr>
                  <w:del w:id="5182" w:author="Samane Shahpouri" w:date="2024-05-17T08:07:00Z" w16du:dateUtc="2024-05-17T06:07:00Z"/>
                </w:rPr>
              </w:rPrChange>
            </w:rPr>
            <w:pPrChange w:id="5183" w:author="Samane Shahpouri" w:date="2024-05-13T08:52:00Z" w16du:dateUtc="2024-05-13T06:52:00Z">
              <w:pPr>
                <w:autoSpaceDE w:val="0"/>
                <w:autoSpaceDN w:val="0"/>
                <w:ind w:hanging="640"/>
                <w:jc w:val="both"/>
                <w:divId w:val="925580914"/>
              </w:pPr>
            </w:pPrChange>
          </w:pPr>
          <w:del w:id="5184" w:author="Samane Shahpouri" w:date="2024-05-17T08:07:00Z" w16du:dateUtc="2024-05-17T06:07:00Z">
            <w:r w:rsidRPr="00E24B0A" w:rsidDel="0011097D">
              <w:rPr>
                <w:rFonts w:asciiTheme="majorBidi" w:hAnsiTheme="majorBidi" w:cstheme="majorBidi"/>
                <w:rPrChange w:id="5185" w:author="Samane Shahpouri" w:date="2024-05-17T23:11:00Z" w16du:dateUtc="2024-05-17T21:11:00Z">
                  <w:rPr/>
                </w:rPrChange>
              </w:rPr>
              <w:delText>26.</w:delText>
            </w:r>
            <w:r w:rsidRPr="00E24B0A" w:rsidDel="0011097D">
              <w:rPr>
                <w:rFonts w:asciiTheme="majorBidi" w:hAnsiTheme="majorBidi" w:cstheme="majorBidi"/>
                <w:rPrChange w:id="5186" w:author="Samane Shahpouri" w:date="2024-05-17T23:11:00Z" w16du:dateUtc="2024-05-17T21:11:00Z">
                  <w:rPr/>
                </w:rPrChange>
              </w:rPr>
              <w:tab/>
              <w:delText xml:space="preserve">Heußer T, Mann P, Rank CM, Schäfer M, Dimitrakopoulou-Strauss A, Schlemmer HP, et al. Investigation of the halo-artifact in 68Ga-PSMA-11-PET/MRI. PLoS One. 2017;12(8). </w:delText>
            </w:r>
          </w:del>
        </w:p>
        <w:p w14:paraId="3783293F" w14:textId="6D281454" w:rsidR="005C650F" w:rsidRPr="00E24B0A" w:rsidDel="0011097D" w:rsidRDefault="005C650F">
          <w:pPr>
            <w:divId w:val="1633248174"/>
            <w:rPr>
              <w:del w:id="5187" w:author="Samane Shahpouri" w:date="2024-05-17T08:07:00Z" w16du:dateUtc="2024-05-17T06:07:00Z"/>
              <w:rFonts w:asciiTheme="majorBidi" w:hAnsiTheme="majorBidi" w:cstheme="majorBidi"/>
              <w:rPrChange w:id="5188" w:author="Samane Shahpouri" w:date="2024-05-17T23:11:00Z" w16du:dateUtc="2024-05-17T21:11:00Z">
                <w:rPr>
                  <w:del w:id="5189" w:author="Samane Shahpouri" w:date="2024-05-17T08:07:00Z" w16du:dateUtc="2024-05-17T06:07:00Z"/>
                </w:rPr>
              </w:rPrChange>
            </w:rPr>
            <w:pPrChange w:id="5190" w:author="Samane Shahpouri" w:date="2024-05-13T08:52:00Z" w16du:dateUtc="2024-05-13T06:52:00Z">
              <w:pPr>
                <w:autoSpaceDE w:val="0"/>
                <w:autoSpaceDN w:val="0"/>
                <w:ind w:hanging="640"/>
                <w:jc w:val="both"/>
                <w:divId w:val="1633248174"/>
              </w:pPr>
            </w:pPrChange>
          </w:pPr>
          <w:del w:id="5191" w:author="Samane Shahpouri" w:date="2024-05-17T08:07:00Z" w16du:dateUtc="2024-05-17T06:07:00Z">
            <w:r w:rsidRPr="00E24B0A" w:rsidDel="0011097D">
              <w:rPr>
                <w:rFonts w:asciiTheme="majorBidi" w:hAnsiTheme="majorBidi" w:cstheme="majorBidi"/>
                <w:rPrChange w:id="5192" w:author="Samane Shahpouri" w:date="2024-05-17T23:11:00Z" w16du:dateUtc="2024-05-17T21:11:00Z">
                  <w:rPr/>
                </w:rPrChange>
              </w:rPr>
              <w:delText>27.</w:delText>
            </w:r>
            <w:r w:rsidRPr="00E24B0A" w:rsidDel="0011097D">
              <w:rPr>
                <w:rFonts w:asciiTheme="majorBidi" w:hAnsiTheme="majorBidi" w:cstheme="majorBidi"/>
                <w:rPrChange w:id="5193" w:author="Samane Shahpouri" w:date="2024-05-17T23:11:00Z" w16du:dateUtc="2024-05-17T21:11:00Z">
                  <w:rPr/>
                </w:rPrChange>
              </w:rPr>
              <w:tab/>
              <w:delText xml:space="preserve">Hong I, Nekolla SG, Michel C. Improving Scatter Correction for Ga-68 PSMA PET Studies. In: 2017 IEEE Nuclear Science Symposium and Medical Imaging Conference, NSS/MIC 2017 - Conference Proceedings. 2018. </w:delText>
            </w:r>
          </w:del>
        </w:p>
        <w:p w14:paraId="3DD216DA" w14:textId="29BA6CAC" w:rsidR="005C650F" w:rsidRPr="00E24B0A" w:rsidDel="0011097D" w:rsidRDefault="005C650F">
          <w:pPr>
            <w:divId w:val="1570117940"/>
            <w:rPr>
              <w:del w:id="5194" w:author="Samane Shahpouri" w:date="2024-05-17T08:07:00Z" w16du:dateUtc="2024-05-17T06:07:00Z"/>
              <w:rFonts w:asciiTheme="majorBidi" w:hAnsiTheme="majorBidi" w:cstheme="majorBidi"/>
              <w:rPrChange w:id="5195" w:author="Samane Shahpouri" w:date="2024-05-17T23:11:00Z" w16du:dateUtc="2024-05-17T21:11:00Z">
                <w:rPr>
                  <w:del w:id="5196" w:author="Samane Shahpouri" w:date="2024-05-17T08:07:00Z" w16du:dateUtc="2024-05-17T06:07:00Z"/>
                </w:rPr>
              </w:rPrChange>
            </w:rPr>
            <w:pPrChange w:id="5197" w:author="Samane Shahpouri" w:date="2024-05-13T08:52:00Z" w16du:dateUtc="2024-05-13T06:52:00Z">
              <w:pPr>
                <w:autoSpaceDE w:val="0"/>
                <w:autoSpaceDN w:val="0"/>
                <w:ind w:hanging="640"/>
                <w:jc w:val="both"/>
                <w:divId w:val="1570117940"/>
              </w:pPr>
            </w:pPrChange>
          </w:pPr>
          <w:del w:id="5198" w:author="Samane Shahpouri" w:date="2024-05-17T08:07:00Z" w16du:dateUtc="2024-05-17T06:07:00Z">
            <w:r w:rsidRPr="00E24B0A" w:rsidDel="0011097D">
              <w:rPr>
                <w:rFonts w:asciiTheme="majorBidi" w:hAnsiTheme="majorBidi" w:cstheme="majorBidi"/>
                <w:rPrChange w:id="5199" w:author="Samane Shahpouri" w:date="2024-05-17T23:11:00Z" w16du:dateUtc="2024-05-17T21:11:00Z">
                  <w:rPr/>
                </w:rPrChange>
              </w:rPr>
              <w:delText>28.</w:delText>
            </w:r>
            <w:r w:rsidRPr="00E24B0A" w:rsidDel="0011097D">
              <w:rPr>
                <w:rFonts w:asciiTheme="majorBidi" w:hAnsiTheme="majorBidi" w:cstheme="majorBidi"/>
                <w:rPrChange w:id="5200" w:author="Samane Shahpouri" w:date="2024-05-17T23:11:00Z" w16du:dateUtc="2024-05-17T21:11:00Z">
                  <w:rPr/>
                </w:rPrChange>
              </w:rPr>
              <w:tab/>
              <w:delText xml:space="preserve">Magota K, Numata N, Shinyama D, Katahata J, Munakata Y, Maniawski PJ, et al. Halo artifacts of indwelling urinary catheter by inaccurate scatter correction in 18F-FDG PET/CT imaging: incidence, mechanism, and solutions. EJNMMI Phys. 2020;7(1). </w:delText>
            </w:r>
          </w:del>
        </w:p>
        <w:p w14:paraId="3FC36F2E" w14:textId="2AB1C835" w:rsidR="005C650F" w:rsidRPr="00E24B0A" w:rsidDel="0011097D" w:rsidRDefault="005C650F">
          <w:pPr>
            <w:divId w:val="986401634"/>
            <w:rPr>
              <w:del w:id="5201" w:author="Samane Shahpouri" w:date="2024-05-17T08:07:00Z" w16du:dateUtc="2024-05-17T06:07:00Z"/>
              <w:rFonts w:asciiTheme="majorBidi" w:hAnsiTheme="majorBidi" w:cstheme="majorBidi"/>
              <w:rPrChange w:id="5202" w:author="Samane Shahpouri" w:date="2024-05-17T23:11:00Z" w16du:dateUtc="2024-05-17T21:11:00Z">
                <w:rPr>
                  <w:del w:id="5203" w:author="Samane Shahpouri" w:date="2024-05-17T08:07:00Z" w16du:dateUtc="2024-05-17T06:07:00Z"/>
                </w:rPr>
              </w:rPrChange>
            </w:rPr>
            <w:pPrChange w:id="5204" w:author="Samane Shahpouri" w:date="2024-05-13T08:52:00Z" w16du:dateUtc="2024-05-13T06:52:00Z">
              <w:pPr>
                <w:autoSpaceDE w:val="0"/>
                <w:autoSpaceDN w:val="0"/>
                <w:ind w:hanging="640"/>
                <w:jc w:val="both"/>
                <w:divId w:val="986401634"/>
              </w:pPr>
            </w:pPrChange>
          </w:pPr>
          <w:del w:id="5205" w:author="Samane Shahpouri" w:date="2024-05-17T08:07:00Z" w16du:dateUtc="2024-05-17T06:07:00Z">
            <w:r w:rsidRPr="00E24B0A" w:rsidDel="0011097D">
              <w:rPr>
                <w:rFonts w:asciiTheme="majorBidi" w:hAnsiTheme="majorBidi" w:cstheme="majorBidi"/>
                <w:rPrChange w:id="5206" w:author="Samane Shahpouri" w:date="2024-05-17T23:11:00Z" w16du:dateUtc="2024-05-17T21:11:00Z">
                  <w:rPr/>
                </w:rPrChange>
              </w:rPr>
              <w:delText>29.</w:delText>
            </w:r>
            <w:r w:rsidRPr="00E24B0A" w:rsidDel="0011097D">
              <w:rPr>
                <w:rFonts w:asciiTheme="majorBidi" w:hAnsiTheme="majorBidi" w:cstheme="majorBidi"/>
                <w:rPrChange w:id="5207" w:author="Samane Shahpouri" w:date="2024-05-17T23:11:00Z" w16du:dateUtc="2024-05-17T21:11:00Z">
                  <w:rPr/>
                </w:rPrChange>
              </w:rPr>
              <w:tab/>
              <w:delText xml:space="preserve">Afshar-Oromieh A, Wolf M, Haberkorn U, Kachelrieß M, Gnirs R, Kopka K, et al. Effects of arm truncation on the appearance of the halo artifact in 68Ga-PSMA-11 (HBED-CC) PET/MRI. Eur J Nucl Med Mol Imaging. 2017;44(10). </w:delText>
            </w:r>
          </w:del>
        </w:p>
        <w:p w14:paraId="478D0436" w14:textId="0574379A" w:rsidR="005C650F" w:rsidRPr="00E24B0A" w:rsidDel="0011097D" w:rsidRDefault="005C650F">
          <w:pPr>
            <w:divId w:val="1607926424"/>
            <w:rPr>
              <w:del w:id="5208" w:author="Samane Shahpouri" w:date="2024-05-17T08:07:00Z" w16du:dateUtc="2024-05-17T06:07:00Z"/>
              <w:rFonts w:asciiTheme="majorBidi" w:hAnsiTheme="majorBidi" w:cstheme="majorBidi"/>
              <w:rPrChange w:id="5209" w:author="Samane Shahpouri" w:date="2024-05-17T23:11:00Z" w16du:dateUtc="2024-05-17T21:11:00Z">
                <w:rPr>
                  <w:del w:id="5210" w:author="Samane Shahpouri" w:date="2024-05-17T08:07:00Z" w16du:dateUtc="2024-05-17T06:07:00Z"/>
                </w:rPr>
              </w:rPrChange>
            </w:rPr>
            <w:pPrChange w:id="5211" w:author="Samane Shahpouri" w:date="2024-05-13T08:52:00Z" w16du:dateUtc="2024-05-13T06:52:00Z">
              <w:pPr>
                <w:autoSpaceDE w:val="0"/>
                <w:autoSpaceDN w:val="0"/>
                <w:ind w:hanging="640"/>
                <w:jc w:val="both"/>
                <w:divId w:val="1607926424"/>
              </w:pPr>
            </w:pPrChange>
          </w:pPr>
          <w:del w:id="5212" w:author="Samane Shahpouri" w:date="2024-05-17T08:07:00Z" w16du:dateUtc="2024-05-17T06:07:00Z">
            <w:r w:rsidRPr="00E24B0A" w:rsidDel="0011097D">
              <w:rPr>
                <w:rFonts w:asciiTheme="majorBidi" w:hAnsiTheme="majorBidi" w:cstheme="majorBidi"/>
                <w:rPrChange w:id="5213" w:author="Samane Shahpouri" w:date="2024-05-17T23:11:00Z" w16du:dateUtc="2024-05-17T21:11:00Z">
                  <w:rPr/>
                </w:rPrChange>
              </w:rPr>
              <w:delText>30.</w:delText>
            </w:r>
            <w:r w:rsidRPr="00E24B0A" w:rsidDel="0011097D">
              <w:rPr>
                <w:rFonts w:asciiTheme="majorBidi" w:hAnsiTheme="majorBidi" w:cstheme="majorBidi"/>
                <w:rPrChange w:id="5214" w:author="Samane Shahpouri" w:date="2024-05-17T23:11:00Z" w16du:dateUtc="2024-05-17T21:11:00Z">
                  <w:rPr/>
                </w:rPrChange>
              </w:rPr>
              <w:tab/>
              <w:delText xml:space="preserve">Sarikaya I, Sarikaya A. PET/CT Image Artifacts Caused by the Arms. J Nucl Med Technol. 2021;49(1). </w:delText>
            </w:r>
          </w:del>
        </w:p>
        <w:p w14:paraId="07E776EB" w14:textId="65553CD5" w:rsidR="005C650F" w:rsidRPr="00E24B0A" w:rsidDel="0011097D" w:rsidRDefault="005C650F">
          <w:pPr>
            <w:divId w:val="1164779938"/>
            <w:rPr>
              <w:del w:id="5215" w:author="Samane Shahpouri" w:date="2024-05-17T08:07:00Z" w16du:dateUtc="2024-05-17T06:07:00Z"/>
              <w:rFonts w:asciiTheme="majorBidi" w:hAnsiTheme="majorBidi" w:cstheme="majorBidi"/>
              <w:rPrChange w:id="5216" w:author="Samane Shahpouri" w:date="2024-05-17T23:11:00Z" w16du:dateUtc="2024-05-17T21:11:00Z">
                <w:rPr>
                  <w:del w:id="5217" w:author="Samane Shahpouri" w:date="2024-05-17T08:07:00Z" w16du:dateUtc="2024-05-17T06:07:00Z"/>
                </w:rPr>
              </w:rPrChange>
            </w:rPr>
            <w:pPrChange w:id="5218" w:author="Samane Shahpouri" w:date="2024-05-13T08:52:00Z" w16du:dateUtc="2024-05-13T06:52:00Z">
              <w:pPr>
                <w:autoSpaceDE w:val="0"/>
                <w:autoSpaceDN w:val="0"/>
                <w:ind w:hanging="640"/>
                <w:jc w:val="both"/>
                <w:divId w:val="1164779938"/>
              </w:pPr>
            </w:pPrChange>
          </w:pPr>
          <w:del w:id="5219" w:author="Samane Shahpouri" w:date="2024-05-17T08:07:00Z" w16du:dateUtc="2024-05-17T06:07:00Z">
            <w:r w:rsidRPr="00E24B0A" w:rsidDel="0011097D">
              <w:rPr>
                <w:rFonts w:asciiTheme="majorBidi" w:hAnsiTheme="majorBidi" w:cstheme="majorBidi"/>
                <w:rPrChange w:id="5220" w:author="Samane Shahpouri" w:date="2024-05-17T23:11:00Z" w16du:dateUtc="2024-05-17T21:11:00Z">
                  <w:rPr/>
                </w:rPrChange>
              </w:rPr>
              <w:delText>31.</w:delText>
            </w:r>
            <w:r w:rsidRPr="00E24B0A" w:rsidDel="0011097D">
              <w:rPr>
                <w:rFonts w:asciiTheme="majorBidi" w:hAnsiTheme="majorBidi" w:cstheme="majorBidi"/>
                <w:rPrChange w:id="5221" w:author="Samane Shahpouri" w:date="2024-05-17T23:11:00Z" w16du:dateUtc="2024-05-17T21:11:00Z">
                  <w:rPr/>
                </w:rPrChange>
              </w:rPr>
              <w:tab/>
              <w:delText xml:space="preserve">Lodge MA, Mhlanga JC, Cho SY, Wahl RL. Effect of patient arm motion in whole-body PET/CT. Journal of Nuclear Medicine. 2011;52(12). </w:delText>
            </w:r>
          </w:del>
        </w:p>
        <w:p w14:paraId="55C9CD0B" w14:textId="62169445" w:rsidR="005C650F" w:rsidRPr="00E24B0A" w:rsidDel="0011097D" w:rsidRDefault="005C650F">
          <w:pPr>
            <w:divId w:val="2022851895"/>
            <w:rPr>
              <w:del w:id="5222" w:author="Samane Shahpouri" w:date="2024-05-17T08:07:00Z" w16du:dateUtc="2024-05-17T06:07:00Z"/>
              <w:rFonts w:asciiTheme="majorBidi" w:hAnsiTheme="majorBidi" w:cstheme="majorBidi"/>
              <w:rPrChange w:id="5223" w:author="Samane Shahpouri" w:date="2024-05-17T23:11:00Z" w16du:dateUtc="2024-05-17T21:11:00Z">
                <w:rPr>
                  <w:del w:id="5224" w:author="Samane Shahpouri" w:date="2024-05-17T08:07:00Z" w16du:dateUtc="2024-05-17T06:07:00Z"/>
                </w:rPr>
              </w:rPrChange>
            </w:rPr>
            <w:pPrChange w:id="5225" w:author="Samane Shahpouri" w:date="2024-05-13T08:52:00Z" w16du:dateUtc="2024-05-13T06:52:00Z">
              <w:pPr>
                <w:autoSpaceDE w:val="0"/>
                <w:autoSpaceDN w:val="0"/>
                <w:ind w:hanging="640"/>
                <w:jc w:val="both"/>
                <w:divId w:val="2022851895"/>
              </w:pPr>
            </w:pPrChange>
          </w:pPr>
          <w:del w:id="5226" w:author="Samane Shahpouri" w:date="2024-05-17T08:07:00Z" w16du:dateUtc="2024-05-17T06:07:00Z">
            <w:r w:rsidRPr="00E24B0A" w:rsidDel="0011097D">
              <w:rPr>
                <w:rFonts w:asciiTheme="majorBidi" w:hAnsiTheme="majorBidi" w:cstheme="majorBidi"/>
                <w:rPrChange w:id="5227" w:author="Samane Shahpouri" w:date="2024-05-17T23:11:00Z" w16du:dateUtc="2024-05-17T21:11:00Z">
                  <w:rPr/>
                </w:rPrChange>
              </w:rPr>
              <w:delText>32.</w:delText>
            </w:r>
            <w:r w:rsidRPr="00E24B0A" w:rsidDel="0011097D">
              <w:rPr>
                <w:rFonts w:asciiTheme="majorBidi" w:hAnsiTheme="majorBidi" w:cstheme="majorBidi"/>
                <w:rPrChange w:id="5228" w:author="Samane Shahpouri" w:date="2024-05-17T23:11:00Z" w16du:dateUtc="2024-05-17T21:11:00Z">
                  <w:rPr/>
                </w:rPrChange>
              </w:rPr>
              <w:tab/>
              <w:delText xml:space="preserve">Dinges J, Nekolla SG, Bundschuh RA. Motion artifacts in oncological and cardiac PET imaging. Vol. 8, PET Clinics. 2013. </w:delText>
            </w:r>
          </w:del>
        </w:p>
        <w:p w14:paraId="39CBF743" w14:textId="02FE88D0" w:rsidR="005C650F" w:rsidRPr="00E24B0A" w:rsidDel="0011097D" w:rsidRDefault="005C650F">
          <w:pPr>
            <w:divId w:val="2029915318"/>
            <w:rPr>
              <w:del w:id="5229" w:author="Samane Shahpouri" w:date="2024-05-17T08:07:00Z" w16du:dateUtc="2024-05-17T06:07:00Z"/>
              <w:rFonts w:asciiTheme="majorBidi" w:hAnsiTheme="majorBidi" w:cstheme="majorBidi"/>
              <w:rPrChange w:id="5230" w:author="Samane Shahpouri" w:date="2024-05-17T23:11:00Z" w16du:dateUtc="2024-05-17T21:11:00Z">
                <w:rPr>
                  <w:del w:id="5231" w:author="Samane Shahpouri" w:date="2024-05-17T08:07:00Z" w16du:dateUtc="2024-05-17T06:07:00Z"/>
                </w:rPr>
              </w:rPrChange>
            </w:rPr>
            <w:pPrChange w:id="5232" w:author="Samane Shahpouri" w:date="2024-05-13T08:52:00Z" w16du:dateUtc="2024-05-13T06:52:00Z">
              <w:pPr>
                <w:autoSpaceDE w:val="0"/>
                <w:autoSpaceDN w:val="0"/>
                <w:ind w:hanging="640"/>
                <w:jc w:val="both"/>
                <w:divId w:val="2029915318"/>
              </w:pPr>
            </w:pPrChange>
          </w:pPr>
          <w:del w:id="5233" w:author="Samane Shahpouri" w:date="2024-05-17T08:07:00Z" w16du:dateUtc="2024-05-17T06:07:00Z">
            <w:r w:rsidRPr="00E24B0A" w:rsidDel="0011097D">
              <w:rPr>
                <w:rFonts w:asciiTheme="majorBidi" w:hAnsiTheme="majorBidi" w:cstheme="majorBidi"/>
                <w:rPrChange w:id="5234" w:author="Samane Shahpouri" w:date="2024-05-17T23:11:00Z" w16du:dateUtc="2024-05-17T21:11:00Z">
                  <w:rPr/>
                </w:rPrChange>
              </w:rPr>
              <w:delText>33.</w:delText>
            </w:r>
            <w:r w:rsidRPr="00E24B0A" w:rsidDel="0011097D">
              <w:rPr>
                <w:rFonts w:asciiTheme="majorBidi" w:hAnsiTheme="majorBidi" w:cstheme="majorBidi"/>
                <w:rPrChange w:id="5235" w:author="Samane Shahpouri" w:date="2024-05-17T23:11:00Z" w16du:dateUtc="2024-05-17T21:11:00Z">
                  <w:rPr/>
                </w:rPrChange>
              </w:rPr>
              <w:tab/>
              <w:delText xml:space="preserve">Presotto L. The long fight against motion artifacts in cardiac PET. Vol. 29, Journal of Nuclear Cardiology. 2022. </w:delText>
            </w:r>
          </w:del>
        </w:p>
        <w:p w14:paraId="60D99E21" w14:textId="3A505130" w:rsidR="005C650F" w:rsidRPr="00E24B0A" w:rsidDel="0011097D" w:rsidRDefault="005C650F">
          <w:pPr>
            <w:divId w:val="886839616"/>
            <w:rPr>
              <w:del w:id="5236" w:author="Samane Shahpouri" w:date="2024-05-17T08:07:00Z" w16du:dateUtc="2024-05-17T06:07:00Z"/>
              <w:rFonts w:asciiTheme="majorBidi" w:hAnsiTheme="majorBidi" w:cstheme="majorBidi"/>
              <w:rPrChange w:id="5237" w:author="Samane Shahpouri" w:date="2024-05-17T23:11:00Z" w16du:dateUtc="2024-05-17T21:11:00Z">
                <w:rPr>
                  <w:del w:id="5238" w:author="Samane Shahpouri" w:date="2024-05-17T08:07:00Z" w16du:dateUtc="2024-05-17T06:07:00Z"/>
                </w:rPr>
              </w:rPrChange>
            </w:rPr>
            <w:pPrChange w:id="5239" w:author="Samane Shahpouri" w:date="2024-05-13T08:52:00Z" w16du:dateUtc="2024-05-13T06:52:00Z">
              <w:pPr>
                <w:autoSpaceDE w:val="0"/>
                <w:autoSpaceDN w:val="0"/>
                <w:ind w:hanging="640"/>
                <w:jc w:val="both"/>
                <w:divId w:val="886839616"/>
              </w:pPr>
            </w:pPrChange>
          </w:pPr>
          <w:del w:id="5240" w:author="Samane Shahpouri" w:date="2024-05-17T08:07:00Z" w16du:dateUtc="2024-05-17T06:07:00Z">
            <w:r w:rsidRPr="00E24B0A" w:rsidDel="0011097D">
              <w:rPr>
                <w:rFonts w:asciiTheme="majorBidi" w:hAnsiTheme="majorBidi" w:cstheme="majorBidi"/>
                <w:rPrChange w:id="5241" w:author="Samane Shahpouri" w:date="2024-05-17T23:11:00Z" w16du:dateUtc="2024-05-17T21:11:00Z">
                  <w:rPr/>
                </w:rPrChange>
              </w:rPr>
              <w:delText>34.</w:delText>
            </w:r>
            <w:r w:rsidRPr="00E24B0A" w:rsidDel="0011097D">
              <w:rPr>
                <w:rFonts w:asciiTheme="majorBidi" w:hAnsiTheme="majorBidi" w:cstheme="majorBidi"/>
                <w:rPrChange w:id="5242" w:author="Samane Shahpouri" w:date="2024-05-17T23:11:00Z" w16du:dateUtc="2024-05-17T21:11:00Z">
                  <w:rPr/>
                </w:rPrChange>
              </w:rPr>
              <w:tab/>
              <w:delText xml:space="preserve">Piccinelli M, Votaw JR, Garcia E V. Motion Correction and Its Impact on Absolute Myocardial Blood Flow Measures with PET. Vol. 20, Current Cardiology Reports. 2018. </w:delText>
            </w:r>
          </w:del>
        </w:p>
        <w:p w14:paraId="17943B32" w14:textId="6B23B866" w:rsidR="005C650F" w:rsidRPr="00E24B0A" w:rsidDel="0011097D" w:rsidRDefault="005C650F">
          <w:pPr>
            <w:divId w:val="1918393308"/>
            <w:rPr>
              <w:del w:id="5243" w:author="Samane Shahpouri" w:date="2024-05-17T08:07:00Z" w16du:dateUtc="2024-05-17T06:07:00Z"/>
              <w:rFonts w:asciiTheme="majorBidi" w:hAnsiTheme="majorBidi" w:cstheme="majorBidi"/>
              <w:rPrChange w:id="5244" w:author="Samane Shahpouri" w:date="2024-05-17T23:11:00Z" w16du:dateUtc="2024-05-17T21:11:00Z">
                <w:rPr>
                  <w:del w:id="5245" w:author="Samane Shahpouri" w:date="2024-05-17T08:07:00Z" w16du:dateUtc="2024-05-17T06:07:00Z"/>
                </w:rPr>
              </w:rPrChange>
            </w:rPr>
            <w:pPrChange w:id="5246" w:author="Samane Shahpouri" w:date="2024-05-13T08:52:00Z" w16du:dateUtc="2024-05-13T06:52:00Z">
              <w:pPr>
                <w:autoSpaceDE w:val="0"/>
                <w:autoSpaceDN w:val="0"/>
                <w:ind w:hanging="640"/>
                <w:jc w:val="both"/>
                <w:divId w:val="1918393308"/>
              </w:pPr>
            </w:pPrChange>
          </w:pPr>
          <w:del w:id="5247" w:author="Samane Shahpouri" w:date="2024-05-17T08:07:00Z" w16du:dateUtc="2024-05-17T06:07:00Z">
            <w:r w:rsidRPr="00E24B0A" w:rsidDel="0011097D">
              <w:rPr>
                <w:rFonts w:asciiTheme="majorBidi" w:hAnsiTheme="majorBidi" w:cstheme="majorBidi"/>
                <w:rPrChange w:id="5248" w:author="Samane Shahpouri" w:date="2024-05-17T23:11:00Z" w16du:dateUtc="2024-05-17T21:11:00Z">
                  <w:rPr/>
                </w:rPrChange>
              </w:rPr>
              <w:delText>35.</w:delText>
            </w:r>
            <w:r w:rsidRPr="00E24B0A" w:rsidDel="0011097D">
              <w:rPr>
                <w:rFonts w:asciiTheme="majorBidi" w:hAnsiTheme="majorBidi" w:cstheme="majorBidi"/>
                <w:rPrChange w:id="5249" w:author="Samane Shahpouri" w:date="2024-05-17T23:11:00Z" w16du:dateUtc="2024-05-17T21:11:00Z">
                  <w:rPr/>
                </w:rPrChange>
              </w:rPr>
              <w:tab/>
              <w:delText xml:space="preserve">Shiri I, Sanaat A, Salimi Y, Akhavanallaf A, Arabi H, Rahmim A, et al. PET-QA-Net: Towards Routine PET Image Artifact Detection and Correction using Deep Convolutional Neural Networks. In: 2021 IEEE Nuclear Science Symposium and Medical Imaging Conference (NSS/MIC). 2021. p. 1–3. </w:delText>
            </w:r>
          </w:del>
        </w:p>
        <w:p w14:paraId="2CAFB386" w14:textId="6B1709BE" w:rsidR="005C650F" w:rsidRPr="00E24B0A" w:rsidDel="0011097D" w:rsidRDefault="005C650F">
          <w:pPr>
            <w:divId w:val="489105153"/>
            <w:rPr>
              <w:del w:id="5250" w:author="Samane Shahpouri" w:date="2024-05-17T08:07:00Z" w16du:dateUtc="2024-05-17T06:07:00Z"/>
              <w:rFonts w:asciiTheme="majorBidi" w:hAnsiTheme="majorBidi" w:cstheme="majorBidi"/>
              <w:rPrChange w:id="5251" w:author="Samane Shahpouri" w:date="2024-05-17T23:11:00Z" w16du:dateUtc="2024-05-17T21:11:00Z">
                <w:rPr>
                  <w:del w:id="5252" w:author="Samane Shahpouri" w:date="2024-05-17T08:07:00Z" w16du:dateUtc="2024-05-17T06:07:00Z"/>
                </w:rPr>
              </w:rPrChange>
            </w:rPr>
            <w:pPrChange w:id="5253" w:author="Samane Shahpouri" w:date="2024-05-13T08:52:00Z" w16du:dateUtc="2024-05-13T06:52:00Z">
              <w:pPr>
                <w:autoSpaceDE w:val="0"/>
                <w:autoSpaceDN w:val="0"/>
                <w:ind w:hanging="640"/>
                <w:jc w:val="both"/>
                <w:divId w:val="489105153"/>
              </w:pPr>
            </w:pPrChange>
          </w:pPr>
          <w:del w:id="5254" w:author="Samane Shahpouri" w:date="2024-05-17T08:07:00Z" w16du:dateUtc="2024-05-17T06:07:00Z">
            <w:r w:rsidRPr="00E24B0A" w:rsidDel="0011097D">
              <w:rPr>
                <w:rFonts w:asciiTheme="majorBidi" w:hAnsiTheme="majorBidi" w:cstheme="majorBidi"/>
                <w:rPrChange w:id="5255" w:author="Samane Shahpouri" w:date="2024-05-17T23:11:00Z" w16du:dateUtc="2024-05-17T21:11:00Z">
                  <w:rPr/>
                </w:rPrChange>
              </w:rPr>
              <w:delText>36.</w:delText>
            </w:r>
            <w:r w:rsidRPr="00E24B0A" w:rsidDel="0011097D">
              <w:rPr>
                <w:rFonts w:asciiTheme="majorBidi" w:hAnsiTheme="majorBidi" w:cstheme="majorBidi"/>
                <w:rPrChange w:id="5256" w:author="Samane Shahpouri" w:date="2024-05-17T23:11:00Z" w16du:dateUtc="2024-05-17T21:11:00Z">
                  <w:rPr/>
                </w:rPrChange>
              </w:rPr>
              <w:tab/>
              <w:delText xml:space="preserve">Shiri I, Arabi H, Geramifar P, Hajianfar G, Ghafarian P, Rahmim A, et al. Deep-JASC: joint attenuation and scatter correction in whole-body 18F-FDG PET using a deep residual network. Eur J Nucl Med Mol Imaging. 2020 Oct 1;47(11):2533–48. </w:delText>
            </w:r>
          </w:del>
        </w:p>
        <w:p w14:paraId="6B86E4A8" w14:textId="6AC417AF" w:rsidR="005C650F" w:rsidRPr="00E24B0A" w:rsidDel="0011097D" w:rsidRDefault="005C650F">
          <w:pPr>
            <w:divId w:val="412705849"/>
            <w:rPr>
              <w:del w:id="5257" w:author="Samane Shahpouri" w:date="2024-05-17T08:07:00Z" w16du:dateUtc="2024-05-17T06:07:00Z"/>
              <w:rFonts w:asciiTheme="majorBidi" w:hAnsiTheme="majorBidi" w:cstheme="majorBidi"/>
              <w:rPrChange w:id="5258" w:author="Samane Shahpouri" w:date="2024-05-17T23:11:00Z" w16du:dateUtc="2024-05-17T21:11:00Z">
                <w:rPr>
                  <w:del w:id="5259" w:author="Samane Shahpouri" w:date="2024-05-17T08:07:00Z" w16du:dateUtc="2024-05-17T06:07:00Z"/>
                </w:rPr>
              </w:rPrChange>
            </w:rPr>
            <w:pPrChange w:id="5260" w:author="Samane Shahpouri" w:date="2024-05-13T08:52:00Z" w16du:dateUtc="2024-05-13T06:52:00Z">
              <w:pPr>
                <w:autoSpaceDE w:val="0"/>
                <w:autoSpaceDN w:val="0"/>
                <w:ind w:hanging="640"/>
                <w:jc w:val="both"/>
                <w:divId w:val="412705849"/>
              </w:pPr>
            </w:pPrChange>
          </w:pPr>
          <w:del w:id="5261" w:author="Samane Shahpouri" w:date="2024-05-17T08:07:00Z" w16du:dateUtc="2024-05-17T06:07:00Z">
            <w:r w:rsidRPr="00E24B0A" w:rsidDel="0011097D">
              <w:rPr>
                <w:rFonts w:asciiTheme="majorBidi" w:hAnsiTheme="majorBidi" w:cstheme="majorBidi"/>
                <w:rPrChange w:id="5262" w:author="Samane Shahpouri" w:date="2024-05-17T23:11:00Z" w16du:dateUtc="2024-05-17T21:11:00Z">
                  <w:rPr/>
                </w:rPrChange>
              </w:rPr>
              <w:delText>37.</w:delText>
            </w:r>
            <w:r w:rsidRPr="00E24B0A" w:rsidDel="0011097D">
              <w:rPr>
                <w:rFonts w:asciiTheme="majorBidi" w:hAnsiTheme="majorBidi" w:cstheme="majorBidi"/>
                <w:rPrChange w:id="5263" w:author="Samane Shahpouri" w:date="2024-05-17T23:11:00Z" w16du:dateUtc="2024-05-17T21:11:00Z">
                  <w:rPr/>
                </w:rPrChange>
              </w:rPr>
              <w:tab/>
              <w:delText xml:space="preserve">Arabi H, Zaidi H. Truncation compensation and metallic dental implant artefact reduction in PET/MRI attenuation correction using deep learning-based object completion. Phys Med Biol. 2020;65(19). </w:delText>
            </w:r>
          </w:del>
        </w:p>
        <w:p w14:paraId="30FEFE16" w14:textId="665AF924" w:rsidR="005C650F" w:rsidRPr="00E24B0A" w:rsidDel="0011097D" w:rsidRDefault="005C650F">
          <w:pPr>
            <w:divId w:val="1872721997"/>
            <w:rPr>
              <w:del w:id="5264" w:author="Samane Shahpouri" w:date="2024-05-17T08:07:00Z" w16du:dateUtc="2024-05-17T06:07:00Z"/>
              <w:rFonts w:asciiTheme="majorBidi" w:hAnsiTheme="majorBidi" w:cstheme="majorBidi"/>
              <w:rPrChange w:id="5265" w:author="Samane Shahpouri" w:date="2024-05-17T23:11:00Z" w16du:dateUtc="2024-05-17T21:11:00Z">
                <w:rPr>
                  <w:del w:id="5266" w:author="Samane Shahpouri" w:date="2024-05-17T08:07:00Z" w16du:dateUtc="2024-05-17T06:07:00Z"/>
                </w:rPr>
              </w:rPrChange>
            </w:rPr>
            <w:pPrChange w:id="5267" w:author="Samane Shahpouri" w:date="2024-05-13T08:52:00Z" w16du:dateUtc="2024-05-13T06:52:00Z">
              <w:pPr>
                <w:autoSpaceDE w:val="0"/>
                <w:autoSpaceDN w:val="0"/>
                <w:ind w:hanging="640"/>
                <w:jc w:val="both"/>
                <w:divId w:val="1872721997"/>
              </w:pPr>
            </w:pPrChange>
          </w:pPr>
          <w:del w:id="5268" w:author="Samane Shahpouri" w:date="2024-05-17T08:07:00Z" w16du:dateUtc="2024-05-17T06:07:00Z">
            <w:r w:rsidRPr="00E24B0A" w:rsidDel="0011097D">
              <w:rPr>
                <w:rFonts w:asciiTheme="majorBidi" w:hAnsiTheme="majorBidi" w:cstheme="majorBidi"/>
                <w:rPrChange w:id="5269" w:author="Samane Shahpouri" w:date="2024-05-17T23:11:00Z" w16du:dateUtc="2024-05-17T21:11:00Z">
                  <w:rPr/>
                </w:rPrChange>
              </w:rPr>
              <w:delText>38.</w:delText>
            </w:r>
            <w:r w:rsidRPr="00E24B0A" w:rsidDel="0011097D">
              <w:rPr>
                <w:rFonts w:asciiTheme="majorBidi" w:hAnsiTheme="majorBidi" w:cstheme="majorBidi"/>
                <w:rPrChange w:id="5270" w:author="Samane Shahpouri" w:date="2024-05-17T23:11:00Z" w16du:dateUtc="2024-05-17T21:11:00Z">
                  <w:rPr/>
                </w:rPrChange>
              </w:rPr>
              <w:tab/>
              <w:delText xml:space="preserve">Mawlawi O, Erasmus JJ, Pan T, Cody DD, Campbell R, Lonn AH, et al. Truncation artifact on PET/CT: Impact on measurements of activity concentration and assessment of a correction algorithm. American Journal of Roentgenology. 2006;186(5). </w:delText>
            </w:r>
          </w:del>
        </w:p>
        <w:p w14:paraId="416671FA" w14:textId="79ECEEFD" w:rsidR="005C650F" w:rsidRPr="00E24B0A" w:rsidDel="0011097D" w:rsidRDefault="005C650F">
          <w:pPr>
            <w:divId w:val="1642079265"/>
            <w:rPr>
              <w:del w:id="5271" w:author="Samane Shahpouri" w:date="2024-05-17T08:07:00Z" w16du:dateUtc="2024-05-17T06:07:00Z"/>
              <w:rFonts w:asciiTheme="majorBidi" w:hAnsiTheme="majorBidi" w:cstheme="majorBidi"/>
              <w:rPrChange w:id="5272" w:author="Samane Shahpouri" w:date="2024-05-17T23:11:00Z" w16du:dateUtc="2024-05-17T21:11:00Z">
                <w:rPr>
                  <w:del w:id="5273" w:author="Samane Shahpouri" w:date="2024-05-17T08:07:00Z" w16du:dateUtc="2024-05-17T06:07:00Z"/>
                </w:rPr>
              </w:rPrChange>
            </w:rPr>
            <w:pPrChange w:id="5274" w:author="Samane Shahpouri" w:date="2024-05-13T08:52:00Z" w16du:dateUtc="2024-05-13T06:52:00Z">
              <w:pPr>
                <w:autoSpaceDE w:val="0"/>
                <w:autoSpaceDN w:val="0"/>
                <w:ind w:hanging="640"/>
                <w:jc w:val="both"/>
                <w:divId w:val="1642079265"/>
              </w:pPr>
            </w:pPrChange>
          </w:pPr>
          <w:del w:id="5275" w:author="Samane Shahpouri" w:date="2024-05-17T08:07:00Z" w16du:dateUtc="2024-05-17T06:07:00Z">
            <w:r w:rsidRPr="00E24B0A" w:rsidDel="0011097D">
              <w:rPr>
                <w:rFonts w:asciiTheme="majorBidi" w:hAnsiTheme="majorBidi" w:cstheme="majorBidi"/>
                <w:rPrChange w:id="5276" w:author="Samane Shahpouri" w:date="2024-05-17T23:11:00Z" w16du:dateUtc="2024-05-17T21:11:00Z">
                  <w:rPr/>
                </w:rPrChange>
              </w:rPr>
              <w:delText>39.</w:delText>
            </w:r>
            <w:r w:rsidRPr="00E24B0A" w:rsidDel="0011097D">
              <w:rPr>
                <w:rFonts w:asciiTheme="majorBidi" w:hAnsiTheme="majorBidi" w:cstheme="majorBidi"/>
                <w:rPrChange w:id="5277" w:author="Samane Shahpouri" w:date="2024-05-17T23:11:00Z" w16du:dateUtc="2024-05-17T21:11:00Z">
                  <w:rPr/>
                </w:rPrChange>
              </w:rPr>
              <w:tab/>
              <w:delText xml:space="preserve">Lindemann ME, Gratz M, Blumhagen JO, Jakoby B, Quick HH. MR-based truncation correction using an advanced HUGE method to improve attenuation correction in PET/MR imaging of obese patients. Med Phys. 2022;49(2). </w:delText>
            </w:r>
          </w:del>
        </w:p>
        <w:p w14:paraId="122F5173" w14:textId="43C6ED2E" w:rsidR="005C650F" w:rsidRPr="00E24B0A" w:rsidDel="0011097D" w:rsidRDefault="005C650F">
          <w:pPr>
            <w:divId w:val="66075539"/>
            <w:rPr>
              <w:del w:id="5278" w:author="Samane Shahpouri" w:date="2024-05-17T08:07:00Z" w16du:dateUtc="2024-05-17T06:07:00Z"/>
              <w:rFonts w:asciiTheme="majorBidi" w:hAnsiTheme="majorBidi" w:cstheme="majorBidi"/>
              <w:rPrChange w:id="5279" w:author="Samane Shahpouri" w:date="2024-05-17T23:11:00Z" w16du:dateUtc="2024-05-17T21:11:00Z">
                <w:rPr>
                  <w:del w:id="5280" w:author="Samane Shahpouri" w:date="2024-05-17T08:07:00Z" w16du:dateUtc="2024-05-17T06:07:00Z"/>
                </w:rPr>
              </w:rPrChange>
            </w:rPr>
            <w:pPrChange w:id="5281" w:author="Samane Shahpouri" w:date="2024-05-13T08:52:00Z" w16du:dateUtc="2024-05-13T06:52:00Z">
              <w:pPr>
                <w:autoSpaceDE w:val="0"/>
                <w:autoSpaceDN w:val="0"/>
                <w:ind w:hanging="640"/>
                <w:jc w:val="both"/>
                <w:divId w:val="66075539"/>
              </w:pPr>
            </w:pPrChange>
          </w:pPr>
          <w:del w:id="5282" w:author="Samane Shahpouri" w:date="2024-05-17T08:07:00Z" w16du:dateUtc="2024-05-17T06:07:00Z">
            <w:r w:rsidRPr="00E24B0A" w:rsidDel="0011097D">
              <w:rPr>
                <w:rFonts w:asciiTheme="majorBidi" w:hAnsiTheme="majorBidi" w:cstheme="majorBidi"/>
                <w:rPrChange w:id="5283" w:author="Samane Shahpouri" w:date="2024-05-17T23:11:00Z" w16du:dateUtc="2024-05-17T21:11:00Z">
                  <w:rPr/>
                </w:rPrChange>
              </w:rPr>
              <w:delText>40.</w:delText>
            </w:r>
            <w:r w:rsidRPr="00E24B0A" w:rsidDel="0011097D">
              <w:rPr>
                <w:rFonts w:asciiTheme="majorBidi" w:hAnsiTheme="majorBidi" w:cstheme="majorBidi"/>
                <w:rPrChange w:id="5284" w:author="Samane Shahpouri" w:date="2024-05-17T23:11:00Z" w16du:dateUtc="2024-05-17T21:11:00Z">
                  <w:rPr/>
                </w:rPrChange>
              </w:rPr>
              <w:tab/>
              <w:delText xml:space="preserve">Yoon SH, Jang JS, Park C. The feasibility of maximum likelihood estimation of activity and attenuation (MLAA) algorithm for reduction of truncation artifact in the breast PET/MRI. Journal of the Korean Physical Society. 2022;81(2). </w:delText>
            </w:r>
          </w:del>
        </w:p>
        <w:p w14:paraId="3C546326" w14:textId="494E8F81" w:rsidR="005C650F" w:rsidRPr="00E24B0A" w:rsidDel="0011097D" w:rsidRDefault="005C650F">
          <w:pPr>
            <w:divId w:val="1485855075"/>
            <w:rPr>
              <w:del w:id="5285" w:author="Samane Shahpouri" w:date="2024-05-17T08:07:00Z" w16du:dateUtc="2024-05-17T06:07:00Z"/>
              <w:rFonts w:asciiTheme="majorBidi" w:hAnsiTheme="majorBidi" w:cstheme="majorBidi"/>
              <w:rPrChange w:id="5286" w:author="Samane Shahpouri" w:date="2024-05-17T23:11:00Z" w16du:dateUtc="2024-05-17T21:11:00Z">
                <w:rPr>
                  <w:del w:id="5287" w:author="Samane Shahpouri" w:date="2024-05-17T08:07:00Z" w16du:dateUtc="2024-05-17T06:07:00Z"/>
                </w:rPr>
              </w:rPrChange>
            </w:rPr>
            <w:pPrChange w:id="5288" w:author="Samane Shahpouri" w:date="2024-05-13T08:52:00Z" w16du:dateUtc="2024-05-13T06:52:00Z">
              <w:pPr>
                <w:autoSpaceDE w:val="0"/>
                <w:autoSpaceDN w:val="0"/>
                <w:ind w:hanging="640"/>
                <w:jc w:val="both"/>
                <w:divId w:val="1485855075"/>
              </w:pPr>
            </w:pPrChange>
          </w:pPr>
          <w:del w:id="5289" w:author="Samane Shahpouri" w:date="2024-05-17T08:07:00Z" w16du:dateUtc="2024-05-17T06:07:00Z">
            <w:r w:rsidRPr="00E24B0A" w:rsidDel="0011097D">
              <w:rPr>
                <w:rFonts w:asciiTheme="majorBidi" w:hAnsiTheme="majorBidi" w:cstheme="majorBidi"/>
                <w:rPrChange w:id="5290" w:author="Samane Shahpouri" w:date="2024-05-17T23:11:00Z" w16du:dateUtc="2024-05-17T21:11:00Z">
                  <w:rPr/>
                </w:rPrChange>
              </w:rPr>
              <w:delText>41.</w:delText>
            </w:r>
            <w:r w:rsidRPr="00E24B0A" w:rsidDel="0011097D">
              <w:rPr>
                <w:rFonts w:asciiTheme="majorBidi" w:hAnsiTheme="majorBidi" w:cstheme="majorBidi"/>
                <w:rPrChange w:id="5291" w:author="Samane Shahpouri" w:date="2024-05-17T23:11:00Z" w16du:dateUtc="2024-05-17T21:11:00Z">
                  <w:rPr/>
                </w:rPrChange>
              </w:rPr>
              <w:tab/>
              <w:delText xml:space="preserve">Panagiotidis E, Alshammari A, Michopoulou S, Skoura E, Naik K, Maragkoudakis E, et al. Comparison of the impact of 68Ga-DOTATATE and 18F-FDG PET/CT on clinical management in patients with Neuroendocrine tumors. Journal of Nuclear Medicine. 2017;58(1). </w:delText>
            </w:r>
          </w:del>
        </w:p>
        <w:p w14:paraId="0C6C6F64" w14:textId="7A753900" w:rsidR="005C650F" w:rsidRPr="00E24B0A" w:rsidDel="0011097D" w:rsidRDefault="005C650F">
          <w:pPr>
            <w:divId w:val="401608730"/>
            <w:rPr>
              <w:del w:id="5292" w:author="Samane Shahpouri" w:date="2024-05-17T08:07:00Z" w16du:dateUtc="2024-05-17T06:07:00Z"/>
              <w:rFonts w:asciiTheme="majorBidi" w:hAnsiTheme="majorBidi" w:cstheme="majorBidi"/>
              <w:rPrChange w:id="5293" w:author="Samane Shahpouri" w:date="2024-05-17T23:11:00Z" w16du:dateUtc="2024-05-17T21:11:00Z">
                <w:rPr>
                  <w:del w:id="5294" w:author="Samane Shahpouri" w:date="2024-05-17T08:07:00Z" w16du:dateUtc="2024-05-17T06:07:00Z"/>
                </w:rPr>
              </w:rPrChange>
            </w:rPr>
            <w:pPrChange w:id="5295" w:author="Samane Shahpouri" w:date="2024-05-13T08:52:00Z" w16du:dateUtc="2024-05-13T06:52:00Z">
              <w:pPr>
                <w:autoSpaceDE w:val="0"/>
                <w:autoSpaceDN w:val="0"/>
                <w:ind w:hanging="640"/>
                <w:jc w:val="both"/>
                <w:divId w:val="401608730"/>
              </w:pPr>
            </w:pPrChange>
          </w:pPr>
          <w:del w:id="5296" w:author="Samane Shahpouri" w:date="2024-05-17T08:07:00Z" w16du:dateUtc="2024-05-17T06:07:00Z">
            <w:r w:rsidRPr="00E24B0A" w:rsidDel="0011097D">
              <w:rPr>
                <w:rFonts w:asciiTheme="majorBidi" w:hAnsiTheme="majorBidi" w:cstheme="majorBidi"/>
                <w:rPrChange w:id="5297" w:author="Samane Shahpouri" w:date="2024-05-17T23:11:00Z" w16du:dateUtc="2024-05-17T21:11:00Z">
                  <w:rPr/>
                </w:rPrChange>
              </w:rPr>
              <w:delText>42.</w:delText>
            </w:r>
            <w:r w:rsidRPr="00E24B0A" w:rsidDel="0011097D">
              <w:rPr>
                <w:rFonts w:asciiTheme="majorBidi" w:hAnsiTheme="majorBidi" w:cstheme="majorBidi"/>
                <w:rPrChange w:id="5298" w:author="Samane Shahpouri" w:date="2024-05-17T23:11:00Z" w16du:dateUtc="2024-05-17T21:11:00Z">
                  <w:rPr/>
                </w:rPrChange>
              </w:rPr>
              <w:tab/>
              <w:delText xml:space="preserve">Shiri I, Vafaei Sadr A, Akhavan A, Salimi Y, Sanaat A, Amini M, et al. Decentralized collaborative multi-institutional PET attenuation and scatter correction using federated deep learning. Eur J Nucl Med Mol Imaging. 2023 Mar 1;50(4):1034–50. </w:delText>
            </w:r>
          </w:del>
        </w:p>
        <w:p w14:paraId="36FA06DA" w14:textId="154579B5" w:rsidR="005C650F" w:rsidRPr="00E24B0A" w:rsidDel="0011097D" w:rsidRDefault="005C650F">
          <w:pPr>
            <w:divId w:val="410466313"/>
            <w:rPr>
              <w:del w:id="5299" w:author="Samane Shahpouri" w:date="2024-05-17T08:07:00Z" w16du:dateUtc="2024-05-17T06:07:00Z"/>
              <w:rFonts w:asciiTheme="majorBidi" w:hAnsiTheme="majorBidi" w:cstheme="majorBidi"/>
              <w:rPrChange w:id="5300" w:author="Samane Shahpouri" w:date="2024-05-17T23:11:00Z" w16du:dateUtc="2024-05-17T21:11:00Z">
                <w:rPr>
                  <w:del w:id="5301" w:author="Samane Shahpouri" w:date="2024-05-17T08:07:00Z" w16du:dateUtc="2024-05-17T06:07:00Z"/>
                </w:rPr>
              </w:rPrChange>
            </w:rPr>
            <w:pPrChange w:id="5302" w:author="Samane Shahpouri" w:date="2024-05-13T08:52:00Z" w16du:dateUtc="2024-05-13T06:52:00Z">
              <w:pPr>
                <w:autoSpaceDE w:val="0"/>
                <w:autoSpaceDN w:val="0"/>
                <w:ind w:hanging="640"/>
                <w:jc w:val="both"/>
                <w:divId w:val="410466313"/>
              </w:pPr>
            </w:pPrChange>
          </w:pPr>
          <w:del w:id="5303" w:author="Samane Shahpouri" w:date="2024-05-17T08:07:00Z" w16du:dateUtc="2024-05-17T06:07:00Z">
            <w:r w:rsidRPr="00E24B0A" w:rsidDel="0011097D">
              <w:rPr>
                <w:rFonts w:asciiTheme="majorBidi" w:hAnsiTheme="majorBidi" w:cstheme="majorBidi"/>
                <w:rPrChange w:id="5304" w:author="Samane Shahpouri" w:date="2024-05-17T23:11:00Z" w16du:dateUtc="2024-05-17T21:11:00Z">
                  <w:rPr/>
                </w:rPrChange>
              </w:rPr>
              <w:delText>43.</w:delText>
            </w:r>
            <w:r w:rsidRPr="00E24B0A" w:rsidDel="0011097D">
              <w:rPr>
                <w:rFonts w:asciiTheme="majorBidi" w:hAnsiTheme="majorBidi" w:cstheme="majorBidi"/>
                <w:rPrChange w:id="5305" w:author="Samane Shahpouri" w:date="2024-05-17T23:11:00Z" w16du:dateUtc="2024-05-17T21:11:00Z">
                  <w:rPr/>
                </w:rPrChange>
              </w:rPr>
              <w:tab/>
              <w:delText xml:space="preserve">Lassen ML, Rasul S, Beitzke D, Stelzmüller ME, Cal-Gonzalez J, Hacker M, et al. Assessment of attenuation correction for myocardial PET imaging using combined PET/MRI. Journal of Nuclear Cardiology. 2019;26(4). </w:delText>
            </w:r>
          </w:del>
        </w:p>
        <w:p w14:paraId="30E5A387" w14:textId="26E2CF8E" w:rsidR="005C650F" w:rsidRPr="00E24B0A" w:rsidDel="0011097D" w:rsidRDefault="005C650F">
          <w:pPr>
            <w:divId w:val="301620388"/>
            <w:rPr>
              <w:del w:id="5306" w:author="Samane Shahpouri" w:date="2024-05-17T08:07:00Z" w16du:dateUtc="2024-05-17T06:07:00Z"/>
              <w:rFonts w:asciiTheme="majorBidi" w:hAnsiTheme="majorBidi" w:cstheme="majorBidi"/>
              <w:rPrChange w:id="5307" w:author="Samane Shahpouri" w:date="2024-05-17T23:11:00Z" w16du:dateUtc="2024-05-17T21:11:00Z">
                <w:rPr>
                  <w:del w:id="5308" w:author="Samane Shahpouri" w:date="2024-05-17T08:07:00Z" w16du:dateUtc="2024-05-17T06:07:00Z"/>
                </w:rPr>
              </w:rPrChange>
            </w:rPr>
            <w:pPrChange w:id="5309" w:author="Samane Shahpouri" w:date="2024-05-13T08:52:00Z" w16du:dateUtc="2024-05-13T06:52:00Z">
              <w:pPr>
                <w:autoSpaceDE w:val="0"/>
                <w:autoSpaceDN w:val="0"/>
                <w:ind w:hanging="640"/>
                <w:jc w:val="both"/>
                <w:divId w:val="301620388"/>
              </w:pPr>
            </w:pPrChange>
          </w:pPr>
          <w:del w:id="5310" w:author="Samane Shahpouri" w:date="2024-05-17T08:07:00Z" w16du:dateUtc="2024-05-17T06:07:00Z">
            <w:r w:rsidRPr="00E24B0A" w:rsidDel="0011097D">
              <w:rPr>
                <w:rFonts w:asciiTheme="majorBidi" w:hAnsiTheme="majorBidi" w:cstheme="majorBidi"/>
                <w:rPrChange w:id="5311" w:author="Samane Shahpouri" w:date="2024-05-17T23:11:00Z" w16du:dateUtc="2024-05-17T21:11:00Z">
                  <w:rPr/>
                </w:rPrChange>
              </w:rPr>
              <w:delText>44.</w:delText>
            </w:r>
            <w:r w:rsidRPr="00E24B0A" w:rsidDel="0011097D">
              <w:rPr>
                <w:rFonts w:asciiTheme="majorBidi" w:hAnsiTheme="majorBidi" w:cstheme="majorBidi"/>
                <w:rPrChange w:id="5312" w:author="Samane Shahpouri" w:date="2024-05-17T23:11:00Z" w16du:dateUtc="2024-05-17T21:11:00Z">
                  <w:rPr/>
                </w:rPrChange>
              </w:rPr>
              <w:tab/>
              <w:delText xml:space="preserve">Presotto L, Busnardo E, Perani D, Gianolli L, Gilardi MC, Bettinardi V. Simultaneous reconstruction of attenuation and activity in cardiac PET can remove CT misalignment artifacts. Journal of Nuclear Cardiology. 2016;23(5). </w:delText>
            </w:r>
          </w:del>
        </w:p>
        <w:p w14:paraId="74BF2CB5" w14:textId="7195FF2F" w:rsidR="005C650F" w:rsidRPr="00E24B0A" w:rsidDel="0011097D" w:rsidRDefault="005C650F">
          <w:pPr>
            <w:divId w:val="1723284344"/>
            <w:rPr>
              <w:del w:id="5313" w:author="Samane Shahpouri" w:date="2024-05-17T08:07:00Z" w16du:dateUtc="2024-05-17T06:07:00Z"/>
              <w:rFonts w:asciiTheme="majorBidi" w:hAnsiTheme="majorBidi" w:cstheme="majorBidi"/>
              <w:rPrChange w:id="5314" w:author="Samane Shahpouri" w:date="2024-05-17T23:11:00Z" w16du:dateUtc="2024-05-17T21:11:00Z">
                <w:rPr>
                  <w:del w:id="5315" w:author="Samane Shahpouri" w:date="2024-05-17T08:07:00Z" w16du:dateUtc="2024-05-17T06:07:00Z"/>
                </w:rPr>
              </w:rPrChange>
            </w:rPr>
            <w:pPrChange w:id="5316" w:author="Samane Shahpouri" w:date="2024-05-13T08:52:00Z" w16du:dateUtc="2024-05-13T06:52:00Z">
              <w:pPr>
                <w:autoSpaceDE w:val="0"/>
                <w:autoSpaceDN w:val="0"/>
                <w:ind w:hanging="640"/>
                <w:jc w:val="both"/>
                <w:divId w:val="1723284344"/>
              </w:pPr>
            </w:pPrChange>
          </w:pPr>
          <w:del w:id="5317" w:author="Samane Shahpouri" w:date="2024-05-17T08:07:00Z" w16du:dateUtc="2024-05-17T06:07:00Z">
            <w:r w:rsidRPr="00E24B0A" w:rsidDel="0011097D">
              <w:rPr>
                <w:rFonts w:asciiTheme="majorBidi" w:hAnsiTheme="majorBidi" w:cstheme="majorBidi"/>
                <w:rPrChange w:id="5318" w:author="Samane Shahpouri" w:date="2024-05-17T23:11:00Z" w16du:dateUtc="2024-05-17T21:11:00Z">
                  <w:rPr/>
                </w:rPrChange>
              </w:rPr>
              <w:delText>45.</w:delText>
            </w:r>
            <w:r w:rsidRPr="00E24B0A" w:rsidDel="0011097D">
              <w:rPr>
                <w:rFonts w:asciiTheme="majorBidi" w:hAnsiTheme="majorBidi" w:cstheme="majorBidi"/>
                <w:rPrChange w:id="5319" w:author="Samane Shahpouri" w:date="2024-05-17T23:11:00Z" w16du:dateUtc="2024-05-17T21:11:00Z">
                  <w:rPr/>
                </w:rPrChange>
              </w:rPr>
              <w:tab/>
              <w:delText xml:space="preserve">Mostafapour S, Greuter M, van Snick JH, Brouwers AH, Dierckx RAJO, van Sluis J, et al. Ultra-low dose CT scanning for PET/CT. Med Phys. 2024;51(1). </w:delText>
            </w:r>
          </w:del>
        </w:p>
        <w:p w14:paraId="65232492" w14:textId="1557CA95" w:rsidR="005C650F" w:rsidRPr="00E24B0A" w:rsidDel="0011097D" w:rsidRDefault="005C650F">
          <w:pPr>
            <w:divId w:val="1803190121"/>
            <w:rPr>
              <w:del w:id="5320" w:author="Samane Shahpouri" w:date="2024-05-17T08:07:00Z" w16du:dateUtc="2024-05-17T06:07:00Z"/>
              <w:rFonts w:asciiTheme="majorBidi" w:hAnsiTheme="majorBidi" w:cstheme="majorBidi"/>
              <w:rPrChange w:id="5321" w:author="Samane Shahpouri" w:date="2024-05-17T23:11:00Z" w16du:dateUtc="2024-05-17T21:11:00Z">
                <w:rPr>
                  <w:del w:id="5322" w:author="Samane Shahpouri" w:date="2024-05-17T08:07:00Z" w16du:dateUtc="2024-05-17T06:07:00Z"/>
                </w:rPr>
              </w:rPrChange>
            </w:rPr>
            <w:pPrChange w:id="5323" w:author="Samane Shahpouri" w:date="2024-05-13T08:52:00Z" w16du:dateUtc="2024-05-13T06:52:00Z">
              <w:pPr>
                <w:autoSpaceDE w:val="0"/>
                <w:autoSpaceDN w:val="0"/>
                <w:ind w:hanging="640"/>
                <w:jc w:val="both"/>
                <w:divId w:val="1803190121"/>
              </w:pPr>
            </w:pPrChange>
          </w:pPr>
          <w:del w:id="5324" w:author="Samane Shahpouri" w:date="2024-05-17T08:07:00Z" w16du:dateUtc="2024-05-17T06:07:00Z">
            <w:r w:rsidRPr="00E24B0A" w:rsidDel="0011097D">
              <w:rPr>
                <w:rFonts w:asciiTheme="majorBidi" w:hAnsiTheme="majorBidi" w:cstheme="majorBidi"/>
                <w:rPrChange w:id="5325" w:author="Samane Shahpouri" w:date="2024-05-17T23:11:00Z" w16du:dateUtc="2024-05-17T21:11:00Z">
                  <w:rPr/>
                </w:rPrChange>
              </w:rPr>
              <w:delText>46.</w:delText>
            </w:r>
            <w:r w:rsidRPr="00E24B0A" w:rsidDel="0011097D">
              <w:rPr>
                <w:rFonts w:asciiTheme="majorBidi" w:hAnsiTheme="majorBidi" w:cstheme="majorBidi"/>
                <w:rPrChange w:id="5326" w:author="Samane Shahpouri" w:date="2024-05-17T23:11:00Z" w16du:dateUtc="2024-05-17T21:11:00Z">
                  <w:rPr/>
                </w:rPrChange>
              </w:rPr>
              <w:tab/>
              <w:delText xml:space="preserve">Xia T, Alessio AM, Kinahan PE. Limits of ultra-low dose CT attenuation correction for PET/CT. In: IEEE Nuclear Science Symposium Conference Record. 2009. </w:delText>
            </w:r>
          </w:del>
        </w:p>
        <w:p w14:paraId="103EE8F5" w14:textId="71AF5436" w:rsidR="005C650F" w:rsidRPr="00E24B0A" w:rsidDel="0011097D" w:rsidRDefault="005C650F">
          <w:pPr>
            <w:divId w:val="1641959554"/>
            <w:rPr>
              <w:del w:id="5327" w:author="Samane Shahpouri" w:date="2024-05-17T08:07:00Z" w16du:dateUtc="2024-05-17T06:07:00Z"/>
              <w:rFonts w:asciiTheme="majorBidi" w:hAnsiTheme="majorBidi" w:cstheme="majorBidi"/>
              <w:rPrChange w:id="5328" w:author="Samane Shahpouri" w:date="2024-05-17T23:11:00Z" w16du:dateUtc="2024-05-17T21:11:00Z">
                <w:rPr>
                  <w:del w:id="5329" w:author="Samane Shahpouri" w:date="2024-05-17T08:07:00Z" w16du:dateUtc="2024-05-17T06:07:00Z"/>
                </w:rPr>
              </w:rPrChange>
            </w:rPr>
            <w:pPrChange w:id="5330" w:author="Samane Shahpouri" w:date="2024-05-13T08:52:00Z" w16du:dateUtc="2024-05-13T06:52:00Z">
              <w:pPr>
                <w:autoSpaceDE w:val="0"/>
                <w:autoSpaceDN w:val="0"/>
                <w:ind w:hanging="640"/>
                <w:jc w:val="both"/>
                <w:divId w:val="1641959554"/>
              </w:pPr>
            </w:pPrChange>
          </w:pPr>
          <w:del w:id="5331" w:author="Samane Shahpouri" w:date="2024-05-17T08:07:00Z" w16du:dateUtc="2024-05-17T06:07:00Z">
            <w:r w:rsidRPr="00E24B0A" w:rsidDel="0011097D">
              <w:rPr>
                <w:rFonts w:asciiTheme="majorBidi" w:hAnsiTheme="majorBidi" w:cstheme="majorBidi"/>
                <w:rPrChange w:id="5332" w:author="Samane Shahpouri" w:date="2024-05-17T23:11:00Z" w16du:dateUtc="2024-05-17T21:11:00Z">
                  <w:rPr/>
                </w:rPrChange>
              </w:rPr>
              <w:delText>47.</w:delText>
            </w:r>
            <w:r w:rsidRPr="00E24B0A" w:rsidDel="0011097D">
              <w:rPr>
                <w:rFonts w:asciiTheme="majorBidi" w:hAnsiTheme="majorBidi" w:cstheme="majorBidi"/>
                <w:rPrChange w:id="5333" w:author="Samane Shahpouri" w:date="2024-05-17T23:11:00Z" w16du:dateUtc="2024-05-17T21:11:00Z">
                  <w:rPr/>
                </w:rPrChange>
              </w:rPr>
              <w:tab/>
              <w:delText xml:space="preserve">Prieto E, García-Velloso MJ, Aquerreta JD, Rosales JJ, Bastidas JF, Soriano I, et al. Ultra-low dose whole-body CT for attenuation correction in a dual tracer PET/CT protocol for multiple myeloma. Physica Medica. 2021;84. </w:delText>
            </w:r>
          </w:del>
        </w:p>
        <w:p w14:paraId="587BB267" w14:textId="09C5DB18" w:rsidR="005C650F" w:rsidRPr="00E24B0A" w:rsidDel="0011097D" w:rsidRDefault="005C650F">
          <w:pPr>
            <w:divId w:val="826481987"/>
            <w:rPr>
              <w:del w:id="5334" w:author="Samane Shahpouri" w:date="2024-05-17T08:07:00Z" w16du:dateUtc="2024-05-17T06:07:00Z"/>
              <w:rFonts w:asciiTheme="majorBidi" w:hAnsiTheme="majorBidi" w:cstheme="majorBidi"/>
              <w:rPrChange w:id="5335" w:author="Samane Shahpouri" w:date="2024-05-17T23:11:00Z" w16du:dateUtc="2024-05-17T21:11:00Z">
                <w:rPr>
                  <w:del w:id="5336" w:author="Samane Shahpouri" w:date="2024-05-17T08:07:00Z" w16du:dateUtc="2024-05-17T06:07:00Z"/>
                </w:rPr>
              </w:rPrChange>
            </w:rPr>
            <w:pPrChange w:id="5337" w:author="Samane Shahpouri" w:date="2024-05-13T08:52:00Z" w16du:dateUtc="2024-05-13T06:52:00Z">
              <w:pPr>
                <w:autoSpaceDE w:val="0"/>
                <w:autoSpaceDN w:val="0"/>
                <w:ind w:hanging="640"/>
                <w:jc w:val="both"/>
                <w:divId w:val="826481987"/>
              </w:pPr>
            </w:pPrChange>
          </w:pPr>
          <w:del w:id="5338" w:author="Samane Shahpouri" w:date="2024-05-17T08:07:00Z" w16du:dateUtc="2024-05-17T06:07:00Z">
            <w:r w:rsidRPr="00E24B0A" w:rsidDel="0011097D">
              <w:rPr>
                <w:rFonts w:asciiTheme="majorBidi" w:hAnsiTheme="majorBidi" w:cstheme="majorBidi"/>
                <w:rPrChange w:id="5339" w:author="Samane Shahpouri" w:date="2024-05-17T23:11:00Z" w16du:dateUtc="2024-05-17T21:11:00Z">
                  <w:rPr/>
                </w:rPrChange>
              </w:rPr>
              <w:delText>48.</w:delText>
            </w:r>
            <w:r w:rsidRPr="00E24B0A" w:rsidDel="0011097D">
              <w:rPr>
                <w:rFonts w:asciiTheme="majorBidi" w:hAnsiTheme="majorBidi" w:cstheme="majorBidi"/>
                <w:rPrChange w:id="5340" w:author="Samane Shahpouri" w:date="2024-05-17T23:11:00Z" w16du:dateUtc="2024-05-17T21:11:00Z">
                  <w:rPr/>
                </w:rPrChange>
              </w:rPr>
              <w:tab/>
              <w:delText xml:space="preserve">Zaidi H, Koral KF. Scatter modelling and compensation in emission tomography. Vol. 31, European Journal of Nuclear Medicine and Molecular Imaging. 2004. </w:delText>
            </w:r>
          </w:del>
        </w:p>
        <w:p w14:paraId="1C780A7D" w14:textId="00BFCE49" w:rsidR="005C650F" w:rsidRPr="00E24B0A" w:rsidDel="0011097D" w:rsidRDefault="005C650F">
          <w:pPr>
            <w:divId w:val="818426203"/>
            <w:rPr>
              <w:del w:id="5341" w:author="Samane Shahpouri" w:date="2024-05-17T08:07:00Z" w16du:dateUtc="2024-05-17T06:07:00Z"/>
              <w:rFonts w:asciiTheme="majorBidi" w:hAnsiTheme="majorBidi" w:cstheme="majorBidi"/>
              <w:rPrChange w:id="5342" w:author="Samane Shahpouri" w:date="2024-05-17T23:11:00Z" w16du:dateUtc="2024-05-17T21:11:00Z">
                <w:rPr>
                  <w:del w:id="5343" w:author="Samane Shahpouri" w:date="2024-05-17T08:07:00Z" w16du:dateUtc="2024-05-17T06:07:00Z"/>
                </w:rPr>
              </w:rPrChange>
            </w:rPr>
            <w:pPrChange w:id="5344" w:author="Samane Shahpouri" w:date="2024-05-13T08:52:00Z" w16du:dateUtc="2024-05-13T06:52:00Z">
              <w:pPr>
                <w:autoSpaceDE w:val="0"/>
                <w:autoSpaceDN w:val="0"/>
                <w:ind w:hanging="640"/>
                <w:jc w:val="both"/>
                <w:divId w:val="818426203"/>
              </w:pPr>
            </w:pPrChange>
          </w:pPr>
          <w:del w:id="5345" w:author="Samane Shahpouri" w:date="2024-05-17T08:07:00Z" w16du:dateUtc="2024-05-17T06:07:00Z">
            <w:r w:rsidRPr="00E24B0A" w:rsidDel="0011097D">
              <w:rPr>
                <w:rFonts w:asciiTheme="majorBidi" w:hAnsiTheme="majorBidi" w:cstheme="majorBidi"/>
                <w:rPrChange w:id="5346" w:author="Samane Shahpouri" w:date="2024-05-17T23:11:00Z" w16du:dateUtc="2024-05-17T21:11:00Z">
                  <w:rPr/>
                </w:rPrChange>
              </w:rPr>
              <w:delText>49.</w:delText>
            </w:r>
            <w:r w:rsidRPr="00E24B0A" w:rsidDel="0011097D">
              <w:rPr>
                <w:rFonts w:asciiTheme="majorBidi" w:hAnsiTheme="majorBidi" w:cstheme="majorBidi"/>
                <w:rPrChange w:id="5347" w:author="Samane Shahpouri" w:date="2024-05-17T23:11:00Z" w16du:dateUtc="2024-05-17T21:11:00Z">
                  <w:rPr/>
                </w:rPrChange>
              </w:rPr>
              <w:tab/>
              <w:delText xml:space="preserve">Li S, Wang G. Modified kernel MLAA using autoencoder for PET-enabled dual-energy CT. Philosophical Transactions of the Royal Society A: Mathematical, Physical and Engineering Sciences. 2021;379(2204). </w:delText>
            </w:r>
          </w:del>
        </w:p>
        <w:p w14:paraId="4437148F" w14:textId="5A08AD88" w:rsidR="005C650F" w:rsidRPr="00E24B0A" w:rsidDel="0011097D" w:rsidRDefault="005C650F">
          <w:pPr>
            <w:divId w:val="72555104"/>
            <w:rPr>
              <w:del w:id="5348" w:author="Samane Shahpouri" w:date="2024-05-17T08:07:00Z" w16du:dateUtc="2024-05-17T06:07:00Z"/>
              <w:rFonts w:asciiTheme="majorBidi" w:hAnsiTheme="majorBidi" w:cstheme="majorBidi"/>
              <w:rPrChange w:id="5349" w:author="Samane Shahpouri" w:date="2024-05-17T23:11:00Z" w16du:dateUtc="2024-05-17T21:11:00Z">
                <w:rPr>
                  <w:del w:id="5350" w:author="Samane Shahpouri" w:date="2024-05-17T08:07:00Z" w16du:dateUtc="2024-05-17T06:07:00Z"/>
                </w:rPr>
              </w:rPrChange>
            </w:rPr>
            <w:pPrChange w:id="5351" w:author="Samane Shahpouri" w:date="2024-05-13T08:52:00Z" w16du:dateUtc="2024-05-13T06:52:00Z">
              <w:pPr>
                <w:autoSpaceDE w:val="0"/>
                <w:autoSpaceDN w:val="0"/>
                <w:ind w:hanging="640"/>
                <w:jc w:val="both"/>
                <w:divId w:val="72555104"/>
              </w:pPr>
            </w:pPrChange>
          </w:pPr>
          <w:del w:id="5352" w:author="Samane Shahpouri" w:date="2024-05-17T08:07:00Z" w16du:dateUtc="2024-05-17T06:07:00Z">
            <w:r w:rsidRPr="00E24B0A" w:rsidDel="0011097D">
              <w:rPr>
                <w:rFonts w:asciiTheme="majorBidi" w:hAnsiTheme="majorBidi" w:cstheme="majorBidi"/>
                <w:rPrChange w:id="5353" w:author="Samane Shahpouri" w:date="2024-05-17T23:11:00Z" w16du:dateUtc="2024-05-17T21:11:00Z">
                  <w:rPr/>
                </w:rPrChange>
              </w:rPr>
              <w:delText>50.</w:delText>
            </w:r>
            <w:r w:rsidRPr="00E24B0A" w:rsidDel="0011097D">
              <w:rPr>
                <w:rFonts w:asciiTheme="majorBidi" w:hAnsiTheme="majorBidi" w:cstheme="majorBidi"/>
                <w:rPrChange w:id="5354" w:author="Samane Shahpouri" w:date="2024-05-17T23:11:00Z" w16du:dateUtc="2024-05-17T21:11:00Z">
                  <w:rPr/>
                </w:rPrChange>
              </w:rPr>
              <w:tab/>
              <w:delText xml:space="preserve">Chun SY, Kim KY, Lee JS, Fessier JA. Joint estimation of activity distribution and attenuation map for TOF-PET using alternating direction method of multiplier. In: Proceedings - International Symposium on Biomedical Imaging. 2016. </w:delText>
            </w:r>
          </w:del>
        </w:p>
        <w:p w14:paraId="101C7FCE" w14:textId="117EDA89" w:rsidR="005C650F" w:rsidRPr="00E24B0A" w:rsidDel="0011097D" w:rsidRDefault="005C650F">
          <w:pPr>
            <w:divId w:val="861544"/>
            <w:rPr>
              <w:del w:id="5355" w:author="Samane Shahpouri" w:date="2024-05-17T08:07:00Z" w16du:dateUtc="2024-05-17T06:07:00Z"/>
              <w:rFonts w:asciiTheme="majorBidi" w:hAnsiTheme="majorBidi" w:cstheme="majorBidi"/>
              <w:rPrChange w:id="5356" w:author="Samane Shahpouri" w:date="2024-05-17T23:11:00Z" w16du:dateUtc="2024-05-17T21:11:00Z">
                <w:rPr>
                  <w:del w:id="5357" w:author="Samane Shahpouri" w:date="2024-05-17T08:07:00Z" w16du:dateUtc="2024-05-17T06:07:00Z"/>
                </w:rPr>
              </w:rPrChange>
            </w:rPr>
            <w:pPrChange w:id="5358" w:author="Samane Shahpouri" w:date="2024-05-13T08:52:00Z" w16du:dateUtc="2024-05-13T06:52:00Z">
              <w:pPr>
                <w:autoSpaceDE w:val="0"/>
                <w:autoSpaceDN w:val="0"/>
                <w:ind w:hanging="640"/>
                <w:jc w:val="both"/>
                <w:divId w:val="861544"/>
              </w:pPr>
            </w:pPrChange>
          </w:pPr>
          <w:del w:id="5359" w:author="Samane Shahpouri" w:date="2024-05-17T08:07:00Z" w16du:dateUtc="2024-05-17T06:07:00Z">
            <w:r w:rsidRPr="00E24B0A" w:rsidDel="0011097D">
              <w:rPr>
                <w:rFonts w:asciiTheme="majorBidi" w:hAnsiTheme="majorBidi" w:cstheme="majorBidi"/>
                <w:rPrChange w:id="5360" w:author="Samane Shahpouri" w:date="2024-05-17T23:11:00Z" w16du:dateUtc="2024-05-17T21:11:00Z">
                  <w:rPr/>
                </w:rPrChange>
              </w:rPr>
              <w:delText>51.</w:delText>
            </w:r>
            <w:r w:rsidRPr="00E24B0A" w:rsidDel="0011097D">
              <w:rPr>
                <w:rFonts w:asciiTheme="majorBidi" w:hAnsiTheme="majorBidi" w:cstheme="majorBidi"/>
                <w:rPrChange w:id="5361" w:author="Samane Shahpouri" w:date="2024-05-17T23:11:00Z" w16du:dateUtc="2024-05-17T21:11:00Z">
                  <w:rPr/>
                </w:rPrChange>
              </w:rPr>
              <w:tab/>
              <w:delText xml:space="preserve">Mehranian A, Arabi H, Zaidi H. Vision 20/20: Magnetic resonance imaging-guided attenuation correction in PET/MRI: Challenges, solutions, and opportunities. Med Phys. 2016;43(3). </w:delText>
            </w:r>
          </w:del>
        </w:p>
        <w:p w14:paraId="305FAAC0" w14:textId="6E72FBAF" w:rsidR="005C650F" w:rsidRPr="00E24B0A" w:rsidDel="0011097D" w:rsidRDefault="005C650F">
          <w:pPr>
            <w:divId w:val="2002125654"/>
            <w:rPr>
              <w:del w:id="5362" w:author="Samane Shahpouri" w:date="2024-05-17T08:07:00Z" w16du:dateUtc="2024-05-17T06:07:00Z"/>
              <w:rFonts w:asciiTheme="majorBidi" w:hAnsiTheme="majorBidi" w:cstheme="majorBidi"/>
              <w:rPrChange w:id="5363" w:author="Samane Shahpouri" w:date="2024-05-17T23:11:00Z" w16du:dateUtc="2024-05-17T21:11:00Z">
                <w:rPr>
                  <w:del w:id="5364" w:author="Samane Shahpouri" w:date="2024-05-17T08:07:00Z" w16du:dateUtc="2024-05-17T06:07:00Z"/>
                </w:rPr>
              </w:rPrChange>
            </w:rPr>
            <w:pPrChange w:id="5365" w:author="Samane Shahpouri" w:date="2024-05-13T08:52:00Z" w16du:dateUtc="2024-05-13T06:52:00Z">
              <w:pPr>
                <w:autoSpaceDE w:val="0"/>
                <w:autoSpaceDN w:val="0"/>
                <w:ind w:hanging="640"/>
                <w:jc w:val="both"/>
                <w:divId w:val="2002125654"/>
              </w:pPr>
            </w:pPrChange>
          </w:pPr>
          <w:del w:id="5366" w:author="Samane Shahpouri" w:date="2024-05-17T08:07:00Z" w16du:dateUtc="2024-05-17T06:07:00Z">
            <w:r w:rsidRPr="00E24B0A" w:rsidDel="0011097D">
              <w:rPr>
                <w:rFonts w:asciiTheme="majorBidi" w:hAnsiTheme="majorBidi" w:cstheme="majorBidi"/>
                <w:rPrChange w:id="5367" w:author="Samane Shahpouri" w:date="2024-05-17T23:11:00Z" w16du:dateUtc="2024-05-17T21:11:00Z">
                  <w:rPr/>
                </w:rPrChange>
              </w:rPr>
              <w:delText>52.</w:delText>
            </w:r>
            <w:r w:rsidRPr="00E24B0A" w:rsidDel="0011097D">
              <w:rPr>
                <w:rFonts w:asciiTheme="majorBidi" w:hAnsiTheme="majorBidi" w:cstheme="majorBidi"/>
                <w:rPrChange w:id="5368" w:author="Samane Shahpouri" w:date="2024-05-17T23:11:00Z" w16du:dateUtc="2024-05-17T21:11:00Z">
                  <w:rPr/>
                </w:rPrChange>
              </w:rPr>
              <w:tab/>
              <w:delText xml:space="preserve">Guo R, Xue S, Hu J, Sari H, Mingels C, Zeimpekis K, et al. Using domain knowledge for robust and generalizable deep learning-based CT-free PET attenuation and scatter correction. Nat Commun. 2022 Dec 1;13(1). </w:delText>
            </w:r>
          </w:del>
        </w:p>
        <w:p w14:paraId="612641F8" w14:textId="2C0345A1" w:rsidR="005C650F" w:rsidRPr="00E24B0A" w:rsidDel="0011097D" w:rsidRDefault="005C650F">
          <w:pPr>
            <w:divId w:val="1639607767"/>
            <w:rPr>
              <w:del w:id="5369" w:author="Samane Shahpouri" w:date="2024-05-17T08:07:00Z" w16du:dateUtc="2024-05-17T06:07:00Z"/>
              <w:rFonts w:asciiTheme="majorBidi" w:hAnsiTheme="majorBidi" w:cstheme="majorBidi"/>
              <w:rPrChange w:id="5370" w:author="Samane Shahpouri" w:date="2024-05-17T23:11:00Z" w16du:dateUtc="2024-05-17T21:11:00Z">
                <w:rPr>
                  <w:del w:id="5371" w:author="Samane Shahpouri" w:date="2024-05-17T08:07:00Z" w16du:dateUtc="2024-05-17T06:07:00Z"/>
                </w:rPr>
              </w:rPrChange>
            </w:rPr>
            <w:pPrChange w:id="5372" w:author="Samane Shahpouri" w:date="2024-05-13T08:52:00Z" w16du:dateUtc="2024-05-13T06:52:00Z">
              <w:pPr>
                <w:autoSpaceDE w:val="0"/>
                <w:autoSpaceDN w:val="0"/>
                <w:ind w:hanging="640"/>
                <w:jc w:val="both"/>
                <w:divId w:val="1639607767"/>
              </w:pPr>
            </w:pPrChange>
          </w:pPr>
          <w:del w:id="5373" w:author="Samane Shahpouri" w:date="2024-05-17T08:07:00Z" w16du:dateUtc="2024-05-17T06:07:00Z">
            <w:r w:rsidRPr="00E24B0A" w:rsidDel="0011097D">
              <w:rPr>
                <w:rFonts w:asciiTheme="majorBidi" w:hAnsiTheme="majorBidi" w:cstheme="majorBidi"/>
                <w:rPrChange w:id="5374" w:author="Samane Shahpouri" w:date="2024-05-17T23:11:00Z" w16du:dateUtc="2024-05-17T21:11:00Z">
                  <w:rPr/>
                </w:rPrChange>
              </w:rPr>
              <w:delText>53.</w:delText>
            </w:r>
            <w:r w:rsidRPr="00E24B0A" w:rsidDel="0011097D">
              <w:rPr>
                <w:rFonts w:asciiTheme="majorBidi" w:hAnsiTheme="majorBidi" w:cstheme="majorBidi"/>
                <w:rPrChange w:id="5375" w:author="Samane Shahpouri" w:date="2024-05-17T23:11:00Z" w16du:dateUtc="2024-05-17T21:11:00Z">
                  <w:rPr/>
                </w:rPrChange>
              </w:rPr>
              <w:tab/>
              <w:delText xml:space="preserve">Yang J, Sohn JH, Behr SC, Gullberg GT, Seo Y. Ct-less direct correction of attenuation and scatter in the image space using deep learning for whole-body fdg pet: Potential benefits and pitfalls. Radiol Artif Intell. 2021 Mar 1;3(2). </w:delText>
            </w:r>
          </w:del>
        </w:p>
        <w:p w14:paraId="13BDA61B" w14:textId="6691196C" w:rsidR="005C650F" w:rsidRPr="00E24B0A" w:rsidDel="0011097D" w:rsidRDefault="005C650F">
          <w:pPr>
            <w:divId w:val="2073771934"/>
            <w:rPr>
              <w:del w:id="5376" w:author="Samane Shahpouri" w:date="2024-05-17T08:07:00Z" w16du:dateUtc="2024-05-17T06:07:00Z"/>
              <w:rFonts w:asciiTheme="majorBidi" w:hAnsiTheme="majorBidi" w:cstheme="majorBidi"/>
              <w:rPrChange w:id="5377" w:author="Samane Shahpouri" w:date="2024-05-17T23:11:00Z" w16du:dateUtc="2024-05-17T21:11:00Z">
                <w:rPr>
                  <w:del w:id="5378" w:author="Samane Shahpouri" w:date="2024-05-17T08:07:00Z" w16du:dateUtc="2024-05-17T06:07:00Z"/>
                </w:rPr>
              </w:rPrChange>
            </w:rPr>
            <w:pPrChange w:id="5379" w:author="Samane Shahpouri" w:date="2024-05-13T08:52:00Z" w16du:dateUtc="2024-05-13T06:52:00Z">
              <w:pPr>
                <w:autoSpaceDE w:val="0"/>
                <w:autoSpaceDN w:val="0"/>
                <w:ind w:hanging="640"/>
                <w:jc w:val="both"/>
                <w:divId w:val="2073771934"/>
              </w:pPr>
            </w:pPrChange>
          </w:pPr>
          <w:del w:id="5380" w:author="Samane Shahpouri" w:date="2024-05-17T08:07:00Z" w16du:dateUtc="2024-05-17T06:07:00Z">
            <w:r w:rsidRPr="00E24B0A" w:rsidDel="0011097D">
              <w:rPr>
                <w:rFonts w:asciiTheme="majorBidi" w:hAnsiTheme="majorBidi" w:cstheme="majorBidi"/>
                <w:rPrChange w:id="5381" w:author="Samane Shahpouri" w:date="2024-05-17T23:11:00Z" w16du:dateUtc="2024-05-17T21:11:00Z">
                  <w:rPr/>
                </w:rPrChange>
              </w:rPr>
              <w:delText>54.</w:delText>
            </w:r>
            <w:r w:rsidRPr="00E24B0A" w:rsidDel="0011097D">
              <w:rPr>
                <w:rFonts w:asciiTheme="majorBidi" w:hAnsiTheme="majorBidi" w:cstheme="majorBidi"/>
                <w:rPrChange w:id="5382" w:author="Samane Shahpouri" w:date="2024-05-17T23:11:00Z" w16du:dateUtc="2024-05-17T21:11:00Z">
                  <w:rPr/>
                </w:rPrChange>
              </w:rPr>
              <w:tab/>
              <w:delText xml:space="preserve">Shiri I, Ghafarian P, Geramifar P, Leung KHY, Ghelichoghli M, Oveisi M, et al. Direct attenuation correction of brain PET images using only emission data via a deep convolutional encoder-decoder (Deep-DAC). Eur Radiol. 2019 Dec 1;29(12):6867–79. </w:delText>
            </w:r>
          </w:del>
        </w:p>
        <w:p w14:paraId="6D9A1992" w14:textId="1319E7A7" w:rsidR="005C650F" w:rsidRPr="00E24B0A" w:rsidDel="0011097D" w:rsidRDefault="005C650F">
          <w:pPr>
            <w:divId w:val="1454131018"/>
            <w:rPr>
              <w:del w:id="5383" w:author="Samane Shahpouri" w:date="2024-05-17T08:07:00Z" w16du:dateUtc="2024-05-17T06:07:00Z"/>
              <w:rFonts w:asciiTheme="majorBidi" w:hAnsiTheme="majorBidi" w:cstheme="majorBidi"/>
              <w:rPrChange w:id="5384" w:author="Samane Shahpouri" w:date="2024-05-17T23:11:00Z" w16du:dateUtc="2024-05-17T21:11:00Z">
                <w:rPr>
                  <w:del w:id="5385" w:author="Samane Shahpouri" w:date="2024-05-17T08:07:00Z" w16du:dateUtc="2024-05-17T06:07:00Z"/>
                </w:rPr>
              </w:rPrChange>
            </w:rPr>
            <w:pPrChange w:id="5386" w:author="Samane Shahpouri" w:date="2024-05-13T08:52:00Z" w16du:dateUtc="2024-05-13T06:52:00Z">
              <w:pPr>
                <w:autoSpaceDE w:val="0"/>
                <w:autoSpaceDN w:val="0"/>
                <w:ind w:hanging="640"/>
                <w:jc w:val="both"/>
                <w:divId w:val="1454131018"/>
              </w:pPr>
            </w:pPrChange>
          </w:pPr>
          <w:del w:id="5387" w:author="Samane Shahpouri" w:date="2024-05-17T08:07:00Z" w16du:dateUtc="2024-05-17T06:07:00Z">
            <w:r w:rsidRPr="00E24B0A" w:rsidDel="0011097D">
              <w:rPr>
                <w:rFonts w:asciiTheme="majorBidi" w:hAnsiTheme="majorBidi" w:cstheme="majorBidi"/>
                <w:rPrChange w:id="5388" w:author="Samane Shahpouri" w:date="2024-05-17T23:11:00Z" w16du:dateUtc="2024-05-17T21:11:00Z">
                  <w:rPr/>
                </w:rPrChange>
              </w:rPr>
              <w:delText>55.</w:delText>
            </w:r>
            <w:r w:rsidRPr="00E24B0A" w:rsidDel="0011097D">
              <w:rPr>
                <w:rFonts w:asciiTheme="majorBidi" w:hAnsiTheme="majorBidi" w:cstheme="majorBidi"/>
                <w:rPrChange w:id="5389" w:author="Samane Shahpouri" w:date="2024-05-17T23:11:00Z" w16du:dateUtc="2024-05-17T21:11:00Z">
                  <w:rPr/>
                </w:rPrChange>
              </w:rPr>
              <w:tab/>
              <w:delText xml:space="preserve">Lee JS. A Review of Deep-Learning-Based Approaches for Attenuation Correction in Positron Emission Tomography. Vol. 5, IEEE Transactions on Radiation and Plasma Medical Sciences. 2021. </w:delText>
            </w:r>
          </w:del>
        </w:p>
        <w:p w14:paraId="4BD3E5FB" w14:textId="0C9447F7" w:rsidR="005C650F" w:rsidRPr="00E24B0A" w:rsidDel="0011097D" w:rsidRDefault="005C650F">
          <w:pPr>
            <w:divId w:val="175702864"/>
            <w:rPr>
              <w:del w:id="5390" w:author="Samane Shahpouri" w:date="2024-05-17T08:07:00Z" w16du:dateUtc="2024-05-17T06:07:00Z"/>
              <w:rFonts w:asciiTheme="majorBidi" w:hAnsiTheme="majorBidi" w:cstheme="majorBidi"/>
              <w:rPrChange w:id="5391" w:author="Samane Shahpouri" w:date="2024-05-17T23:11:00Z" w16du:dateUtc="2024-05-17T21:11:00Z">
                <w:rPr>
                  <w:del w:id="5392" w:author="Samane Shahpouri" w:date="2024-05-17T08:07:00Z" w16du:dateUtc="2024-05-17T06:07:00Z"/>
                </w:rPr>
              </w:rPrChange>
            </w:rPr>
            <w:pPrChange w:id="5393" w:author="Samane Shahpouri" w:date="2024-05-13T08:52:00Z" w16du:dateUtc="2024-05-13T06:52:00Z">
              <w:pPr>
                <w:autoSpaceDE w:val="0"/>
                <w:autoSpaceDN w:val="0"/>
                <w:ind w:hanging="640"/>
                <w:jc w:val="both"/>
                <w:divId w:val="175702864"/>
              </w:pPr>
            </w:pPrChange>
          </w:pPr>
          <w:del w:id="5394" w:author="Samane Shahpouri" w:date="2024-05-17T08:07:00Z" w16du:dateUtc="2024-05-17T06:07:00Z">
            <w:r w:rsidRPr="00E24B0A" w:rsidDel="0011097D">
              <w:rPr>
                <w:rFonts w:asciiTheme="majorBidi" w:hAnsiTheme="majorBidi" w:cstheme="majorBidi"/>
                <w:rPrChange w:id="5395" w:author="Samane Shahpouri" w:date="2024-05-17T23:11:00Z" w16du:dateUtc="2024-05-17T21:11:00Z">
                  <w:rPr/>
                </w:rPrChange>
              </w:rPr>
              <w:delText>56.</w:delText>
            </w:r>
            <w:r w:rsidRPr="00E24B0A" w:rsidDel="0011097D">
              <w:rPr>
                <w:rFonts w:asciiTheme="majorBidi" w:hAnsiTheme="majorBidi" w:cstheme="majorBidi"/>
                <w:rPrChange w:id="5396" w:author="Samane Shahpouri" w:date="2024-05-17T23:11:00Z" w16du:dateUtc="2024-05-17T21:11:00Z">
                  <w:rPr/>
                </w:rPrChange>
              </w:rPr>
              <w:tab/>
              <w:delText xml:space="preserve">Qian H, Rui X, Ahn S. Deep Learning Models for PET Scatter Estimations. In: 2017 IEEE Nuclear Science Symposium and Medical Imaging Conference (NSS/MIC). 2017. p. 1–5. </w:delText>
            </w:r>
          </w:del>
        </w:p>
        <w:p w14:paraId="1B2AB669" w14:textId="30DCC924" w:rsidR="005C650F" w:rsidRPr="00E24B0A" w:rsidDel="0011097D" w:rsidRDefault="005C650F">
          <w:pPr>
            <w:divId w:val="1499342272"/>
            <w:rPr>
              <w:del w:id="5397" w:author="Samane Shahpouri" w:date="2024-05-17T08:07:00Z" w16du:dateUtc="2024-05-17T06:07:00Z"/>
              <w:rFonts w:asciiTheme="majorBidi" w:hAnsiTheme="majorBidi" w:cstheme="majorBidi"/>
              <w:rPrChange w:id="5398" w:author="Samane Shahpouri" w:date="2024-05-17T23:11:00Z" w16du:dateUtc="2024-05-17T21:11:00Z">
                <w:rPr>
                  <w:del w:id="5399" w:author="Samane Shahpouri" w:date="2024-05-17T08:07:00Z" w16du:dateUtc="2024-05-17T06:07:00Z"/>
                </w:rPr>
              </w:rPrChange>
            </w:rPr>
            <w:pPrChange w:id="5400" w:author="Samane Shahpouri" w:date="2024-05-13T08:52:00Z" w16du:dateUtc="2024-05-13T06:52:00Z">
              <w:pPr>
                <w:autoSpaceDE w:val="0"/>
                <w:autoSpaceDN w:val="0"/>
                <w:ind w:hanging="640"/>
                <w:jc w:val="both"/>
                <w:divId w:val="1499342272"/>
              </w:pPr>
            </w:pPrChange>
          </w:pPr>
          <w:del w:id="5401" w:author="Samane Shahpouri" w:date="2024-05-17T08:07:00Z" w16du:dateUtc="2024-05-17T06:07:00Z">
            <w:r w:rsidRPr="00E24B0A" w:rsidDel="0011097D">
              <w:rPr>
                <w:rFonts w:asciiTheme="majorBidi" w:hAnsiTheme="majorBidi" w:cstheme="majorBidi"/>
                <w:rPrChange w:id="5402" w:author="Samane Shahpouri" w:date="2024-05-17T23:11:00Z" w16du:dateUtc="2024-05-17T21:11:00Z">
                  <w:rPr/>
                </w:rPrChange>
              </w:rPr>
              <w:delText>57.</w:delText>
            </w:r>
            <w:r w:rsidRPr="00E24B0A" w:rsidDel="0011097D">
              <w:rPr>
                <w:rFonts w:asciiTheme="majorBidi" w:hAnsiTheme="majorBidi" w:cstheme="majorBidi"/>
                <w:rPrChange w:id="5403" w:author="Samane Shahpouri" w:date="2024-05-17T23:11:00Z" w16du:dateUtc="2024-05-17T21:11:00Z">
                  <w:rPr/>
                </w:rPrChange>
              </w:rPr>
              <w:tab/>
              <w:delText xml:space="preserve">Liu F, Jang H, Kijowski R, Zhao G, Bradshaw T, McMillan AB. A deep learning approach for18 f-fdg pet attenuation correction. EJNMMI Phys. 2018;5(1). </w:delText>
            </w:r>
          </w:del>
        </w:p>
        <w:p w14:paraId="50A4A705" w14:textId="0F4BA66D" w:rsidR="005C650F" w:rsidRPr="00E24B0A" w:rsidDel="0011097D" w:rsidRDefault="005C650F">
          <w:pPr>
            <w:divId w:val="262416355"/>
            <w:rPr>
              <w:del w:id="5404" w:author="Samane Shahpouri" w:date="2024-05-17T08:07:00Z" w16du:dateUtc="2024-05-17T06:07:00Z"/>
              <w:rFonts w:asciiTheme="majorBidi" w:hAnsiTheme="majorBidi" w:cstheme="majorBidi"/>
              <w:rPrChange w:id="5405" w:author="Samane Shahpouri" w:date="2024-05-17T23:11:00Z" w16du:dateUtc="2024-05-17T21:11:00Z">
                <w:rPr>
                  <w:del w:id="5406" w:author="Samane Shahpouri" w:date="2024-05-17T08:07:00Z" w16du:dateUtc="2024-05-17T06:07:00Z"/>
                </w:rPr>
              </w:rPrChange>
            </w:rPr>
            <w:pPrChange w:id="5407" w:author="Samane Shahpouri" w:date="2024-05-13T08:52:00Z" w16du:dateUtc="2024-05-13T06:52:00Z">
              <w:pPr>
                <w:autoSpaceDE w:val="0"/>
                <w:autoSpaceDN w:val="0"/>
                <w:ind w:hanging="640"/>
                <w:jc w:val="both"/>
                <w:divId w:val="262416355"/>
              </w:pPr>
            </w:pPrChange>
          </w:pPr>
          <w:del w:id="5408" w:author="Samane Shahpouri" w:date="2024-05-17T08:07:00Z" w16du:dateUtc="2024-05-17T06:07:00Z">
            <w:r w:rsidRPr="00E24B0A" w:rsidDel="0011097D">
              <w:rPr>
                <w:rFonts w:asciiTheme="majorBidi" w:hAnsiTheme="majorBidi" w:cstheme="majorBidi"/>
                <w:rPrChange w:id="5409" w:author="Samane Shahpouri" w:date="2024-05-17T23:11:00Z" w16du:dateUtc="2024-05-17T21:11:00Z">
                  <w:rPr/>
                </w:rPrChange>
              </w:rPr>
              <w:delText>58.</w:delText>
            </w:r>
            <w:r w:rsidRPr="00E24B0A" w:rsidDel="0011097D">
              <w:rPr>
                <w:rFonts w:asciiTheme="majorBidi" w:hAnsiTheme="majorBidi" w:cstheme="majorBidi"/>
                <w:rPrChange w:id="5410" w:author="Samane Shahpouri" w:date="2024-05-17T23:11:00Z" w16du:dateUtc="2024-05-17T21:11:00Z">
                  <w:rPr/>
                </w:rPrChange>
              </w:rPr>
              <w:tab/>
              <w:delText xml:space="preserve">Wafa B, Moussaoui A. A review on methods to estimate a CT from MRI data in the context of MRI-alone RT. Medical Technologies Journal. 2018;2(1). </w:delText>
            </w:r>
          </w:del>
        </w:p>
        <w:p w14:paraId="57A85297" w14:textId="7C8BA70D" w:rsidR="005C650F" w:rsidRPr="00E24B0A" w:rsidDel="0011097D" w:rsidRDefault="005C650F">
          <w:pPr>
            <w:divId w:val="1811896269"/>
            <w:rPr>
              <w:del w:id="5411" w:author="Samane Shahpouri" w:date="2024-05-17T08:07:00Z" w16du:dateUtc="2024-05-17T06:07:00Z"/>
              <w:rFonts w:asciiTheme="majorBidi" w:hAnsiTheme="majorBidi" w:cstheme="majorBidi"/>
              <w:rPrChange w:id="5412" w:author="Samane Shahpouri" w:date="2024-05-17T23:11:00Z" w16du:dateUtc="2024-05-17T21:11:00Z">
                <w:rPr>
                  <w:del w:id="5413" w:author="Samane Shahpouri" w:date="2024-05-17T08:07:00Z" w16du:dateUtc="2024-05-17T06:07:00Z"/>
                </w:rPr>
              </w:rPrChange>
            </w:rPr>
            <w:pPrChange w:id="5414" w:author="Samane Shahpouri" w:date="2024-05-13T08:52:00Z" w16du:dateUtc="2024-05-13T06:52:00Z">
              <w:pPr>
                <w:autoSpaceDE w:val="0"/>
                <w:autoSpaceDN w:val="0"/>
                <w:ind w:hanging="640"/>
                <w:jc w:val="both"/>
                <w:divId w:val="1811896269"/>
              </w:pPr>
            </w:pPrChange>
          </w:pPr>
          <w:del w:id="5415" w:author="Samane Shahpouri" w:date="2024-05-17T08:07:00Z" w16du:dateUtc="2024-05-17T06:07:00Z">
            <w:r w:rsidRPr="00E24B0A" w:rsidDel="0011097D">
              <w:rPr>
                <w:rFonts w:asciiTheme="majorBidi" w:hAnsiTheme="majorBidi" w:cstheme="majorBidi"/>
                <w:rPrChange w:id="5416" w:author="Samane Shahpouri" w:date="2024-05-17T23:11:00Z" w16du:dateUtc="2024-05-17T21:11:00Z">
                  <w:rPr/>
                </w:rPrChange>
              </w:rPr>
              <w:delText>59.</w:delText>
            </w:r>
            <w:r w:rsidRPr="00E24B0A" w:rsidDel="0011097D">
              <w:rPr>
                <w:rFonts w:asciiTheme="majorBidi" w:hAnsiTheme="majorBidi" w:cstheme="majorBidi"/>
                <w:rPrChange w:id="5417" w:author="Samane Shahpouri" w:date="2024-05-17T23:11:00Z" w16du:dateUtc="2024-05-17T21:11:00Z">
                  <w:rPr/>
                </w:rPrChange>
              </w:rPr>
              <w:tab/>
              <w:delText xml:space="preserve">Sun H, Xi Q, Fan R, Sun J, Xie K, Ni X, et al. Synthesis of pseudo-CT images from pelvic MRI images based on an MD-CycleGAN model for radiotherapy. Phys Med Biol. 2022;67(3). </w:delText>
            </w:r>
          </w:del>
        </w:p>
        <w:p w14:paraId="6F755AA5" w14:textId="2264B6E7" w:rsidR="005C650F" w:rsidRPr="00E24B0A" w:rsidDel="0011097D" w:rsidRDefault="005C650F">
          <w:pPr>
            <w:divId w:val="1265767016"/>
            <w:rPr>
              <w:del w:id="5418" w:author="Samane Shahpouri" w:date="2024-05-17T08:07:00Z" w16du:dateUtc="2024-05-17T06:07:00Z"/>
              <w:rFonts w:asciiTheme="majorBidi" w:hAnsiTheme="majorBidi" w:cstheme="majorBidi"/>
              <w:rPrChange w:id="5419" w:author="Samane Shahpouri" w:date="2024-05-17T23:11:00Z" w16du:dateUtc="2024-05-17T21:11:00Z">
                <w:rPr>
                  <w:del w:id="5420" w:author="Samane Shahpouri" w:date="2024-05-17T08:07:00Z" w16du:dateUtc="2024-05-17T06:07:00Z"/>
                </w:rPr>
              </w:rPrChange>
            </w:rPr>
            <w:pPrChange w:id="5421" w:author="Samane Shahpouri" w:date="2024-05-13T08:52:00Z" w16du:dateUtc="2024-05-13T06:52:00Z">
              <w:pPr>
                <w:autoSpaceDE w:val="0"/>
                <w:autoSpaceDN w:val="0"/>
                <w:ind w:hanging="640"/>
                <w:jc w:val="both"/>
                <w:divId w:val="1265767016"/>
              </w:pPr>
            </w:pPrChange>
          </w:pPr>
          <w:del w:id="5422" w:author="Samane Shahpouri" w:date="2024-05-17T08:07:00Z" w16du:dateUtc="2024-05-17T06:07:00Z">
            <w:r w:rsidRPr="00E24B0A" w:rsidDel="0011097D">
              <w:rPr>
                <w:rFonts w:asciiTheme="majorBidi" w:hAnsiTheme="majorBidi" w:cstheme="majorBidi"/>
                <w:rPrChange w:id="5423" w:author="Samane Shahpouri" w:date="2024-05-17T23:11:00Z" w16du:dateUtc="2024-05-17T21:11:00Z">
                  <w:rPr/>
                </w:rPrChange>
              </w:rPr>
              <w:delText>60.</w:delText>
            </w:r>
            <w:r w:rsidRPr="00E24B0A" w:rsidDel="0011097D">
              <w:rPr>
                <w:rFonts w:asciiTheme="majorBidi" w:hAnsiTheme="majorBidi" w:cstheme="majorBidi"/>
                <w:rPrChange w:id="5424" w:author="Samane Shahpouri" w:date="2024-05-17T23:11:00Z" w16du:dateUtc="2024-05-17T21:11:00Z">
                  <w:rPr/>
                </w:rPrChange>
              </w:rPr>
              <w:tab/>
              <w:delText xml:space="preserve">Wang T, Manohar N, Lei Y, Dhabaan A, Shu HK, Liu T, et al. MRI-based treatment planning for brain stereotactic radiosurgery: Dosimetric validation of a learning-based pseudo-CT generation method. Medical Dosimetry. 2019;44(3). </w:delText>
            </w:r>
          </w:del>
        </w:p>
        <w:p w14:paraId="04236C73" w14:textId="27A09D68" w:rsidR="005C650F" w:rsidRPr="00E24B0A" w:rsidDel="0011097D" w:rsidRDefault="005C650F">
          <w:pPr>
            <w:divId w:val="1443842470"/>
            <w:rPr>
              <w:del w:id="5425" w:author="Samane Shahpouri" w:date="2024-05-17T08:07:00Z" w16du:dateUtc="2024-05-17T06:07:00Z"/>
              <w:rFonts w:asciiTheme="majorBidi" w:hAnsiTheme="majorBidi" w:cstheme="majorBidi"/>
              <w:rPrChange w:id="5426" w:author="Samane Shahpouri" w:date="2024-05-17T23:11:00Z" w16du:dateUtc="2024-05-17T21:11:00Z">
                <w:rPr>
                  <w:del w:id="5427" w:author="Samane Shahpouri" w:date="2024-05-17T08:07:00Z" w16du:dateUtc="2024-05-17T06:07:00Z"/>
                </w:rPr>
              </w:rPrChange>
            </w:rPr>
            <w:pPrChange w:id="5428" w:author="Samane Shahpouri" w:date="2024-05-13T08:52:00Z" w16du:dateUtc="2024-05-13T06:52:00Z">
              <w:pPr>
                <w:autoSpaceDE w:val="0"/>
                <w:autoSpaceDN w:val="0"/>
                <w:ind w:hanging="640"/>
                <w:jc w:val="both"/>
                <w:divId w:val="1443842470"/>
              </w:pPr>
            </w:pPrChange>
          </w:pPr>
          <w:del w:id="5429" w:author="Samane Shahpouri" w:date="2024-05-17T08:07:00Z" w16du:dateUtc="2024-05-17T06:07:00Z">
            <w:r w:rsidRPr="00E24B0A" w:rsidDel="0011097D">
              <w:rPr>
                <w:rFonts w:asciiTheme="majorBidi" w:hAnsiTheme="majorBidi" w:cstheme="majorBidi"/>
                <w:rPrChange w:id="5430" w:author="Samane Shahpouri" w:date="2024-05-17T23:11:00Z" w16du:dateUtc="2024-05-17T21:11:00Z">
                  <w:rPr/>
                </w:rPrChange>
              </w:rPr>
              <w:delText>61.</w:delText>
            </w:r>
            <w:r w:rsidRPr="00E24B0A" w:rsidDel="0011097D">
              <w:rPr>
                <w:rFonts w:asciiTheme="majorBidi" w:hAnsiTheme="majorBidi" w:cstheme="majorBidi"/>
                <w:rPrChange w:id="5431" w:author="Samane Shahpouri" w:date="2024-05-17T23:11:00Z" w16du:dateUtc="2024-05-17T21:11:00Z">
                  <w:rPr/>
                </w:rPrChange>
              </w:rPr>
              <w:tab/>
              <w:delText xml:space="preserve">Jabbarpour A, Mahdavi SR, Vafaei Sadr A, Esmaili G, Shiri I, Zaidi H. Unsupervised pseudo CT generation using heterogenous multicentric CT/MR images and CycleGAN: Dosimetric assessment for 3D conformal radiotherapy. Comput Biol Med. 2022;143. </w:delText>
            </w:r>
          </w:del>
        </w:p>
        <w:p w14:paraId="5E0418AB" w14:textId="7F56702F" w:rsidR="005C650F" w:rsidRPr="00E24B0A" w:rsidDel="0011097D" w:rsidRDefault="005C650F">
          <w:pPr>
            <w:divId w:val="860164559"/>
            <w:rPr>
              <w:del w:id="5432" w:author="Samane Shahpouri" w:date="2024-05-17T08:07:00Z" w16du:dateUtc="2024-05-17T06:07:00Z"/>
              <w:rFonts w:asciiTheme="majorBidi" w:hAnsiTheme="majorBidi" w:cstheme="majorBidi"/>
              <w:rPrChange w:id="5433" w:author="Samane Shahpouri" w:date="2024-05-17T23:11:00Z" w16du:dateUtc="2024-05-17T21:11:00Z">
                <w:rPr>
                  <w:del w:id="5434" w:author="Samane Shahpouri" w:date="2024-05-17T08:07:00Z" w16du:dateUtc="2024-05-17T06:07:00Z"/>
                </w:rPr>
              </w:rPrChange>
            </w:rPr>
            <w:pPrChange w:id="5435" w:author="Samane Shahpouri" w:date="2024-05-13T08:52:00Z" w16du:dateUtc="2024-05-13T06:52:00Z">
              <w:pPr>
                <w:autoSpaceDE w:val="0"/>
                <w:autoSpaceDN w:val="0"/>
                <w:ind w:hanging="640"/>
                <w:jc w:val="both"/>
                <w:divId w:val="860164559"/>
              </w:pPr>
            </w:pPrChange>
          </w:pPr>
          <w:del w:id="5436" w:author="Samane Shahpouri" w:date="2024-05-17T08:07:00Z" w16du:dateUtc="2024-05-17T06:07:00Z">
            <w:r w:rsidRPr="00E24B0A" w:rsidDel="0011097D">
              <w:rPr>
                <w:rFonts w:asciiTheme="majorBidi" w:hAnsiTheme="majorBidi" w:cstheme="majorBidi"/>
                <w:rPrChange w:id="5437" w:author="Samane Shahpouri" w:date="2024-05-17T23:11:00Z" w16du:dateUtc="2024-05-17T21:11:00Z">
                  <w:rPr/>
                </w:rPrChange>
              </w:rPr>
              <w:delText>62.</w:delText>
            </w:r>
            <w:r w:rsidRPr="00E24B0A" w:rsidDel="0011097D">
              <w:rPr>
                <w:rFonts w:asciiTheme="majorBidi" w:hAnsiTheme="majorBidi" w:cstheme="majorBidi"/>
                <w:rPrChange w:id="5438" w:author="Samane Shahpouri" w:date="2024-05-17T23:11:00Z" w16du:dateUtc="2024-05-17T21:11:00Z">
                  <w:rPr/>
                </w:rPrChange>
              </w:rPr>
              <w:tab/>
              <w:delText xml:space="preserve">Liu F, Jang H, Kijowski R, Bradshaw T, McMillan AB. Deep learning MR imaging-based attenuation correction for PET/MR imaging. Radiology. 2018;286(2). </w:delText>
            </w:r>
          </w:del>
        </w:p>
        <w:p w14:paraId="5E334E5B" w14:textId="440E614E" w:rsidR="005C650F" w:rsidRPr="00E24B0A" w:rsidDel="0011097D" w:rsidRDefault="005C650F">
          <w:pPr>
            <w:divId w:val="1505390432"/>
            <w:rPr>
              <w:del w:id="5439" w:author="Samane Shahpouri" w:date="2024-05-17T08:07:00Z" w16du:dateUtc="2024-05-17T06:07:00Z"/>
              <w:rFonts w:asciiTheme="majorBidi" w:hAnsiTheme="majorBidi" w:cstheme="majorBidi"/>
              <w:rPrChange w:id="5440" w:author="Samane Shahpouri" w:date="2024-05-17T23:11:00Z" w16du:dateUtc="2024-05-17T21:11:00Z">
                <w:rPr>
                  <w:del w:id="5441" w:author="Samane Shahpouri" w:date="2024-05-17T08:07:00Z" w16du:dateUtc="2024-05-17T06:07:00Z"/>
                </w:rPr>
              </w:rPrChange>
            </w:rPr>
            <w:pPrChange w:id="5442" w:author="Samane Shahpouri" w:date="2024-05-13T08:52:00Z" w16du:dateUtc="2024-05-13T06:52:00Z">
              <w:pPr>
                <w:autoSpaceDE w:val="0"/>
                <w:autoSpaceDN w:val="0"/>
                <w:ind w:hanging="640"/>
                <w:jc w:val="both"/>
                <w:divId w:val="1505390432"/>
              </w:pPr>
            </w:pPrChange>
          </w:pPr>
          <w:del w:id="5443" w:author="Samane Shahpouri" w:date="2024-05-17T08:07:00Z" w16du:dateUtc="2024-05-17T06:07:00Z">
            <w:r w:rsidRPr="00E24B0A" w:rsidDel="0011097D">
              <w:rPr>
                <w:rFonts w:asciiTheme="majorBidi" w:hAnsiTheme="majorBidi" w:cstheme="majorBidi"/>
                <w:rPrChange w:id="5444" w:author="Samane Shahpouri" w:date="2024-05-17T23:11:00Z" w16du:dateUtc="2024-05-17T21:11:00Z">
                  <w:rPr/>
                </w:rPrChange>
              </w:rPr>
              <w:delText>63.</w:delText>
            </w:r>
            <w:r w:rsidRPr="00E24B0A" w:rsidDel="0011097D">
              <w:rPr>
                <w:rFonts w:asciiTheme="majorBidi" w:hAnsiTheme="majorBidi" w:cstheme="majorBidi"/>
                <w:rPrChange w:id="5445" w:author="Samane Shahpouri" w:date="2024-05-17T23:11:00Z" w16du:dateUtc="2024-05-17T21:11:00Z">
                  <w:rPr/>
                </w:rPrChange>
              </w:rPr>
              <w:tab/>
              <w:delText xml:space="preserve">Arabi H, Zaidi H. Deep learning–based metal artefact reduction in PET/CT imaging. Eur Radiol. 2021;31(8). </w:delText>
            </w:r>
          </w:del>
        </w:p>
        <w:p w14:paraId="7151EB06" w14:textId="030D7EC6" w:rsidR="005C650F" w:rsidRPr="00E24B0A" w:rsidDel="0011097D" w:rsidRDefault="005C650F">
          <w:pPr>
            <w:divId w:val="1430151466"/>
            <w:rPr>
              <w:del w:id="5446" w:author="Samane Shahpouri" w:date="2024-05-17T08:07:00Z" w16du:dateUtc="2024-05-17T06:07:00Z"/>
              <w:rFonts w:asciiTheme="majorBidi" w:hAnsiTheme="majorBidi" w:cstheme="majorBidi"/>
              <w:rPrChange w:id="5447" w:author="Samane Shahpouri" w:date="2024-05-17T23:11:00Z" w16du:dateUtc="2024-05-17T21:11:00Z">
                <w:rPr>
                  <w:del w:id="5448" w:author="Samane Shahpouri" w:date="2024-05-17T08:07:00Z" w16du:dateUtc="2024-05-17T06:07:00Z"/>
                </w:rPr>
              </w:rPrChange>
            </w:rPr>
            <w:pPrChange w:id="5449" w:author="Samane Shahpouri" w:date="2024-05-13T08:52:00Z" w16du:dateUtc="2024-05-13T06:52:00Z">
              <w:pPr>
                <w:autoSpaceDE w:val="0"/>
                <w:autoSpaceDN w:val="0"/>
                <w:ind w:hanging="640"/>
                <w:jc w:val="both"/>
                <w:divId w:val="1430151466"/>
              </w:pPr>
            </w:pPrChange>
          </w:pPr>
          <w:del w:id="5450" w:author="Samane Shahpouri" w:date="2024-05-17T08:07:00Z" w16du:dateUtc="2024-05-17T06:07:00Z">
            <w:r w:rsidRPr="00E24B0A" w:rsidDel="0011097D">
              <w:rPr>
                <w:rFonts w:asciiTheme="majorBidi" w:hAnsiTheme="majorBidi" w:cstheme="majorBidi"/>
                <w:rPrChange w:id="5451" w:author="Samane Shahpouri" w:date="2024-05-17T23:11:00Z" w16du:dateUtc="2024-05-17T21:11:00Z">
                  <w:rPr/>
                </w:rPrChange>
              </w:rPr>
              <w:delText>64.</w:delText>
            </w:r>
            <w:r w:rsidRPr="00E24B0A" w:rsidDel="0011097D">
              <w:rPr>
                <w:rFonts w:asciiTheme="majorBidi" w:hAnsiTheme="majorBidi" w:cstheme="majorBidi"/>
                <w:rPrChange w:id="5452" w:author="Samane Shahpouri" w:date="2024-05-17T23:11:00Z" w16du:dateUtc="2024-05-17T21:11:00Z">
                  <w:rPr/>
                </w:rPrChange>
              </w:rPr>
              <w:tab/>
              <w:delTex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delText>
            </w:r>
          </w:del>
        </w:p>
        <w:p w14:paraId="6EB22995" w14:textId="21D41179" w:rsidR="005C650F" w:rsidRPr="00E24B0A" w:rsidDel="0011097D" w:rsidRDefault="005C650F">
          <w:pPr>
            <w:divId w:val="2011177046"/>
            <w:rPr>
              <w:del w:id="5453" w:author="Samane Shahpouri" w:date="2024-05-17T08:07:00Z" w16du:dateUtc="2024-05-17T06:07:00Z"/>
              <w:rFonts w:asciiTheme="majorBidi" w:hAnsiTheme="majorBidi" w:cstheme="majorBidi"/>
              <w:rPrChange w:id="5454" w:author="Samane Shahpouri" w:date="2024-05-17T23:11:00Z" w16du:dateUtc="2024-05-17T21:11:00Z">
                <w:rPr>
                  <w:del w:id="5455" w:author="Samane Shahpouri" w:date="2024-05-17T08:07:00Z" w16du:dateUtc="2024-05-17T06:07:00Z"/>
                </w:rPr>
              </w:rPrChange>
            </w:rPr>
            <w:pPrChange w:id="5456" w:author="Samane Shahpouri" w:date="2024-05-13T08:52:00Z" w16du:dateUtc="2024-05-13T06:52:00Z">
              <w:pPr>
                <w:autoSpaceDE w:val="0"/>
                <w:autoSpaceDN w:val="0"/>
                <w:ind w:hanging="640"/>
                <w:jc w:val="both"/>
                <w:divId w:val="2011177046"/>
              </w:pPr>
            </w:pPrChange>
          </w:pPr>
          <w:del w:id="5457" w:author="Samane Shahpouri" w:date="2024-05-17T08:07:00Z" w16du:dateUtc="2024-05-17T06:07:00Z">
            <w:r w:rsidRPr="00E24B0A" w:rsidDel="0011097D">
              <w:rPr>
                <w:rFonts w:asciiTheme="majorBidi" w:hAnsiTheme="majorBidi" w:cstheme="majorBidi"/>
                <w:rPrChange w:id="5458" w:author="Samane Shahpouri" w:date="2024-05-17T23:11:00Z" w16du:dateUtc="2024-05-17T21:11:00Z">
                  <w:rPr/>
                </w:rPrChange>
              </w:rPr>
              <w:delText>65.</w:delText>
            </w:r>
            <w:r w:rsidRPr="00E24B0A" w:rsidDel="0011097D">
              <w:rPr>
                <w:rFonts w:asciiTheme="majorBidi" w:hAnsiTheme="majorBidi" w:cstheme="majorBidi"/>
                <w:rPrChange w:id="5459" w:author="Samane Shahpouri" w:date="2024-05-17T23:11:00Z" w16du:dateUtc="2024-05-17T21:11:00Z">
                  <w:rPr/>
                </w:rPrChange>
              </w:rPr>
              <w:tab/>
              <w:delText xml:space="preserve">Shiri I, Sadr A V, Sanaat A, Ferdowsi S, Arabi H, Zaidi H. Federated Learning-based Deep Learning Model for PET Attenuation and Scatter Correction: A Multi-Center Study. In: 2021 IEEE Nuclear Science Symposium and Medical Imaging Conference (NSS/MIC). 2021. p. 1–3. </w:delText>
            </w:r>
          </w:del>
        </w:p>
        <w:p w14:paraId="43F22241" w14:textId="5C8399E0" w:rsidR="005C650F" w:rsidRPr="00E24B0A" w:rsidDel="0011097D" w:rsidRDefault="005C650F">
          <w:pPr>
            <w:divId w:val="709886796"/>
            <w:rPr>
              <w:del w:id="5460" w:author="Samane Shahpouri" w:date="2024-05-17T08:07:00Z" w16du:dateUtc="2024-05-17T06:07:00Z"/>
              <w:rFonts w:asciiTheme="majorBidi" w:hAnsiTheme="majorBidi" w:cstheme="majorBidi"/>
              <w:rPrChange w:id="5461" w:author="Samane Shahpouri" w:date="2024-05-17T23:11:00Z" w16du:dateUtc="2024-05-17T21:11:00Z">
                <w:rPr>
                  <w:del w:id="5462" w:author="Samane Shahpouri" w:date="2024-05-17T08:07:00Z" w16du:dateUtc="2024-05-17T06:07:00Z"/>
                </w:rPr>
              </w:rPrChange>
            </w:rPr>
            <w:pPrChange w:id="5463" w:author="Samane Shahpouri" w:date="2024-05-13T08:52:00Z" w16du:dateUtc="2024-05-13T06:52:00Z">
              <w:pPr>
                <w:autoSpaceDE w:val="0"/>
                <w:autoSpaceDN w:val="0"/>
                <w:ind w:hanging="640"/>
                <w:jc w:val="both"/>
                <w:divId w:val="709886796"/>
              </w:pPr>
            </w:pPrChange>
          </w:pPr>
          <w:del w:id="5464" w:author="Samane Shahpouri" w:date="2024-05-17T08:07:00Z" w16du:dateUtc="2024-05-17T06:07:00Z">
            <w:r w:rsidRPr="00E24B0A" w:rsidDel="0011097D">
              <w:rPr>
                <w:rFonts w:asciiTheme="majorBidi" w:hAnsiTheme="majorBidi" w:cstheme="majorBidi"/>
                <w:rPrChange w:id="5465" w:author="Samane Shahpouri" w:date="2024-05-17T23:11:00Z" w16du:dateUtc="2024-05-17T21:11:00Z">
                  <w:rPr/>
                </w:rPrChange>
              </w:rPr>
              <w:delText>66.</w:delText>
            </w:r>
            <w:r w:rsidRPr="00E24B0A" w:rsidDel="0011097D">
              <w:rPr>
                <w:rFonts w:asciiTheme="majorBidi" w:hAnsiTheme="majorBidi" w:cstheme="majorBidi"/>
                <w:rPrChange w:id="5466" w:author="Samane Shahpouri" w:date="2024-05-17T23:11:00Z" w16du:dateUtc="2024-05-17T21:11:00Z">
                  <w:rPr/>
                </w:rPrChange>
              </w:rPr>
              <w:tab/>
              <w:delText xml:space="preserve">Benjamini Y, Hochberg Y. Controlling the False Discovery Rate: A Practical and Powerful Approach to Multiple Testing. Journal of the Royal Statistical Society: Series B (Methodological). 1995;57(1). </w:delText>
            </w:r>
          </w:del>
        </w:p>
        <w:p w14:paraId="7E37E16E" w14:textId="3FB31AF7" w:rsidR="00D7619F" w:rsidRPr="00E24B0A" w:rsidRDefault="005C650F">
          <w:pPr>
            <w:rPr>
              <w:rFonts w:asciiTheme="majorBidi" w:hAnsiTheme="majorBidi" w:cstheme="majorBidi"/>
              <w:rPrChange w:id="5467" w:author="Samane Shahpouri" w:date="2024-05-17T23:11:00Z" w16du:dateUtc="2024-05-17T21:11:00Z">
                <w:rPr/>
              </w:rPrChange>
            </w:rPr>
            <w:pPrChange w:id="5468" w:author="Samane Shahpouri" w:date="2024-05-13T08:52:00Z" w16du:dateUtc="2024-05-13T06:52:00Z">
              <w:pPr>
                <w:jc w:val="both"/>
              </w:pPr>
            </w:pPrChange>
          </w:pPr>
          <w:del w:id="5469" w:author="Samane Shahpouri" w:date="2024-05-17T08:07:00Z" w16du:dateUtc="2024-05-17T06:07:00Z">
            <w:r w:rsidRPr="00E24B0A" w:rsidDel="0011097D">
              <w:rPr>
                <w:rFonts w:asciiTheme="majorBidi" w:eastAsia="Times New Roman" w:hAnsiTheme="majorBidi" w:cstheme="majorBidi"/>
                <w:rPrChange w:id="5470" w:author="Samane Shahpouri" w:date="2024-05-17T23:11:00Z" w16du:dateUtc="2024-05-17T21:11:00Z">
                  <w:rPr>
                    <w:rFonts w:eastAsia="Times New Roman"/>
                  </w:rPr>
                </w:rPrChange>
              </w:rPr>
              <w:delText> </w:delText>
            </w:r>
          </w:del>
        </w:p>
      </w:sdtContent>
    </w:sdt>
    <w:p w14:paraId="71774290" w14:textId="24C21135" w:rsidR="002F41C2" w:rsidRPr="00E24B0A" w:rsidRDefault="002F41C2">
      <w:pPr>
        <w:rPr>
          <w:ins w:id="5471" w:author="Samane Shahpouri" w:date="2024-05-17T22:43:00Z" w16du:dateUtc="2024-05-17T20:43:00Z"/>
          <w:rFonts w:asciiTheme="majorBidi" w:hAnsiTheme="majorBidi" w:cstheme="majorBidi"/>
          <w:rPrChange w:id="5472" w:author="Samane Shahpouri" w:date="2024-05-17T23:11:00Z" w16du:dateUtc="2024-05-17T21:11:00Z">
            <w:rPr>
              <w:ins w:id="5473" w:author="Samane Shahpouri" w:date="2024-05-17T22:43:00Z" w16du:dateUtc="2024-05-17T20:43:00Z"/>
            </w:rPr>
          </w:rPrChange>
        </w:rPr>
      </w:pPr>
    </w:p>
    <w:p w14:paraId="045296FD" w14:textId="77777777" w:rsidR="00250867" w:rsidRPr="00E24B0A" w:rsidRDefault="00250867">
      <w:pPr>
        <w:rPr>
          <w:ins w:id="5474" w:author="Samane Shahpouri" w:date="2024-05-17T22:43:00Z" w16du:dateUtc="2024-05-17T20:43:00Z"/>
          <w:rFonts w:asciiTheme="majorBidi" w:hAnsiTheme="majorBidi" w:cstheme="majorBidi"/>
          <w:rPrChange w:id="5475" w:author="Samane Shahpouri" w:date="2024-05-17T23:11:00Z" w16du:dateUtc="2024-05-17T21:11:00Z">
            <w:rPr>
              <w:ins w:id="5476" w:author="Samane Shahpouri" w:date="2024-05-17T22:43:00Z" w16du:dateUtc="2024-05-17T20:43:00Z"/>
            </w:rPr>
          </w:rPrChange>
        </w:rPr>
      </w:pPr>
    </w:p>
    <w:p w14:paraId="658E2663" w14:textId="4E14BA79" w:rsidR="00250867" w:rsidRPr="00E24B0A" w:rsidRDefault="00250867">
      <w:pPr>
        <w:jc w:val="left"/>
        <w:rPr>
          <w:ins w:id="5477" w:author="Samane Shahpouri" w:date="2024-05-17T22:43:00Z" w16du:dateUtc="2024-05-17T20:43:00Z"/>
          <w:rFonts w:asciiTheme="majorBidi" w:hAnsiTheme="majorBidi" w:cstheme="majorBidi"/>
          <w:rPrChange w:id="5478" w:author="Samane Shahpouri" w:date="2024-05-17T23:11:00Z" w16du:dateUtc="2024-05-17T21:11:00Z">
            <w:rPr>
              <w:ins w:id="5479" w:author="Samane Shahpouri" w:date="2024-05-17T22:43:00Z" w16du:dateUtc="2024-05-17T20:43:00Z"/>
            </w:rPr>
          </w:rPrChange>
        </w:rPr>
      </w:pPr>
      <w:ins w:id="5480" w:author="Samane Shahpouri" w:date="2024-05-17T22:43:00Z" w16du:dateUtc="2024-05-17T20:43:00Z">
        <w:r w:rsidRPr="00E24B0A">
          <w:rPr>
            <w:rFonts w:asciiTheme="majorBidi" w:hAnsiTheme="majorBidi" w:cstheme="majorBidi"/>
            <w:rPrChange w:id="5481" w:author="Samane Shahpouri" w:date="2024-05-17T23:11:00Z" w16du:dateUtc="2024-05-17T21:11:00Z">
              <w:rPr/>
            </w:rPrChange>
          </w:rPr>
          <w:br w:type="page"/>
        </w:r>
      </w:ins>
    </w:p>
    <w:p w14:paraId="2964934F" w14:textId="77777777" w:rsidR="00250867" w:rsidRPr="00E24B0A" w:rsidRDefault="00250867" w:rsidP="00250867">
      <w:pPr>
        <w:pStyle w:val="Heading1"/>
        <w:rPr>
          <w:ins w:id="5482" w:author="Samane Shahpouri" w:date="2024-05-17T22:43:00Z" w16du:dateUtc="2024-05-17T20:43:00Z"/>
          <w:rFonts w:asciiTheme="majorBidi" w:hAnsiTheme="majorBidi" w:cstheme="majorBidi"/>
          <w:rPrChange w:id="5483" w:author="Samane Shahpouri" w:date="2024-05-17T23:11:00Z" w16du:dateUtc="2024-05-17T21:11:00Z">
            <w:rPr>
              <w:ins w:id="5484" w:author="Samane Shahpouri" w:date="2024-05-17T22:43:00Z" w16du:dateUtc="2024-05-17T20:43:00Z"/>
            </w:rPr>
          </w:rPrChange>
        </w:rPr>
      </w:pPr>
      <w:bookmarkStart w:id="5485" w:name="_Hlk166474244"/>
      <w:bookmarkStart w:id="5486" w:name="_Hlk166878241"/>
      <w:bookmarkStart w:id="5487" w:name="_Toc167046484"/>
      <w:bookmarkEnd w:id="5485"/>
      <w:ins w:id="5488" w:author="Samane Shahpouri" w:date="2024-05-17T22:43:00Z" w16du:dateUtc="2024-05-17T20:43:00Z">
        <w:r w:rsidRPr="00E24B0A">
          <w:rPr>
            <w:rFonts w:asciiTheme="majorBidi" w:hAnsiTheme="majorBidi" w:cstheme="majorBidi"/>
            <w:rPrChange w:id="5489" w:author="Samane Shahpouri" w:date="2024-05-17T23:11:00Z" w16du:dateUtc="2024-05-17T21:11:00Z">
              <w:rPr/>
            </w:rPrChange>
          </w:rPr>
          <w:lastRenderedPageBreak/>
          <w:t>Supplementary Material 1</w:t>
        </w:r>
        <w:bookmarkEnd w:id="5487"/>
      </w:ins>
    </w:p>
    <w:p w14:paraId="127414D8" w14:textId="77777777" w:rsidR="00250867" w:rsidRPr="00E24B0A" w:rsidRDefault="00250867" w:rsidP="00250867">
      <w:pPr>
        <w:pStyle w:val="Heading2"/>
        <w:rPr>
          <w:ins w:id="5490" w:author="Samane Shahpouri" w:date="2024-05-17T22:43:00Z" w16du:dateUtc="2024-05-17T20:43:00Z"/>
          <w:rFonts w:asciiTheme="majorBidi" w:hAnsiTheme="majorBidi" w:cstheme="majorBidi"/>
          <w:rPrChange w:id="5491" w:author="Samane Shahpouri" w:date="2024-05-17T23:11:00Z" w16du:dateUtc="2024-05-17T21:11:00Z">
            <w:rPr>
              <w:ins w:id="5492" w:author="Samane Shahpouri" w:date="2024-05-17T22:43:00Z" w16du:dateUtc="2024-05-17T20:43:00Z"/>
            </w:rPr>
          </w:rPrChange>
        </w:rPr>
      </w:pPr>
      <w:bookmarkStart w:id="5493" w:name="_Toc167046485"/>
      <w:bookmarkEnd w:id="5486"/>
      <w:ins w:id="5494" w:author="Samane Shahpouri" w:date="2024-05-17T22:43:00Z" w16du:dateUtc="2024-05-17T20:43:00Z">
        <w:r w:rsidRPr="00E24B0A">
          <w:rPr>
            <w:rFonts w:asciiTheme="majorBidi" w:hAnsiTheme="majorBidi" w:cstheme="majorBidi"/>
            <w:rPrChange w:id="5495" w:author="Samane Shahpouri" w:date="2024-05-17T23:11:00Z" w16du:dateUtc="2024-05-17T21:11:00Z">
              <w:rPr/>
            </w:rPrChange>
          </w:rPr>
          <w:t>Initial Step from Segmentation task to translation</w:t>
        </w:r>
        <w:bookmarkEnd w:id="5493"/>
      </w:ins>
    </w:p>
    <w:p w14:paraId="0A505F77" w14:textId="77777777" w:rsidR="00250867" w:rsidRPr="00E24B0A" w:rsidRDefault="00250867" w:rsidP="00250867">
      <w:pPr>
        <w:pStyle w:val="HTMLPreformatted"/>
        <w:spacing w:line="244" w:lineRule="atLeast"/>
        <w:rPr>
          <w:ins w:id="5496" w:author="Samane Shahpouri" w:date="2024-05-17T22:43:00Z" w16du:dateUtc="2024-05-17T20:43:00Z"/>
          <w:rFonts w:asciiTheme="majorBidi" w:eastAsiaTheme="minorHAnsi" w:hAnsiTheme="majorBidi" w:cstheme="majorBidi"/>
          <w:sz w:val="22"/>
          <w:szCs w:val="22"/>
          <w:lang w:eastAsia="en-US"/>
          <w:rPrChange w:id="5497" w:author="Samane Shahpouri" w:date="2024-05-17T23:11:00Z" w16du:dateUtc="2024-05-17T21:11:00Z">
            <w:rPr>
              <w:ins w:id="5498" w:author="Samane Shahpouri" w:date="2024-05-17T22:43:00Z" w16du:dateUtc="2024-05-17T20:43:00Z"/>
              <w:rFonts w:asciiTheme="minorHAnsi" w:eastAsiaTheme="minorHAnsi" w:hAnsiTheme="minorHAnsi" w:cstheme="minorBidi"/>
              <w:sz w:val="22"/>
              <w:szCs w:val="22"/>
              <w:lang w:eastAsia="en-US"/>
            </w:rPr>
          </w:rPrChange>
        </w:rPr>
      </w:pPr>
    </w:p>
    <w:p w14:paraId="486B0629" w14:textId="77777777" w:rsidR="00250867" w:rsidRPr="00E24B0A" w:rsidRDefault="00250867" w:rsidP="00250867">
      <w:pPr>
        <w:pStyle w:val="HTMLPreformatted"/>
        <w:spacing w:line="244" w:lineRule="atLeast"/>
        <w:jc w:val="lowKashida"/>
        <w:rPr>
          <w:ins w:id="5499" w:author="Samane Shahpouri" w:date="2024-05-17T22:43:00Z" w16du:dateUtc="2024-05-17T20:43:00Z"/>
          <w:rFonts w:asciiTheme="majorBidi" w:eastAsiaTheme="minorHAnsi" w:hAnsiTheme="majorBidi" w:cstheme="majorBidi"/>
          <w:sz w:val="22"/>
          <w:szCs w:val="22"/>
          <w:lang w:eastAsia="en-US"/>
          <w:rPrChange w:id="5500" w:author="Samane Shahpouri" w:date="2024-05-17T23:11:00Z" w16du:dateUtc="2024-05-17T21:11:00Z">
            <w:rPr>
              <w:ins w:id="5501" w:author="Samane Shahpouri" w:date="2024-05-17T22:43:00Z" w16du:dateUtc="2024-05-17T20:43:00Z"/>
              <w:rFonts w:asciiTheme="minorHAnsi" w:eastAsiaTheme="minorHAnsi" w:hAnsiTheme="minorHAnsi" w:cstheme="minorBidi"/>
              <w:sz w:val="22"/>
              <w:szCs w:val="22"/>
              <w:lang w:eastAsia="en-US"/>
            </w:rPr>
          </w:rPrChange>
        </w:rPr>
      </w:pPr>
      <w:ins w:id="5502" w:author="Samane Shahpouri" w:date="2024-05-17T22:43:00Z" w16du:dateUtc="2024-05-17T20:43:00Z">
        <w:r w:rsidRPr="00E24B0A">
          <w:rPr>
            <w:rFonts w:asciiTheme="majorBidi" w:eastAsiaTheme="minorHAnsi" w:hAnsiTheme="majorBidi" w:cstheme="majorBidi"/>
            <w:sz w:val="22"/>
            <w:szCs w:val="22"/>
            <w:lang w:eastAsia="en-US"/>
            <w:rPrChange w:id="5503" w:author="Samane Shahpouri" w:date="2024-05-17T23:11:00Z" w16du:dateUtc="2024-05-17T21:11:00Z">
              <w:rPr>
                <w:rFonts w:asciiTheme="minorHAnsi" w:eastAsiaTheme="minorHAnsi" w:hAnsiTheme="minorHAnsi" w:cstheme="minorBidi"/>
                <w:sz w:val="22"/>
                <w:szCs w:val="22"/>
                <w:lang w:eastAsia="en-US"/>
              </w:rPr>
            </w:rPrChange>
          </w:rPr>
          <w:t>The foundational idea is that if a deep learning model is capable of accurately identifying and positioning organs for segmentation, then it could ostensibly learn to correct an image in desire style by effectively utilizing the right activation functions, loss functions, and an appropriate architectural design. So, for the first step: Could a model, trained on any images, learn to produce an acceptable output by using the same image as both input and target, focusing initially on visual acceptability rather than quantitative metrics?</w:t>
        </w:r>
      </w:ins>
    </w:p>
    <w:p w14:paraId="4CD839FF" w14:textId="77777777" w:rsidR="00250867" w:rsidRPr="00E24B0A" w:rsidRDefault="00250867" w:rsidP="00250867">
      <w:pPr>
        <w:pStyle w:val="HTMLPreformatted"/>
        <w:spacing w:line="244" w:lineRule="atLeast"/>
        <w:jc w:val="lowKashida"/>
        <w:rPr>
          <w:ins w:id="5504" w:author="Samane Shahpouri" w:date="2024-05-17T22:43:00Z" w16du:dateUtc="2024-05-17T20:43:00Z"/>
          <w:rFonts w:asciiTheme="majorBidi" w:eastAsiaTheme="minorHAnsi" w:hAnsiTheme="majorBidi" w:cstheme="majorBidi"/>
          <w:sz w:val="22"/>
          <w:szCs w:val="22"/>
          <w:lang w:eastAsia="en-US"/>
          <w:rPrChange w:id="5505" w:author="Samane Shahpouri" w:date="2024-05-17T23:11:00Z" w16du:dateUtc="2024-05-17T21:11:00Z">
            <w:rPr>
              <w:ins w:id="5506" w:author="Samane Shahpouri" w:date="2024-05-17T22:43:00Z" w16du:dateUtc="2024-05-17T20:43:00Z"/>
              <w:rFonts w:asciiTheme="minorHAnsi" w:eastAsiaTheme="minorHAnsi" w:hAnsiTheme="minorHAnsi" w:cstheme="minorBidi"/>
              <w:sz w:val="22"/>
              <w:szCs w:val="22"/>
              <w:lang w:eastAsia="en-US"/>
            </w:rPr>
          </w:rPrChange>
        </w:rPr>
      </w:pPr>
    </w:p>
    <w:p w14:paraId="1E35C315" w14:textId="77777777" w:rsidR="00250867" w:rsidRPr="00E24B0A" w:rsidRDefault="00250867" w:rsidP="00250867">
      <w:pPr>
        <w:pStyle w:val="HTMLPreformatted"/>
        <w:spacing w:line="244" w:lineRule="atLeast"/>
        <w:jc w:val="lowKashida"/>
        <w:rPr>
          <w:ins w:id="5507" w:author="Samane Shahpouri" w:date="2024-05-17T22:43:00Z" w16du:dateUtc="2024-05-17T20:43:00Z"/>
          <w:rFonts w:asciiTheme="majorBidi" w:eastAsiaTheme="minorHAnsi" w:hAnsiTheme="majorBidi" w:cstheme="majorBidi"/>
          <w:sz w:val="22"/>
          <w:szCs w:val="22"/>
          <w:lang w:eastAsia="en-US"/>
          <w:rPrChange w:id="5508" w:author="Samane Shahpouri" w:date="2024-05-17T23:11:00Z" w16du:dateUtc="2024-05-17T21:11:00Z">
            <w:rPr>
              <w:ins w:id="5509" w:author="Samane Shahpouri" w:date="2024-05-17T22:43:00Z" w16du:dateUtc="2024-05-17T20:43:00Z"/>
              <w:rFonts w:asciiTheme="minorHAnsi" w:eastAsiaTheme="minorHAnsi" w:hAnsiTheme="minorHAnsi" w:cstheme="minorBidi"/>
              <w:sz w:val="22"/>
              <w:szCs w:val="22"/>
              <w:lang w:eastAsia="en-US"/>
            </w:rPr>
          </w:rPrChange>
        </w:rPr>
      </w:pPr>
      <w:ins w:id="5510" w:author="Samane Shahpouri" w:date="2024-05-17T22:43:00Z" w16du:dateUtc="2024-05-17T20:43:00Z">
        <w:r w:rsidRPr="00E24B0A">
          <w:rPr>
            <w:rFonts w:asciiTheme="majorBidi" w:eastAsiaTheme="minorHAnsi" w:hAnsiTheme="majorBidi" w:cstheme="majorBidi"/>
            <w:sz w:val="22"/>
            <w:szCs w:val="22"/>
            <w:lang w:eastAsia="en-US"/>
            <w:rPrChange w:id="5511" w:author="Samane Shahpouri" w:date="2024-05-17T23:11:00Z" w16du:dateUtc="2024-05-17T21:11:00Z">
              <w:rPr>
                <w:rFonts w:asciiTheme="minorHAnsi" w:eastAsiaTheme="minorHAnsi" w:hAnsiTheme="minorHAnsi" w:cstheme="minorBidi"/>
                <w:sz w:val="22"/>
                <w:szCs w:val="22"/>
                <w:lang w:eastAsia="en-US"/>
              </w:rPr>
            </w:rPrChange>
          </w:rPr>
          <w:t>We utilized CT images as samples before accessing the original data. The experimental setup involved using these images as both the training inputs and targets inputs, aiming to fine-tune the model’s hyperparameters to achieve visually satisfactory outputs. This stage was primarily about understanding the influence of various parameters on the initial results and was not concerned with the precision of error metrics.</w:t>
        </w:r>
      </w:ins>
    </w:p>
    <w:p w14:paraId="0F89AF22" w14:textId="77777777" w:rsidR="00250867" w:rsidRPr="00E24B0A" w:rsidRDefault="00250867" w:rsidP="00250867">
      <w:pPr>
        <w:pStyle w:val="HTMLPreformatted"/>
        <w:spacing w:line="244" w:lineRule="atLeast"/>
        <w:jc w:val="lowKashida"/>
        <w:rPr>
          <w:ins w:id="5512" w:author="Samane Shahpouri" w:date="2024-05-17T22:43:00Z" w16du:dateUtc="2024-05-17T20:43:00Z"/>
          <w:rFonts w:asciiTheme="majorBidi" w:eastAsiaTheme="minorHAnsi" w:hAnsiTheme="majorBidi" w:cstheme="majorBidi"/>
          <w:sz w:val="22"/>
          <w:szCs w:val="22"/>
          <w:lang w:eastAsia="en-US"/>
          <w:rPrChange w:id="5513" w:author="Samane Shahpouri" w:date="2024-05-17T23:11:00Z" w16du:dateUtc="2024-05-17T21:11:00Z">
            <w:rPr>
              <w:ins w:id="5514" w:author="Samane Shahpouri" w:date="2024-05-17T22:43:00Z" w16du:dateUtc="2024-05-17T20:43:00Z"/>
              <w:rFonts w:asciiTheme="minorHAnsi" w:eastAsiaTheme="minorHAnsi" w:hAnsiTheme="minorHAnsi" w:cstheme="minorBidi"/>
              <w:sz w:val="22"/>
              <w:szCs w:val="22"/>
              <w:lang w:eastAsia="en-US"/>
            </w:rPr>
          </w:rPrChange>
        </w:rPr>
      </w:pPr>
    </w:p>
    <w:p w14:paraId="30106F2A" w14:textId="77777777" w:rsidR="00250867" w:rsidRPr="00E24B0A" w:rsidRDefault="00250867" w:rsidP="00250867">
      <w:pPr>
        <w:pStyle w:val="HTMLPreformatted"/>
        <w:spacing w:line="244" w:lineRule="atLeast"/>
        <w:jc w:val="lowKashida"/>
        <w:rPr>
          <w:ins w:id="5515" w:author="Samane Shahpouri" w:date="2024-05-17T22:43:00Z" w16du:dateUtc="2024-05-17T20:43:00Z"/>
          <w:rFonts w:asciiTheme="majorBidi" w:eastAsiaTheme="minorHAnsi" w:hAnsiTheme="majorBidi" w:cstheme="majorBidi"/>
          <w:sz w:val="22"/>
          <w:szCs w:val="22"/>
          <w:lang w:eastAsia="en-US"/>
          <w:rPrChange w:id="5516" w:author="Samane Shahpouri" w:date="2024-05-17T23:11:00Z" w16du:dateUtc="2024-05-17T21:11:00Z">
            <w:rPr>
              <w:ins w:id="5517" w:author="Samane Shahpouri" w:date="2024-05-17T22:43:00Z" w16du:dateUtc="2024-05-17T20:43:00Z"/>
              <w:rFonts w:asciiTheme="minorHAnsi" w:eastAsiaTheme="minorHAnsi" w:hAnsiTheme="minorHAnsi" w:cstheme="minorBidi"/>
              <w:sz w:val="22"/>
              <w:szCs w:val="22"/>
              <w:lang w:eastAsia="en-US"/>
            </w:rPr>
          </w:rPrChange>
        </w:rPr>
      </w:pPr>
      <w:ins w:id="5518" w:author="Samane Shahpouri" w:date="2024-05-17T22:43:00Z" w16du:dateUtc="2024-05-17T20:43:00Z">
        <w:r w:rsidRPr="00E24B0A">
          <w:rPr>
            <w:rFonts w:asciiTheme="majorBidi" w:eastAsiaTheme="minorHAnsi" w:hAnsiTheme="majorBidi" w:cstheme="majorBidi"/>
            <w:sz w:val="22"/>
            <w:szCs w:val="22"/>
            <w:lang w:eastAsia="en-US"/>
            <w:rPrChange w:id="5519" w:author="Samane Shahpouri" w:date="2024-05-17T23:11:00Z" w16du:dateUtc="2024-05-17T21:11:00Z">
              <w:rPr>
                <w:rFonts w:asciiTheme="minorHAnsi" w:eastAsiaTheme="minorHAnsi" w:hAnsiTheme="minorHAnsi" w:cstheme="minorBidi"/>
                <w:sz w:val="22"/>
                <w:szCs w:val="22"/>
                <w:lang w:eastAsia="en-US"/>
              </w:rPr>
            </w:rPrChange>
          </w:rPr>
          <w:t>Figure 1 and Table 1 in this supplementary section illustrates some of the outputs. This stage served an educational purpose, helping us to understand the foundational dynamics of deep learning applications in corrected images.</w:t>
        </w:r>
      </w:ins>
    </w:p>
    <w:p w14:paraId="01856080" w14:textId="77777777" w:rsidR="00250867" w:rsidRPr="00E24B0A" w:rsidRDefault="00250867" w:rsidP="00250867">
      <w:pPr>
        <w:pStyle w:val="HTMLPreformatted"/>
        <w:spacing w:line="244" w:lineRule="atLeast"/>
        <w:rPr>
          <w:ins w:id="5520" w:author="Samane Shahpouri" w:date="2024-05-17T22:43:00Z" w16du:dateUtc="2024-05-17T20:43:00Z"/>
          <w:rFonts w:asciiTheme="majorBidi" w:eastAsiaTheme="minorHAnsi" w:hAnsiTheme="majorBidi" w:cstheme="majorBidi"/>
          <w:sz w:val="22"/>
          <w:szCs w:val="22"/>
          <w:lang w:eastAsia="en-US"/>
          <w:rPrChange w:id="5521" w:author="Samane Shahpouri" w:date="2024-05-17T23:11:00Z" w16du:dateUtc="2024-05-17T21:11:00Z">
            <w:rPr>
              <w:ins w:id="5522" w:author="Samane Shahpouri" w:date="2024-05-17T22:43:00Z" w16du:dateUtc="2024-05-17T20:43:00Z"/>
              <w:rFonts w:asciiTheme="minorHAnsi" w:eastAsiaTheme="minorHAnsi" w:hAnsiTheme="minorHAnsi" w:cstheme="minorBidi"/>
              <w:sz w:val="22"/>
              <w:szCs w:val="22"/>
              <w:lang w:eastAsia="en-US"/>
            </w:rPr>
          </w:rPrChange>
        </w:rPr>
      </w:pPr>
    </w:p>
    <w:p w14:paraId="74D3B17D" w14:textId="49FAF2BA" w:rsidR="00250867" w:rsidRPr="00507D2D" w:rsidRDefault="00250867" w:rsidP="00507D2D">
      <w:pPr>
        <w:rPr>
          <w:ins w:id="5523" w:author="Samane Shahpouri" w:date="2024-05-17T22:43:00Z" w16du:dateUtc="2024-05-17T20:43:00Z"/>
        </w:rPr>
      </w:pPr>
      <w:ins w:id="5524" w:author="Samane Shahpouri" w:date="2024-05-17T22:43:00Z" w16du:dateUtc="2024-05-17T20:43:00Z">
        <w:r w:rsidRPr="00507D2D">
          <w:t xml:space="preserve">Table </w:t>
        </w:r>
        <w:r w:rsidRPr="00507D2D">
          <w:fldChar w:fldCharType="begin"/>
        </w:r>
        <w:r w:rsidRPr="00507D2D">
          <w:instrText xml:space="preserve"> SEQ Table \* ARABIC </w:instrText>
        </w:r>
        <w:r w:rsidRPr="00507D2D">
          <w:fldChar w:fldCharType="separate"/>
        </w:r>
      </w:ins>
      <w:ins w:id="5525" w:author="Samane Shahpouri" w:date="2024-05-19T21:34:00Z" w16du:dateUtc="2024-05-19T19:34:00Z">
        <w:r w:rsidR="00230BE0">
          <w:rPr>
            <w:noProof/>
          </w:rPr>
          <w:t>3</w:t>
        </w:r>
      </w:ins>
      <w:ins w:id="5526"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465"/>
        <w:gridCol w:w="7551"/>
      </w:tblGrid>
      <w:tr w:rsidR="00250867" w:rsidRPr="00E24B0A" w14:paraId="530F1508" w14:textId="77777777" w:rsidTr="00D06CBC">
        <w:trPr>
          <w:ins w:id="5527" w:author="Samane Shahpouri" w:date="2024-05-17T22:43:00Z"/>
        </w:trPr>
        <w:tc>
          <w:tcPr>
            <w:tcW w:w="1465" w:type="dxa"/>
          </w:tcPr>
          <w:p w14:paraId="784D01F1" w14:textId="77777777" w:rsidR="00250867" w:rsidRPr="00E24B0A" w:rsidRDefault="00250867" w:rsidP="00D06CBC">
            <w:pPr>
              <w:pStyle w:val="HTMLPreformatted"/>
              <w:spacing w:line="244" w:lineRule="atLeast"/>
              <w:rPr>
                <w:ins w:id="5528" w:author="Samane Shahpouri" w:date="2024-05-17T22:43:00Z" w16du:dateUtc="2024-05-17T20:43:00Z"/>
                <w:rStyle w:val="n"/>
                <w:rFonts w:asciiTheme="majorBidi" w:eastAsiaTheme="majorEastAsia" w:hAnsiTheme="majorBidi" w:cstheme="majorBidi"/>
                <w:color w:val="212121"/>
                <w:sz w:val="16"/>
                <w:szCs w:val="16"/>
                <w:rPrChange w:id="5529" w:author="Samane Shahpouri" w:date="2024-05-17T23:11:00Z" w16du:dateUtc="2024-05-17T21:11:00Z">
                  <w:rPr>
                    <w:ins w:id="5530"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5531" w:author="Samane Shahpouri" w:date="2024-05-17T22:43:00Z" w16du:dateUtc="2024-05-17T20:43:00Z">
              <w:r w:rsidRPr="00E24B0A">
                <w:rPr>
                  <w:rStyle w:val="n"/>
                  <w:rFonts w:asciiTheme="majorBidi" w:eastAsiaTheme="majorEastAsia" w:hAnsiTheme="majorBidi" w:cstheme="majorBidi"/>
                  <w:color w:val="212121"/>
                  <w:sz w:val="16"/>
                  <w:szCs w:val="16"/>
                  <w:rPrChange w:id="5532" w:author="Samane Shahpouri" w:date="2024-05-17T23:11:00Z" w16du:dateUtc="2024-05-17T21:11:00Z">
                    <w:rPr>
                      <w:rStyle w:val="n"/>
                      <w:rFonts w:eastAsiaTheme="majorEastAsia"/>
                      <w:color w:val="212121"/>
                      <w:sz w:val="16"/>
                      <w:szCs w:val="16"/>
                    </w:rPr>
                  </w:rPrChange>
                </w:rPr>
                <w:t>crop_size</w:t>
              </w:r>
              <w:proofErr w:type="spellEnd"/>
            </w:ins>
          </w:p>
        </w:tc>
        <w:tc>
          <w:tcPr>
            <w:tcW w:w="7551" w:type="dxa"/>
          </w:tcPr>
          <w:p w14:paraId="3D5077C2" w14:textId="77777777" w:rsidR="00250867" w:rsidRPr="00E24B0A" w:rsidRDefault="00250867" w:rsidP="00D06CBC">
            <w:pPr>
              <w:rPr>
                <w:ins w:id="5533" w:author="Samane Shahpouri" w:date="2024-05-17T22:43:00Z" w16du:dateUtc="2024-05-17T20:43:00Z"/>
                <w:rFonts w:asciiTheme="majorBidi" w:hAnsiTheme="majorBidi" w:cstheme="majorBidi"/>
                <w:sz w:val="16"/>
                <w:szCs w:val="16"/>
                <w:rPrChange w:id="5534" w:author="Samane Shahpouri" w:date="2024-05-17T23:11:00Z" w16du:dateUtc="2024-05-17T21:11:00Z">
                  <w:rPr>
                    <w:ins w:id="5535" w:author="Samane Shahpouri" w:date="2024-05-17T22:43:00Z" w16du:dateUtc="2024-05-17T20:43:00Z"/>
                    <w:rFonts w:ascii="Courier New" w:hAnsi="Courier New" w:cs="Courier New"/>
                    <w:sz w:val="16"/>
                    <w:szCs w:val="16"/>
                  </w:rPr>
                </w:rPrChange>
              </w:rPr>
            </w:pPr>
            <w:ins w:id="5536" w:author="Samane Shahpouri" w:date="2024-05-17T22:43:00Z" w16du:dateUtc="2024-05-17T20:43:00Z">
              <w:r w:rsidRPr="00E24B0A">
                <w:rPr>
                  <w:rStyle w:val="p"/>
                  <w:rFonts w:asciiTheme="majorBidi" w:hAnsiTheme="majorBidi" w:cstheme="majorBidi"/>
                  <w:color w:val="212121"/>
                  <w:sz w:val="16"/>
                  <w:szCs w:val="16"/>
                  <w:rPrChange w:id="5537" w:author="Samane Shahpouri" w:date="2024-05-17T23:11:00Z" w16du:dateUtc="2024-05-17T21:11:00Z">
                    <w:rPr>
                      <w:rStyle w:val="p"/>
                      <w:rFonts w:ascii="Courier New" w:hAnsi="Courier New" w:cs="Courier New"/>
                      <w:color w:val="212121"/>
                      <w:sz w:val="16"/>
                      <w:szCs w:val="16"/>
                    </w:rPr>
                  </w:rPrChange>
                </w:rPr>
                <w:t>(</w:t>
              </w:r>
              <w:r w:rsidRPr="00E24B0A">
                <w:rPr>
                  <w:rStyle w:val="mi"/>
                  <w:rFonts w:asciiTheme="majorBidi" w:hAnsiTheme="majorBidi" w:cstheme="majorBidi"/>
                  <w:color w:val="212121"/>
                  <w:sz w:val="16"/>
                  <w:szCs w:val="16"/>
                  <w:rPrChange w:id="5538" w:author="Samane Shahpouri" w:date="2024-05-17T23:11:00Z" w16du:dateUtc="2024-05-17T21:11:00Z">
                    <w:rPr>
                      <w:rStyle w:val="mi"/>
                      <w:rFonts w:ascii="Courier New" w:hAnsi="Courier New" w:cs="Courier New"/>
                      <w:color w:val="212121"/>
                      <w:sz w:val="16"/>
                      <w:szCs w:val="16"/>
                    </w:rPr>
                  </w:rPrChange>
                </w:rPr>
                <w:t>512</w:t>
              </w:r>
              <w:r w:rsidRPr="00E24B0A">
                <w:rPr>
                  <w:rStyle w:val="p"/>
                  <w:rFonts w:asciiTheme="majorBidi" w:hAnsiTheme="majorBidi" w:cstheme="majorBidi"/>
                  <w:color w:val="212121"/>
                  <w:sz w:val="16"/>
                  <w:szCs w:val="16"/>
                  <w:rPrChange w:id="5539" w:author="Samane Shahpouri" w:date="2024-05-17T23:11:00Z" w16du:dateUtc="2024-05-17T21:11:00Z">
                    <w:rPr>
                      <w:rStyle w:val="p"/>
                      <w:rFonts w:ascii="Courier New" w:hAnsi="Courier New" w:cs="Courier New"/>
                      <w:color w:val="212121"/>
                      <w:sz w:val="16"/>
                      <w:szCs w:val="16"/>
                    </w:rPr>
                  </w:rPrChange>
                </w:rPr>
                <w:t>,</w:t>
              </w:r>
              <w:r w:rsidRPr="00E24B0A">
                <w:rPr>
                  <w:rFonts w:asciiTheme="majorBidi" w:hAnsiTheme="majorBidi" w:cstheme="majorBidi"/>
                  <w:color w:val="212121"/>
                  <w:sz w:val="16"/>
                  <w:szCs w:val="16"/>
                  <w:rPrChange w:id="5540"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hAnsiTheme="majorBidi" w:cstheme="majorBidi"/>
                  <w:color w:val="212121"/>
                  <w:sz w:val="16"/>
                  <w:szCs w:val="16"/>
                  <w:rPrChange w:id="5541" w:author="Samane Shahpouri" w:date="2024-05-17T23:11:00Z" w16du:dateUtc="2024-05-17T21:11:00Z">
                    <w:rPr>
                      <w:rStyle w:val="mi"/>
                      <w:rFonts w:ascii="Courier New" w:hAnsi="Courier New" w:cs="Courier New"/>
                      <w:color w:val="212121"/>
                      <w:sz w:val="16"/>
                      <w:szCs w:val="16"/>
                    </w:rPr>
                  </w:rPrChange>
                </w:rPr>
                <w:t>512</w:t>
              </w:r>
              <w:r w:rsidRPr="00E24B0A">
                <w:rPr>
                  <w:rStyle w:val="p"/>
                  <w:rFonts w:asciiTheme="majorBidi" w:hAnsiTheme="majorBidi" w:cstheme="majorBidi"/>
                  <w:color w:val="212121"/>
                  <w:sz w:val="16"/>
                  <w:szCs w:val="16"/>
                  <w:rPrChange w:id="5542" w:author="Samane Shahpouri" w:date="2024-05-17T23:11:00Z" w16du:dateUtc="2024-05-17T21:11:00Z">
                    <w:rPr>
                      <w:rStyle w:val="p"/>
                      <w:rFonts w:ascii="Courier New" w:hAnsi="Courier New" w:cs="Courier New"/>
                      <w:color w:val="212121"/>
                      <w:sz w:val="16"/>
                      <w:szCs w:val="16"/>
                    </w:rPr>
                  </w:rPrChange>
                </w:rPr>
                <w:t>,</w:t>
              </w:r>
              <w:r w:rsidRPr="00E24B0A">
                <w:rPr>
                  <w:rFonts w:asciiTheme="majorBidi" w:hAnsiTheme="majorBidi" w:cstheme="majorBidi"/>
                  <w:color w:val="212121"/>
                  <w:sz w:val="16"/>
                  <w:szCs w:val="16"/>
                  <w:rPrChange w:id="5543"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hAnsiTheme="majorBidi" w:cstheme="majorBidi"/>
                  <w:color w:val="212121"/>
                  <w:sz w:val="16"/>
                  <w:szCs w:val="16"/>
                  <w:rPrChange w:id="5544" w:author="Samane Shahpouri" w:date="2024-05-17T23:11:00Z" w16du:dateUtc="2024-05-17T21:11:00Z">
                    <w:rPr>
                      <w:rStyle w:val="mi"/>
                      <w:rFonts w:ascii="Courier New" w:hAnsi="Courier New" w:cs="Courier New"/>
                      <w:color w:val="212121"/>
                      <w:sz w:val="16"/>
                      <w:szCs w:val="16"/>
                    </w:rPr>
                  </w:rPrChange>
                </w:rPr>
                <w:t>32</w:t>
              </w:r>
              <w:r w:rsidRPr="00E24B0A">
                <w:rPr>
                  <w:rStyle w:val="p"/>
                  <w:rFonts w:asciiTheme="majorBidi" w:hAnsiTheme="majorBidi" w:cstheme="majorBidi"/>
                  <w:color w:val="212121"/>
                  <w:sz w:val="16"/>
                  <w:szCs w:val="16"/>
                  <w:rPrChange w:id="5545" w:author="Samane Shahpouri" w:date="2024-05-17T23:11:00Z" w16du:dateUtc="2024-05-17T21:11:00Z">
                    <w:rPr>
                      <w:rStyle w:val="p"/>
                      <w:rFonts w:ascii="Courier New" w:hAnsi="Courier New" w:cs="Courier New"/>
                      <w:color w:val="212121"/>
                      <w:sz w:val="16"/>
                      <w:szCs w:val="16"/>
                    </w:rPr>
                  </w:rPrChange>
                </w:rPr>
                <w:t>)</w:t>
              </w:r>
              <w:r w:rsidRPr="00E24B0A">
                <w:rPr>
                  <w:rFonts w:asciiTheme="majorBidi" w:hAnsiTheme="majorBidi" w:cstheme="majorBidi"/>
                  <w:color w:val="212121"/>
                  <w:sz w:val="16"/>
                  <w:szCs w:val="16"/>
                  <w:rPrChange w:id="5546" w:author="Samane Shahpouri" w:date="2024-05-17T23:11:00Z" w16du:dateUtc="2024-05-17T21:11:00Z">
                    <w:rPr>
                      <w:rFonts w:ascii="Courier New" w:hAnsi="Courier New" w:cs="Courier New"/>
                      <w:color w:val="212121"/>
                      <w:sz w:val="16"/>
                      <w:szCs w:val="16"/>
                    </w:rPr>
                  </w:rPrChange>
                </w:rPr>
                <w:t xml:space="preserve">  </w:t>
              </w:r>
            </w:ins>
          </w:p>
        </w:tc>
      </w:tr>
      <w:tr w:rsidR="00250867" w:rsidRPr="00E24B0A" w14:paraId="6DDF94D0" w14:textId="77777777" w:rsidTr="00D06CBC">
        <w:trPr>
          <w:ins w:id="5547" w:author="Samane Shahpouri" w:date="2024-05-17T22:43:00Z"/>
        </w:trPr>
        <w:tc>
          <w:tcPr>
            <w:tcW w:w="1465" w:type="dxa"/>
          </w:tcPr>
          <w:p w14:paraId="04A6BFA8" w14:textId="77777777" w:rsidR="00250867" w:rsidRPr="00E24B0A" w:rsidRDefault="00250867" w:rsidP="00D06CBC">
            <w:pPr>
              <w:pStyle w:val="HTMLPreformatted"/>
              <w:spacing w:line="244" w:lineRule="atLeast"/>
              <w:rPr>
                <w:ins w:id="5548" w:author="Samane Shahpouri" w:date="2024-05-17T22:43:00Z" w16du:dateUtc="2024-05-17T20:43:00Z"/>
                <w:rStyle w:val="n"/>
                <w:rFonts w:asciiTheme="majorBidi" w:eastAsiaTheme="majorEastAsia" w:hAnsiTheme="majorBidi" w:cstheme="majorBidi"/>
                <w:color w:val="212121"/>
                <w:sz w:val="16"/>
                <w:szCs w:val="16"/>
                <w:rPrChange w:id="5549" w:author="Samane Shahpouri" w:date="2024-05-17T23:11:00Z" w16du:dateUtc="2024-05-17T21:11:00Z">
                  <w:rPr>
                    <w:ins w:id="5550"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5551" w:author="Samane Shahpouri" w:date="2024-05-17T22:43:00Z" w16du:dateUtc="2024-05-17T20:43:00Z">
              <w:r w:rsidRPr="00E24B0A">
                <w:rPr>
                  <w:rStyle w:val="n"/>
                  <w:rFonts w:asciiTheme="majorBidi" w:eastAsiaTheme="majorEastAsia" w:hAnsiTheme="majorBidi" w:cstheme="majorBidi"/>
                  <w:color w:val="212121"/>
                  <w:sz w:val="16"/>
                  <w:szCs w:val="16"/>
                  <w:rPrChange w:id="5552" w:author="Samane Shahpouri" w:date="2024-05-17T23:11:00Z" w16du:dateUtc="2024-05-17T21:11:00Z">
                    <w:rPr>
                      <w:rStyle w:val="n"/>
                      <w:rFonts w:eastAsiaTheme="majorEastAsia"/>
                      <w:color w:val="212121"/>
                      <w:sz w:val="16"/>
                      <w:szCs w:val="16"/>
                    </w:rPr>
                  </w:rPrChange>
                </w:rPr>
                <w:t>transforms</w:t>
              </w:r>
            </w:ins>
          </w:p>
        </w:tc>
        <w:tc>
          <w:tcPr>
            <w:tcW w:w="7551" w:type="dxa"/>
          </w:tcPr>
          <w:p w14:paraId="0C134B27" w14:textId="77777777" w:rsidR="00250867" w:rsidRPr="00E24B0A" w:rsidRDefault="00250867" w:rsidP="00D06CBC">
            <w:pPr>
              <w:pStyle w:val="HTMLPreformatted"/>
              <w:spacing w:line="244" w:lineRule="atLeast"/>
              <w:rPr>
                <w:ins w:id="5553" w:author="Samane Shahpouri" w:date="2024-05-17T22:43:00Z" w16du:dateUtc="2024-05-17T20:43:00Z"/>
                <w:rFonts w:asciiTheme="majorBidi" w:hAnsiTheme="majorBidi" w:cstheme="majorBidi"/>
                <w:color w:val="212121"/>
                <w:sz w:val="16"/>
                <w:szCs w:val="16"/>
                <w:rPrChange w:id="5554" w:author="Samane Shahpouri" w:date="2024-05-17T23:11:00Z" w16du:dateUtc="2024-05-17T21:11:00Z">
                  <w:rPr>
                    <w:ins w:id="5555" w:author="Samane Shahpouri" w:date="2024-05-17T22:43:00Z" w16du:dateUtc="2024-05-17T20:43:00Z"/>
                    <w:color w:val="212121"/>
                    <w:sz w:val="16"/>
                    <w:szCs w:val="16"/>
                  </w:rPr>
                </w:rPrChange>
              </w:rPr>
            </w:pPr>
            <w:proofErr w:type="spellStart"/>
            <w:proofErr w:type="gramStart"/>
            <w:ins w:id="5556" w:author="Samane Shahpouri" w:date="2024-05-17T22:43:00Z" w16du:dateUtc="2024-05-17T20:43:00Z">
              <w:r w:rsidRPr="00E24B0A">
                <w:rPr>
                  <w:rStyle w:val="n"/>
                  <w:rFonts w:asciiTheme="majorBidi" w:eastAsiaTheme="majorEastAsia" w:hAnsiTheme="majorBidi" w:cstheme="majorBidi"/>
                  <w:color w:val="212121"/>
                  <w:sz w:val="16"/>
                  <w:szCs w:val="16"/>
                  <w:rPrChange w:id="5557" w:author="Samane Shahpouri" w:date="2024-05-17T23:11:00Z" w16du:dateUtc="2024-05-17T21:11:00Z">
                    <w:rPr>
                      <w:rStyle w:val="n"/>
                      <w:rFonts w:eastAsiaTheme="majorEastAsia"/>
                      <w:color w:val="212121"/>
                      <w:sz w:val="16"/>
                      <w:szCs w:val="16"/>
                    </w:rPr>
                  </w:rPrChange>
                </w:rPr>
                <w:t>ScaleIntensityRanged</w:t>
              </w:r>
              <w:proofErr w:type="spellEnd"/>
              <w:r w:rsidRPr="00E24B0A">
                <w:rPr>
                  <w:rStyle w:val="p"/>
                  <w:rFonts w:asciiTheme="majorBidi" w:eastAsiaTheme="majorEastAsia" w:hAnsiTheme="majorBidi" w:cstheme="majorBidi"/>
                  <w:color w:val="212121"/>
                  <w:sz w:val="16"/>
                  <w:szCs w:val="16"/>
                  <w:rPrChange w:id="5558"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559"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560"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561"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562"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56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564"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565"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566"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567" w:author="Samane Shahpouri" w:date="2024-05-17T23:11:00Z" w16du:dateUtc="2024-05-17T21:11:00Z">
                    <w:rPr>
                      <w:rStyle w:val="n"/>
                      <w:rFonts w:eastAsiaTheme="majorEastAsia"/>
                      <w:color w:val="212121"/>
                      <w:sz w:val="16"/>
                      <w:szCs w:val="16"/>
                    </w:rPr>
                  </w:rPrChange>
                </w:rPr>
                <w:t>a_min</w:t>
              </w:r>
              <w:proofErr w:type="spellEnd"/>
              <w:r w:rsidRPr="00E24B0A">
                <w:rPr>
                  <w:rStyle w:val="o"/>
                  <w:rFonts w:asciiTheme="majorBidi" w:eastAsiaTheme="majorEastAsia" w:hAnsiTheme="majorBidi" w:cstheme="majorBidi"/>
                  <w:b/>
                  <w:bCs/>
                  <w:color w:val="212121"/>
                  <w:sz w:val="16"/>
                  <w:szCs w:val="16"/>
                  <w:rPrChange w:id="5568"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569" w:author="Samane Shahpouri" w:date="2024-05-17T23:11:00Z" w16du:dateUtc="2024-05-17T21:11:00Z">
                    <w:rPr>
                      <w:rStyle w:val="mi"/>
                      <w:rFonts w:eastAsiaTheme="majorEastAsia"/>
                      <w:color w:val="212121"/>
                      <w:sz w:val="16"/>
                      <w:szCs w:val="16"/>
                    </w:rPr>
                  </w:rPrChange>
                </w:rPr>
                <w:t>1024</w:t>
              </w:r>
              <w:r w:rsidRPr="00E24B0A">
                <w:rPr>
                  <w:rStyle w:val="p"/>
                  <w:rFonts w:asciiTheme="majorBidi" w:eastAsiaTheme="majorEastAsia" w:hAnsiTheme="majorBidi" w:cstheme="majorBidi"/>
                  <w:color w:val="212121"/>
                  <w:sz w:val="16"/>
                  <w:szCs w:val="16"/>
                  <w:rPrChange w:id="557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571"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572" w:author="Samane Shahpouri" w:date="2024-05-17T23:11:00Z" w16du:dateUtc="2024-05-17T21:11:00Z">
                    <w:rPr>
                      <w:rStyle w:val="n"/>
                      <w:rFonts w:eastAsiaTheme="majorEastAsia"/>
                      <w:color w:val="212121"/>
                      <w:sz w:val="16"/>
                      <w:szCs w:val="16"/>
                    </w:rPr>
                  </w:rPrChange>
                </w:rPr>
                <w:t>a_max</w:t>
              </w:r>
              <w:proofErr w:type="spellEnd"/>
              <w:r w:rsidRPr="00E24B0A">
                <w:rPr>
                  <w:rStyle w:val="o"/>
                  <w:rFonts w:asciiTheme="majorBidi" w:eastAsiaTheme="majorEastAsia" w:hAnsiTheme="majorBidi" w:cstheme="majorBidi"/>
                  <w:b/>
                  <w:bCs/>
                  <w:color w:val="212121"/>
                  <w:sz w:val="16"/>
                  <w:szCs w:val="16"/>
                  <w:rPrChange w:id="5573"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574" w:author="Samane Shahpouri" w:date="2024-05-17T23:11:00Z" w16du:dateUtc="2024-05-17T21:11:00Z">
                    <w:rPr>
                      <w:rStyle w:val="mi"/>
                      <w:rFonts w:eastAsiaTheme="majorEastAsia"/>
                      <w:color w:val="212121"/>
                      <w:sz w:val="16"/>
                      <w:szCs w:val="16"/>
                    </w:rPr>
                  </w:rPrChange>
                </w:rPr>
                <w:t>2048</w:t>
              </w:r>
              <w:r w:rsidRPr="00E24B0A">
                <w:rPr>
                  <w:rStyle w:val="p"/>
                  <w:rFonts w:asciiTheme="majorBidi" w:eastAsiaTheme="majorEastAsia" w:hAnsiTheme="majorBidi" w:cstheme="majorBidi"/>
                  <w:color w:val="212121"/>
                  <w:sz w:val="16"/>
                  <w:szCs w:val="16"/>
                  <w:rPrChange w:id="557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576"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577" w:author="Samane Shahpouri" w:date="2024-05-17T23:11:00Z" w16du:dateUtc="2024-05-17T21:11:00Z">
                    <w:rPr>
                      <w:rStyle w:val="n"/>
                      <w:rFonts w:eastAsiaTheme="majorEastAsia"/>
                      <w:color w:val="212121"/>
                      <w:sz w:val="16"/>
                      <w:szCs w:val="16"/>
                    </w:rPr>
                  </w:rPrChange>
                </w:rPr>
                <w:t>b_min</w:t>
              </w:r>
              <w:proofErr w:type="spellEnd"/>
              <w:r w:rsidRPr="00E24B0A">
                <w:rPr>
                  <w:rStyle w:val="o"/>
                  <w:rFonts w:asciiTheme="majorBidi" w:eastAsiaTheme="majorEastAsia" w:hAnsiTheme="majorBidi" w:cstheme="majorBidi"/>
                  <w:b/>
                  <w:bCs/>
                  <w:color w:val="212121"/>
                  <w:sz w:val="16"/>
                  <w:szCs w:val="16"/>
                  <w:rPrChange w:id="5578" w:author="Samane Shahpouri" w:date="2024-05-17T23:11:00Z" w16du:dateUtc="2024-05-17T21:11:00Z">
                    <w:rPr>
                      <w:rStyle w:val="o"/>
                      <w:rFonts w:eastAsiaTheme="majorEastAsia"/>
                      <w:b/>
                      <w:bCs/>
                      <w:color w:val="212121"/>
                      <w:sz w:val="16"/>
                      <w:szCs w:val="16"/>
                    </w:rPr>
                  </w:rPrChange>
                </w:rPr>
                <w:t>=</w:t>
              </w:r>
              <w:r w:rsidRPr="00E24B0A">
                <w:rPr>
                  <w:rStyle w:val="mf"/>
                  <w:rFonts w:asciiTheme="majorBidi" w:hAnsiTheme="majorBidi" w:cstheme="majorBidi"/>
                  <w:color w:val="212121"/>
                  <w:sz w:val="16"/>
                  <w:szCs w:val="16"/>
                  <w:rPrChange w:id="5579" w:author="Samane Shahpouri" w:date="2024-05-17T23:11:00Z" w16du:dateUtc="2024-05-17T21:11:00Z">
                    <w:rPr>
                      <w:rStyle w:val="mf"/>
                      <w:color w:val="212121"/>
                      <w:sz w:val="16"/>
                      <w:szCs w:val="16"/>
                    </w:rPr>
                  </w:rPrChange>
                </w:rPr>
                <w:t>0.0</w:t>
              </w:r>
              <w:r w:rsidRPr="00E24B0A">
                <w:rPr>
                  <w:rStyle w:val="p"/>
                  <w:rFonts w:asciiTheme="majorBidi" w:eastAsiaTheme="majorEastAsia" w:hAnsiTheme="majorBidi" w:cstheme="majorBidi"/>
                  <w:color w:val="212121"/>
                  <w:sz w:val="16"/>
                  <w:szCs w:val="16"/>
                  <w:rPrChange w:id="558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581"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582" w:author="Samane Shahpouri" w:date="2024-05-17T23:11:00Z" w16du:dateUtc="2024-05-17T21:11:00Z">
                    <w:rPr>
                      <w:rStyle w:val="n"/>
                      <w:rFonts w:eastAsiaTheme="majorEastAsia"/>
                      <w:color w:val="212121"/>
                      <w:sz w:val="16"/>
                      <w:szCs w:val="16"/>
                    </w:rPr>
                  </w:rPrChange>
                </w:rPr>
                <w:t>b_max</w:t>
              </w:r>
              <w:proofErr w:type="spellEnd"/>
              <w:r w:rsidRPr="00E24B0A">
                <w:rPr>
                  <w:rStyle w:val="o"/>
                  <w:rFonts w:asciiTheme="majorBidi" w:eastAsiaTheme="majorEastAsia" w:hAnsiTheme="majorBidi" w:cstheme="majorBidi"/>
                  <w:b/>
                  <w:bCs/>
                  <w:color w:val="212121"/>
                  <w:sz w:val="16"/>
                  <w:szCs w:val="16"/>
                  <w:rPrChange w:id="5583" w:author="Samane Shahpouri" w:date="2024-05-17T23:11:00Z" w16du:dateUtc="2024-05-17T21:11:00Z">
                    <w:rPr>
                      <w:rStyle w:val="o"/>
                      <w:rFonts w:eastAsiaTheme="majorEastAsia"/>
                      <w:b/>
                      <w:bCs/>
                      <w:color w:val="212121"/>
                      <w:sz w:val="16"/>
                      <w:szCs w:val="16"/>
                    </w:rPr>
                  </w:rPrChange>
                </w:rPr>
                <w:t>=</w:t>
              </w:r>
              <w:r w:rsidRPr="00E24B0A">
                <w:rPr>
                  <w:rStyle w:val="mf"/>
                  <w:rFonts w:asciiTheme="majorBidi" w:hAnsiTheme="majorBidi" w:cstheme="majorBidi"/>
                  <w:color w:val="212121"/>
                  <w:sz w:val="16"/>
                  <w:szCs w:val="16"/>
                  <w:rPrChange w:id="5584" w:author="Samane Shahpouri" w:date="2024-05-17T23:11:00Z" w16du:dateUtc="2024-05-17T21:11:00Z">
                    <w:rPr>
                      <w:rStyle w:val="mf"/>
                      <w:color w:val="212121"/>
                      <w:sz w:val="16"/>
                      <w:szCs w:val="16"/>
                    </w:rPr>
                  </w:rPrChange>
                </w:rPr>
                <w:t>1.0</w:t>
              </w:r>
              <w:r w:rsidRPr="00E24B0A">
                <w:rPr>
                  <w:rStyle w:val="p"/>
                  <w:rFonts w:asciiTheme="majorBidi" w:eastAsiaTheme="majorEastAsia" w:hAnsiTheme="majorBidi" w:cstheme="majorBidi"/>
                  <w:color w:val="212121"/>
                  <w:sz w:val="16"/>
                  <w:szCs w:val="16"/>
                  <w:rPrChange w:id="558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586"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587" w:author="Samane Shahpouri" w:date="2024-05-17T23:11:00Z" w16du:dateUtc="2024-05-17T21:11:00Z">
                    <w:rPr>
                      <w:rStyle w:val="n"/>
                      <w:rFonts w:eastAsiaTheme="majorEastAsia"/>
                      <w:color w:val="212121"/>
                      <w:sz w:val="16"/>
                      <w:szCs w:val="16"/>
                    </w:rPr>
                  </w:rPrChange>
                </w:rPr>
                <w:t>clip</w:t>
              </w:r>
              <w:r w:rsidRPr="00E24B0A">
                <w:rPr>
                  <w:rStyle w:val="o"/>
                  <w:rFonts w:asciiTheme="majorBidi" w:eastAsiaTheme="majorEastAsia" w:hAnsiTheme="majorBidi" w:cstheme="majorBidi"/>
                  <w:b/>
                  <w:bCs/>
                  <w:color w:val="212121"/>
                  <w:sz w:val="16"/>
                  <w:szCs w:val="16"/>
                  <w:rPrChange w:id="5588" w:author="Samane Shahpouri" w:date="2024-05-17T23:11:00Z" w16du:dateUtc="2024-05-17T21:11:00Z">
                    <w:rPr>
                      <w:rStyle w:val="o"/>
                      <w:rFonts w:eastAsiaTheme="majorEastAsia"/>
                      <w:b/>
                      <w:bCs/>
                      <w:color w:val="212121"/>
                      <w:sz w:val="16"/>
                      <w:szCs w:val="16"/>
                    </w:rPr>
                  </w:rPrChange>
                </w:rPr>
                <w:t>=</w:t>
              </w:r>
              <w:r w:rsidRPr="00E24B0A">
                <w:rPr>
                  <w:rStyle w:val="kc"/>
                  <w:rFonts w:asciiTheme="majorBidi" w:eastAsiaTheme="majorEastAsia" w:hAnsiTheme="majorBidi" w:cstheme="majorBidi"/>
                  <w:b/>
                  <w:bCs/>
                  <w:color w:val="212121"/>
                  <w:sz w:val="16"/>
                  <w:szCs w:val="16"/>
                  <w:rPrChange w:id="5589" w:author="Samane Shahpouri" w:date="2024-05-17T23:11:00Z" w16du:dateUtc="2024-05-17T21:11:00Z">
                    <w:rPr>
                      <w:rStyle w:val="kc"/>
                      <w:rFonts w:eastAsiaTheme="majorEastAsia"/>
                      <w:b/>
                      <w:bCs/>
                      <w:color w:val="212121"/>
                      <w:sz w:val="16"/>
                      <w:szCs w:val="16"/>
                    </w:rPr>
                  </w:rPrChange>
                </w:rPr>
                <w:t>True</w:t>
              </w:r>
              <w:r w:rsidRPr="00E24B0A">
                <w:rPr>
                  <w:rStyle w:val="p"/>
                  <w:rFonts w:asciiTheme="majorBidi" w:eastAsiaTheme="majorEastAsia" w:hAnsiTheme="majorBidi" w:cstheme="majorBidi"/>
                  <w:color w:val="212121"/>
                  <w:sz w:val="16"/>
                  <w:szCs w:val="16"/>
                  <w:rPrChange w:id="5590" w:author="Samane Shahpouri" w:date="2024-05-17T23:11:00Z" w16du:dateUtc="2024-05-17T21:11:00Z">
                    <w:rPr>
                      <w:rStyle w:val="p"/>
                      <w:rFonts w:eastAsiaTheme="majorEastAsia"/>
                      <w:color w:val="212121"/>
                      <w:sz w:val="16"/>
                      <w:szCs w:val="16"/>
                    </w:rPr>
                  </w:rPrChange>
                </w:rPr>
                <w:t>),</w:t>
              </w:r>
            </w:ins>
          </w:p>
          <w:p w14:paraId="5B36D6B5" w14:textId="77777777" w:rsidR="00250867" w:rsidRPr="00E24B0A" w:rsidRDefault="00250867" w:rsidP="00D06CBC">
            <w:pPr>
              <w:pStyle w:val="HTMLPreformatted"/>
              <w:spacing w:line="244" w:lineRule="atLeast"/>
              <w:rPr>
                <w:ins w:id="5591" w:author="Samane Shahpouri" w:date="2024-05-17T22:43:00Z" w16du:dateUtc="2024-05-17T20:43:00Z"/>
                <w:rFonts w:asciiTheme="majorBidi" w:hAnsiTheme="majorBidi" w:cstheme="majorBidi"/>
                <w:color w:val="212121"/>
                <w:sz w:val="16"/>
                <w:szCs w:val="16"/>
                <w:rPrChange w:id="5592" w:author="Samane Shahpouri" w:date="2024-05-17T23:11:00Z" w16du:dateUtc="2024-05-17T21:11:00Z">
                  <w:rPr>
                    <w:ins w:id="5593" w:author="Samane Shahpouri" w:date="2024-05-17T22:43:00Z" w16du:dateUtc="2024-05-17T20:43:00Z"/>
                    <w:color w:val="212121"/>
                    <w:sz w:val="16"/>
                    <w:szCs w:val="16"/>
                  </w:rPr>
                </w:rPrChange>
              </w:rPr>
            </w:pPr>
            <w:proofErr w:type="spellStart"/>
            <w:proofErr w:type="gramStart"/>
            <w:ins w:id="5594" w:author="Samane Shahpouri" w:date="2024-05-17T22:43:00Z" w16du:dateUtc="2024-05-17T20:43:00Z">
              <w:r w:rsidRPr="00E24B0A">
                <w:rPr>
                  <w:rStyle w:val="n"/>
                  <w:rFonts w:asciiTheme="majorBidi" w:eastAsiaTheme="majorEastAsia" w:hAnsiTheme="majorBidi" w:cstheme="majorBidi"/>
                  <w:color w:val="212121"/>
                  <w:sz w:val="16"/>
                  <w:szCs w:val="16"/>
                  <w:rPrChange w:id="5595" w:author="Samane Shahpouri" w:date="2024-05-17T23:11:00Z" w16du:dateUtc="2024-05-17T21:11:00Z">
                    <w:rPr>
                      <w:rStyle w:val="n"/>
                      <w:rFonts w:eastAsiaTheme="majorEastAsia"/>
                      <w:color w:val="212121"/>
                      <w:sz w:val="16"/>
                      <w:szCs w:val="16"/>
                    </w:rPr>
                  </w:rPrChange>
                </w:rPr>
                <w:t>Orientationd</w:t>
              </w:r>
              <w:proofErr w:type="spellEnd"/>
              <w:r w:rsidRPr="00E24B0A">
                <w:rPr>
                  <w:rStyle w:val="p"/>
                  <w:rFonts w:asciiTheme="majorBidi" w:eastAsiaTheme="majorEastAsia" w:hAnsiTheme="majorBidi" w:cstheme="majorBidi"/>
                  <w:color w:val="212121"/>
                  <w:sz w:val="16"/>
                  <w:szCs w:val="16"/>
                  <w:rPrChange w:id="5596"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597"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598"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599"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600"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60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02"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603"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60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05"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606" w:author="Samane Shahpouri" w:date="2024-05-17T23:11:00Z" w16du:dateUtc="2024-05-17T21:11:00Z">
                    <w:rPr>
                      <w:rStyle w:val="n"/>
                      <w:rFonts w:eastAsiaTheme="majorEastAsia"/>
                      <w:color w:val="212121"/>
                      <w:sz w:val="16"/>
                      <w:szCs w:val="16"/>
                    </w:rPr>
                  </w:rPrChange>
                </w:rPr>
                <w:t>axcodes</w:t>
              </w:r>
              <w:proofErr w:type="spellEnd"/>
              <w:r w:rsidRPr="00E24B0A">
                <w:rPr>
                  <w:rStyle w:val="o"/>
                  <w:rFonts w:asciiTheme="majorBidi" w:eastAsiaTheme="majorEastAsia" w:hAnsiTheme="majorBidi" w:cstheme="majorBidi"/>
                  <w:b/>
                  <w:bCs/>
                  <w:color w:val="212121"/>
                  <w:sz w:val="16"/>
                  <w:szCs w:val="16"/>
                  <w:rPrChange w:id="5607" w:author="Samane Shahpouri" w:date="2024-05-17T23:11:00Z" w16du:dateUtc="2024-05-17T21:11:00Z">
                    <w:rPr>
                      <w:rStyle w:val="o"/>
                      <w:rFonts w:eastAsiaTheme="majorEastAsia"/>
                      <w:b/>
                      <w:bCs/>
                      <w:color w:val="212121"/>
                      <w:sz w:val="16"/>
                      <w:szCs w:val="16"/>
                    </w:rPr>
                  </w:rPrChange>
                </w:rPr>
                <w:t>=</w:t>
              </w:r>
              <w:r w:rsidRPr="00E24B0A">
                <w:rPr>
                  <w:rStyle w:val="s2"/>
                  <w:rFonts w:asciiTheme="majorBidi" w:eastAsiaTheme="majorEastAsia" w:hAnsiTheme="majorBidi" w:cstheme="majorBidi"/>
                  <w:color w:val="212121"/>
                  <w:sz w:val="16"/>
                  <w:szCs w:val="16"/>
                  <w:rPrChange w:id="5608" w:author="Samane Shahpouri" w:date="2024-05-17T23:11:00Z" w16du:dateUtc="2024-05-17T21:11:00Z">
                    <w:rPr>
                      <w:rStyle w:val="s2"/>
                      <w:rFonts w:eastAsiaTheme="majorEastAsia"/>
                      <w:color w:val="212121"/>
                      <w:sz w:val="16"/>
                      <w:szCs w:val="16"/>
                    </w:rPr>
                  </w:rPrChange>
                </w:rPr>
                <w:t>"RAS"</w:t>
              </w:r>
              <w:r w:rsidRPr="00E24B0A">
                <w:rPr>
                  <w:rStyle w:val="p"/>
                  <w:rFonts w:asciiTheme="majorBidi" w:eastAsiaTheme="majorEastAsia" w:hAnsiTheme="majorBidi" w:cstheme="majorBidi"/>
                  <w:color w:val="212121"/>
                  <w:sz w:val="16"/>
                  <w:szCs w:val="16"/>
                  <w:rPrChange w:id="5609" w:author="Samane Shahpouri" w:date="2024-05-17T23:11:00Z" w16du:dateUtc="2024-05-17T21:11:00Z">
                    <w:rPr>
                      <w:rStyle w:val="p"/>
                      <w:rFonts w:eastAsiaTheme="majorEastAsia"/>
                      <w:color w:val="212121"/>
                      <w:sz w:val="16"/>
                      <w:szCs w:val="16"/>
                    </w:rPr>
                  </w:rPrChange>
                </w:rPr>
                <w:t>),</w:t>
              </w:r>
            </w:ins>
          </w:p>
          <w:p w14:paraId="61D7B8CA" w14:textId="77777777" w:rsidR="00250867" w:rsidRPr="00E24B0A" w:rsidRDefault="00250867" w:rsidP="00D06CBC">
            <w:pPr>
              <w:pStyle w:val="HTMLPreformatted"/>
              <w:spacing w:line="244" w:lineRule="atLeast"/>
              <w:rPr>
                <w:ins w:id="5610" w:author="Samane Shahpouri" w:date="2024-05-17T22:43:00Z" w16du:dateUtc="2024-05-17T20:43:00Z"/>
                <w:rFonts w:asciiTheme="majorBidi" w:hAnsiTheme="majorBidi" w:cstheme="majorBidi"/>
                <w:color w:val="212121"/>
                <w:sz w:val="16"/>
                <w:szCs w:val="16"/>
                <w:rPrChange w:id="5611" w:author="Samane Shahpouri" w:date="2024-05-17T23:11:00Z" w16du:dateUtc="2024-05-17T21:11:00Z">
                  <w:rPr>
                    <w:ins w:id="5612" w:author="Samane Shahpouri" w:date="2024-05-17T22:43:00Z" w16du:dateUtc="2024-05-17T20:43:00Z"/>
                    <w:color w:val="212121"/>
                    <w:sz w:val="16"/>
                    <w:szCs w:val="16"/>
                  </w:rPr>
                </w:rPrChange>
              </w:rPr>
            </w:pPr>
            <w:proofErr w:type="spellStart"/>
            <w:proofErr w:type="gramStart"/>
            <w:ins w:id="5613" w:author="Samane Shahpouri" w:date="2024-05-17T22:43:00Z" w16du:dateUtc="2024-05-17T20:43:00Z">
              <w:r w:rsidRPr="00E24B0A">
                <w:rPr>
                  <w:rStyle w:val="n"/>
                  <w:rFonts w:asciiTheme="majorBidi" w:eastAsiaTheme="majorEastAsia" w:hAnsiTheme="majorBidi" w:cstheme="majorBidi"/>
                  <w:color w:val="212121"/>
                  <w:sz w:val="16"/>
                  <w:szCs w:val="16"/>
                  <w:rPrChange w:id="5614" w:author="Samane Shahpouri" w:date="2024-05-17T23:11:00Z" w16du:dateUtc="2024-05-17T21:11:00Z">
                    <w:rPr>
                      <w:rStyle w:val="n"/>
                      <w:rFonts w:eastAsiaTheme="majorEastAsia"/>
                      <w:color w:val="212121"/>
                      <w:sz w:val="16"/>
                      <w:szCs w:val="16"/>
                    </w:rPr>
                  </w:rPrChange>
                </w:rPr>
                <w:t>Spacingd</w:t>
              </w:r>
              <w:proofErr w:type="spellEnd"/>
              <w:r w:rsidRPr="00E24B0A">
                <w:rPr>
                  <w:rStyle w:val="p"/>
                  <w:rFonts w:asciiTheme="majorBidi" w:eastAsiaTheme="majorEastAsia" w:hAnsiTheme="majorBidi" w:cstheme="majorBidi"/>
                  <w:color w:val="212121"/>
                  <w:sz w:val="16"/>
                  <w:szCs w:val="16"/>
                  <w:rPrChange w:id="5615"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616"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617"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618"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619"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62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21"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622"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62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24"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625" w:author="Samane Shahpouri" w:date="2024-05-17T23:11:00Z" w16du:dateUtc="2024-05-17T21:11:00Z">
                    <w:rPr>
                      <w:rStyle w:val="n"/>
                      <w:rFonts w:eastAsiaTheme="majorEastAsia"/>
                      <w:color w:val="212121"/>
                      <w:sz w:val="16"/>
                      <w:szCs w:val="16"/>
                    </w:rPr>
                  </w:rPrChange>
                </w:rPr>
                <w:t>pixdim</w:t>
              </w:r>
              <w:proofErr w:type="spellEnd"/>
              <w:r w:rsidRPr="00E24B0A">
                <w:rPr>
                  <w:rStyle w:val="o"/>
                  <w:rFonts w:asciiTheme="majorBidi" w:eastAsiaTheme="majorEastAsia" w:hAnsiTheme="majorBidi" w:cstheme="majorBidi"/>
                  <w:b/>
                  <w:bCs/>
                  <w:color w:val="212121"/>
                  <w:sz w:val="16"/>
                  <w:szCs w:val="16"/>
                  <w:rPrChange w:id="5626"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627" w:author="Samane Shahpouri" w:date="2024-05-17T23:11:00Z" w16du:dateUtc="2024-05-17T21:11:00Z">
                    <w:rPr>
                      <w:rStyle w:val="p"/>
                      <w:rFonts w:eastAsiaTheme="majorEastAsia"/>
                      <w:color w:val="212121"/>
                      <w:sz w:val="16"/>
                      <w:szCs w:val="16"/>
                    </w:rPr>
                  </w:rPrChange>
                </w:rPr>
                <w:t>(</w:t>
              </w:r>
              <w:r w:rsidRPr="00E24B0A">
                <w:rPr>
                  <w:rStyle w:val="mf"/>
                  <w:rFonts w:asciiTheme="majorBidi" w:hAnsiTheme="majorBidi" w:cstheme="majorBidi"/>
                  <w:color w:val="212121"/>
                  <w:sz w:val="16"/>
                  <w:szCs w:val="16"/>
                  <w:rPrChange w:id="5628"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62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30"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631"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632"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33"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634" w:author="Samane Shahpouri" w:date="2024-05-17T23:11:00Z" w16du:dateUtc="2024-05-17T21:11:00Z">
                    <w:rPr>
                      <w:rStyle w:val="mf"/>
                      <w:color w:val="212121"/>
                      <w:sz w:val="16"/>
                      <w:szCs w:val="16"/>
                    </w:rPr>
                  </w:rPrChange>
                </w:rPr>
                <w:t>2.0</w:t>
              </w:r>
              <w:r w:rsidRPr="00E24B0A">
                <w:rPr>
                  <w:rStyle w:val="p"/>
                  <w:rFonts w:asciiTheme="majorBidi" w:eastAsiaTheme="majorEastAsia" w:hAnsiTheme="majorBidi" w:cstheme="majorBidi"/>
                  <w:color w:val="212121"/>
                  <w:sz w:val="16"/>
                  <w:szCs w:val="16"/>
                  <w:rPrChange w:id="5635" w:author="Samane Shahpouri" w:date="2024-05-17T23:11:00Z" w16du:dateUtc="2024-05-17T21:11:00Z">
                    <w:rPr>
                      <w:rStyle w:val="p"/>
                      <w:rFonts w:eastAsiaTheme="majorEastAsia"/>
                      <w:color w:val="212121"/>
                      <w:sz w:val="16"/>
                      <w:szCs w:val="16"/>
                    </w:rPr>
                  </w:rPrChange>
                </w:rPr>
                <w:t>)),</w:t>
              </w:r>
            </w:ins>
          </w:p>
          <w:p w14:paraId="2BD911D3" w14:textId="77777777" w:rsidR="00250867" w:rsidRPr="00E24B0A" w:rsidRDefault="00250867" w:rsidP="00D06CBC">
            <w:pPr>
              <w:pStyle w:val="HTMLPreformatted"/>
              <w:spacing w:line="244" w:lineRule="atLeast"/>
              <w:rPr>
                <w:ins w:id="5636" w:author="Samane Shahpouri" w:date="2024-05-17T22:43:00Z" w16du:dateUtc="2024-05-17T20:43:00Z"/>
                <w:rFonts w:asciiTheme="majorBidi" w:hAnsiTheme="majorBidi" w:cstheme="majorBidi"/>
                <w:color w:val="212121"/>
                <w:sz w:val="16"/>
                <w:szCs w:val="16"/>
                <w:rPrChange w:id="5637" w:author="Samane Shahpouri" w:date="2024-05-17T23:11:00Z" w16du:dateUtc="2024-05-17T21:11:00Z">
                  <w:rPr>
                    <w:ins w:id="5638" w:author="Samane Shahpouri" w:date="2024-05-17T22:43:00Z" w16du:dateUtc="2024-05-17T20:43:00Z"/>
                    <w:color w:val="212121"/>
                    <w:sz w:val="16"/>
                    <w:szCs w:val="16"/>
                  </w:rPr>
                </w:rPrChange>
              </w:rPr>
            </w:pPr>
            <w:proofErr w:type="gramStart"/>
            <w:ins w:id="5639" w:author="Samane Shahpouri" w:date="2024-05-17T22:43:00Z" w16du:dateUtc="2024-05-17T20:43:00Z">
              <w:r w:rsidRPr="00E24B0A">
                <w:rPr>
                  <w:rStyle w:val="n"/>
                  <w:rFonts w:asciiTheme="majorBidi" w:eastAsiaTheme="majorEastAsia" w:hAnsiTheme="majorBidi" w:cstheme="majorBidi"/>
                  <w:color w:val="212121"/>
                  <w:sz w:val="16"/>
                  <w:szCs w:val="16"/>
                  <w:rPrChange w:id="5640" w:author="Samane Shahpouri" w:date="2024-05-17T23:11:00Z" w16du:dateUtc="2024-05-17T21:11:00Z">
                    <w:rPr>
                      <w:rStyle w:val="n"/>
                      <w:rFonts w:eastAsiaTheme="majorEastAsia"/>
                      <w:color w:val="212121"/>
                      <w:sz w:val="16"/>
                      <w:szCs w:val="16"/>
                    </w:rPr>
                  </w:rPrChange>
                </w:rPr>
                <w:t>Resized</w:t>
              </w:r>
              <w:r w:rsidRPr="00E24B0A">
                <w:rPr>
                  <w:rStyle w:val="p"/>
                  <w:rFonts w:asciiTheme="majorBidi" w:eastAsiaTheme="majorEastAsia" w:hAnsiTheme="majorBidi" w:cstheme="majorBidi"/>
                  <w:color w:val="212121"/>
                  <w:sz w:val="16"/>
                  <w:szCs w:val="16"/>
                  <w:rPrChange w:id="5641"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642"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643"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644"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645"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64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47"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648"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64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50"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651"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5652"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653" w:author="Samane Shahpouri" w:date="2024-05-17T23:11:00Z" w16du:dateUtc="2024-05-17T21:11:00Z">
                    <w:rPr>
                      <w:rStyle w:val="n"/>
                      <w:rFonts w:eastAsiaTheme="majorEastAsia"/>
                      <w:color w:val="212121"/>
                      <w:sz w:val="16"/>
                      <w:szCs w:val="16"/>
                    </w:rPr>
                  </w:rPrChange>
                </w:rPr>
                <w:t>crop_size</w:t>
              </w:r>
              <w:proofErr w:type="spellEnd"/>
              <w:r w:rsidRPr="00E24B0A">
                <w:rPr>
                  <w:rStyle w:val="p"/>
                  <w:rFonts w:asciiTheme="majorBidi" w:eastAsiaTheme="majorEastAsia" w:hAnsiTheme="majorBidi" w:cstheme="majorBidi"/>
                  <w:color w:val="212121"/>
                  <w:sz w:val="16"/>
                  <w:szCs w:val="16"/>
                  <w:rPrChange w:id="565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55"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656" w:author="Samane Shahpouri" w:date="2024-05-17T23:11:00Z" w16du:dateUtc="2024-05-17T21:11:00Z">
                    <w:rPr>
                      <w:rStyle w:val="n"/>
                      <w:rFonts w:eastAsiaTheme="majorEastAsia"/>
                      <w:color w:val="212121"/>
                      <w:sz w:val="16"/>
                      <w:szCs w:val="16"/>
                    </w:rPr>
                  </w:rPrChange>
                </w:rPr>
                <w:t>mode</w:t>
              </w:r>
              <w:r w:rsidRPr="00E24B0A">
                <w:rPr>
                  <w:rStyle w:val="o"/>
                  <w:rFonts w:asciiTheme="majorBidi" w:eastAsiaTheme="majorEastAsia" w:hAnsiTheme="majorBidi" w:cstheme="majorBidi"/>
                  <w:b/>
                  <w:bCs/>
                  <w:color w:val="212121"/>
                  <w:sz w:val="16"/>
                  <w:szCs w:val="16"/>
                  <w:rPrChange w:id="5657" w:author="Samane Shahpouri" w:date="2024-05-17T23:11:00Z" w16du:dateUtc="2024-05-17T21:11:00Z">
                    <w:rPr>
                      <w:rStyle w:val="o"/>
                      <w:rFonts w:eastAsiaTheme="majorEastAsia"/>
                      <w:b/>
                      <w:bCs/>
                      <w:color w:val="212121"/>
                      <w:sz w:val="16"/>
                      <w:szCs w:val="16"/>
                    </w:rPr>
                  </w:rPrChange>
                </w:rPr>
                <w:t>=</w:t>
              </w:r>
              <w:r w:rsidRPr="00E24B0A">
                <w:rPr>
                  <w:rStyle w:val="s1"/>
                  <w:rFonts w:asciiTheme="majorBidi" w:hAnsiTheme="majorBidi" w:cstheme="majorBidi"/>
                  <w:color w:val="212121"/>
                  <w:rPrChange w:id="5658" w:author="Samane Shahpouri" w:date="2024-05-17T23:11:00Z" w16du:dateUtc="2024-05-17T21:11:00Z">
                    <w:rPr>
                      <w:rStyle w:val="s1"/>
                      <w:color w:val="212121"/>
                    </w:rPr>
                  </w:rPrChange>
                </w:rPr>
                <w:t>'bilinear'</w:t>
              </w:r>
              <w:r w:rsidRPr="00E24B0A">
                <w:rPr>
                  <w:rStyle w:val="p"/>
                  <w:rFonts w:asciiTheme="majorBidi" w:eastAsiaTheme="majorEastAsia" w:hAnsiTheme="majorBidi" w:cstheme="majorBidi"/>
                  <w:color w:val="212121"/>
                  <w:sz w:val="16"/>
                  <w:szCs w:val="16"/>
                  <w:rPrChange w:id="5659" w:author="Samane Shahpouri" w:date="2024-05-17T23:11:00Z" w16du:dateUtc="2024-05-17T21:11:00Z">
                    <w:rPr>
                      <w:rStyle w:val="p"/>
                      <w:rFonts w:eastAsiaTheme="majorEastAsia"/>
                      <w:color w:val="212121"/>
                      <w:sz w:val="16"/>
                      <w:szCs w:val="16"/>
                    </w:rPr>
                  </w:rPrChange>
                </w:rPr>
                <w:t>),</w:t>
              </w:r>
            </w:ins>
          </w:p>
          <w:p w14:paraId="418D8978" w14:textId="77777777" w:rsidR="00250867" w:rsidRPr="00E24B0A" w:rsidRDefault="00250867" w:rsidP="00D06CBC">
            <w:pPr>
              <w:pStyle w:val="HTMLPreformatted"/>
              <w:spacing w:line="244" w:lineRule="atLeast"/>
              <w:rPr>
                <w:ins w:id="5660" w:author="Samane Shahpouri" w:date="2024-05-17T22:43:00Z" w16du:dateUtc="2024-05-17T20:43:00Z"/>
                <w:rStyle w:val="p"/>
                <w:rFonts w:asciiTheme="majorBidi" w:hAnsiTheme="majorBidi" w:cstheme="majorBidi"/>
                <w:color w:val="212121"/>
                <w:sz w:val="16"/>
                <w:szCs w:val="16"/>
                <w:rPrChange w:id="5661" w:author="Samane Shahpouri" w:date="2024-05-17T23:11:00Z" w16du:dateUtc="2024-05-17T21:11:00Z">
                  <w:rPr>
                    <w:ins w:id="5662" w:author="Samane Shahpouri" w:date="2024-05-17T22:43:00Z" w16du:dateUtc="2024-05-17T20:43:00Z"/>
                    <w:rStyle w:val="p"/>
                    <w:color w:val="212121"/>
                    <w:sz w:val="16"/>
                    <w:szCs w:val="16"/>
                  </w:rPr>
                </w:rPrChange>
              </w:rPr>
            </w:pPr>
            <w:proofErr w:type="spellStart"/>
            <w:proofErr w:type="gramStart"/>
            <w:ins w:id="5663" w:author="Samane Shahpouri" w:date="2024-05-17T22:43:00Z" w16du:dateUtc="2024-05-17T20:43:00Z">
              <w:r w:rsidRPr="00E24B0A">
                <w:rPr>
                  <w:rStyle w:val="n"/>
                  <w:rFonts w:asciiTheme="majorBidi" w:eastAsiaTheme="majorEastAsia" w:hAnsiTheme="majorBidi" w:cstheme="majorBidi"/>
                  <w:color w:val="212121"/>
                  <w:sz w:val="16"/>
                  <w:szCs w:val="16"/>
                  <w:rPrChange w:id="5664" w:author="Samane Shahpouri" w:date="2024-05-17T23:11:00Z" w16du:dateUtc="2024-05-17T21:11:00Z">
                    <w:rPr>
                      <w:rStyle w:val="n"/>
                      <w:rFonts w:eastAsiaTheme="majorEastAsia"/>
                      <w:color w:val="212121"/>
                      <w:sz w:val="16"/>
                      <w:szCs w:val="16"/>
                    </w:rPr>
                  </w:rPrChange>
                </w:rPr>
                <w:t>CenterSpatialCropd</w:t>
              </w:r>
              <w:proofErr w:type="spellEnd"/>
              <w:r w:rsidRPr="00E24B0A">
                <w:rPr>
                  <w:rStyle w:val="p"/>
                  <w:rFonts w:asciiTheme="majorBidi" w:eastAsiaTheme="majorEastAsia" w:hAnsiTheme="majorBidi" w:cstheme="majorBidi"/>
                  <w:color w:val="212121"/>
                  <w:sz w:val="16"/>
                  <w:szCs w:val="16"/>
                  <w:rPrChange w:id="5665"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666"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667"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668"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669"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67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71"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672"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67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674"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675" w:author="Samane Shahpouri" w:date="2024-05-17T23:11:00Z" w16du:dateUtc="2024-05-17T21:11:00Z">
                    <w:rPr>
                      <w:rStyle w:val="n"/>
                      <w:rFonts w:eastAsiaTheme="majorEastAsia"/>
                      <w:color w:val="212121"/>
                      <w:sz w:val="16"/>
                      <w:szCs w:val="16"/>
                    </w:rPr>
                  </w:rPrChange>
                </w:rPr>
                <w:t>roi_size</w:t>
              </w:r>
              <w:proofErr w:type="spellEnd"/>
              <w:r w:rsidRPr="00E24B0A">
                <w:rPr>
                  <w:rStyle w:val="o"/>
                  <w:rFonts w:asciiTheme="majorBidi" w:eastAsiaTheme="majorEastAsia" w:hAnsiTheme="majorBidi" w:cstheme="majorBidi"/>
                  <w:b/>
                  <w:bCs/>
                  <w:color w:val="212121"/>
                  <w:sz w:val="16"/>
                  <w:szCs w:val="16"/>
                  <w:rPrChange w:id="5676"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677" w:author="Samane Shahpouri" w:date="2024-05-17T23:11:00Z" w16du:dateUtc="2024-05-17T21:11:00Z">
                    <w:rPr>
                      <w:rStyle w:val="n"/>
                      <w:rFonts w:eastAsiaTheme="majorEastAsia"/>
                      <w:color w:val="212121"/>
                      <w:sz w:val="16"/>
                      <w:szCs w:val="16"/>
                    </w:rPr>
                  </w:rPrChange>
                </w:rPr>
                <w:t>crop_size</w:t>
              </w:r>
              <w:proofErr w:type="spellEnd"/>
              <w:r w:rsidRPr="00E24B0A">
                <w:rPr>
                  <w:rStyle w:val="p"/>
                  <w:rFonts w:asciiTheme="majorBidi" w:eastAsiaTheme="majorEastAsia" w:hAnsiTheme="majorBidi" w:cstheme="majorBidi"/>
                  <w:color w:val="212121"/>
                  <w:sz w:val="16"/>
                  <w:szCs w:val="16"/>
                  <w:rPrChange w:id="5678" w:author="Samane Shahpouri" w:date="2024-05-17T23:11:00Z" w16du:dateUtc="2024-05-17T21:11:00Z">
                    <w:rPr>
                      <w:rStyle w:val="p"/>
                      <w:rFonts w:eastAsiaTheme="majorEastAsia"/>
                      <w:color w:val="212121"/>
                      <w:sz w:val="16"/>
                      <w:szCs w:val="16"/>
                    </w:rPr>
                  </w:rPrChange>
                </w:rPr>
                <w:t>),</w:t>
              </w:r>
            </w:ins>
          </w:p>
        </w:tc>
      </w:tr>
      <w:tr w:rsidR="00250867" w:rsidRPr="00E24B0A" w14:paraId="3256586F" w14:textId="77777777" w:rsidTr="00D06CBC">
        <w:trPr>
          <w:ins w:id="5679" w:author="Samane Shahpouri" w:date="2024-05-17T22:43:00Z"/>
        </w:trPr>
        <w:tc>
          <w:tcPr>
            <w:tcW w:w="1465" w:type="dxa"/>
          </w:tcPr>
          <w:p w14:paraId="355CCFB2" w14:textId="77777777" w:rsidR="00250867" w:rsidRPr="00E24B0A" w:rsidRDefault="00250867" w:rsidP="00D06CBC">
            <w:pPr>
              <w:pStyle w:val="HTMLPreformatted"/>
              <w:spacing w:line="244" w:lineRule="atLeast"/>
              <w:rPr>
                <w:ins w:id="5680" w:author="Samane Shahpouri" w:date="2024-05-17T22:43:00Z" w16du:dateUtc="2024-05-17T20:43:00Z"/>
                <w:rStyle w:val="n"/>
                <w:rFonts w:asciiTheme="majorBidi" w:eastAsiaTheme="majorEastAsia" w:hAnsiTheme="majorBidi" w:cstheme="majorBidi"/>
                <w:color w:val="212121"/>
                <w:sz w:val="16"/>
                <w:szCs w:val="16"/>
                <w:rPrChange w:id="5681" w:author="Samane Shahpouri" w:date="2024-05-17T23:11:00Z" w16du:dateUtc="2024-05-17T21:11:00Z">
                  <w:rPr>
                    <w:ins w:id="5682"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5683" w:author="Samane Shahpouri" w:date="2024-05-17T22:43:00Z" w16du:dateUtc="2024-05-17T20:43:00Z">
              <w:r w:rsidRPr="00E24B0A">
                <w:rPr>
                  <w:rStyle w:val="n"/>
                  <w:rFonts w:asciiTheme="majorBidi" w:eastAsiaTheme="majorEastAsia" w:hAnsiTheme="majorBidi" w:cstheme="majorBidi"/>
                  <w:color w:val="212121"/>
                  <w:sz w:val="16"/>
                  <w:szCs w:val="16"/>
                  <w:rPrChange w:id="5684" w:author="Samane Shahpouri" w:date="2024-05-17T23:11:00Z" w16du:dateUtc="2024-05-17T21:11:00Z">
                    <w:rPr>
                      <w:rStyle w:val="n"/>
                      <w:rFonts w:eastAsiaTheme="majorEastAsia"/>
                      <w:color w:val="212121"/>
                      <w:sz w:val="16"/>
                      <w:szCs w:val="16"/>
                    </w:rPr>
                  </w:rPrChange>
                </w:rPr>
                <w:t>batch_size</w:t>
              </w:r>
              <w:proofErr w:type="spellEnd"/>
            </w:ins>
          </w:p>
        </w:tc>
        <w:tc>
          <w:tcPr>
            <w:tcW w:w="7551" w:type="dxa"/>
          </w:tcPr>
          <w:p w14:paraId="4498BB4D" w14:textId="77777777" w:rsidR="00250867" w:rsidRPr="00E24B0A" w:rsidRDefault="00250867" w:rsidP="00D06CBC">
            <w:pPr>
              <w:pStyle w:val="HTMLPreformatted"/>
              <w:spacing w:line="244" w:lineRule="atLeast"/>
              <w:rPr>
                <w:ins w:id="5685" w:author="Samane Shahpouri" w:date="2024-05-17T22:43:00Z" w16du:dateUtc="2024-05-17T20:43:00Z"/>
                <w:rStyle w:val="p"/>
                <w:rFonts w:asciiTheme="majorBidi" w:eastAsiaTheme="majorEastAsia" w:hAnsiTheme="majorBidi" w:cstheme="majorBidi"/>
                <w:color w:val="212121"/>
                <w:sz w:val="16"/>
                <w:szCs w:val="16"/>
                <w:rPrChange w:id="5686" w:author="Samane Shahpouri" w:date="2024-05-17T23:11:00Z" w16du:dateUtc="2024-05-17T21:11:00Z">
                  <w:rPr>
                    <w:ins w:id="5687" w:author="Samane Shahpouri" w:date="2024-05-17T22:43:00Z" w16du:dateUtc="2024-05-17T20:43:00Z"/>
                    <w:rStyle w:val="p"/>
                    <w:rFonts w:eastAsiaTheme="majorEastAsia"/>
                    <w:color w:val="212121"/>
                    <w:sz w:val="16"/>
                    <w:szCs w:val="16"/>
                  </w:rPr>
                </w:rPrChange>
              </w:rPr>
            </w:pPr>
            <w:ins w:id="5688" w:author="Samane Shahpouri" w:date="2024-05-17T22:43:00Z" w16du:dateUtc="2024-05-17T20:43:00Z">
              <w:r w:rsidRPr="00E24B0A">
                <w:rPr>
                  <w:rStyle w:val="p"/>
                  <w:rFonts w:asciiTheme="majorBidi" w:eastAsiaTheme="majorEastAsia" w:hAnsiTheme="majorBidi" w:cstheme="majorBidi"/>
                  <w:color w:val="212121"/>
                  <w:sz w:val="16"/>
                  <w:szCs w:val="16"/>
                  <w:rPrChange w:id="5689" w:author="Samane Shahpouri" w:date="2024-05-17T23:11:00Z" w16du:dateUtc="2024-05-17T21:11:00Z">
                    <w:rPr>
                      <w:rStyle w:val="p"/>
                      <w:rFonts w:eastAsiaTheme="majorEastAsia"/>
                      <w:color w:val="212121"/>
                      <w:sz w:val="16"/>
                      <w:szCs w:val="16"/>
                    </w:rPr>
                  </w:rPrChange>
                </w:rPr>
                <w:t>4</w:t>
              </w:r>
            </w:ins>
          </w:p>
        </w:tc>
      </w:tr>
      <w:tr w:rsidR="00250867" w:rsidRPr="00E24B0A" w14:paraId="3B5AD8DF" w14:textId="77777777" w:rsidTr="00D06CBC">
        <w:trPr>
          <w:ins w:id="5690" w:author="Samane Shahpouri" w:date="2024-05-17T22:43:00Z"/>
        </w:trPr>
        <w:tc>
          <w:tcPr>
            <w:tcW w:w="1465" w:type="dxa"/>
          </w:tcPr>
          <w:p w14:paraId="358B5D89" w14:textId="77777777" w:rsidR="00250867" w:rsidRPr="00E24B0A" w:rsidRDefault="00250867" w:rsidP="00D06CBC">
            <w:pPr>
              <w:pStyle w:val="HTMLPreformatted"/>
              <w:spacing w:line="244" w:lineRule="atLeast"/>
              <w:rPr>
                <w:ins w:id="5691" w:author="Samane Shahpouri" w:date="2024-05-17T22:43:00Z" w16du:dateUtc="2024-05-17T20:43:00Z"/>
                <w:rStyle w:val="n"/>
                <w:rFonts w:asciiTheme="majorBidi" w:eastAsiaTheme="majorEastAsia" w:hAnsiTheme="majorBidi" w:cstheme="majorBidi"/>
                <w:color w:val="212121"/>
                <w:sz w:val="16"/>
                <w:szCs w:val="16"/>
                <w:rPrChange w:id="5692" w:author="Samane Shahpouri" w:date="2024-05-17T23:11:00Z" w16du:dateUtc="2024-05-17T21:11:00Z">
                  <w:rPr>
                    <w:ins w:id="5693"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5694" w:author="Samane Shahpouri" w:date="2024-05-17T22:43:00Z" w16du:dateUtc="2024-05-17T20:43:00Z">
              <w:r w:rsidRPr="00E24B0A">
                <w:rPr>
                  <w:rStyle w:val="n"/>
                  <w:rFonts w:asciiTheme="majorBidi" w:eastAsiaTheme="majorEastAsia" w:hAnsiTheme="majorBidi" w:cstheme="majorBidi"/>
                  <w:color w:val="212121"/>
                  <w:sz w:val="16"/>
                  <w:szCs w:val="16"/>
                  <w:rPrChange w:id="5695" w:author="Samane Shahpouri" w:date="2024-05-17T23:11:00Z" w16du:dateUtc="2024-05-17T21:11:00Z">
                    <w:rPr>
                      <w:rStyle w:val="n"/>
                      <w:rFonts w:eastAsiaTheme="majorEastAsia"/>
                      <w:color w:val="212121"/>
                      <w:sz w:val="16"/>
                      <w:szCs w:val="16"/>
                    </w:rPr>
                  </w:rPrChange>
                </w:rPr>
                <w:t>model</w:t>
              </w:r>
            </w:ins>
          </w:p>
        </w:tc>
        <w:tc>
          <w:tcPr>
            <w:tcW w:w="7551" w:type="dxa"/>
          </w:tcPr>
          <w:p w14:paraId="3E9027FD" w14:textId="77777777" w:rsidR="00250867" w:rsidRPr="00E24B0A" w:rsidRDefault="00250867" w:rsidP="00D06CBC">
            <w:pPr>
              <w:pStyle w:val="HTMLPreformatted"/>
              <w:spacing w:line="244" w:lineRule="atLeast"/>
              <w:rPr>
                <w:ins w:id="5696" w:author="Samane Shahpouri" w:date="2024-05-17T22:43:00Z" w16du:dateUtc="2024-05-17T20:43:00Z"/>
                <w:rStyle w:val="p"/>
                <w:rFonts w:asciiTheme="majorBidi" w:hAnsiTheme="majorBidi" w:cstheme="majorBidi"/>
                <w:color w:val="212121"/>
                <w:sz w:val="16"/>
                <w:szCs w:val="16"/>
                <w:rPrChange w:id="5697" w:author="Samane Shahpouri" w:date="2024-05-17T23:11:00Z" w16du:dateUtc="2024-05-17T21:11:00Z">
                  <w:rPr>
                    <w:ins w:id="5698" w:author="Samane Shahpouri" w:date="2024-05-17T22:43:00Z" w16du:dateUtc="2024-05-17T20:43:00Z"/>
                    <w:rStyle w:val="p"/>
                    <w:color w:val="212121"/>
                    <w:sz w:val="16"/>
                    <w:szCs w:val="16"/>
                  </w:rPr>
                </w:rPrChange>
              </w:rPr>
            </w:pPr>
            <w:proofErr w:type="spellStart"/>
            <w:proofErr w:type="gramStart"/>
            <w:ins w:id="5699" w:author="Samane Shahpouri" w:date="2024-05-17T22:43:00Z" w16du:dateUtc="2024-05-17T20:43:00Z">
              <w:r w:rsidRPr="00E24B0A">
                <w:rPr>
                  <w:rStyle w:val="n"/>
                  <w:rFonts w:asciiTheme="majorBidi" w:eastAsiaTheme="majorEastAsia" w:hAnsiTheme="majorBidi" w:cstheme="majorBidi"/>
                  <w:color w:val="212121"/>
                  <w:sz w:val="16"/>
                  <w:szCs w:val="16"/>
                  <w:rPrChange w:id="5700" w:author="Samane Shahpouri" w:date="2024-05-17T23:11:00Z" w16du:dateUtc="2024-05-17T21:11:00Z">
                    <w:rPr>
                      <w:rStyle w:val="n"/>
                      <w:rFonts w:eastAsiaTheme="majorEastAsia"/>
                      <w:color w:val="212121"/>
                      <w:sz w:val="16"/>
                      <w:szCs w:val="16"/>
                    </w:rPr>
                  </w:rPrChange>
                </w:rPr>
                <w:t>UNet</w:t>
              </w:r>
              <w:proofErr w:type="spellEnd"/>
              <w:r w:rsidRPr="00E24B0A">
                <w:rPr>
                  <w:rStyle w:val="p"/>
                  <w:rFonts w:asciiTheme="majorBidi" w:eastAsiaTheme="majorEastAsia" w:hAnsiTheme="majorBidi" w:cstheme="majorBidi"/>
                  <w:color w:val="212121"/>
                  <w:sz w:val="16"/>
                  <w:szCs w:val="16"/>
                  <w:rPrChange w:id="5701" w:author="Samane Shahpouri" w:date="2024-05-17T23:11:00Z" w16du:dateUtc="2024-05-17T21:11:00Z">
                    <w:rPr>
                      <w:rStyle w:val="p"/>
                      <w:rFonts w:eastAsiaTheme="majorEastAsia"/>
                      <w:color w:val="212121"/>
                      <w:sz w:val="16"/>
                      <w:szCs w:val="16"/>
                    </w:rPr>
                  </w:rPrChange>
                </w:rPr>
                <w:t>(</w:t>
              </w:r>
              <w:proofErr w:type="spellStart"/>
              <w:proofErr w:type="gramEnd"/>
              <w:r w:rsidRPr="00E24B0A">
                <w:rPr>
                  <w:rStyle w:val="n"/>
                  <w:rFonts w:asciiTheme="majorBidi" w:eastAsiaTheme="majorEastAsia" w:hAnsiTheme="majorBidi" w:cstheme="majorBidi"/>
                  <w:color w:val="212121"/>
                  <w:sz w:val="16"/>
                  <w:szCs w:val="16"/>
                  <w:rPrChange w:id="5702" w:author="Samane Shahpouri" w:date="2024-05-17T23:11:00Z" w16du:dateUtc="2024-05-17T21:11:00Z">
                    <w:rPr>
                      <w:rStyle w:val="n"/>
                      <w:rFonts w:eastAsiaTheme="majorEastAsia"/>
                      <w:color w:val="212121"/>
                      <w:sz w:val="16"/>
                      <w:szCs w:val="16"/>
                    </w:rPr>
                  </w:rPrChange>
                </w:rPr>
                <w:t>spatial_dims</w:t>
              </w:r>
              <w:proofErr w:type="spellEnd"/>
              <w:r w:rsidRPr="00E24B0A">
                <w:rPr>
                  <w:rStyle w:val="o"/>
                  <w:rFonts w:asciiTheme="majorBidi" w:eastAsiaTheme="majorEastAsia" w:hAnsiTheme="majorBidi" w:cstheme="majorBidi"/>
                  <w:b/>
                  <w:bCs/>
                  <w:color w:val="212121"/>
                  <w:sz w:val="16"/>
                  <w:szCs w:val="16"/>
                  <w:rPrChange w:id="5703"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704" w:author="Samane Shahpouri" w:date="2024-05-17T23:11:00Z" w16du:dateUtc="2024-05-17T21:11:00Z">
                    <w:rPr>
                      <w:rStyle w:val="mi"/>
                      <w:rFonts w:eastAsiaTheme="majorEastAsia"/>
                      <w:color w:val="212121"/>
                      <w:sz w:val="16"/>
                      <w:szCs w:val="16"/>
                    </w:rPr>
                  </w:rPrChange>
                </w:rPr>
                <w:t>3</w:t>
              </w:r>
              <w:r w:rsidRPr="00E24B0A">
                <w:rPr>
                  <w:rStyle w:val="p"/>
                  <w:rFonts w:asciiTheme="majorBidi" w:eastAsiaTheme="majorEastAsia" w:hAnsiTheme="majorBidi" w:cstheme="majorBidi"/>
                  <w:color w:val="212121"/>
                  <w:sz w:val="16"/>
                  <w:szCs w:val="16"/>
                  <w:rPrChange w:id="5705"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5706" w:author="Samane Shahpouri" w:date="2024-05-17T23:11:00Z" w16du:dateUtc="2024-05-17T21:11:00Z">
                    <w:rPr>
                      <w:rStyle w:val="n"/>
                      <w:rFonts w:eastAsiaTheme="majorEastAsia"/>
                      <w:color w:val="212121"/>
                      <w:sz w:val="16"/>
                      <w:szCs w:val="16"/>
                    </w:rPr>
                  </w:rPrChange>
                </w:rPr>
                <w:t>in_channels</w:t>
              </w:r>
              <w:r w:rsidRPr="00E24B0A">
                <w:rPr>
                  <w:rStyle w:val="o"/>
                  <w:rFonts w:asciiTheme="majorBidi" w:eastAsiaTheme="majorEastAsia" w:hAnsiTheme="majorBidi" w:cstheme="majorBidi"/>
                  <w:b/>
                  <w:bCs/>
                  <w:color w:val="212121"/>
                  <w:sz w:val="16"/>
                  <w:szCs w:val="16"/>
                  <w:rPrChange w:id="5707"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708"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5709"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5710" w:author="Samane Shahpouri" w:date="2024-05-17T23:11:00Z" w16du:dateUtc="2024-05-17T21:11:00Z">
                    <w:rPr>
                      <w:rStyle w:val="n"/>
                      <w:rFonts w:eastAsiaTheme="majorEastAsia"/>
                      <w:color w:val="212121"/>
                      <w:sz w:val="16"/>
                      <w:szCs w:val="16"/>
                    </w:rPr>
                  </w:rPrChange>
                </w:rPr>
                <w:t>out_channels</w:t>
              </w:r>
              <w:r w:rsidRPr="00E24B0A">
                <w:rPr>
                  <w:rStyle w:val="o"/>
                  <w:rFonts w:asciiTheme="majorBidi" w:eastAsiaTheme="majorEastAsia" w:hAnsiTheme="majorBidi" w:cstheme="majorBidi"/>
                  <w:b/>
                  <w:bCs/>
                  <w:color w:val="212121"/>
                  <w:sz w:val="16"/>
                  <w:szCs w:val="16"/>
                  <w:rPrChange w:id="5711"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712"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5713"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5714" w:author="Samane Shahpouri" w:date="2024-05-17T23:11:00Z" w16du:dateUtc="2024-05-17T21:11:00Z">
                    <w:rPr>
                      <w:rStyle w:val="n"/>
                      <w:rFonts w:eastAsiaTheme="majorEastAsia"/>
                      <w:color w:val="212121"/>
                      <w:sz w:val="16"/>
                      <w:szCs w:val="16"/>
                    </w:rPr>
                  </w:rPrChange>
                </w:rPr>
                <w:t>channels</w:t>
              </w:r>
              <w:r w:rsidRPr="00E24B0A">
                <w:rPr>
                  <w:rStyle w:val="o"/>
                  <w:rFonts w:asciiTheme="majorBidi" w:eastAsiaTheme="majorEastAsia" w:hAnsiTheme="majorBidi" w:cstheme="majorBidi"/>
                  <w:b/>
                  <w:bCs/>
                  <w:color w:val="212121"/>
                  <w:sz w:val="16"/>
                  <w:szCs w:val="16"/>
                  <w:rPrChange w:id="5715"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716"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5717" w:author="Samane Shahpouri" w:date="2024-05-17T23:11:00Z" w16du:dateUtc="2024-05-17T21:11:00Z">
                    <w:rPr>
                      <w:rStyle w:val="mi"/>
                      <w:rFonts w:eastAsiaTheme="majorEastAsia"/>
                      <w:color w:val="212121"/>
                      <w:sz w:val="16"/>
                      <w:szCs w:val="16"/>
                    </w:rPr>
                  </w:rPrChange>
                </w:rPr>
                <w:t>16</w:t>
              </w:r>
              <w:r w:rsidRPr="00E24B0A">
                <w:rPr>
                  <w:rStyle w:val="p"/>
                  <w:rFonts w:asciiTheme="majorBidi" w:eastAsiaTheme="majorEastAsia" w:hAnsiTheme="majorBidi" w:cstheme="majorBidi"/>
                  <w:color w:val="212121"/>
                  <w:sz w:val="16"/>
                  <w:szCs w:val="16"/>
                  <w:rPrChange w:id="571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19"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5720" w:author="Samane Shahpouri" w:date="2024-05-17T23:11:00Z" w16du:dateUtc="2024-05-17T21:11:00Z">
                    <w:rPr>
                      <w:rStyle w:val="mi"/>
                      <w:rFonts w:eastAsiaTheme="majorEastAsia"/>
                      <w:color w:val="212121"/>
                      <w:sz w:val="16"/>
                      <w:szCs w:val="16"/>
                    </w:rPr>
                  </w:rPrChange>
                </w:rPr>
                <w:t>32</w:t>
              </w:r>
              <w:r w:rsidRPr="00E24B0A">
                <w:rPr>
                  <w:rStyle w:val="p"/>
                  <w:rFonts w:asciiTheme="majorBidi" w:eastAsiaTheme="majorEastAsia" w:hAnsiTheme="majorBidi" w:cstheme="majorBidi"/>
                  <w:color w:val="212121"/>
                  <w:sz w:val="16"/>
                  <w:szCs w:val="16"/>
                  <w:rPrChange w:id="572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22"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5723" w:author="Samane Shahpouri" w:date="2024-05-17T23:11:00Z" w16du:dateUtc="2024-05-17T21:11:00Z">
                    <w:rPr>
                      <w:rStyle w:val="mi"/>
                      <w:rFonts w:eastAsiaTheme="majorEastAsia"/>
                      <w:color w:val="212121"/>
                      <w:sz w:val="16"/>
                      <w:szCs w:val="16"/>
                    </w:rPr>
                  </w:rPrChange>
                </w:rPr>
                <w:t>64</w:t>
              </w:r>
              <w:r w:rsidRPr="00E24B0A">
                <w:rPr>
                  <w:rStyle w:val="p"/>
                  <w:rFonts w:asciiTheme="majorBidi" w:eastAsiaTheme="majorEastAsia" w:hAnsiTheme="majorBidi" w:cstheme="majorBidi"/>
                  <w:color w:val="212121"/>
                  <w:sz w:val="16"/>
                  <w:szCs w:val="16"/>
                  <w:rPrChange w:id="5724"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5725" w:author="Samane Shahpouri" w:date="2024-05-17T23:11:00Z" w16du:dateUtc="2024-05-17T21:11:00Z">
                    <w:rPr>
                      <w:rStyle w:val="n"/>
                      <w:rFonts w:eastAsiaTheme="majorEastAsia"/>
                      <w:color w:val="212121"/>
                      <w:sz w:val="16"/>
                      <w:szCs w:val="16"/>
                    </w:rPr>
                  </w:rPrChange>
                </w:rPr>
                <w:t>act</w:t>
              </w:r>
              <w:r w:rsidRPr="00E24B0A">
                <w:rPr>
                  <w:rStyle w:val="o"/>
                  <w:rFonts w:asciiTheme="majorBidi" w:eastAsiaTheme="majorEastAsia" w:hAnsiTheme="majorBidi" w:cstheme="majorBidi"/>
                  <w:b/>
                  <w:bCs/>
                  <w:color w:val="212121"/>
                  <w:sz w:val="16"/>
                  <w:szCs w:val="16"/>
                  <w:rPrChange w:id="5726"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727"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728" w:author="Samane Shahpouri" w:date="2024-05-17T23:11:00Z" w16du:dateUtc="2024-05-17T21:11:00Z">
                    <w:rPr>
                      <w:rStyle w:val="n"/>
                      <w:rFonts w:eastAsiaTheme="majorEastAsia"/>
                      <w:color w:val="212121"/>
                      <w:sz w:val="16"/>
                      <w:szCs w:val="16"/>
                    </w:rPr>
                  </w:rPrChange>
                </w:rPr>
                <w:t>nn</w:t>
              </w:r>
              <w:r w:rsidRPr="00E24B0A">
                <w:rPr>
                  <w:rStyle w:val="o"/>
                  <w:rFonts w:asciiTheme="majorBidi" w:eastAsiaTheme="majorEastAsia" w:hAnsiTheme="majorBidi" w:cstheme="majorBidi"/>
                  <w:b/>
                  <w:bCs/>
                  <w:color w:val="212121"/>
                  <w:sz w:val="16"/>
                  <w:szCs w:val="16"/>
                  <w:rPrChange w:id="5729"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30" w:author="Samane Shahpouri" w:date="2024-05-17T23:11:00Z" w16du:dateUtc="2024-05-17T21:11:00Z">
                    <w:rPr>
                      <w:rStyle w:val="n"/>
                      <w:rFonts w:eastAsiaTheme="majorEastAsia"/>
                      <w:color w:val="212121"/>
                      <w:sz w:val="16"/>
                      <w:szCs w:val="16"/>
                    </w:rPr>
                  </w:rPrChange>
                </w:rPr>
                <w:t>ReLU</w:t>
              </w:r>
              <w:proofErr w:type="spellEnd"/>
              <w:r w:rsidRPr="00E24B0A">
                <w:rPr>
                  <w:rStyle w:val="p"/>
                  <w:rFonts w:asciiTheme="majorBidi" w:eastAsiaTheme="majorEastAsia" w:hAnsiTheme="majorBidi" w:cstheme="majorBidi"/>
                  <w:color w:val="212121"/>
                  <w:sz w:val="16"/>
                  <w:szCs w:val="16"/>
                  <w:rPrChange w:id="573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32" w:author="Samane Shahpouri" w:date="2024-05-17T23:11:00Z" w16du:dateUtc="2024-05-17T21:11:00Z">
                    <w:rPr>
                      <w:color w:val="212121"/>
                      <w:sz w:val="16"/>
                      <w:szCs w:val="16"/>
                    </w:rPr>
                  </w:rPrChange>
                </w:rPr>
                <w:t xml:space="preserve"> </w:t>
              </w:r>
              <w:r w:rsidRPr="00E24B0A">
                <w:rPr>
                  <w:rStyle w:val="p"/>
                  <w:rFonts w:asciiTheme="majorBidi" w:eastAsiaTheme="majorEastAsia" w:hAnsiTheme="majorBidi" w:cstheme="majorBidi"/>
                  <w:color w:val="212121"/>
                  <w:sz w:val="16"/>
                  <w:szCs w:val="16"/>
                  <w:rPrChange w:id="5733"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734" w:author="Samane Shahpouri" w:date="2024-05-17T23:11:00Z" w16du:dateUtc="2024-05-17T21:11:00Z">
                    <w:rPr>
                      <w:rStyle w:val="s2"/>
                      <w:rFonts w:eastAsiaTheme="majorEastAsia"/>
                      <w:color w:val="212121"/>
                      <w:sz w:val="16"/>
                      <w:szCs w:val="16"/>
                    </w:rPr>
                  </w:rPrChange>
                </w:rPr>
                <w:t>"</w:t>
              </w:r>
              <w:proofErr w:type="spellStart"/>
              <w:r w:rsidRPr="00E24B0A">
                <w:rPr>
                  <w:rStyle w:val="s2"/>
                  <w:rFonts w:asciiTheme="majorBidi" w:eastAsiaTheme="majorEastAsia" w:hAnsiTheme="majorBidi" w:cstheme="majorBidi"/>
                  <w:color w:val="212121"/>
                  <w:sz w:val="16"/>
                  <w:szCs w:val="16"/>
                  <w:rPrChange w:id="5735" w:author="Samane Shahpouri" w:date="2024-05-17T23:11:00Z" w16du:dateUtc="2024-05-17T21:11:00Z">
                    <w:rPr>
                      <w:rStyle w:val="s2"/>
                      <w:rFonts w:eastAsiaTheme="majorEastAsia"/>
                      <w:color w:val="212121"/>
                      <w:sz w:val="16"/>
                      <w:szCs w:val="16"/>
                    </w:rPr>
                  </w:rPrChange>
                </w:rPr>
                <w:t>inplace</w:t>
              </w:r>
              <w:proofErr w:type="spellEnd"/>
              <w:r w:rsidRPr="00E24B0A">
                <w:rPr>
                  <w:rStyle w:val="s2"/>
                  <w:rFonts w:asciiTheme="majorBidi" w:eastAsiaTheme="majorEastAsia" w:hAnsiTheme="majorBidi" w:cstheme="majorBidi"/>
                  <w:color w:val="212121"/>
                  <w:sz w:val="16"/>
                  <w:szCs w:val="16"/>
                  <w:rPrChange w:id="5736" w:author="Samane Shahpouri" w:date="2024-05-17T23:11:00Z" w16du:dateUtc="2024-05-17T21:11:00Z">
                    <w:rPr>
                      <w:rStyle w:val="s2"/>
                      <w:rFonts w:eastAsiaTheme="majorEastAsia"/>
                      <w:color w:val="212121"/>
                      <w:sz w:val="16"/>
                      <w:szCs w:val="16"/>
                    </w:rPr>
                  </w:rPrChange>
                </w:rPr>
                <w:t>"</w:t>
              </w:r>
              <w:r w:rsidRPr="00E24B0A">
                <w:rPr>
                  <w:rStyle w:val="p"/>
                  <w:rFonts w:asciiTheme="majorBidi" w:eastAsiaTheme="majorEastAsia" w:hAnsiTheme="majorBidi" w:cstheme="majorBidi"/>
                  <w:color w:val="212121"/>
                  <w:sz w:val="16"/>
                  <w:szCs w:val="16"/>
                  <w:rPrChange w:id="573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38" w:author="Samane Shahpouri" w:date="2024-05-17T23:11:00Z" w16du:dateUtc="2024-05-17T21:11:00Z">
                    <w:rPr>
                      <w:color w:val="212121"/>
                      <w:sz w:val="16"/>
                      <w:szCs w:val="16"/>
                    </w:rPr>
                  </w:rPrChange>
                </w:rPr>
                <w:t xml:space="preserve"> </w:t>
              </w:r>
              <w:r w:rsidRPr="00E24B0A">
                <w:rPr>
                  <w:rStyle w:val="kc"/>
                  <w:rFonts w:asciiTheme="majorBidi" w:eastAsiaTheme="majorEastAsia" w:hAnsiTheme="majorBidi" w:cstheme="majorBidi"/>
                  <w:b/>
                  <w:bCs/>
                  <w:color w:val="212121"/>
                  <w:sz w:val="16"/>
                  <w:szCs w:val="16"/>
                  <w:rPrChange w:id="5739" w:author="Samane Shahpouri" w:date="2024-05-17T23:11:00Z" w16du:dateUtc="2024-05-17T21:11:00Z">
                    <w:rPr>
                      <w:rStyle w:val="kc"/>
                      <w:rFonts w:eastAsiaTheme="majorEastAsia"/>
                      <w:b/>
                      <w:bCs/>
                      <w:color w:val="212121"/>
                      <w:sz w:val="16"/>
                      <w:szCs w:val="16"/>
                    </w:rPr>
                  </w:rPrChange>
                </w:rPr>
                <w:t>True</w:t>
              </w:r>
              <w:r w:rsidRPr="00E24B0A">
                <w:rPr>
                  <w:rStyle w:val="p"/>
                  <w:rFonts w:asciiTheme="majorBidi" w:eastAsiaTheme="majorEastAsia" w:hAnsiTheme="majorBidi" w:cstheme="majorBidi"/>
                  <w:color w:val="212121"/>
                  <w:sz w:val="16"/>
                  <w:szCs w:val="16"/>
                  <w:rPrChange w:id="5740" w:author="Samane Shahpouri" w:date="2024-05-17T23:11:00Z" w16du:dateUtc="2024-05-17T21:11:00Z">
                    <w:rPr>
                      <w:rStyle w:val="p"/>
                      <w:rFonts w:eastAsiaTheme="majorEastAsia"/>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741" w:author="Samane Shahpouri" w:date="2024-05-17T23:11:00Z" w16du:dateUtc="2024-05-17T21:11:00Z">
                    <w:rPr>
                      <w:rStyle w:val="n"/>
                      <w:rFonts w:eastAsiaTheme="majorEastAsia"/>
                      <w:color w:val="212121"/>
                      <w:sz w:val="16"/>
                      <w:szCs w:val="16"/>
                    </w:rPr>
                  </w:rPrChange>
                </w:rPr>
                <w:t>strides</w:t>
              </w:r>
              <w:r w:rsidRPr="00E24B0A">
                <w:rPr>
                  <w:rStyle w:val="o"/>
                  <w:rFonts w:asciiTheme="majorBidi" w:eastAsiaTheme="majorEastAsia" w:hAnsiTheme="majorBidi" w:cstheme="majorBidi"/>
                  <w:b/>
                  <w:bCs/>
                  <w:color w:val="212121"/>
                  <w:sz w:val="16"/>
                  <w:szCs w:val="16"/>
                  <w:rPrChange w:id="5742"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743"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5744"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574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46"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5747"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5748" w:author="Samane Shahpouri" w:date="2024-05-17T23:11:00Z" w16du:dateUtc="2024-05-17T21:11:00Z">
                    <w:rPr>
                      <w:rStyle w:val="p"/>
                      <w:rFonts w:eastAsiaTheme="majorEastAsia"/>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749" w:author="Samane Shahpouri" w:date="2024-05-17T23:11:00Z" w16du:dateUtc="2024-05-17T21:11:00Z">
                    <w:rPr>
                      <w:rStyle w:val="n"/>
                      <w:rFonts w:eastAsiaTheme="majorEastAsia"/>
                      <w:color w:val="212121"/>
                      <w:sz w:val="16"/>
                      <w:szCs w:val="16"/>
                    </w:rPr>
                  </w:rPrChange>
                </w:rPr>
                <w:t>num_res_units</w:t>
              </w:r>
              <w:proofErr w:type="spellEnd"/>
              <w:r w:rsidRPr="00E24B0A">
                <w:rPr>
                  <w:rStyle w:val="o"/>
                  <w:rFonts w:asciiTheme="majorBidi" w:eastAsiaTheme="majorEastAsia" w:hAnsiTheme="majorBidi" w:cstheme="majorBidi"/>
                  <w:b/>
                  <w:bCs/>
                  <w:color w:val="212121"/>
                  <w:sz w:val="16"/>
                  <w:szCs w:val="16"/>
                  <w:rPrChange w:id="5750"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5751"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5752" w:author="Samane Shahpouri" w:date="2024-05-17T23:11:00Z" w16du:dateUtc="2024-05-17T21:11:00Z">
                    <w:rPr>
                      <w:rStyle w:val="p"/>
                      <w:rFonts w:eastAsiaTheme="majorEastAsia"/>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753" w:author="Samane Shahpouri" w:date="2024-05-17T23:11:00Z" w16du:dateUtc="2024-05-17T21:11:00Z">
                    <w:rPr>
                      <w:rStyle w:val="n"/>
                      <w:rFonts w:eastAsiaTheme="majorEastAsia"/>
                      <w:color w:val="212121"/>
                      <w:sz w:val="16"/>
                      <w:szCs w:val="16"/>
                    </w:rPr>
                  </w:rPrChange>
                </w:rPr>
                <w:t>norm</w:t>
              </w:r>
              <w:r w:rsidRPr="00E24B0A">
                <w:rPr>
                  <w:rStyle w:val="o"/>
                  <w:rFonts w:asciiTheme="majorBidi" w:eastAsiaTheme="majorEastAsia" w:hAnsiTheme="majorBidi" w:cstheme="majorBidi"/>
                  <w:b/>
                  <w:bCs/>
                  <w:color w:val="212121"/>
                  <w:sz w:val="16"/>
                  <w:szCs w:val="16"/>
                  <w:rPrChange w:id="5754"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755" w:author="Samane Shahpouri" w:date="2024-05-17T23:11:00Z" w16du:dateUtc="2024-05-17T21:11:00Z">
                    <w:rPr>
                      <w:rStyle w:val="n"/>
                      <w:rFonts w:eastAsiaTheme="majorEastAsia"/>
                      <w:color w:val="212121"/>
                      <w:sz w:val="16"/>
                      <w:szCs w:val="16"/>
                    </w:rPr>
                  </w:rPrChange>
                </w:rPr>
                <w:t>Norm</w:t>
              </w:r>
              <w:r w:rsidRPr="00E24B0A">
                <w:rPr>
                  <w:rStyle w:val="o"/>
                  <w:rFonts w:asciiTheme="majorBidi" w:eastAsiaTheme="majorEastAsia" w:hAnsiTheme="majorBidi" w:cstheme="majorBidi"/>
                  <w:b/>
                  <w:bCs/>
                  <w:color w:val="212121"/>
                  <w:sz w:val="16"/>
                  <w:szCs w:val="16"/>
                  <w:rPrChange w:id="5756"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57" w:author="Samane Shahpouri" w:date="2024-05-17T23:11:00Z" w16du:dateUtc="2024-05-17T21:11:00Z">
                    <w:rPr>
                      <w:rStyle w:val="n"/>
                      <w:rFonts w:eastAsiaTheme="majorEastAsia"/>
                      <w:color w:val="212121"/>
                      <w:sz w:val="16"/>
                      <w:szCs w:val="16"/>
                    </w:rPr>
                  </w:rPrChange>
                </w:rPr>
                <w:t>BATCH</w:t>
              </w:r>
              <w:proofErr w:type="spellEnd"/>
              <w:r w:rsidRPr="00E24B0A">
                <w:rPr>
                  <w:rStyle w:val="p"/>
                  <w:rFonts w:asciiTheme="majorBidi" w:eastAsiaTheme="majorEastAsia" w:hAnsiTheme="majorBidi" w:cstheme="majorBidi"/>
                  <w:color w:val="212121"/>
                  <w:sz w:val="16"/>
                  <w:szCs w:val="16"/>
                  <w:rPrChange w:id="5758" w:author="Samane Shahpouri" w:date="2024-05-17T23:11:00Z" w16du:dateUtc="2024-05-17T21:11:00Z">
                    <w:rPr>
                      <w:rStyle w:val="p"/>
                      <w:rFonts w:eastAsiaTheme="majorEastAsia"/>
                      <w:color w:val="212121"/>
                      <w:sz w:val="16"/>
                      <w:szCs w:val="16"/>
                    </w:rPr>
                  </w:rPrChange>
                </w:rPr>
                <w:t>)</w:t>
              </w:r>
            </w:ins>
          </w:p>
        </w:tc>
      </w:tr>
      <w:tr w:rsidR="00250867" w:rsidRPr="00E24B0A" w14:paraId="0EAE6A25" w14:textId="77777777" w:rsidTr="00D06CBC">
        <w:trPr>
          <w:ins w:id="5759" w:author="Samane Shahpouri" w:date="2024-05-17T22:43:00Z"/>
        </w:trPr>
        <w:tc>
          <w:tcPr>
            <w:tcW w:w="1465" w:type="dxa"/>
          </w:tcPr>
          <w:p w14:paraId="273EB330" w14:textId="77777777" w:rsidR="00250867" w:rsidRPr="00E24B0A" w:rsidRDefault="00250867" w:rsidP="00D06CBC">
            <w:pPr>
              <w:pStyle w:val="HTMLPreformatted"/>
              <w:spacing w:line="244" w:lineRule="atLeast"/>
              <w:rPr>
                <w:ins w:id="5760" w:author="Samane Shahpouri" w:date="2024-05-17T22:43:00Z" w16du:dateUtc="2024-05-17T20:43:00Z"/>
                <w:rStyle w:val="n"/>
                <w:rFonts w:asciiTheme="majorBidi" w:eastAsiaTheme="majorEastAsia" w:hAnsiTheme="majorBidi" w:cstheme="majorBidi"/>
                <w:color w:val="212121"/>
                <w:sz w:val="16"/>
                <w:szCs w:val="16"/>
                <w:rPrChange w:id="5761" w:author="Samane Shahpouri" w:date="2024-05-17T23:11:00Z" w16du:dateUtc="2024-05-17T21:11:00Z">
                  <w:rPr>
                    <w:ins w:id="5762"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5763" w:author="Samane Shahpouri" w:date="2024-05-17T22:43:00Z" w16du:dateUtc="2024-05-17T20:43:00Z">
              <w:r w:rsidRPr="00E24B0A">
                <w:rPr>
                  <w:rStyle w:val="n"/>
                  <w:rFonts w:asciiTheme="majorBidi" w:eastAsiaTheme="majorEastAsia" w:hAnsiTheme="majorBidi" w:cstheme="majorBidi"/>
                  <w:color w:val="212121"/>
                  <w:sz w:val="16"/>
                  <w:szCs w:val="16"/>
                  <w:rPrChange w:id="5764" w:author="Samane Shahpouri" w:date="2024-05-17T23:11:00Z" w16du:dateUtc="2024-05-17T21:11:00Z">
                    <w:rPr>
                      <w:rStyle w:val="n"/>
                      <w:rFonts w:eastAsiaTheme="majorEastAsia"/>
                      <w:color w:val="212121"/>
                      <w:sz w:val="16"/>
                      <w:szCs w:val="16"/>
                    </w:rPr>
                  </w:rPrChange>
                </w:rPr>
                <w:t>loss_function</w:t>
              </w:r>
              <w:proofErr w:type="spellEnd"/>
            </w:ins>
          </w:p>
        </w:tc>
        <w:tc>
          <w:tcPr>
            <w:tcW w:w="7551" w:type="dxa"/>
          </w:tcPr>
          <w:p w14:paraId="2B6CF98D" w14:textId="77777777" w:rsidR="00250867" w:rsidRPr="00E24B0A" w:rsidRDefault="00250867" w:rsidP="00D06CBC">
            <w:pPr>
              <w:pStyle w:val="HTMLPreformatted"/>
              <w:spacing w:line="244" w:lineRule="atLeast"/>
              <w:rPr>
                <w:ins w:id="5765" w:author="Samane Shahpouri" w:date="2024-05-17T22:43:00Z" w16du:dateUtc="2024-05-17T20:43:00Z"/>
                <w:rStyle w:val="p"/>
                <w:rFonts w:asciiTheme="majorBidi" w:eastAsiaTheme="majorEastAsia" w:hAnsiTheme="majorBidi" w:cstheme="majorBidi"/>
                <w:color w:val="212121"/>
                <w:sz w:val="16"/>
                <w:szCs w:val="16"/>
                <w:rPrChange w:id="5766" w:author="Samane Shahpouri" w:date="2024-05-17T23:11:00Z" w16du:dateUtc="2024-05-17T21:11:00Z">
                  <w:rPr>
                    <w:ins w:id="5767" w:author="Samane Shahpouri" w:date="2024-05-17T22:43:00Z" w16du:dateUtc="2024-05-17T20:43:00Z"/>
                    <w:rStyle w:val="p"/>
                    <w:rFonts w:eastAsiaTheme="majorEastAsia"/>
                    <w:color w:val="212121"/>
                    <w:sz w:val="16"/>
                    <w:szCs w:val="16"/>
                  </w:rPr>
                </w:rPrChange>
              </w:rPr>
            </w:pPr>
            <w:proofErr w:type="spellStart"/>
            <w:ins w:id="5768" w:author="Samane Shahpouri" w:date="2024-05-17T22:43:00Z" w16du:dateUtc="2024-05-17T20:43:00Z">
              <w:r w:rsidRPr="00E24B0A">
                <w:rPr>
                  <w:rStyle w:val="n"/>
                  <w:rFonts w:asciiTheme="majorBidi" w:eastAsiaTheme="majorEastAsia" w:hAnsiTheme="majorBidi" w:cstheme="majorBidi"/>
                  <w:color w:val="212121"/>
                  <w:sz w:val="16"/>
                  <w:szCs w:val="16"/>
                  <w:rPrChange w:id="5769" w:author="Samane Shahpouri" w:date="2024-05-17T23:11:00Z" w16du:dateUtc="2024-05-17T21:11:00Z">
                    <w:rPr>
                      <w:rStyle w:val="n"/>
                      <w:rFonts w:eastAsiaTheme="majorEastAsia"/>
                      <w:color w:val="212121"/>
                      <w:sz w:val="16"/>
                      <w:szCs w:val="16"/>
                    </w:rPr>
                  </w:rPrChange>
                </w:rPr>
                <w:t>torch</w:t>
              </w:r>
              <w:r w:rsidRPr="00E24B0A">
                <w:rPr>
                  <w:rStyle w:val="o"/>
                  <w:rFonts w:asciiTheme="majorBidi" w:eastAsiaTheme="majorEastAsia" w:hAnsiTheme="majorBidi" w:cstheme="majorBidi"/>
                  <w:b/>
                  <w:bCs/>
                  <w:color w:val="212121"/>
                  <w:sz w:val="16"/>
                  <w:szCs w:val="16"/>
                  <w:rPrChange w:id="5770" w:author="Samane Shahpouri" w:date="2024-05-17T23:11:00Z" w16du:dateUtc="2024-05-17T21:11:00Z">
                    <w:rPr>
                      <w:rStyle w:val="o"/>
                      <w:rFonts w:eastAsiaTheme="majorEastAsia"/>
                      <w:b/>
                      <w:bCs/>
                      <w:color w:val="212121"/>
                      <w:sz w:val="16"/>
                      <w:szCs w:val="16"/>
                    </w:rPr>
                  </w:rPrChange>
                </w:rPr>
                <w:t>.</w:t>
              </w:r>
              <w:proofErr w:type="gramStart"/>
              <w:r w:rsidRPr="00E24B0A">
                <w:rPr>
                  <w:rStyle w:val="n"/>
                  <w:rFonts w:asciiTheme="majorBidi" w:eastAsiaTheme="majorEastAsia" w:hAnsiTheme="majorBidi" w:cstheme="majorBidi"/>
                  <w:color w:val="212121"/>
                  <w:sz w:val="16"/>
                  <w:szCs w:val="16"/>
                  <w:rPrChange w:id="5771" w:author="Samane Shahpouri" w:date="2024-05-17T23:11:00Z" w16du:dateUtc="2024-05-17T21:11:00Z">
                    <w:rPr>
                      <w:rStyle w:val="n"/>
                      <w:rFonts w:eastAsiaTheme="majorEastAsia"/>
                      <w:color w:val="212121"/>
                      <w:sz w:val="16"/>
                      <w:szCs w:val="16"/>
                    </w:rPr>
                  </w:rPrChange>
                </w:rPr>
                <w:t>nn</w:t>
              </w:r>
              <w:r w:rsidRPr="00E24B0A">
                <w:rPr>
                  <w:rStyle w:val="o"/>
                  <w:rFonts w:asciiTheme="majorBidi" w:eastAsiaTheme="majorEastAsia" w:hAnsiTheme="majorBidi" w:cstheme="majorBidi"/>
                  <w:b/>
                  <w:bCs/>
                  <w:color w:val="212121"/>
                  <w:sz w:val="16"/>
                  <w:szCs w:val="16"/>
                  <w:rPrChange w:id="5772"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73" w:author="Samane Shahpouri" w:date="2024-05-17T23:11:00Z" w16du:dateUtc="2024-05-17T21:11:00Z">
                    <w:rPr>
                      <w:rStyle w:val="n"/>
                      <w:rFonts w:eastAsiaTheme="majorEastAsia"/>
                      <w:color w:val="212121"/>
                      <w:sz w:val="16"/>
                      <w:szCs w:val="16"/>
                    </w:rPr>
                  </w:rPrChange>
                </w:rPr>
                <w:t>MSELoss</w:t>
              </w:r>
              <w:proofErr w:type="spellEnd"/>
              <w:proofErr w:type="gramEnd"/>
              <w:r w:rsidRPr="00E24B0A">
                <w:rPr>
                  <w:rStyle w:val="p"/>
                  <w:rFonts w:asciiTheme="majorBidi" w:eastAsiaTheme="majorEastAsia" w:hAnsiTheme="majorBidi" w:cstheme="majorBidi"/>
                  <w:color w:val="212121"/>
                  <w:sz w:val="16"/>
                  <w:szCs w:val="16"/>
                  <w:rPrChange w:id="5774" w:author="Samane Shahpouri" w:date="2024-05-17T23:11:00Z" w16du:dateUtc="2024-05-17T21:11:00Z">
                    <w:rPr>
                      <w:rStyle w:val="p"/>
                      <w:rFonts w:eastAsiaTheme="majorEastAsia"/>
                      <w:color w:val="212121"/>
                      <w:sz w:val="16"/>
                      <w:szCs w:val="16"/>
                    </w:rPr>
                  </w:rPrChange>
                </w:rPr>
                <w:t>()</w:t>
              </w:r>
            </w:ins>
          </w:p>
        </w:tc>
      </w:tr>
      <w:tr w:rsidR="00250867" w:rsidRPr="00E24B0A" w14:paraId="7FC52BE4" w14:textId="77777777" w:rsidTr="00D06CBC">
        <w:trPr>
          <w:ins w:id="5775" w:author="Samane Shahpouri" w:date="2024-05-17T22:43:00Z"/>
        </w:trPr>
        <w:tc>
          <w:tcPr>
            <w:tcW w:w="1465" w:type="dxa"/>
          </w:tcPr>
          <w:p w14:paraId="542AD1B3" w14:textId="77777777" w:rsidR="00250867" w:rsidRPr="00E24B0A" w:rsidRDefault="00250867" w:rsidP="00D06CBC">
            <w:pPr>
              <w:pStyle w:val="HTMLPreformatted"/>
              <w:spacing w:line="244" w:lineRule="atLeast"/>
              <w:rPr>
                <w:ins w:id="5776" w:author="Samane Shahpouri" w:date="2024-05-17T22:43:00Z" w16du:dateUtc="2024-05-17T20:43:00Z"/>
                <w:rStyle w:val="n"/>
                <w:rFonts w:asciiTheme="majorBidi" w:eastAsiaTheme="majorEastAsia" w:hAnsiTheme="majorBidi" w:cstheme="majorBidi"/>
                <w:color w:val="212121"/>
                <w:sz w:val="16"/>
                <w:szCs w:val="16"/>
                <w:rPrChange w:id="5777" w:author="Samane Shahpouri" w:date="2024-05-17T23:11:00Z" w16du:dateUtc="2024-05-17T21:11:00Z">
                  <w:rPr>
                    <w:ins w:id="5778"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5779" w:author="Samane Shahpouri" w:date="2024-05-17T22:43:00Z" w16du:dateUtc="2024-05-17T20:43:00Z">
              <w:r w:rsidRPr="00E24B0A">
                <w:rPr>
                  <w:rStyle w:val="n"/>
                  <w:rFonts w:asciiTheme="majorBidi" w:eastAsiaTheme="majorEastAsia" w:hAnsiTheme="majorBidi" w:cstheme="majorBidi"/>
                  <w:color w:val="212121"/>
                  <w:sz w:val="16"/>
                  <w:szCs w:val="16"/>
                  <w:rPrChange w:id="5780" w:author="Samane Shahpouri" w:date="2024-05-17T23:11:00Z" w16du:dateUtc="2024-05-17T21:11:00Z">
                    <w:rPr>
                      <w:rStyle w:val="n"/>
                      <w:rFonts w:eastAsiaTheme="majorEastAsia"/>
                      <w:color w:val="212121"/>
                      <w:sz w:val="16"/>
                      <w:szCs w:val="16"/>
                    </w:rPr>
                  </w:rPrChange>
                </w:rPr>
                <w:t>optimizer</w:t>
              </w:r>
            </w:ins>
          </w:p>
        </w:tc>
        <w:tc>
          <w:tcPr>
            <w:tcW w:w="7551" w:type="dxa"/>
          </w:tcPr>
          <w:p w14:paraId="09BBAC14" w14:textId="77777777" w:rsidR="00250867" w:rsidRPr="00E24B0A" w:rsidRDefault="00250867" w:rsidP="00D06CBC">
            <w:pPr>
              <w:pStyle w:val="HTMLPreformatted"/>
              <w:spacing w:line="244" w:lineRule="atLeast"/>
              <w:rPr>
                <w:ins w:id="5781" w:author="Samane Shahpouri" w:date="2024-05-17T22:43:00Z" w16du:dateUtc="2024-05-17T20:43:00Z"/>
                <w:rStyle w:val="p"/>
                <w:rFonts w:asciiTheme="majorBidi" w:eastAsiaTheme="majorEastAsia" w:hAnsiTheme="majorBidi" w:cstheme="majorBidi"/>
                <w:color w:val="212121"/>
                <w:sz w:val="16"/>
                <w:szCs w:val="16"/>
                <w:rPrChange w:id="5782" w:author="Samane Shahpouri" w:date="2024-05-17T23:11:00Z" w16du:dateUtc="2024-05-17T21:11:00Z">
                  <w:rPr>
                    <w:ins w:id="5783" w:author="Samane Shahpouri" w:date="2024-05-17T22:43:00Z" w16du:dateUtc="2024-05-17T20:43:00Z"/>
                    <w:rStyle w:val="p"/>
                    <w:rFonts w:eastAsiaTheme="majorEastAsia"/>
                    <w:color w:val="212121"/>
                    <w:sz w:val="16"/>
                    <w:szCs w:val="16"/>
                  </w:rPr>
                </w:rPrChange>
              </w:rPr>
            </w:pPr>
            <w:proofErr w:type="spellStart"/>
            <w:proofErr w:type="gramStart"/>
            <w:ins w:id="5784" w:author="Samane Shahpouri" w:date="2024-05-17T22:43:00Z" w16du:dateUtc="2024-05-17T20:43:00Z">
              <w:r w:rsidRPr="00E24B0A">
                <w:rPr>
                  <w:rStyle w:val="n"/>
                  <w:rFonts w:asciiTheme="majorBidi" w:eastAsiaTheme="majorEastAsia" w:hAnsiTheme="majorBidi" w:cstheme="majorBidi"/>
                  <w:color w:val="212121"/>
                  <w:sz w:val="16"/>
                  <w:szCs w:val="16"/>
                  <w:rPrChange w:id="5785" w:author="Samane Shahpouri" w:date="2024-05-17T23:11:00Z" w16du:dateUtc="2024-05-17T21:11:00Z">
                    <w:rPr>
                      <w:rStyle w:val="n"/>
                      <w:rFonts w:eastAsiaTheme="majorEastAsia"/>
                      <w:color w:val="212121"/>
                      <w:sz w:val="16"/>
                      <w:szCs w:val="16"/>
                    </w:rPr>
                  </w:rPrChange>
                </w:rPr>
                <w:t>torch</w:t>
              </w:r>
              <w:r w:rsidRPr="00E24B0A">
                <w:rPr>
                  <w:rStyle w:val="o"/>
                  <w:rFonts w:asciiTheme="majorBidi" w:eastAsiaTheme="majorEastAsia" w:hAnsiTheme="majorBidi" w:cstheme="majorBidi"/>
                  <w:b/>
                  <w:bCs/>
                  <w:color w:val="212121"/>
                  <w:sz w:val="16"/>
                  <w:szCs w:val="16"/>
                  <w:rPrChange w:id="5786"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87" w:author="Samane Shahpouri" w:date="2024-05-17T23:11:00Z" w16du:dateUtc="2024-05-17T21:11:00Z">
                    <w:rPr>
                      <w:rStyle w:val="n"/>
                      <w:rFonts w:eastAsiaTheme="majorEastAsia"/>
                      <w:color w:val="212121"/>
                      <w:sz w:val="16"/>
                      <w:szCs w:val="16"/>
                    </w:rPr>
                  </w:rPrChange>
                </w:rPr>
                <w:t>optim</w:t>
              </w:r>
              <w:proofErr w:type="gramEnd"/>
              <w:r w:rsidRPr="00E24B0A">
                <w:rPr>
                  <w:rStyle w:val="o"/>
                  <w:rFonts w:asciiTheme="majorBidi" w:eastAsiaTheme="majorEastAsia" w:hAnsiTheme="majorBidi" w:cstheme="majorBidi"/>
                  <w:b/>
                  <w:bCs/>
                  <w:color w:val="212121"/>
                  <w:sz w:val="16"/>
                  <w:szCs w:val="16"/>
                  <w:rPrChange w:id="5788"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89" w:author="Samane Shahpouri" w:date="2024-05-17T23:11:00Z" w16du:dateUtc="2024-05-17T21:11:00Z">
                    <w:rPr>
                      <w:rStyle w:val="n"/>
                      <w:rFonts w:eastAsiaTheme="majorEastAsia"/>
                      <w:color w:val="212121"/>
                      <w:sz w:val="16"/>
                      <w:szCs w:val="16"/>
                    </w:rPr>
                  </w:rPrChange>
                </w:rPr>
                <w:t>Adam</w:t>
              </w:r>
              <w:proofErr w:type="spellEnd"/>
              <w:r w:rsidRPr="00E24B0A">
                <w:rPr>
                  <w:rStyle w:val="p"/>
                  <w:rFonts w:asciiTheme="majorBidi" w:eastAsiaTheme="majorEastAsia" w:hAnsiTheme="majorBidi" w:cstheme="majorBidi"/>
                  <w:color w:val="212121"/>
                  <w:sz w:val="16"/>
                  <w:szCs w:val="16"/>
                  <w:rPrChange w:id="5790"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791" w:author="Samane Shahpouri" w:date="2024-05-17T23:11:00Z" w16du:dateUtc="2024-05-17T21:11:00Z">
                    <w:rPr>
                      <w:rStyle w:val="n"/>
                      <w:rFonts w:eastAsiaTheme="majorEastAsia"/>
                      <w:color w:val="212121"/>
                      <w:sz w:val="16"/>
                      <w:szCs w:val="16"/>
                    </w:rPr>
                  </w:rPrChange>
                </w:rPr>
                <w:t>model</w:t>
              </w:r>
              <w:r w:rsidRPr="00E24B0A">
                <w:rPr>
                  <w:rStyle w:val="o"/>
                  <w:rFonts w:asciiTheme="majorBidi" w:eastAsiaTheme="majorEastAsia" w:hAnsiTheme="majorBidi" w:cstheme="majorBidi"/>
                  <w:b/>
                  <w:bCs/>
                  <w:color w:val="212121"/>
                  <w:sz w:val="16"/>
                  <w:szCs w:val="16"/>
                  <w:rPrChange w:id="5792"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5793" w:author="Samane Shahpouri" w:date="2024-05-17T23:11:00Z" w16du:dateUtc="2024-05-17T21:11:00Z">
                    <w:rPr>
                      <w:rStyle w:val="n"/>
                      <w:rFonts w:eastAsiaTheme="majorEastAsia"/>
                      <w:color w:val="212121"/>
                      <w:sz w:val="16"/>
                      <w:szCs w:val="16"/>
                    </w:rPr>
                  </w:rPrChange>
                </w:rPr>
                <w:t>parameters</w:t>
              </w:r>
              <w:proofErr w:type="spellEnd"/>
              <w:r w:rsidRPr="00E24B0A">
                <w:rPr>
                  <w:rStyle w:val="p"/>
                  <w:rFonts w:asciiTheme="majorBidi" w:eastAsiaTheme="majorEastAsia" w:hAnsiTheme="majorBidi" w:cstheme="majorBidi"/>
                  <w:color w:val="212121"/>
                  <w:sz w:val="16"/>
                  <w:szCs w:val="16"/>
                  <w:rPrChange w:id="579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795"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796" w:author="Samane Shahpouri" w:date="2024-05-17T23:11:00Z" w16du:dateUtc="2024-05-17T21:11:00Z">
                    <w:rPr>
                      <w:rStyle w:val="mf"/>
                      <w:color w:val="212121"/>
                      <w:sz w:val="16"/>
                      <w:szCs w:val="16"/>
                    </w:rPr>
                  </w:rPrChange>
                </w:rPr>
                <w:t>1e-6</w:t>
              </w:r>
              <w:r w:rsidRPr="00E24B0A">
                <w:rPr>
                  <w:rStyle w:val="p"/>
                  <w:rFonts w:asciiTheme="majorBidi" w:eastAsiaTheme="majorEastAsia" w:hAnsiTheme="majorBidi" w:cstheme="majorBidi"/>
                  <w:color w:val="212121"/>
                  <w:sz w:val="16"/>
                  <w:szCs w:val="16"/>
                  <w:rPrChange w:id="5797" w:author="Samane Shahpouri" w:date="2024-05-17T23:11:00Z" w16du:dateUtc="2024-05-17T21:11:00Z">
                    <w:rPr>
                      <w:rStyle w:val="p"/>
                      <w:rFonts w:eastAsiaTheme="majorEastAsia"/>
                      <w:color w:val="212121"/>
                      <w:sz w:val="16"/>
                      <w:szCs w:val="16"/>
                    </w:rPr>
                  </w:rPrChange>
                </w:rPr>
                <w:t>)</w:t>
              </w:r>
            </w:ins>
          </w:p>
        </w:tc>
      </w:tr>
    </w:tbl>
    <w:p w14:paraId="4A31C59C" w14:textId="77777777" w:rsidR="00250867" w:rsidRPr="00E24B0A" w:rsidRDefault="00250867" w:rsidP="00250867">
      <w:pPr>
        <w:rPr>
          <w:ins w:id="5798" w:author="Samane Shahpouri" w:date="2024-05-17T22:43:00Z" w16du:dateUtc="2024-05-17T20:43:00Z"/>
          <w:rFonts w:asciiTheme="majorBidi" w:hAnsiTheme="majorBidi" w:cstheme="majorBidi"/>
          <w:rPrChange w:id="5799" w:author="Samane Shahpouri" w:date="2024-05-17T23:11:00Z" w16du:dateUtc="2024-05-17T21:11:00Z">
            <w:rPr>
              <w:ins w:id="5800" w:author="Samane Shahpouri" w:date="2024-05-17T22:43:00Z" w16du:dateUtc="2024-05-17T20:43:00Z"/>
            </w:rPr>
          </w:rPrChange>
        </w:rPr>
      </w:pPr>
    </w:p>
    <w:p w14:paraId="7276CE35" w14:textId="77777777" w:rsidR="00250867" w:rsidRPr="00E24B0A" w:rsidRDefault="00250867" w:rsidP="00250867">
      <w:pPr>
        <w:keepNext/>
        <w:rPr>
          <w:ins w:id="5801" w:author="Samane Shahpouri" w:date="2024-05-17T22:43:00Z" w16du:dateUtc="2024-05-17T20:43:00Z"/>
          <w:rFonts w:asciiTheme="majorBidi" w:hAnsiTheme="majorBidi" w:cstheme="majorBidi"/>
          <w:rPrChange w:id="5802" w:author="Samane Shahpouri" w:date="2024-05-17T23:11:00Z" w16du:dateUtc="2024-05-17T21:11:00Z">
            <w:rPr>
              <w:ins w:id="5803" w:author="Samane Shahpouri" w:date="2024-05-17T22:43:00Z" w16du:dateUtc="2024-05-17T20:43:00Z"/>
            </w:rPr>
          </w:rPrChange>
        </w:rPr>
      </w:pPr>
      <w:ins w:id="5804" w:author="Samane Shahpouri" w:date="2024-05-17T22:43:00Z" w16du:dateUtc="2024-05-17T20:43:00Z">
        <w:r w:rsidRPr="00E24B0A">
          <w:rPr>
            <w:rFonts w:asciiTheme="majorBidi" w:hAnsiTheme="majorBidi" w:cstheme="majorBidi"/>
            <w:noProof/>
            <w:rPrChange w:id="5805" w:author="Samane Shahpouri" w:date="2024-05-17T23:11:00Z" w16du:dateUtc="2024-05-17T21:11:00Z">
              <w:rPr>
                <w:noProof/>
              </w:rPr>
            </w:rPrChange>
          </w:rPr>
          <w:drawing>
            <wp:inline distT="0" distB="0" distL="0" distR="0" wp14:anchorId="2A344D65" wp14:editId="3389EF3D">
              <wp:extent cx="4099666" cy="1340363"/>
              <wp:effectExtent l="0" t="0" r="0" b="0"/>
              <wp:docPr id="545175886" name="Picture 2"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5886" name="Picture 2" descr="A close-up of an x-ray&#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41729" cy="1354115"/>
                      </a:xfrm>
                      <a:prstGeom prst="rect">
                        <a:avLst/>
                      </a:prstGeom>
                      <a:noFill/>
                      <a:ln>
                        <a:noFill/>
                      </a:ln>
                    </pic:spPr>
                  </pic:pic>
                </a:graphicData>
              </a:graphic>
            </wp:inline>
          </w:drawing>
        </w:r>
        <w:r w:rsidRPr="00E24B0A">
          <w:rPr>
            <w:rFonts w:asciiTheme="majorBidi" w:hAnsiTheme="majorBidi" w:cstheme="majorBidi"/>
            <w:noProof/>
            <w:rPrChange w:id="5806" w:author="Samane Shahpouri" w:date="2024-05-17T23:11:00Z" w16du:dateUtc="2024-05-17T21:11:00Z">
              <w:rPr>
                <w:noProof/>
              </w:rPr>
            </w:rPrChange>
          </w:rPr>
          <w:drawing>
            <wp:inline distT="0" distB="0" distL="0" distR="0" wp14:anchorId="4DABBEF1" wp14:editId="50C8FDD7">
              <wp:extent cx="1278976" cy="1355697"/>
              <wp:effectExtent l="0" t="0" r="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47896"/>
                      <a:stretch/>
                    </pic:blipFill>
                    <pic:spPr bwMode="auto">
                      <a:xfrm>
                        <a:off x="0" y="0"/>
                        <a:ext cx="1308772" cy="1387280"/>
                      </a:xfrm>
                      <a:prstGeom prst="rect">
                        <a:avLst/>
                      </a:prstGeom>
                      <a:noFill/>
                      <a:ln>
                        <a:noFill/>
                      </a:ln>
                      <a:extLst>
                        <a:ext uri="{53640926-AAD7-44D8-BBD7-CCE9431645EC}">
                          <a14:shadowObscured xmlns:a14="http://schemas.microsoft.com/office/drawing/2010/main"/>
                        </a:ext>
                      </a:extLst>
                    </pic:spPr>
                  </pic:pic>
                </a:graphicData>
              </a:graphic>
            </wp:inline>
          </w:drawing>
        </w:r>
      </w:ins>
    </w:p>
    <w:p w14:paraId="52D1AD9B" w14:textId="424D0015" w:rsidR="00250867" w:rsidRPr="00507D2D" w:rsidRDefault="00250867" w:rsidP="00507D2D">
      <w:pPr>
        <w:rPr>
          <w:ins w:id="5807" w:author="Samane Shahpouri" w:date="2024-05-17T22:43:00Z" w16du:dateUtc="2024-05-17T20:43:00Z"/>
        </w:rPr>
      </w:pPr>
      <w:ins w:id="5808"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5809" w:author="Samane Shahpouri" w:date="2024-05-19T21:34:00Z" w16du:dateUtc="2024-05-19T19:34:00Z">
        <w:r w:rsidR="00230BE0">
          <w:rPr>
            <w:noProof/>
          </w:rPr>
          <w:t>18</w:t>
        </w:r>
      </w:ins>
      <w:ins w:id="5810" w:author="Samane Shahpouri" w:date="2024-05-17T22:43:00Z" w16du:dateUtc="2024-05-17T20:43:00Z">
        <w:r w:rsidRPr="00507D2D">
          <w:fldChar w:fldCharType="end"/>
        </w:r>
        <w:r w:rsidRPr="00507D2D">
          <w:t xml:space="preserve">: One slice of output and raining loss, from the left to right: input, </w:t>
        </w:r>
        <w:proofErr w:type="gramStart"/>
        <w:r w:rsidRPr="00507D2D">
          <w:t>target</w:t>
        </w:r>
        <w:proofErr w:type="gramEnd"/>
        <w:r w:rsidRPr="00507D2D">
          <w:t xml:space="preserve"> and output of the model.</w:t>
        </w:r>
      </w:ins>
    </w:p>
    <w:p w14:paraId="50FDF1F1" w14:textId="77777777" w:rsidR="00250867" w:rsidRPr="00E24B0A" w:rsidRDefault="00250867" w:rsidP="00250867">
      <w:pPr>
        <w:rPr>
          <w:ins w:id="5811" w:author="Samane Shahpouri" w:date="2024-05-17T22:43:00Z" w16du:dateUtc="2024-05-17T20:43:00Z"/>
          <w:rFonts w:asciiTheme="majorBidi" w:hAnsiTheme="majorBidi" w:cstheme="majorBidi"/>
          <w:rPrChange w:id="5812" w:author="Samane Shahpouri" w:date="2024-05-17T23:11:00Z" w16du:dateUtc="2024-05-17T21:11:00Z">
            <w:rPr>
              <w:ins w:id="5813" w:author="Samane Shahpouri" w:date="2024-05-17T22:43:00Z" w16du:dateUtc="2024-05-17T20:43:00Z"/>
            </w:rPr>
          </w:rPrChange>
        </w:rPr>
      </w:pPr>
    </w:p>
    <w:p w14:paraId="39379433" w14:textId="77777777" w:rsidR="00250867" w:rsidRPr="00E24B0A" w:rsidRDefault="00250867" w:rsidP="00250867">
      <w:pPr>
        <w:rPr>
          <w:ins w:id="5814" w:author="Samane Shahpouri" w:date="2024-05-17T22:43:00Z" w16du:dateUtc="2024-05-17T20:43:00Z"/>
          <w:rFonts w:asciiTheme="majorBidi" w:hAnsiTheme="majorBidi" w:cstheme="majorBidi"/>
          <w:rPrChange w:id="5815" w:author="Samane Shahpouri" w:date="2024-05-17T23:11:00Z" w16du:dateUtc="2024-05-17T21:11:00Z">
            <w:rPr>
              <w:ins w:id="5816" w:author="Samane Shahpouri" w:date="2024-05-17T22:43:00Z" w16du:dateUtc="2024-05-17T20:43:00Z"/>
            </w:rPr>
          </w:rPrChange>
        </w:rPr>
      </w:pPr>
    </w:p>
    <w:p w14:paraId="243D46B7" w14:textId="77777777" w:rsidR="00250867" w:rsidRPr="00E24B0A" w:rsidRDefault="00250867" w:rsidP="00250867">
      <w:pPr>
        <w:pStyle w:val="Heading2"/>
        <w:rPr>
          <w:ins w:id="5817" w:author="Samane Shahpouri" w:date="2024-05-17T22:43:00Z" w16du:dateUtc="2024-05-17T20:43:00Z"/>
          <w:rFonts w:asciiTheme="majorBidi" w:hAnsiTheme="majorBidi" w:cstheme="majorBidi"/>
          <w:rPrChange w:id="5818" w:author="Samane Shahpouri" w:date="2024-05-17T23:11:00Z" w16du:dateUtc="2024-05-17T21:11:00Z">
            <w:rPr>
              <w:ins w:id="5819" w:author="Samane Shahpouri" w:date="2024-05-17T22:43:00Z" w16du:dateUtc="2024-05-17T20:43:00Z"/>
            </w:rPr>
          </w:rPrChange>
        </w:rPr>
      </w:pPr>
      <w:bookmarkStart w:id="5820" w:name="_Toc167046486"/>
      <w:ins w:id="5821" w:author="Samane Shahpouri" w:date="2024-05-17T22:43:00Z" w16du:dateUtc="2024-05-17T20:43:00Z">
        <w:r w:rsidRPr="00E24B0A">
          <w:rPr>
            <w:rFonts w:asciiTheme="majorBidi" w:hAnsiTheme="majorBidi" w:cstheme="majorBidi"/>
            <w:rPrChange w:id="5822" w:author="Samane Shahpouri" w:date="2024-05-17T23:11:00Z" w16du:dateUtc="2024-05-17T21:11:00Z">
              <w:rPr/>
            </w:rPrChange>
          </w:rPr>
          <w:lastRenderedPageBreak/>
          <w:t>Different Models</w:t>
        </w:r>
        <w:bookmarkEnd w:id="5820"/>
      </w:ins>
    </w:p>
    <w:p w14:paraId="5DCE9A51" w14:textId="77777777" w:rsidR="00250867" w:rsidRPr="00E24B0A" w:rsidRDefault="00250867" w:rsidP="00250867">
      <w:pPr>
        <w:pStyle w:val="Heading3"/>
        <w:rPr>
          <w:ins w:id="5823" w:author="Samane Shahpouri" w:date="2024-05-17T22:43:00Z" w16du:dateUtc="2024-05-17T20:43:00Z"/>
          <w:rFonts w:asciiTheme="majorBidi" w:hAnsiTheme="majorBidi" w:cstheme="majorBidi"/>
          <w:rPrChange w:id="5824" w:author="Samane Shahpouri" w:date="2024-05-17T23:11:00Z" w16du:dateUtc="2024-05-17T21:11:00Z">
            <w:rPr>
              <w:ins w:id="5825" w:author="Samane Shahpouri" w:date="2024-05-17T22:43:00Z" w16du:dateUtc="2024-05-17T20:43:00Z"/>
            </w:rPr>
          </w:rPrChange>
        </w:rPr>
      </w:pPr>
      <w:bookmarkStart w:id="5826" w:name="_Toc167046487"/>
      <w:ins w:id="5827" w:author="Samane Shahpouri" w:date="2024-05-17T22:43:00Z" w16du:dateUtc="2024-05-17T20:43:00Z">
        <w:r w:rsidRPr="00E24B0A">
          <w:rPr>
            <w:rFonts w:asciiTheme="majorBidi" w:hAnsiTheme="majorBidi" w:cstheme="majorBidi"/>
            <w:rPrChange w:id="5828" w:author="Samane Shahpouri" w:date="2024-05-17T23:11:00Z" w16du:dateUtc="2024-05-17T21:11:00Z">
              <w:rPr/>
            </w:rPrChange>
          </w:rPr>
          <w:t>3D-Unet-Model</w:t>
        </w:r>
        <w:bookmarkEnd w:id="5826"/>
      </w:ins>
    </w:p>
    <w:p w14:paraId="5A030C56" w14:textId="77777777" w:rsidR="00250867" w:rsidRPr="00E24B0A" w:rsidRDefault="00250867" w:rsidP="00250867">
      <w:pPr>
        <w:rPr>
          <w:ins w:id="5829" w:author="Samane Shahpouri" w:date="2024-05-17T22:43:00Z" w16du:dateUtc="2024-05-17T20:43:00Z"/>
          <w:rFonts w:asciiTheme="majorBidi" w:hAnsiTheme="majorBidi" w:cstheme="majorBidi"/>
          <w:rPrChange w:id="5830" w:author="Samane Shahpouri" w:date="2024-05-17T23:11:00Z" w16du:dateUtc="2024-05-17T21:11:00Z">
            <w:rPr>
              <w:ins w:id="5831" w:author="Samane Shahpouri" w:date="2024-05-17T22:43:00Z" w16du:dateUtc="2024-05-17T20:43:00Z"/>
            </w:rPr>
          </w:rPrChange>
        </w:rPr>
      </w:pPr>
      <w:ins w:id="5832" w:author="Samane Shahpouri" w:date="2024-05-17T22:43:00Z" w16du:dateUtc="2024-05-17T20:43:00Z">
        <w:r w:rsidRPr="00E24B0A">
          <w:rPr>
            <w:rFonts w:asciiTheme="majorBidi" w:hAnsiTheme="majorBidi" w:cstheme="majorBidi"/>
            <w:rPrChange w:id="5833" w:author="Samane Shahpouri" w:date="2024-05-17T23:11:00Z" w16du:dateUtc="2024-05-17T21:11:00Z">
              <w:rPr/>
            </w:rPrChange>
          </w:rPr>
          <w:t xml:space="preserve">Following the initial phase, we progressed to applying the developed model to the Ga dataset. </w:t>
        </w:r>
      </w:ins>
    </w:p>
    <w:p w14:paraId="41FD2332" w14:textId="77777777" w:rsidR="00250867" w:rsidRPr="00E24B0A" w:rsidRDefault="00250867" w:rsidP="00250867">
      <w:pPr>
        <w:rPr>
          <w:ins w:id="5834" w:author="Samane Shahpouri" w:date="2024-05-17T22:43:00Z" w16du:dateUtc="2024-05-17T20:43:00Z"/>
          <w:rFonts w:asciiTheme="majorBidi" w:hAnsiTheme="majorBidi" w:cstheme="majorBidi"/>
          <w:rPrChange w:id="5835" w:author="Samane Shahpouri" w:date="2024-05-17T23:11:00Z" w16du:dateUtc="2024-05-17T21:11:00Z">
            <w:rPr>
              <w:ins w:id="5836" w:author="Samane Shahpouri" w:date="2024-05-17T22:43:00Z" w16du:dateUtc="2024-05-17T20:43:00Z"/>
            </w:rPr>
          </w:rPrChange>
        </w:rPr>
      </w:pPr>
      <w:ins w:id="5837" w:author="Samane Shahpouri" w:date="2024-05-17T22:43:00Z" w16du:dateUtc="2024-05-17T20:43:00Z">
        <w:r w:rsidRPr="00E24B0A">
          <w:rPr>
            <w:rFonts w:asciiTheme="majorBidi" w:hAnsiTheme="majorBidi" w:cstheme="majorBidi"/>
            <w:rPrChange w:id="5838" w:author="Samane Shahpouri" w:date="2024-05-17T23:11:00Z" w16du:dateUtc="2024-05-17T21:11:00Z">
              <w:rPr/>
            </w:rPrChange>
          </w:rPr>
          <w:t>To adapt the model for our dataset, several transformations and optimization of hyperparameters tuned to better process the specific profiles of Ga images. First, we checked the model just for one patient data.</w:t>
        </w:r>
      </w:ins>
    </w:p>
    <w:p w14:paraId="273C1AD8" w14:textId="77777777" w:rsidR="00250867" w:rsidRPr="00E24B0A" w:rsidRDefault="00250867" w:rsidP="00250867">
      <w:pPr>
        <w:rPr>
          <w:ins w:id="5839" w:author="Samane Shahpouri" w:date="2024-05-17T22:43:00Z" w16du:dateUtc="2024-05-17T20:43:00Z"/>
          <w:rFonts w:asciiTheme="majorBidi" w:hAnsiTheme="majorBidi" w:cstheme="majorBidi"/>
          <w:lang w:bidi="fa-IR"/>
          <w:rPrChange w:id="5840" w:author="Samane Shahpouri" w:date="2024-05-17T23:11:00Z" w16du:dateUtc="2024-05-17T21:11:00Z">
            <w:rPr>
              <w:ins w:id="5841" w:author="Samane Shahpouri" w:date="2024-05-17T22:43:00Z" w16du:dateUtc="2024-05-17T20:43:00Z"/>
              <w:lang w:bidi="fa-IR"/>
            </w:rPr>
          </w:rPrChange>
        </w:rPr>
      </w:pPr>
      <w:ins w:id="5842" w:author="Samane Shahpouri" w:date="2024-05-17T22:43:00Z" w16du:dateUtc="2024-05-17T20:43:00Z">
        <w:r w:rsidRPr="00E24B0A">
          <w:rPr>
            <w:rFonts w:asciiTheme="majorBidi" w:hAnsiTheme="majorBidi" w:cstheme="majorBidi"/>
            <w:rPrChange w:id="5843" w:author="Samane Shahpouri" w:date="2024-05-17T23:11:00Z" w16du:dateUtc="2024-05-17T21:11:00Z">
              <w:rPr/>
            </w:rPrChange>
          </w:rPr>
          <w:t>Figure 2 and Table 2 in this section detail the variables and outputs from this phase of the project.</w:t>
        </w:r>
      </w:ins>
    </w:p>
    <w:p w14:paraId="47DE969A" w14:textId="77777777" w:rsidR="00250867" w:rsidRPr="00E24B0A" w:rsidRDefault="00250867" w:rsidP="00250867">
      <w:pPr>
        <w:rPr>
          <w:ins w:id="5844" w:author="Samane Shahpouri" w:date="2024-05-17T22:43:00Z" w16du:dateUtc="2024-05-17T20:43:00Z"/>
          <w:rFonts w:asciiTheme="majorBidi" w:hAnsiTheme="majorBidi" w:cstheme="majorBidi"/>
          <w:noProof/>
          <w:rPrChange w:id="5845" w:author="Samane Shahpouri" w:date="2024-05-17T23:11:00Z" w16du:dateUtc="2024-05-17T21:11:00Z">
            <w:rPr>
              <w:ins w:id="5846" w:author="Samane Shahpouri" w:date="2024-05-17T22:43:00Z" w16du:dateUtc="2024-05-17T20:43:00Z"/>
              <w:noProof/>
            </w:rPr>
          </w:rPrChange>
        </w:rPr>
      </w:pPr>
    </w:p>
    <w:p w14:paraId="41446C62" w14:textId="77777777" w:rsidR="00250867" w:rsidRPr="00E24B0A" w:rsidRDefault="00250867" w:rsidP="00250867">
      <w:pPr>
        <w:rPr>
          <w:ins w:id="5847" w:author="Samane Shahpouri" w:date="2024-05-17T22:43:00Z" w16du:dateUtc="2024-05-17T20:43:00Z"/>
          <w:rFonts w:asciiTheme="majorBidi" w:hAnsiTheme="majorBidi" w:cstheme="majorBidi"/>
          <w:lang w:bidi="fa-IR"/>
          <w:rPrChange w:id="5848" w:author="Samane Shahpouri" w:date="2024-05-17T23:11:00Z" w16du:dateUtc="2024-05-17T21:11:00Z">
            <w:rPr>
              <w:ins w:id="5849" w:author="Samane Shahpouri" w:date="2024-05-17T22:43:00Z" w16du:dateUtc="2024-05-17T20:43:00Z"/>
              <w:lang w:bidi="fa-IR"/>
            </w:rPr>
          </w:rPrChange>
        </w:rPr>
      </w:pPr>
      <w:ins w:id="5850" w:author="Samane Shahpouri" w:date="2024-05-17T22:43:00Z" w16du:dateUtc="2024-05-17T20:43:00Z">
        <w:r w:rsidRPr="00E24B0A">
          <w:rPr>
            <w:rFonts w:asciiTheme="majorBidi" w:hAnsiTheme="majorBidi" w:cstheme="majorBidi"/>
            <w:noProof/>
            <w:rPrChange w:id="5851" w:author="Samane Shahpouri" w:date="2024-05-17T23:11:00Z" w16du:dateUtc="2024-05-17T21:11:00Z">
              <w:rPr>
                <w:noProof/>
              </w:rPr>
            </w:rPrChange>
          </w:rPr>
          <w:drawing>
            <wp:inline distT="0" distB="0" distL="0" distR="0" wp14:anchorId="49BEF639" wp14:editId="3DF8CFBC">
              <wp:extent cx="4858247" cy="2297790"/>
              <wp:effectExtent l="0" t="0" r="0" b="762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4060" cy="2305269"/>
                      </a:xfrm>
                      <a:prstGeom prst="rect">
                        <a:avLst/>
                      </a:prstGeom>
                      <a:noFill/>
                      <a:ln>
                        <a:noFill/>
                      </a:ln>
                    </pic:spPr>
                  </pic:pic>
                </a:graphicData>
              </a:graphic>
            </wp:inline>
          </w:drawing>
        </w:r>
      </w:ins>
    </w:p>
    <w:p w14:paraId="78FECEA7" w14:textId="77777777" w:rsidR="00250867" w:rsidRPr="00E24B0A" w:rsidRDefault="00250867" w:rsidP="00250867">
      <w:pPr>
        <w:keepNext/>
        <w:rPr>
          <w:ins w:id="5852" w:author="Samane Shahpouri" w:date="2024-05-17T22:43:00Z" w16du:dateUtc="2024-05-17T20:43:00Z"/>
          <w:rFonts w:asciiTheme="majorBidi" w:hAnsiTheme="majorBidi" w:cstheme="majorBidi"/>
          <w:rPrChange w:id="5853" w:author="Samane Shahpouri" w:date="2024-05-17T23:11:00Z" w16du:dateUtc="2024-05-17T21:11:00Z">
            <w:rPr>
              <w:ins w:id="5854" w:author="Samane Shahpouri" w:date="2024-05-17T22:43:00Z" w16du:dateUtc="2024-05-17T20:43:00Z"/>
            </w:rPr>
          </w:rPrChange>
        </w:rPr>
      </w:pPr>
      <w:ins w:id="5855" w:author="Samane Shahpouri" w:date="2024-05-17T22:43:00Z" w16du:dateUtc="2024-05-17T20:43:00Z">
        <w:r w:rsidRPr="00E24B0A">
          <w:rPr>
            <w:rFonts w:asciiTheme="majorBidi" w:hAnsiTheme="majorBidi" w:cstheme="majorBidi"/>
            <w:noProof/>
            <w:rPrChange w:id="5856" w:author="Samane Shahpouri" w:date="2024-05-17T23:11:00Z" w16du:dateUtc="2024-05-17T21:11:00Z">
              <w:rPr>
                <w:noProof/>
              </w:rPr>
            </w:rPrChange>
          </w:rPr>
          <w:drawing>
            <wp:inline distT="0" distB="0" distL="0" distR="0" wp14:anchorId="0D462FC6" wp14:editId="58A3758D">
              <wp:extent cx="4816593" cy="1554480"/>
              <wp:effectExtent l="0" t="0" r="3175" b="7620"/>
              <wp:docPr id="1841342251" name="Picture 8" descr="A white oval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2251" name="Picture 8" descr="A white oval with black dot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42963" cy="1562990"/>
                      </a:xfrm>
                      <a:prstGeom prst="rect">
                        <a:avLst/>
                      </a:prstGeom>
                      <a:noFill/>
                      <a:ln>
                        <a:noFill/>
                      </a:ln>
                    </pic:spPr>
                  </pic:pic>
                </a:graphicData>
              </a:graphic>
            </wp:inline>
          </w:drawing>
        </w:r>
      </w:ins>
    </w:p>
    <w:p w14:paraId="624AE1D0" w14:textId="020FA716" w:rsidR="00250867" w:rsidRPr="00507D2D" w:rsidRDefault="00250867" w:rsidP="00507D2D">
      <w:pPr>
        <w:rPr>
          <w:ins w:id="5857" w:author="Samane Shahpouri" w:date="2024-05-17T22:43:00Z" w16du:dateUtc="2024-05-17T20:43:00Z"/>
          <w:lang w:bidi="fa-IR"/>
        </w:rPr>
      </w:pPr>
      <w:ins w:id="5858"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5859" w:author="Samane Shahpouri" w:date="2024-05-19T21:34:00Z" w16du:dateUtc="2024-05-19T19:34:00Z">
        <w:r w:rsidR="00230BE0">
          <w:rPr>
            <w:noProof/>
          </w:rPr>
          <w:t>19</w:t>
        </w:r>
      </w:ins>
      <w:ins w:id="5860" w:author="Samane Shahpouri" w:date="2024-05-17T22:43:00Z" w16du:dateUtc="2024-05-17T20:43:00Z">
        <w:r w:rsidRPr="00507D2D">
          <w:fldChar w:fldCharType="end"/>
        </w:r>
        <w:r w:rsidRPr="00507D2D">
          <w:t>: top: Training and validation loss for 3D-Unet model, bottom: One slice of output.</w:t>
        </w:r>
      </w:ins>
    </w:p>
    <w:p w14:paraId="6DC5E038" w14:textId="77777777" w:rsidR="00250867" w:rsidRPr="00E24B0A" w:rsidRDefault="00250867" w:rsidP="00250867">
      <w:pPr>
        <w:rPr>
          <w:ins w:id="5861" w:author="Samane Shahpouri" w:date="2024-05-17T22:43:00Z" w16du:dateUtc="2024-05-17T20:43:00Z"/>
          <w:rFonts w:asciiTheme="majorBidi" w:hAnsiTheme="majorBidi" w:cstheme="majorBidi"/>
          <w:lang w:bidi="fa-IR"/>
          <w:rPrChange w:id="5862" w:author="Samane Shahpouri" w:date="2024-05-17T23:11:00Z" w16du:dateUtc="2024-05-17T21:11:00Z">
            <w:rPr>
              <w:ins w:id="5863" w:author="Samane Shahpouri" w:date="2024-05-17T22:43:00Z" w16du:dateUtc="2024-05-17T20:43:00Z"/>
              <w:lang w:bidi="fa-IR"/>
            </w:rPr>
          </w:rPrChange>
        </w:rPr>
      </w:pPr>
      <w:ins w:id="5864" w:author="Samane Shahpouri" w:date="2024-05-17T22:43:00Z" w16du:dateUtc="2024-05-17T20:43:00Z">
        <w:r w:rsidRPr="00E24B0A">
          <w:rPr>
            <w:rFonts w:asciiTheme="majorBidi" w:hAnsiTheme="majorBidi" w:cstheme="majorBidi"/>
            <w:lang w:bidi="fa-IR"/>
            <w:rPrChange w:id="5865" w:author="Samane Shahpouri" w:date="2024-05-17T23:11:00Z" w16du:dateUtc="2024-05-17T21:11:00Z">
              <w:rPr>
                <w:lang w:bidi="fa-IR"/>
              </w:rPr>
            </w:rPrChange>
          </w:rPr>
          <w:t>And then we tried it for a portion of data (20 patient):</w:t>
        </w:r>
      </w:ins>
    </w:p>
    <w:p w14:paraId="5B37C79E" w14:textId="77777777" w:rsidR="00250867" w:rsidRPr="00E24B0A" w:rsidRDefault="00250867" w:rsidP="00250867">
      <w:pPr>
        <w:keepNext/>
        <w:rPr>
          <w:ins w:id="5866" w:author="Samane Shahpouri" w:date="2024-05-17T22:43:00Z" w16du:dateUtc="2024-05-17T20:43:00Z"/>
          <w:rFonts w:asciiTheme="majorBidi" w:hAnsiTheme="majorBidi" w:cstheme="majorBidi"/>
          <w:rPrChange w:id="5867" w:author="Samane Shahpouri" w:date="2024-05-17T23:11:00Z" w16du:dateUtc="2024-05-17T21:11:00Z">
            <w:rPr>
              <w:ins w:id="5868" w:author="Samane Shahpouri" w:date="2024-05-17T22:43:00Z" w16du:dateUtc="2024-05-17T20:43:00Z"/>
            </w:rPr>
          </w:rPrChange>
        </w:rPr>
      </w:pPr>
      <w:ins w:id="5869" w:author="Samane Shahpouri" w:date="2024-05-17T22:43:00Z" w16du:dateUtc="2024-05-17T20:43:00Z">
        <w:r w:rsidRPr="00E24B0A">
          <w:rPr>
            <w:rFonts w:asciiTheme="majorBidi" w:hAnsiTheme="majorBidi" w:cstheme="majorBidi"/>
            <w:noProof/>
            <w:rPrChange w:id="5870" w:author="Samane Shahpouri" w:date="2024-05-17T23:11:00Z" w16du:dateUtc="2024-05-17T21:11:00Z">
              <w:rPr>
                <w:noProof/>
              </w:rPr>
            </w:rPrChange>
          </w:rPr>
          <w:drawing>
            <wp:inline distT="0" distB="0" distL="0" distR="0" wp14:anchorId="11E18C06" wp14:editId="14C587F1">
              <wp:extent cx="4850296" cy="1572343"/>
              <wp:effectExtent l="0" t="0" r="7620" b="8890"/>
              <wp:docPr id="430174642" name="Picture 13" descr="A white object with a blac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4642" name="Picture 13" descr="A white object with a black circle&#10;&#10;Description automatically generated with medium confidenc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75324" cy="1580456"/>
                      </a:xfrm>
                      <a:prstGeom prst="rect">
                        <a:avLst/>
                      </a:prstGeom>
                      <a:noFill/>
                      <a:ln>
                        <a:noFill/>
                      </a:ln>
                    </pic:spPr>
                  </pic:pic>
                </a:graphicData>
              </a:graphic>
            </wp:inline>
          </w:drawing>
        </w:r>
      </w:ins>
    </w:p>
    <w:p w14:paraId="05F1DB3C" w14:textId="2CBBD464" w:rsidR="00250867" w:rsidRPr="00507D2D" w:rsidRDefault="00250867" w:rsidP="00507D2D">
      <w:pPr>
        <w:rPr>
          <w:ins w:id="5871" w:author="Samane Shahpouri" w:date="2024-05-17T22:43:00Z" w16du:dateUtc="2024-05-17T20:43:00Z"/>
          <w:lang w:bidi="fa-IR"/>
        </w:rPr>
      </w:pPr>
      <w:ins w:id="5872"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5873" w:author="Samane Shahpouri" w:date="2024-05-19T21:34:00Z" w16du:dateUtc="2024-05-19T19:34:00Z">
        <w:r w:rsidR="00230BE0">
          <w:rPr>
            <w:noProof/>
          </w:rPr>
          <w:t>20</w:t>
        </w:r>
      </w:ins>
      <w:ins w:id="5874" w:author="Samane Shahpouri" w:date="2024-05-17T22:43:00Z" w16du:dateUtc="2024-05-17T20:43:00Z">
        <w:r w:rsidRPr="00507D2D">
          <w:fldChar w:fldCharType="end"/>
        </w:r>
        <w:r w:rsidRPr="00507D2D">
          <w:t>: One slice of output.</w:t>
        </w:r>
      </w:ins>
    </w:p>
    <w:p w14:paraId="2A743051" w14:textId="464E97FD" w:rsidR="00250867" w:rsidRPr="00507D2D" w:rsidRDefault="00250867" w:rsidP="00507D2D">
      <w:pPr>
        <w:rPr>
          <w:ins w:id="5875" w:author="Samane Shahpouri" w:date="2024-05-17T22:43:00Z" w16du:dateUtc="2024-05-17T20:43:00Z"/>
        </w:rPr>
      </w:pPr>
      <w:ins w:id="5876" w:author="Samane Shahpouri" w:date="2024-05-17T22:43:00Z" w16du:dateUtc="2024-05-17T20:43:00Z">
        <w:r w:rsidRPr="00507D2D">
          <w:t xml:space="preserve">Table </w:t>
        </w:r>
        <w:r w:rsidRPr="00507D2D">
          <w:fldChar w:fldCharType="begin"/>
        </w:r>
        <w:r w:rsidRPr="00507D2D">
          <w:instrText xml:space="preserve"> SEQ Table \* ARABIC </w:instrText>
        </w:r>
        <w:r w:rsidRPr="00507D2D">
          <w:fldChar w:fldCharType="separate"/>
        </w:r>
      </w:ins>
      <w:ins w:id="5877" w:author="Samane Shahpouri" w:date="2024-05-19T21:34:00Z" w16du:dateUtc="2024-05-19T19:34:00Z">
        <w:r w:rsidR="00230BE0">
          <w:rPr>
            <w:noProof/>
          </w:rPr>
          <w:t>4</w:t>
        </w:r>
      </w:ins>
      <w:ins w:id="5878"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753"/>
        <w:gridCol w:w="7263"/>
      </w:tblGrid>
      <w:tr w:rsidR="00250867" w:rsidRPr="00E24B0A" w14:paraId="4705C040" w14:textId="77777777" w:rsidTr="00D06CBC">
        <w:trPr>
          <w:trHeight w:val="294"/>
          <w:ins w:id="5879" w:author="Samane Shahpouri" w:date="2024-05-17T22:43:00Z"/>
        </w:trPr>
        <w:tc>
          <w:tcPr>
            <w:tcW w:w="1753" w:type="dxa"/>
          </w:tcPr>
          <w:p w14:paraId="466E4AA6" w14:textId="77777777" w:rsidR="00250867" w:rsidRPr="00E24B0A" w:rsidRDefault="00250867" w:rsidP="00D06CBC">
            <w:pPr>
              <w:pStyle w:val="HTMLPreformatted"/>
              <w:spacing w:line="244" w:lineRule="atLeast"/>
              <w:rPr>
                <w:ins w:id="5880" w:author="Samane Shahpouri" w:date="2024-05-17T22:43:00Z" w16du:dateUtc="2024-05-17T20:43:00Z"/>
                <w:rFonts w:asciiTheme="majorBidi" w:hAnsiTheme="majorBidi" w:cstheme="majorBidi"/>
                <w:color w:val="212121"/>
                <w:sz w:val="16"/>
                <w:szCs w:val="16"/>
                <w:rPrChange w:id="5881" w:author="Samane Shahpouri" w:date="2024-05-17T23:11:00Z" w16du:dateUtc="2024-05-17T21:11:00Z">
                  <w:rPr>
                    <w:ins w:id="5882" w:author="Samane Shahpouri" w:date="2024-05-17T22:43:00Z" w16du:dateUtc="2024-05-17T20:43:00Z"/>
                    <w:color w:val="212121"/>
                    <w:sz w:val="16"/>
                    <w:szCs w:val="16"/>
                  </w:rPr>
                </w:rPrChange>
              </w:rPr>
            </w:pPr>
            <w:proofErr w:type="spellStart"/>
            <w:ins w:id="5883" w:author="Samane Shahpouri" w:date="2024-05-17T22:43:00Z" w16du:dateUtc="2024-05-17T20:43:00Z">
              <w:r w:rsidRPr="00E24B0A">
                <w:rPr>
                  <w:rStyle w:val="n"/>
                  <w:rFonts w:asciiTheme="majorBidi" w:eastAsiaTheme="majorEastAsia" w:hAnsiTheme="majorBidi" w:cstheme="majorBidi"/>
                  <w:color w:val="212121"/>
                  <w:sz w:val="16"/>
                  <w:szCs w:val="16"/>
                  <w:rPrChange w:id="5884" w:author="Samane Shahpouri" w:date="2024-05-17T23:11:00Z" w16du:dateUtc="2024-05-17T21:11:00Z">
                    <w:rPr>
                      <w:rStyle w:val="n"/>
                      <w:rFonts w:eastAsiaTheme="majorEastAsia"/>
                      <w:color w:val="212121"/>
                      <w:sz w:val="16"/>
                      <w:szCs w:val="16"/>
                    </w:rPr>
                  </w:rPrChange>
                </w:rPr>
                <w:lastRenderedPageBreak/>
                <w:t>crop_</w:t>
              </w:r>
              <w:proofErr w:type="gramStart"/>
              <w:r w:rsidRPr="00E24B0A">
                <w:rPr>
                  <w:rStyle w:val="n"/>
                  <w:rFonts w:asciiTheme="majorBidi" w:eastAsiaTheme="majorEastAsia" w:hAnsiTheme="majorBidi" w:cstheme="majorBidi"/>
                  <w:color w:val="212121"/>
                  <w:sz w:val="16"/>
                  <w:szCs w:val="16"/>
                  <w:rPrChange w:id="5885" w:author="Samane Shahpouri" w:date="2024-05-17T23:11:00Z" w16du:dateUtc="2024-05-17T21:11:00Z">
                    <w:rPr>
                      <w:rStyle w:val="n"/>
                      <w:rFonts w:eastAsiaTheme="majorEastAsia"/>
                      <w:color w:val="212121"/>
                      <w:sz w:val="16"/>
                      <w:szCs w:val="16"/>
                    </w:rPr>
                  </w:rPrChange>
                </w:rPr>
                <w:t>size</w:t>
              </w:r>
              <w:proofErr w:type="spellEnd"/>
              <w:proofErr w:type="gramEnd"/>
            </w:ins>
          </w:p>
          <w:p w14:paraId="10329720" w14:textId="77777777" w:rsidR="00250867" w:rsidRPr="00E24B0A" w:rsidRDefault="00250867" w:rsidP="00D06CBC">
            <w:pPr>
              <w:rPr>
                <w:ins w:id="5886" w:author="Samane Shahpouri" w:date="2024-05-17T22:43:00Z" w16du:dateUtc="2024-05-17T20:43:00Z"/>
                <w:rFonts w:asciiTheme="majorBidi" w:hAnsiTheme="majorBidi" w:cstheme="majorBidi"/>
                <w:sz w:val="16"/>
                <w:szCs w:val="16"/>
                <w:lang w:bidi="fa-IR"/>
                <w:rPrChange w:id="5887" w:author="Samane Shahpouri" w:date="2024-05-17T23:11:00Z" w16du:dateUtc="2024-05-17T21:11:00Z">
                  <w:rPr>
                    <w:ins w:id="5888" w:author="Samane Shahpouri" w:date="2024-05-17T22:43:00Z" w16du:dateUtc="2024-05-17T20:43:00Z"/>
                    <w:rFonts w:ascii="Courier New" w:hAnsi="Courier New" w:cs="Courier New"/>
                    <w:sz w:val="16"/>
                    <w:szCs w:val="16"/>
                    <w:lang w:bidi="fa-IR"/>
                  </w:rPr>
                </w:rPrChange>
              </w:rPr>
            </w:pPr>
          </w:p>
        </w:tc>
        <w:tc>
          <w:tcPr>
            <w:tcW w:w="7263" w:type="dxa"/>
          </w:tcPr>
          <w:p w14:paraId="7FDC71C6" w14:textId="77777777" w:rsidR="00250867" w:rsidRPr="00E24B0A" w:rsidRDefault="00250867" w:rsidP="00D06CBC">
            <w:pPr>
              <w:rPr>
                <w:ins w:id="5889" w:author="Samane Shahpouri" w:date="2024-05-17T22:43:00Z" w16du:dateUtc="2024-05-17T20:43:00Z"/>
                <w:rFonts w:asciiTheme="majorBidi" w:hAnsiTheme="majorBidi" w:cstheme="majorBidi"/>
                <w:sz w:val="16"/>
                <w:szCs w:val="16"/>
                <w:lang w:bidi="fa-IR"/>
                <w:rPrChange w:id="5890" w:author="Samane Shahpouri" w:date="2024-05-17T23:11:00Z" w16du:dateUtc="2024-05-17T21:11:00Z">
                  <w:rPr>
                    <w:ins w:id="5891" w:author="Samane Shahpouri" w:date="2024-05-17T22:43:00Z" w16du:dateUtc="2024-05-17T20:43:00Z"/>
                    <w:rFonts w:ascii="Courier New" w:hAnsi="Courier New" w:cs="Courier New"/>
                    <w:sz w:val="16"/>
                    <w:szCs w:val="16"/>
                    <w:lang w:bidi="fa-IR"/>
                  </w:rPr>
                </w:rPrChange>
              </w:rPr>
            </w:pPr>
            <w:ins w:id="5892" w:author="Samane Shahpouri" w:date="2024-05-17T22:43:00Z" w16du:dateUtc="2024-05-17T20:43:00Z">
              <w:r w:rsidRPr="00E24B0A">
                <w:rPr>
                  <w:rStyle w:val="p"/>
                  <w:rFonts w:asciiTheme="majorBidi" w:hAnsiTheme="majorBidi" w:cstheme="majorBidi"/>
                  <w:color w:val="212121"/>
                  <w:sz w:val="16"/>
                  <w:szCs w:val="16"/>
                  <w:rPrChange w:id="5893" w:author="Samane Shahpouri" w:date="2024-05-17T23:11:00Z" w16du:dateUtc="2024-05-17T21:11:00Z">
                    <w:rPr>
                      <w:rStyle w:val="p"/>
                      <w:rFonts w:ascii="Courier New" w:hAnsi="Courier New" w:cs="Courier New"/>
                      <w:color w:val="212121"/>
                      <w:sz w:val="16"/>
                      <w:szCs w:val="16"/>
                    </w:rPr>
                  </w:rPrChange>
                </w:rPr>
                <w:t>(</w:t>
              </w:r>
              <w:r w:rsidRPr="00E24B0A">
                <w:rPr>
                  <w:rStyle w:val="mi"/>
                  <w:rFonts w:asciiTheme="majorBidi" w:hAnsiTheme="majorBidi" w:cstheme="majorBidi"/>
                  <w:color w:val="212121"/>
                  <w:sz w:val="16"/>
                  <w:szCs w:val="16"/>
                  <w:rPrChange w:id="5894" w:author="Samane Shahpouri" w:date="2024-05-17T23:11:00Z" w16du:dateUtc="2024-05-17T21:11:00Z">
                    <w:rPr>
                      <w:rStyle w:val="mi"/>
                      <w:rFonts w:ascii="Courier New" w:hAnsi="Courier New" w:cs="Courier New"/>
                      <w:color w:val="212121"/>
                      <w:sz w:val="16"/>
                      <w:szCs w:val="16"/>
                    </w:rPr>
                  </w:rPrChange>
                </w:rPr>
                <w:t>180</w:t>
              </w:r>
              <w:r w:rsidRPr="00E24B0A">
                <w:rPr>
                  <w:rStyle w:val="p"/>
                  <w:rFonts w:asciiTheme="majorBidi" w:hAnsiTheme="majorBidi" w:cstheme="majorBidi"/>
                  <w:color w:val="212121"/>
                  <w:sz w:val="16"/>
                  <w:szCs w:val="16"/>
                  <w:rPrChange w:id="5895" w:author="Samane Shahpouri" w:date="2024-05-17T23:11:00Z" w16du:dateUtc="2024-05-17T21:11:00Z">
                    <w:rPr>
                      <w:rStyle w:val="p"/>
                      <w:rFonts w:ascii="Courier New" w:hAnsi="Courier New" w:cs="Courier New"/>
                      <w:color w:val="212121"/>
                      <w:sz w:val="16"/>
                      <w:szCs w:val="16"/>
                    </w:rPr>
                  </w:rPrChange>
                </w:rPr>
                <w:t>,</w:t>
              </w:r>
              <w:r w:rsidRPr="00E24B0A">
                <w:rPr>
                  <w:rFonts w:asciiTheme="majorBidi" w:hAnsiTheme="majorBidi" w:cstheme="majorBidi"/>
                  <w:color w:val="212121"/>
                  <w:sz w:val="16"/>
                  <w:szCs w:val="16"/>
                  <w:rPrChange w:id="5896"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hAnsiTheme="majorBidi" w:cstheme="majorBidi"/>
                  <w:color w:val="212121"/>
                  <w:sz w:val="16"/>
                  <w:szCs w:val="16"/>
                  <w:rPrChange w:id="5897" w:author="Samane Shahpouri" w:date="2024-05-17T23:11:00Z" w16du:dateUtc="2024-05-17T21:11:00Z">
                    <w:rPr>
                      <w:rStyle w:val="mi"/>
                      <w:rFonts w:ascii="Courier New" w:hAnsi="Courier New" w:cs="Courier New"/>
                      <w:color w:val="212121"/>
                      <w:sz w:val="16"/>
                      <w:szCs w:val="16"/>
                    </w:rPr>
                  </w:rPrChange>
                </w:rPr>
                <w:t>180</w:t>
              </w:r>
              <w:r w:rsidRPr="00E24B0A">
                <w:rPr>
                  <w:rStyle w:val="p"/>
                  <w:rFonts w:asciiTheme="majorBidi" w:hAnsiTheme="majorBidi" w:cstheme="majorBidi"/>
                  <w:color w:val="212121"/>
                  <w:sz w:val="16"/>
                  <w:szCs w:val="16"/>
                  <w:rPrChange w:id="5898" w:author="Samane Shahpouri" w:date="2024-05-17T23:11:00Z" w16du:dateUtc="2024-05-17T21:11:00Z">
                    <w:rPr>
                      <w:rStyle w:val="p"/>
                      <w:rFonts w:ascii="Courier New" w:hAnsi="Courier New" w:cs="Courier New"/>
                      <w:color w:val="212121"/>
                      <w:sz w:val="16"/>
                      <w:szCs w:val="16"/>
                    </w:rPr>
                  </w:rPrChange>
                </w:rPr>
                <w:t>,</w:t>
              </w:r>
              <w:r w:rsidRPr="00E24B0A">
                <w:rPr>
                  <w:rFonts w:asciiTheme="majorBidi" w:hAnsiTheme="majorBidi" w:cstheme="majorBidi"/>
                  <w:color w:val="212121"/>
                  <w:sz w:val="16"/>
                  <w:szCs w:val="16"/>
                  <w:rPrChange w:id="5899"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hAnsiTheme="majorBidi" w:cstheme="majorBidi"/>
                  <w:color w:val="212121"/>
                  <w:sz w:val="16"/>
                  <w:szCs w:val="16"/>
                  <w:rPrChange w:id="5900" w:author="Samane Shahpouri" w:date="2024-05-17T23:11:00Z" w16du:dateUtc="2024-05-17T21:11:00Z">
                    <w:rPr>
                      <w:rStyle w:val="mi"/>
                      <w:rFonts w:ascii="Courier New" w:hAnsi="Courier New" w:cs="Courier New"/>
                      <w:color w:val="212121"/>
                      <w:sz w:val="16"/>
                      <w:szCs w:val="16"/>
                    </w:rPr>
                  </w:rPrChange>
                </w:rPr>
                <w:t>312</w:t>
              </w:r>
              <w:r w:rsidRPr="00E24B0A">
                <w:rPr>
                  <w:rStyle w:val="p"/>
                  <w:rFonts w:asciiTheme="majorBidi" w:hAnsiTheme="majorBidi" w:cstheme="majorBidi"/>
                  <w:color w:val="212121"/>
                  <w:sz w:val="16"/>
                  <w:szCs w:val="16"/>
                  <w:rPrChange w:id="5901" w:author="Samane Shahpouri" w:date="2024-05-17T23:11:00Z" w16du:dateUtc="2024-05-17T21:11:00Z">
                    <w:rPr>
                      <w:rStyle w:val="p"/>
                      <w:rFonts w:ascii="Courier New" w:hAnsi="Courier New" w:cs="Courier New"/>
                      <w:color w:val="212121"/>
                      <w:sz w:val="16"/>
                      <w:szCs w:val="16"/>
                    </w:rPr>
                  </w:rPrChange>
                </w:rPr>
                <w:t>)</w:t>
              </w:r>
            </w:ins>
          </w:p>
        </w:tc>
      </w:tr>
      <w:tr w:rsidR="00250867" w:rsidRPr="00E24B0A" w14:paraId="33EDD455" w14:textId="77777777" w:rsidTr="00D06CBC">
        <w:trPr>
          <w:ins w:id="5902" w:author="Samane Shahpouri" w:date="2024-05-17T22:43:00Z"/>
        </w:trPr>
        <w:tc>
          <w:tcPr>
            <w:tcW w:w="1753" w:type="dxa"/>
          </w:tcPr>
          <w:p w14:paraId="42AD32E3" w14:textId="77777777" w:rsidR="00250867" w:rsidRPr="00E24B0A" w:rsidRDefault="00250867" w:rsidP="00D06CBC">
            <w:pPr>
              <w:pStyle w:val="HTMLPreformatted"/>
              <w:spacing w:line="244" w:lineRule="atLeast"/>
              <w:rPr>
                <w:ins w:id="5903" w:author="Samane Shahpouri" w:date="2024-05-17T22:43:00Z" w16du:dateUtc="2024-05-17T20:43:00Z"/>
                <w:rFonts w:asciiTheme="majorBidi" w:hAnsiTheme="majorBidi" w:cstheme="majorBidi"/>
                <w:color w:val="212121"/>
                <w:sz w:val="16"/>
                <w:szCs w:val="16"/>
                <w:rPrChange w:id="5904" w:author="Samane Shahpouri" w:date="2024-05-17T23:11:00Z" w16du:dateUtc="2024-05-17T21:11:00Z">
                  <w:rPr>
                    <w:ins w:id="5905" w:author="Samane Shahpouri" w:date="2024-05-17T22:43:00Z" w16du:dateUtc="2024-05-17T20:43:00Z"/>
                    <w:color w:val="212121"/>
                    <w:sz w:val="16"/>
                    <w:szCs w:val="16"/>
                  </w:rPr>
                </w:rPrChange>
              </w:rPr>
            </w:pPr>
            <w:proofErr w:type="spellStart"/>
            <w:ins w:id="5906" w:author="Samane Shahpouri" w:date="2024-05-17T22:43:00Z" w16du:dateUtc="2024-05-17T20:43:00Z">
              <w:r w:rsidRPr="00E24B0A">
                <w:rPr>
                  <w:rStyle w:val="n"/>
                  <w:rFonts w:asciiTheme="majorBidi" w:eastAsiaTheme="majorEastAsia" w:hAnsiTheme="majorBidi" w:cstheme="majorBidi"/>
                  <w:color w:val="212121"/>
                  <w:sz w:val="16"/>
                  <w:szCs w:val="16"/>
                  <w:rPrChange w:id="5907" w:author="Samane Shahpouri" w:date="2024-05-17T23:11:00Z" w16du:dateUtc="2024-05-17T21:11:00Z">
                    <w:rPr>
                      <w:rStyle w:val="n"/>
                      <w:rFonts w:eastAsiaTheme="majorEastAsia"/>
                      <w:color w:val="212121"/>
                      <w:sz w:val="16"/>
                      <w:szCs w:val="16"/>
                    </w:rPr>
                  </w:rPrChange>
                </w:rPr>
                <w:t>train_</w:t>
              </w:r>
              <w:proofErr w:type="gramStart"/>
              <w:r w:rsidRPr="00E24B0A">
                <w:rPr>
                  <w:rStyle w:val="n"/>
                  <w:rFonts w:asciiTheme="majorBidi" w:eastAsiaTheme="majorEastAsia" w:hAnsiTheme="majorBidi" w:cstheme="majorBidi"/>
                  <w:color w:val="212121"/>
                  <w:sz w:val="16"/>
                  <w:szCs w:val="16"/>
                  <w:rPrChange w:id="5908" w:author="Samane Shahpouri" w:date="2024-05-17T23:11:00Z" w16du:dateUtc="2024-05-17T21:11:00Z">
                    <w:rPr>
                      <w:rStyle w:val="n"/>
                      <w:rFonts w:eastAsiaTheme="majorEastAsia"/>
                      <w:color w:val="212121"/>
                      <w:sz w:val="16"/>
                      <w:szCs w:val="16"/>
                    </w:rPr>
                  </w:rPrChange>
                </w:rPr>
                <w:t>transforms</w:t>
              </w:r>
              <w:proofErr w:type="spellEnd"/>
              <w:proofErr w:type="gramEnd"/>
              <w:r w:rsidRPr="00E24B0A">
                <w:rPr>
                  <w:rFonts w:asciiTheme="majorBidi" w:hAnsiTheme="majorBidi" w:cstheme="majorBidi"/>
                  <w:color w:val="212121"/>
                  <w:sz w:val="16"/>
                  <w:szCs w:val="16"/>
                  <w:rPrChange w:id="5909" w:author="Samane Shahpouri" w:date="2024-05-17T23:11:00Z" w16du:dateUtc="2024-05-17T21:11:00Z">
                    <w:rPr>
                      <w:color w:val="212121"/>
                      <w:sz w:val="16"/>
                      <w:szCs w:val="16"/>
                    </w:rPr>
                  </w:rPrChange>
                </w:rPr>
                <w:t xml:space="preserve"> </w:t>
              </w:r>
            </w:ins>
          </w:p>
          <w:p w14:paraId="09860DED" w14:textId="77777777" w:rsidR="00250867" w:rsidRPr="00E24B0A" w:rsidRDefault="00250867" w:rsidP="00D06CBC">
            <w:pPr>
              <w:pStyle w:val="HTMLPreformatted"/>
              <w:spacing w:line="244" w:lineRule="atLeast"/>
              <w:rPr>
                <w:ins w:id="5910" w:author="Samane Shahpouri" w:date="2024-05-17T22:43:00Z" w16du:dateUtc="2024-05-17T20:43:00Z"/>
                <w:rFonts w:asciiTheme="majorBidi" w:hAnsiTheme="majorBidi" w:cstheme="majorBidi"/>
                <w:color w:val="212121"/>
                <w:sz w:val="16"/>
                <w:szCs w:val="16"/>
                <w:rPrChange w:id="5911" w:author="Samane Shahpouri" w:date="2024-05-17T23:11:00Z" w16du:dateUtc="2024-05-17T21:11:00Z">
                  <w:rPr>
                    <w:ins w:id="5912" w:author="Samane Shahpouri" w:date="2024-05-17T22:43:00Z" w16du:dateUtc="2024-05-17T20:43:00Z"/>
                    <w:color w:val="212121"/>
                    <w:sz w:val="16"/>
                    <w:szCs w:val="16"/>
                  </w:rPr>
                </w:rPrChange>
              </w:rPr>
            </w:pPr>
          </w:p>
        </w:tc>
        <w:tc>
          <w:tcPr>
            <w:tcW w:w="7263" w:type="dxa"/>
          </w:tcPr>
          <w:p w14:paraId="76D1004E" w14:textId="77777777" w:rsidR="00250867" w:rsidRPr="00E24B0A" w:rsidRDefault="00250867" w:rsidP="00D06CBC">
            <w:pPr>
              <w:pStyle w:val="HTMLPreformatted"/>
              <w:spacing w:line="244" w:lineRule="atLeast"/>
              <w:rPr>
                <w:ins w:id="5913" w:author="Samane Shahpouri" w:date="2024-05-17T22:43:00Z" w16du:dateUtc="2024-05-17T20:43:00Z"/>
                <w:rFonts w:asciiTheme="majorBidi" w:hAnsiTheme="majorBidi" w:cstheme="majorBidi"/>
                <w:color w:val="212121"/>
                <w:sz w:val="16"/>
                <w:szCs w:val="16"/>
                <w:rPrChange w:id="5914" w:author="Samane Shahpouri" w:date="2024-05-17T23:11:00Z" w16du:dateUtc="2024-05-17T21:11:00Z">
                  <w:rPr>
                    <w:ins w:id="5915" w:author="Samane Shahpouri" w:date="2024-05-17T22:43:00Z" w16du:dateUtc="2024-05-17T20:43:00Z"/>
                    <w:color w:val="212121"/>
                    <w:sz w:val="16"/>
                    <w:szCs w:val="16"/>
                  </w:rPr>
                </w:rPrChange>
              </w:rPr>
            </w:pPr>
            <w:proofErr w:type="spellStart"/>
            <w:proofErr w:type="gramStart"/>
            <w:ins w:id="5916" w:author="Samane Shahpouri" w:date="2024-05-17T22:43:00Z" w16du:dateUtc="2024-05-17T20:43:00Z">
              <w:r w:rsidRPr="00E24B0A">
                <w:rPr>
                  <w:rStyle w:val="n"/>
                  <w:rFonts w:asciiTheme="majorBidi" w:eastAsiaTheme="majorEastAsia" w:hAnsiTheme="majorBidi" w:cstheme="majorBidi"/>
                  <w:color w:val="212121"/>
                  <w:sz w:val="16"/>
                  <w:szCs w:val="16"/>
                  <w:rPrChange w:id="5917" w:author="Samane Shahpouri" w:date="2024-05-17T23:11:00Z" w16du:dateUtc="2024-05-17T21:11:00Z">
                    <w:rPr>
                      <w:rStyle w:val="n"/>
                      <w:rFonts w:eastAsiaTheme="majorEastAsia"/>
                      <w:color w:val="212121"/>
                      <w:sz w:val="16"/>
                      <w:szCs w:val="16"/>
                    </w:rPr>
                  </w:rPrChange>
                </w:rPr>
                <w:t>Spacingd</w:t>
              </w:r>
              <w:proofErr w:type="spellEnd"/>
              <w:r w:rsidRPr="00E24B0A">
                <w:rPr>
                  <w:rStyle w:val="p"/>
                  <w:rFonts w:asciiTheme="majorBidi" w:eastAsiaTheme="majorEastAsia" w:hAnsiTheme="majorBidi" w:cstheme="majorBidi"/>
                  <w:color w:val="212121"/>
                  <w:sz w:val="16"/>
                  <w:szCs w:val="16"/>
                  <w:rPrChange w:id="5918"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919"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920"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921"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922"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92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24"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925"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92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27"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928" w:author="Samane Shahpouri" w:date="2024-05-17T23:11:00Z" w16du:dateUtc="2024-05-17T21:11:00Z">
                    <w:rPr>
                      <w:rStyle w:val="n"/>
                      <w:rFonts w:eastAsiaTheme="majorEastAsia"/>
                      <w:color w:val="212121"/>
                      <w:sz w:val="16"/>
                      <w:szCs w:val="16"/>
                    </w:rPr>
                  </w:rPrChange>
                </w:rPr>
                <w:t>pixdim</w:t>
              </w:r>
              <w:proofErr w:type="spellEnd"/>
              <w:r w:rsidRPr="00E24B0A">
                <w:rPr>
                  <w:rStyle w:val="o"/>
                  <w:rFonts w:asciiTheme="majorBidi" w:eastAsiaTheme="majorEastAsia" w:hAnsiTheme="majorBidi" w:cstheme="majorBidi"/>
                  <w:b/>
                  <w:bCs/>
                  <w:color w:val="212121"/>
                  <w:sz w:val="16"/>
                  <w:szCs w:val="16"/>
                  <w:rPrChange w:id="5929"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930" w:author="Samane Shahpouri" w:date="2024-05-17T23:11:00Z" w16du:dateUtc="2024-05-17T21:11:00Z">
                    <w:rPr>
                      <w:rStyle w:val="p"/>
                      <w:rFonts w:eastAsiaTheme="majorEastAsia"/>
                      <w:color w:val="212121"/>
                      <w:sz w:val="16"/>
                      <w:szCs w:val="16"/>
                    </w:rPr>
                  </w:rPrChange>
                </w:rPr>
                <w:t>(</w:t>
              </w:r>
              <w:r w:rsidRPr="00E24B0A">
                <w:rPr>
                  <w:rStyle w:val="mf"/>
                  <w:rFonts w:asciiTheme="majorBidi" w:hAnsiTheme="majorBidi" w:cstheme="majorBidi"/>
                  <w:color w:val="212121"/>
                  <w:sz w:val="16"/>
                  <w:szCs w:val="16"/>
                  <w:rPrChange w:id="5931"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932"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33"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934"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93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36"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937" w:author="Samane Shahpouri" w:date="2024-05-17T23:11:00Z" w16du:dateUtc="2024-05-17T21:11:00Z">
                    <w:rPr>
                      <w:rStyle w:val="mf"/>
                      <w:color w:val="212121"/>
                      <w:sz w:val="16"/>
                      <w:szCs w:val="16"/>
                    </w:rPr>
                  </w:rPrChange>
                </w:rPr>
                <w:t>2.0</w:t>
              </w:r>
              <w:r w:rsidRPr="00E24B0A">
                <w:rPr>
                  <w:rStyle w:val="p"/>
                  <w:rFonts w:asciiTheme="majorBidi" w:eastAsiaTheme="majorEastAsia" w:hAnsiTheme="majorBidi" w:cstheme="majorBidi"/>
                  <w:color w:val="212121"/>
                  <w:sz w:val="16"/>
                  <w:szCs w:val="16"/>
                  <w:rPrChange w:id="593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39"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940" w:author="Samane Shahpouri" w:date="2024-05-17T23:11:00Z" w16du:dateUtc="2024-05-17T21:11:00Z">
                    <w:rPr>
                      <w:rStyle w:val="n"/>
                      <w:rFonts w:eastAsiaTheme="majorEastAsia"/>
                      <w:color w:val="212121"/>
                      <w:sz w:val="16"/>
                      <w:szCs w:val="16"/>
                    </w:rPr>
                  </w:rPrChange>
                </w:rPr>
                <w:t>Resized</w:t>
              </w:r>
              <w:r w:rsidRPr="00E24B0A">
                <w:rPr>
                  <w:rStyle w:val="p"/>
                  <w:rFonts w:asciiTheme="majorBidi" w:eastAsiaTheme="majorEastAsia" w:hAnsiTheme="majorBidi" w:cstheme="majorBidi"/>
                  <w:color w:val="212121"/>
                  <w:sz w:val="16"/>
                  <w:szCs w:val="16"/>
                  <w:rPrChange w:id="5941"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5942"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943"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944"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945"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94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47"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948"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94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50"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951"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5952"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5953" w:author="Samane Shahpouri" w:date="2024-05-17T23:11:00Z" w16du:dateUtc="2024-05-17T21:11:00Z">
                    <w:rPr>
                      <w:rStyle w:val="n"/>
                      <w:rFonts w:eastAsiaTheme="majorEastAsia"/>
                      <w:color w:val="212121"/>
                      <w:sz w:val="16"/>
                      <w:szCs w:val="16"/>
                    </w:rPr>
                  </w:rPrChange>
                </w:rPr>
                <w:t>crop_size</w:t>
              </w:r>
              <w:proofErr w:type="spellEnd"/>
              <w:r w:rsidRPr="00E24B0A">
                <w:rPr>
                  <w:rStyle w:val="p"/>
                  <w:rFonts w:asciiTheme="majorBidi" w:eastAsiaTheme="majorEastAsia" w:hAnsiTheme="majorBidi" w:cstheme="majorBidi"/>
                  <w:color w:val="212121"/>
                  <w:sz w:val="16"/>
                  <w:szCs w:val="16"/>
                  <w:rPrChange w:id="595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55"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5956" w:author="Samane Shahpouri" w:date="2024-05-17T23:11:00Z" w16du:dateUtc="2024-05-17T21:11:00Z">
                    <w:rPr>
                      <w:rStyle w:val="n"/>
                      <w:rFonts w:eastAsiaTheme="majorEastAsia"/>
                      <w:color w:val="212121"/>
                      <w:sz w:val="16"/>
                      <w:szCs w:val="16"/>
                    </w:rPr>
                  </w:rPrChange>
                </w:rPr>
                <w:t>ode</w:t>
              </w:r>
              <w:r w:rsidRPr="00E24B0A">
                <w:rPr>
                  <w:rStyle w:val="o"/>
                  <w:rFonts w:asciiTheme="majorBidi" w:eastAsiaTheme="majorEastAsia" w:hAnsiTheme="majorBidi" w:cstheme="majorBidi"/>
                  <w:b/>
                  <w:bCs/>
                  <w:color w:val="212121"/>
                  <w:sz w:val="16"/>
                  <w:szCs w:val="16"/>
                  <w:rPrChange w:id="5957" w:author="Samane Shahpouri" w:date="2024-05-17T23:11:00Z" w16du:dateUtc="2024-05-17T21:11:00Z">
                    <w:rPr>
                      <w:rStyle w:val="o"/>
                      <w:rFonts w:eastAsiaTheme="majorEastAsia"/>
                      <w:b/>
                      <w:bCs/>
                      <w:color w:val="212121"/>
                      <w:sz w:val="16"/>
                      <w:szCs w:val="16"/>
                    </w:rPr>
                  </w:rPrChange>
                </w:rPr>
                <w:t>=</w:t>
              </w:r>
              <w:r w:rsidRPr="00E24B0A">
                <w:rPr>
                  <w:rStyle w:val="s1"/>
                  <w:rFonts w:asciiTheme="majorBidi" w:eastAsiaTheme="majorEastAsia" w:hAnsiTheme="majorBidi" w:cstheme="majorBidi"/>
                  <w:color w:val="212121"/>
                  <w:rPrChange w:id="5958" w:author="Samane Shahpouri" w:date="2024-05-17T23:11:00Z" w16du:dateUtc="2024-05-17T21:11:00Z">
                    <w:rPr>
                      <w:rStyle w:val="s1"/>
                      <w:rFonts w:eastAsiaTheme="majorEastAsia"/>
                      <w:color w:val="212121"/>
                    </w:rPr>
                  </w:rPrChange>
                </w:rPr>
                <w:t>'bilinear'</w:t>
              </w:r>
              <w:r w:rsidRPr="00E24B0A">
                <w:rPr>
                  <w:rStyle w:val="p"/>
                  <w:rFonts w:asciiTheme="majorBidi" w:eastAsiaTheme="majorEastAsia" w:hAnsiTheme="majorBidi" w:cstheme="majorBidi"/>
                  <w:color w:val="212121"/>
                  <w:sz w:val="16"/>
                  <w:szCs w:val="16"/>
                  <w:rPrChange w:id="5959" w:author="Samane Shahpouri" w:date="2024-05-17T23:11:00Z" w16du:dateUtc="2024-05-17T21:11:00Z">
                    <w:rPr>
                      <w:rStyle w:val="p"/>
                      <w:rFonts w:eastAsiaTheme="majorEastAsia"/>
                      <w:color w:val="212121"/>
                      <w:sz w:val="16"/>
                      <w:szCs w:val="16"/>
                    </w:rPr>
                  </w:rPrChange>
                </w:rPr>
                <w:t>)</w:t>
              </w:r>
            </w:ins>
          </w:p>
          <w:p w14:paraId="4B05ADEA" w14:textId="77777777" w:rsidR="00250867" w:rsidRPr="00E24B0A" w:rsidRDefault="00250867" w:rsidP="00D06CBC">
            <w:pPr>
              <w:rPr>
                <w:ins w:id="5960" w:author="Samane Shahpouri" w:date="2024-05-17T22:43:00Z" w16du:dateUtc="2024-05-17T20:43:00Z"/>
                <w:rFonts w:asciiTheme="majorBidi" w:hAnsiTheme="majorBidi" w:cstheme="majorBidi"/>
                <w:sz w:val="16"/>
                <w:szCs w:val="16"/>
                <w:lang w:bidi="fa-IR"/>
                <w:rPrChange w:id="5961" w:author="Samane Shahpouri" w:date="2024-05-17T23:11:00Z" w16du:dateUtc="2024-05-17T21:11:00Z">
                  <w:rPr>
                    <w:ins w:id="5962" w:author="Samane Shahpouri" w:date="2024-05-17T22:43:00Z" w16du:dateUtc="2024-05-17T20:43:00Z"/>
                    <w:rFonts w:ascii="Courier New" w:hAnsi="Courier New" w:cs="Courier New"/>
                    <w:sz w:val="16"/>
                    <w:szCs w:val="16"/>
                    <w:lang w:bidi="fa-IR"/>
                  </w:rPr>
                </w:rPrChange>
              </w:rPr>
            </w:pPr>
          </w:p>
        </w:tc>
      </w:tr>
      <w:tr w:rsidR="00250867" w:rsidRPr="00E24B0A" w14:paraId="2116970A" w14:textId="77777777" w:rsidTr="00D06CBC">
        <w:trPr>
          <w:ins w:id="5963" w:author="Samane Shahpouri" w:date="2024-05-17T22:43:00Z"/>
        </w:trPr>
        <w:tc>
          <w:tcPr>
            <w:tcW w:w="1753" w:type="dxa"/>
          </w:tcPr>
          <w:p w14:paraId="45F7910D" w14:textId="77777777" w:rsidR="00250867" w:rsidRPr="00E24B0A" w:rsidRDefault="00250867" w:rsidP="00D06CBC">
            <w:pPr>
              <w:pStyle w:val="HTMLPreformatted"/>
              <w:spacing w:line="244" w:lineRule="atLeast"/>
              <w:rPr>
                <w:ins w:id="5964" w:author="Samane Shahpouri" w:date="2024-05-17T22:43:00Z" w16du:dateUtc="2024-05-17T20:43:00Z"/>
                <w:rStyle w:val="n"/>
                <w:rFonts w:asciiTheme="majorBidi" w:eastAsiaTheme="majorEastAsia" w:hAnsiTheme="majorBidi" w:cstheme="majorBidi"/>
                <w:color w:val="212121"/>
                <w:sz w:val="16"/>
                <w:szCs w:val="16"/>
                <w:rPrChange w:id="5965" w:author="Samane Shahpouri" w:date="2024-05-17T23:11:00Z" w16du:dateUtc="2024-05-17T21:11:00Z">
                  <w:rPr>
                    <w:ins w:id="5966"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5967" w:author="Samane Shahpouri" w:date="2024-05-17T22:43:00Z" w16du:dateUtc="2024-05-17T20:43:00Z">
              <w:r w:rsidRPr="00E24B0A">
                <w:rPr>
                  <w:rStyle w:val="n"/>
                  <w:rFonts w:asciiTheme="majorBidi" w:eastAsiaTheme="majorEastAsia" w:hAnsiTheme="majorBidi" w:cstheme="majorBidi"/>
                  <w:color w:val="212121"/>
                  <w:sz w:val="16"/>
                  <w:szCs w:val="16"/>
                  <w:rPrChange w:id="5968" w:author="Samane Shahpouri" w:date="2024-05-17T23:11:00Z" w16du:dateUtc="2024-05-17T21:11:00Z">
                    <w:rPr>
                      <w:rStyle w:val="n"/>
                      <w:rFonts w:eastAsiaTheme="majorEastAsia"/>
                      <w:color w:val="212121"/>
                      <w:sz w:val="16"/>
                      <w:szCs w:val="16"/>
                    </w:rPr>
                  </w:rPrChange>
                </w:rPr>
                <w:t>val_transforms</w:t>
              </w:r>
              <w:proofErr w:type="spellEnd"/>
            </w:ins>
          </w:p>
        </w:tc>
        <w:tc>
          <w:tcPr>
            <w:tcW w:w="7263" w:type="dxa"/>
          </w:tcPr>
          <w:p w14:paraId="45848733" w14:textId="77777777" w:rsidR="00250867" w:rsidRPr="00E24B0A" w:rsidRDefault="00250867" w:rsidP="00D06CBC">
            <w:pPr>
              <w:pStyle w:val="HTMLPreformatted"/>
              <w:spacing w:line="244" w:lineRule="atLeast"/>
              <w:rPr>
                <w:ins w:id="5969" w:author="Samane Shahpouri" w:date="2024-05-17T22:43:00Z" w16du:dateUtc="2024-05-17T20:43:00Z"/>
                <w:rFonts w:asciiTheme="majorBidi" w:hAnsiTheme="majorBidi" w:cstheme="majorBidi"/>
                <w:color w:val="212121"/>
                <w:sz w:val="16"/>
                <w:szCs w:val="16"/>
                <w:rPrChange w:id="5970" w:author="Samane Shahpouri" w:date="2024-05-17T23:11:00Z" w16du:dateUtc="2024-05-17T21:11:00Z">
                  <w:rPr>
                    <w:ins w:id="5971" w:author="Samane Shahpouri" w:date="2024-05-17T22:43:00Z" w16du:dateUtc="2024-05-17T20:43:00Z"/>
                    <w:color w:val="212121"/>
                    <w:sz w:val="16"/>
                    <w:szCs w:val="16"/>
                  </w:rPr>
                </w:rPrChange>
              </w:rPr>
            </w:pPr>
            <w:proofErr w:type="spellStart"/>
            <w:proofErr w:type="gramStart"/>
            <w:ins w:id="5972" w:author="Samane Shahpouri" w:date="2024-05-17T22:43:00Z" w16du:dateUtc="2024-05-17T20:43:00Z">
              <w:r w:rsidRPr="00E24B0A">
                <w:rPr>
                  <w:rStyle w:val="n"/>
                  <w:rFonts w:asciiTheme="majorBidi" w:eastAsiaTheme="majorEastAsia" w:hAnsiTheme="majorBidi" w:cstheme="majorBidi"/>
                  <w:color w:val="212121"/>
                  <w:sz w:val="16"/>
                  <w:szCs w:val="16"/>
                  <w:rPrChange w:id="5973" w:author="Samane Shahpouri" w:date="2024-05-17T23:11:00Z" w16du:dateUtc="2024-05-17T21:11:00Z">
                    <w:rPr>
                      <w:rStyle w:val="n"/>
                      <w:rFonts w:eastAsiaTheme="majorEastAsia"/>
                      <w:color w:val="212121"/>
                      <w:sz w:val="16"/>
                      <w:szCs w:val="16"/>
                    </w:rPr>
                  </w:rPrChange>
                </w:rPr>
                <w:t>Spacingd</w:t>
              </w:r>
              <w:proofErr w:type="spellEnd"/>
              <w:r w:rsidRPr="00E24B0A">
                <w:rPr>
                  <w:rStyle w:val="p"/>
                  <w:rFonts w:asciiTheme="majorBidi" w:eastAsiaTheme="majorEastAsia" w:hAnsiTheme="majorBidi" w:cstheme="majorBidi"/>
                  <w:color w:val="212121"/>
                  <w:sz w:val="16"/>
                  <w:szCs w:val="16"/>
                  <w:rPrChange w:id="5974"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5975"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5976"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977"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5978"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597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80"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5981"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5982"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83"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5984" w:author="Samane Shahpouri" w:date="2024-05-17T23:11:00Z" w16du:dateUtc="2024-05-17T21:11:00Z">
                    <w:rPr>
                      <w:rStyle w:val="n"/>
                      <w:rFonts w:eastAsiaTheme="majorEastAsia"/>
                      <w:color w:val="212121"/>
                      <w:sz w:val="16"/>
                      <w:szCs w:val="16"/>
                    </w:rPr>
                  </w:rPrChange>
                </w:rPr>
                <w:t>pixdim</w:t>
              </w:r>
              <w:proofErr w:type="spellEnd"/>
              <w:r w:rsidRPr="00E24B0A">
                <w:rPr>
                  <w:rStyle w:val="o"/>
                  <w:rFonts w:asciiTheme="majorBidi" w:eastAsiaTheme="majorEastAsia" w:hAnsiTheme="majorBidi" w:cstheme="majorBidi"/>
                  <w:b/>
                  <w:bCs/>
                  <w:color w:val="212121"/>
                  <w:sz w:val="16"/>
                  <w:szCs w:val="16"/>
                  <w:rPrChange w:id="5985"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5986" w:author="Samane Shahpouri" w:date="2024-05-17T23:11:00Z" w16du:dateUtc="2024-05-17T21:11:00Z">
                    <w:rPr>
                      <w:rStyle w:val="p"/>
                      <w:rFonts w:eastAsiaTheme="majorEastAsia"/>
                      <w:color w:val="212121"/>
                      <w:sz w:val="16"/>
                      <w:szCs w:val="16"/>
                    </w:rPr>
                  </w:rPrChange>
                </w:rPr>
                <w:t>(</w:t>
              </w:r>
              <w:r w:rsidRPr="00E24B0A">
                <w:rPr>
                  <w:rStyle w:val="mf"/>
                  <w:rFonts w:asciiTheme="majorBidi" w:hAnsiTheme="majorBidi" w:cstheme="majorBidi"/>
                  <w:color w:val="212121"/>
                  <w:sz w:val="16"/>
                  <w:szCs w:val="16"/>
                  <w:rPrChange w:id="5987"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98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89"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990" w:author="Samane Shahpouri" w:date="2024-05-17T23:11:00Z" w16du:dateUtc="2024-05-17T21:11:00Z">
                    <w:rPr>
                      <w:rStyle w:val="mf"/>
                      <w:color w:val="212121"/>
                      <w:sz w:val="16"/>
                      <w:szCs w:val="16"/>
                    </w:rPr>
                  </w:rPrChange>
                </w:rPr>
                <w:t>1.5</w:t>
              </w:r>
              <w:r w:rsidRPr="00E24B0A">
                <w:rPr>
                  <w:rStyle w:val="p"/>
                  <w:rFonts w:asciiTheme="majorBidi" w:eastAsiaTheme="majorEastAsia" w:hAnsiTheme="majorBidi" w:cstheme="majorBidi"/>
                  <w:color w:val="212121"/>
                  <w:sz w:val="16"/>
                  <w:szCs w:val="16"/>
                  <w:rPrChange w:id="599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5992" w:author="Samane Shahpouri" w:date="2024-05-17T23:11:00Z" w16du:dateUtc="2024-05-17T21:11:00Z">
                    <w:rPr>
                      <w:color w:val="212121"/>
                      <w:sz w:val="16"/>
                      <w:szCs w:val="16"/>
                    </w:rPr>
                  </w:rPrChange>
                </w:rPr>
                <w:t xml:space="preserve"> </w:t>
              </w:r>
              <w:r w:rsidRPr="00E24B0A">
                <w:rPr>
                  <w:rStyle w:val="mf"/>
                  <w:rFonts w:asciiTheme="majorBidi" w:hAnsiTheme="majorBidi" w:cstheme="majorBidi"/>
                  <w:color w:val="212121"/>
                  <w:sz w:val="16"/>
                  <w:szCs w:val="16"/>
                  <w:rPrChange w:id="5993" w:author="Samane Shahpouri" w:date="2024-05-17T23:11:00Z" w16du:dateUtc="2024-05-17T21:11:00Z">
                    <w:rPr>
                      <w:rStyle w:val="mf"/>
                      <w:color w:val="212121"/>
                      <w:sz w:val="16"/>
                      <w:szCs w:val="16"/>
                    </w:rPr>
                  </w:rPrChange>
                </w:rPr>
                <w:t>2.0</w:t>
              </w:r>
              <w:r w:rsidRPr="00E24B0A">
                <w:rPr>
                  <w:rStyle w:val="p"/>
                  <w:rFonts w:asciiTheme="majorBidi" w:eastAsiaTheme="majorEastAsia" w:hAnsiTheme="majorBidi" w:cstheme="majorBidi"/>
                  <w:color w:val="212121"/>
                  <w:sz w:val="16"/>
                  <w:szCs w:val="16"/>
                  <w:rPrChange w:id="5994" w:author="Samane Shahpouri" w:date="2024-05-17T23:11:00Z" w16du:dateUtc="2024-05-17T21:11:00Z">
                    <w:rPr>
                      <w:rStyle w:val="p"/>
                      <w:rFonts w:eastAsiaTheme="majorEastAsia"/>
                      <w:color w:val="212121"/>
                      <w:sz w:val="16"/>
                      <w:szCs w:val="16"/>
                    </w:rPr>
                  </w:rPrChange>
                </w:rPr>
                <w:t>)),</w:t>
              </w:r>
            </w:ins>
          </w:p>
          <w:p w14:paraId="08438373" w14:textId="77777777" w:rsidR="00250867" w:rsidRPr="00E24B0A" w:rsidRDefault="00250867" w:rsidP="00D06CBC">
            <w:pPr>
              <w:pStyle w:val="HTMLPreformatted"/>
              <w:spacing w:line="244" w:lineRule="atLeast"/>
              <w:rPr>
                <w:ins w:id="5995" w:author="Samane Shahpouri" w:date="2024-05-17T22:43:00Z" w16du:dateUtc="2024-05-17T20:43:00Z"/>
                <w:rFonts w:asciiTheme="majorBidi" w:hAnsiTheme="majorBidi" w:cstheme="majorBidi"/>
                <w:color w:val="212121"/>
                <w:sz w:val="16"/>
                <w:szCs w:val="16"/>
                <w:rPrChange w:id="5996" w:author="Samane Shahpouri" w:date="2024-05-17T23:11:00Z" w16du:dateUtc="2024-05-17T21:11:00Z">
                  <w:rPr>
                    <w:ins w:id="5997" w:author="Samane Shahpouri" w:date="2024-05-17T22:43:00Z" w16du:dateUtc="2024-05-17T20:43:00Z"/>
                    <w:color w:val="212121"/>
                    <w:sz w:val="16"/>
                    <w:szCs w:val="16"/>
                  </w:rPr>
                </w:rPrChange>
              </w:rPr>
            </w:pPr>
            <w:proofErr w:type="gramStart"/>
            <w:ins w:id="5998" w:author="Samane Shahpouri" w:date="2024-05-17T22:43:00Z" w16du:dateUtc="2024-05-17T20:43:00Z">
              <w:r w:rsidRPr="00E24B0A">
                <w:rPr>
                  <w:rStyle w:val="n"/>
                  <w:rFonts w:asciiTheme="majorBidi" w:eastAsiaTheme="majorEastAsia" w:hAnsiTheme="majorBidi" w:cstheme="majorBidi"/>
                  <w:color w:val="212121"/>
                  <w:sz w:val="16"/>
                  <w:szCs w:val="16"/>
                  <w:rPrChange w:id="5999" w:author="Samane Shahpouri" w:date="2024-05-17T23:11:00Z" w16du:dateUtc="2024-05-17T21:11:00Z">
                    <w:rPr>
                      <w:rStyle w:val="n"/>
                      <w:rFonts w:eastAsiaTheme="majorEastAsia"/>
                      <w:color w:val="212121"/>
                      <w:sz w:val="16"/>
                      <w:szCs w:val="16"/>
                    </w:rPr>
                  </w:rPrChange>
                </w:rPr>
                <w:t>Resized</w:t>
              </w:r>
              <w:r w:rsidRPr="00E24B0A">
                <w:rPr>
                  <w:rStyle w:val="p"/>
                  <w:rFonts w:asciiTheme="majorBidi" w:eastAsiaTheme="majorEastAsia" w:hAnsiTheme="majorBidi" w:cstheme="majorBidi"/>
                  <w:color w:val="212121"/>
                  <w:sz w:val="16"/>
                  <w:szCs w:val="16"/>
                  <w:rPrChange w:id="6000"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001"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002"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003"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004"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00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06"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007"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00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09"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010"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6011"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012" w:author="Samane Shahpouri" w:date="2024-05-17T23:11:00Z" w16du:dateUtc="2024-05-17T21:11:00Z">
                    <w:rPr>
                      <w:rStyle w:val="n"/>
                      <w:rFonts w:eastAsiaTheme="majorEastAsia"/>
                      <w:color w:val="212121"/>
                      <w:sz w:val="16"/>
                      <w:szCs w:val="16"/>
                    </w:rPr>
                  </w:rPrChange>
                </w:rPr>
                <w:t>crop_size</w:t>
              </w:r>
              <w:proofErr w:type="spellEnd"/>
              <w:r w:rsidRPr="00E24B0A">
                <w:rPr>
                  <w:rStyle w:val="p"/>
                  <w:rFonts w:asciiTheme="majorBidi" w:eastAsiaTheme="majorEastAsia" w:hAnsiTheme="majorBidi" w:cstheme="majorBidi"/>
                  <w:color w:val="212121"/>
                  <w:sz w:val="16"/>
                  <w:szCs w:val="16"/>
                  <w:rPrChange w:id="6013" w:author="Samane Shahpouri" w:date="2024-05-17T23:11:00Z" w16du:dateUtc="2024-05-17T21:11:00Z">
                    <w:rPr>
                      <w:rStyle w:val="p"/>
                      <w:rFonts w:eastAsiaTheme="majorEastAsia"/>
                      <w:color w:val="212121"/>
                      <w:sz w:val="16"/>
                      <w:szCs w:val="16"/>
                    </w:rPr>
                  </w:rPrChange>
                </w:rPr>
                <w:t xml:space="preserve">, </w:t>
              </w:r>
              <w:r w:rsidRPr="00E24B0A">
                <w:rPr>
                  <w:rFonts w:asciiTheme="majorBidi" w:hAnsiTheme="majorBidi" w:cstheme="majorBidi"/>
                  <w:color w:val="212121"/>
                  <w:sz w:val="16"/>
                  <w:szCs w:val="16"/>
                  <w:rPrChange w:id="6014" w:author="Samane Shahpouri" w:date="2024-05-17T23:11:00Z" w16du:dateUtc="2024-05-17T21:11:00Z">
                    <w:rPr>
                      <w:color w:val="212121"/>
                      <w:sz w:val="16"/>
                      <w:szCs w:val="16"/>
                    </w:rPr>
                  </w:rPrChange>
                </w:rPr>
                <w:t>m</w:t>
              </w:r>
              <w:r w:rsidRPr="00E24B0A">
                <w:rPr>
                  <w:rStyle w:val="n"/>
                  <w:rFonts w:asciiTheme="majorBidi" w:eastAsiaTheme="majorEastAsia" w:hAnsiTheme="majorBidi" w:cstheme="majorBidi"/>
                  <w:color w:val="212121"/>
                  <w:sz w:val="16"/>
                  <w:szCs w:val="16"/>
                  <w:rPrChange w:id="6015" w:author="Samane Shahpouri" w:date="2024-05-17T23:11:00Z" w16du:dateUtc="2024-05-17T21:11:00Z">
                    <w:rPr>
                      <w:rStyle w:val="n"/>
                      <w:rFonts w:eastAsiaTheme="majorEastAsia"/>
                      <w:color w:val="212121"/>
                      <w:sz w:val="16"/>
                      <w:szCs w:val="16"/>
                    </w:rPr>
                  </w:rPrChange>
                </w:rPr>
                <w:t>ode</w:t>
              </w:r>
              <w:r w:rsidRPr="00E24B0A">
                <w:rPr>
                  <w:rStyle w:val="o"/>
                  <w:rFonts w:asciiTheme="majorBidi" w:eastAsiaTheme="majorEastAsia" w:hAnsiTheme="majorBidi" w:cstheme="majorBidi"/>
                  <w:b/>
                  <w:bCs/>
                  <w:color w:val="212121"/>
                  <w:sz w:val="16"/>
                  <w:szCs w:val="16"/>
                  <w:rPrChange w:id="6016"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017" w:author="Samane Shahpouri" w:date="2024-05-17T23:11:00Z" w16du:dateUtc="2024-05-17T21:11:00Z">
                    <w:rPr>
                      <w:rStyle w:val="p"/>
                      <w:rFonts w:eastAsiaTheme="majorEastAsia"/>
                      <w:color w:val="212121"/>
                      <w:sz w:val="16"/>
                      <w:szCs w:val="16"/>
                    </w:rPr>
                  </w:rPrChange>
                </w:rPr>
                <w:t>(</w:t>
              </w:r>
              <w:r w:rsidRPr="00E24B0A">
                <w:rPr>
                  <w:rStyle w:val="s1"/>
                  <w:rFonts w:asciiTheme="majorBidi" w:eastAsiaTheme="majorEastAsia" w:hAnsiTheme="majorBidi" w:cstheme="majorBidi"/>
                  <w:color w:val="212121"/>
                  <w:rPrChange w:id="6018" w:author="Samane Shahpouri" w:date="2024-05-17T23:11:00Z" w16du:dateUtc="2024-05-17T21:11:00Z">
                    <w:rPr>
                      <w:rStyle w:val="s1"/>
                      <w:rFonts w:eastAsiaTheme="majorEastAsia"/>
                      <w:color w:val="212121"/>
                    </w:rPr>
                  </w:rPrChange>
                </w:rPr>
                <w:t>'bilinear'</w:t>
              </w:r>
              <w:r w:rsidRPr="00E24B0A">
                <w:rPr>
                  <w:rStyle w:val="p"/>
                  <w:rFonts w:asciiTheme="majorBidi" w:eastAsiaTheme="majorEastAsia" w:hAnsiTheme="majorBidi" w:cstheme="majorBidi"/>
                  <w:color w:val="212121"/>
                  <w:sz w:val="16"/>
                  <w:szCs w:val="16"/>
                  <w:rPrChange w:id="6019" w:author="Samane Shahpouri" w:date="2024-05-17T23:11:00Z" w16du:dateUtc="2024-05-17T21:11:00Z">
                    <w:rPr>
                      <w:rStyle w:val="p"/>
                      <w:rFonts w:eastAsiaTheme="majorEastAsia"/>
                      <w:color w:val="212121"/>
                      <w:sz w:val="16"/>
                      <w:szCs w:val="16"/>
                    </w:rPr>
                  </w:rPrChange>
                </w:rPr>
                <w:t>))</w:t>
              </w:r>
            </w:ins>
          </w:p>
        </w:tc>
      </w:tr>
      <w:tr w:rsidR="00250867" w:rsidRPr="00E24B0A" w14:paraId="2AD9D05E" w14:textId="77777777" w:rsidTr="00D06CBC">
        <w:trPr>
          <w:ins w:id="6020" w:author="Samane Shahpouri" w:date="2024-05-17T22:43:00Z"/>
        </w:trPr>
        <w:tc>
          <w:tcPr>
            <w:tcW w:w="1753" w:type="dxa"/>
          </w:tcPr>
          <w:p w14:paraId="7AAD2050" w14:textId="77777777" w:rsidR="00250867" w:rsidRPr="00E24B0A" w:rsidRDefault="00250867" w:rsidP="00D06CBC">
            <w:pPr>
              <w:pStyle w:val="HTMLPreformatted"/>
              <w:spacing w:line="244" w:lineRule="atLeast"/>
              <w:rPr>
                <w:ins w:id="6021" w:author="Samane Shahpouri" w:date="2024-05-17T22:43:00Z" w16du:dateUtc="2024-05-17T20:43:00Z"/>
                <w:rStyle w:val="n"/>
                <w:rFonts w:asciiTheme="majorBidi" w:eastAsiaTheme="majorEastAsia" w:hAnsiTheme="majorBidi" w:cstheme="majorBidi"/>
                <w:color w:val="212121"/>
                <w:sz w:val="16"/>
                <w:szCs w:val="16"/>
                <w:rPrChange w:id="6022" w:author="Samane Shahpouri" w:date="2024-05-17T23:11:00Z" w16du:dateUtc="2024-05-17T21:11:00Z">
                  <w:rPr>
                    <w:ins w:id="6023"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6024" w:author="Samane Shahpouri" w:date="2024-05-17T22:43:00Z" w16du:dateUtc="2024-05-17T20:43:00Z">
              <w:r w:rsidRPr="00E24B0A">
                <w:rPr>
                  <w:rStyle w:val="n"/>
                  <w:rFonts w:asciiTheme="majorBidi" w:eastAsiaTheme="majorEastAsia" w:hAnsiTheme="majorBidi" w:cstheme="majorBidi"/>
                  <w:color w:val="212121"/>
                  <w:sz w:val="16"/>
                  <w:szCs w:val="16"/>
                  <w:rPrChange w:id="6025" w:author="Samane Shahpouri" w:date="2024-05-17T23:11:00Z" w16du:dateUtc="2024-05-17T21:11:00Z">
                    <w:rPr>
                      <w:rStyle w:val="n"/>
                      <w:rFonts w:eastAsiaTheme="majorEastAsia"/>
                      <w:color w:val="212121"/>
                      <w:sz w:val="16"/>
                      <w:szCs w:val="16"/>
                    </w:rPr>
                  </w:rPrChange>
                </w:rPr>
                <w:t>batch_size</w:t>
              </w:r>
              <w:proofErr w:type="spellEnd"/>
            </w:ins>
          </w:p>
        </w:tc>
        <w:tc>
          <w:tcPr>
            <w:tcW w:w="7263" w:type="dxa"/>
          </w:tcPr>
          <w:p w14:paraId="5EBD9A6A" w14:textId="77777777" w:rsidR="00250867" w:rsidRPr="00E24B0A" w:rsidRDefault="00250867" w:rsidP="00D06CBC">
            <w:pPr>
              <w:rPr>
                <w:ins w:id="6026" w:author="Samane Shahpouri" w:date="2024-05-17T22:43:00Z" w16du:dateUtc="2024-05-17T20:43:00Z"/>
                <w:rFonts w:asciiTheme="majorBidi" w:hAnsiTheme="majorBidi" w:cstheme="majorBidi"/>
                <w:sz w:val="16"/>
                <w:szCs w:val="16"/>
                <w:lang w:bidi="fa-IR"/>
                <w:rPrChange w:id="6027" w:author="Samane Shahpouri" w:date="2024-05-17T23:11:00Z" w16du:dateUtc="2024-05-17T21:11:00Z">
                  <w:rPr>
                    <w:ins w:id="6028" w:author="Samane Shahpouri" w:date="2024-05-17T22:43:00Z" w16du:dateUtc="2024-05-17T20:43:00Z"/>
                    <w:rFonts w:ascii="Courier New" w:hAnsi="Courier New" w:cs="Courier New"/>
                    <w:sz w:val="16"/>
                    <w:szCs w:val="16"/>
                    <w:lang w:bidi="fa-IR"/>
                  </w:rPr>
                </w:rPrChange>
              </w:rPr>
            </w:pPr>
            <w:ins w:id="6029" w:author="Samane Shahpouri" w:date="2024-05-17T22:43:00Z" w16du:dateUtc="2024-05-17T20:43:00Z">
              <w:r w:rsidRPr="00E24B0A">
                <w:rPr>
                  <w:rStyle w:val="mi"/>
                  <w:rFonts w:asciiTheme="majorBidi" w:hAnsiTheme="majorBidi" w:cstheme="majorBidi"/>
                  <w:color w:val="212121"/>
                  <w:sz w:val="16"/>
                  <w:szCs w:val="16"/>
                  <w:rPrChange w:id="6030" w:author="Samane Shahpouri" w:date="2024-05-17T23:11:00Z" w16du:dateUtc="2024-05-17T21:11:00Z">
                    <w:rPr>
                      <w:rStyle w:val="mi"/>
                      <w:rFonts w:ascii="Courier New" w:hAnsi="Courier New" w:cs="Courier New"/>
                      <w:color w:val="212121"/>
                      <w:sz w:val="16"/>
                      <w:szCs w:val="16"/>
                    </w:rPr>
                  </w:rPrChange>
                </w:rPr>
                <w:t>2</w:t>
              </w:r>
            </w:ins>
          </w:p>
        </w:tc>
      </w:tr>
      <w:tr w:rsidR="00250867" w:rsidRPr="00E24B0A" w14:paraId="657D9D2F" w14:textId="77777777" w:rsidTr="00D06CBC">
        <w:trPr>
          <w:ins w:id="6031" w:author="Samane Shahpouri" w:date="2024-05-17T22:43:00Z"/>
        </w:trPr>
        <w:tc>
          <w:tcPr>
            <w:tcW w:w="1753" w:type="dxa"/>
          </w:tcPr>
          <w:p w14:paraId="011B634B" w14:textId="77777777" w:rsidR="00250867" w:rsidRPr="00E24B0A" w:rsidRDefault="00250867" w:rsidP="00D06CBC">
            <w:pPr>
              <w:pStyle w:val="HTMLPreformatted"/>
              <w:spacing w:line="244" w:lineRule="atLeast"/>
              <w:rPr>
                <w:ins w:id="6032" w:author="Samane Shahpouri" w:date="2024-05-17T22:43:00Z" w16du:dateUtc="2024-05-17T20:43:00Z"/>
                <w:rStyle w:val="n"/>
                <w:rFonts w:asciiTheme="majorBidi" w:eastAsiaTheme="majorEastAsia" w:hAnsiTheme="majorBidi" w:cstheme="majorBidi"/>
                <w:color w:val="212121"/>
                <w:sz w:val="16"/>
                <w:szCs w:val="16"/>
                <w:rPrChange w:id="6033" w:author="Samane Shahpouri" w:date="2024-05-17T23:11:00Z" w16du:dateUtc="2024-05-17T21:11:00Z">
                  <w:rPr>
                    <w:ins w:id="6034"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6035" w:author="Samane Shahpouri" w:date="2024-05-17T22:43:00Z" w16du:dateUtc="2024-05-17T20:43:00Z">
              <w:r w:rsidRPr="00E24B0A">
                <w:rPr>
                  <w:rStyle w:val="n"/>
                  <w:rFonts w:asciiTheme="majorBidi" w:eastAsiaTheme="majorEastAsia" w:hAnsiTheme="majorBidi" w:cstheme="majorBidi"/>
                  <w:color w:val="212121"/>
                  <w:sz w:val="16"/>
                  <w:szCs w:val="16"/>
                  <w:rPrChange w:id="6036" w:author="Samane Shahpouri" w:date="2024-05-17T23:11:00Z" w16du:dateUtc="2024-05-17T21:11:00Z">
                    <w:rPr>
                      <w:rStyle w:val="n"/>
                      <w:rFonts w:eastAsiaTheme="majorEastAsia"/>
                      <w:color w:val="212121"/>
                      <w:sz w:val="16"/>
                      <w:szCs w:val="16"/>
                    </w:rPr>
                  </w:rPrChange>
                </w:rPr>
                <w:t>model</w:t>
              </w:r>
            </w:ins>
          </w:p>
        </w:tc>
        <w:tc>
          <w:tcPr>
            <w:tcW w:w="7263" w:type="dxa"/>
          </w:tcPr>
          <w:p w14:paraId="12BCF01E" w14:textId="77777777" w:rsidR="00250867" w:rsidRPr="00E24B0A" w:rsidRDefault="00250867" w:rsidP="00D06CBC">
            <w:pPr>
              <w:pStyle w:val="HTMLPreformatted"/>
              <w:spacing w:line="244" w:lineRule="atLeast"/>
              <w:rPr>
                <w:ins w:id="6037" w:author="Samane Shahpouri" w:date="2024-05-17T22:43:00Z" w16du:dateUtc="2024-05-17T20:43:00Z"/>
                <w:rFonts w:asciiTheme="majorBidi" w:hAnsiTheme="majorBidi" w:cstheme="majorBidi"/>
                <w:color w:val="212121"/>
                <w:sz w:val="16"/>
                <w:szCs w:val="16"/>
                <w:rPrChange w:id="6038" w:author="Samane Shahpouri" w:date="2024-05-17T23:11:00Z" w16du:dateUtc="2024-05-17T21:11:00Z">
                  <w:rPr>
                    <w:ins w:id="6039" w:author="Samane Shahpouri" w:date="2024-05-17T22:43:00Z" w16du:dateUtc="2024-05-17T20:43:00Z"/>
                    <w:color w:val="212121"/>
                    <w:sz w:val="16"/>
                    <w:szCs w:val="16"/>
                  </w:rPr>
                </w:rPrChange>
              </w:rPr>
            </w:pPr>
            <w:proofErr w:type="spellStart"/>
            <w:proofErr w:type="gramStart"/>
            <w:ins w:id="6040" w:author="Samane Shahpouri" w:date="2024-05-17T22:43:00Z" w16du:dateUtc="2024-05-17T20:43:00Z">
              <w:r w:rsidRPr="00E24B0A">
                <w:rPr>
                  <w:rStyle w:val="n"/>
                  <w:rFonts w:asciiTheme="majorBidi" w:eastAsiaTheme="majorEastAsia" w:hAnsiTheme="majorBidi" w:cstheme="majorBidi"/>
                  <w:color w:val="212121"/>
                  <w:sz w:val="16"/>
                  <w:szCs w:val="16"/>
                  <w:rPrChange w:id="6041" w:author="Samane Shahpouri" w:date="2024-05-17T23:11:00Z" w16du:dateUtc="2024-05-17T21:11:00Z">
                    <w:rPr>
                      <w:rStyle w:val="n"/>
                      <w:rFonts w:eastAsiaTheme="majorEastAsia"/>
                      <w:color w:val="212121"/>
                      <w:sz w:val="16"/>
                      <w:szCs w:val="16"/>
                    </w:rPr>
                  </w:rPrChange>
                </w:rPr>
                <w:t>UNet</w:t>
              </w:r>
              <w:proofErr w:type="spellEnd"/>
              <w:r w:rsidRPr="00E24B0A">
                <w:rPr>
                  <w:rStyle w:val="p"/>
                  <w:rFonts w:asciiTheme="majorBidi" w:eastAsiaTheme="majorEastAsia" w:hAnsiTheme="majorBidi" w:cstheme="majorBidi"/>
                  <w:color w:val="212121"/>
                  <w:sz w:val="16"/>
                  <w:szCs w:val="16"/>
                  <w:rPrChange w:id="6042" w:author="Samane Shahpouri" w:date="2024-05-17T23:11:00Z" w16du:dateUtc="2024-05-17T21:11:00Z">
                    <w:rPr>
                      <w:rStyle w:val="p"/>
                      <w:rFonts w:eastAsiaTheme="majorEastAsia"/>
                      <w:color w:val="212121"/>
                      <w:sz w:val="16"/>
                      <w:szCs w:val="16"/>
                    </w:rPr>
                  </w:rPrChange>
                </w:rPr>
                <w:t>(</w:t>
              </w:r>
              <w:proofErr w:type="spellStart"/>
              <w:proofErr w:type="gramEnd"/>
              <w:r w:rsidRPr="00E24B0A">
                <w:rPr>
                  <w:rStyle w:val="n"/>
                  <w:rFonts w:asciiTheme="majorBidi" w:eastAsiaTheme="majorEastAsia" w:hAnsiTheme="majorBidi" w:cstheme="majorBidi"/>
                  <w:color w:val="212121"/>
                  <w:sz w:val="16"/>
                  <w:szCs w:val="16"/>
                  <w:rPrChange w:id="6043" w:author="Samane Shahpouri" w:date="2024-05-17T23:11:00Z" w16du:dateUtc="2024-05-17T21:11:00Z">
                    <w:rPr>
                      <w:rStyle w:val="n"/>
                      <w:rFonts w:eastAsiaTheme="majorEastAsia"/>
                      <w:color w:val="212121"/>
                      <w:sz w:val="16"/>
                      <w:szCs w:val="16"/>
                    </w:rPr>
                  </w:rPrChange>
                </w:rPr>
                <w:t>spatial_dims</w:t>
              </w:r>
              <w:proofErr w:type="spellEnd"/>
              <w:r w:rsidRPr="00E24B0A">
                <w:rPr>
                  <w:rStyle w:val="o"/>
                  <w:rFonts w:asciiTheme="majorBidi" w:eastAsiaTheme="majorEastAsia" w:hAnsiTheme="majorBidi" w:cstheme="majorBidi"/>
                  <w:b/>
                  <w:bCs/>
                  <w:color w:val="212121"/>
                  <w:sz w:val="16"/>
                  <w:szCs w:val="16"/>
                  <w:rPrChange w:id="6044"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045" w:author="Samane Shahpouri" w:date="2024-05-17T23:11:00Z" w16du:dateUtc="2024-05-17T21:11:00Z">
                    <w:rPr>
                      <w:rStyle w:val="mi"/>
                      <w:rFonts w:eastAsiaTheme="majorEastAsia"/>
                      <w:color w:val="212121"/>
                      <w:sz w:val="16"/>
                      <w:szCs w:val="16"/>
                    </w:rPr>
                  </w:rPrChange>
                </w:rPr>
                <w:t>3</w:t>
              </w:r>
              <w:r w:rsidRPr="00E24B0A">
                <w:rPr>
                  <w:rStyle w:val="p"/>
                  <w:rFonts w:asciiTheme="majorBidi" w:eastAsiaTheme="majorEastAsia" w:hAnsiTheme="majorBidi" w:cstheme="majorBidi"/>
                  <w:color w:val="212121"/>
                  <w:sz w:val="16"/>
                  <w:szCs w:val="16"/>
                  <w:rPrChange w:id="6046" w:author="Samane Shahpouri" w:date="2024-05-17T23:11:00Z" w16du:dateUtc="2024-05-17T21:11:00Z">
                    <w:rPr>
                      <w:rStyle w:val="p"/>
                      <w:rFonts w:eastAsiaTheme="majorEastAsia"/>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047" w:author="Samane Shahpouri" w:date="2024-05-17T23:11:00Z" w16du:dateUtc="2024-05-17T21:11:00Z">
                    <w:rPr>
                      <w:rStyle w:val="n"/>
                      <w:rFonts w:eastAsiaTheme="majorEastAsia"/>
                      <w:color w:val="212121"/>
                      <w:sz w:val="16"/>
                      <w:szCs w:val="16"/>
                    </w:rPr>
                  </w:rPrChange>
                </w:rPr>
                <w:t>in_channels</w:t>
              </w:r>
              <w:proofErr w:type="spellEnd"/>
              <w:r w:rsidRPr="00E24B0A">
                <w:rPr>
                  <w:rStyle w:val="o"/>
                  <w:rFonts w:asciiTheme="majorBidi" w:eastAsiaTheme="majorEastAsia" w:hAnsiTheme="majorBidi" w:cstheme="majorBidi"/>
                  <w:b/>
                  <w:bCs/>
                  <w:color w:val="212121"/>
                  <w:sz w:val="16"/>
                  <w:szCs w:val="16"/>
                  <w:rPrChange w:id="6048"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049"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05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51"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052" w:author="Samane Shahpouri" w:date="2024-05-17T23:11:00Z" w16du:dateUtc="2024-05-17T21:11:00Z">
                    <w:rPr>
                      <w:rStyle w:val="n"/>
                      <w:rFonts w:eastAsiaTheme="majorEastAsia"/>
                      <w:color w:val="212121"/>
                      <w:sz w:val="16"/>
                      <w:szCs w:val="16"/>
                    </w:rPr>
                  </w:rPrChange>
                </w:rPr>
                <w:t>out_channels</w:t>
              </w:r>
              <w:proofErr w:type="spellEnd"/>
              <w:r w:rsidRPr="00E24B0A">
                <w:rPr>
                  <w:rStyle w:val="o"/>
                  <w:rFonts w:asciiTheme="majorBidi" w:eastAsiaTheme="majorEastAsia" w:hAnsiTheme="majorBidi" w:cstheme="majorBidi"/>
                  <w:b/>
                  <w:bCs/>
                  <w:color w:val="212121"/>
                  <w:sz w:val="16"/>
                  <w:szCs w:val="16"/>
                  <w:rPrChange w:id="6053"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054"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05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56"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057" w:author="Samane Shahpouri" w:date="2024-05-17T23:11:00Z" w16du:dateUtc="2024-05-17T21:11:00Z">
                    <w:rPr>
                      <w:rStyle w:val="n"/>
                      <w:rFonts w:eastAsiaTheme="majorEastAsia"/>
                      <w:color w:val="212121"/>
                      <w:sz w:val="16"/>
                      <w:szCs w:val="16"/>
                    </w:rPr>
                  </w:rPrChange>
                </w:rPr>
                <w:t>channels</w:t>
              </w:r>
              <w:r w:rsidRPr="00E24B0A">
                <w:rPr>
                  <w:rStyle w:val="o"/>
                  <w:rFonts w:asciiTheme="majorBidi" w:eastAsiaTheme="majorEastAsia" w:hAnsiTheme="majorBidi" w:cstheme="majorBidi"/>
                  <w:b/>
                  <w:bCs/>
                  <w:color w:val="212121"/>
                  <w:sz w:val="16"/>
                  <w:szCs w:val="16"/>
                  <w:rPrChange w:id="6058"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059"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060" w:author="Samane Shahpouri" w:date="2024-05-17T23:11:00Z" w16du:dateUtc="2024-05-17T21:11:00Z">
                    <w:rPr>
                      <w:rStyle w:val="mi"/>
                      <w:rFonts w:eastAsiaTheme="majorEastAsia"/>
                      <w:color w:val="212121"/>
                      <w:sz w:val="16"/>
                      <w:szCs w:val="16"/>
                    </w:rPr>
                  </w:rPrChange>
                </w:rPr>
                <w:t>16</w:t>
              </w:r>
              <w:r w:rsidRPr="00E24B0A">
                <w:rPr>
                  <w:rStyle w:val="p"/>
                  <w:rFonts w:asciiTheme="majorBidi" w:eastAsiaTheme="majorEastAsia" w:hAnsiTheme="majorBidi" w:cstheme="majorBidi"/>
                  <w:color w:val="212121"/>
                  <w:sz w:val="16"/>
                  <w:szCs w:val="16"/>
                  <w:rPrChange w:id="606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62"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063" w:author="Samane Shahpouri" w:date="2024-05-17T23:11:00Z" w16du:dateUtc="2024-05-17T21:11:00Z">
                    <w:rPr>
                      <w:rStyle w:val="mi"/>
                      <w:rFonts w:eastAsiaTheme="majorEastAsia"/>
                      <w:color w:val="212121"/>
                      <w:sz w:val="16"/>
                      <w:szCs w:val="16"/>
                    </w:rPr>
                  </w:rPrChange>
                </w:rPr>
                <w:t>32</w:t>
              </w:r>
              <w:r w:rsidRPr="00E24B0A">
                <w:rPr>
                  <w:rStyle w:val="p"/>
                  <w:rFonts w:asciiTheme="majorBidi" w:eastAsiaTheme="majorEastAsia" w:hAnsiTheme="majorBidi" w:cstheme="majorBidi"/>
                  <w:color w:val="212121"/>
                  <w:sz w:val="16"/>
                  <w:szCs w:val="16"/>
                  <w:rPrChange w:id="606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65"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066" w:author="Samane Shahpouri" w:date="2024-05-17T23:11:00Z" w16du:dateUtc="2024-05-17T21:11:00Z">
                    <w:rPr>
                      <w:rStyle w:val="mi"/>
                      <w:rFonts w:eastAsiaTheme="majorEastAsia"/>
                      <w:color w:val="212121"/>
                      <w:sz w:val="16"/>
                      <w:szCs w:val="16"/>
                    </w:rPr>
                  </w:rPrChange>
                </w:rPr>
                <w:t>64</w:t>
              </w:r>
              <w:r w:rsidRPr="00E24B0A">
                <w:rPr>
                  <w:rStyle w:val="p"/>
                  <w:rFonts w:asciiTheme="majorBidi" w:eastAsiaTheme="majorEastAsia" w:hAnsiTheme="majorBidi" w:cstheme="majorBidi"/>
                  <w:color w:val="212121"/>
                  <w:sz w:val="16"/>
                  <w:szCs w:val="16"/>
                  <w:rPrChange w:id="606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68"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069" w:author="Samane Shahpouri" w:date="2024-05-17T23:11:00Z" w16du:dateUtc="2024-05-17T21:11:00Z">
                    <w:rPr>
                      <w:rStyle w:val="n"/>
                      <w:rFonts w:eastAsiaTheme="majorEastAsia"/>
                      <w:color w:val="212121"/>
                      <w:sz w:val="16"/>
                      <w:szCs w:val="16"/>
                    </w:rPr>
                  </w:rPrChange>
                </w:rPr>
                <w:t>act</w:t>
              </w:r>
              <w:r w:rsidRPr="00E24B0A">
                <w:rPr>
                  <w:rStyle w:val="o"/>
                  <w:rFonts w:asciiTheme="majorBidi" w:eastAsiaTheme="majorEastAsia" w:hAnsiTheme="majorBidi" w:cstheme="majorBidi"/>
                  <w:b/>
                  <w:bCs/>
                  <w:color w:val="212121"/>
                  <w:sz w:val="16"/>
                  <w:szCs w:val="16"/>
                  <w:rPrChange w:id="6070"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071"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072" w:author="Samane Shahpouri" w:date="2024-05-17T23:11:00Z" w16du:dateUtc="2024-05-17T21:11:00Z">
                    <w:rPr>
                      <w:rStyle w:val="n"/>
                      <w:rFonts w:eastAsiaTheme="majorEastAsia"/>
                      <w:color w:val="212121"/>
                      <w:sz w:val="16"/>
                      <w:szCs w:val="16"/>
                    </w:rPr>
                  </w:rPrChange>
                </w:rPr>
                <w:t>nn</w:t>
              </w:r>
              <w:r w:rsidRPr="00E24B0A">
                <w:rPr>
                  <w:rStyle w:val="o"/>
                  <w:rFonts w:asciiTheme="majorBidi" w:eastAsiaTheme="majorEastAsia" w:hAnsiTheme="majorBidi" w:cstheme="majorBidi"/>
                  <w:b/>
                  <w:bCs/>
                  <w:color w:val="212121"/>
                  <w:sz w:val="16"/>
                  <w:szCs w:val="16"/>
                  <w:rPrChange w:id="6073"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074" w:author="Samane Shahpouri" w:date="2024-05-17T23:11:00Z" w16du:dateUtc="2024-05-17T21:11:00Z">
                    <w:rPr>
                      <w:rStyle w:val="n"/>
                      <w:rFonts w:eastAsiaTheme="majorEastAsia"/>
                      <w:color w:val="212121"/>
                      <w:sz w:val="16"/>
                      <w:szCs w:val="16"/>
                    </w:rPr>
                  </w:rPrChange>
                </w:rPr>
                <w:t>ReLU6</w:t>
              </w:r>
              <w:r w:rsidRPr="00E24B0A">
                <w:rPr>
                  <w:rStyle w:val="p"/>
                  <w:rFonts w:asciiTheme="majorBidi" w:eastAsiaTheme="majorEastAsia" w:hAnsiTheme="majorBidi" w:cstheme="majorBidi"/>
                  <w:color w:val="212121"/>
                  <w:sz w:val="16"/>
                  <w:szCs w:val="16"/>
                  <w:rPrChange w:id="607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76" w:author="Samane Shahpouri" w:date="2024-05-17T23:11:00Z" w16du:dateUtc="2024-05-17T21:11:00Z">
                    <w:rPr>
                      <w:color w:val="212121"/>
                      <w:sz w:val="16"/>
                      <w:szCs w:val="16"/>
                    </w:rPr>
                  </w:rPrChange>
                </w:rPr>
                <w:t xml:space="preserve"> </w:t>
              </w:r>
              <w:r w:rsidRPr="00E24B0A">
                <w:rPr>
                  <w:rStyle w:val="p"/>
                  <w:rFonts w:asciiTheme="majorBidi" w:eastAsiaTheme="majorEastAsia" w:hAnsiTheme="majorBidi" w:cstheme="majorBidi"/>
                  <w:color w:val="212121"/>
                  <w:sz w:val="16"/>
                  <w:szCs w:val="16"/>
                  <w:rPrChange w:id="6077"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078" w:author="Samane Shahpouri" w:date="2024-05-17T23:11:00Z" w16du:dateUtc="2024-05-17T21:11:00Z">
                    <w:rPr>
                      <w:rStyle w:val="s2"/>
                      <w:rFonts w:eastAsiaTheme="majorEastAsia"/>
                      <w:color w:val="212121"/>
                      <w:sz w:val="16"/>
                      <w:szCs w:val="16"/>
                    </w:rPr>
                  </w:rPrChange>
                </w:rPr>
                <w:t>"</w:t>
              </w:r>
              <w:proofErr w:type="spellStart"/>
              <w:r w:rsidRPr="00E24B0A">
                <w:rPr>
                  <w:rStyle w:val="s2"/>
                  <w:rFonts w:asciiTheme="majorBidi" w:eastAsiaTheme="majorEastAsia" w:hAnsiTheme="majorBidi" w:cstheme="majorBidi"/>
                  <w:color w:val="212121"/>
                  <w:sz w:val="16"/>
                  <w:szCs w:val="16"/>
                  <w:rPrChange w:id="6079" w:author="Samane Shahpouri" w:date="2024-05-17T23:11:00Z" w16du:dateUtc="2024-05-17T21:11:00Z">
                    <w:rPr>
                      <w:rStyle w:val="s2"/>
                      <w:rFonts w:eastAsiaTheme="majorEastAsia"/>
                      <w:color w:val="212121"/>
                      <w:sz w:val="16"/>
                      <w:szCs w:val="16"/>
                    </w:rPr>
                  </w:rPrChange>
                </w:rPr>
                <w:t>inplace</w:t>
              </w:r>
              <w:proofErr w:type="spellEnd"/>
              <w:r w:rsidRPr="00E24B0A">
                <w:rPr>
                  <w:rStyle w:val="s2"/>
                  <w:rFonts w:asciiTheme="majorBidi" w:eastAsiaTheme="majorEastAsia" w:hAnsiTheme="majorBidi" w:cstheme="majorBidi"/>
                  <w:color w:val="212121"/>
                  <w:sz w:val="16"/>
                  <w:szCs w:val="16"/>
                  <w:rPrChange w:id="6080" w:author="Samane Shahpouri" w:date="2024-05-17T23:11:00Z" w16du:dateUtc="2024-05-17T21:11:00Z">
                    <w:rPr>
                      <w:rStyle w:val="s2"/>
                      <w:rFonts w:eastAsiaTheme="majorEastAsia"/>
                      <w:color w:val="212121"/>
                      <w:sz w:val="16"/>
                      <w:szCs w:val="16"/>
                    </w:rPr>
                  </w:rPrChange>
                </w:rPr>
                <w:t>"</w:t>
              </w:r>
              <w:r w:rsidRPr="00E24B0A">
                <w:rPr>
                  <w:rStyle w:val="p"/>
                  <w:rFonts w:asciiTheme="majorBidi" w:eastAsiaTheme="majorEastAsia" w:hAnsiTheme="majorBidi" w:cstheme="majorBidi"/>
                  <w:color w:val="212121"/>
                  <w:sz w:val="16"/>
                  <w:szCs w:val="16"/>
                  <w:rPrChange w:id="608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82" w:author="Samane Shahpouri" w:date="2024-05-17T23:11:00Z" w16du:dateUtc="2024-05-17T21:11:00Z">
                    <w:rPr>
                      <w:color w:val="212121"/>
                      <w:sz w:val="16"/>
                      <w:szCs w:val="16"/>
                    </w:rPr>
                  </w:rPrChange>
                </w:rPr>
                <w:t xml:space="preserve"> </w:t>
              </w:r>
              <w:r w:rsidRPr="00E24B0A">
                <w:rPr>
                  <w:rStyle w:val="kc"/>
                  <w:rFonts w:asciiTheme="majorBidi" w:hAnsiTheme="majorBidi" w:cstheme="majorBidi"/>
                  <w:b/>
                  <w:bCs/>
                  <w:color w:val="212121"/>
                  <w:sz w:val="16"/>
                  <w:szCs w:val="16"/>
                  <w:rPrChange w:id="6083" w:author="Samane Shahpouri" w:date="2024-05-17T23:11:00Z" w16du:dateUtc="2024-05-17T21:11:00Z">
                    <w:rPr>
                      <w:rStyle w:val="kc"/>
                      <w:b/>
                      <w:bCs/>
                      <w:color w:val="212121"/>
                      <w:sz w:val="16"/>
                      <w:szCs w:val="16"/>
                    </w:rPr>
                  </w:rPrChange>
                </w:rPr>
                <w:t>True</w:t>
              </w:r>
              <w:r w:rsidRPr="00E24B0A">
                <w:rPr>
                  <w:rStyle w:val="p"/>
                  <w:rFonts w:asciiTheme="majorBidi" w:eastAsiaTheme="majorEastAsia" w:hAnsiTheme="majorBidi" w:cstheme="majorBidi"/>
                  <w:color w:val="212121"/>
                  <w:sz w:val="16"/>
                  <w:szCs w:val="16"/>
                  <w:rPrChange w:id="608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85"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086" w:author="Samane Shahpouri" w:date="2024-05-17T23:11:00Z" w16du:dateUtc="2024-05-17T21:11:00Z">
                    <w:rPr>
                      <w:rStyle w:val="n"/>
                      <w:rFonts w:eastAsiaTheme="majorEastAsia"/>
                      <w:color w:val="212121"/>
                      <w:sz w:val="16"/>
                      <w:szCs w:val="16"/>
                    </w:rPr>
                  </w:rPrChange>
                </w:rPr>
                <w:t>strides</w:t>
              </w:r>
              <w:r w:rsidRPr="00E24B0A">
                <w:rPr>
                  <w:rStyle w:val="o"/>
                  <w:rFonts w:asciiTheme="majorBidi" w:eastAsiaTheme="majorEastAsia" w:hAnsiTheme="majorBidi" w:cstheme="majorBidi"/>
                  <w:b/>
                  <w:bCs/>
                  <w:color w:val="212121"/>
                  <w:sz w:val="16"/>
                  <w:szCs w:val="16"/>
                  <w:rPrChange w:id="6087"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088"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089"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09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91"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092"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09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094"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095" w:author="Samane Shahpouri" w:date="2024-05-17T23:11:00Z" w16du:dateUtc="2024-05-17T21:11:00Z">
                    <w:rPr>
                      <w:rStyle w:val="n"/>
                      <w:rFonts w:eastAsiaTheme="majorEastAsia"/>
                      <w:color w:val="212121"/>
                      <w:sz w:val="16"/>
                      <w:szCs w:val="16"/>
                    </w:rPr>
                  </w:rPrChange>
                </w:rPr>
                <w:t>num_res_units</w:t>
              </w:r>
              <w:proofErr w:type="spellEnd"/>
              <w:r w:rsidRPr="00E24B0A">
                <w:rPr>
                  <w:rStyle w:val="o"/>
                  <w:rFonts w:asciiTheme="majorBidi" w:eastAsiaTheme="majorEastAsia" w:hAnsiTheme="majorBidi" w:cstheme="majorBidi"/>
                  <w:b/>
                  <w:bCs/>
                  <w:color w:val="212121"/>
                  <w:sz w:val="16"/>
                  <w:szCs w:val="16"/>
                  <w:rPrChange w:id="6096"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097"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098" w:author="Samane Shahpouri" w:date="2024-05-17T23:11:00Z" w16du:dateUtc="2024-05-17T21:11:00Z">
                    <w:rPr>
                      <w:rStyle w:val="p"/>
                      <w:rFonts w:eastAsiaTheme="majorEastAsia"/>
                      <w:color w:val="212121"/>
                      <w:sz w:val="16"/>
                      <w:szCs w:val="16"/>
                    </w:rPr>
                  </w:rPrChange>
                </w:rPr>
                <w:t>,</w:t>
              </w:r>
            </w:ins>
          </w:p>
          <w:p w14:paraId="75546765" w14:textId="77777777" w:rsidR="00250867" w:rsidRPr="00E24B0A" w:rsidRDefault="00250867" w:rsidP="00D06CBC">
            <w:pPr>
              <w:pStyle w:val="HTMLPreformatted"/>
              <w:spacing w:line="244" w:lineRule="atLeast"/>
              <w:rPr>
                <w:ins w:id="6099" w:author="Samane Shahpouri" w:date="2024-05-17T22:43:00Z" w16du:dateUtc="2024-05-17T20:43:00Z"/>
                <w:rFonts w:asciiTheme="majorBidi" w:hAnsiTheme="majorBidi" w:cstheme="majorBidi"/>
                <w:color w:val="212121"/>
                <w:sz w:val="16"/>
                <w:szCs w:val="16"/>
                <w:rPrChange w:id="6100" w:author="Samane Shahpouri" w:date="2024-05-17T23:11:00Z" w16du:dateUtc="2024-05-17T21:11:00Z">
                  <w:rPr>
                    <w:ins w:id="6101" w:author="Samane Shahpouri" w:date="2024-05-17T22:43:00Z" w16du:dateUtc="2024-05-17T20:43:00Z"/>
                    <w:color w:val="212121"/>
                    <w:sz w:val="16"/>
                    <w:szCs w:val="16"/>
                  </w:rPr>
                </w:rPrChange>
              </w:rPr>
            </w:pPr>
            <w:ins w:id="6102" w:author="Samane Shahpouri" w:date="2024-05-17T22:43:00Z" w16du:dateUtc="2024-05-17T20:43:00Z">
              <w:r w:rsidRPr="00E24B0A">
                <w:rPr>
                  <w:rFonts w:asciiTheme="majorBidi" w:hAnsiTheme="majorBidi" w:cstheme="majorBidi"/>
                  <w:color w:val="212121"/>
                  <w:sz w:val="16"/>
                  <w:szCs w:val="16"/>
                  <w:rPrChange w:id="6103"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104" w:author="Samane Shahpouri" w:date="2024-05-17T23:11:00Z" w16du:dateUtc="2024-05-17T21:11:00Z">
                    <w:rPr>
                      <w:rStyle w:val="n"/>
                      <w:rFonts w:eastAsiaTheme="majorEastAsia"/>
                      <w:color w:val="212121"/>
                      <w:sz w:val="16"/>
                      <w:szCs w:val="16"/>
                    </w:rPr>
                  </w:rPrChange>
                </w:rPr>
                <w:t>norm</w:t>
              </w:r>
              <w:r w:rsidRPr="00E24B0A">
                <w:rPr>
                  <w:rStyle w:val="o"/>
                  <w:rFonts w:asciiTheme="majorBidi" w:eastAsiaTheme="majorEastAsia" w:hAnsiTheme="majorBidi" w:cstheme="majorBidi"/>
                  <w:b/>
                  <w:bCs/>
                  <w:color w:val="212121"/>
                  <w:sz w:val="16"/>
                  <w:szCs w:val="16"/>
                  <w:rPrChange w:id="6105" w:author="Samane Shahpouri" w:date="2024-05-17T23:11:00Z" w16du:dateUtc="2024-05-17T21:11:00Z">
                    <w:rPr>
                      <w:rStyle w:val="o"/>
                      <w:rFonts w:eastAsiaTheme="majorEastAsia"/>
                      <w:b/>
                      <w:bCs/>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106" w:author="Samane Shahpouri" w:date="2024-05-17T23:11:00Z" w16du:dateUtc="2024-05-17T21:11:00Z">
                    <w:rPr>
                      <w:rStyle w:val="n"/>
                      <w:rFonts w:eastAsiaTheme="majorEastAsia"/>
                      <w:color w:val="212121"/>
                      <w:sz w:val="16"/>
                      <w:szCs w:val="16"/>
                    </w:rPr>
                  </w:rPrChange>
                </w:rPr>
                <w:t>Norm</w:t>
              </w:r>
              <w:r w:rsidRPr="00E24B0A">
                <w:rPr>
                  <w:rStyle w:val="o"/>
                  <w:rFonts w:asciiTheme="majorBidi" w:eastAsiaTheme="majorEastAsia" w:hAnsiTheme="majorBidi" w:cstheme="majorBidi"/>
                  <w:b/>
                  <w:bCs/>
                  <w:color w:val="212121"/>
                  <w:sz w:val="16"/>
                  <w:szCs w:val="16"/>
                  <w:rPrChange w:id="6107"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108" w:author="Samane Shahpouri" w:date="2024-05-17T23:11:00Z" w16du:dateUtc="2024-05-17T21:11:00Z">
                    <w:rPr>
                      <w:rStyle w:val="n"/>
                      <w:rFonts w:eastAsiaTheme="majorEastAsia"/>
                      <w:color w:val="212121"/>
                      <w:sz w:val="16"/>
                      <w:szCs w:val="16"/>
                    </w:rPr>
                  </w:rPrChange>
                </w:rPr>
                <w:t>BATCH</w:t>
              </w:r>
              <w:proofErr w:type="spellEnd"/>
              <w:r w:rsidRPr="00E24B0A">
                <w:rPr>
                  <w:rStyle w:val="p"/>
                  <w:rFonts w:asciiTheme="majorBidi" w:eastAsiaTheme="majorEastAsia" w:hAnsiTheme="majorBidi" w:cstheme="majorBidi"/>
                  <w:color w:val="212121"/>
                  <w:sz w:val="16"/>
                  <w:szCs w:val="16"/>
                  <w:rPrChange w:id="6109" w:author="Samane Shahpouri" w:date="2024-05-17T23:11:00Z" w16du:dateUtc="2024-05-17T21:11:00Z">
                    <w:rPr>
                      <w:rStyle w:val="p"/>
                      <w:rFonts w:eastAsiaTheme="majorEastAsia"/>
                      <w:color w:val="212121"/>
                      <w:sz w:val="16"/>
                      <w:szCs w:val="16"/>
                    </w:rPr>
                  </w:rPrChange>
                </w:rPr>
                <w:t>,</w:t>
              </w:r>
            </w:ins>
          </w:p>
          <w:p w14:paraId="420F7162" w14:textId="77777777" w:rsidR="00250867" w:rsidRPr="00E24B0A" w:rsidRDefault="00250867" w:rsidP="00D06CBC">
            <w:pPr>
              <w:rPr>
                <w:ins w:id="6110" w:author="Samane Shahpouri" w:date="2024-05-17T22:43:00Z" w16du:dateUtc="2024-05-17T20:43:00Z"/>
                <w:rFonts w:asciiTheme="majorBidi" w:hAnsiTheme="majorBidi" w:cstheme="majorBidi"/>
                <w:sz w:val="16"/>
                <w:szCs w:val="16"/>
                <w:lang w:bidi="fa-IR"/>
                <w:rPrChange w:id="6111" w:author="Samane Shahpouri" w:date="2024-05-17T23:11:00Z" w16du:dateUtc="2024-05-17T21:11:00Z">
                  <w:rPr>
                    <w:ins w:id="6112" w:author="Samane Shahpouri" w:date="2024-05-17T22:43:00Z" w16du:dateUtc="2024-05-17T20:43:00Z"/>
                    <w:rFonts w:ascii="Courier New" w:hAnsi="Courier New" w:cs="Courier New"/>
                    <w:sz w:val="16"/>
                    <w:szCs w:val="16"/>
                    <w:lang w:bidi="fa-IR"/>
                  </w:rPr>
                </w:rPrChange>
              </w:rPr>
            </w:pPr>
          </w:p>
        </w:tc>
      </w:tr>
      <w:tr w:rsidR="00250867" w:rsidRPr="00E24B0A" w14:paraId="6320A60E" w14:textId="77777777" w:rsidTr="00D06CBC">
        <w:trPr>
          <w:ins w:id="6113" w:author="Samane Shahpouri" w:date="2024-05-17T22:43:00Z"/>
        </w:trPr>
        <w:tc>
          <w:tcPr>
            <w:tcW w:w="1753" w:type="dxa"/>
          </w:tcPr>
          <w:p w14:paraId="1F03F316" w14:textId="77777777" w:rsidR="00250867" w:rsidRPr="00E24B0A" w:rsidRDefault="00250867" w:rsidP="00D06CBC">
            <w:pPr>
              <w:pStyle w:val="HTMLPreformatted"/>
              <w:spacing w:line="244" w:lineRule="atLeast"/>
              <w:rPr>
                <w:ins w:id="6114" w:author="Samane Shahpouri" w:date="2024-05-17T22:43:00Z" w16du:dateUtc="2024-05-17T20:43:00Z"/>
                <w:rStyle w:val="n"/>
                <w:rFonts w:asciiTheme="majorBidi" w:hAnsiTheme="majorBidi" w:cstheme="majorBidi"/>
                <w:color w:val="212121"/>
                <w:sz w:val="16"/>
                <w:szCs w:val="16"/>
                <w:rPrChange w:id="6115" w:author="Samane Shahpouri" w:date="2024-05-17T23:11:00Z" w16du:dateUtc="2024-05-17T21:11:00Z">
                  <w:rPr>
                    <w:ins w:id="6116" w:author="Samane Shahpouri" w:date="2024-05-17T22:43:00Z" w16du:dateUtc="2024-05-17T20:43:00Z"/>
                    <w:rStyle w:val="n"/>
                    <w:rFonts w:ascii="Times New Roman" w:eastAsiaTheme="minorHAnsi" w:hAnsi="Times New Roman" w:cs="Times New Roman"/>
                    <w:color w:val="212121"/>
                    <w:sz w:val="16"/>
                    <w:szCs w:val="16"/>
                    <w:shd w:val="clear" w:color="auto" w:fill="FFFFFF"/>
                    <w:lang w:val="en-GB" w:eastAsia="en-US"/>
                  </w:rPr>
                </w:rPrChange>
              </w:rPr>
            </w:pPr>
            <w:proofErr w:type="spellStart"/>
            <w:ins w:id="6117" w:author="Samane Shahpouri" w:date="2024-05-17T22:43:00Z" w16du:dateUtc="2024-05-17T20:43:00Z">
              <w:r w:rsidRPr="00E24B0A">
                <w:rPr>
                  <w:rStyle w:val="n"/>
                  <w:rFonts w:asciiTheme="majorBidi" w:eastAsiaTheme="majorEastAsia" w:hAnsiTheme="majorBidi" w:cstheme="majorBidi"/>
                  <w:color w:val="212121"/>
                  <w:sz w:val="16"/>
                  <w:szCs w:val="16"/>
                  <w:rPrChange w:id="6118" w:author="Samane Shahpouri" w:date="2024-05-17T23:11:00Z" w16du:dateUtc="2024-05-17T21:11:00Z">
                    <w:rPr>
                      <w:rStyle w:val="n"/>
                      <w:rFonts w:eastAsiaTheme="majorEastAsia"/>
                      <w:color w:val="212121"/>
                      <w:sz w:val="16"/>
                      <w:szCs w:val="16"/>
                    </w:rPr>
                  </w:rPrChange>
                </w:rPr>
                <w:t>loss_function</w:t>
              </w:r>
              <w:proofErr w:type="spellEnd"/>
            </w:ins>
          </w:p>
        </w:tc>
        <w:tc>
          <w:tcPr>
            <w:tcW w:w="7263" w:type="dxa"/>
          </w:tcPr>
          <w:p w14:paraId="759152C1" w14:textId="77777777" w:rsidR="00250867" w:rsidRPr="00E24B0A" w:rsidRDefault="00250867" w:rsidP="00D06CBC">
            <w:pPr>
              <w:rPr>
                <w:ins w:id="6119" w:author="Samane Shahpouri" w:date="2024-05-17T22:43:00Z" w16du:dateUtc="2024-05-17T20:43:00Z"/>
                <w:rFonts w:asciiTheme="majorBidi" w:hAnsiTheme="majorBidi" w:cstheme="majorBidi"/>
                <w:sz w:val="16"/>
                <w:szCs w:val="16"/>
                <w:lang w:bidi="fa-IR"/>
                <w:rPrChange w:id="6120" w:author="Samane Shahpouri" w:date="2024-05-17T23:11:00Z" w16du:dateUtc="2024-05-17T21:11:00Z">
                  <w:rPr>
                    <w:ins w:id="6121" w:author="Samane Shahpouri" w:date="2024-05-17T22:43:00Z" w16du:dateUtc="2024-05-17T20:43:00Z"/>
                    <w:rFonts w:ascii="Courier New" w:hAnsi="Courier New" w:cs="Courier New"/>
                    <w:sz w:val="16"/>
                    <w:szCs w:val="16"/>
                    <w:lang w:bidi="fa-IR"/>
                  </w:rPr>
                </w:rPrChange>
              </w:rPr>
            </w:pPr>
            <w:proofErr w:type="spellStart"/>
            <w:ins w:id="6122" w:author="Samane Shahpouri" w:date="2024-05-17T22:43:00Z" w16du:dateUtc="2024-05-17T20:43:00Z">
              <w:r w:rsidRPr="00E24B0A">
                <w:rPr>
                  <w:rStyle w:val="n"/>
                  <w:rFonts w:asciiTheme="majorBidi" w:hAnsiTheme="majorBidi" w:cstheme="majorBidi"/>
                  <w:color w:val="212121"/>
                  <w:sz w:val="16"/>
                  <w:szCs w:val="16"/>
                  <w:rPrChange w:id="6123" w:author="Samane Shahpouri" w:date="2024-05-17T23:11:00Z" w16du:dateUtc="2024-05-17T21:11:00Z">
                    <w:rPr>
                      <w:rStyle w:val="n"/>
                      <w:rFonts w:ascii="Courier New" w:hAnsi="Courier New" w:cs="Courier New"/>
                      <w:color w:val="212121"/>
                      <w:sz w:val="16"/>
                      <w:szCs w:val="16"/>
                    </w:rPr>
                  </w:rPrChange>
                </w:rPr>
                <w:t>torch</w:t>
              </w:r>
              <w:r w:rsidRPr="00E24B0A">
                <w:rPr>
                  <w:rStyle w:val="o"/>
                  <w:rFonts w:asciiTheme="majorBidi" w:hAnsiTheme="majorBidi" w:cstheme="majorBidi"/>
                  <w:b/>
                  <w:bCs/>
                  <w:color w:val="212121"/>
                  <w:sz w:val="16"/>
                  <w:szCs w:val="16"/>
                  <w:rPrChange w:id="6124" w:author="Samane Shahpouri" w:date="2024-05-17T23:11:00Z" w16du:dateUtc="2024-05-17T21:11:00Z">
                    <w:rPr>
                      <w:rStyle w:val="o"/>
                      <w:rFonts w:ascii="Courier New" w:hAnsi="Courier New" w:cs="Courier New"/>
                      <w:b/>
                      <w:bCs/>
                      <w:color w:val="212121"/>
                      <w:sz w:val="16"/>
                      <w:szCs w:val="16"/>
                    </w:rPr>
                  </w:rPrChange>
                </w:rPr>
                <w:t>.</w:t>
              </w:r>
              <w:proofErr w:type="gramStart"/>
              <w:r w:rsidRPr="00E24B0A">
                <w:rPr>
                  <w:rStyle w:val="n"/>
                  <w:rFonts w:asciiTheme="majorBidi" w:hAnsiTheme="majorBidi" w:cstheme="majorBidi"/>
                  <w:color w:val="212121"/>
                  <w:sz w:val="16"/>
                  <w:szCs w:val="16"/>
                  <w:rPrChange w:id="6125" w:author="Samane Shahpouri" w:date="2024-05-17T23:11:00Z" w16du:dateUtc="2024-05-17T21:11:00Z">
                    <w:rPr>
                      <w:rStyle w:val="n"/>
                      <w:rFonts w:ascii="Courier New" w:hAnsi="Courier New" w:cs="Courier New"/>
                      <w:color w:val="212121"/>
                      <w:sz w:val="16"/>
                      <w:szCs w:val="16"/>
                    </w:rPr>
                  </w:rPrChange>
                </w:rPr>
                <w:t>nn</w:t>
              </w:r>
              <w:r w:rsidRPr="00E24B0A">
                <w:rPr>
                  <w:rStyle w:val="o"/>
                  <w:rFonts w:asciiTheme="majorBidi" w:hAnsiTheme="majorBidi" w:cstheme="majorBidi"/>
                  <w:b/>
                  <w:bCs/>
                  <w:color w:val="212121"/>
                  <w:sz w:val="16"/>
                  <w:szCs w:val="16"/>
                  <w:rPrChange w:id="6126" w:author="Samane Shahpouri" w:date="2024-05-17T23:11:00Z" w16du:dateUtc="2024-05-17T21:11:00Z">
                    <w:rPr>
                      <w:rStyle w:val="o"/>
                      <w:rFonts w:ascii="Courier New" w:hAnsi="Courier New" w:cs="Courier New"/>
                      <w:b/>
                      <w:bCs/>
                      <w:color w:val="212121"/>
                      <w:sz w:val="16"/>
                      <w:szCs w:val="16"/>
                    </w:rPr>
                  </w:rPrChange>
                </w:rPr>
                <w:t>.</w:t>
              </w:r>
              <w:r w:rsidRPr="00E24B0A">
                <w:rPr>
                  <w:rStyle w:val="n"/>
                  <w:rFonts w:asciiTheme="majorBidi" w:hAnsiTheme="majorBidi" w:cstheme="majorBidi"/>
                  <w:color w:val="212121"/>
                  <w:sz w:val="16"/>
                  <w:szCs w:val="16"/>
                  <w:rPrChange w:id="6127" w:author="Samane Shahpouri" w:date="2024-05-17T23:11:00Z" w16du:dateUtc="2024-05-17T21:11:00Z">
                    <w:rPr>
                      <w:rStyle w:val="n"/>
                      <w:rFonts w:ascii="Courier New" w:hAnsi="Courier New" w:cs="Courier New"/>
                      <w:color w:val="212121"/>
                      <w:sz w:val="16"/>
                      <w:szCs w:val="16"/>
                    </w:rPr>
                  </w:rPrChange>
                </w:rPr>
                <w:t>MSELoss</w:t>
              </w:r>
              <w:proofErr w:type="spellEnd"/>
              <w:proofErr w:type="gramEnd"/>
              <w:r w:rsidRPr="00E24B0A">
                <w:rPr>
                  <w:rStyle w:val="p"/>
                  <w:rFonts w:asciiTheme="majorBidi" w:hAnsiTheme="majorBidi" w:cstheme="majorBidi"/>
                  <w:color w:val="212121"/>
                  <w:sz w:val="16"/>
                  <w:szCs w:val="16"/>
                  <w:rPrChange w:id="6128" w:author="Samane Shahpouri" w:date="2024-05-17T23:11:00Z" w16du:dateUtc="2024-05-17T21:11:00Z">
                    <w:rPr>
                      <w:rStyle w:val="p"/>
                      <w:rFonts w:ascii="Courier New" w:hAnsi="Courier New" w:cs="Courier New"/>
                      <w:color w:val="212121"/>
                      <w:sz w:val="16"/>
                      <w:szCs w:val="16"/>
                    </w:rPr>
                  </w:rPrChange>
                </w:rPr>
                <w:t>()</w:t>
              </w:r>
            </w:ins>
          </w:p>
        </w:tc>
      </w:tr>
      <w:tr w:rsidR="00250867" w:rsidRPr="00E24B0A" w14:paraId="75DFEB1C" w14:textId="77777777" w:rsidTr="00D06CBC">
        <w:trPr>
          <w:ins w:id="6129" w:author="Samane Shahpouri" w:date="2024-05-17T22:43:00Z"/>
        </w:trPr>
        <w:tc>
          <w:tcPr>
            <w:tcW w:w="1753" w:type="dxa"/>
          </w:tcPr>
          <w:p w14:paraId="768F4F4F" w14:textId="77777777" w:rsidR="00250867" w:rsidRPr="00E24B0A" w:rsidRDefault="00250867" w:rsidP="00D06CBC">
            <w:pPr>
              <w:pStyle w:val="HTMLPreformatted"/>
              <w:spacing w:line="244" w:lineRule="atLeast"/>
              <w:rPr>
                <w:ins w:id="6130" w:author="Samane Shahpouri" w:date="2024-05-17T22:43:00Z" w16du:dateUtc="2024-05-17T20:43:00Z"/>
                <w:rFonts w:asciiTheme="majorBidi" w:hAnsiTheme="majorBidi" w:cstheme="majorBidi"/>
                <w:color w:val="212121"/>
                <w:sz w:val="16"/>
                <w:szCs w:val="16"/>
                <w:rPrChange w:id="6131" w:author="Samane Shahpouri" w:date="2024-05-17T23:11:00Z" w16du:dateUtc="2024-05-17T21:11:00Z">
                  <w:rPr>
                    <w:ins w:id="6132" w:author="Samane Shahpouri" w:date="2024-05-17T22:43:00Z" w16du:dateUtc="2024-05-17T20:43:00Z"/>
                    <w:color w:val="212121"/>
                    <w:sz w:val="16"/>
                    <w:szCs w:val="16"/>
                  </w:rPr>
                </w:rPrChange>
              </w:rPr>
            </w:pPr>
            <w:ins w:id="6133" w:author="Samane Shahpouri" w:date="2024-05-17T22:43:00Z" w16du:dateUtc="2024-05-17T20:43:00Z">
              <w:r w:rsidRPr="00E24B0A">
                <w:rPr>
                  <w:rStyle w:val="n"/>
                  <w:rFonts w:asciiTheme="majorBidi" w:eastAsiaTheme="majorEastAsia" w:hAnsiTheme="majorBidi" w:cstheme="majorBidi"/>
                  <w:color w:val="212121"/>
                  <w:sz w:val="16"/>
                  <w:szCs w:val="16"/>
                  <w:rPrChange w:id="6134" w:author="Samane Shahpouri" w:date="2024-05-17T23:11:00Z" w16du:dateUtc="2024-05-17T21:11:00Z">
                    <w:rPr>
                      <w:rStyle w:val="n"/>
                      <w:rFonts w:eastAsiaTheme="majorEastAsia"/>
                      <w:color w:val="212121"/>
                      <w:sz w:val="16"/>
                      <w:szCs w:val="16"/>
                    </w:rPr>
                  </w:rPrChange>
                </w:rPr>
                <w:t>optimizer</w:t>
              </w:r>
            </w:ins>
          </w:p>
        </w:tc>
        <w:tc>
          <w:tcPr>
            <w:tcW w:w="7263" w:type="dxa"/>
          </w:tcPr>
          <w:p w14:paraId="72E27CF0" w14:textId="77777777" w:rsidR="00250867" w:rsidRPr="00E24B0A" w:rsidRDefault="00250867" w:rsidP="00D06CBC">
            <w:pPr>
              <w:pStyle w:val="HTMLPreformatted"/>
              <w:spacing w:line="244" w:lineRule="atLeast"/>
              <w:rPr>
                <w:ins w:id="6135" w:author="Samane Shahpouri" w:date="2024-05-17T22:43:00Z" w16du:dateUtc="2024-05-17T20:43:00Z"/>
                <w:rStyle w:val="n"/>
                <w:rFonts w:asciiTheme="majorBidi" w:hAnsiTheme="majorBidi" w:cstheme="majorBidi"/>
                <w:color w:val="212121"/>
                <w:sz w:val="16"/>
                <w:szCs w:val="16"/>
                <w:rPrChange w:id="6136" w:author="Samane Shahpouri" w:date="2024-05-17T23:11:00Z" w16du:dateUtc="2024-05-17T21:11:00Z">
                  <w:rPr>
                    <w:ins w:id="6137" w:author="Samane Shahpouri" w:date="2024-05-17T22:43:00Z" w16du:dateUtc="2024-05-17T20:43:00Z"/>
                    <w:rStyle w:val="n"/>
                    <w:color w:val="212121"/>
                    <w:sz w:val="16"/>
                    <w:szCs w:val="16"/>
                  </w:rPr>
                </w:rPrChange>
              </w:rPr>
            </w:pPr>
            <w:proofErr w:type="spellStart"/>
            <w:proofErr w:type="gramStart"/>
            <w:ins w:id="6138" w:author="Samane Shahpouri" w:date="2024-05-17T22:43:00Z" w16du:dateUtc="2024-05-17T20:43:00Z">
              <w:r w:rsidRPr="00E24B0A">
                <w:rPr>
                  <w:rStyle w:val="n"/>
                  <w:rFonts w:asciiTheme="majorBidi" w:eastAsiaTheme="majorEastAsia" w:hAnsiTheme="majorBidi" w:cstheme="majorBidi"/>
                  <w:color w:val="212121"/>
                  <w:sz w:val="16"/>
                  <w:szCs w:val="16"/>
                  <w:rPrChange w:id="6139" w:author="Samane Shahpouri" w:date="2024-05-17T23:11:00Z" w16du:dateUtc="2024-05-17T21:11:00Z">
                    <w:rPr>
                      <w:rStyle w:val="n"/>
                      <w:rFonts w:eastAsiaTheme="majorEastAsia"/>
                      <w:color w:val="212121"/>
                      <w:sz w:val="16"/>
                      <w:szCs w:val="16"/>
                    </w:rPr>
                  </w:rPrChange>
                </w:rPr>
                <w:t>torch</w:t>
              </w:r>
              <w:r w:rsidRPr="00E24B0A">
                <w:rPr>
                  <w:rStyle w:val="o"/>
                  <w:rFonts w:asciiTheme="majorBidi" w:eastAsiaTheme="majorEastAsia" w:hAnsiTheme="majorBidi" w:cstheme="majorBidi"/>
                  <w:b/>
                  <w:bCs/>
                  <w:color w:val="212121"/>
                  <w:sz w:val="16"/>
                  <w:szCs w:val="16"/>
                  <w:rPrChange w:id="6140"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141" w:author="Samane Shahpouri" w:date="2024-05-17T23:11:00Z" w16du:dateUtc="2024-05-17T21:11:00Z">
                    <w:rPr>
                      <w:rStyle w:val="n"/>
                      <w:rFonts w:eastAsiaTheme="majorEastAsia"/>
                      <w:color w:val="212121"/>
                      <w:sz w:val="16"/>
                      <w:szCs w:val="16"/>
                    </w:rPr>
                  </w:rPrChange>
                </w:rPr>
                <w:t>optim</w:t>
              </w:r>
              <w:proofErr w:type="gramEnd"/>
              <w:r w:rsidRPr="00E24B0A">
                <w:rPr>
                  <w:rStyle w:val="o"/>
                  <w:rFonts w:asciiTheme="majorBidi" w:eastAsiaTheme="majorEastAsia" w:hAnsiTheme="majorBidi" w:cstheme="majorBidi"/>
                  <w:b/>
                  <w:bCs/>
                  <w:color w:val="212121"/>
                  <w:sz w:val="16"/>
                  <w:szCs w:val="16"/>
                  <w:rPrChange w:id="6142"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143" w:author="Samane Shahpouri" w:date="2024-05-17T23:11:00Z" w16du:dateUtc="2024-05-17T21:11:00Z">
                    <w:rPr>
                      <w:rStyle w:val="n"/>
                      <w:rFonts w:eastAsiaTheme="majorEastAsia"/>
                      <w:color w:val="212121"/>
                      <w:sz w:val="16"/>
                      <w:szCs w:val="16"/>
                    </w:rPr>
                  </w:rPrChange>
                </w:rPr>
                <w:t>Adam</w:t>
              </w:r>
              <w:proofErr w:type="spellEnd"/>
              <w:r w:rsidRPr="00E24B0A">
                <w:rPr>
                  <w:rStyle w:val="p"/>
                  <w:rFonts w:asciiTheme="majorBidi" w:eastAsiaTheme="majorEastAsia" w:hAnsiTheme="majorBidi" w:cstheme="majorBidi"/>
                  <w:color w:val="212121"/>
                  <w:sz w:val="16"/>
                  <w:szCs w:val="16"/>
                  <w:rPrChange w:id="6144"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145" w:author="Samane Shahpouri" w:date="2024-05-17T23:11:00Z" w16du:dateUtc="2024-05-17T21:11:00Z">
                    <w:rPr>
                      <w:rStyle w:val="n"/>
                      <w:rFonts w:eastAsiaTheme="majorEastAsia"/>
                      <w:color w:val="212121"/>
                      <w:sz w:val="16"/>
                      <w:szCs w:val="16"/>
                    </w:rPr>
                  </w:rPrChange>
                </w:rPr>
                <w:t>model</w:t>
              </w:r>
              <w:r w:rsidRPr="00E24B0A">
                <w:rPr>
                  <w:rStyle w:val="o"/>
                  <w:rFonts w:asciiTheme="majorBidi" w:eastAsiaTheme="majorEastAsia" w:hAnsiTheme="majorBidi" w:cstheme="majorBidi"/>
                  <w:b/>
                  <w:bCs/>
                  <w:color w:val="212121"/>
                  <w:sz w:val="16"/>
                  <w:szCs w:val="16"/>
                  <w:rPrChange w:id="6146"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147" w:author="Samane Shahpouri" w:date="2024-05-17T23:11:00Z" w16du:dateUtc="2024-05-17T21:11:00Z">
                    <w:rPr>
                      <w:rStyle w:val="n"/>
                      <w:rFonts w:eastAsiaTheme="majorEastAsia"/>
                      <w:color w:val="212121"/>
                      <w:sz w:val="16"/>
                      <w:szCs w:val="16"/>
                    </w:rPr>
                  </w:rPrChange>
                </w:rPr>
                <w:t>parameters</w:t>
              </w:r>
              <w:proofErr w:type="spellEnd"/>
              <w:r w:rsidRPr="00E24B0A">
                <w:rPr>
                  <w:rStyle w:val="p"/>
                  <w:rFonts w:asciiTheme="majorBidi" w:eastAsiaTheme="majorEastAsia" w:hAnsiTheme="majorBidi" w:cstheme="majorBidi"/>
                  <w:color w:val="212121"/>
                  <w:sz w:val="16"/>
                  <w:szCs w:val="16"/>
                  <w:rPrChange w:id="614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149" w:author="Samane Shahpouri" w:date="2024-05-17T23:11:00Z" w16du:dateUtc="2024-05-17T21:11:00Z">
                    <w:rPr>
                      <w:color w:val="212121"/>
                      <w:sz w:val="16"/>
                      <w:szCs w:val="16"/>
                    </w:rPr>
                  </w:rPrChange>
                </w:rPr>
                <w:t xml:space="preserve"> </w:t>
              </w:r>
              <w:r w:rsidRPr="00E24B0A">
                <w:rPr>
                  <w:rStyle w:val="mf"/>
                  <w:rFonts w:asciiTheme="majorBidi" w:eastAsiaTheme="majorEastAsia" w:hAnsiTheme="majorBidi" w:cstheme="majorBidi"/>
                  <w:color w:val="212121"/>
                  <w:sz w:val="16"/>
                  <w:szCs w:val="16"/>
                  <w:rPrChange w:id="6150" w:author="Samane Shahpouri" w:date="2024-05-17T23:11:00Z" w16du:dateUtc="2024-05-17T21:11:00Z">
                    <w:rPr>
                      <w:rStyle w:val="mf"/>
                      <w:rFonts w:eastAsiaTheme="majorEastAsia"/>
                      <w:color w:val="212121"/>
                      <w:sz w:val="16"/>
                      <w:szCs w:val="16"/>
                    </w:rPr>
                  </w:rPrChange>
                </w:rPr>
                <w:t>1e-4</w:t>
              </w:r>
              <w:r w:rsidRPr="00E24B0A">
                <w:rPr>
                  <w:rStyle w:val="p"/>
                  <w:rFonts w:asciiTheme="majorBidi" w:eastAsiaTheme="majorEastAsia" w:hAnsiTheme="majorBidi" w:cstheme="majorBidi"/>
                  <w:color w:val="212121"/>
                  <w:sz w:val="16"/>
                  <w:szCs w:val="16"/>
                  <w:rPrChange w:id="6151" w:author="Samane Shahpouri" w:date="2024-05-17T23:11:00Z" w16du:dateUtc="2024-05-17T21:11:00Z">
                    <w:rPr>
                      <w:rStyle w:val="p"/>
                      <w:rFonts w:eastAsiaTheme="majorEastAsia"/>
                      <w:color w:val="212121"/>
                      <w:sz w:val="16"/>
                      <w:szCs w:val="16"/>
                    </w:rPr>
                  </w:rPrChange>
                </w:rPr>
                <w:t>)</w:t>
              </w:r>
            </w:ins>
          </w:p>
        </w:tc>
      </w:tr>
      <w:tr w:rsidR="00250867" w:rsidRPr="00E24B0A" w14:paraId="6353349E" w14:textId="77777777" w:rsidTr="00D06CBC">
        <w:trPr>
          <w:ins w:id="6152" w:author="Samane Shahpouri" w:date="2024-05-17T22:43:00Z"/>
        </w:trPr>
        <w:tc>
          <w:tcPr>
            <w:tcW w:w="1753" w:type="dxa"/>
          </w:tcPr>
          <w:p w14:paraId="2A4B8EFA" w14:textId="77777777" w:rsidR="00250867" w:rsidRPr="00E24B0A" w:rsidRDefault="00250867" w:rsidP="00D06CBC">
            <w:pPr>
              <w:pStyle w:val="HTMLPreformatted"/>
              <w:spacing w:line="244" w:lineRule="atLeast"/>
              <w:rPr>
                <w:ins w:id="6153" w:author="Samane Shahpouri" w:date="2024-05-17T22:43:00Z" w16du:dateUtc="2024-05-17T20:43:00Z"/>
                <w:rFonts w:asciiTheme="majorBidi" w:hAnsiTheme="majorBidi" w:cstheme="majorBidi"/>
                <w:color w:val="212121"/>
                <w:sz w:val="16"/>
                <w:szCs w:val="16"/>
                <w:rPrChange w:id="6154" w:author="Samane Shahpouri" w:date="2024-05-17T23:11:00Z" w16du:dateUtc="2024-05-17T21:11:00Z">
                  <w:rPr>
                    <w:ins w:id="6155" w:author="Samane Shahpouri" w:date="2024-05-17T22:43:00Z" w16du:dateUtc="2024-05-17T20:43:00Z"/>
                    <w:color w:val="212121"/>
                    <w:sz w:val="16"/>
                    <w:szCs w:val="16"/>
                  </w:rPr>
                </w:rPrChange>
              </w:rPr>
            </w:pPr>
            <w:proofErr w:type="spellStart"/>
            <w:ins w:id="6156" w:author="Samane Shahpouri" w:date="2024-05-17T22:43:00Z" w16du:dateUtc="2024-05-17T20:43:00Z">
              <w:r w:rsidRPr="00E24B0A">
                <w:rPr>
                  <w:rStyle w:val="n"/>
                  <w:rFonts w:asciiTheme="majorBidi" w:eastAsiaTheme="majorEastAsia" w:hAnsiTheme="majorBidi" w:cstheme="majorBidi"/>
                  <w:color w:val="212121"/>
                  <w:sz w:val="16"/>
                  <w:szCs w:val="16"/>
                  <w:rPrChange w:id="6157" w:author="Samane Shahpouri" w:date="2024-05-17T23:11:00Z" w16du:dateUtc="2024-05-17T21:11:00Z">
                    <w:rPr>
                      <w:rStyle w:val="n"/>
                      <w:rFonts w:eastAsiaTheme="majorEastAsia"/>
                      <w:color w:val="212121"/>
                      <w:sz w:val="16"/>
                      <w:szCs w:val="16"/>
                    </w:rPr>
                  </w:rPrChange>
                </w:rPr>
                <w:t>max_epochs</w:t>
              </w:r>
              <w:proofErr w:type="spellEnd"/>
            </w:ins>
          </w:p>
        </w:tc>
        <w:tc>
          <w:tcPr>
            <w:tcW w:w="7263" w:type="dxa"/>
          </w:tcPr>
          <w:p w14:paraId="2FB8E5C3" w14:textId="77777777" w:rsidR="00250867" w:rsidRPr="00E24B0A" w:rsidRDefault="00250867" w:rsidP="00D06CBC">
            <w:pPr>
              <w:rPr>
                <w:ins w:id="6158" w:author="Samane Shahpouri" w:date="2024-05-17T22:43:00Z" w16du:dateUtc="2024-05-17T20:43:00Z"/>
                <w:rStyle w:val="n"/>
                <w:rFonts w:asciiTheme="majorBidi" w:hAnsiTheme="majorBidi" w:cstheme="majorBidi"/>
                <w:color w:val="212121"/>
                <w:sz w:val="16"/>
                <w:szCs w:val="16"/>
                <w:rPrChange w:id="6159" w:author="Samane Shahpouri" w:date="2024-05-17T23:11:00Z" w16du:dateUtc="2024-05-17T21:11:00Z">
                  <w:rPr>
                    <w:ins w:id="6160" w:author="Samane Shahpouri" w:date="2024-05-17T22:43:00Z" w16du:dateUtc="2024-05-17T20:43:00Z"/>
                    <w:rStyle w:val="n"/>
                    <w:rFonts w:ascii="Courier New" w:hAnsi="Courier New" w:cs="Courier New"/>
                    <w:color w:val="212121"/>
                    <w:sz w:val="16"/>
                    <w:szCs w:val="16"/>
                    <w:shd w:val="clear" w:color="auto" w:fill="auto"/>
                    <w:lang w:val="en-NL" w:eastAsia="en-NL"/>
                  </w:rPr>
                </w:rPrChange>
              </w:rPr>
            </w:pPr>
            <w:ins w:id="6161" w:author="Samane Shahpouri" w:date="2024-05-17T22:43:00Z" w16du:dateUtc="2024-05-17T20:43:00Z">
              <w:r w:rsidRPr="00E24B0A">
                <w:rPr>
                  <w:rStyle w:val="mi"/>
                  <w:rFonts w:asciiTheme="majorBidi" w:hAnsiTheme="majorBidi" w:cstheme="majorBidi"/>
                  <w:color w:val="212121"/>
                  <w:sz w:val="16"/>
                  <w:szCs w:val="16"/>
                  <w:rPrChange w:id="6162" w:author="Samane Shahpouri" w:date="2024-05-17T23:11:00Z" w16du:dateUtc="2024-05-17T21:11:00Z">
                    <w:rPr>
                      <w:rStyle w:val="mi"/>
                      <w:rFonts w:ascii="Courier New" w:hAnsi="Courier New" w:cs="Courier New"/>
                      <w:color w:val="212121"/>
                      <w:sz w:val="16"/>
                      <w:szCs w:val="16"/>
                    </w:rPr>
                  </w:rPrChange>
                </w:rPr>
                <w:t>50</w:t>
              </w:r>
            </w:ins>
          </w:p>
        </w:tc>
      </w:tr>
    </w:tbl>
    <w:p w14:paraId="0A1675E2" w14:textId="77777777" w:rsidR="00250867" w:rsidRPr="00E24B0A" w:rsidRDefault="00250867" w:rsidP="00250867">
      <w:pPr>
        <w:keepNext/>
        <w:rPr>
          <w:ins w:id="6163" w:author="Samane Shahpouri" w:date="2024-05-17T22:43:00Z" w16du:dateUtc="2024-05-17T20:43:00Z"/>
          <w:rFonts w:asciiTheme="majorBidi" w:hAnsiTheme="majorBidi" w:cstheme="majorBidi"/>
          <w:rPrChange w:id="6164" w:author="Samane Shahpouri" w:date="2024-05-17T23:11:00Z" w16du:dateUtc="2024-05-17T21:11:00Z">
            <w:rPr>
              <w:ins w:id="6165" w:author="Samane Shahpouri" w:date="2024-05-17T22:43:00Z" w16du:dateUtc="2024-05-17T20:43:00Z"/>
            </w:rPr>
          </w:rPrChange>
        </w:rPr>
      </w:pPr>
    </w:p>
    <w:p w14:paraId="1AB50278" w14:textId="77777777" w:rsidR="00250867" w:rsidRPr="00E24B0A" w:rsidRDefault="00250867" w:rsidP="00250867">
      <w:pPr>
        <w:rPr>
          <w:ins w:id="6166" w:author="Samane Shahpouri" w:date="2024-05-17T22:43:00Z" w16du:dateUtc="2024-05-17T20:43:00Z"/>
          <w:rFonts w:asciiTheme="majorBidi" w:hAnsiTheme="majorBidi" w:cstheme="majorBidi"/>
          <w:lang w:bidi="fa-IR"/>
          <w:rPrChange w:id="6167" w:author="Samane Shahpouri" w:date="2024-05-17T23:11:00Z" w16du:dateUtc="2024-05-17T21:11:00Z">
            <w:rPr>
              <w:ins w:id="6168" w:author="Samane Shahpouri" w:date="2024-05-17T22:43:00Z" w16du:dateUtc="2024-05-17T20:43:00Z"/>
              <w:lang w:bidi="fa-IR"/>
            </w:rPr>
          </w:rPrChange>
        </w:rPr>
      </w:pPr>
      <w:ins w:id="6169" w:author="Samane Shahpouri" w:date="2024-05-17T22:43:00Z" w16du:dateUtc="2024-05-17T20:43:00Z">
        <w:r w:rsidRPr="00E24B0A">
          <w:rPr>
            <w:rFonts w:asciiTheme="majorBidi" w:hAnsiTheme="majorBidi" w:cstheme="majorBidi"/>
            <w:lang w:bidi="fa-IR"/>
            <w:rPrChange w:id="6170" w:author="Samane Shahpouri" w:date="2024-05-17T23:11:00Z" w16du:dateUtc="2024-05-17T21:11:00Z">
              <w:rPr>
                <w:lang w:bidi="fa-IR"/>
              </w:rPr>
            </w:rPrChange>
          </w:rPr>
          <w:t>As it is obvious there was still some patch pattern on the image, and it means there are parameters need to be changed.</w:t>
        </w:r>
      </w:ins>
    </w:p>
    <w:p w14:paraId="2D2C853E" w14:textId="77777777" w:rsidR="00250867" w:rsidRPr="00E24B0A" w:rsidRDefault="00250867" w:rsidP="00250867">
      <w:pPr>
        <w:rPr>
          <w:ins w:id="6171" w:author="Samane Shahpouri" w:date="2024-05-17T22:43:00Z" w16du:dateUtc="2024-05-17T20:43:00Z"/>
          <w:rFonts w:asciiTheme="majorBidi" w:hAnsiTheme="majorBidi" w:cstheme="majorBidi"/>
          <w:lang w:bidi="fa-IR"/>
          <w:rPrChange w:id="6172" w:author="Samane Shahpouri" w:date="2024-05-17T23:11:00Z" w16du:dateUtc="2024-05-17T21:11:00Z">
            <w:rPr>
              <w:ins w:id="6173" w:author="Samane Shahpouri" w:date="2024-05-17T22:43:00Z" w16du:dateUtc="2024-05-17T20:43:00Z"/>
              <w:lang w:bidi="fa-IR"/>
            </w:rPr>
          </w:rPrChange>
        </w:rPr>
      </w:pPr>
      <w:ins w:id="6174" w:author="Samane Shahpouri" w:date="2024-05-17T22:43:00Z" w16du:dateUtc="2024-05-17T20:43:00Z">
        <w:r w:rsidRPr="00E24B0A">
          <w:rPr>
            <w:rFonts w:asciiTheme="majorBidi" w:hAnsiTheme="majorBidi" w:cstheme="majorBidi"/>
            <w:lang w:bidi="fa-IR"/>
            <w:rPrChange w:id="6175" w:author="Samane Shahpouri" w:date="2024-05-17T23:11:00Z" w16du:dateUtc="2024-05-17T21:11:00Z">
              <w:rPr>
                <w:lang w:bidi="fa-IR"/>
              </w:rPr>
            </w:rPrChange>
          </w:rPr>
          <w:t>As it is mentioned in table 3 after adapting the spacing, dimensions and other parameters for loading the data appropriate for our dataset, and using all dataset, the Figure 4 concluded.</w:t>
        </w:r>
      </w:ins>
    </w:p>
    <w:p w14:paraId="20007896" w14:textId="24F44B9F" w:rsidR="00250867" w:rsidRPr="00507D2D" w:rsidRDefault="00250867" w:rsidP="00507D2D">
      <w:pPr>
        <w:rPr>
          <w:ins w:id="6176" w:author="Samane Shahpouri" w:date="2024-05-17T22:43:00Z" w16du:dateUtc="2024-05-17T20:43:00Z"/>
        </w:rPr>
      </w:pPr>
      <w:ins w:id="6177" w:author="Samane Shahpouri" w:date="2024-05-17T22:43:00Z" w16du:dateUtc="2024-05-17T20:43:00Z">
        <w:r w:rsidRPr="00507D2D">
          <w:t xml:space="preserve">Table </w:t>
        </w:r>
        <w:r w:rsidRPr="00507D2D">
          <w:fldChar w:fldCharType="begin"/>
        </w:r>
        <w:r w:rsidRPr="00507D2D">
          <w:instrText xml:space="preserve"> SEQ Table \* ARABIC </w:instrText>
        </w:r>
        <w:r w:rsidRPr="00507D2D">
          <w:fldChar w:fldCharType="separate"/>
        </w:r>
      </w:ins>
      <w:ins w:id="6178" w:author="Samane Shahpouri" w:date="2024-05-19T21:34:00Z" w16du:dateUtc="2024-05-19T19:34:00Z">
        <w:r w:rsidR="00230BE0">
          <w:rPr>
            <w:noProof/>
          </w:rPr>
          <w:t>5</w:t>
        </w:r>
      </w:ins>
      <w:ins w:id="6179"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753"/>
        <w:gridCol w:w="7263"/>
      </w:tblGrid>
      <w:tr w:rsidR="00250867" w:rsidRPr="00E24B0A" w14:paraId="7758A722" w14:textId="77777777" w:rsidTr="00D06CBC">
        <w:trPr>
          <w:ins w:id="6180" w:author="Samane Shahpouri" w:date="2024-05-17T22:43:00Z"/>
        </w:trPr>
        <w:tc>
          <w:tcPr>
            <w:tcW w:w="1753" w:type="dxa"/>
          </w:tcPr>
          <w:p w14:paraId="4D1EDCE5" w14:textId="77777777" w:rsidR="00250867" w:rsidRPr="00E24B0A" w:rsidRDefault="00250867" w:rsidP="00D06CBC">
            <w:pPr>
              <w:pStyle w:val="HTMLPreformatted"/>
              <w:spacing w:line="244" w:lineRule="atLeast"/>
              <w:rPr>
                <w:ins w:id="6181" w:author="Samane Shahpouri" w:date="2024-05-17T22:43:00Z" w16du:dateUtc="2024-05-17T20:43:00Z"/>
                <w:rFonts w:asciiTheme="majorBidi" w:hAnsiTheme="majorBidi" w:cstheme="majorBidi"/>
                <w:sz w:val="16"/>
                <w:szCs w:val="16"/>
                <w:lang w:bidi="fa-IR"/>
                <w:rPrChange w:id="6182" w:author="Samane Shahpouri" w:date="2024-05-17T23:11:00Z" w16du:dateUtc="2024-05-17T21:11:00Z">
                  <w:rPr>
                    <w:ins w:id="6183" w:author="Samane Shahpouri" w:date="2024-05-17T22:43:00Z" w16du:dateUtc="2024-05-17T20:43:00Z"/>
                    <w:sz w:val="16"/>
                    <w:szCs w:val="16"/>
                    <w:lang w:bidi="fa-IR"/>
                  </w:rPr>
                </w:rPrChange>
              </w:rPr>
            </w:pPr>
            <w:proofErr w:type="spellStart"/>
            <w:ins w:id="6184" w:author="Samane Shahpouri" w:date="2024-05-17T22:43:00Z" w16du:dateUtc="2024-05-17T20:43:00Z">
              <w:r w:rsidRPr="00E24B0A">
                <w:rPr>
                  <w:rFonts w:asciiTheme="majorBidi" w:hAnsiTheme="majorBidi" w:cstheme="majorBidi"/>
                  <w:sz w:val="16"/>
                  <w:szCs w:val="16"/>
                  <w:lang w:bidi="fa-IR"/>
                  <w:rPrChange w:id="6185" w:author="Samane Shahpouri" w:date="2024-05-17T23:11:00Z" w16du:dateUtc="2024-05-17T21:11:00Z">
                    <w:rPr>
                      <w:sz w:val="16"/>
                      <w:szCs w:val="16"/>
                      <w:lang w:bidi="fa-IR"/>
                    </w:rPr>
                  </w:rPrChange>
                </w:rPr>
                <w:t>roi_size</w:t>
              </w:r>
              <w:proofErr w:type="spellEnd"/>
            </w:ins>
          </w:p>
        </w:tc>
        <w:tc>
          <w:tcPr>
            <w:tcW w:w="7263" w:type="dxa"/>
          </w:tcPr>
          <w:p w14:paraId="340D2531" w14:textId="77777777" w:rsidR="00250867" w:rsidRPr="00E24B0A" w:rsidRDefault="00250867" w:rsidP="00D06CBC">
            <w:pPr>
              <w:rPr>
                <w:ins w:id="6186" w:author="Samane Shahpouri" w:date="2024-05-17T22:43:00Z" w16du:dateUtc="2024-05-17T20:43:00Z"/>
                <w:rFonts w:asciiTheme="majorBidi" w:eastAsia="Times New Roman" w:hAnsiTheme="majorBidi" w:cstheme="majorBidi"/>
                <w:sz w:val="16"/>
                <w:szCs w:val="16"/>
                <w:lang w:eastAsia="en-NL" w:bidi="fa-IR"/>
                <w:rPrChange w:id="6187" w:author="Samane Shahpouri" w:date="2024-05-17T23:11:00Z" w16du:dateUtc="2024-05-17T21:11:00Z">
                  <w:rPr>
                    <w:ins w:id="6188" w:author="Samane Shahpouri" w:date="2024-05-17T22:43:00Z" w16du:dateUtc="2024-05-17T20:43:00Z"/>
                    <w:rFonts w:ascii="Courier New" w:eastAsia="Times New Roman" w:hAnsi="Courier New" w:cs="Courier New"/>
                    <w:sz w:val="16"/>
                    <w:szCs w:val="16"/>
                    <w:lang w:eastAsia="en-NL" w:bidi="fa-IR"/>
                  </w:rPr>
                </w:rPrChange>
              </w:rPr>
            </w:pPr>
            <w:ins w:id="6189" w:author="Samane Shahpouri" w:date="2024-05-17T22:43:00Z" w16du:dateUtc="2024-05-17T20:43:00Z">
              <w:r w:rsidRPr="00E24B0A">
                <w:rPr>
                  <w:rFonts w:asciiTheme="majorBidi" w:eastAsia="Times New Roman" w:hAnsiTheme="majorBidi" w:cstheme="majorBidi"/>
                  <w:sz w:val="16"/>
                  <w:szCs w:val="16"/>
                  <w:lang w:eastAsia="en-NL" w:bidi="fa-IR"/>
                  <w:rPrChange w:id="6190" w:author="Samane Shahpouri" w:date="2024-05-17T23:11:00Z" w16du:dateUtc="2024-05-17T21:11:00Z">
                    <w:rPr>
                      <w:rFonts w:ascii="Courier New" w:eastAsia="Times New Roman" w:hAnsi="Courier New" w:cs="Courier New"/>
                      <w:sz w:val="16"/>
                      <w:szCs w:val="16"/>
                      <w:lang w:eastAsia="en-NL" w:bidi="fa-IR"/>
                    </w:rPr>
                  </w:rPrChange>
                </w:rPr>
                <w:t>[168, 168, 320]</w:t>
              </w:r>
            </w:ins>
          </w:p>
        </w:tc>
      </w:tr>
      <w:tr w:rsidR="00250867" w:rsidRPr="00E24B0A" w14:paraId="6CF5C223" w14:textId="77777777" w:rsidTr="00D06CBC">
        <w:trPr>
          <w:ins w:id="6191" w:author="Samane Shahpouri" w:date="2024-05-17T22:43:00Z"/>
        </w:trPr>
        <w:tc>
          <w:tcPr>
            <w:tcW w:w="1753" w:type="dxa"/>
          </w:tcPr>
          <w:p w14:paraId="1F10B77E" w14:textId="77777777" w:rsidR="00250867" w:rsidRPr="00E24B0A" w:rsidRDefault="00250867" w:rsidP="00D06CBC">
            <w:pPr>
              <w:pStyle w:val="HTMLPreformatted"/>
              <w:spacing w:line="244" w:lineRule="atLeast"/>
              <w:rPr>
                <w:ins w:id="6192" w:author="Samane Shahpouri" w:date="2024-05-17T22:43:00Z" w16du:dateUtc="2024-05-17T20:43:00Z"/>
                <w:rFonts w:asciiTheme="majorBidi" w:hAnsiTheme="majorBidi" w:cstheme="majorBidi"/>
                <w:sz w:val="16"/>
                <w:szCs w:val="16"/>
                <w:lang w:bidi="fa-IR"/>
                <w:rPrChange w:id="6193" w:author="Samane Shahpouri" w:date="2024-05-17T23:11:00Z" w16du:dateUtc="2024-05-17T21:11:00Z">
                  <w:rPr>
                    <w:ins w:id="6194" w:author="Samane Shahpouri" w:date="2024-05-17T22:43:00Z" w16du:dateUtc="2024-05-17T20:43:00Z"/>
                    <w:sz w:val="16"/>
                    <w:szCs w:val="16"/>
                    <w:lang w:bidi="fa-IR"/>
                  </w:rPr>
                </w:rPrChange>
              </w:rPr>
            </w:pPr>
            <w:proofErr w:type="spellStart"/>
            <w:ins w:id="6195" w:author="Samane Shahpouri" w:date="2024-05-17T22:43:00Z" w16du:dateUtc="2024-05-17T20:43:00Z">
              <w:r w:rsidRPr="00E24B0A">
                <w:rPr>
                  <w:rFonts w:asciiTheme="majorBidi" w:hAnsiTheme="majorBidi" w:cstheme="majorBidi"/>
                  <w:sz w:val="16"/>
                  <w:szCs w:val="16"/>
                  <w:lang w:bidi="fa-IR"/>
                  <w:rPrChange w:id="6196" w:author="Samane Shahpouri" w:date="2024-05-17T23:11:00Z" w16du:dateUtc="2024-05-17T21:11:00Z">
                    <w:rPr>
                      <w:sz w:val="16"/>
                      <w:szCs w:val="16"/>
                      <w:lang w:bidi="fa-IR"/>
                    </w:rPr>
                  </w:rPrChange>
                </w:rPr>
                <w:t>train_</w:t>
              </w:r>
              <w:proofErr w:type="gramStart"/>
              <w:r w:rsidRPr="00E24B0A">
                <w:rPr>
                  <w:rFonts w:asciiTheme="majorBidi" w:hAnsiTheme="majorBidi" w:cstheme="majorBidi"/>
                  <w:sz w:val="16"/>
                  <w:szCs w:val="16"/>
                  <w:lang w:bidi="fa-IR"/>
                  <w:rPrChange w:id="6197" w:author="Samane Shahpouri" w:date="2024-05-17T23:11:00Z" w16du:dateUtc="2024-05-17T21:11:00Z">
                    <w:rPr>
                      <w:sz w:val="16"/>
                      <w:szCs w:val="16"/>
                      <w:lang w:bidi="fa-IR"/>
                    </w:rPr>
                  </w:rPrChange>
                </w:rPr>
                <w:t>transforms</w:t>
              </w:r>
              <w:proofErr w:type="spellEnd"/>
              <w:proofErr w:type="gramEnd"/>
              <w:r w:rsidRPr="00E24B0A">
                <w:rPr>
                  <w:rFonts w:asciiTheme="majorBidi" w:hAnsiTheme="majorBidi" w:cstheme="majorBidi"/>
                  <w:sz w:val="16"/>
                  <w:szCs w:val="16"/>
                  <w:lang w:bidi="fa-IR"/>
                  <w:rPrChange w:id="6198" w:author="Samane Shahpouri" w:date="2024-05-17T23:11:00Z" w16du:dateUtc="2024-05-17T21:11:00Z">
                    <w:rPr>
                      <w:sz w:val="16"/>
                      <w:szCs w:val="16"/>
                      <w:lang w:bidi="fa-IR"/>
                    </w:rPr>
                  </w:rPrChange>
                </w:rPr>
                <w:t xml:space="preserve"> </w:t>
              </w:r>
            </w:ins>
          </w:p>
          <w:p w14:paraId="5F5C253A" w14:textId="77777777" w:rsidR="00250867" w:rsidRPr="00E24B0A" w:rsidRDefault="00250867" w:rsidP="00D06CBC">
            <w:pPr>
              <w:rPr>
                <w:ins w:id="6199" w:author="Samane Shahpouri" w:date="2024-05-17T22:43:00Z" w16du:dateUtc="2024-05-17T20:43:00Z"/>
                <w:rFonts w:asciiTheme="majorBidi" w:eastAsia="Times New Roman" w:hAnsiTheme="majorBidi" w:cstheme="majorBidi"/>
                <w:sz w:val="16"/>
                <w:szCs w:val="16"/>
                <w:lang w:eastAsia="en-NL" w:bidi="fa-IR"/>
                <w:rPrChange w:id="6200" w:author="Samane Shahpouri" w:date="2024-05-17T23:11:00Z" w16du:dateUtc="2024-05-17T21:11:00Z">
                  <w:rPr>
                    <w:ins w:id="6201" w:author="Samane Shahpouri" w:date="2024-05-17T22:43:00Z" w16du:dateUtc="2024-05-17T20:43:00Z"/>
                    <w:rFonts w:ascii="Courier New" w:eastAsia="Times New Roman" w:hAnsi="Courier New" w:cs="Courier New"/>
                    <w:sz w:val="16"/>
                    <w:szCs w:val="16"/>
                    <w:lang w:eastAsia="en-NL" w:bidi="fa-IR"/>
                  </w:rPr>
                </w:rPrChange>
              </w:rPr>
            </w:pPr>
          </w:p>
        </w:tc>
        <w:tc>
          <w:tcPr>
            <w:tcW w:w="7263" w:type="dxa"/>
          </w:tcPr>
          <w:p w14:paraId="6D0D14B5" w14:textId="77777777" w:rsidR="00250867" w:rsidRPr="00E24B0A" w:rsidRDefault="00250867" w:rsidP="00D06CBC">
            <w:pPr>
              <w:rPr>
                <w:ins w:id="6202" w:author="Samane Shahpouri" w:date="2024-05-17T22:43:00Z" w16du:dateUtc="2024-05-17T20:43:00Z"/>
                <w:rFonts w:asciiTheme="majorBidi" w:eastAsia="Times New Roman" w:hAnsiTheme="majorBidi" w:cstheme="majorBidi"/>
                <w:sz w:val="16"/>
                <w:szCs w:val="16"/>
                <w:lang w:eastAsia="en-NL" w:bidi="fa-IR"/>
                <w:rPrChange w:id="6203" w:author="Samane Shahpouri" w:date="2024-05-17T23:11:00Z" w16du:dateUtc="2024-05-17T21:11:00Z">
                  <w:rPr>
                    <w:ins w:id="6204" w:author="Samane Shahpouri" w:date="2024-05-17T22:43:00Z" w16du:dateUtc="2024-05-17T20:43:00Z"/>
                    <w:rFonts w:ascii="Courier New" w:eastAsia="Times New Roman" w:hAnsi="Courier New" w:cs="Courier New"/>
                    <w:sz w:val="16"/>
                    <w:szCs w:val="16"/>
                    <w:lang w:eastAsia="en-NL" w:bidi="fa-IR"/>
                  </w:rPr>
                </w:rPrChange>
              </w:rPr>
            </w:pPr>
            <w:proofErr w:type="spellStart"/>
            <w:proofErr w:type="gramStart"/>
            <w:ins w:id="6205" w:author="Samane Shahpouri" w:date="2024-05-17T22:43:00Z" w16du:dateUtc="2024-05-17T20:43:00Z">
              <w:r w:rsidRPr="00E24B0A">
                <w:rPr>
                  <w:rFonts w:asciiTheme="majorBidi" w:eastAsia="Times New Roman" w:hAnsiTheme="majorBidi" w:cstheme="majorBidi"/>
                  <w:sz w:val="16"/>
                  <w:szCs w:val="16"/>
                  <w:lang w:eastAsia="en-NL" w:bidi="fa-IR"/>
                  <w:rPrChange w:id="6206" w:author="Samane Shahpouri" w:date="2024-05-17T23:11:00Z" w16du:dateUtc="2024-05-17T21:11:00Z">
                    <w:rPr>
                      <w:rFonts w:ascii="Courier New" w:eastAsia="Times New Roman" w:hAnsi="Courier New" w:cs="Courier New"/>
                      <w:sz w:val="16"/>
                      <w:szCs w:val="16"/>
                      <w:lang w:eastAsia="en-NL" w:bidi="fa-IR"/>
                    </w:rPr>
                  </w:rPrChange>
                </w:rPr>
                <w:t>Spacingd</w:t>
              </w:r>
              <w:proofErr w:type="spellEnd"/>
              <w:r w:rsidRPr="00E24B0A">
                <w:rPr>
                  <w:rFonts w:asciiTheme="majorBidi" w:eastAsia="Times New Roman" w:hAnsiTheme="majorBidi" w:cstheme="majorBidi"/>
                  <w:sz w:val="16"/>
                  <w:szCs w:val="16"/>
                  <w:lang w:eastAsia="en-NL" w:bidi="fa-IR"/>
                  <w:rPrChange w:id="6207" w:author="Samane Shahpouri" w:date="2024-05-17T23:11:00Z" w16du:dateUtc="2024-05-17T21:11:00Z">
                    <w:rPr>
                      <w:rFonts w:ascii="Courier New" w:eastAsia="Times New Roman" w:hAnsi="Courier New" w:cs="Courier New"/>
                      <w:sz w:val="16"/>
                      <w:szCs w:val="16"/>
                      <w:lang w:eastAsia="en-NL" w:bidi="fa-IR"/>
                    </w:rPr>
                  </w:rPrChange>
                </w:rPr>
                <w:t>(</w:t>
              </w:r>
              <w:proofErr w:type="gramEnd"/>
              <w:r w:rsidRPr="00E24B0A">
                <w:rPr>
                  <w:rFonts w:asciiTheme="majorBidi" w:eastAsia="Times New Roman" w:hAnsiTheme="majorBidi" w:cstheme="majorBidi"/>
                  <w:sz w:val="16"/>
                  <w:szCs w:val="16"/>
                  <w:lang w:eastAsia="en-NL" w:bidi="fa-IR"/>
                  <w:rPrChange w:id="6208" w:author="Samane Shahpouri" w:date="2024-05-17T23:11:00Z" w16du:dateUtc="2024-05-17T21:11:00Z">
                    <w:rPr>
                      <w:rFonts w:ascii="Courier New" w:eastAsia="Times New Roman" w:hAnsi="Courier New" w:cs="Courier New"/>
                      <w:sz w:val="16"/>
                      <w:szCs w:val="16"/>
                      <w:lang w:eastAsia="en-NL" w:bidi="fa-IR"/>
                    </w:rPr>
                  </w:rPrChange>
                </w:rPr>
                <w:t xml:space="preserve">keys=["image", "target"], </w:t>
              </w:r>
              <w:proofErr w:type="spellStart"/>
              <w:r w:rsidRPr="00E24B0A">
                <w:rPr>
                  <w:rFonts w:asciiTheme="majorBidi" w:eastAsia="Times New Roman" w:hAnsiTheme="majorBidi" w:cstheme="majorBidi"/>
                  <w:sz w:val="16"/>
                  <w:szCs w:val="16"/>
                  <w:lang w:eastAsia="en-NL" w:bidi="fa-IR"/>
                  <w:rPrChange w:id="6209" w:author="Samane Shahpouri" w:date="2024-05-17T23:11:00Z" w16du:dateUtc="2024-05-17T21:11:00Z">
                    <w:rPr>
                      <w:rFonts w:ascii="Courier New" w:eastAsia="Times New Roman" w:hAnsi="Courier New" w:cs="Courier New"/>
                      <w:sz w:val="16"/>
                      <w:szCs w:val="16"/>
                      <w:lang w:eastAsia="en-NL" w:bidi="fa-IR"/>
                    </w:rPr>
                  </w:rPrChange>
                </w:rPr>
                <w:t>pixdim</w:t>
              </w:r>
              <w:proofErr w:type="spellEnd"/>
              <w:r w:rsidRPr="00E24B0A">
                <w:rPr>
                  <w:rFonts w:asciiTheme="majorBidi" w:eastAsia="Times New Roman" w:hAnsiTheme="majorBidi" w:cstheme="majorBidi"/>
                  <w:sz w:val="16"/>
                  <w:szCs w:val="16"/>
                  <w:lang w:eastAsia="en-NL" w:bidi="fa-IR"/>
                  <w:rPrChange w:id="6210" w:author="Samane Shahpouri" w:date="2024-05-17T23:11:00Z" w16du:dateUtc="2024-05-17T21:11:00Z">
                    <w:rPr>
                      <w:rFonts w:ascii="Courier New" w:eastAsia="Times New Roman" w:hAnsi="Courier New" w:cs="Courier New"/>
                      <w:sz w:val="16"/>
                      <w:szCs w:val="16"/>
                      <w:lang w:eastAsia="en-NL" w:bidi="fa-IR"/>
                    </w:rPr>
                  </w:rPrChange>
                </w:rPr>
                <w:t xml:space="preserve">=(4.07, 4.07, 3.00)),  </w:t>
              </w:r>
            </w:ins>
          </w:p>
          <w:p w14:paraId="29E06083" w14:textId="77777777" w:rsidR="00250867" w:rsidRPr="00E24B0A" w:rsidRDefault="00250867" w:rsidP="00D06CBC">
            <w:pPr>
              <w:rPr>
                <w:ins w:id="6211" w:author="Samane Shahpouri" w:date="2024-05-17T22:43:00Z" w16du:dateUtc="2024-05-17T20:43:00Z"/>
                <w:rFonts w:asciiTheme="majorBidi" w:eastAsia="Times New Roman" w:hAnsiTheme="majorBidi" w:cstheme="majorBidi"/>
                <w:sz w:val="16"/>
                <w:szCs w:val="16"/>
                <w:lang w:eastAsia="en-NL" w:bidi="fa-IR"/>
                <w:rPrChange w:id="6212" w:author="Samane Shahpouri" w:date="2024-05-17T23:11:00Z" w16du:dateUtc="2024-05-17T21:11:00Z">
                  <w:rPr>
                    <w:ins w:id="6213" w:author="Samane Shahpouri" w:date="2024-05-17T22:43:00Z" w16du:dateUtc="2024-05-17T20:43:00Z"/>
                    <w:rFonts w:ascii="Courier New" w:eastAsia="Times New Roman" w:hAnsi="Courier New" w:cs="Courier New"/>
                    <w:sz w:val="16"/>
                    <w:szCs w:val="16"/>
                    <w:lang w:eastAsia="en-NL" w:bidi="fa-IR"/>
                  </w:rPr>
                </w:rPrChange>
              </w:rPr>
            </w:pPr>
            <w:ins w:id="6214" w:author="Samane Shahpouri" w:date="2024-05-17T22:43:00Z" w16du:dateUtc="2024-05-17T20:43:00Z">
              <w:r w:rsidRPr="00E24B0A">
                <w:rPr>
                  <w:rFonts w:asciiTheme="majorBidi" w:eastAsia="Times New Roman" w:hAnsiTheme="majorBidi" w:cstheme="majorBidi"/>
                  <w:sz w:val="16"/>
                  <w:szCs w:val="16"/>
                  <w:lang w:eastAsia="en-NL" w:bidi="fa-IR"/>
                  <w:rPrChange w:id="6215" w:author="Samane Shahpouri" w:date="2024-05-17T23:11:00Z" w16du:dateUtc="2024-05-17T21:11:00Z">
                    <w:rPr>
                      <w:rFonts w:ascii="Courier New" w:eastAsia="Times New Roman" w:hAnsi="Courier New" w:cs="Courier New"/>
                      <w:sz w:val="16"/>
                      <w:szCs w:val="16"/>
                      <w:lang w:eastAsia="en-NL" w:bidi="fa-IR"/>
                    </w:rPr>
                  </w:rPrChange>
                </w:rPr>
                <w:t xml:space="preserve"> </w:t>
              </w:r>
              <w:proofErr w:type="spellStart"/>
              <w:proofErr w:type="gramStart"/>
              <w:r w:rsidRPr="00E24B0A">
                <w:rPr>
                  <w:rFonts w:asciiTheme="majorBidi" w:eastAsia="Times New Roman" w:hAnsiTheme="majorBidi" w:cstheme="majorBidi"/>
                  <w:sz w:val="16"/>
                  <w:szCs w:val="16"/>
                  <w:lang w:eastAsia="en-NL" w:bidi="fa-IR"/>
                  <w:rPrChange w:id="6216" w:author="Samane Shahpouri" w:date="2024-05-17T23:11:00Z" w16du:dateUtc="2024-05-17T21:11:00Z">
                    <w:rPr>
                      <w:rFonts w:ascii="Courier New" w:eastAsia="Times New Roman" w:hAnsi="Courier New" w:cs="Courier New"/>
                      <w:sz w:val="16"/>
                      <w:szCs w:val="16"/>
                      <w:lang w:eastAsia="en-NL" w:bidi="fa-IR"/>
                    </w:rPr>
                  </w:rPrChange>
                </w:rPr>
                <w:t>SpatialPadd</w:t>
              </w:r>
              <w:proofErr w:type="spellEnd"/>
              <w:r w:rsidRPr="00E24B0A">
                <w:rPr>
                  <w:rFonts w:asciiTheme="majorBidi" w:eastAsia="Times New Roman" w:hAnsiTheme="majorBidi" w:cstheme="majorBidi"/>
                  <w:sz w:val="16"/>
                  <w:szCs w:val="16"/>
                  <w:lang w:eastAsia="en-NL" w:bidi="fa-IR"/>
                  <w:rPrChange w:id="6217" w:author="Samane Shahpouri" w:date="2024-05-17T23:11:00Z" w16du:dateUtc="2024-05-17T21:11:00Z">
                    <w:rPr>
                      <w:rFonts w:ascii="Courier New" w:eastAsia="Times New Roman" w:hAnsi="Courier New" w:cs="Courier New"/>
                      <w:sz w:val="16"/>
                      <w:szCs w:val="16"/>
                      <w:lang w:eastAsia="en-NL" w:bidi="fa-IR"/>
                    </w:rPr>
                  </w:rPrChange>
                </w:rPr>
                <w:t>(</w:t>
              </w:r>
              <w:proofErr w:type="gramEnd"/>
              <w:r w:rsidRPr="00E24B0A">
                <w:rPr>
                  <w:rFonts w:asciiTheme="majorBidi" w:eastAsia="Times New Roman" w:hAnsiTheme="majorBidi" w:cstheme="majorBidi"/>
                  <w:sz w:val="16"/>
                  <w:szCs w:val="16"/>
                  <w:lang w:eastAsia="en-NL" w:bidi="fa-IR"/>
                  <w:rPrChange w:id="6218" w:author="Samane Shahpouri" w:date="2024-05-17T23:11:00Z" w16du:dateUtc="2024-05-17T21:11:00Z">
                    <w:rPr>
                      <w:rFonts w:ascii="Courier New" w:eastAsia="Times New Roman" w:hAnsi="Courier New" w:cs="Courier New"/>
                      <w:sz w:val="16"/>
                      <w:szCs w:val="16"/>
                      <w:lang w:eastAsia="en-NL" w:bidi="fa-IR"/>
                    </w:rPr>
                  </w:rPrChange>
                </w:rPr>
                <w:t xml:space="preserve">keys=["image", "target"], </w:t>
              </w:r>
              <w:proofErr w:type="spellStart"/>
              <w:r w:rsidRPr="00E24B0A">
                <w:rPr>
                  <w:rFonts w:asciiTheme="majorBidi" w:eastAsia="Times New Roman" w:hAnsiTheme="majorBidi" w:cstheme="majorBidi"/>
                  <w:sz w:val="16"/>
                  <w:szCs w:val="16"/>
                  <w:lang w:eastAsia="en-NL" w:bidi="fa-IR"/>
                  <w:rPrChange w:id="6219" w:author="Samane Shahpouri" w:date="2024-05-17T23:11:00Z" w16du:dateUtc="2024-05-17T21:11:00Z">
                    <w:rPr>
                      <w:rFonts w:ascii="Courier New" w:eastAsia="Times New Roman" w:hAnsi="Courier New" w:cs="Courier New"/>
                      <w:sz w:val="16"/>
                      <w:szCs w:val="16"/>
                      <w:lang w:eastAsia="en-NL" w:bidi="fa-IR"/>
                    </w:rPr>
                  </w:rPrChange>
                </w:rPr>
                <w:t>spatial_size</w:t>
              </w:r>
              <w:proofErr w:type="spellEnd"/>
              <w:r w:rsidRPr="00E24B0A">
                <w:rPr>
                  <w:rFonts w:asciiTheme="majorBidi" w:eastAsia="Times New Roman" w:hAnsiTheme="majorBidi" w:cstheme="majorBidi"/>
                  <w:sz w:val="16"/>
                  <w:szCs w:val="16"/>
                  <w:lang w:eastAsia="en-NL" w:bidi="fa-IR"/>
                  <w:rPrChange w:id="6220" w:author="Samane Shahpouri" w:date="2024-05-17T23:11:00Z" w16du:dateUtc="2024-05-17T21:11:00Z">
                    <w:rPr>
                      <w:rFonts w:ascii="Courier New" w:eastAsia="Times New Roman" w:hAnsi="Courier New" w:cs="Courier New"/>
                      <w:sz w:val="16"/>
                      <w:szCs w:val="16"/>
                      <w:lang w:eastAsia="en-NL" w:bidi="fa-IR"/>
                    </w:rPr>
                  </w:rPrChange>
                </w:rPr>
                <w:t xml:space="preserve">=(200, 200, 350), mode='constant'), </w:t>
              </w:r>
            </w:ins>
          </w:p>
          <w:p w14:paraId="1FE345B4" w14:textId="77777777" w:rsidR="00250867" w:rsidRPr="00E24B0A" w:rsidRDefault="00250867" w:rsidP="00D06CBC">
            <w:pPr>
              <w:rPr>
                <w:ins w:id="6221" w:author="Samane Shahpouri" w:date="2024-05-17T22:43:00Z" w16du:dateUtc="2024-05-17T20:43:00Z"/>
                <w:rFonts w:asciiTheme="majorBidi" w:eastAsia="Times New Roman" w:hAnsiTheme="majorBidi" w:cstheme="majorBidi"/>
                <w:sz w:val="16"/>
                <w:szCs w:val="16"/>
                <w:lang w:eastAsia="en-NL" w:bidi="fa-IR"/>
                <w:rPrChange w:id="6222" w:author="Samane Shahpouri" w:date="2024-05-17T23:11:00Z" w16du:dateUtc="2024-05-17T21:11:00Z">
                  <w:rPr>
                    <w:ins w:id="6223" w:author="Samane Shahpouri" w:date="2024-05-17T22:43:00Z" w16du:dateUtc="2024-05-17T20:43:00Z"/>
                    <w:rFonts w:ascii="Courier New" w:eastAsia="Times New Roman" w:hAnsi="Courier New" w:cs="Courier New"/>
                    <w:sz w:val="16"/>
                    <w:szCs w:val="16"/>
                    <w:lang w:eastAsia="en-NL" w:bidi="fa-IR"/>
                  </w:rPr>
                </w:rPrChange>
              </w:rPr>
            </w:pPr>
            <w:proofErr w:type="spellStart"/>
            <w:proofErr w:type="gramStart"/>
            <w:ins w:id="6224" w:author="Samane Shahpouri" w:date="2024-05-17T22:43:00Z" w16du:dateUtc="2024-05-17T20:43:00Z">
              <w:r w:rsidRPr="00E24B0A">
                <w:rPr>
                  <w:rFonts w:asciiTheme="majorBidi" w:eastAsia="Times New Roman" w:hAnsiTheme="majorBidi" w:cstheme="majorBidi"/>
                  <w:sz w:val="16"/>
                  <w:szCs w:val="16"/>
                  <w:lang w:eastAsia="en-NL" w:bidi="fa-IR"/>
                  <w:rPrChange w:id="6225" w:author="Samane Shahpouri" w:date="2024-05-17T23:11:00Z" w16du:dateUtc="2024-05-17T21:11:00Z">
                    <w:rPr>
                      <w:rFonts w:ascii="Courier New" w:eastAsia="Times New Roman" w:hAnsi="Courier New" w:cs="Courier New"/>
                      <w:sz w:val="16"/>
                      <w:szCs w:val="16"/>
                      <w:lang w:eastAsia="en-NL" w:bidi="fa-IR"/>
                    </w:rPr>
                  </w:rPrChange>
                </w:rPr>
                <w:t>CenterSpatialCropd</w:t>
              </w:r>
              <w:proofErr w:type="spellEnd"/>
              <w:r w:rsidRPr="00E24B0A">
                <w:rPr>
                  <w:rFonts w:asciiTheme="majorBidi" w:eastAsia="Times New Roman" w:hAnsiTheme="majorBidi" w:cstheme="majorBidi"/>
                  <w:sz w:val="16"/>
                  <w:szCs w:val="16"/>
                  <w:lang w:eastAsia="en-NL" w:bidi="fa-IR"/>
                  <w:rPrChange w:id="6226" w:author="Samane Shahpouri" w:date="2024-05-17T23:11:00Z" w16du:dateUtc="2024-05-17T21:11:00Z">
                    <w:rPr>
                      <w:rFonts w:ascii="Courier New" w:eastAsia="Times New Roman" w:hAnsi="Courier New" w:cs="Courier New"/>
                      <w:sz w:val="16"/>
                      <w:szCs w:val="16"/>
                      <w:lang w:eastAsia="en-NL" w:bidi="fa-IR"/>
                    </w:rPr>
                  </w:rPrChange>
                </w:rPr>
                <w:t>(</w:t>
              </w:r>
              <w:proofErr w:type="gramEnd"/>
              <w:r w:rsidRPr="00E24B0A">
                <w:rPr>
                  <w:rFonts w:asciiTheme="majorBidi" w:eastAsia="Times New Roman" w:hAnsiTheme="majorBidi" w:cstheme="majorBidi"/>
                  <w:sz w:val="16"/>
                  <w:szCs w:val="16"/>
                  <w:lang w:eastAsia="en-NL" w:bidi="fa-IR"/>
                  <w:rPrChange w:id="6227" w:author="Samane Shahpouri" w:date="2024-05-17T23:11:00Z" w16du:dateUtc="2024-05-17T21:11:00Z">
                    <w:rPr>
                      <w:rFonts w:ascii="Courier New" w:eastAsia="Times New Roman" w:hAnsi="Courier New" w:cs="Courier New"/>
                      <w:sz w:val="16"/>
                      <w:szCs w:val="16"/>
                      <w:lang w:eastAsia="en-NL" w:bidi="fa-IR"/>
                    </w:rPr>
                  </w:rPrChange>
                </w:rPr>
                <w:t xml:space="preserve">keys=["image", "target"], </w:t>
              </w:r>
              <w:proofErr w:type="spellStart"/>
              <w:r w:rsidRPr="00E24B0A">
                <w:rPr>
                  <w:rFonts w:asciiTheme="majorBidi" w:eastAsia="Times New Roman" w:hAnsiTheme="majorBidi" w:cstheme="majorBidi"/>
                  <w:sz w:val="16"/>
                  <w:szCs w:val="16"/>
                  <w:lang w:eastAsia="en-NL" w:bidi="fa-IR"/>
                  <w:rPrChange w:id="6228" w:author="Samane Shahpouri" w:date="2024-05-17T23:11:00Z" w16du:dateUtc="2024-05-17T21:11:00Z">
                    <w:rPr>
                      <w:rFonts w:ascii="Courier New" w:eastAsia="Times New Roman" w:hAnsi="Courier New" w:cs="Courier New"/>
                      <w:sz w:val="16"/>
                      <w:szCs w:val="16"/>
                      <w:lang w:eastAsia="en-NL" w:bidi="fa-IR"/>
                    </w:rPr>
                  </w:rPrChange>
                </w:rPr>
                <w:t>roi_size</w:t>
              </w:r>
              <w:proofErr w:type="spellEnd"/>
              <w:r w:rsidRPr="00E24B0A">
                <w:rPr>
                  <w:rFonts w:asciiTheme="majorBidi" w:eastAsia="Times New Roman" w:hAnsiTheme="majorBidi" w:cstheme="majorBidi"/>
                  <w:sz w:val="16"/>
                  <w:szCs w:val="16"/>
                  <w:lang w:eastAsia="en-NL" w:bidi="fa-IR"/>
                  <w:rPrChange w:id="6229" w:author="Samane Shahpouri" w:date="2024-05-17T23:11:00Z" w16du:dateUtc="2024-05-17T21:11:00Z">
                    <w:rPr>
                      <w:rFonts w:ascii="Courier New" w:eastAsia="Times New Roman" w:hAnsi="Courier New" w:cs="Courier New"/>
                      <w:sz w:val="16"/>
                      <w:szCs w:val="16"/>
                      <w:lang w:eastAsia="en-NL" w:bidi="fa-IR"/>
                    </w:rPr>
                  </w:rPrChange>
                </w:rPr>
                <w:t>=</w:t>
              </w:r>
              <w:proofErr w:type="spellStart"/>
              <w:r w:rsidRPr="00E24B0A">
                <w:rPr>
                  <w:rFonts w:asciiTheme="majorBidi" w:eastAsia="Times New Roman" w:hAnsiTheme="majorBidi" w:cstheme="majorBidi"/>
                  <w:sz w:val="16"/>
                  <w:szCs w:val="16"/>
                  <w:lang w:eastAsia="en-NL" w:bidi="fa-IR"/>
                  <w:rPrChange w:id="6230" w:author="Samane Shahpouri" w:date="2024-05-17T23:11:00Z" w16du:dateUtc="2024-05-17T21:11:00Z">
                    <w:rPr>
                      <w:rFonts w:ascii="Courier New" w:eastAsia="Times New Roman" w:hAnsi="Courier New" w:cs="Courier New"/>
                      <w:sz w:val="16"/>
                      <w:szCs w:val="16"/>
                      <w:lang w:eastAsia="en-NL" w:bidi="fa-IR"/>
                    </w:rPr>
                  </w:rPrChange>
                </w:rPr>
                <w:t>roi_size</w:t>
              </w:r>
              <w:proofErr w:type="spellEnd"/>
              <w:r w:rsidRPr="00E24B0A">
                <w:rPr>
                  <w:rFonts w:asciiTheme="majorBidi" w:eastAsia="Times New Roman" w:hAnsiTheme="majorBidi" w:cstheme="majorBidi"/>
                  <w:sz w:val="16"/>
                  <w:szCs w:val="16"/>
                  <w:lang w:eastAsia="en-NL" w:bidi="fa-IR"/>
                  <w:rPrChange w:id="6231" w:author="Samane Shahpouri" w:date="2024-05-17T23:11:00Z" w16du:dateUtc="2024-05-17T21:11:00Z">
                    <w:rPr>
                      <w:rFonts w:ascii="Courier New" w:eastAsia="Times New Roman" w:hAnsi="Courier New" w:cs="Courier New"/>
                      <w:sz w:val="16"/>
                      <w:szCs w:val="16"/>
                      <w:lang w:eastAsia="en-NL" w:bidi="fa-IR"/>
                    </w:rPr>
                  </w:rPrChange>
                </w:rPr>
                <w:t>),</w:t>
              </w:r>
            </w:ins>
          </w:p>
        </w:tc>
      </w:tr>
    </w:tbl>
    <w:p w14:paraId="2B2597F3" w14:textId="77777777" w:rsidR="00250867" w:rsidRPr="00E24B0A" w:rsidRDefault="00250867" w:rsidP="00250867">
      <w:pPr>
        <w:pStyle w:val="NormalWeb"/>
        <w:keepNext/>
        <w:rPr>
          <w:ins w:id="6232" w:author="Samane Shahpouri" w:date="2024-05-17T22:43:00Z" w16du:dateUtc="2024-05-17T20:43:00Z"/>
          <w:rFonts w:asciiTheme="majorBidi" w:hAnsiTheme="majorBidi" w:cstheme="majorBidi"/>
          <w:rPrChange w:id="6233" w:author="Samane Shahpouri" w:date="2024-05-17T23:11:00Z" w16du:dateUtc="2024-05-17T21:11:00Z">
            <w:rPr>
              <w:ins w:id="6234" w:author="Samane Shahpouri" w:date="2024-05-17T22:43:00Z" w16du:dateUtc="2024-05-17T20:43:00Z"/>
            </w:rPr>
          </w:rPrChange>
        </w:rPr>
      </w:pPr>
      <w:ins w:id="6235" w:author="Samane Shahpouri" w:date="2024-05-17T22:43:00Z" w16du:dateUtc="2024-05-17T20:43:00Z">
        <w:r w:rsidRPr="00E24B0A">
          <w:rPr>
            <w:rFonts w:asciiTheme="majorBidi" w:hAnsiTheme="majorBidi" w:cstheme="majorBidi"/>
            <w:noProof/>
            <w:rPrChange w:id="6236" w:author="Samane Shahpouri" w:date="2024-05-17T23:11:00Z" w16du:dateUtc="2024-05-17T21:11:00Z">
              <w:rPr>
                <w:noProof/>
              </w:rPr>
            </w:rPrChange>
          </w:rPr>
          <w:lastRenderedPageBreak/>
          <w:drawing>
            <wp:inline distT="0" distB="0" distL="0" distR="0" wp14:anchorId="78FCE025" wp14:editId="182FE31B">
              <wp:extent cx="4905528" cy="2321781"/>
              <wp:effectExtent l="0" t="0" r="0" b="254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5528" cy="2321781"/>
                      </a:xfrm>
                      <a:prstGeom prst="rect">
                        <a:avLst/>
                      </a:prstGeom>
                      <a:noFill/>
                      <a:ln>
                        <a:noFill/>
                      </a:ln>
                    </pic:spPr>
                  </pic:pic>
                </a:graphicData>
              </a:graphic>
            </wp:inline>
          </w:drawing>
        </w:r>
        <w:r w:rsidRPr="00E24B0A">
          <w:rPr>
            <w:rFonts w:asciiTheme="majorBidi" w:hAnsiTheme="majorBidi" w:cstheme="majorBidi"/>
            <w:noProof/>
            <w:rPrChange w:id="6237" w:author="Samane Shahpouri" w:date="2024-05-17T23:11:00Z" w16du:dateUtc="2024-05-17T21:11:00Z">
              <w:rPr>
                <w:noProof/>
              </w:rPr>
            </w:rPrChange>
          </w:rPr>
          <w:t xml:space="preserve"> </w:t>
        </w:r>
        <w:r w:rsidRPr="00E24B0A">
          <w:rPr>
            <w:rFonts w:asciiTheme="majorBidi" w:hAnsiTheme="majorBidi" w:cstheme="majorBidi"/>
            <w:noProof/>
            <w:rPrChange w:id="6238" w:author="Samane Shahpouri" w:date="2024-05-17T23:11:00Z" w16du:dateUtc="2024-05-17T21:11:00Z">
              <w:rPr>
                <w:noProof/>
              </w:rPr>
            </w:rPrChange>
          </w:rPr>
          <w:drawing>
            <wp:inline distT="0" distB="0" distL="0" distR="0" wp14:anchorId="0028396F" wp14:editId="22301AC3">
              <wp:extent cx="4901258" cy="2115046"/>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75233" cy="2146968"/>
                      </a:xfrm>
                      <a:prstGeom prst="rect">
                        <a:avLst/>
                      </a:prstGeom>
                      <a:noFill/>
                      <a:ln>
                        <a:noFill/>
                      </a:ln>
                    </pic:spPr>
                  </pic:pic>
                </a:graphicData>
              </a:graphic>
            </wp:inline>
          </w:drawing>
        </w:r>
      </w:ins>
    </w:p>
    <w:p w14:paraId="5C431A05" w14:textId="526706D9" w:rsidR="00250867" w:rsidRPr="00507D2D" w:rsidRDefault="00250867" w:rsidP="00507D2D">
      <w:pPr>
        <w:rPr>
          <w:ins w:id="6239" w:author="Samane Shahpouri" w:date="2024-05-17T22:43:00Z" w16du:dateUtc="2024-05-17T20:43:00Z"/>
          <w:lang w:bidi="fa-IR"/>
        </w:rPr>
      </w:pPr>
      <w:ins w:id="6240"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6241" w:author="Samane Shahpouri" w:date="2024-05-19T21:34:00Z" w16du:dateUtc="2024-05-19T19:34:00Z">
        <w:r w:rsidR="00230BE0">
          <w:rPr>
            <w:noProof/>
          </w:rPr>
          <w:t>21</w:t>
        </w:r>
      </w:ins>
      <w:ins w:id="6242" w:author="Samane Shahpouri" w:date="2024-05-17T22:43:00Z" w16du:dateUtc="2024-05-17T20:43:00Z">
        <w:r w:rsidRPr="00507D2D">
          <w:fldChar w:fldCharType="end"/>
        </w:r>
        <w:r w:rsidRPr="00507D2D">
          <w:t>: top: Training and validation loss for 3D-Unet model, bottom: One slice of output.</w:t>
        </w:r>
      </w:ins>
    </w:p>
    <w:p w14:paraId="154A1C5E" w14:textId="77777777" w:rsidR="00250867" w:rsidRPr="00E24B0A" w:rsidRDefault="00250867" w:rsidP="00250867">
      <w:pPr>
        <w:pStyle w:val="NormalWeb"/>
        <w:rPr>
          <w:ins w:id="6243" w:author="Samane Shahpouri" w:date="2024-05-17T22:43:00Z" w16du:dateUtc="2024-05-17T20:43:00Z"/>
          <w:rFonts w:asciiTheme="majorBidi" w:hAnsiTheme="majorBidi" w:cstheme="majorBidi"/>
          <w:rPrChange w:id="6244" w:author="Samane Shahpouri" w:date="2024-05-17T23:11:00Z" w16du:dateUtc="2024-05-17T21:11:00Z">
            <w:rPr>
              <w:ins w:id="6245" w:author="Samane Shahpouri" w:date="2024-05-17T22:43:00Z" w16du:dateUtc="2024-05-17T20:43:00Z"/>
            </w:rPr>
          </w:rPrChange>
        </w:rPr>
      </w:pPr>
    </w:p>
    <w:p w14:paraId="572F00DD" w14:textId="77777777" w:rsidR="00250867" w:rsidRPr="00E24B0A" w:rsidRDefault="00250867" w:rsidP="00250867">
      <w:pPr>
        <w:pStyle w:val="Heading3"/>
        <w:rPr>
          <w:ins w:id="6246" w:author="Samane Shahpouri" w:date="2024-05-17T22:43:00Z" w16du:dateUtc="2024-05-17T20:43:00Z"/>
          <w:rFonts w:asciiTheme="majorBidi" w:hAnsiTheme="majorBidi" w:cstheme="majorBidi"/>
          <w:rPrChange w:id="6247" w:author="Samane Shahpouri" w:date="2024-05-17T23:11:00Z" w16du:dateUtc="2024-05-17T21:11:00Z">
            <w:rPr>
              <w:ins w:id="6248" w:author="Samane Shahpouri" w:date="2024-05-17T22:43:00Z" w16du:dateUtc="2024-05-17T20:43:00Z"/>
            </w:rPr>
          </w:rPrChange>
        </w:rPr>
      </w:pPr>
      <w:bookmarkStart w:id="6249" w:name="_Toc167046488"/>
      <w:ins w:id="6250" w:author="Samane Shahpouri" w:date="2024-05-17T22:43:00Z" w16du:dateUtc="2024-05-17T20:43:00Z">
        <w:r w:rsidRPr="00E24B0A">
          <w:rPr>
            <w:rFonts w:asciiTheme="majorBidi" w:hAnsiTheme="majorBidi" w:cstheme="majorBidi"/>
            <w:rPrChange w:id="6251" w:author="Samane Shahpouri" w:date="2024-05-17T23:11:00Z" w16du:dateUtc="2024-05-17T21:11:00Z">
              <w:rPr/>
            </w:rPrChange>
          </w:rPr>
          <w:t xml:space="preserve">Patched-3D </w:t>
        </w:r>
        <w:proofErr w:type="spellStart"/>
        <w:r w:rsidRPr="00E24B0A">
          <w:rPr>
            <w:rFonts w:asciiTheme="majorBidi" w:hAnsiTheme="majorBidi" w:cstheme="majorBidi"/>
            <w:rPrChange w:id="6252" w:author="Samane Shahpouri" w:date="2024-05-17T23:11:00Z" w16du:dateUtc="2024-05-17T21:11:00Z">
              <w:rPr/>
            </w:rPrChange>
          </w:rPr>
          <w:t>Unet</w:t>
        </w:r>
        <w:proofErr w:type="spellEnd"/>
        <w:r w:rsidRPr="00E24B0A">
          <w:rPr>
            <w:rFonts w:asciiTheme="majorBidi" w:hAnsiTheme="majorBidi" w:cstheme="majorBidi"/>
            <w:rPrChange w:id="6253" w:author="Samane Shahpouri" w:date="2024-05-17T23:11:00Z" w16du:dateUtc="2024-05-17T21:11:00Z">
              <w:rPr/>
            </w:rPrChange>
          </w:rPr>
          <w:t>:</w:t>
        </w:r>
        <w:bookmarkEnd w:id="6249"/>
      </w:ins>
    </w:p>
    <w:p w14:paraId="4140F966" w14:textId="77777777" w:rsidR="00250867" w:rsidRPr="00E24B0A" w:rsidRDefault="00250867" w:rsidP="00250867">
      <w:pPr>
        <w:pStyle w:val="NormalWeb"/>
        <w:rPr>
          <w:ins w:id="6254" w:author="Samane Shahpouri" w:date="2024-05-17T22:43:00Z" w16du:dateUtc="2024-05-17T20:43:00Z"/>
          <w:rFonts w:asciiTheme="majorBidi" w:eastAsiaTheme="minorHAnsi" w:hAnsiTheme="majorBidi" w:cstheme="majorBidi"/>
          <w:sz w:val="22"/>
          <w:szCs w:val="22"/>
          <w:lang w:bidi="fa-IR"/>
          <w:rPrChange w:id="6255" w:author="Samane Shahpouri" w:date="2024-05-17T23:11:00Z" w16du:dateUtc="2024-05-17T21:11:00Z">
            <w:rPr>
              <w:ins w:id="6256" w:author="Samane Shahpouri" w:date="2024-05-17T22:43:00Z" w16du:dateUtc="2024-05-17T20:43:00Z"/>
              <w:rFonts w:asciiTheme="minorHAnsi" w:eastAsiaTheme="minorHAnsi" w:hAnsiTheme="minorHAnsi" w:cstheme="minorBidi"/>
              <w:sz w:val="22"/>
              <w:szCs w:val="22"/>
              <w:lang w:bidi="fa-IR"/>
            </w:rPr>
          </w:rPrChange>
        </w:rPr>
      </w:pPr>
      <w:ins w:id="6257" w:author="Samane Shahpouri" w:date="2024-05-17T22:43:00Z" w16du:dateUtc="2024-05-17T20:43:00Z">
        <w:r w:rsidRPr="00E24B0A">
          <w:rPr>
            <w:rFonts w:asciiTheme="majorBidi" w:eastAsiaTheme="minorHAnsi" w:hAnsiTheme="majorBidi" w:cstheme="majorBidi"/>
            <w:sz w:val="22"/>
            <w:szCs w:val="22"/>
            <w:lang w:bidi="fa-IR"/>
            <w:rPrChange w:id="6258" w:author="Samane Shahpouri" w:date="2024-05-17T23:11:00Z" w16du:dateUtc="2024-05-17T21:11:00Z">
              <w:rPr>
                <w:rFonts w:asciiTheme="minorHAnsi" w:eastAsiaTheme="minorHAnsi" w:hAnsiTheme="minorHAnsi" w:cstheme="minorBidi"/>
                <w:sz w:val="22"/>
                <w:szCs w:val="22"/>
                <w:lang w:bidi="fa-IR"/>
              </w:rPr>
            </w:rPrChange>
          </w:rPr>
          <w:t>In the initial phase of our research, we attempted to use full-body 3D PET data as single inputs for training our deep learning model. This approach, however, presented significant challenges. The limit number of available data and the limit computational resources required to process full-body 3D data.</w:t>
        </w:r>
      </w:ins>
    </w:p>
    <w:p w14:paraId="74AC9318" w14:textId="77777777" w:rsidR="00250867" w:rsidRPr="00E24B0A" w:rsidRDefault="00250867" w:rsidP="00250867">
      <w:pPr>
        <w:pStyle w:val="NormalWeb"/>
        <w:rPr>
          <w:ins w:id="6259" w:author="Samane Shahpouri" w:date="2024-05-17T22:43:00Z" w16du:dateUtc="2024-05-17T20:43:00Z"/>
          <w:rFonts w:asciiTheme="majorBidi" w:eastAsiaTheme="minorHAnsi" w:hAnsiTheme="majorBidi" w:cstheme="majorBidi"/>
          <w:sz w:val="22"/>
          <w:szCs w:val="22"/>
          <w:lang w:bidi="fa-IR"/>
          <w:rPrChange w:id="6260" w:author="Samane Shahpouri" w:date="2024-05-17T23:11:00Z" w16du:dateUtc="2024-05-17T21:11:00Z">
            <w:rPr>
              <w:ins w:id="6261" w:author="Samane Shahpouri" w:date="2024-05-17T22:43:00Z" w16du:dateUtc="2024-05-17T20:43:00Z"/>
              <w:rFonts w:asciiTheme="minorHAnsi" w:eastAsiaTheme="minorHAnsi" w:hAnsiTheme="minorHAnsi" w:cstheme="minorBidi"/>
              <w:sz w:val="22"/>
              <w:szCs w:val="22"/>
              <w:lang w:bidi="fa-IR"/>
            </w:rPr>
          </w:rPrChange>
        </w:rPr>
      </w:pPr>
      <w:ins w:id="6262" w:author="Samane Shahpouri" w:date="2024-05-17T22:43:00Z" w16du:dateUtc="2024-05-17T20:43:00Z">
        <w:r w:rsidRPr="00E24B0A">
          <w:rPr>
            <w:rFonts w:asciiTheme="majorBidi" w:eastAsiaTheme="minorHAnsi" w:hAnsiTheme="majorBidi" w:cstheme="majorBidi"/>
            <w:sz w:val="22"/>
            <w:szCs w:val="22"/>
            <w:lang w:bidi="fa-IR"/>
            <w:rPrChange w:id="6263" w:author="Samane Shahpouri" w:date="2024-05-17T23:11:00Z" w16du:dateUtc="2024-05-17T21:11:00Z">
              <w:rPr>
                <w:rFonts w:asciiTheme="minorHAnsi" w:eastAsiaTheme="minorHAnsi" w:hAnsiTheme="minorHAnsi" w:cstheme="minorBidi"/>
                <w:sz w:val="22"/>
                <w:szCs w:val="22"/>
                <w:lang w:bidi="fa-IR"/>
              </w:rPr>
            </w:rPrChange>
          </w:rPr>
          <w:t>Most researchers in this field typically use a 2D slice-wise approach using data-frame images, which significantly reduces the computational demand. Others utilize a smaller section of the data-frame, training their models patch-wise to manage resource constraints effectively. Considering these factors, we opted to focus on using image patches exclusively in the axial direction, and fixed boundaries in the coronal and sagittal dimensions 168 and 168 with each patch containing 32 axial slices. This approach effectively increased our data tenfold, facilitating more extensive training under limited resource conditions.</w:t>
        </w:r>
      </w:ins>
    </w:p>
    <w:p w14:paraId="1B940625" w14:textId="77777777" w:rsidR="00250867" w:rsidRPr="00E24B0A" w:rsidRDefault="00250867" w:rsidP="00250867">
      <w:pPr>
        <w:pStyle w:val="NormalWeb"/>
        <w:rPr>
          <w:ins w:id="6264" w:author="Samane Shahpouri" w:date="2024-05-17T22:43:00Z" w16du:dateUtc="2024-05-17T20:43:00Z"/>
          <w:rFonts w:asciiTheme="majorBidi" w:eastAsiaTheme="minorHAnsi" w:hAnsiTheme="majorBidi" w:cstheme="majorBidi"/>
          <w:sz w:val="22"/>
          <w:szCs w:val="22"/>
          <w:lang w:bidi="fa-IR"/>
          <w:rPrChange w:id="6265" w:author="Samane Shahpouri" w:date="2024-05-17T23:11:00Z" w16du:dateUtc="2024-05-17T21:11:00Z">
            <w:rPr>
              <w:ins w:id="6266" w:author="Samane Shahpouri" w:date="2024-05-17T22:43:00Z" w16du:dateUtc="2024-05-17T20:43:00Z"/>
              <w:rFonts w:asciiTheme="minorHAnsi" w:eastAsiaTheme="minorHAnsi" w:hAnsiTheme="minorHAnsi" w:cstheme="minorBidi"/>
              <w:sz w:val="22"/>
              <w:szCs w:val="22"/>
              <w:lang w:bidi="fa-IR"/>
            </w:rPr>
          </w:rPrChange>
        </w:rPr>
      </w:pPr>
      <w:ins w:id="6267" w:author="Samane Shahpouri" w:date="2024-05-17T22:43:00Z" w16du:dateUtc="2024-05-17T20:43:00Z">
        <w:r w:rsidRPr="00E24B0A">
          <w:rPr>
            <w:rFonts w:asciiTheme="majorBidi" w:eastAsiaTheme="minorHAnsi" w:hAnsiTheme="majorBidi" w:cstheme="majorBidi"/>
            <w:sz w:val="22"/>
            <w:szCs w:val="22"/>
            <w:lang w:bidi="fa-IR"/>
            <w:rPrChange w:id="6268" w:author="Samane Shahpouri" w:date="2024-05-17T23:11:00Z" w16du:dateUtc="2024-05-17T21:11:00Z">
              <w:rPr>
                <w:rFonts w:asciiTheme="minorHAnsi" w:eastAsiaTheme="minorHAnsi" w:hAnsiTheme="minorHAnsi" w:cstheme="minorBidi"/>
                <w:sz w:val="22"/>
                <w:szCs w:val="22"/>
                <w:lang w:bidi="fa-IR"/>
              </w:rPr>
            </w:rPrChange>
          </w:rPr>
          <w:t>The outcomes of this method, presented in Figure 5 and Table 4. These results underline the adaptability of our approach in optimizing data usage and computational resources while still enabling robust model training.</w:t>
        </w:r>
      </w:ins>
    </w:p>
    <w:p w14:paraId="18BC67D3" w14:textId="77777777" w:rsidR="00250867" w:rsidRDefault="00250867" w:rsidP="00250867">
      <w:pPr>
        <w:pStyle w:val="NormalWeb"/>
        <w:rPr>
          <w:ins w:id="6269" w:author="Samane Shahpouri" w:date="2024-05-19T21:32:00Z" w16du:dateUtc="2024-05-19T19:32:00Z"/>
          <w:rFonts w:asciiTheme="majorBidi" w:eastAsiaTheme="minorHAnsi" w:hAnsiTheme="majorBidi" w:cstheme="majorBidi"/>
          <w:sz w:val="22"/>
          <w:szCs w:val="22"/>
          <w:lang w:bidi="fa-IR"/>
        </w:rPr>
      </w:pPr>
    </w:p>
    <w:p w14:paraId="60F5936E" w14:textId="77777777" w:rsidR="004D1A9B" w:rsidRPr="00E24B0A" w:rsidRDefault="004D1A9B" w:rsidP="00250867">
      <w:pPr>
        <w:pStyle w:val="NormalWeb"/>
        <w:rPr>
          <w:ins w:id="6270" w:author="Samane Shahpouri" w:date="2024-05-17T22:43:00Z" w16du:dateUtc="2024-05-17T20:43:00Z"/>
          <w:rFonts w:asciiTheme="majorBidi" w:eastAsiaTheme="minorHAnsi" w:hAnsiTheme="majorBidi" w:cstheme="majorBidi"/>
          <w:sz w:val="22"/>
          <w:szCs w:val="22"/>
          <w:lang w:bidi="fa-IR"/>
          <w:rPrChange w:id="6271" w:author="Samane Shahpouri" w:date="2024-05-17T23:11:00Z" w16du:dateUtc="2024-05-17T21:11:00Z">
            <w:rPr>
              <w:ins w:id="6272" w:author="Samane Shahpouri" w:date="2024-05-17T22:43:00Z" w16du:dateUtc="2024-05-17T20:43:00Z"/>
              <w:rFonts w:asciiTheme="minorHAnsi" w:eastAsiaTheme="minorHAnsi" w:hAnsiTheme="minorHAnsi" w:cstheme="minorBidi"/>
              <w:sz w:val="22"/>
              <w:szCs w:val="22"/>
              <w:lang w:bidi="fa-IR"/>
            </w:rPr>
          </w:rPrChange>
        </w:rPr>
      </w:pPr>
    </w:p>
    <w:p w14:paraId="0EE7CDD7" w14:textId="0A4FC5F3" w:rsidR="00250867" w:rsidRPr="00507D2D" w:rsidRDefault="00250867" w:rsidP="00507D2D">
      <w:pPr>
        <w:rPr>
          <w:ins w:id="6273" w:author="Samane Shahpouri" w:date="2024-05-17T22:43:00Z" w16du:dateUtc="2024-05-17T20:43:00Z"/>
        </w:rPr>
      </w:pPr>
      <w:ins w:id="6274" w:author="Samane Shahpouri" w:date="2024-05-17T22:43:00Z" w16du:dateUtc="2024-05-17T20:43:00Z">
        <w:r w:rsidRPr="00507D2D">
          <w:lastRenderedPageBreak/>
          <w:t xml:space="preserve">Table </w:t>
        </w:r>
        <w:r w:rsidRPr="00507D2D">
          <w:fldChar w:fldCharType="begin"/>
        </w:r>
        <w:r w:rsidRPr="00507D2D">
          <w:instrText xml:space="preserve"> SEQ Table \* ARABIC </w:instrText>
        </w:r>
        <w:r w:rsidRPr="00507D2D">
          <w:fldChar w:fldCharType="separate"/>
        </w:r>
      </w:ins>
      <w:ins w:id="6275" w:author="Samane Shahpouri" w:date="2024-05-19T21:34:00Z" w16du:dateUtc="2024-05-19T19:34:00Z">
        <w:r w:rsidR="00230BE0">
          <w:rPr>
            <w:noProof/>
          </w:rPr>
          <w:t>6</w:t>
        </w:r>
      </w:ins>
      <w:ins w:id="6276"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803"/>
        <w:gridCol w:w="7213"/>
      </w:tblGrid>
      <w:tr w:rsidR="00250867" w:rsidRPr="00E24B0A" w14:paraId="7A229275" w14:textId="77777777" w:rsidTr="00D06CBC">
        <w:trPr>
          <w:ins w:id="6277" w:author="Samane Shahpouri" w:date="2024-05-17T22:43:00Z"/>
        </w:trPr>
        <w:tc>
          <w:tcPr>
            <w:tcW w:w="1803" w:type="dxa"/>
          </w:tcPr>
          <w:p w14:paraId="6DD06FD1" w14:textId="77777777" w:rsidR="00250867" w:rsidRPr="00E24B0A" w:rsidRDefault="00250867" w:rsidP="00D06CBC">
            <w:pPr>
              <w:pStyle w:val="NormalWeb"/>
              <w:rPr>
                <w:ins w:id="6278" w:author="Samane Shahpouri" w:date="2024-05-17T22:43:00Z" w16du:dateUtc="2024-05-17T20:43:00Z"/>
                <w:rFonts w:asciiTheme="majorBidi" w:eastAsiaTheme="minorHAnsi" w:hAnsiTheme="majorBidi" w:cstheme="majorBidi"/>
                <w:sz w:val="16"/>
                <w:szCs w:val="16"/>
                <w:lang w:bidi="fa-IR"/>
                <w:rPrChange w:id="6279" w:author="Samane Shahpouri" w:date="2024-05-17T23:11:00Z" w16du:dateUtc="2024-05-17T21:11:00Z">
                  <w:rPr>
                    <w:ins w:id="6280" w:author="Samane Shahpouri" w:date="2024-05-17T22:43:00Z" w16du:dateUtc="2024-05-17T20:43:00Z"/>
                    <w:rFonts w:ascii="Courier New" w:eastAsiaTheme="minorHAnsi" w:hAnsi="Courier New" w:cs="Courier New"/>
                    <w:sz w:val="16"/>
                    <w:szCs w:val="16"/>
                    <w:lang w:bidi="fa-IR"/>
                  </w:rPr>
                </w:rPrChange>
              </w:rPr>
            </w:pPr>
            <w:proofErr w:type="spellStart"/>
            <w:ins w:id="6281" w:author="Samane Shahpouri" w:date="2024-05-17T22:43:00Z" w16du:dateUtc="2024-05-17T20:43:00Z">
              <w:r w:rsidRPr="00E24B0A">
                <w:rPr>
                  <w:rStyle w:val="n"/>
                  <w:rFonts w:asciiTheme="majorBidi" w:eastAsiaTheme="majorEastAsia" w:hAnsiTheme="majorBidi" w:cstheme="majorBidi"/>
                  <w:color w:val="212121"/>
                  <w:sz w:val="16"/>
                  <w:szCs w:val="16"/>
                  <w:rPrChange w:id="6282" w:author="Samane Shahpouri" w:date="2024-05-17T23:11:00Z" w16du:dateUtc="2024-05-17T21:11:00Z">
                    <w:rPr>
                      <w:rStyle w:val="n"/>
                      <w:rFonts w:ascii="Courier New" w:eastAsiaTheme="majorEastAsia" w:hAnsi="Courier New" w:cs="Courier New"/>
                      <w:color w:val="212121"/>
                      <w:sz w:val="16"/>
                      <w:szCs w:val="16"/>
                    </w:rPr>
                  </w:rPrChange>
                </w:rPr>
                <w:t>roi_size</w:t>
              </w:r>
              <w:proofErr w:type="spellEnd"/>
            </w:ins>
          </w:p>
        </w:tc>
        <w:tc>
          <w:tcPr>
            <w:tcW w:w="7213" w:type="dxa"/>
          </w:tcPr>
          <w:p w14:paraId="705EA666" w14:textId="77777777" w:rsidR="00250867" w:rsidRPr="00E24B0A" w:rsidRDefault="00250867" w:rsidP="00D06CBC">
            <w:pPr>
              <w:pStyle w:val="NormalWeb"/>
              <w:rPr>
                <w:ins w:id="6283" w:author="Samane Shahpouri" w:date="2024-05-17T22:43:00Z" w16du:dateUtc="2024-05-17T20:43:00Z"/>
                <w:rFonts w:asciiTheme="majorBidi" w:eastAsiaTheme="minorHAnsi" w:hAnsiTheme="majorBidi" w:cstheme="majorBidi"/>
                <w:sz w:val="16"/>
                <w:szCs w:val="16"/>
                <w:lang w:bidi="fa-IR"/>
                <w:rPrChange w:id="6284" w:author="Samane Shahpouri" w:date="2024-05-17T23:11:00Z" w16du:dateUtc="2024-05-17T21:11:00Z">
                  <w:rPr>
                    <w:ins w:id="6285" w:author="Samane Shahpouri" w:date="2024-05-17T22:43:00Z" w16du:dateUtc="2024-05-17T20:43:00Z"/>
                    <w:rFonts w:ascii="Courier New" w:eastAsiaTheme="minorHAnsi" w:hAnsi="Courier New" w:cs="Courier New"/>
                    <w:sz w:val="16"/>
                    <w:szCs w:val="16"/>
                    <w:lang w:bidi="fa-IR"/>
                  </w:rPr>
                </w:rPrChange>
              </w:rPr>
            </w:pPr>
            <w:ins w:id="6286" w:author="Samane Shahpouri" w:date="2024-05-17T22:43:00Z" w16du:dateUtc="2024-05-17T20:43:00Z">
              <w:r w:rsidRPr="00E24B0A">
                <w:rPr>
                  <w:rStyle w:val="p"/>
                  <w:rFonts w:asciiTheme="majorBidi" w:eastAsiaTheme="majorEastAsia" w:hAnsiTheme="majorBidi" w:cstheme="majorBidi"/>
                  <w:color w:val="212121"/>
                  <w:sz w:val="16"/>
                  <w:szCs w:val="16"/>
                  <w:rPrChange w:id="6287"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Style w:val="mi"/>
                  <w:rFonts w:asciiTheme="majorBidi" w:eastAsiaTheme="majorEastAsia" w:hAnsiTheme="majorBidi" w:cstheme="majorBidi"/>
                  <w:color w:val="212121"/>
                  <w:sz w:val="16"/>
                  <w:szCs w:val="16"/>
                  <w:rPrChange w:id="6288" w:author="Samane Shahpouri" w:date="2024-05-17T23:11:00Z" w16du:dateUtc="2024-05-17T21:11:00Z">
                    <w:rPr>
                      <w:rStyle w:val="mi"/>
                      <w:rFonts w:ascii="Courier New" w:eastAsiaTheme="majorEastAsia" w:hAnsi="Courier New" w:cs="Courier New"/>
                      <w:color w:val="212121"/>
                      <w:sz w:val="16"/>
                      <w:szCs w:val="16"/>
                    </w:rPr>
                  </w:rPrChange>
                </w:rPr>
                <w:t>168</w:t>
              </w:r>
              <w:r w:rsidRPr="00E24B0A">
                <w:rPr>
                  <w:rStyle w:val="p"/>
                  <w:rFonts w:asciiTheme="majorBidi" w:eastAsiaTheme="majorEastAsia" w:hAnsiTheme="majorBidi" w:cstheme="majorBidi"/>
                  <w:color w:val="212121"/>
                  <w:sz w:val="16"/>
                  <w:szCs w:val="16"/>
                  <w:rPrChange w:id="6289"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Fonts w:asciiTheme="majorBidi" w:hAnsiTheme="majorBidi" w:cstheme="majorBidi"/>
                  <w:color w:val="212121"/>
                  <w:sz w:val="16"/>
                  <w:szCs w:val="16"/>
                  <w:rPrChange w:id="6290"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291" w:author="Samane Shahpouri" w:date="2024-05-17T23:11:00Z" w16du:dateUtc="2024-05-17T21:11:00Z">
                    <w:rPr>
                      <w:rStyle w:val="mi"/>
                      <w:rFonts w:ascii="Courier New" w:eastAsiaTheme="majorEastAsia" w:hAnsi="Courier New" w:cs="Courier New"/>
                      <w:color w:val="212121"/>
                      <w:sz w:val="16"/>
                      <w:szCs w:val="16"/>
                    </w:rPr>
                  </w:rPrChange>
                </w:rPr>
                <w:t>168</w:t>
              </w:r>
              <w:r w:rsidRPr="00E24B0A">
                <w:rPr>
                  <w:rStyle w:val="p"/>
                  <w:rFonts w:asciiTheme="majorBidi" w:eastAsiaTheme="majorEastAsia" w:hAnsiTheme="majorBidi" w:cstheme="majorBidi"/>
                  <w:color w:val="212121"/>
                  <w:sz w:val="16"/>
                  <w:szCs w:val="16"/>
                  <w:rPrChange w:id="6292"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Fonts w:asciiTheme="majorBidi" w:hAnsiTheme="majorBidi" w:cstheme="majorBidi"/>
                  <w:color w:val="212121"/>
                  <w:sz w:val="16"/>
                  <w:szCs w:val="16"/>
                  <w:rPrChange w:id="6293"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294" w:author="Samane Shahpouri" w:date="2024-05-17T23:11:00Z" w16du:dateUtc="2024-05-17T21:11:00Z">
                    <w:rPr>
                      <w:rStyle w:val="mi"/>
                      <w:rFonts w:ascii="Courier New" w:eastAsiaTheme="majorEastAsia" w:hAnsi="Courier New" w:cs="Courier New"/>
                      <w:color w:val="212121"/>
                      <w:sz w:val="16"/>
                      <w:szCs w:val="16"/>
                    </w:rPr>
                  </w:rPrChange>
                </w:rPr>
                <w:t>320</w:t>
              </w:r>
              <w:r w:rsidRPr="00E24B0A">
                <w:rPr>
                  <w:rStyle w:val="p"/>
                  <w:rFonts w:asciiTheme="majorBidi" w:eastAsiaTheme="majorEastAsia" w:hAnsiTheme="majorBidi" w:cstheme="majorBidi"/>
                  <w:color w:val="212121"/>
                  <w:sz w:val="16"/>
                  <w:szCs w:val="16"/>
                  <w:rPrChange w:id="6295" w:author="Samane Shahpouri" w:date="2024-05-17T23:11:00Z" w16du:dateUtc="2024-05-17T21:11:00Z">
                    <w:rPr>
                      <w:rStyle w:val="p"/>
                      <w:rFonts w:ascii="Courier New" w:eastAsiaTheme="majorEastAsia" w:hAnsi="Courier New" w:cs="Courier New"/>
                      <w:color w:val="212121"/>
                      <w:sz w:val="16"/>
                      <w:szCs w:val="16"/>
                    </w:rPr>
                  </w:rPrChange>
                </w:rPr>
                <w:t>]</w:t>
              </w:r>
            </w:ins>
          </w:p>
        </w:tc>
      </w:tr>
      <w:tr w:rsidR="00250867" w:rsidRPr="00E24B0A" w14:paraId="57AEE2AA" w14:textId="77777777" w:rsidTr="00D06CBC">
        <w:trPr>
          <w:ins w:id="6296" w:author="Samane Shahpouri" w:date="2024-05-17T22:43:00Z"/>
        </w:trPr>
        <w:tc>
          <w:tcPr>
            <w:tcW w:w="1803" w:type="dxa"/>
          </w:tcPr>
          <w:p w14:paraId="1B599901" w14:textId="77777777" w:rsidR="00250867" w:rsidRPr="00E24B0A" w:rsidRDefault="00250867" w:rsidP="00D06CBC">
            <w:pPr>
              <w:pStyle w:val="NormalWeb"/>
              <w:rPr>
                <w:ins w:id="6297" w:author="Samane Shahpouri" w:date="2024-05-17T22:43:00Z" w16du:dateUtc="2024-05-17T20:43:00Z"/>
                <w:rFonts w:asciiTheme="majorBidi" w:eastAsiaTheme="minorHAnsi" w:hAnsiTheme="majorBidi" w:cstheme="majorBidi"/>
                <w:sz w:val="16"/>
                <w:szCs w:val="16"/>
                <w:lang w:bidi="fa-IR"/>
                <w:rPrChange w:id="6298" w:author="Samane Shahpouri" w:date="2024-05-17T23:11:00Z" w16du:dateUtc="2024-05-17T21:11:00Z">
                  <w:rPr>
                    <w:ins w:id="6299" w:author="Samane Shahpouri" w:date="2024-05-17T22:43:00Z" w16du:dateUtc="2024-05-17T20:43:00Z"/>
                    <w:rFonts w:ascii="Courier New" w:eastAsiaTheme="minorHAnsi" w:hAnsi="Courier New" w:cs="Courier New"/>
                    <w:sz w:val="16"/>
                    <w:szCs w:val="16"/>
                    <w:lang w:bidi="fa-IR"/>
                  </w:rPr>
                </w:rPrChange>
              </w:rPr>
            </w:pPr>
            <w:proofErr w:type="spellStart"/>
            <w:ins w:id="6300" w:author="Samane Shahpouri" w:date="2024-05-17T22:43:00Z" w16du:dateUtc="2024-05-17T20:43:00Z">
              <w:r w:rsidRPr="00E24B0A">
                <w:rPr>
                  <w:rStyle w:val="n"/>
                  <w:rFonts w:asciiTheme="majorBidi" w:eastAsiaTheme="majorEastAsia" w:hAnsiTheme="majorBidi" w:cstheme="majorBidi"/>
                  <w:color w:val="212121"/>
                  <w:sz w:val="16"/>
                  <w:szCs w:val="16"/>
                  <w:rPrChange w:id="6301" w:author="Samane Shahpouri" w:date="2024-05-17T23:11:00Z" w16du:dateUtc="2024-05-17T21:11:00Z">
                    <w:rPr>
                      <w:rStyle w:val="n"/>
                      <w:rFonts w:ascii="Courier New" w:eastAsiaTheme="majorEastAsia" w:hAnsi="Courier New" w:cs="Courier New"/>
                      <w:color w:val="212121"/>
                      <w:sz w:val="16"/>
                      <w:szCs w:val="16"/>
                    </w:rPr>
                  </w:rPrChange>
                </w:rPr>
                <w:t>train_transforms</w:t>
              </w:r>
              <w:proofErr w:type="spellEnd"/>
            </w:ins>
          </w:p>
        </w:tc>
        <w:tc>
          <w:tcPr>
            <w:tcW w:w="7213" w:type="dxa"/>
          </w:tcPr>
          <w:p w14:paraId="574F70A3" w14:textId="77777777" w:rsidR="00250867" w:rsidRPr="00E24B0A" w:rsidRDefault="00250867" w:rsidP="00D06CBC">
            <w:pPr>
              <w:pStyle w:val="HTMLPreformatted"/>
              <w:spacing w:line="244" w:lineRule="atLeast"/>
              <w:rPr>
                <w:ins w:id="6302" w:author="Samane Shahpouri" w:date="2024-05-17T22:43:00Z" w16du:dateUtc="2024-05-17T20:43:00Z"/>
                <w:rFonts w:asciiTheme="majorBidi" w:hAnsiTheme="majorBidi" w:cstheme="majorBidi"/>
                <w:color w:val="212121"/>
                <w:sz w:val="16"/>
                <w:szCs w:val="16"/>
                <w:rPrChange w:id="6303" w:author="Samane Shahpouri" w:date="2024-05-17T23:11:00Z" w16du:dateUtc="2024-05-17T21:11:00Z">
                  <w:rPr>
                    <w:ins w:id="6304" w:author="Samane Shahpouri" w:date="2024-05-17T22:43:00Z" w16du:dateUtc="2024-05-17T20:43:00Z"/>
                    <w:color w:val="212121"/>
                    <w:sz w:val="16"/>
                    <w:szCs w:val="16"/>
                  </w:rPr>
                </w:rPrChange>
              </w:rPr>
            </w:pPr>
            <w:proofErr w:type="spellStart"/>
            <w:proofErr w:type="gramStart"/>
            <w:ins w:id="6305" w:author="Samane Shahpouri" w:date="2024-05-17T22:43:00Z" w16du:dateUtc="2024-05-17T20:43:00Z">
              <w:r w:rsidRPr="00E24B0A">
                <w:rPr>
                  <w:rStyle w:val="n"/>
                  <w:rFonts w:asciiTheme="majorBidi" w:eastAsiaTheme="majorEastAsia" w:hAnsiTheme="majorBidi" w:cstheme="majorBidi"/>
                  <w:color w:val="212121"/>
                  <w:sz w:val="16"/>
                  <w:szCs w:val="16"/>
                  <w:rPrChange w:id="6306" w:author="Samane Shahpouri" w:date="2024-05-17T23:11:00Z" w16du:dateUtc="2024-05-17T21:11:00Z">
                    <w:rPr>
                      <w:rStyle w:val="n"/>
                      <w:rFonts w:eastAsiaTheme="majorEastAsia"/>
                      <w:color w:val="212121"/>
                      <w:sz w:val="16"/>
                      <w:szCs w:val="16"/>
                    </w:rPr>
                  </w:rPrChange>
                </w:rPr>
                <w:t>Spacingd</w:t>
              </w:r>
              <w:proofErr w:type="spellEnd"/>
              <w:r w:rsidRPr="00E24B0A">
                <w:rPr>
                  <w:rStyle w:val="p"/>
                  <w:rFonts w:asciiTheme="majorBidi" w:eastAsiaTheme="majorEastAsia" w:hAnsiTheme="majorBidi" w:cstheme="majorBidi"/>
                  <w:color w:val="212121"/>
                  <w:sz w:val="16"/>
                  <w:szCs w:val="16"/>
                  <w:rPrChange w:id="6307"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308"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309"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10"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311"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312"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13"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314"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31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16"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317" w:author="Samane Shahpouri" w:date="2024-05-17T23:11:00Z" w16du:dateUtc="2024-05-17T21:11:00Z">
                    <w:rPr>
                      <w:rStyle w:val="n"/>
                      <w:rFonts w:eastAsiaTheme="majorEastAsia"/>
                      <w:color w:val="212121"/>
                      <w:sz w:val="16"/>
                      <w:szCs w:val="16"/>
                    </w:rPr>
                  </w:rPrChange>
                </w:rPr>
                <w:t>pixdim</w:t>
              </w:r>
              <w:proofErr w:type="spellEnd"/>
              <w:r w:rsidRPr="00E24B0A">
                <w:rPr>
                  <w:rStyle w:val="o"/>
                  <w:rFonts w:asciiTheme="majorBidi" w:eastAsiaTheme="majorEastAsia" w:hAnsiTheme="majorBidi" w:cstheme="majorBidi"/>
                  <w:b/>
                  <w:bCs/>
                  <w:color w:val="212121"/>
                  <w:sz w:val="16"/>
                  <w:szCs w:val="16"/>
                  <w:rPrChange w:id="6318"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19" w:author="Samane Shahpouri" w:date="2024-05-17T23:11:00Z" w16du:dateUtc="2024-05-17T21:11:00Z">
                    <w:rPr>
                      <w:rStyle w:val="p"/>
                      <w:rFonts w:eastAsiaTheme="majorEastAsia"/>
                      <w:color w:val="212121"/>
                      <w:sz w:val="16"/>
                      <w:szCs w:val="16"/>
                    </w:rPr>
                  </w:rPrChange>
                </w:rPr>
                <w:t>(</w:t>
              </w:r>
              <w:r w:rsidRPr="00E24B0A">
                <w:rPr>
                  <w:rStyle w:val="mf"/>
                  <w:rFonts w:asciiTheme="majorBidi" w:eastAsiaTheme="majorEastAsia" w:hAnsiTheme="majorBidi" w:cstheme="majorBidi"/>
                  <w:color w:val="212121"/>
                  <w:sz w:val="16"/>
                  <w:szCs w:val="16"/>
                  <w:rPrChange w:id="6320" w:author="Samane Shahpouri" w:date="2024-05-17T23:11:00Z" w16du:dateUtc="2024-05-17T21:11:00Z">
                    <w:rPr>
                      <w:rStyle w:val="mf"/>
                      <w:rFonts w:eastAsiaTheme="majorEastAsia"/>
                      <w:color w:val="212121"/>
                      <w:sz w:val="16"/>
                      <w:szCs w:val="16"/>
                    </w:rPr>
                  </w:rPrChange>
                </w:rPr>
                <w:t>4.07</w:t>
              </w:r>
              <w:r w:rsidRPr="00E24B0A">
                <w:rPr>
                  <w:rStyle w:val="p"/>
                  <w:rFonts w:asciiTheme="majorBidi" w:eastAsiaTheme="majorEastAsia" w:hAnsiTheme="majorBidi" w:cstheme="majorBidi"/>
                  <w:color w:val="212121"/>
                  <w:sz w:val="16"/>
                  <w:szCs w:val="16"/>
                  <w:rPrChange w:id="632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22" w:author="Samane Shahpouri" w:date="2024-05-17T23:11:00Z" w16du:dateUtc="2024-05-17T21:11:00Z">
                    <w:rPr>
                      <w:color w:val="212121"/>
                      <w:sz w:val="16"/>
                      <w:szCs w:val="16"/>
                    </w:rPr>
                  </w:rPrChange>
                </w:rPr>
                <w:t xml:space="preserve"> </w:t>
              </w:r>
              <w:r w:rsidRPr="00E24B0A">
                <w:rPr>
                  <w:rStyle w:val="mf"/>
                  <w:rFonts w:asciiTheme="majorBidi" w:eastAsiaTheme="majorEastAsia" w:hAnsiTheme="majorBidi" w:cstheme="majorBidi"/>
                  <w:color w:val="212121"/>
                  <w:sz w:val="16"/>
                  <w:szCs w:val="16"/>
                  <w:rPrChange w:id="6323" w:author="Samane Shahpouri" w:date="2024-05-17T23:11:00Z" w16du:dateUtc="2024-05-17T21:11:00Z">
                    <w:rPr>
                      <w:rStyle w:val="mf"/>
                      <w:rFonts w:eastAsiaTheme="majorEastAsia"/>
                      <w:color w:val="212121"/>
                      <w:sz w:val="16"/>
                      <w:szCs w:val="16"/>
                    </w:rPr>
                  </w:rPrChange>
                </w:rPr>
                <w:t>4.07</w:t>
              </w:r>
              <w:r w:rsidRPr="00E24B0A">
                <w:rPr>
                  <w:rStyle w:val="p"/>
                  <w:rFonts w:asciiTheme="majorBidi" w:eastAsiaTheme="majorEastAsia" w:hAnsiTheme="majorBidi" w:cstheme="majorBidi"/>
                  <w:color w:val="212121"/>
                  <w:sz w:val="16"/>
                  <w:szCs w:val="16"/>
                  <w:rPrChange w:id="632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25" w:author="Samane Shahpouri" w:date="2024-05-17T23:11:00Z" w16du:dateUtc="2024-05-17T21:11:00Z">
                    <w:rPr>
                      <w:color w:val="212121"/>
                      <w:sz w:val="16"/>
                      <w:szCs w:val="16"/>
                    </w:rPr>
                  </w:rPrChange>
                </w:rPr>
                <w:t xml:space="preserve"> </w:t>
              </w:r>
              <w:r w:rsidRPr="00E24B0A">
                <w:rPr>
                  <w:rStyle w:val="mf"/>
                  <w:rFonts w:asciiTheme="majorBidi" w:eastAsiaTheme="majorEastAsia" w:hAnsiTheme="majorBidi" w:cstheme="majorBidi"/>
                  <w:color w:val="212121"/>
                  <w:sz w:val="16"/>
                  <w:szCs w:val="16"/>
                  <w:rPrChange w:id="6326" w:author="Samane Shahpouri" w:date="2024-05-17T23:11:00Z" w16du:dateUtc="2024-05-17T21:11:00Z">
                    <w:rPr>
                      <w:rStyle w:val="mf"/>
                      <w:rFonts w:eastAsiaTheme="majorEastAsia"/>
                      <w:color w:val="212121"/>
                      <w:sz w:val="16"/>
                      <w:szCs w:val="16"/>
                    </w:rPr>
                  </w:rPrChange>
                </w:rPr>
                <w:t>3.00</w:t>
              </w:r>
              <w:r w:rsidRPr="00E24B0A">
                <w:rPr>
                  <w:rStyle w:val="p"/>
                  <w:rFonts w:asciiTheme="majorBidi" w:eastAsiaTheme="majorEastAsia" w:hAnsiTheme="majorBidi" w:cstheme="majorBidi"/>
                  <w:color w:val="212121"/>
                  <w:sz w:val="16"/>
                  <w:szCs w:val="16"/>
                  <w:rPrChange w:id="632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28"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329" w:author="Samane Shahpouri" w:date="2024-05-17T23:11:00Z" w16du:dateUtc="2024-05-17T21:11:00Z">
                    <w:rPr>
                      <w:rStyle w:val="n"/>
                      <w:rFonts w:eastAsiaTheme="majorEastAsia"/>
                      <w:color w:val="212121"/>
                      <w:sz w:val="16"/>
                      <w:szCs w:val="16"/>
                    </w:rPr>
                  </w:rPrChange>
                </w:rPr>
                <w:t>mode</w:t>
              </w:r>
              <w:r w:rsidRPr="00E24B0A">
                <w:rPr>
                  <w:rStyle w:val="o"/>
                  <w:rFonts w:asciiTheme="majorBidi" w:eastAsiaTheme="majorEastAsia" w:hAnsiTheme="majorBidi" w:cstheme="majorBidi"/>
                  <w:b/>
                  <w:bCs/>
                  <w:color w:val="212121"/>
                  <w:sz w:val="16"/>
                  <w:szCs w:val="16"/>
                  <w:rPrChange w:id="6330" w:author="Samane Shahpouri" w:date="2024-05-17T23:11:00Z" w16du:dateUtc="2024-05-17T21:11:00Z">
                    <w:rPr>
                      <w:rStyle w:val="o"/>
                      <w:rFonts w:eastAsiaTheme="majorEastAsia"/>
                      <w:b/>
                      <w:bCs/>
                      <w:color w:val="212121"/>
                      <w:sz w:val="16"/>
                      <w:szCs w:val="16"/>
                    </w:rPr>
                  </w:rPrChange>
                </w:rPr>
                <w:t>=</w:t>
              </w:r>
              <w:r w:rsidRPr="00E24B0A">
                <w:rPr>
                  <w:rFonts w:asciiTheme="majorBidi" w:hAnsiTheme="majorBidi" w:cstheme="majorBidi"/>
                  <w:color w:val="212121"/>
                  <w:sz w:val="16"/>
                  <w:szCs w:val="16"/>
                  <w:rPrChange w:id="6331" w:author="Samane Shahpouri" w:date="2024-05-17T23:11:00Z" w16du:dateUtc="2024-05-17T21:11:00Z">
                    <w:rPr>
                      <w:color w:val="212121"/>
                      <w:sz w:val="16"/>
                      <w:szCs w:val="16"/>
                    </w:rPr>
                  </w:rPrChange>
                </w:rPr>
                <w:t xml:space="preserve"> </w:t>
              </w:r>
              <w:r w:rsidRPr="00E24B0A">
                <w:rPr>
                  <w:rStyle w:val="s1"/>
                  <w:rFonts w:asciiTheme="majorBidi" w:hAnsiTheme="majorBidi" w:cstheme="majorBidi"/>
                  <w:color w:val="212121"/>
                  <w:rPrChange w:id="6332" w:author="Samane Shahpouri" w:date="2024-05-17T23:11:00Z" w16du:dateUtc="2024-05-17T21:11:00Z">
                    <w:rPr>
                      <w:rStyle w:val="s1"/>
                      <w:color w:val="212121"/>
                    </w:rPr>
                  </w:rPrChange>
                </w:rPr>
                <w:t>'trilinear'</w:t>
              </w:r>
              <w:r w:rsidRPr="00E24B0A">
                <w:rPr>
                  <w:rStyle w:val="p"/>
                  <w:rFonts w:asciiTheme="majorBidi" w:eastAsiaTheme="majorEastAsia" w:hAnsiTheme="majorBidi" w:cstheme="majorBidi"/>
                  <w:color w:val="212121"/>
                  <w:sz w:val="16"/>
                  <w:szCs w:val="16"/>
                  <w:rPrChange w:id="633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34" w:author="Samane Shahpouri" w:date="2024-05-17T23:11:00Z" w16du:dateUtc="2024-05-17T21:11:00Z">
                    <w:rPr>
                      <w:color w:val="212121"/>
                      <w:sz w:val="16"/>
                      <w:szCs w:val="16"/>
                    </w:rPr>
                  </w:rPrChange>
                </w:rPr>
                <w:t xml:space="preserve">        </w:t>
              </w:r>
            </w:ins>
          </w:p>
          <w:p w14:paraId="1DA0FCAD" w14:textId="77777777" w:rsidR="00250867" w:rsidRPr="00E24B0A" w:rsidRDefault="00250867" w:rsidP="00D06CBC">
            <w:pPr>
              <w:pStyle w:val="HTMLPreformatted"/>
              <w:spacing w:line="244" w:lineRule="atLeast"/>
              <w:rPr>
                <w:ins w:id="6335" w:author="Samane Shahpouri" w:date="2024-05-17T22:43:00Z" w16du:dateUtc="2024-05-17T20:43:00Z"/>
                <w:rFonts w:asciiTheme="majorBidi" w:hAnsiTheme="majorBidi" w:cstheme="majorBidi"/>
                <w:color w:val="212121"/>
                <w:sz w:val="16"/>
                <w:szCs w:val="16"/>
                <w:rPrChange w:id="6336" w:author="Samane Shahpouri" w:date="2024-05-17T23:11:00Z" w16du:dateUtc="2024-05-17T21:11:00Z">
                  <w:rPr>
                    <w:ins w:id="6337" w:author="Samane Shahpouri" w:date="2024-05-17T22:43:00Z" w16du:dateUtc="2024-05-17T20:43:00Z"/>
                    <w:color w:val="212121"/>
                    <w:sz w:val="16"/>
                    <w:szCs w:val="16"/>
                  </w:rPr>
                </w:rPrChange>
              </w:rPr>
            </w:pPr>
            <w:proofErr w:type="spellStart"/>
            <w:proofErr w:type="gramStart"/>
            <w:ins w:id="6338" w:author="Samane Shahpouri" w:date="2024-05-17T22:43:00Z" w16du:dateUtc="2024-05-17T20:43:00Z">
              <w:r w:rsidRPr="00E24B0A">
                <w:rPr>
                  <w:rStyle w:val="n"/>
                  <w:rFonts w:asciiTheme="majorBidi" w:eastAsiaTheme="majorEastAsia" w:hAnsiTheme="majorBidi" w:cstheme="majorBidi"/>
                  <w:color w:val="212121"/>
                  <w:sz w:val="16"/>
                  <w:szCs w:val="16"/>
                  <w:rPrChange w:id="6339" w:author="Samane Shahpouri" w:date="2024-05-17T23:11:00Z" w16du:dateUtc="2024-05-17T21:11:00Z">
                    <w:rPr>
                      <w:rStyle w:val="n"/>
                      <w:rFonts w:eastAsiaTheme="majorEastAsia"/>
                      <w:color w:val="212121"/>
                      <w:sz w:val="16"/>
                      <w:szCs w:val="16"/>
                    </w:rPr>
                  </w:rPrChange>
                </w:rPr>
                <w:t>SpatialPadd</w:t>
              </w:r>
              <w:proofErr w:type="spellEnd"/>
              <w:r w:rsidRPr="00E24B0A">
                <w:rPr>
                  <w:rStyle w:val="p"/>
                  <w:rFonts w:asciiTheme="majorBidi" w:eastAsiaTheme="majorEastAsia" w:hAnsiTheme="majorBidi" w:cstheme="majorBidi"/>
                  <w:color w:val="212121"/>
                  <w:sz w:val="16"/>
                  <w:szCs w:val="16"/>
                  <w:rPrChange w:id="6340"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341"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342"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43"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344"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34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46"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347"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34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49"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350"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6351"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52"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353"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35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55"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356"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35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58"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359" w:author="Samane Shahpouri" w:date="2024-05-17T23:11:00Z" w16du:dateUtc="2024-05-17T21:11:00Z">
                    <w:rPr>
                      <w:rStyle w:val="mi"/>
                      <w:rFonts w:eastAsiaTheme="majorEastAsia"/>
                      <w:color w:val="212121"/>
                      <w:sz w:val="16"/>
                      <w:szCs w:val="16"/>
                    </w:rPr>
                  </w:rPrChange>
                </w:rPr>
                <w:t>320</w:t>
              </w:r>
              <w:r w:rsidRPr="00E24B0A">
                <w:rPr>
                  <w:rStyle w:val="p"/>
                  <w:rFonts w:asciiTheme="majorBidi" w:eastAsiaTheme="majorEastAsia" w:hAnsiTheme="majorBidi" w:cstheme="majorBidi"/>
                  <w:color w:val="212121"/>
                  <w:sz w:val="16"/>
                  <w:szCs w:val="16"/>
                  <w:rPrChange w:id="636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61"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362" w:author="Samane Shahpouri" w:date="2024-05-17T23:11:00Z" w16du:dateUtc="2024-05-17T21:11:00Z">
                    <w:rPr>
                      <w:rStyle w:val="n"/>
                      <w:rFonts w:eastAsiaTheme="majorEastAsia"/>
                      <w:color w:val="212121"/>
                      <w:sz w:val="16"/>
                      <w:szCs w:val="16"/>
                    </w:rPr>
                  </w:rPrChange>
                </w:rPr>
                <w:t>mode</w:t>
              </w:r>
              <w:r w:rsidRPr="00E24B0A">
                <w:rPr>
                  <w:rStyle w:val="o"/>
                  <w:rFonts w:asciiTheme="majorBidi" w:eastAsiaTheme="majorEastAsia" w:hAnsiTheme="majorBidi" w:cstheme="majorBidi"/>
                  <w:b/>
                  <w:bCs/>
                  <w:color w:val="212121"/>
                  <w:sz w:val="16"/>
                  <w:szCs w:val="16"/>
                  <w:rPrChange w:id="6363" w:author="Samane Shahpouri" w:date="2024-05-17T23:11:00Z" w16du:dateUtc="2024-05-17T21:11:00Z">
                    <w:rPr>
                      <w:rStyle w:val="o"/>
                      <w:rFonts w:eastAsiaTheme="majorEastAsia"/>
                      <w:b/>
                      <w:bCs/>
                      <w:color w:val="212121"/>
                      <w:sz w:val="16"/>
                      <w:szCs w:val="16"/>
                    </w:rPr>
                  </w:rPrChange>
                </w:rPr>
                <w:t>=</w:t>
              </w:r>
              <w:r w:rsidRPr="00E24B0A">
                <w:rPr>
                  <w:rStyle w:val="s1"/>
                  <w:rFonts w:asciiTheme="majorBidi" w:hAnsiTheme="majorBidi" w:cstheme="majorBidi"/>
                  <w:color w:val="212121"/>
                  <w:rPrChange w:id="6364" w:author="Samane Shahpouri" w:date="2024-05-17T23:11:00Z" w16du:dateUtc="2024-05-17T21:11:00Z">
                    <w:rPr>
                      <w:rStyle w:val="s1"/>
                      <w:color w:val="212121"/>
                    </w:rPr>
                  </w:rPrChange>
                </w:rPr>
                <w:t>'constant'</w:t>
              </w:r>
              <w:r w:rsidRPr="00E24B0A">
                <w:rPr>
                  <w:rStyle w:val="p"/>
                  <w:rFonts w:asciiTheme="majorBidi" w:eastAsiaTheme="majorEastAsia" w:hAnsiTheme="majorBidi" w:cstheme="majorBidi"/>
                  <w:color w:val="212121"/>
                  <w:sz w:val="16"/>
                  <w:szCs w:val="16"/>
                  <w:rPrChange w:id="636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66" w:author="Samane Shahpouri" w:date="2024-05-17T23:11:00Z" w16du:dateUtc="2024-05-17T21:11:00Z">
                    <w:rPr>
                      <w:color w:val="212121"/>
                      <w:sz w:val="16"/>
                      <w:szCs w:val="16"/>
                    </w:rPr>
                  </w:rPrChange>
                </w:rPr>
                <w:t xml:space="preserve">  </w:t>
              </w:r>
              <w:r w:rsidRPr="00E24B0A">
                <w:rPr>
                  <w:rStyle w:val="c1"/>
                  <w:rFonts w:asciiTheme="majorBidi" w:eastAsiaTheme="majorEastAsia" w:hAnsiTheme="majorBidi" w:cstheme="majorBidi"/>
                  <w:i/>
                  <w:iCs/>
                  <w:color w:val="212121"/>
                  <w:sz w:val="16"/>
                  <w:szCs w:val="16"/>
                  <w:rPrChange w:id="6367" w:author="Samane Shahpouri" w:date="2024-05-17T23:11:00Z" w16du:dateUtc="2024-05-17T21:11:00Z">
                    <w:rPr>
                      <w:rStyle w:val="c1"/>
                      <w:rFonts w:eastAsiaTheme="majorEastAsia"/>
                      <w:i/>
                      <w:iCs/>
                      <w:color w:val="212121"/>
                      <w:sz w:val="16"/>
                      <w:szCs w:val="16"/>
                    </w:rPr>
                  </w:rPrChange>
                </w:rPr>
                <w:t># Pad to ensure minimum size</w:t>
              </w:r>
              <w:r w:rsidRPr="00E24B0A">
                <w:rPr>
                  <w:rFonts w:asciiTheme="majorBidi" w:hAnsiTheme="majorBidi" w:cstheme="majorBidi"/>
                  <w:color w:val="212121"/>
                  <w:sz w:val="16"/>
                  <w:szCs w:val="16"/>
                  <w:rPrChange w:id="6368" w:author="Samane Shahpouri" w:date="2024-05-17T23:11:00Z" w16du:dateUtc="2024-05-17T21:11:00Z">
                    <w:rPr>
                      <w:color w:val="212121"/>
                      <w:sz w:val="16"/>
                      <w:szCs w:val="16"/>
                    </w:rPr>
                  </w:rPrChange>
                </w:rPr>
                <w:t xml:space="preserve">     </w:t>
              </w:r>
            </w:ins>
          </w:p>
          <w:p w14:paraId="440A3C0F" w14:textId="77777777" w:rsidR="00250867" w:rsidRPr="00E24B0A" w:rsidRDefault="00250867" w:rsidP="00D06CBC">
            <w:pPr>
              <w:pStyle w:val="HTMLPreformatted"/>
              <w:spacing w:line="244" w:lineRule="atLeast"/>
              <w:rPr>
                <w:ins w:id="6369" w:author="Samane Shahpouri" w:date="2024-05-17T22:43:00Z" w16du:dateUtc="2024-05-17T20:43:00Z"/>
                <w:rFonts w:asciiTheme="majorBidi" w:hAnsiTheme="majorBidi" w:cstheme="majorBidi"/>
                <w:color w:val="212121"/>
                <w:sz w:val="16"/>
                <w:szCs w:val="16"/>
                <w:rPrChange w:id="6370" w:author="Samane Shahpouri" w:date="2024-05-17T23:11:00Z" w16du:dateUtc="2024-05-17T21:11:00Z">
                  <w:rPr>
                    <w:ins w:id="6371" w:author="Samane Shahpouri" w:date="2024-05-17T22:43:00Z" w16du:dateUtc="2024-05-17T20:43:00Z"/>
                    <w:color w:val="212121"/>
                    <w:sz w:val="16"/>
                    <w:szCs w:val="16"/>
                  </w:rPr>
                </w:rPrChange>
              </w:rPr>
            </w:pPr>
            <w:proofErr w:type="spellStart"/>
            <w:proofErr w:type="gramStart"/>
            <w:ins w:id="6372" w:author="Samane Shahpouri" w:date="2024-05-17T22:43:00Z" w16du:dateUtc="2024-05-17T20:43:00Z">
              <w:r w:rsidRPr="00E24B0A">
                <w:rPr>
                  <w:rStyle w:val="n"/>
                  <w:rFonts w:asciiTheme="majorBidi" w:eastAsiaTheme="majorEastAsia" w:hAnsiTheme="majorBidi" w:cstheme="majorBidi"/>
                  <w:color w:val="212121"/>
                  <w:sz w:val="16"/>
                  <w:szCs w:val="16"/>
                  <w:rPrChange w:id="6373" w:author="Samane Shahpouri" w:date="2024-05-17T23:11:00Z" w16du:dateUtc="2024-05-17T21:11:00Z">
                    <w:rPr>
                      <w:rStyle w:val="n"/>
                      <w:rFonts w:eastAsiaTheme="majorEastAsia"/>
                      <w:color w:val="212121"/>
                      <w:sz w:val="16"/>
                      <w:szCs w:val="16"/>
                    </w:rPr>
                  </w:rPrChange>
                </w:rPr>
                <w:t>RandCropByPosNegLabeld</w:t>
              </w:r>
              <w:proofErr w:type="spellEnd"/>
              <w:r w:rsidRPr="00E24B0A">
                <w:rPr>
                  <w:rStyle w:val="p"/>
                  <w:rFonts w:asciiTheme="majorBidi" w:eastAsiaTheme="majorEastAsia" w:hAnsiTheme="majorBidi" w:cstheme="majorBidi"/>
                  <w:color w:val="212121"/>
                  <w:sz w:val="16"/>
                  <w:szCs w:val="16"/>
                  <w:rPrChange w:id="6374"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375"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376"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77"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378"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37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80"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381"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382"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383" w:author="Samane Shahpouri" w:date="2024-05-17T23:11:00Z" w16du:dateUtc="2024-05-17T21:11:00Z">
                    <w:rPr>
                      <w:rStyle w:val="n"/>
                      <w:rFonts w:eastAsiaTheme="majorEastAsia"/>
                      <w:color w:val="212121"/>
                      <w:sz w:val="16"/>
                      <w:szCs w:val="16"/>
                    </w:rPr>
                  </w:rPrChange>
                </w:rPr>
                <w:t>label_key</w:t>
              </w:r>
              <w:proofErr w:type="spellEnd"/>
              <w:r w:rsidRPr="00E24B0A">
                <w:rPr>
                  <w:rStyle w:val="o"/>
                  <w:rFonts w:asciiTheme="majorBidi" w:eastAsiaTheme="majorEastAsia" w:hAnsiTheme="majorBidi" w:cstheme="majorBidi"/>
                  <w:b/>
                  <w:bCs/>
                  <w:color w:val="212121"/>
                  <w:sz w:val="16"/>
                  <w:szCs w:val="16"/>
                  <w:rPrChange w:id="6384" w:author="Samane Shahpouri" w:date="2024-05-17T23:11:00Z" w16du:dateUtc="2024-05-17T21:11:00Z">
                    <w:rPr>
                      <w:rStyle w:val="o"/>
                      <w:rFonts w:eastAsiaTheme="majorEastAsia"/>
                      <w:b/>
                      <w:bCs/>
                      <w:color w:val="212121"/>
                      <w:sz w:val="16"/>
                      <w:szCs w:val="16"/>
                    </w:rPr>
                  </w:rPrChange>
                </w:rPr>
                <w:t>=</w:t>
              </w:r>
              <w:r w:rsidRPr="00E24B0A">
                <w:rPr>
                  <w:rStyle w:val="s2"/>
                  <w:rFonts w:asciiTheme="majorBidi" w:eastAsiaTheme="majorEastAsia" w:hAnsiTheme="majorBidi" w:cstheme="majorBidi"/>
                  <w:color w:val="212121"/>
                  <w:sz w:val="16"/>
                  <w:szCs w:val="16"/>
                  <w:rPrChange w:id="6385"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38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87"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388"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6389"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390"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391"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392"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93"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394"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39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96"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397" w:author="Samane Shahpouri" w:date="2024-05-17T23:11:00Z" w16du:dateUtc="2024-05-17T21:11:00Z">
                    <w:rPr>
                      <w:rStyle w:val="mi"/>
                      <w:rFonts w:eastAsiaTheme="majorEastAsia"/>
                      <w:color w:val="212121"/>
                      <w:sz w:val="16"/>
                      <w:szCs w:val="16"/>
                    </w:rPr>
                  </w:rPrChange>
                </w:rPr>
                <w:t>32</w:t>
              </w:r>
              <w:r w:rsidRPr="00E24B0A">
                <w:rPr>
                  <w:rStyle w:val="p"/>
                  <w:rFonts w:asciiTheme="majorBidi" w:eastAsiaTheme="majorEastAsia" w:hAnsiTheme="majorBidi" w:cstheme="majorBidi"/>
                  <w:color w:val="212121"/>
                  <w:sz w:val="16"/>
                  <w:szCs w:val="16"/>
                  <w:rPrChange w:id="639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399"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400" w:author="Samane Shahpouri" w:date="2024-05-17T23:11:00Z" w16du:dateUtc="2024-05-17T21:11:00Z">
                    <w:rPr>
                      <w:rStyle w:val="n"/>
                      <w:rFonts w:eastAsiaTheme="majorEastAsia"/>
                      <w:color w:val="212121"/>
                      <w:sz w:val="16"/>
                      <w:szCs w:val="16"/>
                    </w:rPr>
                  </w:rPrChange>
                </w:rPr>
                <w:t>pos</w:t>
              </w:r>
              <w:proofErr w:type="spellEnd"/>
              <w:r w:rsidRPr="00E24B0A">
                <w:rPr>
                  <w:rStyle w:val="o"/>
                  <w:rFonts w:asciiTheme="majorBidi" w:eastAsiaTheme="majorEastAsia" w:hAnsiTheme="majorBidi" w:cstheme="majorBidi"/>
                  <w:b/>
                  <w:bCs/>
                  <w:color w:val="212121"/>
                  <w:sz w:val="16"/>
                  <w:szCs w:val="16"/>
                  <w:rPrChange w:id="6401"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402"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403"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404" w:author="Samane Shahpouri" w:date="2024-05-17T23:11:00Z" w16du:dateUtc="2024-05-17T21:11:00Z">
                    <w:rPr>
                      <w:rStyle w:val="n"/>
                      <w:rFonts w:eastAsiaTheme="majorEastAsia"/>
                      <w:color w:val="212121"/>
                      <w:sz w:val="16"/>
                      <w:szCs w:val="16"/>
                    </w:rPr>
                  </w:rPrChange>
                </w:rPr>
                <w:t>neg</w:t>
              </w:r>
              <w:r w:rsidRPr="00E24B0A">
                <w:rPr>
                  <w:rStyle w:val="o"/>
                  <w:rFonts w:asciiTheme="majorBidi" w:eastAsiaTheme="majorEastAsia" w:hAnsiTheme="majorBidi" w:cstheme="majorBidi"/>
                  <w:b/>
                  <w:bCs/>
                  <w:color w:val="212121"/>
                  <w:sz w:val="16"/>
                  <w:szCs w:val="16"/>
                  <w:rPrChange w:id="6405"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406"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407"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408" w:author="Samane Shahpouri" w:date="2024-05-17T23:11:00Z" w16du:dateUtc="2024-05-17T21:11:00Z">
                    <w:rPr>
                      <w:rStyle w:val="n"/>
                      <w:rFonts w:eastAsiaTheme="majorEastAsia"/>
                      <w:color w:val="212121"/>
                      <w:sz w:val="16"/>
                      <w:szCs w:val="16"/>
                    </w:rPr>
                  </w:rPrChange>
                </w:rPr>
                <w:t>num_samples</w:t>
              </w:r>
              <w:r w:rsidRPr="00E24B0A">
                <w:rPr>
                  <w:rStyle w:val="o"/>
                  <w:rFonts w:asciiTheme="majorBidi" w:eastAsiaTheme="majorEastAsia" w:hAnsiTheme="majorBidi" w:cstheme="majorBidi"/>
                  <w:b/>
                  <w:bCs/>
                  <w:color w:val="212121"/>
                  <w:sz w:val="16"/>
                  <w:szCs w:val="16"/>
                  <w:rPrChange w:id="6409"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410" w:author="Samane Shahpouri" w:date="2024-05-17T23:11:00Z" w16du:dateUtc="2024-05-17T21:11:00Z">
                    <w:rPr>
                      <w:rStyle w:val="mi"/>
                      <w:rFonts w:eastAsiaTheme="majorEastAsia"/>
                      <w:color w:val="212121"/>
                      <w:sz w:val="16"/>
                      <w:szCs w:val="16"/>
                    </w:rPr>
                  </w:rPrChange>
                </w:rPr>
                <w:t>4</w:t>
              </w:r>
              <w:r w:rsidRPr="00E24B0A">
                <w:rPr>
                  <w:rStyle w:val="p"/>
                  <w:rFonts w:asciiTheme="majorBidi" w:eastAsiaTheme="majorEastAsia" w:hAnsiTheme="majorBidi" w:cstheme="majorBidi"/>
                  <w:color w:val="212121"/>
                  <w:sz w:val="16"/>
                  <w:szCs w:val="16"/>
                  <w:rPrChange w:id="6411"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412" w:author="Samane Shahpouri" w:date="2024-05-17T23:11:00Z" w16du:dateUtc="2024-05-17T21:11:00Z">
                    <w:rPr>
                      <w:rStyle w:val="n"/>
                      <w:rFonts w:eastAsiaTheme="majorEastAsia"/>
                      <w:color w:val="212121"/>
                      <w:sz w:val="16"/>
                      <w:szCs w:val="16"/>
                    </w:rPr>
                  </w:rPrChange>
                </w:rPr>
                <w:t>image_key</w:t>
              </w:r>
              <w:r w:rsidRPr="00E24B0A">
                <w:rPr>
                  <w:rStyle w:val="o"/>
                  <w:rFonts w:asciiTheme="majorBidi" w:eastAsiaTheme="majorEastAsia" w:hAnsiTheme="majorBidi" w:cstheme="majorBidi"/>
                  <w:b/>
                  <w:bCs/>
                  <w:color w:val="212121"/>
                  <w:sz w:val="16"/>
                  <w:szCs w:val="16"/>
                  <w:rPrChange w:id="6413" w:author="Samane Shahpouri" w:date="2024-05-17T23:11:00Z" w16du:dateUtc="2024-05-17T21:11:00Z">
                    <w:rPr>
                      <w:rStyle w:val="o"/>
                      <w:rFonts w:eastAsiaTheme="majorEastAsia"/>
                      <w:b/>
                      <w:bCs/>
                      <w:color w:val="212121"/>
                      <w:sz w:val="16"/>
                      <w:szCs w:val="16"/>
                    </w:rPr>
                  </w:rPrChange>
                </w:rPr>
                <w:t>=</w:t>
              </w:r>
              <w:r w:rsidRPr="00E24B0A">
                <w:rPr>
                  <w:rStyle w:val="s2"/>
                  <w:rFonts w:asciiTheme="majorBidi" w:eastAsiaTheme="majorEastAsia" w:hAnsiTheme="majorBidi" w:cstheme="majorBidi"/>
                  <w:color w:val="212121"/>
                  <w:sz w:val="16"/>
                  <w:szCs w:val="16"/>
                  <w:rPrChange w:id="6414"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415"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416" w:author="Samane Shahpouri" w:date="2024-05-17T23:11:00Z" w16du:dateUtc="2024-05-17T21:11:00Z">
                    <w:rPr>
                      <w:rStyle w:val="n"/>
                      <w:rFonts w:eastAsiaTheme="majorEastAsia"/>
                      <w:color w:val="212121"/>
                      <w:sz w:val="16"/>
                      <w:szCs w:val="16"/>
                    </w:rPr>
                  </w:rPrChange>
                </w:rPr>
                <w:t>image_threshold</w:t>
              </w:r>
              <w:proofErr w:type="spellEnd"/>
              <w:r w:rsidRPr="00E24B0A">
                <w:rPr>
                  <w:rStyle w:val="o"/>
                  <w:rFonts w:asciiTheme="majorBidi" w:eastAsiaTheme="majorEastAsia" w:hAnsiTheme="majorBidi" w:cstheme="majorBidi"/>
                  <w:b/>
                  <w:bCs/>
                  <w:color w:val="212121"/>
                  <w:sz w:val="16"/>
                  <w:szCs w:val="16"/>
                  <w:rPrChange w:id="6417"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418" w:author="Samane Shahpouri" w:date="2024-05-17T23:11:00Z" w16du:dateUtc="2024-05-17T21:11:00Z">
                    <w:rPr>
                      <w:rStyle w:val="mi"/>
                      <w:rFonts w:eastAsiaTheme="majorEastAsia"/>
                      <w:color w:val="212121"/>
                      <w:sz w:val="16"/>
                      <w:szCs w:val="16"/>
                    </w:rPr>
                  </w:rPrChange>
                </w:rPr>
                <w:t>0</w:t>
              </w:r>
              <w:r w:rsidRPr="00E24B0A">
                <w:rPr>
                  <w:rStyle w:val="p"/>
                  <w:rFonts w:asciiTheme="majorBidi" w:eastAsiaTheme="majorEastAsia" w:hAnsiTheme="majorBidi" w:cstheme="majorBidi"/>
                  <w:color w:val="212121"/>
                  <w:sz w:val="16"/>
                  <w:szCs w:val="16"/>
                  <w:rPrChange w:id="6419" w:author="Samane Shahpouri" w:date="2024-05-17T23:11:00Z" w16du:dateUtc="2024-05-17T21:11:00Z">
                    <w:rPr>
                      <w:rStyle w:val="p"/>
                      <w:rFonts w:eastAsiaTheme="majorEastAsia"/>
                      <w:color w:val="212121"/>
                      <w:sz w:val="16"/>
                      <w:szCs w:val="16"/>
                    </w:rPr>
                  </w:rPrChange>
                </w:rPr>
                <w:t>,</w:t>
              </w:r>
            </w:ins>
          </w:p>
        </w:tc>
      </w:tr>
      <w:tr w:rsidR="00250867" w:rsidRPr="00E24B0A" w14:paraId="6AA693F0" w14:textId="77777777" w:rsidTr="00D06CBC">
        <w:trPr>
          <w:ins w:id="6420" w:author="Samane Shahpouri" w:date="2024-05-17T22:43:00Z"/>
        </w:trPr>
        <w:tc>
          <w:tcPr>
            <w:tcW w:w="1803" w:type="dxa"/>
          </w:tcPr>
          <w:p w14:paraId="6B3A7E14" w14:textId="77777777" w:rsidR="00250867" w:rsidRPr="00E24B0A" w:rsidRDefault="00250867" w:rsidP="00D06CBC">
            <w:pPr>
              <w:pStyle w:val="NormalWeb"/>
              <w:rPr>
                <w:ins w:id="6421" w:author="Samane Shahpouri" w:date="2024-05-17T22:43:00Z" w16du:dateUtc="2024-05-17T20:43:00Z"/>
                <w:rFonts w:asciiTheme="majorBidi" w:eastAsiaTheme="minorHAnsi" w:hAnsiTheme="majorBidi" w:cstheme="majorBidi"/>
                <w:sz w:val="16"/>
                <w:szCs w:val="16"/>
                <w:lang w:bidi="fa-IR"/>
                <w:rPrChange w:id="6422" w:author="Samane Shahpouri" w:date="2024-05-17T23:11:00Z" w16du:dateUtc="2024-05-17T21:11:00Z">
                  <w:rPr>
                    <w:ins w:id="6423" w:author="Samane Shahpouri" w:date="2024-05-17T22:43:00Z" w16du:dateUtc="2024-05-17T20:43:00Z"/>
                    <w:rFonts w:ascii="Courier New" w:eastAsiaTheme="minorHAnsi" w:hAnsi="Courier New" w:cs="Courier New"/>
                    <w:sz w:val="16"/>
                    <w:szCs w:val="16"/>
                    <w:lang w:bidi="fa-IR"/>
                  </w:rPr>
                </w:rPrChange>
              </w:rPr>
            </w:pPr>
            <w:proofErr w:type="spellStart"/>
            <w:ins w:id="6424" w:author="Samane Shahpouri" w:date="2024-05-17T22:43:00Z" w16du:dateUtc="2024-05-17T20:43:00Z">
              <w:r w:rsidRPr="00E24B0A">
                <w:rPr>
                  <w:rStyle w:val="n"/>
                  <w:rFonts w:asciiTheme="majorBidi" w:eastAsiaTheme="majorEastAsia" w:hAnsiTheme="majorBidi" w:cstheme="majorBidi"/>
                  <w:color w:val="212121"/>
                  <w:sz w:val="16"/>
                  <w:szCs w:val="16"/>
                  <w:rPrChange w:id="6425" w:author="Samane Shahpouri" w:date="2024-05-17T23:11:00Z" w16du:dateUtc="2024-05-17T21:11:00Z">
                    <w:rPr>
                      <w:rStyle w:val="n"/>
                      <w:rFonts w:ascii="Courier New" w:eastAsiaTheme="majorEastAsia" w:hAnsi="Courier New" w:cs="Courier New"/>
                      <w:color w:val="212121"/>
                      <w:sz w:val="16"/>
                      <w:szCs w:val="16"/>
                    </w:rPr>
                  </w:rPrChange>
                </w:rPr>
                <w:t>val_transforms</w:t>
              </w:r>
              <w:proofErr w:type="spellEnd"/>
            </w:ins>
          </w:p>
        </w:tc>
        <w:tc>
          <w:tcPr>
            <w:tcW w:w="7213" w:type="dxa"/>
          </w:tcPr>
          <w:p w14:paraId="3E03BBCD" w14:textId="77777777" w:rsidR="00250867" w:rsidRPr="00E24B0A" w:rsidRDefault="00250867" w:rsidP="00D06CBC">
            <w:pPr>
              <w:pStyle w:val="HTMLPreformatted"/>
              <w:spacing w:line="244" w:lineRule="atLeast"/>
              <w:rPr>
                <w:ins w:id="6426" w:author="Samane Shahpouri" w:date="2024-05-17T22:43:00Z" w16du:dateUtc="2024-05-17T20:43:00Z"/>
                <w:rFonts w:asciiTheme="majorBidi" w:hAnsiTheme="majorBidi" w:cstheme="majorBidi"/>
                <w:color w:val="212121"/>
                <w:sz w:val="16"/>
                <w:szCs w:val="16"/>
                <w:rPrChange w:id="6427" w:author="Samane Shahpouri" w:date="2024-05-17T23:11:00Z" w16du:dateUtc="2024-05-17T21:11:00Z">
                  <w:rPr>
                    <w:ins w:id="6428" w:author="Samane Shahpouri" w:date="2024-05-17T22:43:00Z" w16du:dateUtc="2024-05-17T20:43:00Z"/>
                    <w:color w:val="212121"/>
                    <w:sz w:val="16"/>
                    <w:szCs w:val="16"/>
                  </w:rPr>
                </w:rPrChange>
              </w:rPr>
            </w:pPr>
            <w:proofErr w:type="spellStart"/>
            <w:proofErr w:type="gramStart"/>
            <w:ins w:id="6429" w:author="Samane Shahpouri" w:date="2024-05-17T22:43:00Z" w16du:dateUtc="2024-05-17T20:43:00Z">
              <w:r w:rsidRPr="00E24B0A">
                <w:rPr>
                  <w:rStyle w:val="n"/>
                  <w:rFonts w:asciiTheme="majorBidi" w:eastAsiaTheme="majorEastAsia" w:hAnsiTheme="majorBidi" w:cstheme="majorBidi"/>
                  <w:color w:val="212121"/>
                  <w:sz w:val="16"/>
                  <w:szCs w:val="16"/>
                  <w:rPrChange w:id="6430" w:author="Samane Shahpouri" w:date="2024-05-17T23:11:00Z" w16du:dateUtc="2024-05-17T21:11:00Z">
                    <w:rPr>
                      <w:rStyle w:val="n"/>
                      <w:rFonts w:eastAsiaTheme="majorEastAsia"/>
                      <w:color w:val="212121"/>
                      <w:sz w:val="16"/>
                      <w:szCs w:val="16"/>
                    </w:rPr>
                  </w:rPrChange>
                </w:rPr>
                <w:t>Spacingd</w:t>
              </w:r>
              <w:proofErr w:type="spellEnd"/>
              <w:r w:rsidRPr="00E24B0A">
                <w:rPr>
                  <w:rStyle w:val="p"/>
                  <w:rFonts w:asciiTheme="majorBidi" w:eastAsiaTheme="majorEastAsia" w:hAnsiTheme="majorBidi" w:cstheme="majorBidi"/>
                  <w:color w:val="212121"/>
                  <w:sz w:val="16"/>
                  <w:szCs w:val="16"/>
                  <w:rPrChange w:id="6431"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432"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433"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434"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435"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43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37"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438"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439"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40"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441" w:author="Samane Shahpouri" w:date="2024-05-17T23:11:00Z" w16du:dateUtc="2024-05-17T21:11:00Z">
                    <w:rPr>
                      <w:rStyle w:val="n"/>
                      <w:rFonts w:eastAsiaTheme="majorEastAsia"/>
                      <w:color w:val="212121"/>
                      <w:sz w:val="16"/>
                      <w:szCs w:val="16"/>
                    </w:rPr>
                  </w:rPrChange>
                </w:rPr>
                <w:t>pixdim</w:t>
              </w:r>
              <w:proofErr w:type="spellEnd"/>
              <w:r w:rsidRPr="00E24B0A">
                <w:rPr>
                  <w:rStyle w:val="o"/>
                  <w:rFonts w:asciiTheme="majorBidi" w:eastAsiaTheme="majorEastAsia" w:hAnsiTheme="majorBidi" w:cstheme="majorBidi"/>
                  <w:b/>
                  <w:bCs/>
                  <w:color w:val="212121"/>
                  <w:sz w:val="16"/>
                  <w:szCs w:val="16"/>
                  <w:rPrChange w:id="6442"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443" w:author="Samane Shahpouri" w:date="2024-05-17T23:11:00Z" w16du:dateUtc="2024-05-17T21:11:00Z">
                    <w:rPr>
                      <w:rStyle w:val="p"/>
                      <w:rFonts w:eastAsiaTheme="majorEastAsia"/>
                      <w:color w:val="212121"/>
                      <w:sz w:val="16"/>
                      <w:szCs w:val="16"/>
                    </w:rPr>
                  </w:rPrChange>
                </w:rPr>
                <w:t>(</w:t>
              </w:r>
              <w:r w:rsidRPr="00E24B0A">
                <w:rPr>
                  <w:rStyle w:val="mf"/>
                  <w:rFonts w:asciiTheme="majorBidi" w:eastAsiaTheme="majorEastAsia" w:hAnsiTheme="majorBidi" w:cstheme="majorBidi"/>
                  <w:color w:val="212121"/>
                  <w:sz w:val="16"/>
                  <w:szCs w:val="16"/>
                  <w:rPrChange w:id="6444" w:author="Samane Shahpouri" w:date="2024-05-17T23:11:00Z" w16du:dateUtc="2024-05-17T21:11:00Z">
                    <w:rPr>
                      <w:rStyle w:val="mf"/>
                      <w:rFonts w:eastAsiaTheme="majorEastAsia"/>
                      <w:color w:val="212121"/>
                      <w:sz w:val="16"/>
                      <w:szCs w:val="16"/>
                    </w:rPr>
                  </w:rPrChange>
                </w:rPr>
                <w:t>4.07</w:t>
              </w:r>
              <w:r w:rsidRPr="00E24B0A">
                <w:rPr>
                  <w:rStyle w:val="p"/>
                  <w:rFonts w:asciiTheme="majorBidi" w:eastAsiaTheme="majorEastAsia" w:hAnsiTheme="majorBidi" w:cstheme="majorBidi"/>
                  <w:color w:val="212121"/>
                  <w:sz w:val="16"/>
                  <w:szCs w:val="16"/>
                  <w:rPrChange w:id="6445"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46" w:author="Samane Shahpouri" w:date="2024-05-17T23:11:00Z" w16du:dateUtc="2024-05-17T21:11:00Z">
                    <w:rPr>
                      <w:color w:val="212121"/>
                      <w:sz w:val="16"/>
                      <w:szCs w:val="16"/>
                    </w:rPr>
                  </w:rPrChange>
                </w:rPr>
                <w:t xml:space="preserve"> </w:t>
              </w:r>
              <w:r w:rsidRPr="00E24B0A">
                <w:rPr>
                  <w:rStyle w:val="mf"/>
                  <w:rFonts w:asciiTheme="majorBidi" w:eastAsiaTheme="majorEastAsia" w:hAnsiTheme="majorBidi" w:cstheme="majorBidi"/>
                  <w:color w:val="212121"/>
                  <w:sz w:val="16"/>
                  <w:szCs w:val="16"/>
                  <w:rPrChange w:id="6447" w:author="Samane Shahpouri" w:date="2024-05-17T23:11:00Z" w16du:dateUtc="2024-05-17T21:11:00Z">
                    <w:rPr>
                      <w:rStyle w:val="mf"/>
                      <w:rFonts w:eastAsiaTheme="majorEastAsia"/>
                      <w:color w:val="212121"/>
                      <w:sz w:val="16"/>
                      <w:szCs w:val="16"/>
                    </w:rPr>
                  </w:rPrChange>
                </w:rPr>
                <w:t>4.07</w:t>
              </w:r>
              <w:r w:rsidRPr="00E24B0A">
                <w:rPr>
                  <w:rStyle w:val="p"/>
                  <w:rFonts w:asciiTheme="majorBidi" w:eastAsiaTheme="majorEastAsia" w:hAnsiTheme="majorBidi" w:cstheme="majorBidi"/>
                  <w:color w:val="212121"/>
                  <w:sz w:val="16"/>
                  <w:szCs w:val="16"/>
                  <w:rPrChange w:id="644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49" w:author="Samane Shahpouri" w:date="2024-05-17T23:11:00Z" w16du:dateUtc="2024-05-17T21:11:00Z">
                    <w:rPr>
                      <w:color w:val="212121"/>
                      <w:sz w:val="16"/>
                      <w:szCs w:val="16"/>
                    </w:rPr>
                  </w:rPrChange>
                </w:rPr>
                <w:t xml:space="preserve"> </w:t>
              </w:r>
              <w:r w:rsidRPr="00E24B0A">
                <w:rPr>
                  <w:rStyle w:val="mf"/>
                  <w:rFonts w:asciiTheme="majorBidi" w:eastAsiaTheme="majorEastAsia" w:hAnsiTheme="majorBidi" w:cstheme="majorBidi"/>
                  <w:color w:val="212121"/>
                  <w:sz w:val="16"/>
                  <w:szCs w:val="16"/>
                  <w:rPrChange w:id="6450" w:author="Samane Shahpouri" w:date="2024-05-17T23:11:00Z" w16du:dateUtc="2024-05-17T21:11:00Z">
                    <w:rPr>
                      <w:rStyle w:val="mf"/>
                      <w:rFonts w:eastAsiaTheme="majorEastAsia"/>
                      <w:color w:val="212121"/>
                      <w:sz w:val="16"/>
                      <w:szCs w:val="16"/>
                    </w:rPr>
                  </w:rPrChange>
                </w:rPr>
                <w:t>3.00</w:t>
              </w:r>
              <w:r w:rsidRPr="00E24B0A">
                <w:rPr>
                  <w:rStyle w:val="p"/>
                  <w:rFonts w:asciiTheme="majorBidi" w:eastAsiaTheme="majorEastAsia" w:hAnsiTheme="majorBidi" w:cstheme="majorBidi"/>
                  <w:color w:val="212121"/>
                  <w:sz w:val="16"/>
                  <w:szCs w:val="16"/>
                  <w:rPrChange w:id="645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52"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453" w:author="Samane Shahpouri" w:date="2024-05-17T23:11:00Z" w16du:dateUtc="2024-05-17T21:11:00Z">
                    <w:rPr>
                      <w:rStyle w:val="n"/>
                      <w:rFonts w:eastAsiaTheme="majorEastAsia"/>
                      <w:color w:val="212121"/>
                      <w:sz w:val="16"/>
                      <w:szCs w:val="16"/>
                    </w:rPr>
                  </w:rPrChange>
                </w:rPr>
                <w:t>mode</w:t>
              </w:r>
              <w:r w:rsidRPr="00E24B0A">
                <w:rPr>
                  <w:rStyle w:val="o"/>
                  <w:rFonts w:asciiTheme="majorBidi" w:eastAsiaTheme="majorEastAsia" w:hAnsiTheme="majorBidi" w:cstheme="majorBidi"/>
                  <w:b/>
                  <w:bCs/>
                  <w:color w:val="212121"/>
                  <w:sz w:val="16"/>
                  <w:szCs w:val="16"/>
                  <w:rPrChange w:id="6454" w:author="Samane Shahpouri" w:date="2024-05-17T23:11:00Z" w16du:dateUtc="2024-05-17T21:11:00Z">
                    <w:rPr>
                      <w:rStyle w:val="o"/>
                      <w:rFonts w:eastAsiaTheme="majorEastAsia"/>
                      <w:b/>
                      <w:bCs/>
                      <w:color w:val="212121"/>
                      <w:sz w:val="16"/>
                      <w:szCs w:val="16"/>
                    </w:rPr>
                  </w:rPrChange>
                </w:rPr>
                <w:t>=</w:t>
              </w:r>
              <w:r w:rsidRPr="00E24B0A">
                <w:rPr>
                  <w:rFonts w:asciiTheme="majorBidi" w:hAnsiTheme="majorBidi" w:cstheme="majorBidi"/>
                  <w:color w:val="212121"/>
                  <w:sz w:val="16"/>
                  <w:szCs w:val="16"/>
                  <w:rPrChange w:id="6455" w:author="Samane Shahpouri" w:date="2024-05-17T23:11:00Z" w16du:dateUtc="2024-05-17T21:11:00Z">
                    <w:rPr>
                      <w:color w:val="212121"/>
                      <w:sz w:val="16"/>
                      <w:szCs w:val="16"/>
                    </w:rPr>
                  </w:rPrChange>
                </w:rPr>
                <w:t xml:space="preserve"> </w:t>
              </w:r>
              <w:r w:rsidRPr="00E24B0A">
                <w:rPr>
                  <w:rStyle w:val="s1"/>
                  <w:rFonts w:asciiTheme="majorBidi" w:hAnsiTheme="majorBidi" w:cstheme="majorBidi"/>
                  <w:color w:val="212121"/>
                  <w:rPrChange w:id="6456" w:author="Samane Shahpouri" w:date="2024-05-17T23:11:00Z" w16du:dateUtc="2024-05-17T21:11:00Z">
                    <w:rPr>
                      <w:rStyle w:val="s1"/>
                      <w:color w:val="212121"/>
                    </w:rPr>
                  </w:rPrChange>
                </w:rPr>
                <w:t>'trilinear'</w:t>
              </w:r>
              <w:r w:rsidRPr="00E24B0A">
                <w:rPr>
                  <w:rStyle w:val="p"/>
                  <w:rFonts w:asciiTheme="majorBidi" w:eastAsiaTheme="majorEastAsia" w:hAnsiTheme="majorBidi" w:cstheme="majorBidi"/>
                  <w:color w:val="212121"/>
                  <w:sz w:val="16"/>
                  <w:szCs w:val="16"/>
                  <w:rPrChange w:id="6457" w:author="Samane Shahpouri" w:date="2024-05-17T23:11:00Z" w16du:dateUtc="2024-05-17T21:11:00Z">
                    <w:rPr>
                      <w:rStyle w:val="p"/>
                      <w:rFonts w:eastAsiaTheme="majorEastAsia"/>
                      <w:color w:val="212121"/>
                      <w:sz w:val="16"/>
                      <w:szCs w:val="16"/>
                    </w:rPr>
                  </w:rPrChange>
                </w:rPr>
                <w:t>),</w:t>
              </w:r>
            </w:ins>
          </w:p>
          <w:p w14:paraId="30488F1A" w14:textId="77777777" w:rsidR="00250867" w:rsidRPr="00E24B0A" w:rsidRDefault="00250867" w:rsidP="00D06CBC">
            <w:pPr>
              <w:pStyle w:val="HTMLPreformatted"/>
              <w:spacing w:line="244" w:lineRule="atLeast"/>
              <w:rPr>
                <w:ins w:id="6458" w:author="Samane Shahpouri" w:date="2024-05-17T22:43:00Z" w16du:dateUtc="2024-05-17T20:43:00Z"/>
                <w:rFonts w:asciiTheme="majorBidi" w:hAnsiTheme="majorBidi" w:cstheme="majorBidi"/>
                <w:color w:val="212121"/>
                <w:sz w:val="16"/>
                <w:szCs w:val="16"/>
                <w:rPrChange w:id="6459" w:author="Samane Shahpouri" w:date="2024-05-17T23:11:00Z" w16du:dateUtc="2024-05-17T21:11:00Z">
                  <w:rPr>
                    <w:ins w:id="6460" w:author="Samane Shahpouri" w:date="2024-05-17T22:43:00Z" w16du:dateUtc="2024-05-17T20:43:00Z"/>
                    <w:color w:val="212121"/>
                    <w:sz w:val="16"/>
                    <w:szCs w:val="16"/>
                  </w:rPr>
                </w:rPrChange>
              </w:rPr>
            </w:pPr>
            <w:proofErr w:type="spellStart"/>
            <w:proofErr w:type="gramStart"/>
            <w:ins w:id="6461" w:author="Samane Shahpouri" w:date="2024-05-17T22:43:00Z" w16du:dateUtc="2024-05-17T20:43:00Z">
              <w:r w:rsidRPr="00E24B0A">
                <w:rPr>
                  <w:rStyle w:val="n"/>
                  <w:rFonts w:asciiTheme="majorBidi" w:eastAsiaTheme="majorEastAsia" w:hAnsiTheme="majorBidi" w:cstheme="majorBidi"/>
                  <w:color w:val="212121"/>
                  <w:sz w:val="16"/>
                  <w:szCs w:val="16"/>
                  <w:rPrChange w:id="6462" w:author="Samane Shahpouri" w:date="2024-05-17T23:11:00Z" w16du:dateUtc="2024-05-17T21:11:00Z">
                    <w:rPr>
                      <w:rStyle w:val="n"/>
                      <w:rFonts w:eastAsiaTheme="majorEastAsia"/>
                      <w:color w:val="212121"/>
                      <w:sz w:val="16"/>
                      <w:szCs w:val="16"/>
                    </w:rPr>
                  </w:rPrChange>
                </w:rPr>
                <w:t>SpatialPadd</w:t>
              </w:r>
              <w:proofErr w:type="spellEnd"/>
              <w:r w:rsidRPr="00E24B0A">
                <w:rPr>
                  <w:rStyle w:val="p"/>
                  <w:rFonts w:asciiTheme="majorBidi" w:eastAsiaTheme="majorEastAsia" w:hAnsiTheme="majorBidi" w:cstheme="majorBidi"/>
                  <w:color w:val="212121"/>
                  <w:sz w:val="16"/>
                  <w:szCs w:val="16"/>
                  <w:rPrChange w:id="6463" w:author="Samane Shahpouri" w:date="2024-05-17T23:11:00Z" w16du:dateUtc="2024-05-17T21:11:00Z">
                    <w:rPr>
                      <w:rStyle w:val="p"/>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464" w:author="Samane Shahpouri" w:date="2024-05-17T23:11:00Z" w16du:dateUtc="2024-05-17T21:11:00Z">
                    <w:rPr>
                      <w:rStyle w:val="n"/>
                      <w:rFonts w:eastAsiaTheme="majorEastAsia"/>
                      <w:color w:val="212121"/>
                      <w:sz w:val="16"/>
                      <w:szCs w:val="16"/>
                    </w:rPr>
                  </w:rPrChange>
                </w:rPr>
                <w:t>keys</w:t>
              </w:r>
              <w:r w:rsidRPr="00E24B0A">
                <w:rPr>
                  <w:rStyle w:val="o"/>
                  <w:rFonts w:asciiTheme="majorBidi" w:eastAsiaTheme="majorEastAsia" w:hAnsiTheme="majorBidi" w:cstheme="majorBidi"/>
                  <w:b/>
                  <w:bCs/>
                  <w:color w:val="212121"/>
                  <w:sz w:val="16"/>
                  <w:szCs w:val="16"/>
                  <w:rPrChange w:id="6465"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466"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467" w:author="Samane Shahpouri" w:date="2024-05-17T23:11:00Z" w16du:dateUtc="2024-05-17T21:11:00Z">
                    <w:rPr>
                      <w:rStyle w:val="s2"/>
                      <w:rFonts w:eastAsiaTheme="majorEastAsia"/>
                      <w:color w:val="212121"/>
                      <w:sz w:val="16"/>
                      <w:szCs w:val="16"/>
                    </w:rPr>
                  </w:rPrChange>
                </w:rPr>
                <w:t>"image"</w:t>
              </w:r>
              <w:r w:rsidRPr="00E24B0A">
                <w:rPr>
                  <w:rStyle w:val="p"/>
                  <w:rFonts w:asciiTheme="majorBidi" w:eastAsiaTheme="majorEastAsia" w:hAnsiTheme="majorBidi" w:cstheme="majorBidi"/>
                  <w:color w:val="212121"/>
                  <w:sz w:val="16"/>
                  <w:szCs w:val="16"/>
                  <w:rPrChange w:id="646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69" w:author="Samane Shahpouri" w:date="2024-05-17T23:11:00Z" w16du:dateUtc="2024-05-17T21:11:00Z">
                    <w:rPr>
                      <w:color w:val="212121"/>
                      <w:sz w:val="16"/>
                      <w:szCs w:val="16"/>
                    </w:rPr>
                  </w:rPrChange>
                </w:rPr>
                <w:t xml:space="preserve"> </w:t>
              </w:r>
              <w:r w:rsidRPr="00E24B0A">
                <w:rPr>
                  <w:rStyle w:val="s2"/>
                  <w:rFonts w:asciiTheme="majorBidi" w:eastAsiaTheme="majorEastAsia" w:hAnsiTheme="majorBidi" w:cstheme="majorBidi"/>
                  <w:color w:val="212121"/>
                  <w:sz w:val="16"/>
                  <w:szCs w:val="16"/>
                  <w:rPrChange w:id="6470" w:author="Samane Shahpouri" w:date="2024-05-17T23:11:00Z" w16du:dateUtc="2024-05-17T21:11:00Z">
                    <w:rPr>
                      <w:rStyle w:val="s2"/>
                      <w:rFonts w:eastAsiaTheme="majorEastAsia"/>
                      <w:color w:val="212121"/>
                      <w:sz w:val="16"/>
                      <w:szCs w:val="16"/>
                    </w:rPr>
                  </w:rPrChange>
                </w:rPr>
                <w:t>"target"</w:t>
              </w:r>
              <w:r w:rsidRPr="00E24B0A">
                <w:rPr>
                  <w:rStyle w:val="p"/>
                  <w:rFonts w:asciiTheme="majorBidi" w:eastAsiaTheme="majorEastAsia" w:hAnsiTheme="majorBidi" w:cstheme="majorBidi"/>
                  <w:color w:val="212121"/>
                  <w:sz w:val="16"/>
                  <w:szCs w:val="16"/>
                  <w:rPrChange w:id="6471"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72"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473" w:author="Samane Shahpouri" w:date="2024-05-17T23:11:00Z" w16du:dateUtc="2024-05-17T21:11:00Z">
                    <w:rPr>
                      <w:rStyle w:val="n"/>
                      <w:rFonts w:eastAsiaTheme="majorEastAsia"/>
                      <w:color w:val="212121"/>
                      <w:sz w:val="16"/>
                      <w:szCs w:val="16"/>
                    </w:rPr>
                  </w:rPrChange>
                </w:rPr>
                <w:t>spatial_size</w:t>
              </w:r>
              <w:proofErr w:type="spellEnd"/>
              <w:r w:rsidRPr="00E24B0A">
                <w:rPr>
                  <w:rStyle w:val="o"/>
                  <w:rFonts w:asciiTheme="majorBidi" w:eastAsiaTheme="majorEastAsia" w:hAnsiTheme="majorBidi" w:cstheme="majorBidi"/>
                  <w:b/>
                  <w:bCs/>
                  <w:color w:val="212121"/>
                  <w:sz w:val="16"/>
                  <w:szCs w:val="16"/>
                  <w:rPrChange w:id="6474"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475"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476"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47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78"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479" w:author="Samane Shahpouri" w:date="2024-05-17T23:11:00Z" w16du:dateUtc="2024-05-17T21:11:00Z">
                    <w:rPr>
                      <w:rStyle w:val="mi"/>
                      <w:rFonts w:eastAsiaTheme="majorEastAsia"/>
                      <w:color w:val="212121"/>
                      <w:sz w:val="16"/>
                      <w:szCs w:val="16"/>
                    </w:rPr>
                  </w:rPrChange>
                </w:rPr>
                <w:t>168</w:t>
              </w:r>
              <w:r w:rsidRPr="00E24B0A">
                <w:rPr>
                  <w:rStyle w:val="p"/>
                  <w:rFonts w:asciiTheme="majorBidi" w:eastAsiaTheme="majorEastAsia" w:hAnsiTheme="majorBidi" w:cstheme="majorBidi"/>
                  <w:color w:val="212121"/>
                  <w:sz w:val="16"/>
                  <w:szCs w:val="16"/>
                  <w:rPrChange w:id="648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81"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482" w:author="Samane Shahpouri" w:date="2024-05-17T23:11:00Z" w16du:dateUtc="2024-05-17T21:11:00Z">
                    <w:rPr>
                      <w:rStyle w:val="mi"/>
                      <w:rFonts w:eastAsiaTheme="majorEastAsia"/>
                      <w:color w:val="212121"/>
                      <w:sz w:val="16"/>
                      <w:szCs w:val="16"/>
                    </w:rPr>
                  </w:rPrChange>
                </w:rPr>
                <w:t>320</w:t>
              </w:r>
              <w:r w:rsidRPr="00E24B0A">
                <w:rPr>
                  <w:rStyle w:val="p"/>
                  <w:rFonts w:asciiTheme="majorBidi" w:eastAsiaTheme="majorEastAsia" w:hAnsiTheme="majorBidi" w:cstheme="majorBidi"/>
                  <w:color w:val="212121"/>
                  <w:sz w:val="16"/>
                  <w:szCs w:val="16"/>
                  <w:rPrChange w:id="648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84" w:author="Samane Shahpouri" w:date="2024-05-17T23:11:00Z" w16du:dateUtc="2024-05-17T21:11:00Z">
                    <w:rPr>
                      <w:color w:val="212121"/>
                      <w:sz w:val="16"/>
                      <w:szCs w:val="16"/>
                    </w:rPr>
                  </w:rPrChange>
                </w:rPr>
                <w:t xml:space="preserve"> </w:t>
              </w:r>
              <w:r w:rsidRPr="00E24B0A">
                <w:rPr>
                  <w:rStyle w:val="n"/>
                  <w:rFonts w:asciiTheme="majorBidi" w:eastAsiaTheme="majorEastAsia" w:hAnsiTheme="majorBidi" w:cstheme="majorBidi"/>
                  <w:color w:val="212121"/>
                  <w:sz w:val="16"/>
                  <w:szCs w:val="16"/>
                  <w:rPrChange w:id="6485" w:author="Samane Shahpouri" w:date="2024-05-17T23:11:00Z" w16du:dateUtc="2024-05-17T21:11:00Z">
                    <w:rPr>
                      <w:rStyle w:val="n"/>
                      <w:rFonts w:eastAsiaTheme="majorEastAsia"/>
                      <w:color w:val="212121"/>
                      <w:sz w:val="16"/>
                      <w:szCs w:val="16"/>
                    </w:rPr>
                  </w:rPrChange>
                </w:rPr>
                <w:t>mode</w:t>
              </w:r>
              <w:r w:rsidRPr="00E24B0A">
                <w:rPr>
                  <w:rStyle w:val="o"/>
                  <w:rFonts w:asciiTheme="majorBidi" w:eastAsiaTheme="majorEastAsia" w:hAnsiTheme="majorBidi" w:cstheme="majorBidi"/>
                  <w:b/>
                  <w:bCs/>
                  <w:color w:val="212121"/>
                  <w:sz w:val="16"/>
                  <w:szCs w:val="16"/>
                  <w:rPrChange w:id="6486" w:author="Samane Shahpouri" w:date="2024-05-17T23:11:00Z" w16du:dateUtc="2024-05-17T21:11:00Z">
                    <w:rPr>
                      <w:rStyle w:val="o"/>
                      <w:rFonts w:eastAsiaTheme="majorEastAsia"/>
                      <w:b/>
                      <w:bCs/>
                      <w:color w:val="212121"/>
                      <w:sz w:val="16"/>
                      <w:szCs w:val="16"/>
                    </w:rPr>
                  </w:rPrChange>
                </w:rPr>
                <w:t>=</w:t>
              </w:r>
              <w:r w:rsidRPr="00E24B0A">
                <w:rPr>
                  <w:rStyle w:val="s1"/>
                  <w:rFonts w:asciiTheme="majorBidi" w:hAnsiTheme="majorBidi" w:cstheme="majorBidi"/>
                  <w:color w:val="212121"/>
                  <w:rPrChange w:id="6487" w:author="Samane Shahpouri" w:date="2024-05-17T23:11:00Z" w16du:dateUtc="2024-05-17T21:11:00Z">
                    <w:rPr>
                      <w:rStyle w:val="s1"/>
                      <w:color w:val="212121"/>
                    </w:rPr>
                  </w:rPrChange>
                </w:rPr>
                <w:t>'constant'</w:t>
              </w:r>
              <w:r w:rsidRPr="00E24B0A">
                <w:rPr>
                  <w:rStyle w:val="p"/>
                  <w:rFonts w:asciiTheme="majorBidi" w:eastAsiaTheme="majorEastAsia" w:hAnsiTheme="majorBidi" w:cstheme="majorBidi"/>
                  <w:color w:val="212121"/>
                  <w:sz w:val="16"/>
                  <w:szCs w:val="16"/>
                  <w:rPrChange w:id="648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489" w:author="Samane Shahpouri" w:date="2024-05-17T23:11:00Z" w16du:dateUtc="2024-05-17T21:11:00Z">
                    <w:rPr>
                      <w:color w:val="212121"/>
                      <w:sz w:val="16"/>
                      <w:szCs w:val="16"/>
                    </w:rPr>
                  </w:rPrChange>
                </w:rPr>
                <w:t xml:space="preserve">  </w:t>
              </w:r>
              <w:r w:rsidRPr="00E24B0A">
                <w:rPr>
                  <w:rStyle w:val="c1"/>
                  <w:rFonts w:asciiTheme="majorBidi" w:eastAsiaTheme="majorEastAsia" w:hAnsiTheme="majorBidi" w:cstheme="majorBidi"/>
                  <w:i/>
                  <w:iCs/>
                  <w:color w:val="212121"/>
                  <w:sz w:val="16"/>
                  <w:szCs w:val="16"/>
                  <w:rPrChange w:id="6490" w:author="Samane Shahpouri" w:date="2024-05-17T23:11:00Z" w16du:dateUtc="2024-05-17T21:11:00Z">
                    <w:rPr>
                      <w:rStyle w:val="c1"/>
                      <w:rFonts w:eastAsiaTheme="majorEastAsia"/>
                      <w:i/>
                      <w:iCs/>
                      <w:color w:val="212121"/>
                      <w:sz w:val="16"/>
                      <w:szCs w:val="16"/>
                    </w:rPr>
                  </w:rPrChange>
                </w:rPr>
                <w:t># Pad to ensure minimum size</w:t>
              </w:r>
            </w:ins>
          </w:p>
        </w:tc>
      </w:tr>
      <w:tr w:rsidR="00250867" w:rsidRPr="00E24B0A" w14:paraId="4D27DCE8" w14:textId="77777777" w:rsidTr="00D06CBC">
        <w:trPr>
          <w:ins w:id="6491" w:author="Samane Shahpouri" w:date="2024-05-17T22:43:00Z"/>
        </w:trPr>
        <w:tc>
          <w:tcPr>
            <w:tcW w:w="1803" w:type="dxa"/>
          </w:tcPr>
          <w:p w14:paraId="13864092" w14:textId="77777777" w:rsidR="00250867" w:rsidRPr="00E24B0A" w:rsidRDefault="00250867" w:rsidP="00D06CBC">
            <w:pPr>
              <w:pStyle w:val="NormalWeb"/>
              <w:rPr>
                <w:ins w:id="6492" w:author="Samane Shahpouri" w:date="2024-05-17T22:43:00Z" w16du:dateUtc="2024-05-17T20:43:00Z"/>
                <w:rFonts w:asciiTheme="majorBidi" w:eastAsiaTheme="minorHAnsi" w:hAnsiTheme="majorBidi" w:cstheme="majorBidi"/>
                <w:sz w:val="16"/>
                <w:szCs w:val="16"/>
                <w:lang w:bidi="fa-IR"/>
                <w:rPrChange w:id="6493" w:author="Samane Shahpouri" w:date="2024-05-17T23:11:00Z" w16du:dateUtc="2024-05-17T21:11:00Z">
                  <w:rPr>
                    <w:ins w:id="6494" w:author="Samane Shahpouri" w:date="2024-05-17T22:43:00Z" w16du:dateUtc="2024-05-17T20:43:00Z"/>
                    <w:rFonts w:ascii="Courier New" w:eastAsiaTheme="minorHAnsi" w:hAnsi="Courier New" w:cs="Courier New"/>
                    <w:sz w:val="16"/>
                    <w:szCs w:val="16"/>
                    <w:lang w:bidi="fa-IR"/>
                  </w:rPr>
                </w:rPrChange>
              </w:rPr>
            </w:pPr>
            <w:proofErr w:type="spellStart"/>
            <w:ins w:id="6495" w:author="Samane Shahpouri" w:date="2024-05-17T22:43:00Z" w16du:dateUtc="2024-05-17T20:43:00Z">
              <w:r w:rsidRPr="00E24B0A">
                <w:rPr>
                  <w:rStyle w:val="n"/>
                  <w:rFonts w:asciiTheme="majorBidi" w:eastAsiaTheme="majorEastAsia" w:hAnsiTheme="majorBidi" w:cstheme="majorBidi"/>
                  <w:color w:val="212121"/>
                  <w:sz w:val="16"/>
                  <w:szCs w:val="16"/>
                  <w:rPrChange w:id="6496" w:author="Samane Shahpouri" w:date="2024-05-17T23:11:00Z" w16du:dateUtc="2024-05-17T21:11:00Z">
                    <w:rPr>
                      <w:rStyle w:val="n"/>
                      <w:rFonts w:ascii="Courier New" w:eastAsiaTheme="majorEastAsia" w:hAnsi="Courier New" w:cs="Courier New"/>
                      <w:color w:val="212121"/>
                      <w:sz w:val="16"/>
                      <w:szCs w:val="16"/>
                    </w:rPr>
                  </w:rPrChange>
                </w:rPr>
                <w:t>batch_size</w:t>
              </w:r>
              <w:proofErr w:type="spellEnd"/>
            </w:ins>
          </w:p>
        </w:tc>
        <w:tc>
          <w:tcPr>
            <w:tcW w:w="7213" w:type="dxa"/>
          </w:tcPr>
          <w:p w14:paraId="2067E779" w14:textId="77777777" w:rsidR="00250867" w:rsidRPr="00E24B0A" w:rsidRDefault="00250867" w:rsidP="00D06CBC">
            <w:pPr>
              <w:pStyle w:val="NormalWeb"/>
              <w:rPr>
                <w:ins w:id="6497" w:author="Samane Shahpouri" w:date="2024-05-17T22:43:00Z" w16du:dateUtc="2024-05-17T20:43:00Z"/>
                <w:rFonts w:asciiTheme="majorBidi" w:eastAsiaTheme="minorHAnsi" w:hAnsiTheme="majorBidi" w:cstheme="majorBidi"/>
                <w:sz w:val="16"/>
                <w:szCs w:val="16"/>
                <w:lang w:bidi="fa-IR"/>
                <w:rPrChange w:id="6498" w:author="Samane Shahpouri" w:date="2024-05-17T23:11:00Z" w16du:dateUtc="2024-05-17T21:11:00Z">
                  <w:rPr>
                    <w:ins w:id="6499" w:author="Samane Shahpouri" w:date="2024-05-17T22:43:00Z" w16du:dateUtc="2024-05-17T20:43:00Z"/>
                    <w:rFonts w:ascii="Courier New" w:eastAsiaTheme="minorHAnsi" w:hAnsi="Courier New" w:cs="Courier New"/>
                    <w:sz w:val="16"/>
                    <w:szCs w:val="16"/>
                    <w:lang w:bidi="fa-IR"/>
                  </w:rPr>
                </w:rPrChange>
              </w:rPr>
            </w:pPr>
            <w:ins w:id="6500" w:author="Samane Shahpouri" w:date="2024-05-17T22:43:00Z" w16du:dateUtc="2024-05-17T20:43:00Z">
              <w:r w:rsidRPr="00E24B0A">
                <w:rPr>
                  <w:rStyle w:val="mi"/>
                  <w:rFonts w:asciiTheme="majorBidi" w:eastAsiaTheme="majorEastAsia" w:hAnsiTheme="majorBidi" w:cstheme="majorBidi"/>
                  <w:color w:val="212121"/>
                  <w:sz w:val="16"/>
                  <w:szCs w:val="16"/>
                  <w:rPrChange w:id="6501" w:author="Samane Shahpouri" w:date="2024-05-17T23:11:00Z" w16du:dateUtc="2024-05-17T21:11:00Z">
                    <w:rPr>
                      <w:rStyle w:val="mi"/>
                      <w:rFonts w:ascii="Courier New" w:eastAsiaTheme="majorEastAsia" w:hAnsi="Courier New" w:cs="Courier New"/>
                      <w:color w:val="212121"/>
                      <w:sz w:val="16"/>
                      <w:szCs w:val="16"/>
                    </w:rPr>
                  </w:rPrChange>
                </w:rPr>
                <w:t>16</w:t>
              </w:r>
            </w:ins>
          </w:p>
        </w:tc>
      </w:tr>
      <w:tr w:rsidR="00250867" w:rsidRPr="00E24B0A" w14:paraId="2054C28A" w14:textId="77777777" w:rsidTr="00D06CBC">
        <w:trPr>
          <w:ins w:id="6502" w:author="Samane Shahpouri" w:date="2024-05-17T22:43:00Z"/>
        </w:trPr>
        <w:tc>
          <w:tcPr>
            <w:tcW w:w="1803" w:type="dxa"/>
          </w:tcPr>
          <w:p w14:paraId="0D5282DB" w14:textId="77777777" w:rsidR="00250867" w:rsidRPr="00E24B0A" w:rsidRDefault="00250867" w:rsidP="00D06CBC">
            <w:pPr>
              <w:pStyle w:val="NormalWeb"/>
              <w:rPr>
                <w:ins w:id="6503" w:author="Samane Shahpouri" w:date="2024-05-17T22:43:00Z" w16du:dateUtc="2024-05-17T20:43:00Z"/>
                <w:rFonts w:asciiTheme="majorBidi" w:eastAsiaTheme="minorHAnsi" w:hAnsiTheme="majorBidi" w:cstheme="majorBidi"/>
                <w:sz w:val="16"/>
                <w:szCs w:val="16"/>
                <w:lang w:bidi="fa-IR"/>
                <w:rPrChange w:id="6504" w:author="Samane Shahpouri" w:date="2024-05-17T23:11:00Z" w16du:dateUtc="2024-05-17T21:11:00Z">
                  <w:rPr>
                    <w:ins w:id="6505" w:author="Samane Shahpouri" w:date="2024-05-17T22:43:00Z" w16du:dateUtc="2024-05-17T20:43:00Z"/>
                    <w:rFonts w:ascii="Courier New" w:eastAsiaTheme="minorHAnsi" w:hAnsi="Courier New" w:cs="Courier New"/>
                    <w:sz w:val="16"/>
                    <w:szCs w:val="16"/>
                    <w:lang w:bidi="fa-IR"/>
                  </w:rPr>
                </w:rPrChange>
              </w:rPr>
            </w:pPr>
            <w:ins w:id="6506" w:author="Samane Shahpouri" w:date="2024-05-17T22:43:00Z" w16du:dateUtc="2024-05-17T20:43:00Z">
              <w:r w:rsidRPr="00E24B0A">
                <w:rPr>
                  <w:rStyle w:val="n"/>
                  <w:rFonts w:asciiTheme="majorBidi" w:eastAsiaTheme="majorEastAsia" w:hAnsiTheme="majorBidi" w:cstheme="majorBidi"/>
                  <w:color w:val="212121"/>
                  <w:sz w:val="16"/>
                  <w:szCs w:val="16"/>
                  <w:rPrChange w:id="6507" w:author="Samane Shahpouri" w:date="2024-05-17T23:11:00Z" w16du:dateUtc="2024-05-17T21:11:00Z">
                    <w:rPr>
                      <w:rStyle w:val="n"/>
                      <w:rFonts w:ascii="Courier New" w:eastAsiaTheme="majorEastAsia" w:hAnsi="Courier New" w:cs="Courier New"/>
                      <w:color w:val="212121"/>
                      <w:sz w:val="16"/>
                      <w:szCs w:val="16"/>
                    </w:rPr>
                  </w:rPrChange>
                </w:rPr>
                <w:t>model</w:t>
              </w:r>
            </w:ins>
          </w:p>
        </w:tc>
        <w:tc>
          <w:tcPr>
            <w:tcW w:w="7213" w:type="dxa"/>
          </w:tcPr>
          <w:p w14:paraId="3172C57B" w14:textId="77777777" w:rsidR="00250867" w:rsidRPr="00E24B0A" w:rsidRDefault="00250867" w:rsidP="00D06CBC">
            <w:pPr>
              <w:pStyle w:val="HTMLPreformatted"/>
              <w:spacing w:line="244" w:lineRule="atLeast"/>
              <w:rPr>
                <w:ins w:id="6508" w:author="Samane Shahpouri" w:date="2024-05-17T22:43:00Z" w16du:dateUtc="2024-05-17T20:43:00Z"/>
                <w:rFonts w:asciiTheme="majorBidi" w:hAnsiTheme="majorBidi" w:cstheme="majorBidi"/>
                <w:color w:val="212121"/>
                <w:sz w:val="16"/>
                <w:szCs w:val="16"/>
                <w:rPrChange w:id="6509" w:author="Samane Shahpouri" w:date="2024-05-17T23:11:00Z" w16du:dateUtc="2024-05-17T21:11:00Z">
                  <w:rPr>
                    <w:ins w:id="6510" w:author="Samane Shahpouri" w:date="2024-05-17T22:43:00Z" w16du:dateUtc="2024-05-17T20:43:00Z"/>
                    <w:color w:val="212121"/>
                    <w:sz w:val="16"/>
                    <w:szCs w:val="16"/>
                  </w:rPr>
                </w:rPrChange>
              </w:rPr>
            </w:pPr>
            <w:proofErr w:type="spellStart"/>
            <w:proofErr w:type="gramStart"/>
            <w:ins w:id="6511" w:author="Samane Shahpouri" w:date="2024-05-17T22:43:00Z" w16du:dateUtc="2024-05-17T20:43:00Z">
              <w:r w:rsidRPr="00E24B0A">
                <w:rPr>
                  <w:rStyle w:val="n"/>
                  <w:rFonts w:asciiTheme="majorBidi" w:eastAsiaTheme="majorEastAsia" w:hAnsiTheme="majorBidi" w:cstheme="majorBidi"/>
                  <w:color w:val="212121"/>
                  <w:sz w:val="16"/>
                  <w:szCs w:val="16"/>
                  <w:rPrChange w:id="6512" w:author="Samane Shahpouri" w:date="2024-05-17T23:11:00Z" w16du:dateUtc="2024-05-17T21:11:00Z">
                    <w:rPr>
                      <w:rStyle w:val="n"/>
                      <w:rFonts w:eastAsiaTheme="majorEastAsia"/>
                      <w:color w:val="212121"/>
                      <w:sz w:val="16"/>
                      <w:szCs w:val="16"/>
                    </w:rPr>
                  </w:rPrChange>
                </w:rPr>
                <w:t>UNet</w:t>
              </w:r>
              <w:proofErr w:type="spellEnd"/>
              <w:r w:rsidRPr="00E24B0A">
                <w:rPr>
                  <w:rStyle w:val="p"/>
                  <w:rFonts w:asciiTheme="majorBidi" w:eastAsiaTheme="majorEastAsia" w:hAnsiTheme="majorBidi" w:cstheme="majorBidi"/>
                  <w:color w:val="212121"/>
                  <w:sz w:val="16"/>
                  <w:szCs w:val="16"/>
                  <w:rPrChange w:id="6513" w:author="Samane Shahpouri" w:date="2024-05-17T23:11:00Z" w16du:dateUtc="2024-05-17T21:11:00Z">
                    <w:rPr>
                      <w:rStyle w:val="p"/>
                      <w:rFonts w:eastAsiaTheme="majorEastAsia"/>
                      <w:color w:val="212121"/>
                      <w:sz w:val="16"/>
                      <w:szCs w:val="16"/>
                    </w:rPr>
                  </w:rPrChange>
                </w:rPr>
                <w:t>(</w:t>
              </w:r>
              <w:proofErr w:type="spellStart"/>
              <w:proofErr w:type="gramEnd"/>
              <w:r w:rsidRPr="00E24B0A">
                <w:rPr>
                  <w:rStyle w:val="n"/>
                  <w:rFonts w:asciiTheme="majorBidi" w:eastAsiaTheme="majorEastAsia" w:hAnsiTheme="majorBidi" w:cstheme="majorBidi"/>
                  <w:color w:val="212121"/>
                  <w:sz w:val="16"/>
                  <w:szCs w:val="16"/>
                  <w:rPrChange w:id="6514" w:author="Samane Shahpouri" w:date="2024-05-17T23:11:00Z" w16du:dateUtc="2024-05-17T21:11:00Z">
                    <w:rPr>
                      <w:rStyle w:val="n"/>
                      <w:rFonts w:eastAsiaTheme="majorEastAsia"/>
                      <w:color w:val="212121"/>
                      <w:sz w:val="16"/>
                      <w:szCs w:val="16"/>
                    </w:rPr>
                  </w:rPrChange>
                </w:rPr>
                <w:t>spatial_dims</w:t>
              </w:r>
              <w:proofErr w:type="spellEnd"/>
              <w:r w:rsidRPr="00E24B0A">
                <w:rPr>
                  <w:rStyle w:val="o"/>
                  <w:rFonts w:asciiTheme="majorBidi" w:eastAsiaTheme="majorEastAsia" w:hAnsiTheme="majorBidi" w:cstheme="majorBidi"/>
                  <w:b/>
                  <w:bCs/>
                  <w:color w:val="212121"/>
                  <w:sz w:val="16"/>
                  <w:szCs w:val="16"/>
                  <w:rPrChange w:id="6515"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516" w:author="Samane Shahpouri" w:date="2024-05-17T23:11:00Z" w16du:dateUtc="2024-05-17T21:11:00Z">
                    <w:rPr>
                      <w:rStyle w:val="mi"/>
                      <w:rFonts w:eastAsiaTheme="majorEastAsia"/>
                      <w:color w:val="212121"/>
                      <w:sz w:val="16"/>
                      <w:szCs w:val="16"/>
                    </w:rPr>
                  </w:rPrChange>
                </w:rPr>
                <w:t>3</w:t>
              </w:r>
              <w:r w:rsidRPr="00E24B0A">
                <w:rPr>
                  <w:rStyle w:val="p"/>
                  <w:rFonts w:asciiTheme="majorBidi" w:eastAsiaTheme="majorEastAsia" w:hAnsiTheme="majorBidi" w:cstheme="majorBidi"/>
                  <w:color w:val="212121"/>
                  <w:sz w:val="16"/>
                  <w:szCs w:val="16"/>
                  <w:rPrChange w:id="6517"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518" w:author="Samane Shahpouri" w:date="2024-05-17T23:11:00Z" w16du:dateUtc="2024-05-17T21:11:00Z">
                    <w:rPr>
                      <w:rStyle w:val="n"/>
                      <w:rFonts w:eastAsiaTheme="majorEastAsia"/>
                      <w:color w:val="212121"/>
                      <w:sz w:val="16"/>
                      <w:szCs w:val="16"/>
                    </w:rPr>
                  </w:rPrChange>
                </w:rPr>
                <w:t>in_channels</w:t>
              </w:r>
              <w:r w:rsidRPr="00E24B0A">
                <w:rPr>
                  <w:rStyle w:val="o"/>
                  <w:rFonts w:asciiTheme="majorBidi" w:eastAsiaTheme="majorEastAsia" w:hAnsiTheme="majorBidi" w:cstheme="majorBidi"/>
                  <w:b/>
                  <w:bCs/>
                  <w:color w:val="212121"/>
                  <w:sz w:val="16"/>
                  <w:szCs w:val="16"/>
                  <w:rPrChange w:id="6519"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520"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521"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522" w:author="Samane Shahpouri" w:date="2024-05-17T23:11:00Z" w16du:dateUtc="2024-05-17T21:11:00Z">
                    <w:rPr>
                      <w:rStyle w:val="n"/>
                      <w:rFonts w:eastAsiaTheme="majorEastAsia"/>
                      <w:color w:val="212121"/>
                      <w:sz w:val="16"/>
                      <w:szCs w:val="16"/>
                    </w:rPr>
                  </w:rPrChange>
                </w:rPr>
                <w:t>out_channels</w:t>
              </w:r>
              <w:r w:rsidRPr="00E24B0A">
                <w:rPr>
                  <w:rStyle w:val="o"/>
                  <w:rFonts w:asciiTheme="majorBidi" w:eastAsiaTheme="majorEastAsia" w:hAnsiTheme="majorBidi" w:cstheme="majorBidi"/>
                  <w:b/>
                  <w:bCs/>
                  <w:color w:val="212121"/>
                  <w:sz w:val="16"/>
                  <w:szCs w:val="16"/>
                  <w:rPrChange w:id="6523"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524" w:author="Samane Shahpouri" w:date="2024-05-17T23:11:00Z" w16du:dateUtc="2024-05-17T21:11:00Z">
                    <w:rPr>
                      <w:rStyle w:val="mi"/>
                      <w:rFonts w:eastAsiaTheme="majorEastAsia"/>
                      <w:color w:val="212121"/>
                      <w:sz w:val="16"/>
                      <w:szCs w:val="16"/>
                    </w:rPr>
                  </w:rPrChange>
                </w:rPr>
                <w:t>1</w:t>
              </w:r>
              <w:r w:rsidRPr="00E24B0A">
                <w:rPr>
                  <w:rStyle w:val="p"/>
                  <w:rFonts w:asciiTheme="majorBidi" w:eastAsiaTheme="majorEastAsia" w:hAnsiTheme="majorBidi" w:cstheme="majorBidi"/>
                  <w:color w:val="212121"/>
                  <w:sz w:val="16"/>
                  <w:szCs w:val="16"/>
                  <w:rPrChange w:id="6525" w:author="Samane Shahpouri" w:date="2024-05-17T23:11:00Z" w16du:dateUtc="2024-05-17T21:11:00Z">
                    <w:rPr>
                      <w:rStyle w:val="p"/>
                      <w:rFonts w:eastAsiaTheme="majorEastAsia"/>
                      <w:color w:val="212121"/>
                      <w:sz w:val="16"/>
                      <w:szCs w:val="16"/>
                    </w:rPr>
                  </w:rPrChange>
                </w:rPr>
                <w:t>,</w:t>
              </w:r>
            </w:ins>
          </w:p>
          <w:p w14:paraId="1B0EC2D2" w14:textId="77777777" w:rsidR="00250867" w:rsidRPr="00E24B0A" w:rsidRDefault="00250867" w:rsidP="00D06CBC">
            <w:pPr>
              <w:pStyle w:val="HTMLPreformatted"/>
              <w:spacing w:line="244" w:lineRule="atLeast"/>
              <w:rPr>
                <w:ins w:id="6526" w:author="Samane Shahpouri" w:date="2024-05-17T22:43:00Z" w16du:dateUtc="2024-05-17T20:43:00Z"/>
                <w:rFonts w:asciiTheme="majorBidi" w:hAnsiTheme="majorBidi" w:cstheme="majorBidi"/>
                <w:color w:val="212121"/>
                <w:sz w:val="16"/>
                <w:szCs w:val="16"/>
                <w:rPrChange w:id="6527" w:author="Samane Shahpouri" w:date="2024-05-17T23:11:00Z" w16du:dateUtc="2024-05-17T21:11:00Z">
                  <w:rPr>
                    <w:ins w:id="6528" w:author="Samane Shahpouri" w:date="2024-05-17T22:43:00Z" w16du:dateUtc="2024-05-17T20:43:00Z"/>
                    <w:color w:val="212121"/>
                    <w:sz w:val="16"/>
                    <w:szCs w:val="16"/>
                  </w:rPr>
                </w:rPrChange>
              </w:rPr>
            </w:pPr>
            <w:ins w:id="6529" w:author="Samane Shahpouri" w:date="2024-05-17T22:43:00Z" w16du:dateUtc="2024-05-17T20:43:00Z">
              <w:r w:rsidRPr="00E24B0A">
                <w:rPr>
                  <w:rStyle w:val="n"/>
                  <w:rFonts w:asciiTheme="majorBidi" w:eastAsiaTheme="majorEastAsia" w:hAnsiTheme="majorBidi" w:cstheme="majorBidi"/>
                  <w:color w:val="212121"/>
                  <w:sz w:val="16"/>
                  <w:szCs w:val="16"/>
                  <w:rPrChange w:id="6530" w:author="Samane Shahpouri" w:date="2024-05-17T23:11:00Z" w16du:dateUtc="2024-05-17T21:11:00Z">
                    <w:rPr>
                      <w:rStyle w:val="n"/>
                      <w:rFonts w:eastAsiaTheme="majorEastAsia"/>
                      <w:color w:val="212121"/>
                      <w:sz w:val="16"/>
                      <w:szCs w:val="16"/>
                    </w:rPr>
                  </w:rPrChange>
                </w:rPr>
                <w:t>channels</w:t>
              </w:r>
              <w:proofErr w:type="gramStart"/>
              <w:r w:rsidRPr="00E24B0A">
                <w:rPr>
                  <w:rStyle w:val="o"/>
                  <w:rFonts w:asciiTheme="majorBidi" w:eastAsiaTheme="majorEastAsia" w:hAnsiTheme="majorBidi" w:cstheme="majorBidi"/>
                  <w:b/>
                  <w:bCs/>
                  <w:color w:val="212121"/>
                  <w:sz w:val="16"/>
                  <w:szCs w:val="16"/>
                  <w:rPrChange w:id="6531"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532" w:author="Samane Shahpouri" w:date="2024-05-17T23:11:00Z" w16du:dateUtc="2024-05-17T21:11:00Z">
                    <w:rPr>
                      <w:rStyle w:val="p"/>
                      <w:rFonts w:eastAsiaTheme="majorEastAsia"/>
                      <w:color w:val="212121"/>
                      <w:sz w:val="16"/>
                      <w:szCs w:val="16"/>
                    </w:rPr>
                  </w:rPrChange>
                </w:rPr>
                <w:t>(</w:t>
              </w:r>
              <w:proofErr w:type="gramEnd"/>
              <w:r w:rsidRPr="00E24B0A">
                <w:rPr>
                  <w:rStyle w:val="mi"/>
                  <w:rFonts w:asciiTheme="majorBidi" w:eastAsiaTheme="majorEastAsia" w:hAnsiTheme="majorBidi" w:cstheme="majorBidi"/>
                  <w:color w:val="212121"/>
                  <w:sz w:val="16"/>
                  <w:szCs w:val="16"/>
                  <w:rPrChange w:id="6533" w:author="Samane Shahpouri" w:date="2024-05-17T23:11:00Z" w16du:dateUtc="2024-05-17T21:11:00Z">
                    <w:rPr>
                      <w:rStyle w:val="mi"/>
                      <w:rFonts w:eastAsiaTheme="majorEastAsia"/>
                      <w:color w:val="212121"/>
                      <w:sz w:val="16"/>
                      <w:szCs w:val="16"/>
                    </w:rPr>
                  </w:rPrChange>
                </w:rPr>
                <w:t>32</w:t>
              </w:r>
              <w:r w:rsidRPr="00E24B0A">
                <w:rPr>
                  <w:rStyle w:val="p"/>
                  <w:rFonts w:asciiTheme="majorBidi" w:eastAsiaTheme="majorEastAsia" w:hAnsiTheme="majorBidi" w:cstheme="majorBidi"/>
                  <w:color w:val="212121"/>
                  <w:sz w:val="16"/>
                  <w:szCs w:val="16"/>
                  <w:rPrChange w:id="653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35"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36" w:author="Samane Shahpouri" w:date="2024-05-17T23:11:00Z" w16du:dateUtc="2024-05-17T21:11:00Z">
                    <w:rPr>
                      <w:rStyle w:val="mi"/>
                      <w:rFonts w:eastAsiaTheme="majorEastAsia"/>
                      <w:color w:val="212121"/>
                      <w:sz w:val="16"/>
                      <w:szCs w:val="16"/>
                    </w:rPr>
                  </w:rPrChange>
                </w:rPr>
                <w:t>64</w:t>
              </w:r>
              <w:r w:rsidRPr="00E24B0A">
                <w:rPr>
                  <w:rStyle w:val="p"/>
                  <w:rFonts w:asciiTheme="majorBidi" w:eastAsiaTheme="majorEastAsia" w:hAnsiTheme="majorBidi" w:cstheme="majorBidi"/>
                  <w:color w:val="212121"/>
                  <w:sz w:val="16"/>
                  <w:szCs w:val="16"/>
                  <w:rPrChange w:id="653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38"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39" w:author="Samane Shahpouri" w:date="2024-05-17T23:11:00Z" w16du:dateUtc="2024-05-17T21:11:00Z">
                    <w:rPr>
                      <w:rStyle w:val="mi"/>
                      <w:rFonts w:eastAsiaTheme="majorEastAsia"/>
                      <w:color w:val="212121"/>
                      <w:sz w:val="16"/>
                      <w:szCs w:val="16"/>
                    </w:rPr>
                  </w:rPrChange>
                </w:rPr>
                <w:t>128</w:t>
              </w:r>
              <w:r w:rsidRPr="00E24B0A">
                <w:rPr>
                  <w:rStyle w:val="p"/>
                  <w:rFonts w:asciiTheme="majorBidi" w:eastAsiaTheme="majorEastAsia" w:hAnsiTheme="majorBidi" w:cstheme="majorBidi"/>
                  <w:color w:val="212121"/>
                  <w:sz w:val="16"/>
                  <w:szCs w:val="16"/>
                  <w:rPrChange w:id="654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41"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42" w:author="Samane Shahpouri" w:date="2024-05-17T23:11:00Z" w16du:dateUtc="2024-05-17T21:11:00Z">
                    <w:rPr>
                      <w:rStyle w:val="mi"/>
                      <w:rFonts w:eastAsiaTheme="majorEastAsia"/>
                      <w:color w:val="212121"/>
                      <w:sz w:val="16"/>
                      <w:szCs w:val="16"/>
                    </w:rPr>
                  </w:rPrChange>
                </w:rPr>
                <w:t>256</w:t>
              </w:r>
              <w:r w:rsidRPr="00E24B0A">
                <w:rPr>
                  <w:rStyle w:val="p"/>
                  <w:rFonts w:asciiTheme="majorBidi" w:eastAsiaTheme="majorEastAsia" w:hAnsiTheme="majorBidi" w:cstheme="majorBidi"/>
                  <w:color w:val="212121"/>
                  <w:sz w:val="16"/>
                  <w:szCs w:val="16"/>
                  <w:rPrChange w:id="6543"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544" w:author="Samane Shahpouri" w:date="2024-05-17T23:11:00Z" w16du:dateUtc="2024-05-17T21:11:00Z">
                    <w:rPr>
                      <w:rStyle w:val="n"/>
                      <w:rFonts w:eastAsiaTheme="majorEastAsia"/>
                      <w:color w:val="212121"/>
                      <w:sz w:val="16"/>
                      <w:szCs w:val="16"/>
                    </w:rPr>
                  </w:rPrChange>
                </w:rPr>
                <w:t>act</w:t>
              </w:r>
              <w:r w:rsidRPr="00E24B0A">
                <w:rPr>
                  <w:rStyle w:val="o"/>
                  <w:rFonts w:asciiTheme="majorBidi" w:eastAsiaTheme="majorEastAsia" w:hAnsiTheme="majorBidi" w:cstheme="majorBidi"/>
                  <w:b/>
                  <w:bCs/>
                  <w:color w:val="212121"/>
                  <w:sz w:val="16"/>
                  <w:szCs w:val="16"/>
                  <w:rPrChange w:id="6545"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546"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547" w:author="Samane Shahpouri" w:date="2024-05-17T23:11:00Z" w16du:dateUtc="2024-05-17T21:11:00Z">
                    <w:rPr>
                      <w:rStyle w:val="n"/>
                      <w:rFonts w:eastAsiaTheme="majorEastAsia"/>
                      <w:color w:val="212121"/>
                      <w:sz w:val="16"/>
                      <w:szCs w:val="16"/>
                    </w:rPr>
                  </w:rPrChange>
                </w:rPr>
                <w:t>nn</w:t>
              </w:r>
              <w:r w:rsidRPr="00E24B0A">
                <w:rPr>
                  <w:rStyle w:val="o"/>
                  <w:rFonts w:asciiTheme="majorBidi" w:eastAsiaTheme="majorEastAsia" w:hAnsiTheme="majorBidi" w:cstheme="majorBidi"/>
                  <w:b/>
                  <w:bCs/>
                  <w:color w:val="212121"/>
                  <w:sz w:val="16"/>
                  <w:szCs w:val="16"/>
                  <w:rPrChange w:id="6548"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549" w:author="Samane Shahpouri" w:date="2024-05-17T23:11:00Z" w16du:dateUtc="2024-05-17T21:11:00Z">
                    <w:rPr>
                      <w:rStyle w:val="n"/>
                      <w:rFonts w:eastAsiaTheme="majorEastAsia"/>
                      <w:color w:val="212121"/>
                      <w:sz w:val="16"/>
                      <w:szCs w:val="16"/>
                    </w:rPr>
                  </w:rPrChange>
                </w:rPr>
                <w:t>ReLU6</w:t>
              </w:r>
              <w:r w:rsidRPr="00E24B0A">
                <w:rPr>
                  <w:rStyle w:val="p"/>
                  <w:rFonts w:asciiTheme="majorBidi" w:eastAsiaTheme="majorEastAsia" w:hAnsiTheme="majorBidi" w:cstheme="majorBidi"/>
                  <w:color w:val="212121"/>
                  <w:sz w:val="16"/>
                  <w:szCs w:val="16"/>
                  <w:rPrChange w:id="655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51" w:author="Samane Shahpouri" w:date="2024-05-17T23:11:00Z" w16du:dateUtc="2024-05-17T21:11:00Z">
                    <w:rPr>
                      <w:color w:val="212121"/>
                      <w:sz w:val="16"/>
                      <w:szCs w:val="16"/>
                    </w:rPr>
                  </w:rPrChange>
                </w:rPr>
                <w:t xml:space="preserve"> </w:t>
              </w:r>
              <w:r w:rsidRPr="00E24B0A">
                <w:rPr>
                  <w:rStyle w:val="p"/>
                  <w:rFonts w:asciiTheme="majorBidi" w:eastAsiaTheme="majorEastAsia" w:hAnsiTheme="majorBidi" w:cstheme="majorBidi"/>
                  <w:color w:val="212121"/>
                  <w:sz w:val="16"/>
                  <w:szCs w:val="16"/>
                  <w:rPrChange w:id="6552" w:author="Samane Shahpouri" w:date="2024-05-17T23:11:00Z" w16du:dateUtc="2024-05-17T21:11:00Z">
                    <w:rPr>
                      <w:rStyle w:val="p"/>
                      <w:rFonts w:eastAsiaTheme="majorEastAsia"/>
                      <w:color w:val="212121"/>
                      <w:sz w:val="16"/>
                      <w:szCs w:val="16"/>
                    </w:rPr>
                  </w:rPrChange>
                </w:rPr>
                <w:t>{</w:t>
              </w:r>
              <w:r w:rsidRPr="00E24B0A">
                <w:rPr>
                  <w:rStyle w:val="s2"/>
                  <w:rFonts w:asciiTheme="majorBidi" w:eastAsiaTheme="majorEastAsia" w:hAnsiTheme="majorBidi" w:cstheme="majorBidi"/>
                  <w:color w:val="212121"/>
                  <w:sz w:val="16"/>
                  <w:szCs w:val="16"/>
                  <w:rPrChange w:id="6553" w:author="Samane Shahpouri" w:date="2024-05-17T23:11:00Z" w16du:dateUtc="2024-05-17T21:11:00Z">
                    <w:rPr>
                      <w:rStyle w:val="s2"/>
                      <w:rFonts w:eastAsiaTheme="majorEastAsia"/>
                      <w:color w:val="212121"/>
                      <w:sz w:val="16"/>
                      <w:szCs w:val="16"/>
                    </w:rPr>
                  </w:rPrChange>
                </w:rPr>
                <w:t>"</w:t>
              </w:r>
              <w:proofErr w:type="spellStart"/>
              <w:r w:rsidRPr="00E24B0A">
                <w:rPr>
                  <w:rStyle w:val="s2"/>
                  <w:rFonts w:asciiTheme="majorBidi" w:eastAsiaTheme="majorEastAsia" w:hAnsiTheme="majorBidi" w:cstheme="majorBidi"/>
                  <w:color w:val="212121"/>
                  <w:sz w:val="16"/>
                  <w:szCs w:val="16"/>
                  <w:rPrChange w:id="6554" w:author="Samane Shahpouri" w:date="2024-05-17T23:11:00Z" w16du:dateUtc="2024-05-17T21:11:00Z">
                    <w:rPr>
                      <w:rStyle w:val="s2"/>
                      <w:rFonts w:eastAsiaTheme="majorEastAsia"/>
                      <w:color w:val="212121"/>
                      <w:sz w:val="16"/>
                      <w:szCs w:val="16"/>
                    </w:rPr>
                  </w:rPrChange>
                </w:rPr>
                <w:t>inplace</w:t>
              </w:r>
              <w:proofErr w:type="spellEnd"/>
              <w:r w:rsidRPr="00E24B0A">
                <w:rPr>
                  <w:rStyle w:val="s2"/>
                  <w:rFonts w:asciiTheme="majorBidi" w:eastAsiaTheme="majorEastAsia" w:hAnsiTheme="majorBidi" w:cstheme="majorBidi"/>
                  <w:color w:val="212121"/>
                  <w:sz w:val="16"/>
                  <w:szCs w:val="16"/>
                  <w:rPrChange w:id="6555" w:author="Samane Shahpouri" w:date="2024-05-17T23:11:00Z" w16du:dateUtc="2024-05-17T21:11:00Z">
                    <w:rPr>
                      <w:rStyle w:val="s2"/>
                      <w:rFonts w:eastAsiaTheme="majorEastAsia"/>
                      <w:color w:val="212121"/>
                      <w:sz w:val="16"/>
                      <w:szCs w:val="16"/>
                    </w:rPr>
                  </w:rPrChange>
                </w:rPr>
                <w:t>"</w:t>
              </w:r>
              <w:r w:rsidRPr="00E24B0A">
                <w:rPr>
                  <w:rStyle w:val="p"/>
                  <w:rFonts w:asciiTheme="majorBidi" w:eastAsiaTheme="majorEastAsia" w:hAnsiTheme="majorBidi" w:cstheme="majorBidi"/>
                  <w:color w:val="212121"/>
                  <w:sz w:val="16"/>
                  <w:szCs w:val="16"/>
                  <w:rPrChange w:id="6556"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57" w:author="Samane Shahpouri" w:date="2024-05-17T23:11:00Z" w16du:dateUtc="2024-05-17T21:11:00Z">
                    <w:rPr>
                      <w:color w:val="212121"/>
                      <w:sz w:val="16"/>
                      <w:szCs w:val="16"/>
                    </w:rPr>
                  </w:rPrChange>
                </w:rPr>
                <w:t xml:space="preserve"> </w:t>
              </w:r>
              <w:r w:rsidRPr="00E24B0A">
                <w:rPr>
                  <w:rStyle w:val="kc"/>
                  <w:rFonts w:asciiTheme="majorBidi" w:eastAsiaTheme="majorEastAsia" w:hAnsiTheme="majorBidi" w:cstheme="majorBidi"/>
                  <w:b/>
                  <w:bCs/>
                  <w:color w:val="212121"/>
                  <w:sz w:val="16"/>
                  <w:szCs w:val="16"/>
                  <w:rPrChange w:id="6558" w:author="Samane Shahpouri" w:date="2024-05-17T23:11:00Z" w16du:dateUtc="2024-05-17T21:11:00Z">
                    <w:rPr>
                      <w:rStyle w:val="kc"/>
                      <w:rFonts w:eastAsiaTheme="majorEastAsia"/>
                      <w:b/>
                      <w:bCs/>
                      <w:color w:val="212121"/>
                      <w:sz w:val="16"/>
                      <w:szCs w:val="16"/>
                    </w:rPr>
                  </w:rPrChange>
                </w:rPr>
                <w:t>True</w:t>
              </w:r>
              <w:r w:rsidRPr="00E24B0A">
                <w:rPr>
                  <w:rStyle w:val="p"/>
                  <w:rFonts w:asciiTheme="majorBidi" w:eastAsiaTheme="majorEastAsia" w:hAnsiTheme="majorBidi" w:cstheme="majorBidi"/>
                  <w:color w:val="212121"/>
                  <w:sz w:val="16"/>
                  <w:szCs w:val="16"/>
                  <w:rPrChange w:id="6559" w:author="Samane Shahpouri" w:date="2024-05-17T23:11:00Z" w16du:dateUtc="2024-05-17T21:11:00Z">
                    <w:rPr>
                      <w:rStyle w:val="p"/>
                      <w:rFonts w:eastAsiaTheme="majorEastAsia"/>
                      <w:color w:val="212121"/>
                      <w:sz w:val="16"/>
                      <w:szCs w:val="16"/>
                    </w:rPr>
                  </w:rPrChange>
                </w:rPr>
                <w:t>}),</w:t>
              </w:r>
              <w:r w:rsidRPr="00E24B0A">
                <w:rPr>
                  <w:rStyle w:val="n"/>
                  <w:rFonts w:asciiTheme="majorBidi" w:eastAsiaTheme="majorEastAsia" w:hAnsiTheme="majorBidi" w:cstheme="majorBidi"/>
                  <w:color w:val="212121"/>
                  <w:sz w:val="16"/>
                  <w:szCs w:val="16"/>
                  <w:rPrChange w:id="6560" w:author="Samane Shahpouri" w:date="2024-05-17T23:11:00Z" w16du:dateUtc="2024-05-17T21:11:00Z">
                    <w:rPr>
                      <w:rStyle w:val="n"/>
                      <w:rFonts w:eastAsiaTheme="majorEastAsia"/>
                      <w:color w:val="212121"/>
                      <w:sz w:val="16"/>
                      <w:szCs w:val="16"/>
                    </w:rPr>
                  </w:rPrChange>
                </w:rPr>
                <w:t>strides</w:t>
              </w:r>
              <w:r w:rsidRPr="00E24B0A">
                <w:rPr>
                  <w:rStyle w:val="o"/>
                  <w:rFonts w:asciiTheme="majorBidi" w:eastAsiaTheme="majorEastAsia" w:hAnsiTheme="majorBidi" w:cstheme="majorBidi"/>
                  <w:b/>
                  <w:bCs/>
                  <w:color w:val="212121"/>
                  <w:sz w:val="16"/>
                  <w:szCs w:val="16"/>
                  <w:rPrChange w:id="6561" w:author="Samane Shahpouri" w:date="2024-05-17T23:11:00Z" w16du:dateUtc="2024-05-17T21:11:00Z">
                    <w:rPr>
                      <w:rStyle w:val="o"/>
                      <w:rFonts w:eastAsiaTheme="majorEastAsia"/>
                      <w:b/>
                      <w:bCs/>
                      <w:color w:val="212121"/>
                      <w:sz w:val="16"/>
                      <w:szCs w:val="16"/>
                    </w:rPr>
                  </w:rPrChange>
                </w:rPr>
                <w:t>=</w:t>
              </w:r>
              <w:r w:rsidRPr="00E24B0A">
                <w:rPr>
                  <w:rStyle w:val="p"/>
                  <w:rFonts w:asciiTheme="majorBidi" w:eastAsiaTheme="majorEastAsia" w:hAnsiTheme="majorBidi" w:cstheme="majorBidi"/>
                  <w:color w:val="212121"/>
                  <w:sz w:val="16"/>
                  <w:szCs w:val="16"/>
                  <w:rPrChange w:id="6562" w:author="Samane Shahpouri" w:date="2024-05-17T23:11:00Z" w16du:dateUtc="2024-05-17T21:11:00Z">
                    <w:rPr>
                      <w:rStyle w:val="p"/>
                      <w:rFonts w:eastAsiaTheme="majorEastAsia"/>
                      <w:color w:val="212121"/>
                      <w:sz w:val="16"/>
                      <w:szCs w:val="16"/>
                    </w:rPr>
                  </w:rPrChange>
                </w:rPr>
                <w:t>(</w:t>
              </w:r>
              <w:r w:rsidRPr="00E24B0A">
                <w:rPr>
                  <w:rStyle w:val="mi"/>
                  <w:rFonts w:asciiTheme="majorBidi" w:eastAsiaTheme="majorEastAsia" w:hAnsiTheme="majorBidi" w:cstheme="majorBidi"/>
                  <w:color w:val="212121"/>
                  <w:sz w:val="16"/>
                  <w:szCs w:val="16"/>
                  <w:rPrChange w:id="6563"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564"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65"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66"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567"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68"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69"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570"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71" w:author="Samane Shahpouri" w:date="2024-05-17T23:11:00Z" w16du:dateUtc="2024-05-17T21:11:00Z">
                    <w:rPr>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572"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57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74"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575" w:author="Samane Shahpouri" w:date="2024-05-17T23:11:00Z" w16du:dateUtc="2024-05-17T21:11:00Z">
                    <w:rPr>
                      <w:rStyle w:val="n"/>
                      <w:rFonts w:eastAsiaTheme="majorEastAsia"/>
                      <w:color w:val="212121"/>
                      <w:sz w:val="16"/>
                      <w:szCs w:val="16"/>
                    </w:rPr>
                  </w:rPrChange>
                </w:rPr>
                <w:t>num_res_units</w:t>
              </w:r>
              <w:proofErr w:type="spellEnd"/>
              <w:r w:rsidRPr="00E24B0A">
                <w:rPr>
                  <w:rStyle w:val="o"/>
                  <w:rFonts w:asciiTheme="majorBidi" w:eastAsiaTheme="majorEastAsia" w:hAnsiTheme="majorBidi" w:cstheme="majorBidi"/>
                  <w:b/>
                  <w:bCs/>
                  <w:color w:val="212121"/>
                  <w:sz w:val="16"/>
                  <w:szCs w:val="16"/>
                  <w:rPrChange w:id="6576" w:author="Samane Shahpouri" w:date="2024-05-17T23:11:00Z" w16du:dateUtc="2024-05-17T21:11:00Z">
                    <w:rPr>
                      <w:rStyle w:val="o"/>
                      <w:rFonts w:eastAsiaTheme="majorEastAsia"/>
                      <w:b/>
                      <w:bCs/>
                      <w:color w:val="212121"/>
                      <w:sz w:val="16"/>
                      <w:szCs w:val="16"/>
                    </w:rPr>
                  </w:rPrChange>
                </w:rPr>
                <w:t>=</w:t>
              </w:r>
              <w:r w:rsidRPr="00E24B0A">
                <w:rPr>
                  <w:rStyle w:val="mi"/>
                  <w:rFonts w:asciiTheme="majorBidi" w:eastAsiaTheme="majorEastAsia" w:hAnsiTheme="majorBidi" w:cstheme="majorBidi"/>
                  <w:color w:val="212121"/>
                  <w:sz w:val="16"/>
                  <w:szCs w:val="16"/>
                  <w:rPrChange w:id="6577" w:author="Samane Shahpouri" w:date="2024-05-17T23:11:00Z" w16du:dateUtc="2024-05-17T21:11:00Z">
                    <w:rPr>
                      <w:rStyle w:val="mi"/>
                      <w:rFonts w:eastAsiaTheme="majorEastAsia"/>
                      <w:color w:val="212121"/>
                      <w:sz w:val="16"/>
                      <w:szCs w:val="16"/>
                    </w:rPr>
                  </w:rPrChange>
                </w:rPr>
                <w:t>2</w:t>
              </w:r>
              <w:r w:rsidRPr="00E24B0A">
                <w:rPr>
                  <w:rStyle w:val="p"/>
                  <w:rFonts w:asciiTheme="majorBidi" w:eastAsiaTheme="majorEastAsia" w:hAnsiTheme="majorBidi" w:cstheme="majorBidi"/>
                  <w:color w:val="212121"/>
                  <w:sz w:val="16"/>
                  <w:szCs w:val="16"/>
                  <w:rPrChange w:id="6578" w:author="Samane Shahpouri" w:date="2024-05-17T23:11:00Z" w16du:dateUtc="2024-05-17T21:11:00Z">
                    <w:rPr>
                      <w:rStyle w:val="p"/>
                      <w:rFonts w:eastAsiaTheme="majorEastAsia"/>
                      <w:color w:val="212121"/>
                      <w:sz w:val="16"/>
                      <w:szCs w:val="16"/>
                    </w:rPr>
                  </w:rPrChange>
                </w:rPr>
                <w:t>,</w:t>
              </w:r>
            </w:ins>
          </w:p>
        </w:tc>
      </w:tr>
      <w:tr w:rsidR="00250867" w:rsidRPr="00E24B0A" w14:paraId="5C59E65D" w14:textId="77777777" w:rsidTr="00D06CBC">
        <w:trPr>
          <w:ins w:id="6579" w:author="Samane Shahpouri" w:date="2024-05-17T22:43:00Z"/>
        </w:trPr>
        <w:tc>
          <w:tcPr>
            <w:tcW w:w="1803" w:type="dxa"/>
          </w:tcPr>
          <w:p w14:paraId="6EB7F036" w14:textId="77777777" w:rsidR="00250867" w:rsidRPr="00E24B0A" w:rsidRDefault="00250867" w:rsidP="00D06CBC">
            <w:pPr>
              <w:pStyle w:val="NormalWeb"/>
              <w:rPr>
                <w:ins w:id="6580" w:author="Samane Shahpouri" w:date="2024-05-17T22:43:00Z" w16du:dateUtc="2024-05-17T20:43:00Z"/>
                <w:rFonts w:asciiTheme="majorBidi" w:eastAsiaTheme="minorHAnsi" w:hAnsiTheme="majorBidi" w:cstheme="majorBidi"/>
                <w:sz w:val="16"/>
                <w:szCs w:val="16"/>
                <w:lang w:bidi="fa-IR"/>
                <w:rPrChange w:id="6581" w:author="Samane Shahpouri" w:date="2024-05-17T23:11:00Z" w16du:dateUtc="2024-05-17T21:11:00Z">
                  <w:rPr>
                    <w:ins w:id="6582" w:author="Samane Shahpouri" w:date="2024-05-17T22:43:00Z" w16du:dateUtc="2024-05-17T20:43:00Z"/>
                    <w:rFonts w:ascii="Courier New" w:eastAsiaTheme="minorHAnsi" w:hAnsi="Courier New" w:cs="Courier New"/>
                    <w:sz w:val="16"/>
                    <w:szCs w:val="16"/>
                    <w:lang w:bidi="fa-IR"/>
                  </w:rPr>
                </w:rPrChange>
              </w:rPr>
            </w:pPr>
            <w:ins w:id="6583" w:author="Samane Shahpouri" w:date="2024-05-17T22:43:00Z" w16du:dateUtc="2024-05-17T20:43:00Z">
              <w:r w:rsidRPr="00E24B0A">
                <w:rPr>
                  <w:rStyle w:val="n"/>
                  <w:rFonts w:asciiTheme="majorBidi" w:eastAsiaTheme="majorEastAsia" w:hAnsiTheme="majorBidi" w:cstheme="majorBidi"/>
                  <w:color w:val="212121"/>
                  <w:sz w:val="16"/>
                  <w:szCs w:val="16"/>
                  <w:rPrChange w:id="6584" w:author="Samane Shahpouri" w:date="2024-05-17T23:11:00Z" w16du:dateUtc="2024-05-17T21:11:00Z">
                    <w:rPr>
                      <w:rStyle w:val="n"/>
                      <w:rFonts w:ascii="Courier New" w:eastAsiaTheme="majorEastAsia" w:hAnsi="Courier New" w:cs="Courier New"/>
                      <w:color w:val="212121"/>
                      <w:sz w:val="16"/>
                      <w:szCs w:val="16"/>
                    </w:rPr>
                  </w:rPrChange>
                </w:rPr>
                <w:t>optimizer</w:t>
              </w:r>
            </w:ins>
          </w:p>
        </w:tc>
        <w:tc>
          <w:tcPr>
            <w:tcW w:w="7213" w:type="dxa"/>
          </w:tcPr>
          <w:p w14:paraId="21873DC8" w14:textId="77777777" w:rsidR="00250867" w:rsidRPr="00E24B0A" w:rsidRDefault="00250867" w:rsidP="00D06CBC">
            <w:pPr>
              <w:pStyle w:val="HTMLPreformatted"/>
              <w:spacing w:line="244" w:lineRule="atLeast"/>
              <w:rPr>
                <w:ins w:id="6585" w:author="Samane Shahpouri" w:date="2024-05-17T22:43:00Z" w16du:dateUtc="2024-05-17T20:43:00Z"/>
                <w:rFonts w:asciiTheme="majorBidi" w:hAnsiTheme="majorBidi" w:cstheme="majorBidi"/>
                <w:color w:val="212121"/>
                <w:sz w:val="16"/>
                <w:szCs w:val="16"/>
                <w:rPrChange w:id="6586" w:author="Samane Shahpouri" w:date="2024-05-17T23:11:00Z" w16du:dateUtc="2024-05-17T21:11:00Z">
                  <w:rPr>
                    <w:ins w:id="6587" w:author="Samane Shahpouri" w:date="2024-05-17T22:43:00Z" w16du:dateUtc="2024-05-17T20:43:00Z"/>
                    <w:color w:val="212121"/>
                    <w:sz w:val="16"/>
                    <w:szCs w:val="16"/>
                  </w:rPr>
                </w:rPrChange>
              </w:rPr>
            </w:pPr>
            <w:proofErr w:type="spellStart"/>
            <w:proofErr w:type="gramStart"/>
            <w:ins w:id="6588" w:author="Samane Shahpouri" w:date="2024-05-17T22:43:00Z" w16du:dateUtc="2024-05-17T20:43:00Z">
              <w:r w:rsidRPr="00E24B0A">
                <w:rPr>
                  <w:rStyle w:val="n"/>
                  <w:rFonts w:asciiTheme="majorBidi" w:eastAsiaTheme="majorEastAsia" w:hAnsiTheme="majorBidi" w:cstheme="majorBidi"/>
                  <w:color w:val="212121"/>
                  <w:sz w:val="16"/>
                  <w:szCs w:val="16"/>
                  <w:rPrChange w:id="6589" w:author="Samane Shahpouri" w:date="2024-05-17T23:11:00Z" w16du:dateUtc="2024-05-17T21:11:00Z">
                    <w:rPr>
                      <w:rStyle w:val="n"/>
                      <w:rFonts w:eastAsiaTheme="majorEastAsia"/>
                      <w:color w:val="212121"/>
                      <w:sz w:val="16"/>
                      <w:szCs w:val="16"/>
                    </w:rPr>
                  </w:rPrChange>
                </w:rPr>
                <w:t>torch</w:t>
              </w:r>
              <w:r w:rsidRPr="00E24B0A">
                <w:rPr>
                  <w:rStyle w:val="o"/>
                  <w:rFonts w:asciiTheme="majorBidi" w:eastAsiaTheme="majorEastAsia" w:hAnsiTheme="majorBidi" w:cstheme="majorBidi"/>
                  <w:b/>
                  <w:bCs/>
                  <w:color w:val="212121"/>
                  <w:sz w:val="16"/>
                  <w:szCs w:val="16"/>
                  <w:rPrChange w:id="6590"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591" w:author="Samane Shahpouri" w:date="2024-05-17T23:11:00Z" w16du:dateUtc="2024-05-17T21:11:00Z">
                    <w:rPr>
                      <w:rStyle w:val="n"/>
                      <w:rFonts w:eastAsiaTheme="majorEastAsia"/>
                      <w:color w:val="212121"/>
                      <w:sz w:val="16"/>
                      <w:szCs w:val="16"/>
                    </w:rPr>
                  </w:rPrChange>
                </w:rPr>
                <w:t>optim</w:t>
              </w:r>
              <w:proofErr w:type="gramEnd"/>
              <w:r w:rsidRPr="00E24B0A">
                <w:rPr>
                  <w:rStyle w:val="o"/>
                  <w:rFonts w:asciiTheme="majorBidi" w:eastAsiaTheme="majorEastAsia" w:hAnsiTheme="majorBidi" w:cstheme="majorBidi"/>
                  <w:b/>
                  <w:bCs/>
                  <w:color w:val="212121"/>
                  <w:sz w:val="16"/>
                  <w:szCs w:val="16"/>
                  <w:rPrChange w:id="6592"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593" w:author="Samane Shahpouri" w:date="2024-05-17T23:11:00Z" w16du:dateUtc="2024-05-17T21:11:00Z">
                    <w:rPr>
                      <w:rStyle w:val="n"/>
                      <w:rFonts w:eastAsiaTheme="majorEastAsia"/>
                      <w:color w:val="212121"/>
                      <w:sz w:val="16"/>
                      <w:szCs w:val="16"/>
                    </w:rPr>
                  </w:rPrChange>
                </w:rPr>
                <w:t>Adam</w:t>
              </w:r>
              <w:proofErr w:type="spellEnd"/>
              <w:r w:rsidRPr="00E24B0A">
                <w:rPr>
                  <w:rStyle w:val="p"/>
                  <w:rFonts w:asciiTheme="majorBidi" w:eastAsiaTheme="majorEastAsia" w:hAnsiTheme="majorBidi" w:cstheme="majorBidi"/>
                  <w:color w:val="212121"/>
                  <w:sz w:val="16"/>
                  <w:szCs w:val="16"/>
                  <w:rPrChange w:id="6594" w:author="Samane Shahpouri" w:date="2024-05-17T23:11:00Z" w16du:dateUtc="2024-05-17T21:11:00Z">
                    <w:rPr>
                      <w:rStyle w:val="p"/>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595" w:author="Samane Shahpouri" w:date="2024-05-17T23:11:00Z" w16du:dateUtc="2024-05-17T21:11:00Z">
                    <w:rPr>
                      <w:rStyle w:val="n"/>
                      <w:rFonts w:eastAsiaTheme="majorEastAsia"/>
                      <w:color w:val="212121"/>
                      <w:sz w:val="16"/>
                      <w:szCs w:val="16"/>
                    </w:rPr>
                  </w:rPrChange>
                </w:rPr>
                <w:t>model</w:t>
              </w:r>
              <w:r w:rsidRPr="00E24B0A">
                <w:rPr>
                  <w:rStyle w:val="o"/>
                  <w:rFonts w:asciiTheme="majorBidi" w:eastAsiaTheme="majorEastAsia" w:hAnsiTheme="majorBidi" w:cstheme="majorBidi"/>
                  <w:b/>
                  <w:bCs/>
                  <w:color w:val="212121"/>
                  <w:sz w:val="16"/>
                  <w:szCs w:val="16"/>
                  <w:rPrChange w:id="6596" w:author="Samane Shahpouri" w:date="2024-05-17T23:11:00Z" w16du:dateUtc="2024-05-17T21:11:00Z">
                    <w:rPr>
                      <w:rStyle w:val="o"/>
                      <w:rFonts w:eastAsiaTheme="majorEastAsia"/>
                      <w:b/>
                      <w:bCs/>
                      <w:color w:val="212121"/>
                      <w:sz w:val="16"/>
                      <w:szCs w:val="16"/>
                    </w:rPr>
                  </w:rPrChange>
                </w:rPr>
                <w:t>.</w:t>
              </w:r>
              <w:r w:rsidRPr="00E24B0A">
                <w:rPr>
                  <w:rStyle w:val="n"/>
                  <w:rFonts w:asciiTheme="majorBidi" w:eastAsiaTheme="majorEastAsia" w:hAnsiTheme="majorBidi" w:cstheme="majorBidi"/>
                  <w:color w:val="212121"/>
                  <w:sz w:val="16"/>
                  <w:szCs w:val="16"/>
                  <w:rPrChange w:id="6597" w:author="Samane Shahpouri" w:date="2024-05-17T23:11:00Z" w16du:dateUtc="2024-05-17T21:11:00Z">
                    <w:rPr>
                      <w:rStyle w:val="n"/>
                      <w:rFonts w:eastAsiaTheme="majorEastAsia"/>
                      <w:color w:val="212121"/>
                      <w:sz w:val="16"/>
                      <w:szCs w:val="16"/>
                    </w:rPr>
                  </w:rPrChange>
                </w:rPr>
                <w:t>parameters</w:t>
              </w:r>
              <w:proofErr w:type="spellEnd"/>
              <w:r w:rsidRPr="00E24B0A">
                <w:rPr>
                  <w:rStyle w:val="p"/>
                  <w:rFonts w:asciiTheme="majorBidi" w:eastAsiaTheme="majorEastAsia" w:hAnsiTheme="majorBidi" w:cstheme="majorBidi"/>
                  <w:color w:val="212121"/>
                  <w:sz w:val="16"/>
                  <w:szCs w:val="16"/>
                  <w:rPrChange w:id="6598"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599"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600" w:author="Samane Shahpouri" w:date="2024-05-17T23:11:00Z" w16du:dateUtc="2024-05-17T21:11:00Z">
                    <w:rPr>
                      <w:rStyle w:val="n"/>
                      <w:rFonts w:eastAsiaTheme="majorEastAsia"/>
                      <w:color w:val="212121"/>
                      <w:sz w:val="16"/>
                      <w:szCs w:val="16"/>
                    </w:rPr>
                  </w:rPrChange>
                </w:rPr>
                <w:t>lr</w:t>
              </w:r>
              <w:proofErr w:type="spellEnd"/>
              <w:r w:rsidRPr="00E24B0A">
                <w:rPr>
                  <w:rStyle w:val="o"/>
                  <w:rFonts w:asciiTheme="majorBidi" w:eastAsiaTheme="majorEastAsia" w:hAnsiTheme="majorBidi" w:cstheme="majorBidi"/>
                  <w:b/>
                  <w:bCs/>
                  <w:color w:val="212121"/>
                  <w:sz w:val="16"/>
                  <w:szCs w:val="16"/>
                  <w:rPrChange w:id="6601" w:author="Samane Shahpouri" w:date="2024-05-17T23:11:00Z" w16du:dateUtc="2024-05-17T21:11:00Z">
                    <w:rPr>
                      <w:rStyle w:val="o"/>
                      <w:rFonts w:eastAsiaTheme="majorEastAsia"/>
                      <w:b/>
                      <w:bCs/>
                      <w:color w:val="212121"/>
                      <w:sz w:val="16"/>
                      <w:szCs w:val="16"/>
                    </w:rPr>
                  </w:rPrChange>
                </w:rPr>
                <w:t>=</w:t>
              </w:r>
              <w:r w:rsidRPr="00E24B0A">
                <w:rPr>
                  <w:rStyle w:val="mf"/>
                  <w:rFonts w:asciiTheme="majorBidi" w:hAnsiTheme="majorBidi" w:cstheme="majorBidi"/>
                  <w:color w:val="212121"/>
                  <w:sz w:val="16"/>
                  <w:szCs w:val="16"/>
                  <w:rPrChange w:id="6602" w:author="Samane Shahpouri" w:date="2024-05-17T23:11:00Z" w16du:dateUtc="2024-05-17T21:11:00Z">
                    <w:rPr>
                      <w:rStyle w:val="mf"/>
                      <w:color w:val="212121"/>
                      <w:sz w:val="16"/>
                      <w:szCs w:val="16"/>
                    </w:rPr>
                  </w:rPrChange>
                </w:rPr>
                <w:t>1e-4</w:t>
              </w:r>
              <w:r w:rsidRPr="00E24B0A">
                <w:rPr>
                  <w:rStyle w:val="p"/>
                  <w:rFonts w:asciiTheme="majorBidi" w:eastAsiaTheme="majorEastAsia" w:hAnsiTheme="majorBidi" w:cstheme="majorBidi"/>
                  <w:color w:val="212121"/>
                  <w:sz w:val="16"/>
                  <w:szCs w:val="16"/>
                  <w:rPrChange w:id="6603" w:author="Samane Shahpouri" w:date="2024-05-17T23:11:00Z" w16du:dateUtc="2024-05-17T21:11:00Z">
                    <w:rPr>
                      <w:rStyle w:val="p"/>
                      <w:rFonts w:eastAsiaTheme="majorEastAsia"/>
                      <w:color w:val="212121"/>
                      <w:sz w:val="16"/>
                      <w:szCs w:val="16"/>
                    </w:rPr>
                  </w:rPrChange>
                </w:rPr>
                <w:t>,</w:t>
              </w:r>
              <w:r w:rsidRPr="00E24B0A">
                <w:rPr>
                  <w:rFonts w:asciiTheme="majorBidi" w:hAnsiTheme="majorBidi" w:cstheme="majorBidi"/>
                  <w:color w:val="212121"/>
                  <w:sz w:val="16"/>
                  <w:szCs w:val="16"/>
                  <w:rPrChange w:id="6604" w:author="Samane Shahpouri" w:date="2024-05-17T23:11:00Z" w16du:dateUtc="2024-05-17T21:11:00Z">
                    <w:rPr>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605" w:author="Samane Shahpouri" w:date="2024-05-17T23:11:00Z" w16du:dateUtc="2024-05-17T21:11:00Z">
                    <w:rPr>
                      <w:rStyle w:val="n"/>
                      <w:rFonts w:eastAsiaTheme="majorEastAsia"/>
                      <w:color w:val="212121"/>
                      <w:sz w:val="16"/>
                      <w:szCs w:val="16"/>
                    </w:rPr>
                  </w:rPrChange>
                </w:rPr>
                <w:t>weight_decay</w:t>
              </w:r>
              <w:proofErr w:type="spellEnd"/>
              <w:r w:rsidRPr="00E24B0A">
                <w:rPr>
                  <w:rStyle w:val="o"/>
                  <w:rFonts w:asciiTheme="majorBidi" w:eastAsiaTheme="majorEastAsia" w:hAnsiTheme="majorBidi" w:cstheme="majorBidi"/>
                  <w:b/>
                  <w:bCs/>
                  <w:color w:val="212121"/>
                  <w:sz w:val="16"/>
                  <w:szCs w:val="16"/>
                  <w:rPrChange w:id="6606" w:author="Samane Shahpouri" w:date="2024-05-17T23:11:00Z" w16du:dateUtc="2024-05-17T21:11:00Z">
                    <w:rPr>
                      <w:rStyle w:val="o"/>
                      <w:rFonts w:eastAsiaTheme="majorEastAsia"/>
                      <w:b/>
                      <w:bCs/>
                      <w:color w:val="212121"/>
                      <w:sz w:val="16"/>
                      <w:szCs w:val="16"/>
                    </w:rPr>
                  </w:rPrChange>
                </w:rPr>
                <w:t>=</w:t>
              </w:r>
              <w:r w:rsidRPr="00E24B0A">
                <w:rPr>
                  <w:rStyle w:val="mf"/>
                  <w:rFonts w:asciiTheme="majorBidi" w:hAnsiTheme="majorBidi" w:cstheme="majorBidi"/>
                  <w:color w:val="212121"/>
                  <w:sz w:val="16"/>
                  <w:szCs w:val="16"/>
                  <w:rPrChange w:id="6607" w:author="Samane Shahpouri" w:date="2024-05-17T23:11:00Z" w16du:dateUtc="2024-05-17T21:11:00Z">
                    <w:rPr>
                      <w:rStyle w:val="mf"/>
                      <w:color w:val="212121"/>
                      <w:sz w:val="16"/>
                      <w:szCs w:val="16"/>
                    </w:rPr>
                  </w:rPrChange>
                </w:rPr>
                <w:t>0.0</w:t>
              </w:r>
              <w:r w:rsidRPr="00E24B0A">
                <w:rPr>
                  <w:rStyle w:val="p"/>
                  <w:rFonts w:asciiTheme="majorBidi" w:eastAsiaTheme="majorEastAsia" w:hAnsiTheme="majorBidi" w:cstheme="majorBidi"/>
                  <w:color w:val="212121"/>
                  <w:sz w:val="16"/>
                  <w:szCs w:val="16"/>
                  <w:rPrChange w:id="6608" w:author="Samane Shahpouri" w:date="2024-05-17T23:11:00Z" w16du:dateUtc="2024-05-17T21:11:00Z">
                    <w:rPr>
                      <w:rStyle w:val="p"/>
                      <w:rFonts w:eastAsiaTheme="majorEastAsia"/>
                      <w:color w:val="212121"/>
                      <w:sz w:val="16"/>
                      <w:szCs w:val="16"/>
                    </w:rPr>
                  </w:rPrChange>
                </w:rPr>
                <w:t>)</w:t>
              </w:r>
            </w:ins>
          </w:p>
        </w:tc>
      </w:tr>
      <w:tr w:rsidR="00250867" w:rsidRPr="00E24B0A" w14:paraId="0C0703FB" w14:textId="77777777" w:rsidTr="00D06CBC">
        <w:trPr>
          <w:ins w:id="6609" w:author="Samane Shahpouri" w:date="2024-05-17T22:43:00Z"/>
        </w:trPr>
        <w:tc>
          <w:tcPr>
            <w:tcW w:w="1803" w:type="dxa"/>
          </w:tcPr>
          <w:p w14:paraId="7FE76D46" w14:textId="77777777" w:rsidR="00250867" w:rsidRPr="00E24B0A" w:rsidRDefault="00250867" w:rsidP="00D06CBC">
            <w:pPr>
              <w:pStyle w:val="NormalWeb"/>
              <w:rPr>
                <w:ins w:id="6610" w:author="Samane Shahpouri" w:date="2024-05-17T22:43:00Z" w16du:dateUtc="2024-05-17T20:43:00Z"/>
                <w:rFonts w:asciiTheme="majorBidi" w:eastAsiaTheme="minorHAnsi" w:hAnsiTheme="majorBidi" w:cstheme="majorBidi"/>
                <w:sz w:val="16"/>
                <w:szCs w:val="16"/>
                <w:lang w:bidi="fa-IR"/>
                <w:rPrChange w:id="6611" w:author="Samane Shahpouri" w:date="2024-05-17T23:11:00Z" w16du:dateUtc="2024-05-17T21:11:00Z">
                  <w:rPr>
                    <w:ins w:id="6612" w:author="Samane Shahpouri" w:date="2024-05-17T22:43:00Z" w16du:dateUtc="2024-05-17T20:43:00Z"/>
                    <w:rFonts w:ascii="Courier New" w:eastAsiaTheme="minorHAnsi" w:hAnsi="Courier New" w:cs="Courier New"/>
                    <w:sz w:val="16"/>
                    <w:szCs w:val="16"/>
                    <w:lang w:bidi="fa-IR"/>
                  </w:rPr>
                </w:rPrChange>
              </w:rPr>
            </w:pPr>
            <w:ins w:id="6613" w:author="Samane Shahpouri" w:date="2024-05-17T22:43:00Z" w16du:dateUtc="2024-05-17T20:43:00Z">
              <w:r w:rsidRPr="00E24B0A">
                <w:rPr>
                  <w:rStyle w:val="n"/>
                  <w:rFonts w:asciiTheme="majorBidi" w:eastAsiaTheme="majorEastAsia" w:hAnsiTheme="majorBidi" w:cstheme="majorBidi"/>
                  <w:color w:val="212121"/>
                  <w:sz w:val="16"/>
                  <w:szCs w:val="16"/>
                  <w:rPrChange w:id="6614" w:author="Samane Shahpouri" w:date="2024-05-17T23:11:00Z" w16du:dateUtc="2024-05-17T21:11:00Z">
                    <w:rPr>
                      <w:rStyle w:val="n"/>
                      <w:rFonts w:ascii="Courier New" w:eastAsiaTheme="majorEastAsia" w:hAnsi="Courier New" w:cs="Courier New"/>
                      <w:color w:val="212121"/>
                      <w:sz w:val="16"/>
                      <w:szCs w:val="16"/>
                    </w:rPr>
                  </w:rPrChange>
                </w:rPr>
                <w:t>scheduler</w:t>
              </w:r>
            </w:ins>
          </w:p>
        </w:tc>
        <w:tc>
          <w:tcPr>
            <w:tcW w:w="7213" w:type="dxa"/>
          </w:tcPr>
          <w:p w14:paraId="6C58216B" w14:textId="77777777" w:rsidR="00250867" w:rsidRPr="00E24B0A" w:rsidRDefault="00250867" w:rsidP="00D06CBC">
            <w:pPr>
              <w:pStyle w:val="NormalWeb"/>
              <w:rPr>
                <w:ins w:id="6615" w:author="Samane Shahpouri" w:date="2024-05-17T22:43:00Z" w16du:dateUtc="2024-05-17T20:43:00Z"/>
                <w:rFonts w:asciiTheme="majorBidi" w:eastAsiaTheme="minorHAnsi" w:hAnsiTheme="majorBidi" w:cstheme="majorBidi"/>
                <w:sz w:val="16"/>
                <w:szCs w:val="16"/>
                <w:lang w:bidi="fa-IR"/>
                <w:rPrChange w:id="6616" w:author="Samane Shahpouri" w:date="2024-05-17T23:11:00Z" w16du:dateUtc="2024-05-17T21:11:00Z">
                  <w:rPr>
                    <w:ins w:id="6617" w:author="Samane Shahpouri" w:date="2024-05-17T22:43:00Z" w16du:dateUtc="2024-05-17T20:43:00Z"/>
                    <w:rFonts w:ascii="Courier New" w:eastAsiaTheme="minorHAnsi" w:hAnsi="Courier New" w:cs="Courier New"/>
                    <w:sz w:val="16"/>
                    <w:szCs w:val="16"/>
                    <w:lang w:bidi="fa-IR"/>
                  </w:rPr>
                </w:rPrChange>
              </w:rPr>
            </w:pPr>
            <w:proofErr w:type="spellStart"/>
            <w:ins w:id="6618" w:author="Samane Shahpouri" w:date="2024-05-17T22:43:00Z" w16du:dateUtc="2024-05-17T20:43:00Z">
              <w:r w:rsidRPr="00E24B0A">
                <w:rPr>
                  <w:rStyle w:val="n"/>
                  <w:rFonts w:asciiTheme="majorBidi" w:eastAsiaTheme="majorEastAsia" w:hAnsiTheme="majorBidi" w:cstheme="majorBidi"/>
                  <w:color w:val="212121"/>
                  <w:sz w:val="16"/>
                  <w:szCs w:val="16"/>
                  <w:rPrChange w:id="6619" w:author="Samane Shahpouri" w:date="2024-05-17T23:11:00Z" w16du:dateUtc="2024-05-17T21:11:00Z">
                    <w:rPr>
                      <w:rStyle w:val="n"/>
                      <w:rFonts w:ascii="Courier New" w:eastAsiaTheme="majorEastAsia" w:hAnsi="Courier New" w:cs="Courier New"/>
                      <w:color w:val="212121"/>
                      <w:sz w:val="16"/>
                      <w:szCs w:val="16"/>
                    </w:rPr>
                  </w:rPrChange>
                </w:rPr>
                <w:t>torch</w:t>
              </w:r>
              <w:r w:rsidRPr="00E24B0A">
                <w:rPr>
                  <w:rStyle w:val="o"/>
                  <w:rFonts w:asciiTheme="majorBidi" w:eastAsiaTheme="majorEastAsia" w:hAnsiTheme="majorBidi" w:cstheme="majorBidi"/>
                  <w:b/>
                  <w:bCs/>
                  <w:color w:val="212121"/>
                  <w:sz w:val="16"/>
                  <w:szCs w:val="16"/>
                  <w:rPrChange w:id="6620" w:author="Samane Shahpouri" w:date="2024-05-17T23:11:00Z" w16du:dateUtc="2024-05-17T21:11:00Z">
                    <w:rPr>
                      <w:rStyle w:val="o"/>
                      <w:rFonts w:ascii="Courier New" w:eastAsiaTheme="majorEastAsia" w:hAnsi="Courier New" w:cs="Courier New"/>
                      <w:b/>
                      <w:bCs/>
                      <w:color w:val="212121"/>
                      <w:sz w:val="16"/>
                      <w:szCs w:val="16"/>
                    </w:rPr>
                  </w:rPrChange>
                </w:rPr>
                <w:t>.</w:t>
              </w:r>
              <w:r w:rsidRPr="00E24B0A">
                <w:rPr>
                  <w:rStyle w:val="n"/>
                  <w:rFonts w:asciiTheme="majorBidi" w:eastAsiaTheme="majorEastAsia" w:hAnsiTheme="majorBidi" w:cstheme="majorBidi"/>
                  <w:color w:val="212121"/>
                  <w:sz w:val="16"/>
                  <w:szCs w:val="16"/>
                  <w:rPrChange w:id="6621" w:author="Samane Shahpouri" w:date="2024-05-17T23:11:00Z" w16du:dateUtc="2024-05-17T21:11:00Z">
                    <w:rPr>
                      <w:rStyle w:val="n"/>
                      <w:rFonts w:ascii="Courier New" w:eastAsiaTheme="majorEastAsia" w:hAnsi="Courier New" w:cs="Courier New"/>
                      <w:color w:val="212121"/>
                      <w:sz w:val="16"/>
                      <w:szCs w:val="16"/>
                    </w:rPr>
                  </w:rPrChange>
                </w:rPr>
                <w:t>optim</w:t>
              </w:r>
              <w:r w:rsidRPr="00E24B0A">
                <w:rPr>
                  <w:rStyle w:val="o"/>
                  <w:rFonts w:asciiTheme="majorBidi" w:eastAsiaTheme="majorEastAsia" w:hAnsiTheme="majorBidi" w:cstheme="majorBidi"/>
                  <w:b/>
                  <w:bCs/>
                  <w:color w:val="212121"/>
                  <w:sz w:val="16"/>
                  <w:szCs w:val="16"/>
                  <w:rPrChange w:id="6622" w:author="Samane Shahpouri" w:date="2024-05-17T23:11:00Z" w16du:dateUtc="2024-05-17T21:11:00Z">
                    <w:rPr>
                      <w:rStyle w:val="o"/>
                      <w:rFonts w:ascii="Courier New" w:eastAsiaTheme="majorEastAsia" w:hAnsi="Courier New" w:cs="Courier New"/>
                      <w:b/>
                      <w:bCs/>
                      <w:color w:val="212121"/>
                      <w:sz w:val="16"/>
                      <w:szCs w:val="16"/>
                    </w:rPr>
                  </w:rPrChange>
                </w:rPr>
                <w:t>.</w:t>
              </w:r>
              <w:r w:rsidRPr="00E24B0A">
                <w:rPr>
                  <w:rStyle w:val="n"/>
                  <w:rFonts w:asciiTheme="majorBidi" w:eastAsiaTheme="majorEastAsia" w:hAnsiTheme="majorBidi" w:cstheme="majorBidi"/>
                  <w:color w:val="212121"/>
                  <w:sz w:val="16"/>
                  <w:szCs w:val="16"/>
                  <w:rPrChange w:id="6623" w:author="Samane Shahpouri" w:date="2024-05-17T23:11:00Z" w16du:dateUtc="2024-05-17T21:11:00Z">
                    <w:rPr>
                      <w:rStyle w:val="n"/>
                      <w:rFonts w:ascii="Courier New" w:eastAsiaTheme="majorEastAsia" w:hAnsi="Courier New" w:cs="Courier New"/>
                      <w:color w:val="212121"/>
                      <w:sz w:val="16"/>
                      <w:szCs w:val="16"/>
                    </w:rPr>
                  </w:rPrChange>
                </w:rPr>
                <w:t>lr_</w:t>
              </w:r>
              <w:proofErr w:type="gramStart"/>
              <w:r w:rsidRPr="00E24B0A">
                <w:rPr>
                  <w:rStyle w:val="n"/>
                  <w:rFonts w:asciiTheme="majorBidi" w:eastAsiaTheme="majorEastAsia" w:hAnsiTheme="majorBidi" w:cstheme="majorBidi"/>
                  <w:color w:val="212121"/>
                  <w:sz w:val="16"/>
                  <w:szCs w:val="16"/>
                  <w:rPrChange w:id="6624" w:author="Samane Shahpouri" w:date="2024-05-17T23:11:00Z" w16du:dateUtc="2024-05-17T21:11:00Z">
                    <w:rPr>
                      <w:rStyle w:val="n"/>
                      <w:rFonts w:ascii="Courier New" w:eastAsiaTheme="majorEastAsia" w:hAnsi="Courier New" w:cs="Courier New"/>
                      <w:color w:val="212121"/>
                      <w:sz w:val="16"/>
                      <w:szCs w:val="16"/>
                    </w:rPr>
                  </w:rPrChange>
                </w:rPr>
                <w:t>scheduler</w:t>
              </w:r>
              <w:r w:rsidRPr="00E24B0A">
                <w:rPr>
                  <w:rStyle w:val="o"/>
                  <w:rFonts w:asciiTheme="majorBidi" w:eastAsiaTheme="majorEastAsia" w:hAnsiTheme="majorBidi" w:cstheme="majorBidi"/>
                  <w:b/>
                  <w:bCs/>
                  <w:color w:val="212121"/>
                  <w:sz w:val="16"/>
                  <w:szCs w:val="16"/>
                  <w:rPrChange w:id="6625" w:author="Samane Shahpouri" w:date="2024-05-17T23:11:00Z" w16du:dateUtc="2024-05-17T21:11:00Z">
                    <w:rPr>
                      <w:rStyle w:val="o"/>
                      <w:rFonts w:ascii="Courier New" w:eastAsiaTheme="majorEastAsia" w:hAnsi="Courier New" w:cs="Courier New"/>
                      <w:b/>
                      <w:bCs/>
                      <w:color w:val="212121"/>
                      <w:sz w:val="16"/>
                      <w:szCs w:val="16"/>
                    </w:rPr>
                  </w:rPrChange>
                </w:rPr>
                <w:t>.</w:t>
              </w:r>
              <w:r w:rsidRPr="00E24B0A">
                <w:rPr>
                  <w:rStyle w:val="n"/>
                  <w:rFonts w:asciiTheme="majorBidi" w:eastAsiaTheme="majorEastAsia" w:hAnsiTheme="majorBidi" w:cstheme="majorBidi"/>
                  <w:color w:val="212121"/>
                  <w:sz w:val="16"/>
                  <w:szCs w:val="16"/>
                  <w:rPrChange w:id="6626" w:author="Samane Shahpouri" w:date="2024-05-17T23:11:00Z" w16du:dateUtc="2024-05-17T21:11:00Z">
                    <w:rPr>
                      <w:rStyle w:val="n"/>
                      <w:rFonts w:ascii="Courier New" w:eastAsiaTheme="majorEastAsia" w:hAnsi="Courier New" w:cs="Courier New"/>
                      <w:color w:val="212121"/>
                      <w:sz w:val="16"/>
                      <w:szCs w:val="16"/>
                    </w:rPr>
                  </w:rPrChange>
                </w:rPr>
                <w:t>StepLR</w:t>
              </w:r>
              <w:proofErr w:type="spellEnd"/>
              <w:proofErr w:type="gramEnd"/>
              <w:r w:rsidRPr="00E24B0A">
                <w:rPr>
                  <w:rStyle w:val="p"/>
                  <w:rFonts w:asciiTheme="majorBidi" w:eastAsiaTheme="majorEastAsia" w:hAnsiTheme="majorBidi" w:cstheme="majorBidi"/>
                  <w:color w:val="212121"/>
                  <w:sz w:val="16"/>
                  <w:szCs w:val="16"/>
                  <w:rPrChange w:id="6627"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Style w:val="n"/>
                  <w:rFonts w:asciiTheme="majorBidi" w:eastAsiaTheme="majorEastAsia" w:hAnsiTheme="majorBidi" w:cstheme="majorBidi"/>
                  <w:color w:val="212121"/>
                  <w:sz w:val="16"/>
                  <w:szCs w:val="16"/>
                  <w:rPrChange w:id="6628" w:author="Samane Shahpouri" w:date="2024-05-17T23:11:00Z" w16du:dateUtc="2024-05-17T21:11:00Z">
                    <w:rPr>
                      <w:rStyle w:val="n"/>
                      <w:rFonts w:ascii="Courier New" w:eastAsiaTheme="majorEastAsia" w:hAnsi="Courier New" w:cs="Courier New"/>
                      <w:color w:val="212121"/>
                      <w:sz w:val="16"/>
                      <w:szCs w:val="16"/>
                    </w:rPr>
                  </w:rPrChange>
                </w:rPr>
                <w:t>optimizer</w:t>
              </w:r>
              <w:r w:rsidRPr="00E24B0A">
                <w:rPr>
                  <w:rStyle w:val="p"/>
                  <w:rFonts w:asciiTheme="majorBidi" w:eastAsiaTheme="majorEastAsia" w:hAnsiTheme="majorBidi" w:cstheme="majorBidi"/>
                  <w:color w:val="212121"/>
                  <w:sz w:val="16"/>
                  <w:szCs w:val="16"/>
                  <w:rPrChange w:id="6629"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Fonts w:asciiTheme="majorBidi" w:hAnsiTheme="majorBidi" w:cstheme="majorBidi"/>
                  <w:color w:val="212121"/>
                  <w:sz w:val="16"/>
                  <w:szCs w:val="16"/>
                  <w:rPrChange w:id="6630" w:author="Samane Shahpouri" w:date="2024-05-17T23:11:00Z" w16du:dateUtc="2024-05-17T21:11:00Z">
                    <w:rPr>
                      <w:rFonts w:ascii="Courier New" w:hAnsi="Courier New" w:cs="Courier New"/>
                      <w:color w:val="212121"/>
                      <w:sz w:val="16"/>
                      <w:szCs w:val="16"/>
                    </w:rPr>
                  </w:rPrChange>
                </w:rPr>
                <w:t xml:space="preserve"> </w:t>
              </w:r>
              <w:r w:rsidRPr="00E24B0A">
                <w:rPr>
                  <w:rStyle w:val="mi"/>
                  <w:rFonts w:asciiTheme="majorBidi" w:eastAsiaTheme="majorEastAsia" w:hAnsiTheme="majorBidi" w:cstheme="majorBidi"/>
                  <w:color w:val="212121"/>
                  <w:sz w:val="16"/>
                  <w:szCs w:val="16"/>
                  <w:rPrChange w:id="6631" w:author="Samane Shahpouri" w:date="2024-05-17T23:11:00Z" w16du:dateUtc="2024-05-17T21:11:00Z">
                    <w:rPr>
                      <w:rStyle w:val="mi"/>
                      <w:rFonts w:ascii="Courier New" w:eastAsiaTheme="majorEastAsia" w:hAnsi="Courier New" w:cs="Courier New"/>
                      <w:color w:val="212121"/>
                      <w:sz w:val="16"/>
                      <w:szCs w:val="16"/>
                    </w:rPr>
                  </w:rPrChange>
                </w:rPr>
                <w:t>40</w:t>
              </w:r>
              <w:r w:rsidRPr="00E24B0A">
                <w:rPr>
                  <w:rStyle w:val="p"/>
                  <w:rFonts w:asciiTheme="majorBidi" w:eastAsiaTheme="majorEastAsia" w:hAnsiTheme="majorBidi" w:cstheme="majorBidi"/>
                  <w:color w:val="212121"/>
                  <w:sz w:val="16"/>
                  <w:szCs w:val="16"/>
                  <w:rPrChange w:id="6632" w:author="Samane Shahpouri" w:date="2024-05-17T23:11:00Z" w16du:dateUtc="2024-05-17T21:11:00Z">
                    <w:rPr>
                      <w:rStyle w:val="p"/>
                      <w:rFonts w:ascii="Courier New" w:eastAsiaTheme="majorEastAsia" w:hAnsi="Courier New" w:cs="Courier New"/>
                      <w:color w:val="212121"/>
                      <w:sz w:val="16"/>
                      <w:szCs w:val="16"/>
                    </w:rPr>
                  </w:rPrChange>
                </w:rPr>
                <w:t>,</w:t>
              </w:r>
              <w:r w:rsidRPr="00E24B0A">
                <w:rPr>
                  <w:rFonts w:asciiTheme="majorBidi" w:hAnsiTheme="majorBidi" w:cstheme="majorBidi"/>
                  <w:color w:val="212121"/>
                  <w:sz w:val="16"/>
                  <w:szCs w:val="16"/>
                  <w:rPrChange w:id="6633" w:author="Samane Shahpouri" w:date="2024-05-17T23:11:00Z" w16du:dateUtc="2024-05-17T21:11:00Z">
                    <w:rPr>
                      <w:rFonts w:ascii="Courier New" w:hAnsi="Courier New" w:cs="Courier New"/>
                      <w:color w:val="212121"/>
                      <w:sz w:val="16"/>
                      <w:szCs w:val="16"/>
                    </w:rPr>
                  </w:rPrChange>
                </w:rPr>
                <w:t xml:space="preserve"> </w:t>
              </w:r>
              <w:r w:rsidRPr="00E24B0A">
                <w:rPr>
                  <w:rStyle w:val="mf"/>
                  <w:rFonts w:asciiTheme="majorBidi" w:hAnsiTheme="majorBidi" w:cstheme="majorBidi"/>
                  <w:color w:val="212121"/>
                  <w:sz w:val="16"/>
                  <w:szCs w:val="16"/>
                  <w:rPrChange w:id="6634" w:author="Samane Shahpouri" w:date="2024-05-17T23:11:00Z" w16du:dateUtc="2024-05-17T21:11:00Z">
                    <w:rPr>
                      <w:rStyle w:val="mf"/>
                      <w:rFonts w:ascii="Courier New" w:hAnsi="Courier New" w:cs="Courier New"/>
                      <w:color w:val="212121"/>
                      <w:sz w:val="16"/>
                      <w:szCs w:val="16"/>
                    </w:rPr>
                  </w:rPrChange>
                </w:rPr>
                <w:t>0.1</w:t>
              </w:r>
              <w:r w:rsidRPr="00E24B0A">
                <w:rPr>
                  <w:rStyle w:val="p"/>
                  <w:rFonts w:asciiTheme="majorBidi" w:eastAsiaTheme="majorEastAsia" w:hAnsiTheme="majorBidi" w:cstheme="majorBidi"/>
                  <w:color w:val="212121"/>
                  <w:sz w:val="16"/>
                  <w:szCs w:val="16"/>
                  <w:rPrChange w:id="6635" w:author="Samane Shahpouri" w:date="2024-05-17T23:11:00Z" w16du:dateUtc="2024-05-17T21:11:00Z">
                    <w:rPr>
                      <w:rStyle w:val="p"/>
                      <w:rFonts w:ascii="Courier New" w:eastAsiaTheme="majorEastAsia" w:hAnsi="Courier New" w:cs="Courier New"/>
                      <w:color w:val="212121"/>
                      <w:sz w:val="16"/>
                      <w:szCs w:val="16"/>
                    </w:rPr>
                  </w:rPrChange>
                </w:rPr>
                <w:t>)</w:t>
              </w:r>
            </w:ins>
          </w:p>
        </w:tc>
      </w:tr>
      <w:tr w:rsidR="00250867" w:rsidRPr="00E24B0A" w14:paraId="06A5D630" w14:textId="77777777" w:rsidTr="00D06CBC">
        <w:trPr>
          <w:ins w:id="6636" w:author="Samane Shahpouri" w:date="2024-05-17T22:43:00Z"/>
        </w:trPr>
        <w:tc>
          <w:tcPr>
            <w:tcW w:w="1803" w:type="dxa"/>
          </w:tcPr>
          <w:p w14:paraId="04305C46" w14:textId="77777777" w:rsidR="00250867" w:rsidRPr="00E24B0A" w:rsidRDefault="00250867" w:rsidP="00D06CBC">
            <w:pPr>
              <w:pStyle w:val="NormalWeb"/>
              <w:rPr>
                <w:ins w:id="6637" w:author="Samane Shahpouri" w:date="2024-05-17T22:43:00Z" w16du:dateUtc="2024-05-17T20:43:00Z"/>
                <w:rFonts w:asciiTheme="majorBidi" w:eastAsiaTheme="minorHAnsi" w:hAnsiTheme="majorBidi" w:cstheme="majorBidi"/>
                <w:sz w:val="16"/>
                <w:szCs w:val="16"/>
                <w:lang w:bidi="fa-IR"/>
                <w:rPrChange w:id="6638" w:author="Samane Shahpouri" w:date="2024-05-17T23:11:00Z" w16du:dateUtc="2024-05-17T21:11:00Z">
                  <w:rPr>
                    <w:ins w:id="6639" w:author="Samane Shahpouri" w:date="2024-05-17T22:43:00Z" w16du:dateUtc="2024-05-17T20:43:00Z"/>
                    <w:rFonts w:ascii="Courier New" w:eastAsiaTheme="minorHAnsi" w:hAnsi="Courier New" w:cs="Courier New"/>
                    <w:sz w:val="16"/>
                    <w:szCs w:val="16"/>
                    <w:lang w:bidi="fa-IR"/>
                  </w:rPr>
                </w:rPrChange>
              </w:rPr>
            </w:pPr>
            <w:proofErr w:type="spellStart"/>
            <w:ins w:id="6640" w:author="Samane Shahpouri" w:date="2024-05-17T22:43:00Z" w16du:dateUtc="2024-05-17T20:43:00Z">
              <w:r w:rsidRPr="00E24B0A">
                <w:rPr>
                  <w:rStyle w:val="n"/>
                  <w:rFonts w:asciiTheme="majorBidi" w:eastAsiaTheme="majorEastAsia" w:hAnsiTheme="majorBidi" w:cstheme="majorBidi"/>
                  <w:color w:val="212121"/>
                  <w:sz w:val="16"/>
                  <w:szCs w:val="16"/>
                  <w:rPrChange w:id="6641" w:author="Samane Shahpouri" w:date="2024-05-17T23:11:00Z" w16du:dateUtc="2024-05-17T21:11:00Z">
                    <w:rPr>
                      <w:rStyle w:val="n"/>
                      <w:rFonts w:ascii="Courier New" w:eastAsiaTheme="majorEastAsia" w:hAnsi="Courier New" w:cs="Courier New"/>
                      <w:color w:val="212121"/>
                      <w:sz w:val="16"/>
                      <w:szCs w:val="16"/>
                    </w:rPr>
                  </w:rPrChange>
                </w:rPr>
                <w:t>max_epochs</w:t>
              </w:r>
              <w:proofErr w:type="spellEnd"/>
            </w:ins>
          </w:p>
        </w:tc>
        <w:tc>
          <w:tcPr>
            <w:tcW w:w="7213" w:type="dxa"/>
          </w:tcPr>
          <w:p w14:paraId="4E50A3B9" w14:textId="77777777" w:rsidR="00250867" w:rsidRPr="00E24B0A" w:rsidRDefault="00250867" w:rsidP="00D06CBC">
            <w:pPr>
              <w:pStyle w:val="HTMLPreformatted"/>
              <w:spacing w:line="244" w:lineRule="atLeast"/>
              <w:rPr>
                <w:ins w:id="6642" w:author="Samane Shahpouri" w:date="2024-05-17T22:43:00Z" w16du:dateUtc="2024-05-17T20:43:00Z"/>
                <w:rFonts w:asciiTheme="majorBidi" w:eastAsiaTheme="minorHAnsi" w:hAnsiTheme="majorBidi" w:cstheme="majorBidi"/>
                <w:sz w:val="16"/>
                <w:szCs w:val="16"/>
                <w:lang w:eastAsia="en-US" w:bidi="fa-IR"/>
                <w:rPrChange w:id="6643" w:author="Samane Shahpouri" w:date="2024-05-17T23:11:00Z" w16du:dateUtc="2024-05-17T21:11:00Z">
                  <w:rPr>
                    <w:ins w:id="6644" w:author="Samane Shahpouri" w:date="2024-05-17T22:43:00Z" w16du:dateUtc="2024-05-17T20:43:00Z"/>
                    <w:rFonts w:eastAsiaTheme="minorHAnsi"/>
                    <w:sz w:val="16"/>
                    <w:szCs w:val="16"/>
                    <w:lang w:eastAsia="en-US" w:bidi="fa-IR"/>
                  </w:rPr>
                </w:rPrChange>
              </w:rPr>
            </w:pPr>
            <w:ins w:id="6645" w:author="Samane Shahpouri" w:date="2024-05-17T22:43:00Z" w16du:dateUtc="2024-05-17T20:43:00Z">
              <w:r w:rsidRPr="00E24B0A">
                <w:rPr>
                  <w:rStyle w:val="mi"/>
                  <w:rFonts w:asciiTheme="majorBidi" w:eastAsiaTheme="majorEastAsia" w:hAnsiTheme="majorBidi" w:cstheme="majorBidi"/>
                  <w:color w:val="212121"/>
                  <w:sz w:val="16"/>
                  <w:szCs w:val="16"/>
                  <w:rPrChange w:id="6646" w:author="Samane Shahpouri" w:date="2024-05-17T23:11:00Z" w16du:dateUtc="2024-05-17T21:11:00Z">
                    <w:rPr>
                      <w:rStyle w:val="mi"/>
                      <w:rFonts w:eastAsiaTheme="majorEastAsia"/>
                      <w:color w:val="212121"/>
                      <w:sz w:val="16"/>
                      <w:szCs w:val="16"/>
                    </w:rPr>
                  </w:rPrChange>
                </w:rPr>
                <w:t>150</w:t>
              </w:r>
            </w:ins>
          </w:p>
        </w:tc>
      </w:tr>
    </w:tbl>
    <w:p w14:paraId="2316AB15" w14:textId="77777777" w:rsidR="00250867" w:rsidRPr="00E24B0A" w:rsidRDefault="00250867" w:rsidP="00250867">
      <w:pPr>
        <w:pStyle w:val="NormalWeb"/>
        <w:rPr>
          <w:ins w:id="6647" w:author="Samane Shahpouri" w:date="2024-05-17T22:43:00Z" w16du:dateUtc="2024-05-17T20:43:00Z"/>
          <w:rFonts w:asciiTheme="majorBidi" w:hAnsiTheme="majorBidi" w:cstheme="majorBidi"/>
          <w:lang w:bidi="fa-IR"/>
          <w:rPrChange w:id="6648" w:author="Samane Shahpouri" w:date="2024-05-17T23:11:00Z" w16du:dateUtc="2024-05-17T21:11:00Z">
            <w:rPr>
              <w:ins w:id="6649" w:author="Samane Shahpouri" w:date="2024-05-17T22:43:00Z" w16du:dateUtc="2024-05-17T20:43:00Z"/>
              <w:lang w:bidi="fa-IR"/>
            </w:rPr>
          </w:rPrChange>
        </w:rPr>
      </w:pPr>
      <w:ins w:id="6650" w:author="Samane Shahpouri" w:date="2024-05-17T22:43:00Z" w16du:dateUtc="2024-05-17T20:43:00Z">
        <w:r w:rsidRPr="00E24B0A">
          <w:rPr>
            <w:rFonts w:asciiTheme="majorBidi" w:hAnsiTheme="majorBidi" w:cstheme="majorBidi"/>
            <w:noProof/>
            <w:rPrChange w:id="6651" w:author="Samane Shahpouri" w:date="2024-05-17T23:11:00Z" w16du:dateUtc="2024-05-17T21:11:00Z">
              <w:rPr>
                <w:noProof/>
              </w:rPr>
            </w:rPrChange>
          </w:rPr>
          <w:drawing>
            <wp:inline distT="0" distB="0" distL="0" distR="0" wp14:anchorId="2A7F709A" wp14:editId="760F89ED">
              <wp:extent cx="4838369" cy="2288388"/>
              <wp:effectExtent l="0" t="0" r="635"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1985" cy="2332665"/>
                      </a:xfrm>
                      <a:prstGeom prst="rect">
                        <a:avLst/>
                      </a:prstGeom>
                      <a:noFill/>
                      <a:ln>
                        <a:noFill/>
                      </a:ln>
                    </pic:spPr>
                  </pic:pic>
                </a:graphicData>
              </a:graphic>
            </wp:inline>
          </w:drawing>
        </w:r>
      </w:ins>
    </w:p>
    <w:p w14:paraId="37AE0E95" w14:textId="77777777" w:rsidR="00250867" w:rsidRPr="00E24B0A" w:rsidRDefault="00250867" w:rsidP="00250867">
      <w:pPr>
        <w:pStyle w:val="NormalWeb"/>
        <w:rPr>
          <w:ins w:id="6652" w:author="Samane Shahpouri" w:date="2024-05-17T22:43:00Z" w16du:dateUtc="2024-05-17T20:43:00Z"/>
          <w:rFonts w:asciiTheme="majorBidi" w:hAnsiTheme="majorBidi" w:cstheme="majorBidi"/>
          <w:lang w:bidi="fa-IR"/>
          <w:rPrChange w:id="6653" w:author="Samane Shahpouri" w:date="2024-05-17T23:11:00Z" w16du:dateUtc="2024-05-17T21:11:00Z">
            <w:rPr>
              <w:ins w:id="6654" w:author="Samane Shahpouri" w:date="2024-05-17T22:43:00Z" w16du:dateUtc="2024-05-17T20:43:00Z"/>
              <w:lang w:bidi="fa-IR"/>
            </w:rPr>
          </w:rPrChange>
        </w:rPr>
      </w:pPr>
      <w:ins w:id="6655" w:author="Samane Shahpouri" w:date="2024-05-17T22:43:00Z" w16du:dateUtc="2024-05-17T20:43:00Z">
        <w:r w:rsidRPr="00E24B0A">
          <w:rPr>
            <w:rFonts w:asciiTheme="majorBidi" w:hAnsiTheme="majorBidi" w:cstheme="majorBidi"/>
            <w:noProof/>
            <w:rPrChange w:id="6656" w:author="Samane Shahpouri" w:date="2024-05-17T23:11:00Z" w16du:dateUtc="2024-05-17T21:11:00Z">
              <w:rPr>
                <w:noProof/>
              </w:rPr>
            </w:rPrChange>
          </w:rPr>
          <w:drawing>
            <wp:inline distT="0" distB="0" distL="0" distR="0" wp14:anchorId="4D2B3BF6" wp14:editId="0EA837BE">
              <wp:extent cx="2798859" cy="1254764"/>
              <wp:effectExtent l="0" t="0" r="1905" b="254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57058" cy="1280855"/>
                      </a:xfrm>
                      <a:prstGeom prst="rect">
                        <a:avLst/>
                      </a:prstGeom>
                      <a:noFill/>
                      <a:ln>
                        <a:noFill/>
                      </a:ln>
                    </pic:spPr>
                  </pic:pic>
                </a:graphicData>
              </a:graphic>
            </wp:inline>
          </w:drawing>
        </w:r>
        <w:r w:rsidRPr="00E24B0A">
          <w:rPr>
            <w:rFonts w:asciiTheme="majorBidi" w:hAnsiTheme="majorBidi" w:cstheme="majorBidi"/>
            <w:noProof/>
            <w:rPrChange w:id="6657" w:author="Samane Shahpouri" w:date="2024-05-17T23:11:00Z" w16du:dateUtc="2024-05-17T21:11:00Z">
              <w:rPr>
                <w:noProof/>
              </w:rPr>
            </w:rPrChange>
          </w:rPr>
          <w:drawing>
            <wp:inline distT="0" distB="0" distL="0" distR="0" wp14:anchorId="666F32A9" wp14:editId="52F777E7">
              <wp:extent cx="2827047" cy="1272209"/>
              <wp:effectExtent l="0" t="0" r="0" b="4445"/>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06690" cy="1308050"/>
                      </a:xfrm>
                      <a:prstGeom prst="rect">
                        <a:avLst/>
                      </a:prstGeom>
                      <a:noFill/>
                      <a:ln>
                        <a:noFill/>
                      </a:ln>
                    </pic:spPr>
                  </pic:pic>
                </a:graphicData>
              </a:graphic>
            </wp:inline>
          </w:drawing>
        </w:r>
      </w:ins>
    </w:p>
    <w:p w14:paraId="2B724EAF" w14:textId="54FD62E1" w:rsidR="00250867" w:rsidRPr="00507D2D" w:rsidRDefault="00250867" w:rsidP="00507D2D">
      <w:pPr>
        <w:rPr>
          <w:ins w:id="6658" w:author="Samane Shahpouri" w:date="2024-05-17T22:43:00Z" w16du:dateUtc="2024-05-17T20:43:00Z"/>
          <w:lang w:bidi="fa-IR"/>
        </w:rPr>
      </w:pPr>
      <w:ins w:id="6659"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6660" w:author="Samane Shahpouri" w:date="2024-05-19T21:34:00Z" w16du:dateUtc="2024-05-19T19:34:00Z">
        <w:r w:rsidR="00230BE0">
          <w:rPr>
            <w:noProof/>
          </w:rPr>
          <w:t>22</w:t>
        </w:r>
      </w:ins>
      <w:ins w:id="6661" w:author="Samane Shahpouri" w:date="2024-05-17T22:43:00Z" w16du:dateUtc="2024-05-17T20:43:00Z">
        <w:r w:rsidRPr="00507D2D">
          <w:fldChar w:fldCharType="end"/>
        </w:r>
        <w:r w:rsidRPr="00507D2D">
          <w:t>: top: Training and validation loss for 3D-Unet model, bottom: Two sample slices of outputs, Best Metric: 0.2328, Epoch: 148</w:t>
        </w:r>
      </w:ins>
    </w:p>
    <w:p w14:paraId="761728F4" w14:textId="77777777" w:rsidR="00250867" w:rsidRPr="00E24B0A" w:rsidRDefault="00250867" w:rsidP="00250867">
      <w:pPr>
        <w:pStyle w:val="NormalWeb"/>
        <w:rPr>
          <w:ins w:id="6662" w:author="Samane Shahpouri" w:date="2024-05-17T22:43:00Z" w16du:dateUtc="2024-05-17T20:43:00Z"/>
          <w:rFonts w:asciiTheme="majorBidi" w:hAnsiTheme="majorBidi" w:cstheme="majorBidi"/>
          <w:lang w:bidi="fa-IR"/>
          <w:rPrChange w:id="6663" w:author="Samane Shahpouri" w:date="2024-05-17T23:11:00Z" w16du:dateUtc="2024-05-17T21:11:00Z">
            <w:rPr>
              <w:ins w:id="6664" w:author="Samane Shahpouri" w:date="2024-05-17T22:43:00Z" w16du:dateUtc="2024-05-17T20:43:00Z"/>
              <w:lang w:bidi="fa-IR"/>
            </w:rPr>
          </w:rPrChange>
        </w:rPr>
      </w:pPr>
    </w:p>
    <w:p w14:paraId="718B1C70" w14:textId="77777777" w:rsidR="00250867" w:rsidRPr="009C51B2" w:rsidRDefault="00250867" w:rsidP="009C51B2">
      <w:pPr>
        <w:pStyle w:val="Heading3"/>
        <w:rPr>
          <w:ins w:id="6665" w:author="Samane Shahpouri" w:date="2024-05-17T22:43:00Z" w16du:dateUtc="2024-05-17T20:43:00Z"/>
          <w:color w:val="auto"/>
          <w:lang w:bidi="fa-IR"/>
        </w:rPr>
        <w:pPrChange w:id="6666" w:author="Samane Shahpouri" w:date="2024-05-19T17:23:00Z" w16du:dateUtc="2024-05-19T15:23:00Z">
          <w:pPr>
            <w:pStyle w:val="Heading2"/>
          </w:pPr>
        </w:pPrChange>
      </w:pPr>
      <w:bookmarkStart w:id="6667" w:name="_Toc167046489"/>
      <w:ins w:id="6668" w:author="Samane Shahpouri" w:date="2024-05-17T22:43:00Z" w16du:dateUtc="2024-05-17T20:43:00Z">
        <w:r w:rsidRPr="009C51B2">
          <w:rPr>
            <w:lang w:bidi="fa-IR"/>
          </w:rPr>
          <w:t>2D-Unet</w:t>
        </w:r>
        <w:bookmarkEnd w:id="6667"/>
      </w:ins>
    </w:p>
    <w:p w14:paraId="00CEE203" w14:textId="77777777" w:rsidR="00250867" w:rsidRPr="00E24B0A" w:rsidRDefault="00250867" w:rsidP="00250867">
      <w:pPr>
        <w:pStyle w:val="NormalWeb"/>
        <w:rPr>
          <w:ins w:id="6669" w:author="Samane Shahpouri" w:date="2024-05-17T22:43:00Z" w16du:dateUtc="2024-05-17T20:43:00Z"/>
          <w:rFonts w:asciiTheme="majorBidi" w:eastAsiaTheme="minorHAnsi" w:hAnsiTheme="majorBidi" w:cstheme="majorBidi"/>
          <w:sz w:val="22"/>
          <w:szCs w:val="22"/>
          <w:lang w:bidi="fa-IR"/>
          <w:rPrChange w:id="6670" w:author="Samane Shahpouri" w:date="2024-05-17T23:11:00Z" w16du:dateUtc="2024-05-17T21:11:00Z">
            <w:rPr>
              <w:ins w:id="6671" w:author="Samane Shahpouri" w:date="2024-05-17T22:43:00Z" w16du:dateUtc="2024-05-17T20:43:00Z"/>
              <w:rFonts w:asciiTheme="minorHAnsi" w:eastAsiaTheme="minorHAnsi" w:hAnsiTheme="minorHAnsi" w:cstheme="minorBidi"/>
              <w:sz w:val="22"/>
              <w:szCs w:val="22"/>
              <w:lang w:bidi="fa-IR"/>
            </w:rPr>
          </w:rPrChange>
        </w:rPr>
      </w:pPr>
      <w:ins w:id="6672" w:author="Samane Shahpouri" w:date="2024-05-17T22:43:00Z" w16du:dateUtc="2024-05-17T20:43:00Z">
        <w:r w:rsidRPr="00E24B0A">
          <w:rPr>
            <w:rFonts w:asciiTheme="majorBidi" w:eastAsiaTheme="minorHAnsi" w:hAnsiTheme="majorBidi" w:cstheme="majorBidi"/>
            <w:sz w:val="22"/>
            <w:szCs w:val="22"/>
            <w:lang w:bidi="fa-IR"/>
            <w:rPrChange w:id="6673" w:author="Samane Shahpouri" w:date="2024-05-17T23:11:00Z" w16du:dateUtc="2024-05-17T21:11:00Z">
              <w:rPr>
                <w:rFonts w:asciiTheme="minorHAnsi" w:eastAsiaTheme="minorHAnsi" w:hAnsiTheme="minorHAnsi" w:cstheme="minorBidi"/>
                <w:sz w:val="22"/>
                <w:szCs w:val="22"/>
                <w:lang w:bidi="fa-IR"/>
              </w:rPr>
            </w:rPrChange>
          </w:rPr>
          <w:t>In addition to search for the best match model to get lower loss and better quality of images, we evaluated a 2D-Unet model training approach.</w:t>
        </w:r>
      </w:ins>
    </w:p>
    <w:p w14:paraId="1BC1412B" w14:textId="77777777" w:rsidR="00250867" w:rsidRPr="00E24B0A" w:rsidRDefault="00250867" w:rsidP="00250867">
      <w:pPr>
        <w:pStyle w:val="NormalWeb"/>
        <w:rPr>
          <w:ins w:id="6674" w:author="Samane Shahpouri" w:date="2024-05-17T22:43:00Z" w16du:dateUtc="2024-05-17T20:43:00Z"/>
          <w:rFonts w:asciiTheme="majorBidi" w:eastAsiaTheme="minorHAnsi" w:hAnsiTheme="majorBidi" w:cstheme="majorBidi"/>
          <w:sz w:val="22"/>
          <w:szCs w:val="22"/>
          <w:lang w:bidi="fa-IR"/>
          <w:rPrChange w:id="6675" w:author="Samane Shahpouri" w:date="2024-05-17T23:11:00Z" w16du:dateUtc="2024-05-17T21:11:00Z">
            <w:rPr>
              <w:ins w:id="6676" w:author="Samane Shahpouri" w:date="2024-05-17T22:43:00Z" w16du:dateUtc="2024-05-17T20:43:00Z"/>
              <w:rFonts w:asciiTheme="minorHAnsi" w:eastAsiaTheme="minorHAnsi" w:hAnsiTheme="minorHAnsi" w:cstheme="minorBidi"/>
              <w:sz w:val="22"/>
              <w:szCs w:val="22"/>
              <w:lang w:bidi="fa-IR"/>
            </w:rPr>
          </w:rPrChange>
        </w:rPr>
      </w:pPr>
      <w:ins w:id="6677" w:author="Samane Shahpouri" w:date="2024-05-17T22:43:00Z" w16du:dateUtc="2024-05-17T20:43:00Z">
        <w:r w:rsidRPr="00E24B0A">
          <w:rPr>
            <w:rFonts w:asciiTheme="majorBidi" w:eastAsiaTheme="minorHAnsi" w:hAnsiTheme="majorBidi" w:cstheme="majorBidi"/>
            <w:sz w:val="22"/>
            <w:szCs w:val="22"/>
            <w:lang w:bidi="fa-IR"/>
            <w:rPrChange w:id="6678" w:author="Samane Shahpouri" w:date="2024-05-17T23:11:00Z" w16du:dateUtc="2024-05-17T21:11:00Z">
              <w:rPr>
                <w:rFonts w:asciiTheme="minorHAnsi" w:eastAsiaTheme="minorHAnsi" w:hAnsiTheme="minorHAnsi" w:cstheme="minorBidi"/>
                <w:sz w:val="22"/>
                <w:szCs w:val="22"/>
                <w:lang w:bidi="fa-IR"/>
              </w:rPr>
            </w:rPrChange>
          </w:rPr>
          <w:t xml:space="preserve">This 2D U-Net architecture was mostly </w:t>
        </w:r>
        <w:proofErr w:type="gramStart"/>
        <w:r w:rsidRPr="00E24B0A">
          <w:rPr>
            <w:rFonts w:asciiTheme="majorBidi" w:eastAsiaTheme="minorHAnsi" w:hAnsiTheme="majorBidi" w:cstheme="majorBidi"/>
            <w:sz w:val="22"/>
            <w:szCs w:val="22"/>
            <w:lang w:bidi="fa-IR"/>
            <w:rPrChange w:id="6679" w:author="Samane Shahpouri" w:date="2024-05-17T23:11:00Z" w16du:dateUtc="2024-05-17T21:11:00Z">
              <w:rPr>
                <w:rFonts w:asciiTheme="minorHAnsi" w:eastAsiaTheme="minorHAnsi" w:hAnsiTheme="minorHAnsi" w:cstheme="minorBidi"/>
                <w:sz w:val="22"/>
                <w:szCs w:val="22"/>
                <w:lang w:bidi="fa-IR"/>
              </w:rPr>
            </w:rPrChange>
          </w:rPr>
          <w:t>similar to</w:t>
        </w:r>
        <w:proofErr w:type="gramEnd"/>
        <w:r w:rsidRPr="00E24B0A">
          <w:rPr>
            <w:rFonts w:asciiTheme="majorBidi" w:eastAsiaTheme="minorHAnsi" w:hAnsiTheme="majorBidi" w:cstheme="majorBidi"/>
            <w:sz w:val="22"/>
            <w:szCs w:val="22"/>
            <w:lang w:bidi="fa-IR"/>
            <w:rPrChange w:id="6680" w:author="Samane Shahpouri" w:date="2024-05-17T23:11:00Z" w16du:dateUtc="2024-05-17T21:11:00Z">
              <w:rPr>
                <w:rFonts w:asciiTheme="minorHAnsi" w:eastAsiaTheme="minorHAnsi" w:hAnsiTheme="minorHAnsi" w:cstheme="minorBidi"/>
                <w:sz w:val="22"/>
                <w:szCs w:val="22"/>
                <w:lang w:bidi="fa-IR"/>
              </w:rPr>
            </w:rPrChange>
          </w:rPr>
          <w:t xml:space="preserve"> the previous model. The model training was optimized using an Adam optimizer with a specifically tailored learning rate schedule, which adjusted the learning rate based on the epoch count to enhance training stability and performance.</w:t>
        </w:r>
      </w:ins>
    </w:p>
    <w:p w14:paraId="5FEDCB50" w14:textId="77777777" w:rsidR="00250867" w:rsidRPr="00E24B0A" w:rsidRDefault="00250867" w:rsidP="00250867">
      <w:pPr>
        <w:pStyle w:val="NormalWeb"/>
        <w:rPr>
          <w:ins w:id="6681" w:author="Samane Shahpouri" w:date="2024-05-17T22:43:00Z" w16du:dateUtc="2024-05-17T20:43:00Z"/>
          <w:rFonts w:asciiTheme="majorBidi" w:eastAsiaTheme="minorHAnsi" w:hAnsiTheme="majorBidi" w:cstheme="majorBidi"/>
          <w:sz w:val="22"/>
          <w:szCs w:val="22"/>
          <w:lang w:bidi="fa-IR"/>
          <w:rPrChange w:id="6682" w:author="Samane Shahpouri" w:date="2024-05-17T23:11:00Z" w16du:dateUtc="2024-05-17T21:11:00Z">
            <w:rPr>
              <w:ins w:id="6683" w:author="Samane Shahpouri" w:date="2024-05-17T22:43:00Z" w16du:dateUtc="2024-05-17T20:43:00Z"/>
              <w:rFonts w:asciiTheme="minorHAnsi" w:eastAsiaTheme="minorHAnsi" w:hAnsiTheme="minorHAnsi" w:cstheme="minorBidi"/>
              <w:sz w:val="22"/>
              <w:szCs w:val="22"/>
              <w:lang w:bidi="fa-IR"/>
            </w:rPr>
          </w:rPrChange>
        </w:rPr>
      </w:pPr>
      <w:ins w:id="6684" w:author="Samane Shahpouri" w:date="2024-05-17T22:43:00Z" w16du:dateUtc="2024-05-17T20:43:00Z">
        <w:r w:rsidRPr="00E24B0A">
          <w:rPr>
            <w:rFonts w:asciiTheme="majorBidi" w:eastAsiaTheme="minorHAnsi" w:hAnsiTheme="majorBidi" w:cstheme="majorBidi"/>
            <w:sz w:val="22"/>
            <w:szCs w:val="22"/>
            <w:lang w:bidi="fa-IR"/>
            <w:rPrChange w:id="6685" w:author="Samane Shahpouri" w:date="2024-05-17T23:11:00Z" w16du:dateUtc="2024-05-17T21:11:00Z">
              <w:rPr>
                <w:rFonts w:asciiTheme="minorHAnsi" w:eastAsiaTheme="minorHAnsi" w:hAnsiTheme="minorHAnsi" w:cstheme="minorBidi"/>
                <w:sz w:val="22"/>
                <w:szCs w:val="22"/>
                <w:lang w:bidi="fa-IR"/>
              </w:rPr>
            </w:rPrChange>
          </w:rPr>
          <w:lastRenderedPageBreak/>
          <w:t>Some key variables and results detailed in Figure 4 and Table 4.</w:t>
        </w:r>
      </w:ins>
    </w:p>
    <w:p w14:paraId="409DA659" w14:textId="77777777" w:rsidR="00250867" w:rsidRPr="00E24B0A" w:rsidRDefault="00250867" w:rsidP="00250867">
      <w:pPr>
        <w:pStyle w:val="HTMLPreformatted"/>
        <w:spacing w:line="244" w:lineRule="atLeast"/>
        <w:rPr>
          <w:ins w:id="6686" w:author="Samane Shahpouri" w:date="2024-05-17T22:43:00Z" w16du:dateUtc="2024-05-17T20:43:00Z"/>
          <w:rFonts w:asciiTheme="majorBidi" w:hAnsiTheme="majorBidi" w:cstheme="majorBidi"/>
          <w:color w:val="212121"/>
          <w:rPrChange w:id="6687" w:author="Samane Shahpouri" w:date="2024-05-17T23:11:00Z" w16du:dateUtc="2024-05-17T21:11:00Z">
            <w:rPr>
              <w:ins w:id="6688" w:author="Samane Shahpouri" w:date="2024-05-17T22:43:00Z" w16du:dateUtc="2024-05-17T20:43:00Z"/>
              <w:color w:val="212121"/>
            </w:rPr>
          </w:rPrChange>
        </w:rPr>
      </w:pPr>
    </w:p>
    <w:p w14:paraId="7B03843D" w14:textId="77777777" w:rsidR="00250867" w:rsidRPr="00E24B0A" w:rsidRDefault="00250867" w:rsidP="00250867">
      <w:pPr>
        <w:pStyle w:val="HTMLPreformatted"/>
        <w:spacing w:line="244" w:lineRule="atLeast"/>
        <w:rPr>
          <w:ins w:id="6689" w:author="Samane Shahpouri" w:date="2024-05-17T22:43:00Z" w16du:dateUtc="2024-05-17T20:43:00Z"/>
          <w:rFonts w:asciiTheme="majorBidi" w:hAnsiTheme="majorBidi" w:cstheme="majorBidi"/>
          <w:color w:val="212121"/>
          <w:rPrChange w:id="6690" w:author="Samane Shahpouri" w:date="2024-05-17T23:11:00Z" w16du:dateUtc="2024-05-17T21:11:00Z">
            <w:rPr>
              <w:ins w:id="6691" w:author="Samane Shahpouri" w:date="2024-05-17T22:43:00Z" w16du:dateUtc="2024-05-17T20:43:00Z"/>
              <w:color w:val="212121"/>
            </w:rPr>
          </w:rPrChange>
        </w:rPr>
      </w:pPr>
    </w:p>
    <w:p w14:paraId="50F5052E" w14:textId="0FA95938" w:rsidR="00250867" w:rsidRPr="00507D2D" w:rsidRDefault="00250867" w:rsidP="00507D2D">
      <w:pPr>
        <w:rPr>
          <w:ins w:id="6692" w:author="Samane Shahpouri" w:date="2024-05-17T22:43:00Z" w16du:dateUtc="2024-05-17T20:43:00Z"/>
        </w:rPr>
      </w:pPr>
      <w:ins w:id="6693" w:author="Samane Shahpouri" w:date="2024-05-17T22:43:00Z" w16du:dateUtc="2024-05-17T20:43:00Z">
        <w:r w:rsidRPr="00507D2D">
          <w:t xml:space="preserve">Table </w:t>
        </w:r>
        <w:r w:rsidRPr="00507D2D">
          <w:fldChar w:fldCharType="begin"/>
        </w:r>
        <w:r w:rsidRPr="00507D2D">
          <w:instrText xml:space="preserve"> SEQ Table \* ARABIC </w:instrText>
        </w:r>
        <w:r w:rsidRPr="00507D2D">
          <w:fldChar w:fldCharType="separate"/>
        </w:r>
      </w:ins>
      <w:ins w:id="6694" w:author="Samane Shahpouri" w:date="2024-05-19T21:34:00Z" w16du:dateUtc="2024-05-19T19:34:00Z">
        <w:r w:rsidR="00230BE0">
          <w:rPr>
            <w:noProof/>
          </w:rPr>
          <w:t>7</w:t>
        </w:r>
      </w:ins>
      <w:ins w:id="6695"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618"/>
        <w:gridCol w:w="7398"/>
      </w:tblGrid>
      <w:tr w:rsidR="00250867" w:rsidRPr="00E24B0A" w14:paraId="29CF8F5D" w14:textId="77777777" w:rsidTr="00D06CBC">
        <w:trPr>
          <w:ins w:id="6696" w:author="Samane Shahpouri" w:date="2024-05-17T22:43:00Z"/>
        </w:trPr>
        <w:tc>
          <w:tcPr>
            <w:tcW w:w="1618" w:type="dxa"/>
          </w:tcPr>
          <w:p w14:paraId="62D49AA3" w14:textId="77777777" w:rsidR="00250867" w:rsidRPr="00E24B0A" w:rsidRDefault="00250867" w:rsidP="00D06CBC">
            <w:pPr>
              <w:pStyle w:val="NormalWeb"/>
              <w:rPr>
                <w:ins w:id="6697" w:author="Samane Shahpouri" w:date="2024-05-17T22:43:00Z" w16du:dateUtc="2024-05-17T20:43:00Z"/>
                <w:rStyle w:val="n"/>
                <w:rFonts w:asciiTheme="majorBidi" w:eastAsiaTheme="majorEastAsia" w:hAnsiTheme="majorBidi" w:cstheme="majorBidi"/>
                <w:color w:val="212121"/>
                <w:sz w:val="16"/>
                <w:szCs w:val="16"/>
                <w:rPrChange w:id="6698" w:author="Samane Shahpouri" w:date="2024-05-17T23:11:00Z" w16du:dateUtc="2024-05-17T21:11:00Z">
                  <w:rPr>
                    <w:ins w:id="6699"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700" w:author="Samane Shahpouri" w:date="2024-05-17T22:43:00Z" w16du:dateUtc="2024-05-17T20:43:00Z">
              <w:r w:rsidRPr="00E24B0A">
                <w:rPr>
                  <w:rStyle w:val="n"/>
                  <w:rFonts w:asciiTheme="majorBidi" w:eastAsiaTheme="majorEastAsia" w:hAnsiTheme="majorBidi" w:cstheme="majorBidi"/>
                  <w:color w:val="212121"/>
                  <w:sz w:val="16"/>
                  <w:szCs w:val="16"/>
                  <w:rPrChange w:id="6701" w:author="Samane Shahpouri" w:date="2024-05-17T23:11:00Z" w16du:dateUtc="2024-05-17T21:11:00Z">
                    <w:rPr>
                      <w:rStyle w:val="n"/>
                      <w:rFonts w:ascii="Courier New" w:eastAsiaTheme="majorEastAsia" w:hAnsi="Courier New" w:cs="Courier New"/>
                      <w:color w:val="212121"/>
                      <w:sz w:val="16"/>
                      <w:szCs w:val="16"/>
                    </w:rPr>
                  </w:rPrChange>
                </w:rPr>
                <w:t>train_transforms</w:t>
              </w:r>
              <w:proofErr w:type="spellEnd"/>
            </w:ins>
          </w:p>
        </w:tc>
        <w:tc>
          <w:tcPr>
            <w:tcW w:w="7398" w:type="dxa"/>
          </w:tcPr>
          <w:p w14:paraId="113D52C2" w14:textId="77777777" w:rsidR="00250867" w:rsidRPr="00E24B0A" w:rsidRDefault="00250867" w:rsidP="00D06CBC">
            <w:pPr>
              <w:pStyle w:val="HTMLPreformatted"/>
              <w:spacing w:line="244" w:lineRule="atLeast"/>
              <w:rPr>
                <w:ins w:id="6702" w:author="Samane Shahpouri" w:date="2024-05-17T22:43:00Z" w16du:dateUtc="2024-05-17T20:43:00Z"/>
                <w:rStyle w:val="n"/>
                <w:rFonts w:asciiTheme="majorBidi" w:eastAsiaTheme="majorEastAsia" w:hAnsiTheme="majorBidi" w:cstheme="majorBidi"/>
                <w:color w:val="212121"/>
                <w:sz w:val="16"/>
                <w:szCs w:val="16"/>
                <w:rPrChange w:id="6703" w:author="Samane Shahpouri" w:date="2024-05-17T23:11:00Z" w16du:dateUtc="2024-05-17T21:11:00Z">
                  <w:rPr>
                    <w:ins w:id="6704"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proofErr w:type="gramStart"/>
            <w:ins w:id="6705" w:author="Samane Shahpouri" w:date="2024-05-17T22:43:00Z" w16du:dateUtc="2024-05-17T20:43:00Z">
              <w:r w:rsidRPr="00E24B0A">
                <w:rPr>
                  <w:rStyle w:val="n"/>
                  <w:rFonts w:asciiTheme="majorBidi" w:eastAsiaTheme="majorEastAsia" w:hAnsiTheme="majorBidi" w:cstheme="majorBidi"/>
                  <w:color w:val="212121"/>
                  <w:sz w:val="16"/>
                  <w:szCs w:val="16"/>
                  <w:rPrChange w:id="6706" w:author="Samane Shahpouri" w:date="2024-05-17T23:11:00Z" w16du:dateUtc="2024-05-17T21:11:00Z">
                    <w:rPr>
                      <w:rStyle w:val="n"/>
                      <w:rFonts w:eastAsiaTheme="majorEastAsia"/>
                      <w:color w:val="212121"/>
                      <w:sz w:val="16"/>
                      <w:szCs w:val="16"/>
                    </w:rPr>
                  </w:rPrChange>
                </w:rPr>
                <w:t>Spacingd</w:t>
              </w:r>
              <w:proofErr w:type="spellEnd"/>
              <w:r w:rsidRPr="00E24B0A">
                <w:rPr>
                  <w:rStyle w:val="n"/>
                  <w:rFonts w:asciiTheme="majorBidi" w:eastAsiaTheme="majorEastAsia" w:hAnsiTheme="majorBidi" w:cstheme="majorBidi"/>
                  <w:color w:val="212121"/>
                  <w:sz w:val="16"/>
                  <w:szCs w:val="16"/>
                  <w:rPrChange w:id="6707" w:author="Samane Shahpouri" w:date="2024-05-17T23:11:00Z" w16du:dateUtc="2024-05-17T21:11:00Z">
                    <w:rPr>
                      <w:rStyle w:val="n"/>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708" w:author="Samane Shahpouri" w:date="2024-05-17T23:11:00Z" w16du:dateUtc="2024-05-17T21:11:00Z">
                    <w:rPr>
                      <w:rStyle w:val="n"/>
                      <w:rFonts w:eastAsiaTheme="majorEastAsia"/>
                      <w:color w:val="212121"/>
                      <w:sz w:val="16"/>
                      <w:szCs w:val="16"/>
                    </w:rPr>
                  </w:rPrChange>
                </w:rPr>
                <w:t xml:space="preserve">keys=["image", "target"], </w:t>
              </w:r>
              <w:proofErr w:type="spellStart"/>
              <w:r w:rsidRPr="00E24B0A">
                <w:rPr>
                  <w:rStyle w:val="n"/>
                  <w:rFonts w:asciiTheme="majorBidi" w:eastAsiaTheme="majorEastAsia" w:hAnsiTheme="majorBidi" w:cstheme="majorBidi"/>
                  <w:color w:val="212121"/>
                  <w:sz w:val="16"/>
                  <w:szCs w:val="16"/>
                  <w:rPrChange w:id="6709" w:author="Samane Shahpouri" w:date="2024-05-17T23:11:00Z" w16du:dateUtc="2024-05-17T21:11:00Z">
                    <w:rPr>
                      <w:rStyle w:val="n"/>
                      <w:rFonts w:eastAsiaTheme="majorEastAsia"/>
                      <w:color w:val="212121"/>
                      <w:sz w:val="16"/>
                      <w:szCs w:val="16"/>
                    </w:rPr>
                  </w:rPrChange>
                </w:rPr>
                <w:t>pixdim</w:t>
              </w:r>
              <w:proofErr w:type="spellEnd"/>
              <w:r w:rsidRPr="00E24B0A">
                <w:rPr>
                  <w:rStyle w:val="n"/>
                  <w:rFonts w:asciiTheme="majorBidi" w:eastAsiaTheme="majorEastAsia" w:hAnsiTheme="majorBidi" w:cstheme="majorBidi"/>
                  <w:color w:val="212121"/>
                  <w:sz w:val="16"/>
                  <w:szCs w:val="16"/>
                  <w:rPrChange w:id="6710" w:author="Samane Shahpouri" w:date="2024-05-17T23:11:00Z" w16du:dateUtc="2024-05-17T21:11:00Z">
                    <w:rPr>
                      <w:rStyle w:val="n"/>
                      <w:rFonts w:eastAsiaTheme="majorEastAsia"/>
                      <w:color w:val="212121"/>
                      <w:sz w:val="16"/>
                      <w:szCs w:val="16"/>
                    </w:rPr>
                  </w:rPrChange>
                </w:rPr>
                <w:t>=(4.07, 4.07), mode= 'bilinear'),</w:t>
              </w:r>
            </w:ins>
          </w:p>
          <w:p w14:paraId="789C9365" w14:textId="77777777" w:rsidR="00250867" w:rsidRPr="00E24B0A" w:rsidRDefault="00250867" w:rsidP="00D06CBC">
            <w:pPr>
              <w:pStyle w:val="HTMLPreformatted"/>
              <w:spacing w:line="244" w:lineRule="atLeast"/>
              <w:rPr>
                <w:ins w:id="6711" w:author="Samane Shahpouri" w:date="2024-05-17T22:43:00Z" w16du:dateUtc="2024-05-17T20:43:00Z"/>
                <w:rStyle w:val="n"/>
                <w:rFonts w:asciiTheme="majorBidi" w:eastAsiaTheme="majorEastAsia" w:hAnsiTheme="majorBidi" w:cstheme="majorBidi"/>
                <w:color w:val="212121"/>
                <w:sz w:val="16"/>
                <w:szCs w:val="16"/>
                <w:rPrChange w:id="6712" w:author="Samane Shahpouri" w:date="2024-05-17T23:11:00Z" w16du:dateUtc="2024-05-17T21:11:00Z">
                  <w:rPr>
                    <w:ins w:id="6713" w:author="Samane Shahpouri" w:date="2024-05-17T22:43:00Z" w16du:dateUtc="2024-05-17T20:43:00Z"/>
                    <w:rStyle w:val="n"/>
                    <w:rFonts w:eastAsiaTheme="majorEastAsia"/>
                    <w:color w:val="212121"/>
                    <w:sz w:val="16"/>
                    <w:szCs w:val="16"/>
                  </w:rPr>
                </w:rPrChange>
              </w:rPr>
            </w:pPr>
            <w:proofErr w:type="spellStart"/>
            <w:ins w:id="6714" w:author="Samane Shahpouri" w:date="2024-05-17T22:43:00Z" w16du:dateUtc="2024-05-17T20:43:00Z">
              <w:r w:rsidRPr="00E24B0A">
                <w:rPr>
                  <w:rStyle w:val="n"/>
                  <w:rFonts w:asciiTheme="majorBidi" w:eastAsiaTheme="majorEastAsia" w:hAnsiTheme="majorBidi" w:cstheme="majorBidi"/>
                  <w:color w:val="212121"/>
                  <w:sz w:val="16"/>
                  <w:szCs w:val="16"/>
                  <w:rPrChange w:id="6715" w:author="Samane Shahpouri" w:date="2024-05-17T23:11:00Z" w16du:dateUtc="2024-05-17T21:11:00Z">
                    <w:rPr>
                      <w:rStyle w:val="n"/>
                      <w:rFonts w:eastAsiaTheme="majorEastAsia"/>
                      <w:color w:val="212121"/>
                      <w:sz w:val="16"/>
                      <w:szCs w:val="16"/>
                    </w:rPr>
                  </w:rPrChange>
                </w:rPr>
                <w:t>spatial_size</w:t>
              </w:r>
              <w:proofErr w:type="spellEnd"/>
              <w:proofErr w:type="gramStart"/>
              <w:r w:rsidRPr="00E24B0A">
                <w:rPr>
                  <w:rStyle w:val="n"/>
                  <w:rFonts w:asciiTheme="majorBidi" w:eastAsiaTheme="majorEastAsia" w:hAnsiTheme="majorBidi" w:cstheme="majorBidi"/>
                  <w:color w:val="212121"/>
                  <w:sz w:val="16"/>
                  <w:szCs w:val="16"/>
                  <w:rPrChange w:id="6716" w:author="Samane Shahpouri" w:date="2024-05-17T23:11:00Z" w16du:dateUtc="2024-05-17T21:11:00Z">
                    <w:rPr>
                      <w:rStyle w:val="n"/>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717" w:author="Samane Shahpouri" w:date="2024-05-17T23:11:00Z" w16du:dateUtc="2024-05-17T21:11:00Z">
                    <w:rPr>
                      <w:rStyle w:val="n"/>
                      <w:rFonts w:eastAsiaTheme="majorEastAsia"/>
                      <w:color w:val="212121"/>
                      <w:sz w:val="16"/>
                      <w:szCs w:val="16"/>
                    </w:rPr>
                  </w:rPrChange>
                </w:rPr>
                <w:t>168, 168], mode='constant'</w:t>
              </w:r>
            </w:ins>
          </w:p>
        </w:tc>
      </w:tr>
      <w:tr w:rsidR="00250867" w:rsidRPr="00E24B0A" w14:paraId="1F77B3E1" w14:textId="77777777" w:rsidTr="00D06CBC">
        <w:trPr>
          <w:ins w:id="6718" w:author="Samane Shahpouri" w:date="2024-05-17T22:43:00Z"/>
        </w:trPr>
        <w:tc>
          <w:tcPr>
            <w:tcW w:w="1618" w:type="dxa"/>
          </w:tcPr>
          <w:p w14:paraId="1ABBBE6D" w14:textId="77777777" w:rsidR="00250867" w:rsidRPr="00E24B0A" w:rsidRDefault="00250867" w:rsidP="00D06CBC">
            <w:pPr>
              <w:pStyle w:val="NormalWeb"/>
              <w:rPr>
                <w:ins w:id="6719" w:author="Samane Shahpouri" w:date="2024-05-17T22:43:00Z" w16du:dateUtc="2024-05-17T20:43:00Z"/>
                <w:rStyle w:val="n"/>
                <w:rFonts w:asciiTheme="majorBidi" w:eastAsiaTheme="majorEastAsia" w:hAnsiTheme="majorBidi" w:cstheme="majorBidi"/>
                <w:color w:val="212121"/>
                <w:sz w:val="16"/>
                <w:szCs w:val="16"/>
                <w:rPrChange w:id="6720" w:author="Samane Shahpouri" w:date="2024-05-17T23:11:00Z" w16du:dateUtc="2024-05-17T21:11:00Z">
                  <w:rPr>
                    <w:ins w:id="6721" w:author="Samane Shahpouri" w:date="2024-05-17T22:43:00Z" w16du:dateUtc="2024-05-17T20:43:00Z"/>
                    <w:rStyle w:val="n"/>
                    <w:rFonts w:ascii="Courier New" w:eastAsiaTheme="majorEastAsia" w:hAnsi="Courier New" w:cs="Courier New"/>
                    <w:color w:val="212121"/>
                    <w:sz w:val="16"/>
                    <w:szCs w:val="16"/>
                  </w:rPr>
                </w:rPrChange>
              </w:rPr>
            </w:pPr>
            <w:ins w:id="6722" w:author="Samane Shahpouri" w:date="2024-05-17T22:43:00Z" w16du:dateUtc="2024-05-17T20:43:00Z">
              <w:r w:rsidRPr="00E24B0A">
                <w:rPr>
                  <w:rStyle w:val="n"/>
                  <w:rFonts w:asciiTheme="majorBidi" w:eastAsiaTheme="majorEastAsia" w:hAnsiTheme="majorBidi" w:cstheme="majorBidi"/>
                  <w:color w:val="212121"/>
                  <w:sz w:val="16"/>
                  <w:szCs w:val="16"/>
                  <w:rPrChange w:id="6723" w:author="Samane Shahpouri" w:date="2024-05-17T23:11:00Z" w16du:dateUtc="2024-05-17T21:11:00Z">
                    <w:rPr>
                      <w:rStyle w:val="n"/>
                      <w:rFonts w:ascii="Courier New" w:eastAsiaTheme="majorEastAsia" w:hAnsi="Courier New" w:cs="Courier New"/>
                      <w:color w:val="212121"/>
                      <w:sz w:val="16"/>
                      <w:szCs w:val="16"/>
                    </w:rPr>
                  </w:rPrChange>
                </w:rPr>
                <w:t>model</w:t>
              </w:r>
            </w:ins>
          </w:p>
        </w:tc>
        <w:tc>
          <w:tcPr>
            <w:tcW w:w="7398" w:type="dxa"/>
          </w:tcPr>
          <w:p w14:paraId="2F8514B2" w14:textId="77777777" w:rsidR="00250867" w:rsidRPr="00E24B0A" w:rsidRDefault="00250867" w:rsidP="00D06CBC">
            <w:pPr>
              <w:pStyle w:val="HTMLPreformatted"/>
              <w:spacing w:line="244" w:lineRule="atLeast"/>
              <w:rPr>
                <w:ins w:id="6724" w:author="Samane Shahpouri" w:date="2024-05-17T22:43:00Z" w16du:dateUtc="2024-05-17T20:43:00Z"/>
                <w:rStyle w:val="n"/>
                <w:rFonts w:asciiTheme="majorBidi" w:eastAsiaTheme="majorEastAsia" w:hAnsiTheme="majorBidi" w:cstheme="majorBidi"/>
                <w:color w:val="212121"/>
                <w:sz w:val="16"/>
                <w:szCs w:val="16"/>
                <w:rPrChange w:id="6725" w:author="Samane Shahpouri" w:date="2024-05-17T23:11:00Z" w16du:dateUtc="2024-05-17T21:11:00Z">
                  <w:rPr>
                    <w:ins w:id="6726"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gramStart"/>
            <w:ins w:id="6727" w:author="Samane Shahpouri" w:date="2024-05-17T22:43:00Z" w16du:dateUtc="2024-05-17T20:43:00Z">
              <w:r w:rsidRPr="00E24B0A">
                <w:rPr>
                  <w:rStyle w:val="n"/>
                  <w:rFonts w:asciiTheme="majorBidi" w:eastAsiaTheme="majorEastAsia" w:hAnsiTheme="majorBidi" w:cstheme="majorBidi"/>
                  <w:color w:val="212121"/>
                  <w:sz w:val="16"/>
                  <w:szCs w:val="16"/>
                  <w:rPrChange w:id="6728" w:author="Samane Shahpouri" w:date="2024-05-17T23:11:00Z" w16du:dateUtc="2024-05-17T21:11:00Z">
                    <w:rPr>
                      <w:rStyle w:val="n"/>
                      <w:rFonts w:eastAsiaTheme="majorEastAsia"/>
                      <w:color w:val="212121"/>
                      <w:sz w:val="16"/>
                      <w:szCs w:val="16"/>
                    </w:rPr>
                  </w:rPrChange>
                </w:rPr>
                <w:t>monai.networks</w:t>
              </w:r>
              <w:proofErr w:type="gramEnd"/>
              <w:r w:rsidRPr="00E24B0A">
                <w:rPr>
                  <w:rStyle w:val="n"/>
                  <w:rFonts w:asciiTheme="majorBidi" w:eastAsiaTheme="majorEastAsia" w:hAnsiTheme="majorBidi" w:cstheme="majorBidi"/>
                  <w:color w:val="212121"/>
                  <w:sz w:val="16"/>
                  <w:szCs w:val="16"/>
                  <w:rPrChange w:id="6729" w:author="Samane Shahpouri" w:date="2024-05-17T23:11:00Z" w16du:dateUtc="2024-05-17T21:11:00Z">
                    <w:rPr>
                      <w:rStyle w:val="n"/>
                      <w:rFonts w:eastAsiaTheme="majorEastAsia"/>
                      <w:color w:val="212121"/>
                      <w:sz w:val="16"/>
                      <w:szCs w:val="16"/>
                    </w:rPr>
                  </w:rPrChange>
                </w:rPr>
                <w:t>.nets.UNet(spatial_dims=2,in_channels=1,out_channels=1,channels=(16, 32, 64, 128),strides=(2, 2, 2, 2),</w:t>
              </w:r>
              <w:proofErr w:type="spellStart"/>
              <w:r w:rsidRPr="00E24B0A">
                <w:rPr>
                  <w:rStyle w:val="n"/>
                  <w:rFonts w:asciiTheme="majorBidi" w:eastAsiaTheme="majorEastAsia" w:hAnsiTheme="majorBidi" w:cstheme="majorBidi"/>
                  <w:color w:val="212121"/>
                  <w:sz w:val="16"/>
                  <w:szCs w:val="16"/>
                  <w:rPrChange w:id="6730" w:author="Samane Shahpouri" w:date="2024-05-17T23:11:00Z" w16du:dateUtc="2024-05-17T21:11:00Z">
                    <w:rPr>
                      <w:rStyle w:val="n"/>
                      <w:rFonts w:eastAsiaTheme="majorEastAsia"/>
                      <w:color w:val="212121"/>
                      <w:sz w:val="16"/>
                      <w:szCs w:val="16"/>
                    </w:rPr>
                  </w:rPrChange>
                </w:rPr>
                <w:t>num_res_units</w:t>
              </w:r>
              <w:proofErr w:type="spellEnd"/>
              <w:r w:rsidRPr="00E24B0A">
                <w:rPr>
                  <w:rStyle w:val="n"/>
                  <w:rFonts w:asciiTheme="majorBidi" w:eastAsiaTheme="majorEastAsia" w:hAnsiTheme="majorBidi" w:cstheme="majorBidi"/>
                  <w:color w:val="212121"/>
                  <w:sz w:val="16"/>
                  <w:szCs w:val="16"/>
                  <w:rPrChange w:id="6731" w:author="Samane Shahpouri" w:date="2024-05-17T23:11:00Z" w16du:dateUtc="2024-05-17T21:11:00Z">
                    <w:rPr>
                      <w:rStyle w:val="n"/>
                      <w:rFonts w:eastAsiaTheme="majorEastAsia"/>
                      <w:color w:val="212121"/>
                      <w:sz w:val="16"/>
                      <w:szCs w:val="16"/>
                    </w:rPr>
                  </w:rPrChange>
                </w:rPr>
                <w:t>=2,</w:t>
              </w:r>
            </w:ins>
          </w:p>
        </w:tc>
      </w:tr>
      <w:tr w:rsidR="00250867" w:rsidRPr="00E24B0A" w14:paraId="1A055AE3" w14:textId="77777777" w:rsidTr="00D06CBC">
        <w:trPr>
          <w:ins w:id="6732" w:author="Samane Shahpouri" w:date="2024-05-17T22:43:00Z"/>
        </w:trPr>
        <w:tc>
          <w:tcPr>
            <w:tcW w:w="1618" w:type="dxa"/>
          </w:tcPr>
          <w:p w14:paraId="4E3C6F97" w14:textId="77777777" w:rsidR="00250867" w:rsidRPr="00E24B0A" w:rsidRDefault="00250867" w:rsidP="00D06CBC">
            <w:pPr>
              <w:pStyle w:val="NormalWeb"/>
              <w:rPr>
                <w:ins w:id="6733" w:author="Samane Shahpouri" w:date="2024-05-17T22:43:00Z" w16du:dateUtc="2024-05-17T20:43:00Z"/>
                <w:rStyle w:val="n"/>
                <w:rFonts w:asciiTheme="majorBidi" w:eastAsiaTheme="majorEastAsia" w:hAnsiTheme="majorBidi" w:cstheme="majorBidi"/>
                <w:color w:val="212121"/>
                <w:sz w:val="16"/>
                <w:szCs w:val="16"/>
                <w:rPrChange w:id="6734" w:author="Samane Shahpouri" w:date="2024-05-17T23:11:00Z" w16du:dateUtc="2024-05-17T21:11:00Z">
                  <w:rPr>
                    <w:ins w:id="6735"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736" w:author="Samane Shahpouri" w:date="2024-05-17T22:43:00Z" w16du:dateUtc="2024-05-17T20:43:00Z">
              <w:r w:rsidRPr="00E24B0A">
                <w:rPr>
                  <w:rStyle w:val="n"/>
                  <w:rFonts w:asciiTheme="majorBidi" w:eastAsiaTheme="majorEastAsia" w:hAnsiTheme="majorBidi" w:cstheme="majorBidi"/>
                  <w:color w:val="212121"/>
                  <w:sz w:val="16"/>
                  <w:szCs w:val="16"/>
                  <w:rPrChange w:id="6737" w:author="Samane Shahpouri" w:date="2024-05-17T23:11:00Z" w16du:dateUtc="2024-05-17T21:11:00Z">
                    <w:rPr>
                      <w:rStyle w:val="n"/>
                      <w:rFonts w:ascii="Courier New" w:eastAsiaTheme="majorEastAsia" w:hAnsi="Courier New" w:cs="Courier New"/>
                      <w:color w:val="212121"/>
                      <w:sz w:val="16"/>
                      <w:szCs w:val="16"/>
                    </w:rPr>
                  </w:rPrChange>
                </w:rPr>
                <w:t>loss_function</w:t>
              </w:r>
              <w:proofErr w:type="spellEnd"/>
            </w:ins>
          </w:p>
        </w:tc>
        <w:tc>
          <w:tcPr>
            <w:tcW w:w="7398" w:type="dxa"/>
          </w:tcPr>
          <w:p w14:paraId="7F91DE2D" w14:textId="77777777" w:rsidR="00250867" w:rsidRPr="00E24B0A" w:rsidRDefault="00250867" w:rsidP="00D06CBC">
            <w:pPr>
              <w:pStyle w:val="HTMLPreformatted"/>
              <w:spacing w:line="244" w:lineRule="atLeast"/>
              <w:rPr>
                <w:ins w:id="6738" w:author="Samane Shahpouri" w:date="2024-05-17T22:43:00Z" w16du:dateUtc="2024-05-17T20:43:00Z"/>
                <w:rStyle w:val="n"/>
                <w:rFonts w:asciiTheme="majorBidi" w:eastAsiaTheme="majorEastAsia" w:hAnsiTheme="majorBidi" w:cstheme="majorBidi"/>
                <w:color w:val="212121"/>
                <w:sz w:val="16"/>
                <w:szCs w:val="16"/>
                <w:rPrChange w:id="6739" w:author="Samane Shahpouri" w:date="2024-05-17T23:11:00Z" w16du:dateUtc="2024-05-17T21:11:00Z">
                  <w:rPr>
                    <w:ins w:id="6740"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6741" w:author="Samane Shahpouri" w:date="2024-05-17T22:43:00Z" w16du:dateUtc="2024-05-17T20:43:00Z">
              <w:r w:rsidRPr="00E24B0A">
                <w:rPr>
                  <w:rStyle w:val="n"/>
                  <w:rFonts w:asciiTheme="majorBidi" w:eastAsiaTheme="majorEastAsia" w:hAnsiTheme="majorBidi" w:cstheme="majorBidi"/>
                  <w:color w:val="212121"/>
                  <w:sz w:val="16"/>
                  <w:szCs w:val="16"/>
                  <w:rPrChange w:id="6742" w:author="Samane Shahpouri" w:date="2024-05-17T23:11:00Z" w16du:dateUtc="2024-05-17T21:11:00Z">
                    <w:rPr>
                      <w:rStyle w:val="n"/>
                      <w:rFonts w:eastAsiaTheme="majorEastAsia"/>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743" w:author="Samane Shahpouri" w:date="2024-05-17T23:11:00Z" w16du:dateUtc="2024-05-17T21:11:00Z">
                    <w:rPr>
                      <w:rStyle w:val="n"/>
                      <w:rFonts w:eastAsiaTheme="majorEastAsia"/>
                      <w:color w:val="212121"/>
                      <w:sz w:val="16"/>
                      <w:szCs w:val="16"/>
                    </w:rPr>
                  </w:rPrChange>
                </w:rPr>
                <w:t>torch.</w:t>
              </w:r>
              <w:proofErr w:type="gramStart"/>
              <w:r w:rsidRPr="00E24B0A">
                <w:rPr>
                  <w:rStyle w:val="n"/>
                  <w:rFonts w:asciiTheme="majorBidi" w:eastAsiaTheme="majorEastAsia" w:hAnsiTheme="majorBidi" w:cstheme="majorBidi"/>
                  <w:color w:val="212121"/>
                  <w:sz w:val="16"/>
                  <w:szCs w:val="16"/>
                  <w:rPrChange w:id="6744" w:author="Samane Shahpouri" w:date="2024-05-17T23:11:00Z" w16du:dateUtc="2024-05-17T21:11:00Z">
                    <w:rPr>
                      <w:rStyle w:val="n"/>
                      <w:rFonts w:eastAsiaTheme="majorEastAsia"/>
                      <w:color w:val="212121"/>
                      <w:sz w:val="16"/>
                      <w:szCs w:val="16"/>
                    </w:rPr>
                  </w:rPrChange>
                </w:rPr>
                <w:t>nn.MSELoss</w:t>
              </w:r>
              <w:proofErr w:type="spellEnd"/>
              <w:proofErr w:type="gramEnd"/>
              <w:r w:rsidRPr="00E24B0A">
                <w:rPr>
                  <w:rStyle w:val="n"/>
                  <w:rFonts w:asciiTheme="majorBidi" w:eastAsiaTheme="majorEastAsia" w:hAnsiTheme="majorBidi" w:cstheme="majorBidi"/>
                  <w:color w:val="212121"/>
                  <w:sz w:val="16"/>
                  <w:szCs w:val="16"/>
                  <w:rPrChange w:id="6745" w:author="Samane Shahpouri" w:date="2024-05-17T23:11:00Z" w16du:dateUtc="2024-05-17T21:11:00Z">
                    <w:rPr>
                      <w:rStyle w:val="n"/>
                      <w:rFonts w:eastAsiaTheme="majorEastAsia"/>
                      <w:color w:val="212121"/>
                      <w:sz w:val="16"/>
                      <w:szCs w:val="16"/>
                    </w:rPr>
                  </w:rPrChange>
                </w:rPr>
                <w:t>()</w:t>
              </w:r>
            </w:ins>
          </w:p>
        </w:tc>
      </w:tr>
      <w:tr w:rsidR="00250867" w:rsidRPr="00E24B0A" w14:paraId="3E25C3FB" w14:textId="77777777" w:rsidTr="00D06CBC">
        <w:trPr>
          <w:ins w:id="6746" w:author="Samane Shahpouri" w:date="2024-05-17T22:43:00Z"/>
        </w:trPr>
        <w:tc>
          <w:tcPr>
            <w:tcW w:w="1618" w:type="dxa"/>
          </w:tcPr>
          <w:p w14:paraId="5A7C77BA" w14:textId="77777777" w:rsidR="00250867" w:rsidRPr="00E24B0A" w:rsidRDefault="00250867" w:rsidP="00D06CBC">
            <w:pPr>
              <w:pStyle w:val="NormalWeb"/>
              <w:rPr>
                <w:ins w:id="6747" w:author="Samane Shahpouri" w:date="2024-05-17T22:43:00Z" w16du:dateUtc="2024-05-17T20:43:00Z"/>
                <w:rStyle w:val="n"/>
                <w:rFonts w:asciiTheme="majorBidi" w:eastAsiaTheme="majorEastAsia" w:hAnsiTheme="majorBidi" w:cstheme="majorBidi"/>
                <w:color w:val="212121"/>
                <w:sz w:val="16"/>
                <w:szCs w:val="16"/>
                <w:rPrChange w:id="6748" w:author="Samane Shahpouri" w:date="2024-05-17T23:11:00Z" w16du:dateUtc="2024-05-17T21:11:00Z">
                  <w:rPr>
                    <w:ins w:id="6749" w:author="Samane Shahpouri" w:date="2024-05-17T22:43:00Z" w16du:dateUtc="2024-05-17T20:43:00Z"/>
                    <w:rStyle w:val="n"/>
                    <w:rFonts w:ascii="Courier New" w:eastAsiaTheme="majorEastAsia" w:hAnsi="Courier New" w:cs="Courier New"/>
                    <w:color w:val="212121"/>
                    <w:sz w:val="16"/>
                    <w:szCs w:val="16"/>
                  </w:rPr>
                </w:rPrChange>
              </w:rPr>
            </w:pPr>
            <w:ins w:id="6750" w:author="Samane Shahpouri" w:date="2024-05-17T22:43:00Z" w16du:dateUtc="2024-05-17T20:43:00Z">
              <w:r w:rsidRPr="00E24B0A">
                <w:rPr>
                  <w:rStyle w:val="n"/>
                  <w:rFonts w:asciiTheme="majorBidi" w:eastAsiaTheme="majorEastAsia" w:hAnsiTheme="majorBidi" w:cstheme="majorBidi"/>
                  <w:color w:val="212121"/>
                  <w:sz w:val="16"/>
                  <w:szCs w:val="16"/>
                  <w:rPrChange w:id="6751" w:author="Samane Shahpouri" w:date="2024-05-17T23:11:00Z" w16du:dateUtc="2024-05-17T21:11:00Z">
                    <w:rPr>
                      <w:rStyle w:val="n"/>
                      <w:rFonts w:ascii="Courier New" w:eastAsiaTheme="majorEastAsia" w:hAnsi="Courier New" w:cs="Courier New"/>
                      <w:color w:val="212121"/>
                      <w:sz w:val="16"/>
                      <w:szCs w:val="16"/>
                    </w:rPr>
                  </w:rPrChange>
                </w:rPr>
                <w:t>optimizer</w:t>
              </w:r>
            </w:ins>
          </w:p>
        </w:tc>
        <w:tc>
          <w:tcPr>
            <w:tcW w:w="7398" w:type="dxa"/>
          </w:tcPr>
          <w:p w14:paraId="7409FC6C" w14:textId="77777777" w:rsidR="00250867" w:rsidRPr="00E24B0A" w:rsidRDefault="00250867" w:rsidP="00D06CBC">
            <w:pPr>
              <w:pStyle w:val="NormalWeb"/>
              <w:rPr>
                <w:ins w:id="6752" w:author="Samane Shahpouri" w:date="2024-05-17T22:43:00Z" w16du:dateUtc="2024-05-17T20:43:00Z"/>
                <w:rStyle w:val="n"/>
                <w:rFonts w:asciiTheme="majorBidi" w:eastAsiaTheme="majorEastAsia" w:hAnsiTheme="majorBidi" w:cstheme="majorBidi"/>
                <w:color w:val="212121"/>
                <w:sz w:val="16"/>
                <w:szCs w:val="16"/>
                <w:rPrChange w:id="6753" w:author="Samane Shahpouri" w:date="2024-05-17T23:11:00Z" w16du:dateUtc="2024-05-17T21:11:00Z">
                  <w:rPr>
                    <w:ins w:id="6754" w:author="Samane Shahpouri" w:date="2024-05-17T22:43:00Z" w16du:dateUtc="2024-05-17T20:43:00Z"/>
                    <w:rStyle w:val="n"/>
                    <w:rFonts w:ascii="Courier New" w:eastAsiaTheme="majorEastAsia" w:hAnsi="Courier New" w:cs="Courier New"/>
                    <w:color w:val="212121"/>
                    <w:sz w:val="16"/>
                    <w:szCs w:val="16"/>
                  </w:rPr>
                </w:rPrChange>
              </w:rPr>
            </w:pPr>
            <w:proofErr w:type="spellStart"/>
            <w:proofErr w:type="gramStart"/>
            <w:ins w:id="6755" w:author="Samane Shahpouri" w:date="2024-05-17T22:43:00Z" w16du:dateUtc="2024-05-17T20:43:00Z">
              <w:r w:rsidRPr="00E24B0A">
                <w:rPr>
                  <w:rStyle w:val="n"/>
                  <w:rFonts w:asciiTheme="majorBidi" w:eastAsiaTheme="majorEastAsia" w:hAnsiTheme="majorBidi" w:cstheme="majorBidi"/>
                  <w:color w:val="212121"/>
                  <w:sz w:val="16"/>
                  <w:szCs w:val="16"/>
                  <w:rPrChange w:id="6756" w:author="Samane Shahpouri" w:date="2024-05-17T23:11:00Z" w16du:dateUtc="2024-05-17T21:11:00Z">
                    <w:rPr>
                      <w:rStyle w:val="n"/>
                      <w:rFonts w:ascii="Courier New" w:eastAsiaTheme="majorEastAsia" w:hAnsi="Courier New" w:cs="Courier New"/>
                      <w:color w:val="212121"/>
                      <w:sz w:val="16"/>
                      <w:szCs w:val="16"/>
                    </w:rPr>
                  </w:rPrChange>
                </w:rPr>
                <w:t>torch.optim</w:t>
              </w:r>
              <w:proofErr w:type="gramEnd"/>
              <w:r w:rsidRPr="00E24B0A">
                <w:rPr>
                  <w:rStyle w:val="n"/>
                  <w:rFonts w:asciiTheme="majorBidi" w:eastAsiaTheme="majorEastAsia" w:hAnsiTheme="majorBidi" w:cstheme="majorBidi"/>
                  <w:color w:val="212121"/>
                  <w:sz w:val="16"/>
                  <w:szCs w:val="16"/>
                  <w:rPrChange w:id="6757" w:author="Samane Shahpouri" w:date="2024-05-17T23:11:00Z" w16du:dateUtc="2024-05-17T21:11:00Z">
                    <w:rPr>
                      <w:rStyle w:val="n"/>
                      <w:rFonts w:ascii="Courier New" w:eastAsiaTheme="majorEastAsia" w:hAnsi="Courier New" w:cs="Courier New"/>
                      <w:color w:val="212121"/>
                      <w:sz w:val="16"/>
                      <w:szCs w:val="16"/>
                    </w:rPr>
                  </w:rPrChange>
                </w:rPr>
                <w:t>.Adam</w:t>
              </w:r>
              <w:proofErr w:type="spellEnd"/>
              <w:r w:rsidRPr="00E24B0A">
                <w:rPr>
                  <w:rStyle w:val="n"/>
                  <w:rFonts w:asciiTheme="majorBidi" w:eastAsiaTheme="majorEastAsia" w:hAnsiTheme="majorBidi" w:cstheme="majorBidi"/>
                  <w:color w:val="212121"/>
                  <w:sz w:val="16"/>
                  <w:szCs w:val="16"/>
                  <w:rPrChange w:id="6758" w:author="Samane Shahpouri" w:date="2024-05-17T23:11:00Z" w16du:dateUtc="2024-05-17T21:11:00Z">
                    <w:rPr>
                      <w:rStyle w:val="n"/>
                      <w:rFonts w:ascii="Courier New" w:eastAsiaTheme="majorEastAsia" w:hAnsi="Courier New" w:cs="Courier New"/>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759" w:author="Samane Shahpouri" w:date="2024-05-17T23:11:00Z" w16du:dateUtc="2024-05-17T21:11:00Z">
                    <w:rPr>
                      <w:rStyle w:val="n"/>
                      <w:rFonts w:ascii="Courier New" w:eastAsiaTheme="majorEastAsia" w:hAnsi="Courier New" w:cs="Courier New"/>
                      <w:color w:val="212121"/>
                      <w:sz w:val="16"/>
                      <w:szCs w:val="16"/>
                    </w:rPr>
                  </w:rPrChange>
                </w:rPr>
                <w:t>model.parameters</w:t>
              </w:r>
              <w:proofErr w:type="spellEnd"/>
              <w:r w:rsidRPr="00E24B0A">
                <w:rPr>
                  <w:rStyle w:val="n"/>
                  <w:rFonts w:asciiTheme="majorBidi" w:eastAsiaTheme="majorEastAsia" w:hAnsiTheme="majorBidi" w:cstheme="majorBidi"/>
                  <w:color w:val="212121"/>
                  <w:sz w:val="16"/>
                  <w:szCs w:val="16"/>
                  <w:rPrChange w:id="6760" w:author="Samane Shahpouri" w:date="2024-05-17T23:11:00Z" w16du:dateUtc="2024-05-17T21:11:00Z">
                    <w:rPr>
                      <w:rStyle w:val="n"/>
                      <w:rFonts w:ascii="Courier New" w:eastAsiaTheme="majorEastAsia" w:hAnsi="Courier New" w:cs="Courier New"/>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761" w:author="Samane Shahpouri" w:date="2024-05-17T23:11:00Z" w16du:dateUtc="2024-05-17T21:11:00Z">
                    <w:rPr>
                      <w:rStyle w:val="n"/>
                      <w:rFonts w:ascii="Courier New" w:eastAsiaTheme="majorEastAsia" w:hAnsi="Courier New" w:cs="Courier New"/>
                      <w:color w:val="212121"/>
                      <w:sz w:val="16"/>
                      <w:szCs w:val="16"/>
                    </w:rPr>
                  </w:rPrChange>
                </w:rPr>
                <w:t>lr</w:t>
              </w:r>
              <w:proofErr w:type="spellEnd"/>
              <w:r w:rsidRPr="00E24B0A">
                <w:rPr>
                  <w:rStyle w:val="n"/>
                  <w:rFonts w:asciiTheme="majorBidi" w:eastAsiaTheme="majorEastAsia" w:hAnsiTheme="majorBidi" w:cstheme="majorBidi"/>
                  <w:color w:val="212121"/>
                  <w:sz w:val="16"/>
                  <w:szCs w:val="16"/>
                  <w:rPrChange w:id="6762" w:author="Samane Shahpouri" w:date="2024-05-17T23:11:00Z" w16du:dateUtc="2024-05-17T21:11:00Z">
                    <w:rPr>
                      <w:rStyle w:val="n"/>
                      <w:rFonts w:ascii="Courier New" w:eastAsiaTheme="majorEastAsia" w:hAnsi="Courier New" w:cs="Courier New"/>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763" w:author="Samane Shahpouri" w:date="2024-05-17T23:11:00Z" w16du:dateUtc="2024-05-17T21:11:00Z">
                    <w:rPr>
                      <w:rStyle w:val="n"/>
                      <w:rFonts w:ascii="Courier New" w:eastAsiaTheme="majorEastAsia" w:hAnsi="Courier New" w:cs="Courier New"/>
                      <w:color w:val="212121"/>
                      <w:sz w:val="16"/>
                      <w:szCs w:val="16"/>
                    </w:rPr>
                  </w:rPrChange>
                </w:rPr>
                <w:t>learning_rate</w:t>
              </w:r>
              <w:proofErr w:type="spellEnd"/>
              <w:r w:rsidRPr="00E24B0A">
                <w:rPr>
                  <w:rStyle w:val="n"/>
                  <w:rFonts w:asciiTheme="majorBidi" w:eastAsiaTheme="majorEastAsia" w:hAnsiTheme="majorBidi" w:cstheme="majorBidi"/>
                  <w:color w:val="212121"/>
                  <w:sz w:val="16"/>
                  <w:szCs w:val="16"/>
                  <w:rPrChange w:id="6764" w:author="Samane Shahpouri" w:date="2024-05-17T23:11:00Z" w16du:dateUtc="2024-05-17T21:11:00Z">
                    <w:rPr>
                      <w:rStyle w:val="n"/>
                      <w:rFonts w:ascii="Courier New" w:eastAsiaTheme="majorEastAsia" w:hAnsi="Courier New" w:cs="Courier New"/>
                      <w:color w:val="212121"/>
                      <w:sz w:val="16"/>
                      <w:szCs w:val="16"/>
                    </w:rPr>
                  </w:rPrChange>
                </w:rPr>
                <w:t>, betas=(0.5, 0.999))</w:t>
              </w:r>
            </w:ins>
          </w:p>
        </w:tc>
      </w:tr>
      <w:tr w:rsidR="00250867" w:rsidRPr="00E24B0A" w14:paraId="2AEB85CC" w14:textId="77777777" w:rsidTr="00D06CBC">
        <w:trPr>
          <w:ins w:id="6765" w:author="Samane Shahpouri" w:date="2024-05-17T22:43:00Z"/>
        </w:trPr>
        <w:tc>
          <w:tcPr>
            <w:tcW w:w="1618" w:type="dxa"/>
          </w:tcPr>
          <w:p w14:paraId="49DC3AB1" w14:textId="77777777" w:rsidR="00250867" w:rsidRPr="00E24B0A" w:rsidRDefault="00250867" w:rsidP="00D06CBC">
            <w:pPr>
              <w:pStyle w:val="NormalWeb"/>
              <w:rPr>
                <w:ins w:id="6766" w:author="Samane Shahpouri" w:date="2024-05-17T22:43:00Z" w16du:dateUtc="2024-05-17T20:43:00Z"/>
                <w:rStyle w:val="n"/>
                <w:rFonts w:asciiTheme="majorBidi" w:eastAsiaTheme="majorEastAsia" w:hAnsiTheme="majorBidi" w:cstheme="majorBidi"/>
                <w:color w:val="212121"/>
                <w:sz w:val="16"/>
                <w:szCs w:val="16"/>
                <w:rPrChange w:id="6767" w:author="Samane Shahpouri" w:date="2024-05-17T23:11:00Z" w16du:dateUtc="2024-05-17T21:11:00Z">
                  <w:rPr>
                    <w:ins w:id="6768"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769" w:author="Samane Shahpouri" w:date="2024-05-17T22:43:00Z" w16du:dateUtc="2024-05-17T20:43:00Z">
              <w:r w:rsidRPr="00E24B0A">
                <w:rPr>
                  <w:rStyle w:val="n"/>
                  <w:rFonts w:asciiTheme="majorBidi" w:eastAsiaTheme="majorEastAsia" w:hAnsiTheme="majorBidi" w:cstheme="majorBidi"/>
                  <w:color w:val="212121"/>
                  <w:sz w:val="16"/>
                  <w:szCs w:val="16"/>
                  <w:rPrChange w:id="6770" w:author="Samane Shahpouri" w:date="2024-05-17T23:11:00Z" w16du:dateUtc="2024-05-17T21:11:00Z">
                    <w:rPr>
                      <w:rStyle w:val="n"/>
                      <w:rFonts w:ascii="Courier New" w:eastAsiaTheme="majorEastAsia" w:hAnsi="Courier New" w:cs="Courier New"/>
                      <w:color w:val="212121"/>
                      <w:sz w:val="16"/>
                      <w:szCs w:val="16"/>
                    </w:rPr>
                  </w:rPrChange>
                </w:rPr>
                <w:t>max_epoch</w:t>
              </w:r>
              <w:proofErr w:type="spellEnd"/>
            </w:ins>
          </w:p>
        </w:tc>
        <w:tc>
          <w:tcPr>
            <w:tcW w:w="7398" w:type="dxa"/>
          </w:tcPr>
          <w:p w14:paraId="20C46F38" w14:textId="77777777" w:rsidR="00250867" w:rsidRPr="00E24B0A" w:rsidRDefault="00250867" w:rsidP="00D06CBC">
            <w:pPr>
              <w:pStyle w:val="HTMLPreformatted"/>
              <w:spacing w:line="244" w:lineRule="atLeast"/>
              <w:rPr>
                <w:ins w:id="6771" w:author="Samane Shahpouri" w:date="2024-05-17T22:43:00Z" w16du:dateUtc="2024-05-17T20:43:00Z"/>
                <w:rStyle w:val="n"/>
                <w:rFonts w:asciiTheme="majorBidi" w:eastAsiaTheme="majorEastAsia" w:hAnsiTheme="majorBidi" w:cstheme="majorBidi"/>
                <w:color w:val="212121"/>
                <w:sz w:val="16"/>
                <w:szCs w:val="16"/>
                <w:rPrChange w:id="6772" w:author="Samane Shahpouri" w:date="2024-05-17T23:11:00Z" w16du:dateUtc="2024-05-17T21:11:00Z">
                  <w:rPr>
                    <w:ins w:id="6773"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ins w:id="6774" w:author="Samane Shahpouri" w:date="2024-05-17T22:43:00Z" w16du:dateUtc="2024-05-17T20:43:00Z">
              <w:r w:rsidRPr="00E24B0A">
                <w:rPr>
                  <w:rStyle w:val="n"/>
                  <w:rFonts w:asciiTheme="majorBidi" w:eastAsiaTheme="majorEastAsia" w:hAnsiTheme="majorBidi" w:cstheme="majorBidi"/>
                  <w:color w:val="212121"/>
                  <w:sz w:val="16"/>
                  <w:szCs w:val="16"/>
                  <w:rPrChange w:id="6775" w:author="Samane Shahpouri" w:date="2024-05-17T23:11:00Z" w16du:dateUtc="2024-05-17T21:11:00Z">
                    <w:rPr>
                      <w:rStyle w:val="n"/>
                      <w:rFonts w:eastAsiaTheme="majorEastAsia"/>
                      <w:color w:val="212121"/>
                      <w:sz w:val="16"/>
                      <w:szCs w:val="16"/>
                    </w:rPr>
                  </w:rPrChange>
                </w:rPr>
                <w:t>300</w:t>
              </w:r>
            </w:ins>
          </w:p>
        </w:tc>
      </w:tr>
      <w:tr w:rsidR="00250867" w:rsidRPr="00E24B0A" w14:paraId="1EA12AB3" w14:textId="77777777" w:rsidTr="00D06CBC">
        <w:trPr>
          <w:ins w:id="6776" w:author="Samane Shahpouri" w:date="2024-05-17T22:43:00Z"/>
        </w:trPr>
        <w:tc>
          <w:tcPr>
            <w:tcW w:w="1618" w:type="dxa"/>
          </w:tcPr>
          <w:p w14:paraId="28789D68" w14:textId="77777777" w:rsidR="00250867" w:rsidRPr="00E24B0A" w:rsidRDefault="00250867" w:rsidP="00D06CBC">
            <w:pPr>
              <w:pStyle w:val="NormalWeb"/>
              <w:rPr>
                <w:ins w:id="6777" w:author="Samane Shahpouri" w:date="2024-05-17T22:43:00Z" w16du:dateUtc="2024-05-17T20:43:00Z"/>
                <w:rStyle w:val="n"/>
                <w:rFonts w:asciiTheme="majorBidi" w:eastAsiaTheme="majorEastAsia" w:hAnsiTheme="majorBidi" w:cstheme="majorBidi"/>
                <w:color w:val="212121"/>
                <w:sz w:val="16"/>
                <w:szCs w:val="16"/>
                <w:rPrChange w:id="6778" w:author="Samane Shahpouri" w:date="2024-05-17T23:11:00Z" w16du:dateUtc="2024-05-17T21:11:00Z">
                  <w:rPr>
                    <w:ins w:id="6779"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780" w:author="Samane Shahpouri" w:date="2024-05-17T22:43:00Z" w16du:dateUtc="2024-05-17T20:43:00Z">
              <w:r w:rsidRPr="00E24B0A">
                <w:rPr>
                  <w:rStyle w:val="n"/>
                  <w:rFonts w:asciiTheme="majorBidi" w:eastAsiaTheme="majorEastAsia" w:hAnsiTheme="majorBidi" w:cstheme="majorBidi"/>
                  <w:color w:val="212121"/>
                  <w:sz w:val="16"/>
                  <w:szCs w:val="16"/>
                  <w:rPrChange w:id="6781" w:author="Samane Shahpouri" w:date="2024-05-17T23:11:00Z" w16du:dateUtc="2024-05-17T21:11:00Z">
                    <w:rPr>
                      <w:rStyle w:val="n"/>
                      <w:rFonts w:ascii="Courier New" w:eastAsiaTheme="majorEastAsia" w:hAnsi="Courier New" w:cs="Courier New"/>
                      <w:color w:val="212121"/>
                      <w:sz w:val="16"/>
                      <w:szCs w:val="16"/>
                    </w:rPr>
                  </w:rPrChange>
                </w:rPr>
                <w:t>lr_lambda</w:t>
              </w:r>
              <w:proofErr w:type="spellEnd"/>
            </w:ins>
          </w:p>
        </w:tc>
        <w:tc>
          <w:tcPr>
            <w:tcW w:w="7398" w:type="dxa"/>
          </w:tcPr>
          <w:p w14:paraId="363B5E65" w14:textId="77777777" w:rsidR="00250867" w:rsidRPr="00E24B0A" w:rsidRDefault="00250867" w:rsidP="00D06CBC">
            <w:pPr>
              <w:pStyle w:val="HTMLPreformatted"/>
              <w:spacing w:line="244" w:lineRule="atLeast"/>
              <w:rPr>
                <w:ins w:id="6782" w:author="Samane Shahpouri" w:date="2024-05-17T22:43:00Z" w16du:dateUtc="2024-05-17T20:43:00Z"/>
                <w:rStyle w:val="n"/>
                <w:rFonts w:asciiTheme="majorBidi" w:eastAsiaTheme="majorEastAsia" w:hAnsiTheme="majorBidi" w:cstheme="majorBidi"/>
                <w:color w:val="212121"/>
                <w:sz w:val="16"/>
                <w:szCs w:val="16"/>
                <w:rPrChange w:id="6783" w:author="Samane Shahpouri" w:date="2024-05-17T23:11:00Z" w16du:dateUtc="2024-05-17T21:11:00Z">
                  <w:rPr>
                    <w:ins w:id="6784"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proofErr w:type="gramStart"/>
            <w:ins w:id="6785" w:author="Samane Shahpouri" w:date="2024-05-17T22:43:00Z" w16du:dateUtc="2024-05-17T20:43:00Z">
              <w:r w:rsidRPr="00E24B0A">
                <w:rPr>
                  <w:rStyle w:val="n"/>
                  <w:rFonts w:asciiTheme="majorBidi" w:eastAsiaTheme="majorEastAsia" w:hAnsiTheme="majorBidi" w:cstheme="majorBidi"/>
                  <w:color w:val="212121"/>
                  <w:sz w:val="16"/>
                  <w:szCs w:val="16"/>
                  <w:rPrChange w:id="6786" w:author="Samane Shahpouri" w:date="2024-05-17T23:11:00Z" w16du:dateUtc="2024-05-17T21:11:00Z">
                    <w:rPr>
                      <w:rStyle w:val="n"/>
                      <w:rFonts w:eastAsiaTheme="majorEastAsia"/>
                      <w:color w:val="212121"/>
                      <w:sz w:val="16"/>
                      <w:szCs w:val="16"/>
                    </w:rPr>
                  </w:rPrChange>
                </w:rPr>
                <w:t>DecayLR</w:t>
              </w:r>
              <w:proofErr w:type="spellEnd"/>
              <w:r w:rsidRPr="00E24B0A">
                <w:rPr>
                  <w:rStyle w:val="n"/>
                  <w:rFonts w:asciiTheme="majorBidi" w:eastAsiaTheme="majorEastAsia" w:hAnsiTheme="majorBidi" w:cstheme="majorBidi"/>
                  <w:color w:val="212121"/>
                  <w:sz w:val="16"/>
                  <w:szCs w:val="16"/>
                  <w:rPrChange w:id="6787" w:author="Samane Shahpouri" w:date="2024-05-17T23:11:00Z" w16du:dateUtc="2024-05-17T21:11:00Z">
                    <w:rPr>
                      <w:rStyle w:val="n"/>
                      <w:rFonts w:eastAsiaTheme="majorEastAsia"/>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788" w:author="Samane Shahpouri" w:date="2024-05-17T23:11:00Z" w16du:dateUtc="2024-05-17T21:11:00Z">
                    <w:rPr>
                      <w:rStyle w:val="n"/>
                      <w:rFonts w:eastAsiaTheme="majorEastAsia"/>
                      <w:color w:val="212121"/>
                      <w:sz w:val="16"/>
                      <w:szCs w:val="16"/>
                    </w:rPr>
                  </w:rPrChange>
                </w:rPr>
                <w:t>epochs=</w:t>
              </w:r>
              <w:proofErr w:type="spellStart"/>
              <w:r w:rsidRPr="00E24B0A">
                <w:rPr>
                  <w:rStyle w:val="n"/>
                  <w:rFonts w:asciiTheme="majorBidi" w:eastAsiaTheme="majorEastAsia" w:hAnsiTheme="majorBidi" w:cstheme="majorBidi"/>
                  <w:color w:val="212121"/>
                  <w:sz w:val="16"/>
                  <w:szCs w:val="16"/>
                  <w:rPrChange w:id="6789" w:author="Samane Shahpouri" w:date="2024-05-17T23:11:00Z" w16du:dateUtc="2024-05-17T21:11:00Z">
                    <w:rPr>
                      <w:rStyle w:val="n"/>
                      <w:rFonts w:eastAsiaTheme="majorEastAsia"/>
                      <w:color w:val="212121"/>
                      <w:sz w:val="16"/>
                      <w:szCs w:val="16"/>
                    </w:rPr>
                  </w:rPrChange>
                </w:rPr>
                <w:t>max_epochs</w:t>
              </w:r>
              <w:proofErr w:type="spellEnd"/>
              <w:r w:rsidRPr="00E24B0A">
                <w:rPr>
                  <w:rStyle w:val="n"/>
                  <w:rFonts w:asciiTheme="majorBidi" w:eastAsiaTheme="majorEastAsia" w:hAnsiTheme="majorBidi" w:cstheme="majorBidi"/>
                  <w:color w:val="212121"/>
                  <w:sz w:val="16"/>
                  <w:szCs w:val="16"/>
                  <w:rPrChange w:id="6790" w:author="Samane Shahpouri" w:date="2024-05-17T23:11:00Z" w16du:dateUtc="2024-05-17T21:11:00Z">
                    <w:rPr>
                      <w:rStyle w:val="n"/>
                      <w:rFonts w:eastAsiaTheme="majorEastAsia"/>
                      <w:color w:val="212121"/>
                      <w:sz w:val="16"/>
                      <w:szCs w:val="16"/>
                    </w:rPr>
                  </w:rPrChange>
                </w:rPr>
                <w:t xml:space="preserve">, offset=0, </w:t>
              </w:r>
              <w:proofErr w:type="spellStart"/>
              <w:r w:rsidRPr="00E24B0A">
                <w:rPr>
                  <w:rStyle w:val="n"/>
                  <w:rFonts w:asciiTheme="majorBidi" w:eastAsiaTheme="majorEastAsia" w:hAnsiTheme="majorBidi" w:cstheme="majorBidi"/>
                  <w:color w:val="212121"/>
                  <w:sz w:val="16"/>
                  <w:szCs w:val="16"/>
                  <w:rPrChange w:id="6791" w:author="Samane Shahpouri" w:date="2024-05-17T23:11:00Z" w16du:dateUtc="2024-05-17T21:11:00Z">
                    <w:rPr>
                      <w:rStyle w:val="n"/>
                      <w:rFonts w:eastAsiaTheme="majorEastAsia"/>
                      <w:color w:val="212121"/>
                      <w:sz w:val="16"/>
                      <w:szCs w:val="16"/>
                    </w:rPr>
                  </w:rPrChange>
                </w:rPr>
                <w:t>decay_epochs</w:t>
              </w:r>
              <w:proofErr w:type="spellEnd"/>
              <w:r w:rsidRPr="00E24B0A">
                <w:rPr>
                  <w:rStyle w:val="n"/>
                  <w:rFonts w:asciiTheme="majorBidi" w:eastAsiaTheme="majorEastAsia" w:hAnsiTheme="majorBidi" w:cstheme="majorBidi"/>
                  <w:color w:val="212121"/>
                  <w:sz w:val="16"/>
                  <w:szCs w:val="16"/>
                  <w:rPrChange w:id="6792" w:author="Samane Shahpouri" w:date="2024-05-17T23:11:00Z" w16du:dateUtc="2024-05-17T21:11:00Z">
                    <w:rPr>
                      <w:rStyle w:val="n"/>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793" w:author="Samane Shahpouri" w:date="2024-05-17T23:11:00Z" w16du:dateUtc="2024-05-17T21:11:00Z">
                    <w:rPr>
                      <w:rStyle w:val="n"/>
                      <w:rFonts w:eastAsiaTheme="majorEastAsia"/>
                      <w:color w:val="212121"/>
                      <w:sz w:val="16"/>
                      <w:szCs w:val="16"/>
                    </w:rPr>
                  </w:rPrChange>
                </w:rPr>
                <w:t>decay_epoch</w:t>
              </w:r>
              <w:proofErr w:type="spellEnd"/>
              <w:r w:rsidRPr="00E24B0A">
                <w:rPr>
                  <w:rStyle w:val="n"/>
                  <w:rFonts w:asciiTheme="majorBidi" w:eastAsiaTheme="majorEastAsia" w:hAnsiTheme="majorBidi" w:cstheme="majorBidi"/>
                  <w:color w:val="212121"/>
                  <w:sz w:val="16"/>
                  <w:szCs w:val="16"/>
                  <w:rPrChange w:id="6794" w:author="Samane Shahpouri" w:date="2024-05-17T23:11:00Z" w16du:dateUtc="2024-05-17T21:11:00Z">
                    <w:rPr>
                      <w:rStyle w:val="n"/>
                      <w:rFonts w:eastAsiaTheme="majorEastAsia"/>
                      <w:color w:val="212121"/>
                      <w:sz w:val="16"/>
                      <w:szCs w:val="16"/>
                    </w:rPr>
                  </w:rPrChange>
                </w:rPr>
                <w:t>).step</w:t>
              </w:r>
            </w:ins>
          </w:p>
        </w:tc>
      </w:tr>
      <w:tr w:rsidR="00250867" w:rsidRPr="00E24B0A" w14:paraId="0FE34E5C" w14:textId="77777777" w:rsidTr="00D06CBC">
        <w:trPr>
          <w:ins w:id="6795" w:author="Samane Shahpouri" w:date="2024-05-17T22:43:00Z"/>
        </w:trPr>
        <w:tc>
          <w:tcPr>
            <w:tcW w:w="1618" w:type="dxa"/>
          </w:tcPr>
          <w:p w14:paraId="27EFDEFC" w14:textId="77777777" w:rsidR="00250867" w:rsidRPr="00E24B0A" w:rsidRDefault="00250867" w:rsidP="00D06CBC">
            <w:pPr>
              <w:pStyle w:val="NormalWeb"/>
              <w:rPr>
                <w:ins w:id="6796" w:author="Samane Shahpouri" w:date="2024-05-17T22:43:00Z" w16du:dateUtc="2024-05-17T20:43:00Z"/>
                <w:rStyle w:val="n"/>
                <w:rFonts w:asciiTheme="majorBidi" w:eastAsiaTheme="majorEastAsia" w:hAnsiTheme="majorBidi" w:cstheme="majorBidi"/>
                <w:color w:val="212121"/>
                <w:sz w:val="16"/>
                <w:szCs w:val="16"/>
                <w:rPrChange w:id="6797" w:author="Samane Shahpouri" w:date="2024-05-17T23:11:00Z" w16du:dateUtc="2024-05-17T21:11:00Z">
                  <w:rPr>
                    <w:ins w:id="6798" w:author="Samane Shahpouri" w:date="2024-05-17T22:43:00Z" w16du:dateUtc="2024-05-17T20:43:00Z"/>
                    <w:rStyle w:val="n"/>
                    <w:rFonts w:ascii="Courier New" w:eastAsiaTheme="majorEastAsia" w:hAnsi="Courier New" w:cs="Courier New"/>
                    <w:color w:val="212121"/>
                    <w:sz w:val="16"/>
                    <w:szCs w:val="16"/>
                  </w:rPr>
                </w:rPrChange>
              </w:rPr>
            </w:pPr>
            <w:ins w:id="6799" w:author="Samane Shahpouri" w:date="2024-05-17T22:43:00Z" w16du:dateUtc="2024-05-17T20:43:00Z">
              <w:r w:rsidRPr="00E24B0A">
                <w:rPr>
                  <w:rStyle w:val="n"/>
                  <w:rFonts w:asciiTheme="majorBidi" w:eastAsiaTheme="majorEastAsia" w:hAnsiTheme="majorBidi" w:cstheme="majorBidi"/>
                  <w:color w:val="212121"/>
                  <w:sz w:val="16"/>
                  <w:szCs w:val="16"/>
                  <w:rPrChange w:id="6800" w:author="Samane Shahpouri" w:date="2024-05-17T23:11:00Z" w16du:dateUtc="2024-05-17T21:11:00Z">
                    <w:rPr>
                      <w:rStyle w:val="n"/>
                      <w:rFonts w:ascii="Courier New" w:eastAsiaTheme="majorEastAsia" w:hAnsi="Courier New" w:cs="Courier New"/>
                      <w:color w:val="212121"/>
                      <w:sz w:val="16"/>
                      <w:szCs w:val="16"/>
                    </w:rPr>
                  </w:rPrChange>
                </w:rPr>
                <w:t>scheduler</w:t>
              </w:r>
            </w:ins>
          </w:p>
        </w:tc>
        <w:tc>
          <w:tcPr>
            <w:tcW w:w="7398" w:type="dxa"/>
          </w:tcPr>
          <w:p w14:paraId="384A27BD" w14:textId="77777777" w:rsidR="00250867" w:rsidRPr="00E24B0A" w:rsidRDefault="00250867" w:rsidP="00D06CBC">
            <w:pPr>
              <w:pStyle w:val="HTMLPreformatted"/>
              <w:spacing w:line="244" w:lineRule="atLeast"/>
              <w:rPr>
                <w:ins w:id="6801" w:author="Samane Shahpouri" w:date="2024-05-17T22:43:00Z" w16du:dateUtc="2024-05-17T20:43:00Z"/>
                <w:rStyle w:val="n"/>
                <w:rFonts w:asciiTheme="majorBidi" w:eastAsiaTheme="majorEastAsia" w:hAnsiTheme="majorBidi" w:cstheme="majorBidi"/>
                <w:color w:val="212121"/>
                <w:sz w:val="16"/>
                <w:szCs w:val="16"/>
                <w:rPrChange w:id="6802" w:author="Samane Shahpouri" w:date="2024-05-17T23:11:00Z" w16du:dateUtc="2024-05-17T21:11:00Z">
                  <w:rPr>
                    <w:ins w:id="6803" w:author="Samane Shahpouri" w:date="2024-05-17T22:43:00Z" w16du:dateUtc="2024-05-17T20:43:00Z"/>
                    <w:rStyle w:val="n"/>
                    <w:rFonts w:ascii="Times New Roman" w:eastAsiaTheme="majorEastAsia" w:hAnsi="Times New Roman" w:cs="Times New Roman"/>
                    <w:color w:val="212121"/>
                    <w:sz w:val="16"/>
                    <w:szCs w:val="16"/>
                    <w:shd w:val="clear" w:color="auto" w:fill="FFFFFF"/>
                    <w:lang w:val="en-GB" w:eastAsia="en-US"/>
                  </w:rPr>
                </w:rPrChange>
              </w:rPr>
            </w:pPr>
            <w:proofErr w:type="spellStart"/>
            <w:ins w:id="6804" w:author="Samane Shahpouri" w:date="2024-05-17T22:43:00Z" w16du:dateUtc="2024-05-17T20:43:00Z">
              <w:r w:rsidRPr="00E24B0A">
                <w:rPr>
                  <w:rStyle w:val="n"/>
                  <w:rFonts w:asciiTheme="majorBidi" w:eastAsiaTheme="majorEastAsia" w:hAnsiTheme="majorBidi" w:cstheme="majorBidi"/>
                  <w:color w:val="212121"/>
                  <w:sz w:val="16"/>
                  <w:szCs w:val="16"/>
                  <w:rPrChange w:id="6805" w:author="Samane Shahpouri" w:date="2024-05-17T23:11:00Z" w16du:dateUtc="2024-05-17T21:11:00Z">
                    <w:rPr>
                      <w:rStyle w:val="n"/>
                      <w:rFonts w:eastAsiaTheme="majorEastAsia"/>
                      <w:color w:val="212121"/>
                      <w:sz w:val="16"/>
                      <w:szCs w:val="16"/>
                    </w:rPr>
                  </w:rPrChange>
                </w:rPr>
                <w:t>torch.optim.lr_</w:t>
              </w:r>
              <w:proofErr w:type="gramStart"/>
              <w:r w:rsidRPr="00E24B0A">
                <w:rPr>
                  <w:rStyle w:val="n"/>
                  <w:rFonts w:asciiTheme="majorBidi" w:eastAsiaTheme="majorEastAsia" w:hAnsiTheme="majorBidi" w:cstheme="majorBidi"/>
                  <w:color w:val="212121"/>
                  <w:sz w:val="16"/>
                  <w:szCs w:val="16"/>
                  <w:rPrChange w:id="6806" w:author="Samane Shahpouri" w:date="2024-05-17T23:11:00Z" w16du:dateUtc="2024-05-17T21:11:00Z">
                    <w:rPr>
                      <w:rStyle w:val="n"/>
                      <w:rFonts w:eastAsiaTheme="majorEastAsia"/>
                      <w:color w:val="212121"/>
                      <w:sz w:val="16"/>
                      <w:szCs w:val="16"/>
                    </w:rPr>
                  </w:rPrChange>
                </w:rPr>
                <w:t>scheduler.LambdaLR</w:t>
              </w:r>
              <w:proofErr w:type="spellEnd"/>
              <w:proofErr w:type="gramEnd"/>
              <w:r w:rsidRPr="00E24B0A">
                <w:rPr>
                  <w:rStyle w:val="n"/>
                  <w:rFonts w:asciiTheme="majorBidi" w:eastAsiaTheme="majorEastAsia" w:hAnsiTheme="majorBidi" w:cstheme="majorBidi"/>
                  <w:color w:val="212121"/>
                  <w:sz w:val="16"/>
                  <w:szCs w:val="16"/>
                  <w:rPrChange w:id="6807" w:author="Samane Shahpouri" w:date="2024-05-17T23:11:00Z" w16du:dateUtc="2024-05-17T21:11:00Z">
                    <w:rPr>
                      <w:rStyle w:val="n"/>
                      <w:rFonts w:eastAsiaTheme="majorEastAsia"/>
                      <w:color w:val="212121"/>
                      <w:sz w:val="16"/>
                      <w:szCs w:val="16"/>
                    </w:rPr>
                  </w:rPrChange>
                </w:rPr>
                <w:t xml:space="preserve">(optimizer, </w:t>
              </w:r>
              <w:proofErr w:type="spellStart"/>
              <w:r w:rsidRPr="00E24B0A">
                <w:rPr>
                  <w:rStyle w:val="n"/>
                  <w:rFonts w:asciiTheme="majorBidi" w:eastAsiaTheme="majorEastAsia" w:hAnsiTheme="majorBidi" w:cstheme="majorBidi"/>
                  <w:color w:val="212121"/>
                  <w:sz w:val="16"/>
                  <w:szCs w:val="16"/>
                  <w:rPrChange w:id="6808" w:author="Samane Shahpouri" w:date="2024-05-17T23:11:00Z" w16du:dateUtc="2024-05-17T21:11:00Z">
                    <w:rPr>
                      <w:rStyle w:val="n"/>
                      <w:rFonts w:eastAsiaTheme="majorEastAsia"/>
                      <w:color w:val="212121"/>
                      <w:sz w:val="16"/>
                      <w:szCs w:val="16"/>
                    </w:rPr>
                  </w:rPrChange>
                </w:rPr>
                <w:t>lr_lambda</w:t>
              </w:r>
              <w:proofErr w:type="spellEnd"/>
              <w:r w:rsidRPr="00E24B0A">
                <w:rPr>
                  <w:rStyle w:val="n"/>
                  <w:rFonts w:asciiTheme="majorBidi" w:eastAsiaTheme="majorEastAsia" w:hAnsiTheme="majorBidi" w:cstheme="majorBidi"/>
                  <w:color w:val="212121"/>
                  <w:sz w:val="16"/>
                  <w:szCs w:val="16"/>
                  <w:rPrChange w:id="6809" w:author="Samane Shahpouri" w:date="2024-05-17T23:11:00Z" w16du:dateUtc="2024-05-17T21:11:00Z">
                    <w:rPr>
                      <w:rStyle w:val="n"/>
                      <w:rFonts w:eastAsiaTheme="majorEastAsia"/>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810" w:author="Samane Shahpouri" w:date="2024-05-17T23:11:00Z" w16du:dateUtc="2024-05-17T21:11:00Z">
                    <w:rPr>
                      <w:rStyle w:val="n"/>
                      <w:rFonts w:eastAsiaTheme="majorEastAsia"/>
                      <w:color w:val="212121"/>
                      <w:sz w:val="16"/>
                      <w:szCs w:val="16"/>
                    </w:rPr>
                  </w:rPrChange>
                </w:rPr>
                <w:t>lr_lambda</w:t>
              </w:r>
              <w:proofErr w:type="spellEnd"/>
              <w:r w:rsidRPr="00E24B0A">
                <w:rPr>
                  <w:rStyle w:val="n"/>
                  <w:rFonts w:asciiTheme="majorBidi" w:eastAsiaTheme="majorEastAsia" w:hAnsiTheme="majorBidi" w:cstheme="majorBidi"/>
                  <w:color w:val="212121"/>
                  <w:sz w:val="16"/>
                  <w:szCs w:val="16"/>
                  <w:rPrChange w:id="6811" w:author="Samane Shahpouri" w:date="2024-05-17T23:11:00Z" w16du:dateUtc="2024-05-17T21:11:00Z">
                    <w:rPr>
                      <w:rStyle w:val="n"/>
                      <w:rFonts w:eastAsiaTheme="majorEastAsia"/>
                      <w:color w:val="212121"/>
                      <w:sz w:val="16"/>
                      <w:szCs w:val="16"/>
                    </w:rPr>
                  </w:rPrChange>
                </w:rPr>
                <w:t>)</w:t>
              </w:r>
            </w:ins>
          </w:p>
        </w:tc>
      </w:tr>
    </w:tbl>
    <w:p w14:paraId="1E41EAF4" w14:textId="77777777" w:rsidR="00250867" w:rsidRPr="00E24B0A" w:rsidRDefault="00250867" w:rsidP="00250867">
      <w:pPr>
        <w:pStyle w:val="NormalWeb"/>
        <w:keepNext/>
        <w:rPr>
          <w:ins w:id="6812" w:author="Samane Shahpouri" w:date="2024-05-17T22:43:00Z" w16du:dateUtc="2024-05-17T20:43:00Z"/>
          <w:rFonts w:asciiTheme="majorBidi" w:hAnsiTheme="majorBidi" w:cstheme="majorBidi"/>
          <w:rPrChange w:id="6813" w:author="Samane Shahpouri" w:date="2024-05-17T23:11:00Z" w16du:dateUtc="2024-05-17T21:11:00Z">
            <w:rPr>
              <w:ins w:id="6814" w:author="Samane Shahpouri" w:date="2024-05-17T22:43:00Z" w16du:dateUtc="2024-05-17T20:43:00Z"/>
            </w:rPr>
          </w:rPrChange>
        </w:rPr>
      </w:pPr>
      <w:ins w:id="6815" w:author="Samane Shahpouri" w:date="2024-05-17T22:43:00Z" w16du:dateUtc="2024-05-17T20:43:00Z">
        <w:r w:rsidRPr="00E24B0A">
          <w:rPr>
            <w:rFonts w:asciiTheme="majorBidi" w:hAnsiTheme="majorBidi" w:cstheme="majorBidi"/>
            <w:lang w:bidi="fa-IR"/>
            <w:rPrChange w:id="6816" w:author="Samane Shahpouri" w:date="2024-05-17T23:11:00Z" w16du:dateUtc="2024-05-17T21:11:00Z">
              <w:rPr>
                <w:lang w:bidi="fa-IR"/>
              </w:rPr>
            </w:rPrChange>
          </w:rPr>
          <w:br/>
        </w:r>
        <w:r w:rsidRPr="00E24B0A">
          <w:rPr>
            <w:rFonts w:asciiTheme="majorBidi" w:hAnsiTheme="majorBidi" w:cstheme="majorBidi"/>
            <w:noProof/>
            <w:rPrChange w:id="6817" w:author="Samane Shahpouri" w:date="2024-05-17T23:11:00Z" w16du:dateUtc="2024-05-17T21:11:00Z">
              <w:rPr>
                <w:noProof/>
              </w:rPr>
            </w:rPrChange>
          </w:rPr>
          <w:drawing>
            <wp:inline distT="0" distB="0" distL="0" distR="0" wp14:anchorId="7ABFB214" wp14:editId="271FAF50">
              <wp:extent cx="4834255" cy="1656051"/>
              <wp:effectExtent l="0" t="0" r="4445" b="1905"/>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63989" cy="1666237"/>
                      </a:xfrm>
                      <a:prstGeom prst="rect">
                        <a:avLst/>
                      </a:prstGeom>
                      <a:noFill/>
                      <a:ln>
                        <a:noFill/>
                      </a:ln>
                    </pic:spPr>
                  </pic:pic>
                </a:graphicData>
              </a:graphic>
            </wp:inline>
          </w:drawing>
        </w:r>
        <w:r w:rsidRPr="00E24B0A">
          <w:rPr>
            <w:rFonts w:asciiTheme="majorBidi" w:hAnsiTheme="majorBidi" w:cstheme="majorBidi"/>
            <w:noProof/>
            <w:rPrChange w:id="6818" w:author="Samane Shahpouri" w:date="2024-05-17T23:11:00Z" w16du:dateUtc="2024-05-17T21:11:00Z">
              <w:rPr>
                <w:noProof/>
              </w:rPr>
            </w:rPrChange>
          </w:rPr>
          <w:drawing>
            <wp:inline distT="0" distB="0" distL="0" distR="0" wp14:anchorId="05956842" wp14:editId="4FCD576F">
              <wp:extent cx="4834393" cy="2286508"/>
              <wp:effectExtent l="0" t="0" r="4445"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5749" cy="2301338"/>
                      </a:xfrm>
                      <a:prstGeom prst="rect">
                        <a:avLst/>
                      </a:prstGeom>
                      <a:noFill/>
                      <a:ln>
                        <a:noFill/>
                      </a:ln>
                    </pic:spPr>
                  </pic:pic>
                </a:graphicData>
              </a:graphic>
            </wp:inline>
          </w:drawing>
        </w:r>
      </w:ins>
    </w:p>
    <w:p w14:paraId="61DF49B6" w14:textId="302D08DD" w:rsidR="00250867" w:rsidRPr="00507D2D" w:rsidRDefault="00250867" w:rsidP="00507D2D">
      <w:pPr>
        <w:rPr>
          <w:ins w:id="6819" w:author="Samane Shahpouri" w:date="2024-05-17T22:43:00Z" w16du:dateUtc="2024-05-17T20:43:00Z"/>
          <w:lang w:bidi="fa-IR"/>
        </w:rPr>
      </w:pPr>
      <w:ins w:id="6820" w:author="Samane Shahpouri" w:date="2024-05-17T22:43:00Z" w16du:dateUtc="2024-05-17T20:43:00Z">
        <w:r w:rsidRPr="00507D2D">
          <w:t xml:space="preserve">Figure </w:t>
        </w:r>
        <w:r w:rsidRPr="00507D2D">
          <w:fldChar w:fldCharType="begin"/>
        </w:r>
        <w:r w:rsidRPr="00507D2D">
          <w:instrText xml:space="preserve"> SEQ Figure \* ARABIC </w:instrText>
        </w:r>
        <w:r w:rsidRPr="00507D2D">
          <w:fldChar w:fldCharType="separate"/>
        </w:r>
      </w:ins>
      <w:ins w:id="6821" w:author="Samane Shahpouri" w:date="2024-05-19T21:34:00Z" w16du:dateUtc="2024-05-19T19:34:00Z">
        <w:r w:rsidR="00230BE0">
          <w:rPr>
            <w:noProof/>
          </w:rPr>
          <w:t>23</w:t>
        </w:r>
      </w:ins>
      <w:ins w:id="6822" w:author="Samane Shahpouri" w:date="2024-05-17T22:43:00Z" w16du:dateUtc="2024-05-17T20:43:00Z">
        <w:r w:rsidRPr="00507D2D">
          <w:fldChar w:fldCharType="end"/>
        </w:r>
        <w:r w:rsidRPr="00507D2D">
          <w:t>: top: Training and validation loss for 2D-Unet model, bottom: Sample slice of output, Best Metric: 0.206, Epoch: 48</w:t>
        </w:r>
      </w:ins>
    </w:p>
    <w:p w14:paraId="4E1BB85D" w14:textId="77777777" w:rsidR="00250867" w:rsidRPr="00E24B0A" w:rsidRDefault="00250867" w:rsidP="00250867">
      <w:pPr>
        <w:pStyle w:val="Heading3"/>
        <w:rPr>
          <w:ins w:id="6823" w:author="Samane Shahpouri" w:date="2024-05-17T22:43:00Z" w16du:dateUtc="2024-05-17T20:43:00Z"/>
          <w:rFonts w:asciiTheme="majorBidi" w:hAnsiTheme="majorBidi" w:cstheme="majorBidi"/>
          <w:lang w:bidi="fa-IR"/>
          <w:rPrChange w:id="6824" w:author="Samane Shahpouri" w:date="2024-05-17T23:11:00Z" w16du:dateUtc="2024-05-17T21:11:00Z">
            <w:rPr>
              <w:ins w:id="6825" w:author="Samane Shahpouri" w:date="2024-05-17T22:43:00Z" w16du:dateUtc="2024-05-17T20:43:00Z"/>
              <w:lang w:bidi="fa-IR"/>
            </w:rPr>
          </w:rPrChange>
        </w:rPr>
      </w:pPr>
      <w:bookmarkStart w:id="6826" w:name="_Toc167046490"/>
      <w:proofErr w:type="spellStart"/>
      <w:ins w:id="6827" w:author="Samane Shahpouri" w:date="2024-05-17T22:43:00Z" w16du:dateUtc="2024-05-17T20:43:00Z">
        <w:r w:rsidRPr="00E24B0A">
          <w:rPr>
            <w:rFonts w:asciiTheme="majorBidi" w:hAnsiTheme="majorBidi" w:cstheme="majorBidi"/>
            <w:lang w:bidi="fa-IR"/>
            <w:rPrChange w:id="6828" w:author="Samane Shahpouri" w:date="2024-05-17T23:11:00Z" w16du:dateUtc="2024-05-17T21:11:00Z">
              <w:rPr>
                <w:lang w:bidi="fa-IR"/>
              </w:rPr>
            </w:rPrChange>
          </w:rPr>
          <w:t>DyUnet</w:t>
        </w:r>
        <w:proofErr w:type="spellEnd"/>
        <w:r w:rsidRPr="00E24B0A">
          <w:rPr>
            <w:rFonts w:asciiTheme="majorBidi" w:hAnsiTheme="majorBidi" w:cstheme="majorBidi"/>
            <w:lang w:bidi="fa-IR"/>
            <w:rPrChange w:id="6829" w:author="Samane Shahpouri" w:date="2024-05-17T23:11:00Z" w16du:dateUtc="2024-05-17T21:11:00Z">
              <w:rPr>
                <w:lang w:bidi="fa-IR"/>
              </w:rPr>
            </w:rPrChange>
          </w:rPr>
          <w:t>:</w:t>
        </w:r>
        <w:bookmarkEnd w:id="6826"/>
      </w:ins>
    </w:p>
    <w:p w14:paraId="187C9B2F" w14:textId="77777777" w:rsidR="00250867" w:rsidRPr="00E24B0A" w:rsidRDefault="00250867" w:rsidP="00250867">
      <w:pPr>
        <w:pStyle w:val="NormalWeb"/>
        <w:rPr>
          <w:ins w:id="6830" w:author="Samane Shahpouri" w:date="2024-05-17T22:43:00Z" w16du:dateUtc="2024-05-17T20:43:00Z"/>
          <w:rFonts w:asciiTheme="majorBidi" w:eastAsiaTheme="minorHAnsi" w:hAnsiTheme="majorBidi" w:cstheme="majorBidi"/>
          <w:sz w:val="22"/>
          <w:szCs w:val="22"/>
          <w:lang w:bidi="fa-IR"/>
          <w:rPrChange w:id="6831" w:author="Samane Shahpouri" w:date="2024-05-17T23:11:00Z" w16du:dateUtc="2024-05-17T21:11:00Z">
            <w:rPr>
              <w:ins w:id="6832" w:author="Samane Shahpouri" w:date="2024-05-17T22:43:00Z" w16du:dateUtc="2024-05-17T20:43:00Z"/>
              <w:rFonts w:asciiTheme="minorHAnsi" w:eastAsiaTheme="minorHAnsi" w:hAnsiTheme="minorHAnsi" w:cstheme="minorBidi"/>
              <w:sz w:val="22"/>
              <w:szCs w:val="22"/>
              <w:lang w:bidi="fa-IR"/>
            </w:rPr>
          </w:rPrChange>
        </w:rPr>
      </w:pPr>
      <w:ins w:id="6833" w:author="Samane Shahpouri" w:date="2024-05-17T22:43:00Z" w16du:dateUtc="2024-05-17T20:43:00Z">
        <w:r w:rsidRPr="00E24B0A">
          <w:rPr>
            <w:rFonts w:asciiTheme="majorBidi" w:eastAsiaTheme="minorHAnsi" w:hAnsiTheme="majorBidi" w:cstheme="majorBidi"/>
            <w:sz w:val="22"/>
            <w:szCs w:val="22"/>
            <w:lang w:bidi="fa-IR"/>
            <w:rPrChange w:id="6834" w:author="Samane Shahpouri" w:date="2024-05-17T23:11:00Z" w16du:dateUtc="2024-05-17T21:11:00Z">
              <w:rPr>
                <w:rFonts w:asciiTheme="minorHAnsi" w:eastAsiaTheme="minorHAnsi" w:hAnsiTheme="minorHAnsi" w:cstheme="minorBidi"/>
                <w:sz w:val="22"/>
                <w:szCs w:val="22"/>
                <w:lang w:bidi="fa-IR"/>
              </w:rPr>
            </w:rPrChange>
          </w:rPr>
          <w:t xml:space="preserve">In parallel with 2D evaluation, we implemented the </w:t>
        </w:r>
        <w:proofErr w:type="spellStart"/>
        <w:r w:rsidRPr="00E24B0A">
          <w:rPr>
            <w:rFonts w:asciiTheme="majorBidi" w:eastAsiaTheme="minorHAnsi" w:hAnsiTheme="majorBidi" w:cstheme="majorBidi"/>
            <w:sz w:val="22"/>
            <w:szCs w:val="22"/>
            <w:lang w:bidi="fa-IR"/>
            <w:rPrChange w:id="6835" w:author="Samane Shahpouri" w:date="2024-05-17T23:11:00Z" w16du:dateUtc="2024-05-17T21:11:00Z">
              <w:rPr>
                <w:rFonts w:asciiTheme="minorHAnsi" w:eastAsiaTheme="minorHAnsi" w:hAnsiTheme="minorHAnsi" w:cstheme="minorBidi"/>
                <w:sz w:val="22"/>
                <w:szCs w:val="22"/>
                <w:lang w:bidi="fa-IR"/>
              </w:rPr>
            </w:rPrChange>
          </w:rPr>
          <w:t>DynUNet</w:t>
        </w:r>
        <w:proofErr w:type="spellEnd"/>
        <w:r w:rsidRPr="00E24B0A">
          <w:rPr>
            <w:rFonts w:asciiTheme="majorBidi" w:eastAsiaTheme="minorHAnsi" w:hAnsiTheme="majorBidi" w:cstheme="majorBidi"/>
            <w:sz w:val="22"/>
            <w:szCs w:val="22"/>
            <w:lang w:bidi="fa-IR"/>
            <w:rPrChange w:id="6836" w:author="Samane Shahpouri" w:date="2024-05-17T23:11:00Z" w16du:dateUtc="2024-05-17T21:11:00Z">
              <w:rPr>
                <w:rFonts w:asciiTheme="minorHAnsi" w:eastAsiaTheme="minorHAnsi" w:hAnsiTheme="minorHAnsi" w:cstheme="minorBidi"/>
                <w:sz w:val="22"/>
                <w:szCs w:val="22"/>
                <w:lang w:bidi="fa-IR"/>
              </w:rPr>
            </w:rPrChange>
          </w:rPr>
          <w:t xml:space="preserve"> architecture, an advanced and dynamic variant of the traditional U-Net designed specifically for biomedical image segmentation.</w:t>
        </w:r>
      </w:ins>
    </w:p>
    <w:p w14:paraId="7F5A13EA" w14:textId="77777777" w:rsidR="00250867" w:rsidRPr="00E24B0A" w:rsidRDefault="00250867" w:rsidP="00250867">
      <w:pPr>
        <w:pStyle w:val="NormalWeb"/>
        <w:rPr>
          <w:ins w:id="6837" w:author="Samane Shahpouri" w:date="2024-05-17T22:43:00Z" w16du:dateUtc="2024-05-17T20:43:00Z"/>
          <w:rFonts w:asciiTheme="majorBidi" w:eastAsiaTheme="minorHAnsi" w:hAnsiTheme="majorBidi" w:cstheme="majorBidi"/>
          <w:sz w:val="22"/>
          <w:szCs w:val="22"/>
          <w:lang w:bidi="fa-IR"/>
          <w:rPrChange w:id="6838" w:author="Samane Shahpouri" w:date="2024-05-17T23:11:00Z" w16du:dateUtc="2024-05-17T21:11:00Z">
            <w:rPr>
              <w:ins w:id="6839" w:author="Samane Shahpouri" w:date="2024-05-17T22:43:00Z" w16du:dateUtc="2024-05-17T20:43:00Z"/>
              <w:rFonts w:asciiTheme="minorHAnsi" w:eastAsiaTheme="minorHAnsi" w:hAnsiTheme="minorHAnsi" w:cstheme="minorBidi"/>
              <w:sz w:val="22"/>
              <w:szCs w:val="22"/>
              <w:lang w:bidi="fa-IR"/>
            </w:rPr>
          </w:rPrChange>
        </w:rPr>
      </w:pPr>
      <w:proofErr w:type="spellStart"/>
      <w:ins w:id="6840" w:author="Samane Shahpouri" w:date="2024-05-17T22:43:00Z" w16du:dateUtc="2024-05-17T20:43:00Z">
        <w:r w:rsidRPr="00E24B0A">
          <w:rPr>
            <w:rFonts w:asciiTheme="majorBidi" w:eastAsiaTheme="minorHAnsi" w:hAnsiTheme="majorBidi" w:cstheme="majorBidi"/>
            <w:sz w:val="22"/>
            <w:szCs w:val="22"/>
            <w:lang w:bidi="fa-IR"/>
            <w:rPrChange w:id="6841" w:author="Samane Shahpouri" w:date="2024-05-17T23:11:00Z" w16du:dateUtc="2024-05-17T21:11:00Z">
              <w:rPr>
                <w:rFonts w:asciiTheme="minorHAnsi" w:eastAsiaTheme="minorHAnsi" w:hAnsiTheme="minorHAnsi" w:cstheme="minorBidi"/>
                <w:sz w:val="22"/>
                <w:szCs w:val="22"/>
                <w:lang w:bidi="fa-IR"/>
              </w:rPr>
            </w:rPrChange>
          </w:rPr>
          <w:t>DynUNet</w:t>
        </w:r>
        <w:proofErr w:type="spellEnd"/>
        <w:r w:rsidRPr="00E24B0A">
          <w:rPr>
            <w:rFonts w:asciiTheme="majorBidi" w:eastAsiaTheme="minorHAnsi" w:hAnsiTheme="majorBidi" w:cstheme="majorBidi"/>
            <w:sz w:val="22"/>
            <w:szCs w:val="22"/>
            <w:lang w:bidi="fa-IR"/>
            <w:rPrChange w:id="6842" w:author="Samane Shahpouri" w:date="2024-05-17T23:11:00Z" w16du:dateUtc="2024-05-17T21:11:00Z">
              <w:rPr>
                <w:rFonts w:asciiTheme="minorHAnsi" w:eastAsiaTheme="minorHAnsi" w:hAnsiTheme="minorHAnsi" w:cstheme="minorBidi"/>
                <w:sz w:val="22"/>
                <w:szCs w:val="22"/>
                <w:lang w:bidi="fa-IR"/>
              </w:rPr>
            </w:rPrChange>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w:t>
        </w:r>
        <w:proofErr w:type="gramStart"/>
        <w:r w:rsidRPr="00E24B0A">
          <w:rPr>
            <w:rFonts w:asciiTheme="majorBidi" w:eastAsiaTheme="minorHAnsi" w:hAnsiTheme="majorBidi" w:cstheme="majorBidi"/>
            <w:sz w:val="22"/>
            <w:szCs w:val="22"/>
            <w:lang w:bidi="fa-IR"/>
            <w:rPrChange w:id="6843" w:author="Samane Shahpouri" w:date="2024-05-17T23:11:00Z" w16du:dateUtc="2024-05-17T21:11:00Z">
              <w:rPr>
                <w:rFonts w:asciiTheme="minorHAnsi" w:eastAsiaTheme="minorHAnsi" w:hAnsiTheme="minorHAnsi" w:cstheme="minorBidi"/>
                <w:sz w:val="22"/>
                <w:szCs w:val="22"/>
                <w:lang w:bidi="fa-IR"/>
              </w:rPr>
            </w:rPrChange>
          </w:rPr>
          <w:t>dynamics</w:t>
        </w:r>
        <w:proofErr w:type="gramEnd"/>
        <w:r w:rsidRPr="00E24B0A">
          <w:rPr>
            <w:rFonts w:asciiTheme="majorBidi" w:eastAsiaTheme="minorHAnsi" w:hAnsiTheme="majorBidi" w:cstheme="majorBidi"/>
            <w:sz w:val="22"/>
            <w:szCs w:val="22"/>
            <w:lang w:bidi="fa-IR"/>
            <w:rPrChange w:id="6844" w:author="Samane Shahpouri" w:date="2024-05-17T23:11:00Z" w16du:dateUtc="2024-05-17T21:11:00Z">
              <w:rPr>
                <w:rFonts w:asciiTheme="minorHAnsi" w:eastAsiaTheme="minorHAnsi" w:hAnsiTheme="minorHAnsi" w:cstheme="minorBidi"/>
                <w:sz w:val="22"/>
                <w:szCs w:val="22"/>
                <w:lang w:bidi="fa-IR"/>
              </w:rPr>
            </w:rPrChange>
          </w:rPr>
          <w:t xml:space="preserve"> and enabling the model to learn detailed representations without significant overfitting.</w:t>
        </w:r>
      </w:ins>
    </w:p>
    <w:p w14:paraId="3DBB00E7" w14:textId="77777777" w:rsidR="00250867" w:rsidRPr="00E24B0A" w:rsidRDefault="00250867" w:rsidP="00250867">
      <w:pPr>
        <w:pStyle w:val="NormalWeb"/>
        <w:rPr>
          <w:ins w:id="6845" w:author="Samane Shahpouri" w:date="2024-05-17T22:43:00Z" w16du:dateUtc="2024-05-17T20:43:00Z"/>
          <w:rFonts w:asciiTheme="majorBidi" w:eastAsiaTheme="minorHAnsi" w:hAnsiTheme="majorBidi" w:cstheme="majorBidi"/>
          <w:sz w:val="22"/>
          <w:szCs w:val="22"/>
          <w:lang w:bidi="fa-IR"/>
          <w:rPrChange w:id="6846" w:author="Samane Shahpouri" w:date="2024-05-17T23:11:00Z" w16du:dateUtc="2024-05-17T21:11:00Z">
            <w:rPr>
              <w:ins w:id="6847" w:author="Samane Shahpouri" w:date="2024-05-17T22:43:00Z" w16du:dateUtc="2024-05-17T20:43:00Z"/>
              <w:rFonts w:asciiTheme="minorHAnsi" w:eastAsiaTheme="minorHAnsi" w:hAnsiTheme="minorHAnsi" w:cstheme="minorBidi"/>
              <w:sz w:val="22"/>
              <w:szCs w:val="22"/>
              <w:lang w:bidi="fa-IR"/>
            </w:rPr>
          </w:rPrChange>
        </w:rPr>
      </w:pPr>
      <w:ins w:id="6848" w:author="Samane Shahpouri" w:date="2024-05-17T22:43:00Z" w16du:dateUtc="2024-05-17T20:43:00Z">
        <w:r w:rsidRPr="00E24B0A">
          <w:rPr>
            <w:rFonts w:asciiTheme="majorBidi" w:eastAsiaTheme="minorHAnsi" w:hAnsiTheme="majorBidi" w:cstheme="majorBidi"/>
            <w:sz w:val="22"/>
            <w:szCs w:val="22"/>
            <w:lang w:bidi="fa-IR"/>
            <w:rPrChange w:id="6849" w:author="Samane Shahpouri" w:date="2024-05-17T23:11:00Z" w16du:dateUtc="2024-05-17T21:11:00Z">
              <w:rPr>
                <w:rFonts w:asciiTheme="minorHAnsi" w:eastAsiaTheme="minorHAnsi" w:hAnsiTheme="minorHAnsi" w:cstheme="minorBidi"/>
                <w:sz w:val="22"/>
                <w:szCs w:val="22"/>
                <w:lang w:bidi="fa-IR"/>
              </w:rPr>
            </w:rPrChange>
          </w:rPr>
          <w:lastRenderedPageBreak/>
          <w:t xml:space="preserve">With compatible configurations of kernel sizes and strides and depth of </w:t>
        </w:r>
        <w:proofErr w:type="spellStart"/>
        <w:r w:rsidRPr="00E24B0A">
          <w:rPr>
            <w:rFonts w:asciiTheme="majorBidi" w:eastAsiaTheme="minorHAnsi" w:hAnsiTheme="majorBidi" w:cstheme="majorBidi"/>
            <w:sz w:val="22"/>
            <w:szCs w:val="22"/>
            <w:lang w:bidi="fa-IR"/>
            <w:rPrChange w:id="6850" w:author="Samane Shahpouri" w:date="2024-05-17T23:11:00Z" w16du:dateUtc="2024-05-17T21:11:00Z">
              <w:rPr>
                <w:rFonts w:asciiTheme="minorHAnsi" w:eastAsiaTheme="minorHAnsi" w:hAnsiTheme="minorHAnsi" w:cstheme="minorBidi"/>
                <w:sz w:val="22"/>
                <w:szCs w:val="22"/>
                <w:lang w:bidi="fa-IR"/>
              </w:rPr>
            </w:rPrChange>
          </w:rPr>
          <w:t>artitecture</w:t>
        </w:r>
        <w:proofErr w:type="spellEnd"/>
        <w:r w:rsidRPr="00E24B0A">
          <w:rPr>
            <w:rFonts w:asciiTheme="majorBidi" w:eastAsiaTheme="minorHAnsi" w:hAnsiTheme="majorBidi" w:cstheme="majorBidi"/>
            <w:sz w:val="22"/>
            <w:szCs w:val="22"/>
            <w:lang w:bidi="fa-IR"/>
            <w:rPrChange w:id="6851" w:author="Samane Shahpouri" w:date="2024-05-17T23:11:00Z" w16du:dateUtc="2024-05-17T21:11:00Z">
              <w:rPr>
                <w:rFonts w:asciiTheme="minorHAnsi" w:eastAsiaTheme="minorHAnsi" w:hAnsiTheme="minorHAnsi" w:cstheme="minorBidi"/>
                <w:sz w:val="22"/>
                <w:szCs w:val="22"/>
                <w:lang w:bidi="fa-IR"/>
              </w:rPr>
            </w:rPrChange>
          </w:rPr>
          <w:t xml:space="preserve">, model enables to effectively capture relevant features at different scales. </w:t>
        </w:r>
      </w:ins>
    </w:p>
    <w:p w14:paraId="4A1E725D" w14:textId="77777777" w:rsidR="00250867" w:rsidRPr="00E24B0A" w:rsidRDefault="00250867" w:rsidP="00250867">
      <w:pPr>
        <w:pStyle w:val="NormalWeb"/>
        <w:rPr>
          <w:ins w:id="6852" w:author="Samane Shahpouri" w:date="2024-05-17T22:43:00Z" w16du:dateUtc="2024-05-17T20:43:00Z"/>
          <w:rFonts w:asciiTheme="majorBidi" w:eastAsiaTheme="minorHAnsi" w:hAnsiTheme="majorBidi" w:cstheme="majorBidi"/>
          <w:sz w:val="22"/>
          <w:szCs w:val="22"/>
          <w:lang w:bidi="fa-IR"/>
          <w:rPrChange w:id="6853" w:author="Samane Shahpouri" w:date="2024-05-17T23:11:00Z" w16du:dateUtc="2024-05-17T21:11:00Z">
            <w:rPr>
              <w:ins w:id="6854" w:author="Samane Shahpouri" w:date="2024-05-17T22:43:00Z" w16du:dateUtc="2024-05-17T20:43:00Z"/>
              <w:rFonts w:asciiTheme="minorHAnsi" w:eastAsiaTheme="minorHAnsi" w:hAnsiTheme="minorHAnsi" w:cstheme="minorBidi"/>
              <w:sz w:val="22"/>
              <w:szCs w:val="22"/>
              <w:lang w:bidi="fa-IR"/>
            </w:rPr>
          </w:rPrChange>
        </w:rPr>
      </w:pPr>
      <w:ins w:id="6855" w:author="Samane Shahpouri" w:date="2024-05-17T22:43:00Z" w16du:dateUtc="2024-05-17T20:43:00Z">
        <w:r w:rsidRPr="00E24B0A">
          <w:rPr>
            <w:rFonts w:asciiTheme="majorBidi" w:eastAsiaTheme="minorHAnsi" w:hAnsiTheme="majorBidi" w:cstheme="majorBidi"/>
            <w:sz w:val="22"/>
            <w:szCs w:val="22"/>
            <w:lang w:bidi="fa-IR"/>
            <w:rPrChange w:id="6856" w:author="Samane Shahpouri" w:date="2024-05-17T23:11:00Z" w16du:dateUtc="2024-05-17T21:11:00Z">
              <w:rPr>
                <w:rFonts w:asciiTheme="minorHAnsi" w:eastAsiaTheme="minorHAnsi" w:hAnsiTheme="minorHAnsi" w:cstheme="minorBidi"/>
                <w:sz w:val="22"/>
                <w:szCs w:val="22"/>
                <w:lang w:bidi="fa-IR"/>
              </w:rPr>
            </w:rPrChange>
          </w:rPr>
          <w:t xml:space="preserve">Key configuration parameters of </w:t>
        </w:r>
        <w:proofErr w:type="spellStart"/>
        <w:r w:rsidRPr="00E24B0A">
          <w:rPr>
            <w:rFonts w:asciiTheme="majorBidi" w:eastAsiaTheme="minorHAnsi" w:hAnsiTheme="majorBidi" w:cstheme="majorBidi"/>
            <w:sz w:val="22"/>
            <w:szCs w:val="22"/>
            <w:lang w:bidi="fa-IR"/>
            <w:rPrChange w:id="6857" w:author="Samane Shahpouri" w:date="2024-05-17T23:11:00Z" w16du:dateUtc="2024-05-17T21:11:00Z">
              <w:rPr>
                <w:rFonts w:asciiTheme="minorHAnsi" w:eastAsiaTheme="minorHAnsi" w:hAnsiTheme="minorHAnsi" w:cstheme="minorBidi"/>
                <w:sz w:val="22"/>
                <w:szCs w:val="22"/>
                <w:lang w:bidi="fa-IR"/>
              </w:rPr>
            </w:rPrChange>
          </w:rPr>
          <w:t>DynUNet</w:t>
        </w:r>
        <w:proofErr w:type="spellEnd"/>
        <w:r w:rsidRPr="00E24B0A">
          <w:rPr>
            <w:rFonts w:asciiTheme="majorBidi" w:eastAsiaTheme="minorHAnsi" w:hAnsiTheme="majorBidi" w:cstheme="majorBidi"/>
            <w:sz w:val="22"/>
            <w:szCs w:val="22"/>
            <w:lang w:bidi="fa-IR"/>
            <w:rPrChange w:id="6858" w:author="Samane Shahpouri" w:date="2024-05-17T23:11:00Z" w16du:dateUtc="2024-05-17T21:11:00Z">
              <w:rPr>
                <w:rFonts w:asciiTheme="minorHAnsi" w:eastAsiaTheme="minorHAnsi" w:hAnsiTheme="minorHAnsi" w:cstheme="minorBidi"/>
                <w:sz w:val="22"/>
                <w:szCs w:val="22"/>
                <w:lang w:bidi="fa-IR"/>
              </w:rPr>
            </w:rPrChange>
          </w:rPr>
          <w:t xml:space="preserve"> are listed in table 6 and there is one sample output from </w:t>
        </w:r>
        <w:proofErr w:type="spellStart"/>
        <w:r w:rsidRPr="00E24B0A">
          <w:rPr>
            <w:rFonts w:asciiTheme="majorBidi" w:eastAsiaTheme="minorHAnsi" w:hAnsiTheme="majorBidi" w:cstheme="majorBidi"/>
            <w:sz w:val="22"/>
            <w:szCs w:val="22"/>
            <w:lang w:bidi="fa-IR"/>
            <w:rPrChange w:id="6859" w:author="Samane Shahpouri" w:date="2024-05-17T23:11:00Z" w16du:dateUtc="2024-05-17T21:11:00Z">
              <w:rPr>
                <w:rFonts w:asciiTheme="minorHAnsi" w:eastAsiaTheme="minorHAnsi" w:hAnsiTheme="minorHAnsi" w:cstheme="minorBidi"/>
                <w:sz w:val="22"/>
                <w:szCs w:val="22"/>
                <w:lang w:bidi="fa-IR"/>
              </w:rPr>
            </w:rPrChange>
          </w:rPr>
          <w:t>out</w:t>
        </w:r>
        <w:proofErr w:type="spellEnd"/>
        <w:r w:rsidRPr="00E24B0A">
          <w:rPr>
            <w:rFonts w:asciiTheme="majorBidi" w:eastAsiaTheme="minorHAnsi" w:hAnsiTheme="majorBidi" w:cstheme="majorBidi"/>
            <w:sz w:val="22"/>
            <w:szCs w:val="22"/>
            <w:lang w:bidi="fa-IR"/>
            <w:rPrChange w:id="6860" w:author="Samane Shahpouri" w:date="2024-05-17T23:11:00Z" w16du:dateUtc="2024-05-17T21:11:00Z">
              <w:rPr>
                <w:rFonts w:asciiTheme="minorHAnsi" w:eastAsiaTheme="minorHAnsi" w:hAnsiTheme="minorHAnsi" w:cstheme="minorBidi"/>
                <w:sz w:val="22"/>
                <w:szCs w:val="22"/>
                <w:lang w:bidi="fa-IR"/>
              </w:rPr>
            </w:rPrChange>
          </w:rPr>
          <w:t xml:space="preserve"> initial implementation in the Figure 5.</w:t>
        </w:r>
      </w:ins>
    </w:p>
    <w:p w14:paraId="0D162877" w14:textId="395B141D" w:rsidR="00250867" w:rsidRPr="00507D2D" w:rsidRDefault="00250867" w:rsidP="00507D2D">
      <w:pPr>
        <w:rPr>
          <w:ins w:id="6861" w:author="Samane Shahpouri" w:date="2024-05-17T22:43:00Z" w16du:dateUtc="2024-05-17T20:43:00Z"/>
        </w:rPr>
      </w:pPr>
      <w:ins w:id="6862" w:author="Samane Shahpouri" w:date="2024-05-17T22:43:00Z" w16du:dateUtc="2024-05-17T20:43:00Z">
        <w:r w:rsidRPr="00507D2D">
          <w:t xml:space="preserve">Table </w:t>
        </w:r>
        <w:r w:rsidRPr="00507D2D">
          <w:fldChar w:fldCharType="begin"/>
        </w:r>
        <w:r w:rsidRPr="00507D2D">
          <w:instrText xml:space="preserve"> SEQ Table \* ARABIC </w:instrText>
        </w:r>
        <w:r w:rsidRPr="00507D2D">
          <w:fldChar w:fldCharType="separate"/>
        </w:r>
      </w:ins>
      <w:ins w:id="6863" w:author="Samane Shahpouri" w:date="2024-05-19T21:34:00Z" w16du:dateUtc="2024-05-19T19:34:00Z">
        <w:r w:rsidR="00230BE0">
          <w:rPr>
            <w:noProof/>
          </w:rPr>
          <w:t>8</w:t>
        </w:r>
      </w:ins>
      <w:ins w:id="6864" w:author="Samane Shahpouri" w:date="2024-05-17T22:43:00Z" w16du:dateUtc="2024-05-17T20:43:00Z">
        <w:r w:rsidRPr="00507D2D">
          <w:fldChar w:fldCharType="end"/>
        </w:r>
        <w:r w:rsidRPr="00507D2D">
          <w:t>: Some specification of training approach</w:t>
        </w:r>
      </w:ins>
    </w:p>
    <w:tbl>
      <w:tblPr>
        <w:tblStyle w:val="TableGrid"/>
        <w:tblW w:w="0" w:type="auto"/>
        <w:tblLook w:val="04A0" w:firstRow="1" w:lastRow="0" w:firstColumn="1" w:lastColumn="0" w:noHBand="0" w:noVBand="1"/>
      </w:tblPr>
      <w:tblGrid>
        <w:gridCol w:w="1753"/>
        <w:gridCol w:w="7263"/>
      </w:tblGrid>
      <w:tr w:rsidR="00250867" w:rsidRPr="00E24B0A" w14:paraId="11668F84" w14:textId="77777777" w:rsidTr="00D06CBC">
        <w:trPr>
          <w:ins w:id="6865" w:author="Samane Shahpouri" w:date="2024-05-17T22:43:00Z"/>
        </w:trPr>
        <w:tc>
          <w:tcPr>
            <w:tcW w:w="1753" w:type="dxa"/>
          </w:tcPr>
          <w:p w14:paraId="261B0611" w14:textId="77777777" w:rsidR="00250867" w:rsidRPr="00E24B0A" w:rsidRDefault="00250867" w:rsidP="00D06CBC">
            <w:pPr>
              <w:pStyle w:val="NormalWeb"/>
              <w:rPr>
                <w:ins w:id="6866" w:author="Samane Shahpouri" w:date="2024-05-17T22:43:00Z" w16du:dateUtc="2024-05-17T20:43:00Z"/>
                <w:rStyle w:val="n"/>
                <w:rFonts w:asciiTheme="majorBidi" w:eastAsiaTheme="majorEastAsia" w:hAnsiTheme="majorBidi" w:cstheme="majorBidi"/>
                <w:color w:val="212121"/>
                <w:sz w:val="16"/>
                <w:szCs w:val="16"/>
                <w:rPrChange w:id="6867" w:author="Samane Shahpouri" w:date="2024-05-17T23:11:00Z" w16du:dateUtc="2024-05-17T21:11:00Z">
                  <w:rPr>
                    <w:ins w:id="6868"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869" w:author="Samane Shahpouri" w:date="2024-05-17T22:43:00Z" w16du:dateUtc="2024-05-17T20:43:00Z">
              <w:r w:rsidRPr="00E24B0A">
                <w:rPr>
                  <w:rStyle w:val="n"/>
                  <w:rFonts w:asciiTheme="majorBidi" w:eastAsiaTheme="majorEastAsia" w:hAnsiTheme="majorBidi" w:cstheme="majorBidi"/>
                  <w:color w:val="212121"/>
                  <w:sz w:val="16"/>
                  <w:szCs w:val="16"/>
                  <w:rPrChange w:id="6870" w:author="Samane Shahpouri" w:date="2024-05-17T23:11:00Z" w16du:dateUtc="2024-05-17T21:11:00Z">
                    <w:rPr>
                      <w:rStyle w:val="n"/>
                      <w:rFonts w:ascii="Courier New" w:eastAsiaTheme="majorEastAsia" w:hAnsi="Courier New" w:cs="Courier New"/>
                      <w:color w:val="212121"/>
                      <w:sz w:val="16"/>
                      <w:szCs w:val="16"/>
                    </w:rPr>
                  </w:rPrChange>
                </w:rPr>
                <w:t>patch_size</w:t>
              </w:r>
              <w:proofErr w:type="spellEnd"/>
            </w:ins>
          </w:p>
        </w:tc>
        <w:tc>
          <w:tcPr>
            <w:tcW w:w="7263" w:type="dxa"/>
          </w:tcPr>
          <w:p w14:paraId="75C493C9" w14:textId="77777777" w:rsidR="00250867" w:rsidRPr="00E24B0A" w:rsidRDefault="00250867">
            <w:pPr>
              <w:pStyle w:val="NormalWeb"/>
              <w:jc w:val="left"/>
              <w:rPr>
                <w:ins w:id="6871" w:author="Samane Shahpouri" w:date="2024-05-17T22:43:00Z" w16du:dateUtc="2024-05-17T20:43:00Z"/>
                <w:rStyle w:val="n"/>
                <w:rFonts w:asciiTheme="majorBidi" w:eastAsiaTheme="majorEastAsia" w:hAnsiTheme="majorBidi" w:cstheme="majorBidi"/>
                <w:color w:val="212121"/>
                <w:sz w:val="16"/>
                <w:szCs w:val="16"/>
                <w:rPrChange w:id="6872" w:author="Samane Shahpouri" w:date="2024-05-17T23:11:00Z" w16du:dateUtc="2024-05-17T21:11:00Z">
                  <w:rPr>
                    <w:ins w:id="6873" w:author="Samane Shahpouri" w:date="2024-05-17T22:43:00Z" w16du:dateUtc="2024-05-17T20:43:00Z"/>
                    <w:rStyle w:val="n"/>
                    <w:rFonts w:ascii="Courier New" w:eastAsiaTheme="majorEastAsia" w:hAnsi="Courier New" w:cs="Courier New"/>
                    <w:color w:val="212121"/>
                    <w:sz w:val="16"/>
                    <w:szCs w:val="16"/>
                  </w:rPr>
                </w:rPrChange>
              </w:rPr>
              <w:pPrChange w:id="6874" w:author="Samane Shahpouri" w:date="2024-05-17T23:09:00Z" w16du:dateUtc="2024-05-17T21:09:00Z">
                <w:pPr>
                  <w:pStyle w:val="NormalWeb"/>
                </w:pPr>
              </w:pPrChange>
            </w:pPr>
            <w:ins w:id="6875" w:author="Samane Shahpouri" w:date="2024-05-17T22:43:00Z" w16du:dateUtc="2024-05-17T20:43:00Z">
              <w:r w:rsidRPr="00E24B0A">
                <w:rPr>
                  <w:rStyle w:val="n"/>
                  <w:rFonts w:asciiTheme="majorBidi" w:eastAsiaTheme="majorEastAsia" w:hAnsiTheme="majorBidi" w:cstheme="majorBidi"/>
                  <w:color w:val="212121"/>
                  <w:sz w:val="16"/>
                  <w:szCs w:val="16"/>
                  <w:rPrChange w:id="6876" w:author="Samane Shahpouri" w:date="2024-05-17T23:11:00Z" w16du:dateUtc="2024-05-17T21:11:00Z">
                    <w:rPr>
                      <w:rStyle w:val="n"/>
                      <w:rFonts w:ascii="Courier New" w:eastAsiaTheme="majorEastAsia" w:hAnsi="Courier New" w:cs="Courier New"/>
                      <w:color w:val="212121"/>
                      <w:sz w:val="16"/>
                      <w:szCs w:val="16"/>
                    </w:rPr>
                  </w:rPrChange>
                </w:rPr>
                <w:t>[168, 168, 16]</w:t>
              </w:r>
            </w:ins>
          </w:p>
        </w:tc>
      </w:tr>
      <w:tr w:rsidR="00250867" w:rsidRPr="00E24B0A" w14:paraId="1A42A5C0" w14:textId="77777777" w:rsidTr="00D06CBC">
        <w:trPr>
          <w:ins w:id="6877" w:author="Samane Shahpouri" w:date="2024-05-17T22:43:00Z"/>
        </w:trPr>
        <w:tc>
          <w:tcPr>
            <w:tcW w:w="1753" w:type="dxa"/>
          </w:tcPr>
          <w:p w14:paraId="269C7A6B" w14:textId="77777777" w:rsidR="00250867" w:rsidRPr="00E24B0A" w:rsidRDefault="00250867" w:rsidP="00D06CBC">
            <w:pPr>
              <w:pStyle w:val="NormalWeb"/>
              <w:rPr>
                <w:ins w:id="6878" w:author="Samane Shahpouri" w:date="2024-05-17T22:43:00Z" w16du:dateUtc="2024-05-17T20:43:00Z"/>
                <w:rStyle w:val="n"/>
                <w:rFonts w:asciiTheme="majorBidi" w:eastAsiaTheme="majorEastAsia" w:hAnsiTheme="majorBidi" w:cstheme="majorBidi"/>
                <w:color w:val="212121"/>
                <w:sz w:val="16"/>
                <w:szCs w:val="16"/>
                <w:rPrChange w:id="6879" w:author="Samane Shahpouri" w:date="2024-05-17T23:11:00Z" w16du:dateUtc="2024-05-17T21:11:00Z">
                  <w:rPr>
                    <w:ins w:id="6880" w:author="Samane Shahpouri" w:date="2024-05-17T22:43:00Z" w16du:dateUtc="2024-05-17T20:43:00Z"/>
                    <w:rStyle w:val="n"/>
                    <w:rFonts w:ascii="Courier New" w:eastAsiaTheme="majorEastAsia" w:hAnsi="Courier New" w:cs="Courier New"/>
                    <w:color w:val="212121"/>
                    <w:sz w:val="16"/>
                    <w:szCs w:val="16"/>
                  </w:rPr>
                </w:rPrChange>
              </w:rPr>
            </w:pPr>
            <w:ins w:id="6881" w:author="Samane Shahpouri" w:date="2024-05-17T22:43:00Z" w16du:dateUtc="2024-05-17T20:43:00Z">
              <w:r w:rsidRPr="00E24B0A">
                <w:rPr>
                  <w:rStyle w:val="n"/>
                  <w:rFonts w:asciiTheme="majorBidi" w:eastAsiaTheme="majorEastAsia" w:hAnsiTheme="majorBidi" w:cstheme="majorBidi"/>
                  <w:color w:val="212121"/>
                  <w:sz w:val="16"/>
                  <w:szCs w:val="16"/>
                  <w:rPrChange w:id="6882" w:author="Samane Shahpouri" w:date="2024-05-17T23:11:00Z" w16du:dateUtc="2024-05-17T21:11:00Z">
                    <w:rPr>
                      <w:rStyle w:val="n"/>
                      <w:rFonts w:ascii="Courier New" w:eastAsiaTheme="majorEastAsia" w:hAnsi="Courier New" w:cs="Courier New"/>
                      <w:color w:val="212121"/>
                      <w:sz w:val="16"/>
                      <w:szCs w:val="16"/>
                    </w:rPr>
                  </w:rPrChange>
                </w:rPr>
                <w:t xml:space="preserve">spacing </w:t>
              </w:r>
            </w:ins>
          </w:p>
        </w:tc>
        <w:tc>
          <w:tcPr>
            <w:tcW w:w="7263" w:type="dxa"/>
          </w:tcPr>
          <w:p w14:paraId="5C112EF0" w14:textId="77777777" w:rsidR="00250867" w:rsidRPr="00E24B0A" w:rsidRDefault="00250867">
            <w:pPr>
              <w:pStyle w:val="NormalWeb"/>
              <w:jc w:val="left"/>
              <w:rPr>
                <w:ins w:id="6883" w:author="Samane Shahpouri" w:date="2024-05-17T22:43:00Z" w16du:dateUtc="2024-05-17T20:43:00Z"/>
                <w:rStyle w:val="n"/>
                <w:rFonts w:asciiTheme="majorBidi" w:eastAsiaTheme="majorEastAsia" w:hAnsiTheme="majorBidi" w:cstheme="majorBidi"/>
                <w:color w:val="212121"/>
                <w:sz w:val="16"/>
                <w:szCs w:val="16"/>
                <w:rPrChange w:id="6884" w:author="Samane Shahpouri" w:date="2024-05-17T23:11:00Z" w16du:dateUtc="2024-05-17T21:11:00Z">
                  <w:rPr>
                    <w:ins w:id="6885" w:author="Samane Shahpouri" w:date="2024-05-17T22:43:00Z" w16du:dateUtc="2024-05-17T20:43:00Z"/>
                    <w:rStyle w:val="n"/>
                    <w:rFonts w:ascii="Courier New" w:eastAsiaTheme="majorEastAsia" w:hAnsi="Courier New" w:cs="Courier New"/>
                    <w:color w:val="212121"/>
                    <w:sz w:val="16"/>
                    <w:szCs w:val="16"/>
                  </w:rPr>
                </w:rPrChange>
              </w:rPr>
              <w:pPrChange w:id="6886" w:author="Samane Shahpouri" w:date="2024-05-17T23:09:00Z" w16du:dateUtc="2024-05-17T21:09:00Z">
                <w:pPr>
                  <w:pStyle w:val="NormalWeb"/>
                </w:pPr>
              </w:pPrChange>
            </w:pPr>
            <w:ins w:id="6887" w:author="Samane Shahpouri" w:date="2024-05-17T22:43:00Z" w16du:dateUtc="2024-05-17T20:43:00Z">
              <w:r w:rsidRPr="00E24B0A">
                <w:rPr>
                  <w:rStyle w:val="n"/>
                  <w:rFonts w:asciiTheme="majorBidi" w:eastAsiaTheme="majorEastAsia" w:hAnsiTheme="majorBidi" w:cstheme="majorBidi"/>
                  <w:color w:val="212121"/>
                  <w:sz w:val="16"/>
                  <w:szCs w:val="16"/>
                  <w:rPrChange w:id="6888" w:author="Samane Shahpouri" w:date="2024-05-17T23:11:00Z" w16du:dateUtc="2024-05-17T21:11:00Z">
                    <w:rPr>
                      <w:rStyle w:val="n"/>
                      <w:rFonts w:ascii="Courier New" w:eastAsiaTheme="majorEastAsia" w:hAnsi="Courier New" w:cs="Courier New"/>
                      <w:color w:val="212121"/>
                      <w:sz w:val="16"/>
                      <w:szCs w:val="16"/>
                    </w:rPr>
                  </w:rPrChange>
                </w:rPr>
                <w:t>[4.07, 4.07, 3.00]</w:t>
              </w:r>
            </w:ins>
          </w:p>
        </w:tc>
      </w:tr>
      <w:tr w:rsidR="00250867" w:rsidRPr="00E24B0A" w14:paraId="39F4C9DF" w14:textId="77777777" w:rsidTr="00D06CBC">
        <w:trPr>
          <w:ins w:id="6889" w:author="Samane Shahpouri" w:date="2024-05-17T22:43:00Z"/>
        </w:trPr>
        <w:tc>
          <w:tcPr>
            <w:tcW w:w="1753" w:type="dxa"/>
          </w:tcPr>
          <w:p w14:paraId="09DD7432" w14:textId="77777777" w:rsidR="00250867" w:rsidRPr="00E24B0A" w:rsidRDefault="00250867" w:rsidP="00D06CBC">
            <w:pPr>
              <w:pStyle w:val="NormalWeb"/>
              <w:rPr>
                <w:ins w:id="6890" w:author="Samane Shahpouri" w:date="2024-05-17T22:43:00Z" w16du:dateUtc="2024-05-17T20:43:00Z"/>
                <w:rStyle w:val="n"/>
                <w:rFonts w:asciiTheme="majorBidi" w:eastAsiaTheme="majorEastAsia" w:hAnsiTheme="majorBidi" w:cstheme="majorBidi"/>
                <w:color w:val="212121"/>
                <w:sz w:val="16"/>
                <w:szCs w:val="16"/>
                <w:rPrChange w:id="6891" w:author="Samane Shahpouri" w:date="2024-05-17T23:11:00Z" w16du:dateUtc="2024-05-17T21:11:00Z">
                  <w:rPr>
                    <w:ins w:id="6892"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893" w:author="Samane Shahpouri" w:date="2024-05-17T22:43:00Z" w16du:dateUtc="2024-05-17T20:43:00Z">
              <w:r w:rsidRPr="00E24B0A">
                <w:rPr>
                  <w:rStyle w:val="n"/>
                  <w:rFonts w:asciiTheme="majorBidi" w:eastAsiaTheme="majorEastAsia" w:hAnsiTheme="majorBidi" w:cstheme="majorBidi"/>
                  <w:color w:val="212121"/>
                  <w:sz w:val="16"/>
                  <w:szCs w:val="16"/>
                  <w:rPrChange w:id="6894" w:author="Samane Shahpouri" w:date="2024-05-17T23:11:00Z" w16du:dateUtc="2024-05-17T21:11:00Z">
                    <w:rPr>
                      <w:rStyle w:val="n"/>
                      <w:rFonts w:ascii="Courier New" w:eastAsiaTheme="majorEastAsia" w:hAnsi="Courier New" w:cs="Courier New"/>
                      <w:color w:val="212121"/>
                      <w:sz w:val="16"/>
                      <w:szCs w:val="16"/>
                    </w:rPr>
                  </w:rPrChange>
                </w:rPr>
                <w:t>spatial_size</w:t>
              </w:r>
              <w:proofErr w:type="spellEnd"/>
            </w:ins>
          </w:p>
        </w:tc>
        <w:tc>
          <w:tcPr>
            <w:tcW w:w="7263" w:type="dxa"/>
          </w:tcPr>
          <w:p w14:paraId="0FBF538C" w14:textId="77777777" w:rsidR="00250867" w:rsidRPr="00E24B0A" w:rsidRDefault="00250867">
            <w:pPr>
              <w:pStyle w:val="NormalWeb"/>
              <w:jc w:val="left"/>
              <w:rPr>
                <w:ins w:id="6895" w:author="Samane Shahpouri" w:date="2024-05-17T22:43:00Z" w16du:dateUtc="2024-05-17T20:43:00Z"/>
                <w:rStyle w:val="n"/>
                <w:rFonts w:asciiTheme="majorBidi" w:eastAsiaTheme="majorEastAsia" w:hAnsiTheme="majorBidi" w:cstheme="majorBidi"/>
                <w:color w:val="212121"/>
                <w:sz w:val="16"/>
                <w:szCs w:val="16"/>
                <w:rPrChange w:id="6896" w:author="Samane Shahpouri" w:date="2024-05-17T23:11:00Z" w16du:dateUtc="2024-05-17T21:11:00Z">
                  <w:rPr>
                    <w:ins w:id="6897" w:author="Samane Shahpouri" w:date="2024-05-17T22:43:00Z" w16du:dateUtc="2024-05-17T20:43:00Z"/>
                    <w:rStyle w:val="n"/>
                    <w:rFonts w:ascii="Courier New" w:eastAsiaTheme="majorEastAsia" w:hAnsi="Courier New" w:cs="Courier New"/>
                    <w:color w:val="212121"/>
                    <w:sz w:val="16"/>
                    <w:szCs w:val="16"/>
                  </w:rPr>
                </w:rPrChange>
              </w:rPr>
              <w:pPrChange w:id="6898" w:author="Samane Shahpouri" w:date="2024-05-17T23:09:00Z" w16du:dateUtc="2024-05-17T21:09:00Z">
                <w:pPr>
                  <w:pStyle w:val="NormalWeb"/>
                </w:pPr>
              </w:pPrChange>
            </w:pPr>
            <w:ins w:id="6899" w:author="Samane Shahpouri" w:date="2024-05-17T22:43:00Z" w16du:dateUtc="2024-05-17T20:43:00Z">
              <w:r w:rsidRPr="00E24B0A">
                <w:rPr>
                  <w:rStyle w:val="n"/>
                  <w:rFonts w:asciiTheme="majorBidi" w:eastAsiaTheme="majorEastAsia" w:hAnsiTheme="majorBidi" w:cstheme="majorBidi"/>
                  <w:color w:val="212121"/>
                  <w:sz w:val="16"/>
                  <w:szCs w:val="16"/>
                  <w:rPrChange w:id="6900" w:author="Samane Shahpouri" w:date="2024-05-17T23:11:00Z" w16du:dateUtc="2024-05-17T21:11:00Z">
                    <w:rPr>
                      <w:rStyle w:val="n"/>
                      <w:rFonts w:ascii="Courier New" w:eastAsiaTheme="majorEastAsia" w:hAnsi="Courier New" w:cs="Courier New"/>
                      <w:color w:val="212121"/>
                      <w:sz w:val="16"/>
                      <w:szCs w:val="16"/>
                    </w:rPr>
                  </w:rPrChange>
                </w:rPr>
                <w:t>(168, 168, 320)</w:t>
              </w:r>
            </w:ins>
          </w:p>
        </w:tc>
      </w:tr>
      <w:tr w:rsidR="00250867" w:rsidRPr="00E24B0A" w14:paraId="23E6A742" w14:textId="77777777" w:rsidTr="00D06CBC">
        <w:trPr>
          <w:ins w:id="6901" w:author="Samane Shahpouri" w:date="2024-05-17T22:43:00Z"/>
        </w:trPr>
        <w:tc>
          <w:tcPr>
            <w:tcW w:w="1753" w:type="dxa"/>
          </w:tcPr>
          <w:p w14:paraId="7EF149B3" w14:textId="77777777" w:rsidR="00250867" w:rsidRPr="00E24B0A" w:rsidRDefault="00250867" w:rsidP="00D06CBC">
            <w:pPr>
              <w:pStyle w:val="NormalWeb"/>
              <w:rPr>
                <w:ins w:id="6902" w:author="Samane Shahpouri" w:date="2024-05-17T22:43:00Z" w16du:dateUtc="2024-05-17T20:43:00Z"/>
                <w:rStyle w:val="n"/>
                <w:rFonts w:asciiTheme="majorBidi" w:eastAsiaTheme="majorEastAsia" w:hAnsiTheme="majorBidi" w:cstheme="majorBidi"/>
                <w:color w:val="212121"/>
                <w:sz w:val="16"/>
                <w:szCs w:val="16"/>
                <w:rPrChange w:id="6903" w:author="Samane Shahpouri" w:date="2024-05-17T23:11:00Z" w16du:dateUtc="2024-05-17T21:11:00Z">
                  <w:rPr>
                    <w:ins w:id="6904"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905" w:author="Samane Shahpouri" w:date="2024-05-17T22:43:00Z" w16du:dateUtc="2024-05-17T20:43:00Z">
              <w:r w:rsidRPr="00E24B0A">
                <w:rPr>
                  <w:rStyle w:val="n"/>
                  <w:rFonts w:asciiTheme="majorBidi" w:eastAsiaTheme="majorEastAsia" w:hAnsiTheme="majorBidi" w:cstheme="majorBidi"/>
                  <w:color w:val="212121"/>
                  <w:sz w:val="16"/>
                  <w:szCs w:val="16"/>
                  <w:rPrChange w:id="6906" w:author="Samane Shahpouri" w:date="2024-05-17T23:11:00Z" w16du:dateUtc="2024-05-17T21:11:00Z">
                    <w:rPr>
                      <w:rStyle w:val="n"/>
                      <w:rFonts w:ascii="Courier New" w:eastAsiaTheme="majorEastAsia" w:hAnsi="Courier New" w:cs="Courier New"/>
                      <w:color w:val="212121"/>
                      <w:sz w:val="16"/>
                      <w:szCs w:val="16"/>
                    </w:rPr>
                  </w:rPrChange>
                </w:rPr>
                <w:t>train_transforms</w:t>
              </w:r>
              <w:proofErr w:type="spellEnd"/>
            </w:ins>
          </w:p>
        </w:tc>
        <w:tc>
          <w:tcPr>
            <w:tcW w:w="7263" w:type="dxa"/>
          </w:tcPr>
          <w:p w14:paraId="09A54221" w14:textId="60BBB47D" w:rsidR="00250867" w:rsidRPr="00E24B0A" w:rsidRDefault="00250867">
            <w:pPr>
              <w:pStyle w:val="NormalWeb"/>
              <w:jc w:val="left"/>
              <w:rPr>
                <w:ins w:id="6907" w:author="Samane Shahpouri" w:date="2024-05-17T22:43:00Z" w16du:dateUtc="2024-05-17T20:43:00Z"/>
                <w:rStyle w:val="n"/>
                <w:rFonts w:asciiTheme="majorBidi" w:eastAsiaTheme="majorEastAsia" w:hAnsiTheme="majorBidi" w:cstheme="majorBidi"/>
                <w:color w:val="212121"/>
                <w:sz w:val="16"/>
                <w:szCs w:val="16"/>
                <w:rPrChange w:id="6908" w:author="Samane Shahpouri" w:date="2024-05-17T23:11:00Z" w16du:dateUtc="2024-05-17T21:11:00Z">
                  <w:rPr>
                    <w:ins w:id="6909" w:author="Samane Shahpouri" w:date="2024-05-17T22:43:00Z" w16du:dateUtc="2024-05-17T20:43:00Z"/>
                    <w:rStyle w:val="n"/>
                    <w:rFonts w:ascii="Courier New" w:eastAsiaTheme="majorEastAsia" w:hAnsi="Courier New" w:cs="Courier New"/>
                    <w:color w:val="212121"/>
                    <w:sz w:val="16"/>
                    <w:szCs w:val="16"/>
                  </w:rPr>
                </w:rPrChange>
              </w:rPr>
              <w:pPrChange w:id="6910" w:author="Samane Shahpouri" w:date="2024-05-17T23:09:00Z" w16du:dateUtc="2024-05-17T21:09:00Z">
                <w:pPr>
                  <w:pStyle w:val="NormalWeb"/>
                </w:pPr>
              </w:pPrChange>
            </w:pPr>
            <w:proofErr w:type="spellStart"/>
            <w:proofErr w:type="gramStart"/>
            <w:ins w:id="6911" w:author="Samane Shahpouri" w:date="2024-05-17T22:43:00Z" w16du:dateUtc="2024-05-17T20:43:00Z">
              <w:r w:rsidRPr="00E24B0A">
                <w:rPr>
                  <w:rStyle w:val="n"/>
                  <w:rFonts w:asciiTheme="majorBidi" w:eastAsiaTheme="majorEastAsia" w:hAnsiTheme="majorBidi" w:cstheme="majorBidi"/>
                  <w:color w:val="212121"/>
                  <w:sz w:val="16"/>
                  <w:szCs w:val="16"/>
                  <w:rPrChange w:id="6912" w:author="Samane Shahpouri" w:date="2024-05-17T23:11:00Z" w16du:dateUtc="2024-05-17T21:11:00Z">
                    <w:rPr>
                      <w:rStyle w:val="n"/>
                      <w:rFonts w:ascii="Courier New" w:eastAsiaTheme="majorEastAsia" w:hAnsi="Courier New" w:cs="Courier New"/>
                      <w:color w:val="212121"/>
                      <w:sz w:val="16"/>
                      <w:szCs w:val="16"/>
                    </w:rPr>
                  </w:rPrChange>
                </w:rPr>
                <w:t>Spacingd</w:t>
              </w:r>
              <w:proofErr w:type="spellEnd"/>
              <w:r w:rsidRPr="00E24B0A">
                <w:rPr>
                  <w:rStyle w:val="n"/>
                  <w:rFonts w:asciiTheme="majorBidi" w:eastAsiaTheme="majorEastAsia" w:hAnsiTheme="majorBidi" w:cstheme="majorBidi"/>
                  <w:color w:val="212121"/>
                  <w:sz w:val="16"/>
                  <w:szCs w:val="16"/>
                  <w:rPrChange w:id="6913" w:author="Samane Shahpouri" w:date="2024-05-17T23:11:00Z" w16du:dateUtc="2024-05-17T21:11:00Z">
                    <w:rPr>
                      <w:rStyle w:val="n"/>
                      <w:rFonts w:ascii="Courier New" w:eastAsiaTheme="majorEastAsia" w:hAnsi="Courier New" w:cs="Courier New"/>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914" w:author="Samane Shahpouri" w:date="2024-05-17T23:11:00Z" w16du:dateUtc="2024-05-17T21:11:00Z">
                    <w:rPr>
                      <w:rStyle w:val="n"/>
                      <w:rFonts w:ascii="Courier New" w:eastAsiaTheme="majorEastAsia" w:hAnsi="Courier New" w:cs="Courier New"/>
                      <w:color w:val="212121"/>
                      <w:sz w:val="16"/>
                      <w:szCs w:val="16"/>
                    </w:rPr>
                  </w:rPrChange>
                </w:rPr>
                <w:t xml:space="preserve">keys=["image", "target"], </w:t>
              </w:r>
              <w:proofErr w:type="spellStart"/>
              <w:r w:rsidRPr="00E24B0A">
                <w:rPr>
                  <w:rStyle w:val="n"/>
                  <w:rFonts w:asciiTheme="majorBidi" w:eastAsiaTheme="majorEastAsia" w:hAnsiTheme="majorBidi" w:cstheme="majorBidi"/>
                  <w:color w:val="212121"/>
                  <w:sz w:val="16"/>
                  <w:szCs w:val="16"/>
                  <w:rPrChange w:id="6915" w:author="Samane Shahpouri" w:date="2024-05-17T23:11:00Z" w16du:dateUtc="2024-05-17T21:11:00Z">
                    <w:rPr>
                      <w:rStyle w:val="n"/>
                      <w:rFonts w:ascii="Courier New" w:eastAsiaTheme="majorEastAsia" w:hAnsi="Courier New" w:cs="Courier New"/>
                      <w:color w:val="212121"/>
                      <w:sz w:val="16"/>
                      <w:szCs w:val="16"/>
                    </w:rPr>
                  </w:rPrChange>
                </w:rPr>
                <w:t>pixdim</w:t>
              </w:r>
              <w:proofErr w:type="spellEnd"/>
              <w:r w:rsidRPr="00E24B0A">
                <w:rPr>
                  <w:rStyle w:val="n"/>
                  <w:rFonts w:asciiTheme="majorBidi" w:eastAsiaTheme="majorEastAsia" w:hAnsiTheme="majorBidi" w:cstheme="majorBidi"/>
                  <w:color w:val="212121"/>
                  <w:sz w:val="16"/>
                  <w:szCs w:val="16"/>
                  <w:rPrChange w:id="6916" w:author="Samane Shahpouri" w:date="2024-05-17T23:11:00Z" w16du:dateUtc="2024-05-17T21:11:00Z">
                    <w:rPr>
                      <w:rStyle w:val="n"/>
                      <w:rFonts w:ascii="Courier New" w:eastAsiaTheme="majorEastAsia" w:hAnsi="Courier New" w:cs="Courier New"/>
                      <w:color w:val="212121"/>
                      <w:sz w:val="16"/>
                      <w:szCs w:val="16"/>
                    </w:rPr>
                  </w:rPrChange>
                </w:rPr>
                <w:t>= spacing, mode= 'trilinear'),</w:t>
              </w:r>
              <w:proofErr w:type="spellStart"/>
              <w:r w:rsidRPr="00E24B0A">
                <w:rPr>
                  <w:rStyle w:val="n"/>
                  <w:rFonts w:asciiTheme="majorBidi" w:eastAsiaTheme="majorEastAsia" w:hAnsiTheme="majorBidi" w:cstheme="majorBidi"/>
                  <w:color w:val="212121"/>
                  <w:sz w:val="16"/>
                  <w:szCs w:val="16"/>
                  <w:rPrChange w:id="6917" w:author="Samane Shahpouri" w:date="2024-05-17T23:11:00Z" w16du:dateUtc="2024-05-17T21:11:00Z">
                    <w:rPr>
                      <w:rStyle w:val="n"/>
                      <w:rFonts w:ascii="Courier New" w:eastAsiaTheme="majorEastAsia" w:hAnsi="Courier New" w:cs="Courier New"/>
                      <w:color w:val="212121"/>
                      <w:sz w:val="16"/>
                      <w:szCs w:val="16"/>
                    </w:rPr>
                  </w:rPrChange>
                </w:rPr>
                <w:t>SpatialPadd</w:t>
              </w:r>
              <w:proofErr w:type="spellEnd"/>
              <w:r w:rsidRPr="00E24B0A">
                <w:rPr>
                  <w:rStyle w:val="n"/>
                  <w:rFonts w:asciiTheme="majorBidi" w:eastAsiaTheme="majorEastAsia" w:hAnsiTheme="majorBidi" w:cstheme="majorBidi"/>
                  <w:color w:val="212121"/>
                  <w:sz w:val="16"/>
                  <w:szCs w:val="16"/>
                  <w:rPrChange w:id="6918" w:author="Samane Shahpouri" w:date="2024-05-17T23:11:00Z" w16du:dateUtc="2024-05-17T21:11:00Z">
                    <w:rPr>
                      <w:rStyle w:val="n"/>
                      <w:rFonts w:ascii="Courier New" w:eastAsiaTheme="majorEastAsia" w:hAnsi="Courier New" w:cs="Courier New"/>
                      <w:color w:val="212121"/>
                      <w:sz w:val="16"/>
                      <w:szCs w:val="16"/>
                    </w:rPr>
                  </w:rPrChange>
                </w:rPr>
                <w:t>(keys=["</w:t>
              </w:r>
              <w:proofErr w:type="spellStart"/>
              <w:r w:rsidRPr="00E24B0A">
                <w:rPr>
                  <w:rStyle w:val="n"/>
                  <w:rFonts w:asciiTheme="majorBidi" w:eastAsiaTheme="majorEastAsia" w:hAnsiTheme="majorBidi" w:cstheme="majorBidi"/>
                  <w:color w:val="212121"/>
                  <w:sz w:val="16"/>
                  <w:szCs w:val="16"/>
                  <w:rPrChange w:id="6919" w:author="Samane Shahpouri" w:date="2024-05-17T23:11:00Z" w16du:dateUtc="2024-05-17T21:11:00Z">
                    <w:rPr>
                      <w:rStyle w:val="n"/>
                      <w:rFonts w:ascii="Courier New" w:eastAsiaTheme="majorEastAsia" w:hAnsi="Courier New" w:cs="Courier New"/>
                      <w:color w:val="212121"/>
                      <w:sz w:val="16"/>
                      <w:szCs w:val="16"/>
                    </w:rPr>
                  </w:rPrChange>
                </w:rPr>
                <w:t>image","target</w:t>
              </w:r>
              <w:proofErr w:type="spellEnd"/>
              <w:r w:rsidRPr="00E24B0A">
                <w:rPr>
                  <w:rStyle w:val="n"/>
                  <w:rFonts w:asciiTheme="majorBidi" w:eastAsiaTheme="majorEastAsia" w:hAnsiTheme="majorBidi" w:cstheme="majorBidi"/>
                  <w:color w:val="212121"/>
                  <w:sz w:val="16"/>
                  <w:szCs w:val="16"/>
                  <w:rPrChange w:id="6920" w:author="Samane Shahpouri" w:date="2024-05-17T23:11:00Z" w16du:dateUtc="2024-05-17T21:11:00Z">
                    <w:rPr>
                      <w:rStyle w:val="n"/>
                      <w:rFonts w:ascii="Courier New" w:eastAsiaTheme="majorEastAsia" w:hAnsi="Courier New" w:cs="Courier New"/>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921" w:author="Samane Shahpouri" w:date="2024-05-17T23:11:00Z" w16du:dateUtc="2024-05-17T21:11:00Z">
                    <w:rPr>
                      <w:rStyle w:val="n"/>
                      <w:rFonts w:ascii="Courier New" w:eastAsiaTheme="majorEastAsia" w:hAnsi="Courier New" w:cs="Courier New"/>
                      <w:color w:val="212121"/>
                      <w:sz w:val="16"/>
                      <w:szCs w:val="16"/>
                    </w:rPr>
                  </w:rPrChange>
                </w:rPr>
                <w:t>spatial_size</w:t>
              </w:r>
              <w:proofErr w:type="spellEnd"/>
              <w:r w:rsidRPr="00E24B0A">
                <w:rPr>
                  <w:rStyle w:val="n"/>
                  <w:rFonts w:asciiTheme="majorBidi" w:eastAsiaTheme="majorEastAsia" w:hAnsiTheme="majorBidi" w:cstheme="majorBidi"/>
                  <w:color w:val="212121"/>
                  <w:sz w:val="16"/>
                  <w:szCs w:val="16"/>
                  <w:rPrChange w:id="6922" w:author="Samane Shahpouri" w:date="2024-05-17T23:11:00Z" w16du:dateUtc="2024-05-17T21:11:00Z">
                    <w:rPr>
                      <w:rStyle w:val="n"/>
                      <w:rFonts w:ascii="Courier New" w:eastAsiaTheme="majorEastAsia" w:hAnsi="Courier New" w:cs="Courier New"/>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923" w:author="Samane Shahpouri" w:date="2024-05-17T23:11:00Z" w16du:dateUtc="2024-05-17T21:11:00Z">
                    <w:rPr>
                      <w:rStyle w:val="n"/>
                      <w:rFonts w:ascii="Courier New" w:eastAsiaTheme="majorEastAsia" w:hAnsi="Courier New" w:cs="Courier New"/>
                      <w:color w:val="212121"/>
                      <w:sz w:val="16"/>
                      <w:szCs w:val="16"/>
                    </w:rPr>
                  </w:rPrChange>
                </w:rPr>
                <w:t>spatial_size</w:t>
              </w:r>
              <w:proofErr w:type="spellEnd"/>
              <w:r w:rsidRPr="00E24B0A">
                <w:rPr>
                  <w:rStyle w:val="n"/>
                  <w:rFonts w:asciiTheme="majorBidi" w:eastAsiaTheme="majorEastAsia" w:hAnsiTheme="majorBidi" w:cstheme="majorBidi"/>
                  <w:color w:val="212121"/>
                  <w:sz w:val="16"/>
                  <w:szCs w:val="16"/>
                  <w:rPrChange w:id="6924" w:author="Samane Shahpouri" w:date="2024-05-17T23:11:00Z" w16du:dateUtc="2024-05-17T21:11:00Z">
                    <w:rPr>
                      <w:rStyle w:val="n"/>
                      <w:rFonts w:ascii="Courier New" w:eastAsiaTheme="majorEastAsia" w:hAnsi="Courier New" w:cs="Courier New"/>
                      <w:color w:val="212121"/>
                      <w:sz w:val="16"/>
                      <w:szCs w:val="16"/>
                    </w:rPr>
                  </w:rPrChange>
                </w:rPr>
                <w:t xml:space="preserve">, mode='constant'),RandSpatialCropSamplesd(keys=["image","target"], </w:t>
              </w:r>
              <w:proofErr w:type="spellStart"/>
              <w:r w:rsidRPr="00E24B0A">
                <w:rPr>
                  <w:rStyle w:val="n"/>
                  <w:rFonts w:asciiTheme="majorBidi" w:eastAsiaTheme="majorEastAsia" w:hAnsiTheme="majorBidi" w:cstheme="majorBidi"/>
                  <w:color w:val="212121"/>
                  <w:sz w:val="16"/>
                  <w:szCs w:val="16"/>
                  <w:rPrChange w:id="6925" w:author="Samane Shahpouri" w:date="2024-05-17T23:11:00Z" w16du:dateUtc="2024-05-17T21:11:00Z">
                    <w:rPr>
                      <w:rStyle w:val="n"/>
                      <w:rFonts w:ascii="Courier New" w:eastAsiaTheme="majorEastAsia" w:hAnsi="Courier New" w:cs="Courier New"/>
                      <w:color w:val="212121"/>
                      <w:sz w:val="16"/>
                      <w:szCs w:val="16"/>
                    </w:rPr>
                  </w:rPrChange>
                </w:rPr>
                <w:t>roi_size</w:t>
              </w:r>
              <w:proofErr w:type="spellEnd"/>
              <w:r w:rsidRPr="00E24B0A">
                <w:rPr>
                  <w:rStyle w:val="n"/>
                  <w:rFonts w:asciiTheme="majorBidi" w:eastAsiaTheme="majorEastAsia" w:hAnsiTheme="majorBidi" w:cstheme="majorBidi"/>
                  <w:color w:val="212121"/>
                  <w:sz w:val="16"/>
                  <w:szCs w:val="16"/>
                  <w:rPrChange w:id="6926" w:author="Samane Shahpouri" w:date="2024-05-17T23:11:00Z" w16du:dateUtc="2024-05-17T21:11:00Z">
                    <w:rPr>
                      <w:rStyle w:val="n"/>
                      <w:rFonts w:ascii="Courier New" w:eastAsiaTheme="majorEastAsia" w:hAnsi="Courier New" w:cs="Courier New"/>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927" w:author="Samane Shahpouri" w:date="2024-05-17T23:11:00Z" w16du:dateUtc="2024-05-17T21:11:00Z">
                    <w:rPr>
                      <w:rStyle w:val="n"/>
                      <w:rFonts w:ascii="Courier New" w:eastAsiaTheme="majorEastAsia" w:hAnsi="Courier New" w:cs="Courier New"/>
                      <w:color w:val="212121"/>
                      <w:sz w:val="16"/>
                      <w:szCs w:val="16"/>
                    </w:rPr>
                  </w:rPrChange>
                </w:rPr>
                <w:t>self.patch_size</w:t>
              </w:r>
              <w:proofErr w:type="spellEnd"/>
              <w:r w:rsidRPr="00E24B0A">
                <w:rPr>
                  <w:rStyle w:val="n"/>
                  <w:rFonts w:asciiTheme="majorBidi" w:eastAsiaTheme="majorEastAsia" w:hAnsiTheme="majorBidi" w:cstheme="majorBidi"/>
                  <w:color w:val="212121"/>
                  <w:sz w:val="16"/>
                  <w:szCs w:val="16"/>
                  <w:rPrChange w:id="6928" w:author="Samane Shahpouri" w:date="2024-05-17T23:11:00Z" w16du:dateUtc="2024-05-17T21:11:00Z">
                    <w:rPr>
                      <w:rStyle w:val="n"/>
                      <w:rFonts w:ascii="Courier New" w:eastAsiaTheme="majorEastAsia" w:hAnsi="Courier New" w:cs="Courier New"/>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929" w:author="Samane Shahpouri" w:date="2024-05-17T23:11:00Z" w16du:dateUtc="2024-05-17T21:11:00Z">
                    <w:rPr>
                      <w:rStyle w:val="n"/>
                      <w:rFonts w:ascii="Courier New" w:eastAsiaTheme="majorEastAsia" w:hAnsi="Courier New" w:cs="Courier New"/>
                      <w:color w:val="212121"/>
                      <w:sz w:val="16"/>
                      <w:szCs w:val="16"/>
                    </w:rPr>
                  </w:rPrChange>
                </w:rPr>
                <w:t>num_samples</w:t>
              </w:r>
              <w:proofErr w:type="spellEnd"/>
              <w:r w:rsidRPr="00E24B0A">
                <w:rPr>
                  <w:rStyle w:val="n"/>
                  <w:rFonts w:asciiTheme="majorBidi" w:eastAsiaTheme="majorEastAsia" w:hAnsiTheme="majorBidi" w:cstheme="majorBidi"/>
                  <w:color w:val="212121"/>
                  <w:sz w:val="16"/>
                  <w:szCs w:val="16"/>
                  <w:rPrChange w:id="6930" w:author="Samane Shahpouri" w:date="2024-05-17T23:11:00Z" w16du:dateUtc="2024-05-17T21:11:00Z">
                    <w:rPr>
                      <w:rStyle w:val="n"/>
                      <w:rFonts w:ascii="Courier New" w:eastAsiaTheme="majorEastAsia" w:hAnsi="Courier New" w:cs="Courier New"/>
                      <w:color w:val="212121"/>
                      <w:sz w:val="16"/>
                      <w:szCs w:val="16"/>
                    </w:rPr>
                  </w:rPrChange>
                </w:rPr>
                <w:t>=4),</w:t>
              </w:r>
            </w:ins>
          </w:p>
        </w:tc>
      </w:tr>
      <w:tr w:rsidR="00250867" w:rsidRPr="00E24B0A" w14:paraId="1058E604" w14:textId="77777777" w:rsidTr="00D06CBC">
        <w:trPr>
          <w:ins w:id="6931" w:author="Samane Shahpouri" w:date="2024-05-17T22:43:00Z"/>
        </w:trPr>
        <w:tc>
          <w:tcPr>
            <w:tcW w:w="1753" w:type="dxa"/>
          </w:tcPr>
          <w:p w14:paraId="62AB5C73" w14:textId="77777777" w:rsidR="00250867" w:rsidRPr="00E24B0A" w:rsidRDefault="00250867" w:rsidP="00D06CBC">
            <w:pPr>
              <w:pStyle w:val="NormalWeb"/>
              <w:rPr>
                <w:ins w:id="6932" w:author="Samane Shahpouri" w:date="2024-05-17T22:43:00Z" w16du:dateUtc="2024-05-17T20:43:00Z"/>
                <w:rStyle w:val="n"/>
                <w:rFonts w:asciiTheme="majorBidi" w:eastAsiaTheme="majorEastAsia" w:hAnsiTheme="majorBidi" w:cstheme="majorBidi"/>
                <w:color w:val="212121"/>
                <w:sz w:val="16"/>
                <w:szCs w:val="16"/>
                <w:rPrChange w:id="6933" w:author="Samane Shahpouri" w:date="2024-05-17T23:11:00Z" w16du:dateUtc="2024-05-17T21:11:00Z">
                  <w:rPr>
                    <w:ins w:id="6934" w:author="Samane Shahpouri" w:date="2024-05-17T22:43:00Z" w16du:dateUtc="2024-05-17T20:43:00Z"/>
                    <w:rStyle w:val="n"/>
                    <w:rFonts w:ascii="Courier New" w:eastAsiaTheme="majorEastAsia" w:hAnsi="Courier New" w:cs="Courier New"/>
                    <w:color w:val="212121"/>
                    <w:sz w:val="16"/>
                    <w:szCs w:val="16"/>
                  </w:rPr>
                </w:rPrChange>
              </w:rPr>
            </w:pPr>
            <w:proofErr w:type="spellStart"/>
            <w:ins w:id="6935" w:author="Samane Shahpouri" w:date="2024-05-17T22:43:00Z" w16du:dateUtc="2024-05-17T20:43:00Z">
              <w:r w:rsidRPr="00E24B0A">
                <w:rPr>
                  <w:rStyle w:val="n"/>
                  <w:rFonts w:asciiTheme="majorBidi" w:eastAsiaTheme="majorEastAsia" w:hAnsiTheme="majorBidi" w:cstheme="majorBidi"/>
                  <w:color w:val="212121"/>
                  <w:sz w:val="16"/>
                  <w:szCs w:val="16"/>
                  <w:rPrChange w:id="6936" w:author="Samane Shahpouri" w:date="2024-05-17T23:11:00Z" w16du:dateUtc="2024-05-17T21:11:00Z">
                    <w:rPr>
                      <w:rStyle w:val="n"/>
                      <w:rFonts w:ascii="Courier New" w:eastAsiaTheme="majorEastAsia" w:hAnsi="Courier New" w:cs="Courier New"/>
                      <w:color w:val="212121"/>
                      <w:sz w:val="16"/>
                      <w:szCs w:val="16"/>
                    </w:rPr>
                  </w:rPrChange>
                </w:rPr>
                <w:t>val_transforms</w:t>
              </w:r>
              <w:proofErr w:type="spellEnd"/>
            </w:ins>
          </w:p>
        </w:tc>
        <w:tc>
          <w:tcPr>
            <w:tcW w:w="7263" w:type="dxa"/>
          </w:tcPr>
          <w:p w14:paraId="6306A0EF" w14:textId="77777777" w:rsidR="00250867" w:rsidRPr="00E24B0A" w:rsidRDefault="00250867">
            <w:pPr>
              <w:pStyle w:val="NormalWeb"/>
              <w:jc w:val="left"/>
              <w:rPr>
                <w:ins w:id="6937" w:author="Samane Shahpouri" w:date="2024-05-17T22:43:00Z" w16du:dateUtc="2024-05-17T20:43:00Z"/>
                <w:rStyle w:val="n"/>
                <w:rFonts w:asciiTheme="majorBidi" w:eastAsiaTheme="majorEastAsia" w:hAnsiTheme="majorBidi" w:cstheme="majorBidi"/>
                <w:color w:val="212121"/>
                <w:sz w:val="16"/>
                <w:szCs w:val="16"/>
                <w:rPrChange w:id="6938" w:author="Samane Shahpouri" w:date="2024-05-17T23:11:00Z" w16du:dateUtc="2024-05-17T21:11:00Z">
                  <w:rPr>
                    <w:ins w:id="6939" w:author="Samane Shahpouri" w:date="2024-05-17T22:43:00Z" w16du:dateUtc="2024-05-17T20:43:00Z"/>
                    <w:rStyle w:val="n"/>
                    <w:rFonts w:ascii="Courier New" w:eastAsiaTheme="majorEastAsia" w:hAnsi="Courier New" w:cs="Courier New"/>
                    <w:color w:val="212121"/>
                    <w:sz w:val="16"/>
                    <w:szCs w:val="16"/>
                  </w:rPr>
                </w:rPrChange>
              </w:rPr>
              <w:pPrChange w:id="6940" w:author="Samane Shahpouri" w:date="2024-05-17T23:09:00Z" w16du:dateUtc="2024-05-17T21:09:00Z">
                <w:pPr>
                  <w:pStyle w:val="NormalWeb"/>
                </w:pPr>
              </w:pPrChange>
            </w:pPr>
            <w:proofErr w:type="spellStart"/>
            <w:proofErr w:type="gramStart"/>
            <w:ins w:id="6941" w:author="Samane Shahpouri" w:date="2024-05-17T22:43:00Z" w16du:dateUtc="2024-05-17T20:43:00Z">
              <w:r w:rsidRPr="00E24B0A">
                <w:rPr>
                  <w:rStyle w:val="n"/>
                  <w:rFonts w:asciiTheme="majorBidi" w:eastAsiaTheme="majorEastAsia" w:hAnsiTheme="majorBidi" w:cstheme="majorBidi"/>
                  <w:color w:val="212121"/>
                  <w:sz w:val="16"/>
                  <w:szCs w:val="16"/>
                  <w:rPrChange w:id="6942" w:author="Samane Shahpouri" w:date="2024-05-17T23:11:00Z" w16du:dateUtc="2024-05-17T21:11:00Z">
                    <w:rPr>
                      <w:rStyle w:val="n"/>
                      <w:rFonts w:ascii="Courier New" w:eastAsiaTheme="majorEastAsia" w:hAnsi="Courier New" w:cs="Courier New"/>
                      <w:color w:val="212121"/>
                      <w:sz w:val="16"/>
                      <w:szCs w:val="16"/>
                    </w:rPr>
                  </w:rPrChange>
                </w:rPr>
                <w:t>CenterSpatialCropd</w:t>
              </w:r>
              <w:proofErr w:type="spellEnd"/>
              <w:r w:rsidRPr="00E24B0A">
                <w:rPr>
                  <w:rStyle w:val="n"/>
                  <w:rFonts w:asciiTheme="majorBidi" w:eastAsiaTheme="majorEastAsia" w:hAnsiTheme="majorBidi" w:cstheme="majorBidi"/>
                  <w:color w:val="212121"/>
                  <w:sz w:val="16"/>
                  <w:szCs w:val="16"/>
                  <w:rPrChange w:id="6943" w:author="Samane Shahpouri" w:date="2024-05-17T23:11:00Z" w16du:dateUtc="2024-05-17T21:11:00Z">
                    <w:rPr>
                      <w:rStyle w:val="n"/>
                      <w:rFonts w:ascii="Courier New" w:eastAsiaTheme="majorEastAsia" w:hAnsi="Courier New" w:cs="Courier New"/>
                      <w:color w:val="212121"/>
                      <w:sz w:val="16"/>
                      <w:szCs w:val="16"/>
                    </w:rPr>
                  </w:rPrChange>
                </w:rPr>
                <w:t>(</w:t>
              </w:r>
              <w:proofErr w:type="gramEnd"/>
              <w:r w:rsidRPr="00E24B0A">
                <w:rPr>
                  <w:rStyle w:val="n"/>
                  <w:rFonts w:asciiTheme="majorBidi" w:eastAsiaTheme="majorEastAsia" w:hAnsiTheme="majorBidi" w:cstheme="majorBidi"/>
                  <w:color w:val="212121"/>
                  <w:sz w:val="16"/>
                  <w:szCs w:val="16"/>
                  <w:rPrChange w:id="6944" w:author="Samane Shahpouri" w:date="2024-05-17T23:11:00Z" w16du:dateUtc="2024-05-17T21:11:00Z">
                    <w:rPr>
                      <w:rStyle w:val="n"/>
                      <w:rFonts w:ascii="Courier New" w:eastAsiaTheme="majorEastAsia" w:hAnsi="Courier New" w:cs="Courier New"/>
                      <w:color w:val="212121"/>
                      <w:sz w:val="16"/>
                      <w:szCs w:val="16"/>
                    </w:rPr>
                  </w:rPrChange>
                </w:rPr>
                <w:t xml:space="preserve">keys=["image", "target"], </w:t>
              </w:r>
              <w:proofErr w:type="spellStart"/>
              <w:r w:rsidRPr="00E24B0A">
                <w:rPr>
                  <w:rStyle w:val="n"/>
                  <w:rFonts w:asciiTheme="majorBidi" w:eastAsiaTheme="majorEastAsia" w:hAnsiTheme="majorBidi" w:cstheme="majorBidi"/>
                  <w:color w:val="212121"/>
                  <w:sz w:val="16"/>
                  <w:szCs w:val="16"/>
                  <w:rPrChange w:id="6945" w:author="Samane Shahpouri" w:date="2024-05-17T23:11:00Z" w16du:dateUtc="2024-05-17T21:11:00Z">
                    <w:rPr>
                      <w:rStyle w:val="n"/>
                      <w:rFonts w:ascii="Courier New" w:eastAsiaTheme="majorEastAsia" w:hAnsi="Courier New" w:cs="Courier New"/>
                      <w:color w:val="212121"/>
                      <w:sz w:val="16"/>
                      <w:szCs w:val="16"/>
                    </w:rPr>
                  </w:rPrChange>
                </w:rPr>
                <w:t>roi_size</w:t>
              </w:r>
              <w:proofErr w:type="spellEnd"/>
              <w:r w:rsidRPr="00E24B0A">
                <w:rPr>
                  <w:rStyle w:val="n"/>
                  <w:rFonts w:asciiTheme="majorBidi" w:eastAsiaTheme="majorEastAsia" w:hAnsiTheme="majorBidi" w:cstheme="majorBidi"/>
                  <w:color w:val="212121"/>
                  <w:sz w:val="16"/>
                  <w:szCs w:val="16"/>
                  <w:rPrChange w:id="6946" w:author="Samane Shahpouri" w:date="2024-05-17T23:11:00Z" w16du:dateUtc="2024-05-17T21:11:00Z">
                    <w:rPr>
                      <w:rStyle w:val="n"/>
                      <w:rFonts w:ascii="Courier New" w:eastAsiaTheme="majorEastAsia" w:hAnsi="Courier New" w:cs="Courier New"/>
                      <w:color w:val="212121"/>
                      <w:sz w:val="16"/>
                      <w:szCs w:val="16"/>
                    </w:rPr>
                  </w:rPrChange>
                </w:rPr>
                <w:t>=</w:t>
              </w:r>
              <w:proofErr w:type="spellStart"/>
              <w:r w:rsidRPr="00E24B0A">
                <w:rPr>
                  <w:rStyle w:val="n"/>
                  <w:rFonts w:asciiTheme="majorBidi" w:eastAsiaTheme="majorEastAsia" w:hAnsiTheme="majorBidi" w:cstheme="majorBidi"/>
                  <w:color w:val="212121"/>
                  <w:sz w:val="16"/>
                  <w:szCs w:val="16"/>
                  <w:rPrChange w:id="6947" w:author="Samane Shahpouri" w:date="2024-05-17T23:11:00Z" w16du:dateUtc="2024-05-17T21:11:00Z">
                    <w:rPr>
                      <w:rStyle w:val="n"/>
                      <w:rFonts w:ascii="Courier New" w:eastAsiaTheme="majorEastAsia" w:hAnsi="Courier New" w:cs="Courier New"/>
                      <w:color w:val="212121"/>
                      <w:sz w:val="16"/>
                      <w:szCs w:val="16"/>
                    </w:rPr>
                  </w:rPrChange>
                </w:rPr>
                <w:t>self.spatial_size</w:t>
              </w:r>
              <w:proofErr w:type="spellEnd"/>
              <w:r w:rsidRPr="00E24B0A">
                <w:rPr>
                  <w:rStyle w:val="n"/>
                  <w:rFonts w:asciiTheme="majorBidi" w:eastAsiaTheme="majorEastAsia" w:hAnsiTheme="majorBidi" w:cstheme="majorBidi"/>
                  <w:color w:val="212121"/>
                  <w:sz w:val="16"/>
                  <w:szCs w:val="16"/>
                  <w:rPrChange w:id="6948" w:author="Samane Shahpouri" w:date="2024-05-17T23:11:00Z" w16du:dateUtc="2024-05-17T21:11:00Z">
                    <w:rPr>
                      <w:rStyle w:val="n"/>
                      <w:rFonts w:ascii="Courier New" w:eastAsiaTheme="majorEastAsia" w:hAnsi="Courier New" w:cs="Courier New"/>
                      <w:color w:val="212121"/>
                      <w:sz w:val="16"/>
                      <w:szCs w:val="16"/>
                    </w:rPr>
                  </w:rPrChange>
                </w:rPr>
                <w:t>)</w:t>
              </w:r>
            </w:ins>
          </w:p>
        </w:tc>
      </w:tr>
      <w:tr w:rsidR="00250867" w:rsidRPr="00E24B0A" w14:paraId="3C2A5AEE" w14:textId="77777777" w:rsidTr="00D06CBC">
        <w:trPr>
          <w:ins w:id="6949" w:author="Samane Shahpouri" w:date="2024-05-17T22:43:00Z"/>
        </w:trPr>
        <w:tc>
          <w:tcPr>
            <w:tcW w:w="1753" w:type="dxa"/>
          </w:tcPr>
          <w:p w14:paraId="3D7CDE3A" w14:textId="77777777" w:rsidR="00250867" w:rsidRPr="00E24B0A" w:rsidRDefault="00250867" w:rsidP="00D06CBC">
            <w:pPr>
              <w:pStyle w:val="NormalWeb"/>
              <w:rPr>
                <w:ins w:id="6950" w:author="Samane Shahpouri" w:date="2024-05-17T22:43:00Z" w16du:dateUtc="2024-05-17T20:43:00Z"/>
                <w:rStyle w:val="n"/>
                <w:rFonts w:asciiTheme="majorBidi" w:eastAsiaTheme="majorEastAsia" w:hAnsiTheme="majorBidi" w:cstheme="majorBidi"/>
                <w:color w:val="212121"/>
                <w:sz w:val="16"/>
                <w:szCs w:val="16"/>
                <w:rPrChange w:id="6951" w:author="Samane Shahpouri" w:date="2024-05-17T23:11:00Z" w16du:dateUtc="2024-05-17T21:11:00Z">
                  <w:rPr>
                    <w:ins w:id="6952" w:author="Samane Shahpouri" w:date="2024-05-17T22:43:00Z" w16du:dateUtc="2024-05-17T20:43:00Z"/>
                    <w:rStyle w:val="n"/>
                    <w:rFonts w:ascii="Courier New" w:eastAsiaTheme="majorEastAsia" w:hAnsi="Courier New" w:cs="Courier New"/>
                    <w:color w:val="212121"/>
                    <w:sz w:val="16"/>
                    <w:szCs w:val="16"/>
                  </w:rPr>
                </w:rPrChange>
              </w:rPr>
            </w:pPr>
            <w:ins w:id="6953" w:author="Samane Shahpouri" w:date="2024-05-17T22:43:00Z" w16du:dateUtc="2024-05-17T20:43:00Z">
              <w:r w:rsidRPr="00E24B0A">
                <w:rPr>
                  <w:rStyle w:val="n"/>
                  <w:rFonts w:asciiTheme="majorBidi" w:eastAsiaTheme="majorEastAsia" w:hAnsiTheme="majorBidi" w:cstheme="majorBidi"/>
                  <w:color w:val="212121"/>
                  <w:sz w:val="16"/>
                  <w:szCs w:val="16"/>
                  <w:rPrChange w:id="6954" w:author="Samane Shahpouri" w:date="2024-05-17T23:11:00Z" w16du:dateUtc="2024-05-17T21:11:00Z">
                    <w:rPr>
                      <w:rStyle w:val="n"/>
                      <w:rFonts w:ascii="Courier New" w:eastAsiaTheme="majorEastAsia" w:hAnsi="Courier New" w:cs="Courier New"/>
                      <w:color w:val="212121"/>
                      <w:sz w:val="16"/>
                      <w:szCs w:val="16"/>
                    </w:rPr>
                  </w:rPrChange>
                </w:rPr>
                <w:t xml:space="preserve">Model </w:t>
              </w:r>
            </w:ins>
          </w:p>
        </w:tc>
        <w:tc>
          <w:tcPr>
            <w:tcW w:w="7263" w:type="dxa"/>
          </w:tcPr>
          <w:p w14:paraId="7A662870" w14:textId="1B62A1D5" w:rsidR="00250867" w:rsidRPr="00E24B0A" w:rsidRDefault="00250867">
            <w:pPr>
              <w:pStyle w:val="NormalWeb"/>
              <w:jc w:val="left"/>
              <w:rPr>
                <w:ins w:id="6955" w:author="Samane Shahpouri" w:date="2024-05-17T22:43:00Z" w16du:dateUtc="2024-05-17T20:43:00Z"/>
                <w:rStyle w:val="n"/>
                <w:rFonts w:asciiTheme="majorBidi" w:eastAsiaTheme="majorEastAsia" w:hAnsiTheme="majorBidi" w:cstheme="majorBidi"/>
                <w:color w:val="212121"/>
                <w:sz w:val="16"/>
                <w:szCs w:val="16"/>
                <w:rPrChange w:id="6956" w:author="Samane Shahpouri" w:date="2024-05-17T23:11:00Z" w16du:dateUtc="2024-05-17T21:11:00Z">
                  <w:rPr>
                    <w:ins w:id="6957" w:author="Samane Shahpouri" w:date="2024-05-17T22:43:00Z" w16du:dateUtc="2024-05-17T20:43:00Z"/>
                    <w:rStyle w:val="n"/>
                    <w:rFonts w:ascii="Courier New" w:eastAsiaTheme="majorEastAsia" w:hAnsi="Courier New" w:cs="Courier New"/>
                    <w:color w:val="212121"/>
                    <w:sz w:val="16"/>
                    <w:szCs w:val="16"/>
                  </w:rPr>
                </w:rPrChange>
              </w:rPr>
              <w:pPrChange w:id="6958" w:author="Samane Shahpouri" w:date="2024-05-17T23:09:00Z" w16du:dateUtc="2024-05-17T21:09:00Z">
                <w:pPr>
                  <w:pStyle w:val="NormalWeb"/>
                </w:pPr>
              </w:pPrChange>
            </w:pPr>
            <w:proofErr w:type="spellStart"/>
            <w:proofErr w:type="gramStart"/>
            <w:ins w:id="6959" w:author="Samane Shahpouri" w:date="2024-05-17T22:43:00Z" w16du:dateUtc="2024-05-17T20:43:00Z">
              <w:r w:rsidRPr="00E24B0A">
                <w:rPr>
                  <w:rStyle w:val="n"/>
                  <w:rFonts w:asciiTheme="majorBidi" w:eastAsiaTheme="majorEastAsia" w:hAnsiTheme="majorBidi" w:cstheme="majorBidi"/>
                  <w:color w:val="212121"/>
                  <w:sz w:val="16"/>
                  <w:szCs w:val="16"/>
                  <w:rPrChange w:id="6960" w:author="Samane Shahpouri" w:date="2024-05-17T23:11:00Z" w16du:dateUtc="2024-05-17T21:11:00Z">
                    <w:rPr>
                      <w:rStyle w:val="n"/>
                      <w:rFonts w:ascii="Courier New" w:eastAsiaTheme="majorEastAsia" w:hAnsi="Courier New" w:cs="Courier New"/>
                      <w:color w:val="212121"/>
                      <w:sz w:val="16"/>
                      <w:szCs w:val="16"/>
                    </w:rPr>
                  </w:rPrChange>
                </w:rPr>
                <w:t>DynUNet</w:t>
              </w:r>
              <w:proofErr w:type="spellEnd"/>
              <w:r w:rsidRPr="00E24B0A">
                <w:rPr>
                  <w:rStyle w:val="n"/>
                  <w:rFonts w:asciiTheme="majorBidi" w:eastAsiaTheme="majorEastAsia" w:hAnsiTheme="majorBidi" w:cstheme="majorBidi"/>
                  <w:color w:val="212121"/>
                  <w:sz w:val="16"/>
                  <w:szCs w:val="16"/>
                  <w:rPrChange w:id="6961" w:author="Samane Shahpouri" w:date="2024-05-17T23:11:00Z" w16du:dateUtc="2024-05-17T21:11:00Z">
                    <w:rPr>
                      <w:rStyle w:val="n"/>
                      <w:rFonts w:ascii="Courier New" w:eastAsiaTheme="majorEastAsia" w:hAnsi="Courier New" w:cs="Courier New"/>
                      <w:color w:val="212121"/>
                      <w:sz w:val="16"/>
                      <w:szCs w:val="16"/>
                    </w:rPr>
                  </w:rPrChange>
                </w:rPr>
                <w:t xml:space="preserve">( </w:t>
              </w:r>
              <w:proofErr w:type="spellStart"/>
              <w:r w:rsidRPr="00E24B0A">
                <w:rPr>
                  <w:rStyle w:val="n"/>
                  <w:rFonts w:asciiTheme="majorBidi" w:eastAsiaTheme="majorEastAsia" w:hAnsiTheme="majorBidi" w:cstheme="majorBidi"/>
                  <w:color w:val="212121"/>
                  <w:sz w:val="16"/>
                  <w:szCs w:val="16"/>
                  <w:rPrChange w:id="6962" w:author="Samane Shahpouri" w:date="2024-05-17T23:11:00Z" w16du:dateUtc="2024-05-17T21:11:00Z">
                    <w:rPr>
                      <w:rStyle w:val="n"/>
                      <w:rFonts w:ascii="Courier New" w:eastAsiaTheme="majorEastAsia" w:hAnsi="Courier New" w:cs="Courier New"/>
                      <w:color w:val="212121"/>
                      <w:sz w:val="16"/>
                      <w:szCs w:val="16"/>
                    </w:rPr>
                  </w:rPrChange>
                </w:rPr>
                <w:t>spatial</w:t>
              </w:r>
              <w:proofErr w:type="gramEnd"/>
              <w:r w:rsidRPr="00E24B0A">
                <w:rPr>
                  <w:rStyle w:val="n"/>
                  <w:rFonts w:asciiTheme="majorBidi" w:eastAsiaTheme="majorEastAsia" w:hAnsiTheme="majorBidi" w:cstheme="majorBidi"/>
                  <w:color w:val="212121"/>
                  <w:sz w:val="16"/>
                  <w:szCs w:val="16"/>
                  <w:rPrChange w:id="6963" w:author="Samane Shahpouri" w:date="2024-05-17T23:11:00Z" w16du:dateUtc="2024-05-17T21:11:00Z">
                    <w:rPr>
                      <w:rStyle w:val="n"/>
                      <w:rFonts w:ascii="Courier New" w:eastAsiaTheme="majorEastAsia" w:hAnsi="Courier New" w:cs="Courier New"/>
                      <w:color w:val="212121"/>
                      <w:sz w:val="16"/>
                      <w:szCs w:val="16"/>
                    </w:rPr>
                  </w:rPrChange>
                </w:rPr>
                <w:t>_dims</w:t>
              </w:r>
              <w:proofErr w:type="spellEnd"/>
              <w:r w:rsidRPr="00E24B0A">
                <w:rPr>
                  <w:rStyle w:val="n"/>
                  <w:rFonts w:asciiTheme="majorBidi" w:eastAsiaTheme="majorEastAsia" w:hAnsiTheme="majorBidi" w:cstheme="majorBidi"/>
                  <w:color w:val="212121"/>
                  <w:sz w:val="16"/>
                  <w:szCs w:val="16"/>
                  <w:rPrChange w:id="6964" w:author="Samane Shahpouri" w:date="2024-05-17T23:11:00Z" w16du:dateUtc="2024-05-17T21:11:00Z">
                    <w:rPr>
                      <w:rStyle w:val="n"/>
                      <w:rFonts w:ascii="Courier New" w:eastAsiaTheme="majorEastAsia" w:hAnsi="Courier New" w:cs="Courier New"/>
                      <w:color w:val="212121"/>
                      <w:sz w:val="16"/>
                      <w:szCs w:val="16"/>
                    </w:rPr>
                  </w:rPrChange>
                </w:rPr>
                <w:t xml:space="preserve">=3,    </w:t>
              </w:r>
              <w:proofErr w:type="spellStart"/>
              <w:r w:rsidRPr="00E24B0A">
                <w:rPr>
                  <w:rStyle w:val="n"/>
                  <w:rFonts w:asciiTheme="majorBidi" w:eastAsiaTheme="majorEastAsia" w:hAnsiTheme="majorBidi" w:cstheme="majorBidi"/>
                  <w:color w:val="212121"/>
                  <w:sz w:val="16"/>
                  <w:szCs w:val="16"/>
                  <w:rPrChange w:id="6965" w:author="Samane Shahpouri" w:date="2024-05-17T23:11:00Z" w16du:dateUtc="2024-05-17T21:11:00Z">
                    <w:rPr>
                      <w:rStyle w:val="n"/>
                      <w:rFonts w:ascii="Courier New" w:eastAsiaTheme="majorEastAsia" w:hAnsi="Courier New" w:cs="Courier New"/>
                      <w:color w:val="212121"/>
                      <w:sz w:val="16"/>
                      <w:szCs w:val="16"/>
                    </w:rPr>
                  </w:rPrChange>
                </w:rPr>
                <w:t>in_channels</w:t>
              </w:r>
              <w:proofErr w:type="spellEnd"/>
              <w:r w:rsidRPr="00E24B0A">
                <w:rPr>
                  <w:rStyle w:val="n"/>
                  <w:rFonts w:asciiTheme="majorBidi" w:eastAsiaTheme="majorEastAsia" w:hAnsiTheme="majorBidi" w:cstheme="majorBidi"/>
                  <w:color w:val="212121"/>
                  <w:sz w:val="16"/>
                  <w:szCs w:val="16"/>
                  <w:rPrChange w:id="6966" w:author="Samane Shahpouri" w:date="2024-05-17T23:11:00Z" w16du:dateUtc="2024-05-17T21:11:00Z">
                    <w:rPr>
                      <w:rStyle w:val="n"/>
                      <w:rFonts w:ascii="Courier New" w:eastAsiaTheme="majorEastAsia" w:hAnsi="Courier New" w:cs="Courier New"/>
                      <w:color w:val="212121"/>
                      <w:sz w:val="16"/>
                      <w:szCs w:val="16"/>
                    </w:rPr>
                  </w:rPrChange>
                </w:rPr>
                <w:t xml:space="preserve">=1,  </w:t>
              </w:r>
              <w:proofErr w:type="spellStart"/>
              <w:r w:rsidRPr="00E24B0A">
                <w:rPr>
                  <w:rStyle w:val="n"/>
                  <w:rFonts w:asciiTheme="majorBidi" w:eastAsiaTheme="majorEastAsia" w:hAnsiTheme="majorBidi" w:cstheme="majorBidi"/>
                  <w:color w:val="212121"/>
                  <w:sz w:val="16"/>
                  <w:szCs w:val="16"/>
                  <w:rPrChange w:id="6967" w:author="Samane Shahpouri" w:date="2024-05-17T23:11:00Z" w16du:dateUtc="2024-05-17T21:11:00Z">
                    <w:rPr>
                      <w:rStyle w:val="n"/>
                      <w:rFonts w:ascii="Courier New" w:eastAsiaTheme="majorEastAsia" w:hAnsi="Courier New" w:cs="Courier New"/>
                      <w:color w:val="212121"/>
                      <w:sz w:val="16"/>
                      <w:szCs w:val="16"/>
                    </w:rPr>
                  </w:rPrChange>
                </w:rPr>
                <w:t>out_channels</w:t>
              </w:r>
              <w:proofErr w:type="spellEnd"/>
              <w:r w:rsidRPr="00E24B0A">
                <w:rPr>
                  <w:rStyle w:val="n"/>
                  <w:rFonts w:asciiTheme="majorBidi" w:eastAsiaTheme="majorEastAsia" w:hAnsiTheme="majorBidi" w:cstheme="majorBidi"/>
                  <w:color w:val="212121"/>
                  <w:sz w:val="16"/>
                  <w:szCs w:val="16"/>
                  <w:rPrChange w:id="6968" w:author="Samane Shahpouri" w:date="2024-05-17T23:11:00Z" w16du:dateUtc="2024-05-17T21:11:00Z">
                    <w:rPr>
                      <w:rStyle w:val="n"/>
                      <w:rFonts w:ascii="Courier New" w:eastAsiaTheme="majorEastAsia" w:hAnsi="Courier New" w:cs="Courier New"/>
                      <w:color w:val="212121"/>
                      <w:sz w:val="16"/>
                      <w:szCs w:val="16"/>
                    </w:rPr>
                  </w:rPrChange>
                </w:rPr>
                <w:t xml:space="preserve">=1,    </w:t>
              </w:r>
              <w:proofErr w:type="spellStart"/>
              <w:r w:rsidRPr="00E24B0A">
                <w:rPr>
                  <w:rStyle w:val="n"/>
                  <w:rFonts w:asciiTheme="majorBidi" w:eastAsiaTheme="majorEastAsia" w:hAnsiTheme="majorBidi" w:cstheme="majorBidi"/>
                  <w:color w:val="212121"/>
                  <w:sz w:val="16"/>
                  <w:szCs w:val="16"/>
                  <w:rPrChange w:id="6969" w:author="Samane Shahpouri" w:date="2024-05-17T23:11:00Z" w16du:dateUtc="2024-05-17T21:11:00Z">
                    <w:rPr>
                      <w:rStyle w:val="n"/>
                      <w:rFonts w:ascii="Courier New" w:eastAsiaTheme="majorEastAsia" w:hAnsi="Courier New" w:cs="Courier New"/>
                      <w:color w:val="212121"/>
                      <w:sz w:val="16"/>
                      <w:szCs w:val="16"/>
                    </w:rPr>
                  </w:rPrChange>
                </w:rPr>
                <w:t>kernel_size</w:t>
              </w:r>
              <w:proofErr w:type="spellEnd"/>
              <w:r w:rsidRPr="00E24B0A">
                <w:rPr>
                  <w:rStyle w:val="n"/>
                  <w:rFonts w:asciiTheme="majorBidi" w:eastAsiaTheme="majorEastAsia" w:hAnsiTheme="majorBidi" w:cstheme="majorBidi"/>
                  <w:color w:val="212121"/>
                  <w:sz w:val="16"/>
                  <w:szCs w:val="16"/>
                  <w:rPrChange w:id="6970" w:author="Samane Shahpouri" w:date="2024-05-17T23:11:00Z" w16du:dateUtc="2024-05-17T21:11:00Z">
                    <w:rPr>
                      <w:rStyle w:val="n"/>
                      <w:rFonts w:ascii="Courier New" w:eastAsiaTheme="majorEastAsia" w:hAnsi="Courier New" w:cs="Courier New"/>
                      <w:color w:val="212121"/>
                      <w:sz w:val="16"/>
                      <w:szCs w:val="16"/>
                    </w:rPr>
                  </w:rPrChange>
                </w:rPr>
                <w:t xml:space="preserve">=kernels,  strides=strides,     </w:t>
              </w:r>
              <w:proofErr w:type="spellStart"/>
              <w:r w:rsidRPr="00E24B0A">
                <w:rPr>
                  <w:rStyle w:val="n"/>
                  <w:rFonts w:asciiTheme="majorBidi" w:eastAsiaTheme="majorEastAsia" w:hAnsiTheme="majorBidi" w:cstheme="majorBidi"/>
                  <w:color w:val="212121"/>
                  <w:sz w:val="16"/>
                  <w:szCs w:val="16"/>
                  <w:rPrChange w:id="6971" w:author="Samane Shahpouri" w:date="2024-05-17T23:11:00Z" w16du:dateUtc="2024-05-17T21:11:00Z">
                    <w:rPr>
                      <w:rStyle w:val="n"/>
                      <w:rFonts w:ascii="Courier New" w:eastAsiaTheme="majorEastAsia" w:hAnsi="Courier New" w:cs="Courier New"/>
                      <w:color w:val="212121"/>
                      <w:sz w:val="16"/>
                      <w:szCs w:val="16"/>
                    </w:rPr>
                  </w:rPrChange>
                </w:rPr>
                <w:t>upsample_kernel_size</w:t>
              </w:r>
              <w:proofErr w:type="spellEnd"/>
              <w:r w:rsidRPr="00E24B0A">
                <w:rPr>
                  <w:rStyle w:val="n"/>
                  <w:rFonts w:asciiTheme="majorBidi" w:eastAsiaTheme="majorEastAsia" w:hAnsiTheme="majorBidi" w:cstheme="majorBidi"/>
                  <w:color w:val="212121"/>
                  <w:sz w:val="16"/>
                  <w:szCs w:val="16"/>
                  <w:rPrChange w:id="6972" w:author="Samane Shahpouri" w:date="2024-05-17T23:11:00Z" w16du:dateUtc="2024-05-17T21:11:00Z">
                    <w:rPr>
                      <w:rStyle w:val="n"/>
                      <w:rFonts w:ascii="Courier New" w:eastAsiaTheme="majorEastAsia" w:hAnsi="Courier New" w:cs="Courier New"/>
                      <w:color w:val="212121"/>
                      <w:sz w:val="16"/>
                      <w:szCs w:val="16"/>
                    </w:rPr>
                  </w:rPrChange>
                </w:rPr>
                <w:t xml:space="preserve">=strides[1:], </w:t>
              </w:r>
              <w:proofErr w:type="spellStart"/>
              <w:r w:rsidRPr="00E24B0A">
                <w:rPr>
                  <w:rStyle w:val="n"/>
                  <w:rFonts w:asciiTheme="majorBidi" w:eastAsiaTheme="majorEastAsia" w:hAnsiTheme="majorBidi" w:cstheme="majorBidi"/>
                  <w:color w:val="212121"/>
                  <w:sz w:val="16"/>
                  <w:szCs w:val="16"/>
                  <w:rPrChange w:id="6973" w:author="Samane Shahpouri" w:date="2024-05-17T23:11:00Z" w16du:dateUtc="2024-05-17T21:11:00Z">
                    <w:rPr>
                      <w:rStyle w:val="n"/>
                      <w:rFonts w:ascii="Courier New" w:eastAsiaTheme="majorEastAsia" w:hAnsi="Courier New" w:cs="Courier New"/>
                      <w:color w:val="212121"/>
                      <w:sz w:val="16"/>
                      <w:szCs w:val="16"/>
                    </w:rPr>
                  </w:rPrChange>
                </w:rPr>
                <w:t>norm_name</w:t>
              </w:r>
              <w:proofErr w:type="spellEnd"/>
              <w:r w:rsidRPr="00E24B0A">
                <w:rPr>
                  <w:rStyle w:val="n"/>
                  <w:rFonts w:asciiTheme="majorBidi" w:eastAsiaTheme="majorEastAsia" w:hAnsiTheme="majorBidi" w:cstheme="majorBidi"/>
                  <w:color w:val="212121"/>
                  <w:sz w:val="16"/>
                  <w:szCs w:val="16"/>
                  <w:rPrChange w:id="6974" w:author="Samane Shahpouri" w:date="2024-05-17T23:11:00Z" w16du:dateUtc="2024-05-17T21:11:00Z">
                    <w:rPr>
                      <w:rStyle w:val="n"/>
                      <w:rFonts w:ascii="Courier New" w:eastAsiaTheme="majorEastAsia" w:hAnsi="Courier New" w:cs="Courier New"/>
                      <w:color w:val="212121"/>
                      <w:sz w:val="16"/>
                      <w:szCs w:val="16"/>
                    </w:rPr>
                  </w:rPrChange>
                </w:rPr>
                <w:t xml:space="preserve">="INSTANCE",     </w:t>
              </w:r>
              <w:proofErr w:type="spellStart"/>
              <w:r w:rsidRPr="00E24B0A">
                <w:rPr>
                  <w:rStyle w:val="n"/>
                  <w:rFonts w:asciiTheme="majorBidi" w:eastAsiaTheme="majorEastAsia" w:hAnsiTheme="majorBidi" w:cstheme="majorBidi"/>
                  <w:color w:val="212121"/>
                  <w:sz w:val="16"/>
                  <w:szCs w:val="16"/>
                  <w:rPrChange w:id="6975" w:author="Samane Shahpouri" w:date="2024-05-17T23:11:00Z" w16du:dateUtc="2024-05-17T21:11:00Z">
                    <w:rPr>
                      <w:rStyle w:val="n"/>
                      <w:rFonts w:ascii="Courier New" w:eastAsiaTheme="majorEastAsia" w:hAnsi="Courier New" w:cs="Courier New"/>
                      <w:color w:val="212121"/>
                      <w:sz w:val="16"/>
                      <w:szCs w:val="16"/>
                    </w:rPr>
                  </w:rPrChange>
                </w:rPr>
                <w:t>deep_supervision</w:t>
              </w:r>
              <w:proofErr w:type="spellEnd"/>
              <w:r w:rsidRPr="00E24B0A">
                <w:rPr>
                  <w:rStyle w:val="n"/>
                  <w:rFonts w:asciiTheme="majorBidi" w:eastAsiaTheme="majorEastAsia" w:hAnsiTheme="majorBidi" w:cstheme="majorBidi"/>
                  <w:color w:val="212121"/>
                  <w:sz w:val="16"/>
                  <w:szCs w:val="16"/>
                  <w:rPrChange w:id="6976" w:author="Samane Shahpouri" w:date="2024-05-17T23:11:00Z" w16du:dateUtc="2024-05-17T21:11:00Z">
                    <w:rPr>
                      <w:rStyle w:val="n"/>
                      <w:rFonts w:ascii="Courier New" w:eastAsiaTheme="majorEastAsia" w:hAnsi="Courier New" w:cs="Courier New"/>
                      <w:color w:val="212121"/>
                      <w:sz w:val="16"/>
                      <w:szCs w:val="16"/>
                    </w:rPr>
                  </w:rPrChange>
                </w:rPr>
                <w:t xml:space="preserve">=True, </w:t>
              </w:r>
              <w:proofErr w:type="spellStart"/>
              <w:r w:rsidRPr="00E24B0A">
                <w:rPr>
                  <w:rStyle w:val="n"/>
                  <w:rFonts w:asciiTheme="majorBidi" w:eastAsiaTheme="majorEastAsia" w:hAnsiTheme="majorBidi" w:cstheme="majorBidi"/>
                  <w:color w:val="212121"/>
                  <w:sz w:val="16"/>
                  <w:szCs w:val="16"/>
                  <w:rPrChange w:id="6977" w:author="Samane Shahpouri" w:date="2024-05-17T23:11:00Z" w16du:dateUtc="2024-05-17T21:11:00Z">
                    <w:rPr>
                      <w:rStyle w:val="n"/>
                      <w:rFonts w:ascii="Courier New" w:eastAsiaTheme="majorEastAsia" w:hAnsi="Courier New" w:cs="Courier New"/>
                      <w:color w:val="212121"/>
                      <w:sz w:val="16"/>
                      <w:szCs w:val="16"/>
                    </w:rPr>
                  </w:rPrChange>
                </w:rPr>
                <w:t>deep_supr_num</w:t>
              </w:r>
              <w:proofErr w:type="spellEnd"/>
              <w:r w:rsidRPr="00E24B0A">
                <w:rPr>
                  <w:rStyle w:val="n"/>
                  <w:rFonts w:asciiTheme="majorBidi" w:eastAsiaTheme="majorEastAsia" w:hAnsiTheme="majorBidi" w:cstheme="majorBidi"/>
                  <w:color w:val="212121"/>
                  <w:sz w:val="16"/>
                  <w:szCs w:val="16"/>
                  <w:rPrChange w:id="6978" w:author="Samane Shahpouri" w:date="2024-05-17T23:11:00Z" w16du:dateUtc="2024-05-17T21:11:00Z">
                    <w:rPr>
                      <w:rStyle w:val="n"/>
                      <w:rFonts w:ascii="Courier New" w:eastAsiaTheme="majorEastAsia" w:hAnsi="Courier New" w:cs="Courier New"/>
                      <w:color w:val="212121"/>
                      <w:sz w:val="16"/>
                      <w:szCs w:val="16"/>
                    </w:rPr>
                  </w:rPrChange>
                </w:rPr>
                <w:t>=2,)</w:t>
              </w:r>
            </w:ins>
          </w:p>
        </w:tc>
      </w:tr>
    </w:tbl>
    <w:p w14:paraId="3FEF3B3F" w14:textId="77777777" w:rsidR="00250867" w:rsidRPr="00E24B0A" w:rsidRDefault="00250867" w:rsidP="00250867">
      <w:pPr>
        <w:pStyle w:val="NormalWeb"/>
        <w:rPr>
          <w:ins w:id="6979" w:author="Samane Shahpouri" w:date="2024-05-17T22:43:00Z" w16du:dateUtc="2024-05-17T20:43:00Z"/>
          <w:rFonts w:asciiTheme="majorBidi" w:eastAsiaTheme="minorHAnsi" w:hAnsiTheme="majorBidi" w:cstheme="majorBidi"/>
          <w:sz w:val="22"/>
          <w:szCs w:val="22"/>
          <w:lang w:bidi="fa-IR"/>
          <w:rPrChange w:id="6980" w:author="Samane Shahpouri" w:date="2024-05-17T23:11:00Z" w16du:dateUtc="2024-05-17T21:11:00Z">
            <w:rPr>
              <w:ins w:id="6981" w:author="Samane Shahpouri" w:date="2024-05-17T22:43:00Z" w16du:dateUtc="2024-05-17T20:43:00Z"/>
              <w:rFonts w:asciiTheme="minorHAnsi" w:eastAsiaTheme="minorHAnsi" w:hAnsiTheme="minorHAnsi" w:cstheme="minorBidi"/>
              <w:sz w:val="22"/>
              <w:szCs w:val="22"/>
              <w:lang w:bidi="fa-IR"/>
            </w:rPr>
          </w:rPrChange>
        </w:rPr>
      </w:pPr>
      <w:ins w:id="6982" w:author="Samane Shahpouri" w:date="2024-05-17T22:43:00Z" w16du:dateUtc="2024-05-17T20:43:00Z">
        <w:r w:rsidRPr="00E24B0A">
          <w:rPr>
            <w:rFonts w:asciiTheme="majorBidi" w:eastAsiaTheme="minorHAnsi" w:hAnsiTheme="majorBidi" w:cstheme="majorBidi"/>
            <w:sz w:val="22"/>
            <w:szCs w:val="22"/>
            <w:lang w:bidi="fa-IR"/>
            <w:rPrChange w:id="6983" w:author="Samane Shahpouri" w:date="2024-05-17T23:11:00Z" w16du:dateUtc="2024-05-17T21:11:00Z">
              <w:rPr>
                <w:rFonts w:asciiTheme="minorHAnsi" w:eastAsiaTheme="minorHAnsi" w:hAnsiTheme="minorHAnsi" w:cstheme="minorBidi"/>
                <w:sz w:val="22"/>
                <w:szCs w:val="22"/>
                <w:lang w:bidi="fa-IR"/>
              </w:rPr>
            </w:rPrChange>
          </w:rPr>
          <w:t xml:space="preserve">After these improvements, finally we could decrease the validation loss from around 0.2 at the initially trials to the 0.0664. </w:t>
        </w:r>
      </w:ins>
    </w:p>
    <w:p w14:paraId="57C0B11C" w14:textId="77777777" w:rsidR="00250867" w:rsidRPr="00E24B0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ins w:id="6984" w:author="Samane Shahpouri" w:date="2024-05-17T22:43:00Z" w16du:dateUtc="2024-05-17T20:43:00Z"/>
          <w:rFonts w:asciiTheme="majorBidi" w:hAnsiTheme="majorBidi" w:cstheme="majorBidi"/>
          <w:rPrChange w:id="6985" w:author="Samane Shahpouri" w:date="2024-05-17T23:11:00Z" w16du:dateUtc="2024-05-17T21:11:00Z">
            <w:rPr>
              <w:ins w:id="6986" w:author="Samane Shahpouri" w:date="2024-05-17T22:43:00Z" w16du:dateUtc="2024-05-17T20:43:00Z"/>
            </w:rPr>
          </w:rPrChange>
        </w:rPr>
      </w:pPr>
      <w:ins w:id="6987" w:author="Samane Shahpouri" w:date="2024-05-17T22:43:00Z" w16du:dateUtc="2024-05-17T20:43:00Z">
        <w:r w:rsidRPr="00E24B0A">
          <w:rPr>
            <w:rFonts w:asciiTheme="majorBidi" w:hAnsiTheme="majorBidi" w:cstheme="majorBidi"/>
            <w:highlight w:val="yellow"/>
            <w:rPrChange w:id="6988" w:author="Samane Shahpouri" w:date="2024-05-17T23:11:00Z" w16du:dateUtc="2024-05-17T21:11:00Z">
              <w:rPr>
                <w:highlight w:val="yellow"/>
              </w:rPr>
            </w:rPrChange>
          </w:rPr>
          <w:t>To enhance the robustness of our model, we implemented specific data augmentations. These included adding rotations of ±15 degrees and increasing the number of samples per patient from 4 to 20.</w:t>
        </w:r>
      </w:ins>
    </w:p>
    <w:p w14:paraId="1657551E" w14:textId="77777777" w:rsidR="00250867" w:rsidRPr="00E24B0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ins w:id="6989" w:author="Samane Shahpouri" w:date="2024-05-17T22:43:00Z" w16du:dateUtc="2024-05-17T20:43:00Z"/>
          <w:rFonts w:asciiTheme="majorBidi" w:eastAsia="Times New Roman" w:hAnsiTheme="majorBidi" w:cstheme="majorBidi"/>
          <w:sz w:val="20"/>
          <w:szCs w:val="20"/>
          <w:lang w:eastAsia="en-NL"/>
          <w:rPrChange w:id="6990" w:author="Samane Shahpouri" w:date="2024-05-17T23:11:00Z" w16du:dateUtc="2024-05-17T21:11:00Z">
            <w:rPr>
              <w:ins w:id="6991" w:author="Samane Shahpouri" w:date="2024-05-17T22:43:00Z" w16du:dateUtc="2024-05-17T20:43:00Z"/>
              <w:rFonts w:ascii="Courier New" w:eastAsia="Times New Roman" w:hAnsi="Courier New" w:cs="Courier New"/>
              <w:sz w:val="20"/>
              <w:szCs w:val="20"/>
              <w:lang w:eastAsia="en-NL"/>
            </w:rPr>
          </w:rPrChange>
        </w:rPr>
      </w:pPr>
      <w:ins w:id="6992" w:author="Samane Shahpouri" w:date="2024-05-17T22:43:00Z" w16du:dateUtc="2024-05-17T20:43:00Z">
        <w:r w:rsidRPr="00E24B0A">
          <w:rPr>
            <w:rFonts w:asciiTheme="majorBidi" w:hAnsiTheme="majorBidi" w:cstheme="majorBidi"/>
            <w:noProof/>
            <w:rPrChange w:id="6993" w:author="Samane Shahpouri" w:date="2024-05-17T23:11:00Z" w16du:dateUtc="2024-05-17T21:11:00Z">
              <w:rPr>
                <w:noProof/>
              </w:rPr>
            </w:rPrChange>
          </w:rPr>
          <w:drawing>
            <wp:anchor distT="0" distB="0" distL="114300" distR="114300" simplePos="0" relativeHeight="251665408" behindDoc="0" locked="0" layoutInCell="1" allowOverlap="1" wp14:anchorId="13A024A7" wp14:editId="01AAE0A8">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24B0A">
          <w:rPr>
            <w:rFonts w:asciiTheme="majorBidi" w:hAnsiTheme="majorBidi" w:cstheme="majorBidi"/>
            <w:noProof/>
            <w:rPrChange w:id="6994" w:author="Samane Shahpouri" w:date="2024-05-17T23:11:00Z" w16du:dateUtc="2024-05-17T21:11:00Z">
              <w:rPr>
                <w:noProof/>
              </w:rPr>
            </w:rPrChange>
          </w:rPr>
          <w:drawing>
            <wp:anchor distT="0" distB="0" distL="114300" distR="114300" simplePos="0" relativeHeight="251666432" behindDoc="1" locked="0" layoutInCell="1" allowOverlap="1" wp14:anchorId="1379332C" wp14:editId="5E84405F">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F69207D" w14:textId="77777777" w:rsidR="00250867" w:rsidRPr="00E24B0A" w:rsidRDefault="00250867" w:rsidP="0025086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ins w:id="6995" w:author="Samane Shahpouri" w:date="2024-05-17T22:43:00Z" w16du:dateUtc="2024-05-17T20:43:00Z"/>
          <w:rFonts w:asciiTheme="majorBidi" w:hAnsiTheme="majorBidi" w:cstheme="majorBidi"/>
          <w:rPrChange w:id="6996" w:author="Samane Shahpouri" w:date="2024-05-17T23:11:00Z" w16du:dateUtc="2024-05-17T21:11:00Z">
            <w:rPr>
              <w:ins w:id="6997" w:author="Samane Shahpouri" w:date="2024-05-17T22:43:00Z" w16du:dateUtc="2024-05-17T20:43:00Z"/>
            </w:rPr>
          </w:rPrChange>
        </w:rPr>
      </w:pPr>
      <w:ins w:id="6998" w:author="Samane Shahpouri" w:date="2024-05-17T22:43:00Z" w16du:dateUtc="2024-05-17T20:43:00Z">
        <w:r w:rsidRPr="00E24B0A">
          <w:rPr>
            <w:rFonts w:asciiTheme="majorBidi" w:hAnsiTheme="majorBidi" w:cstheme="majorBidi"/>
            <w:noProof/>
            <w:rPrChange w:id="6999" w:author="Samane Shahpouri" w:date="2024-05-17T23:11:00Z" w16du:dateUtc="2024-05-17T21:11:00Z">
              <w:rPr>
                <w:noProof/>
              </w:rPr>
            </w:rPrChange>
          </w:rPr>
          <w:lastRenderedPageBreak/>
          <w:drawing>
            <wp:inline distT="0" distB="0" distL="0" distR="0" wp14:anchorId="22B0A369" wp14:editId="6D79C257">
              <wp:extent cx="4723894" cy="2600077"/>
              <wp:effectExtent l="0" t="0" r="635" b="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71039" cy="2626026"/>
                      </a:xfrm>
                      <a:prstGeom prst="rect">
                        <a:avLst/>
                      </a:prstGeom>
                      <a:noFill/>
                      <a:ln>
                        <a:noFill/>
                      </a:ln>
                    </pic:spPr>
                  </pic:pic>
                </a:graphicData>
              </a:graphic>
            </wp:inline>
          </w:drawing>
        </w:r>
      </w:ins>
    </w:p>
    <w:p w14:paraId="6F1024EA" w14:textId="4CEC2AD9" w:rsidR="00250867" w:rsidRPr="00507D2D" w:rsidRDefault="00250867" w:rsidP="00507D2D">
      <w:pPr>
        <w:rPr>
          <w:ins w:id="7000" w:author="Samane Shahpouri" w:date="2024-05-17T22:43:00Z" w16du:dateUtc="2024-05-17T20:43:00Z"/>
          <w:color w:val="4472C4" w:themeColor="accent1"/>
          <w:lang w:bidi="fa-IR"/>
          <w:rPrChange w:id="7001" w:author="Samane Shahpouri" w:date="2024-05-17T23:19:00Z" w16du:dateUtc="2024-05-17T21:19:00Z">
            <w:rPr>
              <w:ins w:id="7002" w:author="Samane Shahpouri" w:date="2024-05-17T22:43:00Z" w16du:dateUtc="2024-05-17T20:43:00Z"/>
              <w:lang w:bidi="fa-IR"/>
            </w:rPr>
          </w:rPrChange>
        </w:rPr>
      </w:pPr>
      <w:ins w:id="7003" w:author="Samane Shahpouri" w:date="2024-05-17T22:43:00Z" w16du:dateUtc="2024-05-17T20:43:00Z">
        <w:r w:rsidRPr="00507D2D">
          <w:rPr>
            <w:color w:val="4472C4" w:themeColor="accent1"/>
            <w:rPrChange w:id="7004" w:author="Samane Shahpouri" w:date="2024-05-17T23:19:00Z" w16du:dateUtc="2024-05-17T21:19:00Z">
              <w:rPr/>
            </w:rPrChange>
          </w:rPr>
          <w:t xml:space="preserve">Figure </w:t>
        </w:r>
        <w:r w:rsidRPr="00507D2D">
          <w:rPr>
            <w:color w:val="4472C4" w:themeColor="accent1"/>
            <w:rPrChange w:id="7005" w:author="Samane Shahpouri" w:date="2024-05-17T23:19:00Z" w16du:dateUtc="2024-05-17T21:19:00Z">
              <w:rPr/>
            </w:rPrChange>
          </w:rPr>
          <w:fldChar w:fldCharType="begin"/>
        </w:r>
        <w:r w:rsidRPr="00507D2D">
          <w:rPr>
            <w:color w:val="4472C4" w:themeColor="accent1"/>
            <w:rPrChange w:id="7006" w:author="Samane Shahpouri" w:date="2024-05-17T23:19:00Z" w16du:dateUtc="2024-05-17T21:19:00Z">
              <w:rPr/>
            </w:rPrChange>
          </w:rPr>
          <w:instrText xml:space="preserve"> SEQ Figure \* ARABIC </w:instrText>
        </w:r>
        <w:r w:rsidRPr="00507D2D">
          <w:rPr>
            <w:color w:val="4472C4" w:themeColor="accent1"/>
            <w:rPrChange w:id="7007" w:author="Samane Shahpouri" w:date="2024-05-17T23:19:00Z" w16du:dateUtc="2024-05-17T21:19:00Z">
              <w:rPr/>
            </w:rPrChange>
          </w:rPr>
          <w:fldChar w:fldCharType="separate"/>
        </w:r>
      </w:ins>
      <w:ins w:id="7008" w:author="Samane Shahpouri" w:date="2024-05-19T21:34:00Z" w16du:dateUtc="2024-05-19T19:34:00Z">
        <w:r w:rsidR="00230BE0">
          <w:rPr>
            <w:noProof/>
            <w:color w:val="4472C4" w:themeColor="accent1"/>
          </w:rPr>
          <w:t>24</w:t>
        </w:r>
      </w:ins>
      <w:ins w:id="7009" w:author="Samane Shahpouri" w:date="2024-05-17T22:43:00Z" w16du:dateUtc="2024-05-17T20:43:00Z">
        <w:r w:rsidRPr="00507D2D">
          <w:rPr>
            <w:color w:val="4472C4" w:themeColor="accent1"/>
            <w:rPrChange w:id="7010" w:author="Samane Shahpouri" w:date="2024-05-17T23:19:00Z" w16du:dateUtc="2024-05-17T21:19:00Z">
              <w:rPr/>
            </w:rPrChange>
          </w:rPr>
          <w:fldChar w:fldCharType="end"/>
        </w:r>
        <w:r w:rsidRPr="00507D2D">
          <w:rPr>
            <w:color w:val="4472C4" w:themeColor="accent1"/>
            <w:rPrChange w:id="7011" w:author="Samane Shahpouri" w:date="2024-05-17T23:19:00Z" w16du:dateUtc="2024-05-17T21:19:00Z">
              <w:rPr/>
            </w:rPrChange>
          </w:rPr>
          <w:t>: top: Training and validation loss for 2D-Unet model, bottom: Sample slice of output, Best Metric: 0.206, Epoch: 48</w:t>
        </w:r>
      </w:ins>
    </w:p>
    <w:p w14:paraId="5965061D" w14:textId="77777777" w:rsidR="00250867" w:rsidRPr="00E24B0A" w:rsidRDefault="00250867" w:rsidP="00250867">
      <w:pPr>
        <w:pStyle w:val="NormalWeb"/>
        <w:rPr>
          <w:ins w:id="7012" w:author="Samane Shahpouri" w:date="2024-05-17T22:43:00Z" w16du:dateUtc="2024-05-17T20:43:00Z"/>
          <w:rFonts w:asciiTheme="majorBidi" w:eastAsiaTheme="minorHAnsi" w:hAnsiTheme="majorBidi" w:cstheme="majorBidi"/>
          <w:sz w:val="22"/>
          <w:szCs w:val="22"/>
          <w:lang w:bidi="fa-IR"/>
          <w:rPrChange w:id="7013" w:author="Samane Shahpouri" w:date="2024-05-17T23:11:00Z" w16du:dateUtc="2024-05-17T21:11:00Z">
            <w:rPr>
              <w:ins w:id="7014" w:author="Samane Shahpouri" w:date="2024-05-17T22:43:00Z" w16du:dateUtc="2024-05-17T20:43:00Z"/>
              <w:rFonts w:asciiTheme="minorHAnsi" w:eastAsiaTheme="minorHAnsi" w:hAnsiTheme="minorHAnsi" w:cstheme="minorBidi"/>
              <w:sz w:val="22"/>
              <w:szCs w:val="22"/>
              <w:lang w:bidi="fa-IR"/>
            </w:rPr>
          </w:rPrChange>
        </w:rPr>
      </w:pPr>
      <w:ins w:id="7015" w:author="Samane Shahpouri" w:date="2024-05-17T22:43:00Z" w16du:dateUtc="2024-05-17T20:43:00Z">
        <w:r w:rsidRPr="00E24B0A">
          <w:rPr>
            <w:rFonts w:asciiTheme="majorBidi" w:eastAsiaTheme="minorHAnsi" w:hAnsiTheme="majorBidi" w:cstheme="majorBidi"/>
            <w:sz w:val="22"/>
            <w:szCs w:val="22"/>
            <w:lang w:bidi="fa-IR"/>
            <w:rPrChange w:id="7016" w:author="Samane Shahpouri" w:date="2024-05-17T23:11:00Z" w16du:dateUtc="2024-05-17T21:11:00Z">
              <w:rPr>
                <w:rFonts w:asciiTheme="minorHAnsi" w:eastAsiaTheme="minorHAnsi" w:hAnsiTheme="minorHAnsi" w:cstheme="minorBidi"/>
                <w:sz w:val="22"/>
                <w:szCs w:val="22"/>
                <w:lang w:bidi="fa-IR"/>
              </w:rPr>
            </w:rPrChange>
          </w:rPr>
          <w:t>Here are some other metric errors from the beginning of this research:</w:t>
        </w:r>
      </w:ins>
    </w:p>
    <w:tbl>
      <w:tblPr>
        <w:tblStyle w:val="TableGrid"/>
        <w:tblW w:w="0" w:type="auto"/>
        <w:tblLook w:val="04A0" w:firstRow="1" w:lastRow="0" w:firstColumn="1" w:lastColumn="0" w:noHBand="0" w:noVBand="1"/>
      </w:tblPr>
      <w:tblGrid>
        <w:gridCol w:w="2263"/>
        <w:gridCol w:w="3828"/>
      </w:tblGrid>
      <w:tr w:rsidR="00250867" w:rsidRPr="00E24B0A" w14:paraId="6B5A0A6B" w14:textId="77777777" w:rsidTr="00D06CBC">
        <w:trPr>
          <w:ins w:id="7017" w:author="Samane Shahpouri" w:date="2024-05-17T22:43:00Z"/>
        </w:trPr>
        <w:tc>
          <w:tcPr>
            <w:tcW w:w="2263" w:type="dxa"/>
          </w:tcPr>
          <w:p w14:paraId="13A86FF6" w14:textId="77777777" w:rsidR="00250867" w:rsidRPr="00E24B0A" w:rsidRDefault="00250867" w:rsidP="00D06CBC">
            <w:pPr>
              <w:pStyle w:val="NormalWeb"/>
              <w:spacing w:before="0" w:beforeAutospacing="0" w:after="0" w:afterAutospacing="0"/>
              <w:ind w:left="-57" w:right="57"/>
              <w:rPr>
                <w:ins w:id="7018" w:author="Samane Shahpouri" w:date="2024-05-17T22:43:00Z" w16du:dateUtc="2024-05-17T20:43:00Z"/>
                <w:rFonts w:asciiTheme="majorBidi" w:hAnsiTheme="majorBidi" w:cstheme="majorBidi"/>
                <w:sz w:val="18"/>
                <w:szCs w:val="18"/>
                <w:rPrChange w:id="7019" w:author="Samane Shahpouri" w:date="2024-05-17T23:11:00Z" w16du:dateUtc="2024-05-17T21:11:00Z">
                  <w:rPr>
                    <w:ins w:id="7020" w:author="Samane Shahpouri" w:date="2024-05-17T22:43:00Z" w16du:dateUtc="2024-05-17T20:43:00Z"/>
                    <w:rFonts w:asciiTheme="majorHAnsi" w:hAnsiTheme="majorHAnsi" w:cstheme="majorHAnsi"/>
                    <w:sz w:val="18"/>
                    <w:szCs w:val="18"/>
                  </w:rPr>
                </w:rPrChange>
              </w:rPr>
            </w:pPr>
            <w:ins w:id="7021" w:author="Samane Shahpouri" w:date="2024-05-17T22:43:00Z" w16du:dateUtc="2024-05-17T20:43:00Z">
              <w:r w:rsidRPr="00E24B0A">
                <w:rPr>
                  <w:rFonts w:asciiTheme="majorBidi" w:hAnsiTheme="majorBidi" w:cstheme="majorBidi"/>
                  <w:sz w:val="18"/>
                  <w:szCs w:val="18"/>
                  <w:rPrChange w:id="7022" w:author="Samane Shahpouri" w:date="2024-05-17T23:11:00Z" w16du:dateUtc="2024-05-17T21:11:00Z">
                    <w:rPr>
                      <w:rFonts w:asciiTheme="majorHAnsi" w:hAnsiTheme="majorHAnsi" w:cstheme="majorHAnsi"/>
                      <w:sz w:val="18"/>
                      <w:szCs w:val="18"/>
                    </w:rPr>
                  </w:rPrChange>
                </w:rPr>
                <w:t>At early stage</w:t>
              </w:r>
            </w:ins>
          </w:p>
        </w:tc>
        <w:tc>
          <w:tcPr>
            <w:tcW w:w="3828" w:type="dxa"/>
          </w:tcPr>
          <w:p w14:paraId="3FDBF9A6" w14:textId="77777777" w:rsidR="00250867" w:rsidRPr="00E24B0A" w:rsidRDefault="00250867" w:rsidP="00D06CBC">
            <w:pPr>
              <w:pStyle w:val="NormalWeb"/>
              <w:spacing w:before="0" w:beforeAutospacing="0" w:after="0" w:afterAutospacing="0"/>
              <w:ind w:left="-57" w:right="57"/>
              <w:rPr>
                <w:ins w:id="7023" w:author="Samane Shahpouri" w:date="2024-05-17T22:43:00Z" w16du:dateUtc="2024-05-17T20:43:00Z"/>
                <w:rFonts w:asciiTheme="majorBidi" w:hAnsiTheme="majorBidi" w:cstheme="majorBidi"/>
                <w:sz w:val="18"/>
                <w:szCs w:val="18"/>
                <w:rPrChange w:id="7024" w:author="Samane Shahpouri" w:date="2024-05-17T23:11:00Z" w16du:dateUtc="2024-05-17T21:11:00Z">
                  <w:rPr>
                    <w:ins w:id="7025" w:author="Samane Shahpouri" w:date="2024-05-17T22:43:00Z" w16du:dateUtc="2024-05-17T20:43:00Z"/>
                    <w:rFonts w:asciiTheme="majorHAnsi" w:hAnsiTheme="majorHAnsi" w:cstheme="majorHAnsi"/>
                    <w:sz w:val="18"/>
                    <w:szCs w:val="18"/>
                  </w:rPr>
                </w:rPrChange>
              </w:rPr>
            </w:pPr>
            <w:ins w:id="7026" w:author="Samane Shahpouri" w:date="2024-05-17T22:43:00Z" w16du:dateUtc="2024-05-17T20:43:00Z">
              <w:r w:rsidRPr="00E24B0A">
                <w:rPr>
                  <w:rFonts w:asciiTheme="majorBidi" w:hAnsiTheme="majorBidi" w:cstheme="majorBidi"/>
                  <w:sz w:val="18"/>
                  <w:szCs w:val="18"/>
                  <w:rPrChange w:id="7027" w:author="Samane Shahpouri" w:date="2024-05-17T23:11:00Z" w16du:dateUtc="2024-05-17T21:11:00Z">
                    <w:rPr>
                      <w:rFonts w:asciiTheme="majorHAnsi" w:hAnsiTheme="majorHAnsi" w:cstheme="majorHAnsi"/>
                      <w:sz w:val="18"/>
                      <w:szCs w:val="18"/>
                    </w:rPr>
                  </w:rPrChange>
                </w:rPr>
                <w:t>ME: 0.64</w:t>
              </w:r>
            </w:ins>
          </w:p>
          <w:p w14:paraId="75052181" w14:textId="77777777" w:rsidR="00250867" w:rsidRPr="00E24B0A" w:rsidRDefault="00250867" w:rsidP="00D06CBC">
            <w:pPr>
              <w:pStyle w:val="NormalWeb"/>
              <w:spacing w:before="0" w:beforeAutospacing="0" w:after="0" w:afterAutospacing="0"/>
              <w:ind w:left="-57" w:right="57"/>
              <w:rPr>
                <w:ins w:id="7028" w:author="Samane Shahpouri" w:date="2024-05-17T22:43:00Z" w16du:dateUtc="2024-05-17T20:43:00Z"/>
                <w:rFonts w:asciiTheme="majorBidi" w:hAnsiTheme="majorBidi" w:cstheme="majorBidi"/>
                <w:sz w:val="18"/>
                <w:szCs w:val="18"/>
                <w:rPrChange w:id="7029" w:author="Samane Shahpouri" w:date="2024-05-17T23:11:00Z" w16du:dateUtc="2024-05-17T21:11:00Z">
                  <w:rPr>
                    <w:ins w:id="7030" w:author="Samane Shahpouri" w:date="2024-05-17T22:43:00Z" w16du:dateUtc="2024-05-17T20:43:00Z"/>
                    <w:rFonts w:asciiTheme="majorHAnsi" w:hAnsiTheme="majorHAnsi" w:cstheme="majorHAnsi"/>
                    <w:sz w:val="18"/>
                    <w:szCs w:val="18"/>
                  </w:rPr>
                </w:rPrChange>
              </w:rPr>
            </w:pPr>
            <w:ins w:id="7031" w:author="Samane Shahpouri" w:date="2024-05-17T22:43:00Z" w16du:dateUtc="2024-05-17T20:43:00Z">
              <w:r w:rsidRPr="00E24B0A">
                <w:rPr>
                  <w:rFonts w:asciiTheme="majorBidi" w:hAnsiTheme="majorBidi" w:cstheme="majorBidi"/>
                  <w:sz w:val="18"/>
                  <w:szCs w:val="18"/>
                  <w:rPrChange w:id="7032" w:author="Samane Shahpouri" w:date="2024-05-17T23:11:00Z" w16du:dateUtc="2024-05-17T21:11:00Z">
                    <w:rPr>
                      <w:rFonts w:asciiTheme="majorHAnsi" w:hAnsiTheme="majorHAnsi" w:cstheme="majorHAnsi"/>
                      <w:sz w:val="18"/>
                      <w:szCs w:val="18"/>
                    </w:rPr>
                  </w:rPrChange>
                </w:rPr>
                <w:t>MAE: 0.95</w:t>
              </w:r>
            </w:ins>
          </w:p>
          <w:p w14:paraId="60E347A6" w14:textId="77777777" w:rsidR="00250867" w:rsidRPr="00E24B0A" w:rsidRDefault="00250867" w:rsidP="00D06CBC">
            <w:pPr>
              <w:pStyle w:val="NormalWeb"/>
              <w:spacing w:before="0" w:beforeAutospacing="0" w:after="0" w:afterAutospacing="0"/>
              <w:ind w:left="-57" w:right="57"/>
              <w:rPr>
                <w:ins w:id="7033" w:author="Samane Shahpouri" w:date="2024-05-17T22:43:00Z" w16du:dateUtc="2024-05-17T20:43:00Z"/>
                <w:rFonts w:asciiTheme="majorBidi" w:hAnsiTheme="majorBidi" w:cstheme="majorBidi"/>
                <w:sz w:val="18"/>
                <w:szCs w:val="18"/>
                <w:rPrChange w:id="7034" w:author="Samane Shahpouri" w:date="2024-05-17T23:11:00Z" w16du:dateUtc="2024-05-17T21:11:00Z">
                  <w:rPr>
                    <w:ins w:id="7035" w:author="Samane Shahpouri" w:date="2024-05-17T22:43:00Z" w16du:dateUtc="2024-05-17T20:43:00Z"/>
                    <w:rFonts w:asciiTheme="majorHAnsi" w:hAnsiTheme="majorHAnsi" w:cstheme="majorHAnsi"/>
                    <w:sz w:val="18"/>
                    <w:szCs w:val="18"/>
                  </w:rPr>
                </w:rPrChange>
              </w:rPr>
            </w:pPr>
            <w:ins w:id="7036" w:author="Samane Shahpouri" w:date="2024-05-17T22:43:00Z" w16du:dateUtc="2024-05-17T20:43:00Z">
              <w:r w:rsidRPr="00E24B0A">
                <w:rPr>
                  <w:rFonts w:asciiTheme="majorBidi" w:hAnsiTheme="majorBidi" w:cstheme="majorBidi"/>
                  <w:sz w:val="18"/>
                  <w:szCs w:val="18"/>
                  <w:rPrChange w:id="7037" w:author="Samane Shahpouri" w:date="2024-05-17T23:11:00Z" w16du:dateUtc="2024-05-17T21:11:00Z">
                    <w:rPr>
                      <w:rFonts w:asciiTheme="majorHAnsi" w:hAnsiTheme="majorHAnsi" w:cstheme="majorHAnsi"/>
                      <w:sz w:val="18"/>
                      <w:szCs w:val="18"/>
                    </w:rPr>
                  </w:rPrChange>
                </w:rPr>
                <w:t>RE: 193.7%</w:t>
              </w:r>
            </w:ins>
          </w:p>
          <w:p w14:paraId="0A4099D4" w14:textId="77777777" w:rsidR="00250867" w:rsidRPr="00E24B0A" w:rsidRDefault="00250867" w:rsidP="00D06CBC">
            <w:pPr>
              <w:pStyle w:val="NormalWeb"/>
              <w:spacing w:before="0" w:beforeAutospacing="0" w:after="0" w:afterAutospacing="0"/>
              <w:ind w:left="-57" w:right="57"/>
              <w:rPr>
                <w:ins w:id="7038" w:author="Samane Shahpouri" w:date="2024-05-17T22:43:00Z" w16du:dateUtc="2024-05-17T20:43:00Z"/>
                <w:rFonts w:asciiTheme="majorBidi" w:hAnsiTheme="majorBidi" w:cstheme="majorBidi"/>
                <w:sz w:val="18"/>
                <w:szCs w:val="18"/>
                <w:rPrChange w:id="7039" w:author="Samane Shahpouri" w:date="2024-05-17T23:11:00Z" w16du:dateUtc="2024-05-17T21:11:00Z">
                  <w:rPr>
                    <w:ins w:id="7040" w:author="Samane Shahpouri" w:date="2024-05-17T22:43:00Z" w16du:dateUtc="2024-05-17T20:43:00Z"/>
                    <w:rFonts w:asciiTheme="majorHAnsi" w:hAnsiTheme="majorHAnsi" w:cstheme="majorHAnsi"/>
                    <w:sz w:val="18"/>
                    <w:szCs w:val="18"/>
                  </w:rPr>
                </w:rPrChange>
              </w:rPr>
            </w:pPr>
            <w:ins w:id="7041" w:author="Samane Shahpouri" w:date="2024-05-17T22:43:00Z" w16du:dateUtc="2024-05-17T20:43:00Z">
              <w:r w:rsidRPr="00E24B0A">
                <w:rPr>
                  <w:rFonts w:asciiTheme="majorBidi" w:hAnsiTheme="majorBidi" w:cstheme="majorBidi"/>
                  <w:sz w:val="18"/>
                  <w:szCs w:val="18"/>
                  <w:rPrChange w:id="7042" w:author="Samane Shahpouri" w:date="2024-05-17T23:11:00Z" w16du:dateUtc="2024-05-17T21:11:00Z">
                    <w:rPr>
                      <w:rFonts w:asciiTheme="majorHAnsi" w:hAnsiTheme="majorHAnsi" w:cstheme="majorHAnsi"/>
                      <w:sz w:val="18"/>
                      <w:szCs w:val="18"/>
                    </w:rPr>
                  </w:rPrChange>
                </w:rPr>
                <w:t>ARE: 199.0%</w:t>
              </w:r>
            </w:ins>
          </w:p>
        </w:tc>
      </w:tr>
      <w:tr w:rsidR="00250867" w:rsidRPr="00E24B0A" w14:paraId="680652EB" w14:textId="77777777" w:rsidTr="00D06CBC">
        <w:trPr>
          <w:ins w:id="7043" w:author="Samane Shahpouri" w:date="2024-05-17T22:43:00Z"/>
        </w:trPr>
        <w:tc>
          <w:tcPr>
            <w:tcW w:w="2263" w:type="dxa"/>
          </w:tcPr>
          <w:p w14:paraId="784E91BF" w14:textId="77777777" w:rsidR="00250867" w:rsidRPr="00E24B0A" w:rsidRDefault="00250867" w:rsidP="00D06CBC">
            <w:pPr>
              <w:pStyle w:val="NormalWeb"/>
              <w:spacing w:before="0" w:beforeAutospacing="0" w:after="0" w:afterAutospacing="0"/>
              <w:ind w:left="-57" w:right="57"/>
              <w:rPr>
                <w:ins w:id="7044" w:author="Samane Shahpouri" w:date="2024-05-17T22:43:00Z" w16du:dateUtc="2024-05-17T20:43:00Z"/>
                <w:rFonts w:asciiTheme="majorBidi" w:hAnsiTheme="majorBidi" w:cstheme="majorBidi"/>
                <w:sz w:val="18"/>
                <w:szCs w:val="18"/>
                <w:rPrChange w:id="7045" w:author="Samane Shahpouri" w:date="2024-05-17T23:11:00Z" w16du:dateUtc="2024-05-17T21:11:00Z">
                  <w:rPr>
                    <w:ins w:id="7046" w:author="Samane Shahpouri" w:date="2024-05-17T22:43:00Z" w16du:dateUtc="2024-05-17T20:43:00Z"/>
                    <w:rFonts w:asciiTheme="majorHAnsi" w:hAnsiTheme="majorHAnsi" w:cstheme="majorHAnsi"/>
                    <w:sz w:val="18"/>
                    <w:szCs w:val="18"/>
                  </w:rPr>
                </w:rPrChange>
              </w:rPr>
            </w:pPr>
            <w:ins w:id="7047" w:author="Samane Shahpouri" w:date="2024-05-17T22:43:00Z" w16du:dateUtc="2024-05-17T20:43:00Z">
              <w:r w:rsidRPr="00E24B0A">
                <w:rPr>
                  <w:rFonts w:asciiTheme="majorBidi" w:hAnsiTheme="majorBidi" w:cstheme="majorBidi"/>
                  <w:sz w:val="18"/>
                  <w:szCs w:val="18"/>
                  <w:rPrChange w:id="7048" w:author="Samane Shahpouri" w:date="2024-05-17T23:11:00Z" w16du:dateUtc="2024-05-17T21:11:00Z">
                    <w:rPr>
                      <w:rFonts w:asciiTheme="majorHAnsi" w:hAnsiTheme="majorHAnsi" w:cstheme="majorHAnsi"/>
                      <w:sz w:val="18"/>
                      <w:szCs w:val="18"/>
                    </w:rPr>
                  </w:rPrChange>
                </w:rPr>
                <w:t xml:space="preserve">Using </w:t>
              </w:r>
              <w:proofErr w:type="spellStart"/>
              <w:r w:rsidRPr="00E24B0A">
                <w:rPr>
                  <w:rFonts w:asciiTheme="majorBidi" w:hAnsiTheme="majorBidi" w:cstheme="majorBidi"/>
                  <w:sz w:val="18"/>
                  <w:szCs w:val="18"/>
                  <w:rPrChange w:id="7049" w:author="Samane Shahpouri" w:date="2024-05-17T23:11:00Z" w16du:dateUtc="2024-05-17T21:11:00Z">
                    <w:rPr>
                      <w:rFonts w:asciiTheme="majorHAnsi" w:hAnsiTheme="majorHAnsi" w:cstheme="majorHAnsi"/>
                      <w:sz w:val="18"/>
                      <w:szCs w:val="18"/>
                    </w:rPr>
                  </w:rPrChange>
                </w:rPr>
                <w:t>Unet</w:t>
              </w:r>
              <w:proofErr w:type="spellEnd"/>
            </w:ins>
          </w:p>
        </w:tc>
        <w:tc>
          <w:tcPr>
            <w:tcW w:w="3828" w:type="dxa"/>
          </w:tcPr>
          <w:p w14:paraId="793A355C" w14:textId="77777777" w:rsidR="00250867" w:rsidRPr="00E24B0A" w:rsidRDefault="00250867" w:rsidP="00D06CBC">
            <w:pPr>
              <w:pStyle w:val="HTMLPreformatted"/>
              <w:shd w:val="clear" w:color="auto" w:fill="FFFFFF"/>
              <w:ind w:left="-57" w:right="57"/>
              <w:rPr>
                <w:ins w:id="7050" w:author="Samane Shahpouri" w:date="2024-05-17T22:43:00Z" w16du:dateUtc="2024-05-17T20:43:00Z"/>
                <w:rFonts w:asciiTheme="majorBidi" w:hAnsiTheme="majorBidi" w:cstheme="majorBidi"/>
                <w:sz w:val="18"/>
                <w:szCs w:val="18"/>
                <w:rPrChange w:id="7051" w:author="Samane Shahpouri" w:date="2024-05-17T23:11:00Z" w16du:dateUtc="2024-05-17T21:11:00Z">
                  <w:rPr>
                    <w:ins w:id="7052" w:author="Samane Shahpouri" w:date="2024-05-17T22:43:00Z" w16du:dateUtc="2024-05-17T20:43:00Z"/>
                    <w:rFonts w:asciiTheme="majorHAnsi" w:hAnsiTheme="majorHAnsi" w:cstheme="majorHAnsi"/>
                    <w:sz w:val="18"/>
                    <w:szCs w:val="18"/>
                  </w:rPr>
                </w:rPrChange>
              </w:rPr>
            </w:pPr>
            <w:ins w:id="7053" w:author="Samane Shahpouri" w:date="2024-05-17T22:43:00Z" w16du:dateUtc="2024-05-17T20:43:00Z">
              <w:r w:rsidRPr="00E24B0A">
                <w:rPr>
                  <w:rFonts w:asciiTheme="majorBidi" w:hAnsiTheme="majorBidi" w:cstheme="majorBidi"/>
                  <w:sz w:val="18"/>
                  <w:szCs w:val="18"/>
                  <w:rPrChange w:id="7054" w:author="Samane Shahpouri" w:date="2024-05-17T23:11:00Z" w16du:dateUtc="2024-05-17T21:11:00Z">
                    <w:rPr>
                      <w:rFonts w:asciiTheme="majorHAnsi" w:hAnsiTheme="majorHAnsi" w:cstheme="majorHAnsi"/>
                      <w:sz w:val="18"/>
                      <w:szCs w:val="18"/>
                    </w:rPr>
                  </w:rPrChange>
                </w:rPr>
                <w:t>Mean Error (SUV): -0.32 ± 0.1032</w:t>
              </w:r>
            </w:ins>
          </w:p>
          <w:p w14:paraId="491DF6B1" w14:textId="77777777" w:rsidR="00250867" w:rsidRPr="00E24B0A" w:rsidRDefault="00250867" w:rsidP="00D06CBC">
            <w:pPr>
              <w:pStyle w:val="HTMLPreformatted"/>
              <w:shd w:val="clear" w:color="auto" w:fill="FFFFFF"/>
              <w:ind w:left="-57" w:right="57"/>
              <w:rPr>
                <w:ins w:id="7055" w:author="Samane Shahpouri" w:date="2024-05-17T22:43:00Z" w16du:dateUtc="2024-05-17T20:43:00Z"/>
                <w:rFonts w:asciiTheme="majorBidi" w:hAnsiTheme="majorBidi" w:cstheme="majorBidi"/>
                <w:sz w:val="18"/>
                <w:szCs w:val="18"/>
                <w:rPrChange w:id="7056" w:author="Samane Shahpouri" w:date="2024-05-17T23:11:00Z" w16du:dateUtc="2024-05-17T21:11:00Z">
                  <w:rPr>
                    <w:ins w:id="7057" w:author="Samane Shahpouri" w:date="2024-05-17T22:43:00Z" w16du:dateUtc="2024-05-17T20:43:00Z"/>
                    <w:rFonts w:asciiTheme="majorHAnsi" w:hAnsiTheme="majorHAnsi" w:cstheme="majorHAnsi"/>
                    <w:sz w:val="18"/>
                    <w:szCs w:val="18"/>
                  </w:rPr>
                </w:rPrChange>
              </w:rPr>
            </w:pPr>
            <w:ins w:id="7058" w:author="Samane Shahpouri" w:date="2024-05-17T22:43:00Z" w16du:dateUtc="2024-05-17T20:43:00Z">
              <w:r w:rsidRPr="00E24B0A">
                <w:rPr>
                  <w:rFonts w:asciiTheme="majorBidi" w:hAnsiTheme="majorBidi" w:cstheme="majorBidi"/>
                  <w:sz w:val="18"/>
                  <w:szCs w:val="18"/>
                  <w:rPrChange w:id="7059" w:author="Samane Shahpouri" w:date="2024-05-17T23:11:00Z" w16du:dateUtc="2024-05-17T21:11:00Z">
                    <w:rPr>
                      <w:rFonts w:asciiTheme="majorHAnsi" w:hAnsiTheme="majorHAnsi" w:cstheme="majorHAnsi"/>
                      <w:sz w:val="18"/>
                      <w:szCs w:val="18"/>
                    </w:rPr>
                  </w:rPrChange>
                </w:rPr>
                <w:t xml:space="preserve">Mean </w:t>
              </w:r>
              <w:proofErr w:type="spellStart"/>
              <w:r w:rsidRPr="00E24B0A">
                <w:rPr>
                  <w:rFonts w:asciiTheme="majorBidi" w:hAnsiTheme="majorBidi" w:cstheme="majorBidi"/>
                  <w:sz w:val="18"/>
                  <w:szCs w:val="18"/>
                  <w:rPrChange w:id="7060" w:author="Samane Shahpouri" w:date="2024-05-17T23:11:00Z" w16du:dateUtc="2024-05-17T21:11:00Z">
                    <w:rPr>
                      <w:rFonts w:asciiTheme="majorHAnsi" w:hAnsiTheme="majorHAnsi" w:cstheme="majorHAnsi"/>
                      <w:sz w:val="18"/>
                      <w:szCs w:val="18"/>
                    </w:rPr>
                  </w:rPrChange>
                </w:rPr>
                <w:t>Absolure</w:t>
              </w:r>
              <w:proofErr w:type="spellEnd"/>
              <w:r w:rsidRPr="00E24B0A">
                <w:rPr>
                  <w:rFonts w:asciiTheme="majorBidi" w:hAnsiTheme="majorBidi" w:cstheme="majorBidi"/>
                  <w:sz w:val="18"/>
                  <w:szCs w:val="18"/>
                  <w:rPrChange w:id="7061" w:author="Samane Shahpouri" w:date="2024-05-17T23:11:00Z" w16du:dateUtc="2024-05-17T21:11:00Z">
                    <w:rPr>
                      <w:rFonts w:asciiTheme="majorHAnsi" w:hAnsiTheme="majorHAnsi" w:cstheme="majorHAnsi"/>
                      <w:sz w:val="18"/>
                      <w:szCs w:val="18"/>
                    </w:rPr>
                  </w:rPrChange>
                </w:rPr>
                <w:t xml:space="preserve"> Error (SUV): 0.33 ± 0.0868</w:t>
              </w:r>
            </w:ins>
          </w:p>
          <w:p w14:paraId="1D8DD046" w14:textId="77777777" w:rsidR="00250867" w:rsidRPr="00E24B0A" w:rsidRDefault="00250867" w:rsidP="00D06CBC">
            <w:pPr>
              <w:pStyle w:val="HTMLPreformatted"/>
              <w:shd w:val="clear" w:color="auto" w:fill="FFFFFF"/>
              <w:ind w:left="-57" w:right="57"/>
              <w:rPr>
                <w:ins w:id="7062" w:author="Samane Shahpouri" w:date="2024-05-17T22:43:00Z" w16du:dateUtc="2024-05-17T20:43:00Z"/>
                <w:rFonts w:asciiTheme="majorBidi" w:hAnsiTheme="majorBidi" w:cstheme="majorBidi"/>
                <w:sz w:val="18"/>
                <w:szCs w:val="18"/>
                <w:rPrChange w:id="7063" w:author="Samane Shahpouri" w:date="2024-05-17T23:11:00Z" w16du:dateUtc="2024-05-17T21:11:00Z">
                  <w:rPr>
                    <w:ins w:id="7064" w:author="Samane Shahpouri" w:date="2024-05-17T22:43:00Z" w16du:dateUtc="2024-05-17T20:43:00Z"/>
                    <w:rFonts w:asciiTheme="majorHAnsi" w:hAnsiTheme="majorHAnsi" w:cstheme="majorHAnsi"/>
                    <w:sz w:val="18"/>
                    <w:szCs w:val="18"/>
                  </w:rPr>
                </w:rPrChange>
              </w:rPr>
            </w:pPr>
            <w:ins w:id="7065" w:author="Samane Shahpouri" w:date="2024-05-17T22:43:00Z" w16du:dateUtc="2024-05-17T20:43:00Z">
              <w:r w:rsidRPr="00E24B0A">
                <w:rPr>
                  <w:rFonts w:asciiTheme="majorBidi" w:hAnsiTheme="majorBidi" w:cstheme="majorBidi"/>
                  <w:sz w:val="18"/>
                  <w:szCs w:val="18"/>
                  <w:rPrChange w:id="7066" w:author="Samane Shahpouri" w:date="2024-05-17T23:11:00Z" w16du:dateUtc="2024-05-17T21:11:00Z">
                    <w:rPr>
                      <w:rFonts w:asciiTheme="majorHAnsi" w:hAnsiTheme="majorHAnsi" w:cstheme="majorHAnsi"/>
                      <w:sz w:val="18"/>
                      <w:szCs w:val="18"/>
                    </w:rPr>
                  </w:rPrChange>
                </w:rPr>
                <w:t>Relative Error (SUV%): -55.49 ± 15.6193</w:t>
              </w:r>
            </w:ins>
          </w:p>
          <w:p w14:paraId="647BDD74" w14:textId="77777777" w:rsidR="00250867" w:rsidRPr="00E24B0A" w:rsidRDefault="00250867" w:rsidP="00D06CBC">
            <w:pPr>
              <w:pStyle w:val="HTMLPreformatted"/>
              <w:shd w:val="clear" w:color="auto" w:fill="FFFFFF"/>
              <w:ind w:left="-57" w:right="57"/>
              <w:rPr>
                <w:ins w:id="7067" w:author="Samane Shahpouri" w:date="2024-05-17T22:43:00Z" w16du:dateUtc="2024-05-17T20:43:00Z"/>
                <w:rFonts w:asciiTheme="majorBidi" w:hAnsiTheme="majorBidi" w:cstheme="majorBidi"/>
                <w:sz w:val="18"/>
                <w:szCs w:val="18"/>
                <w:rPrChange w:id="7068" w:author="Samane Shahpouri" w:date="2024-05-17T23:11:00Z" w16du:dateUtc="2024-05-17T21:11:00Z">
                  <w:rPr>
                    <w:ins w:id="7069" w:author="Samane Shahpouri" w:date="2024-05-17T22:43:00Z" w16du:dateUtc="2024-05-17T20:43:00Z"/>
                    <w:rFonts w:asciiTheme="majorHAnsi" w:hAnsiTheme="majorHAnsi" w:cstheme="majorHAnsi"/>
                    <w:sz w:val="18"/>
                    <w:szCs w:val="18"/>
                  </w:rPr>
                </w:rPrChange>
              </w:rPr>
            </w:pPr>
            <w:proofErr w:type="spellStart"/>
            <w:ins w:id="7070" w:author="Samane Shahpouri" w:date="2024-05-17T22:43:00Z" w16du:dateUtc="2024-05-17T20:43:00Z">
              <w:r w:rsidRPr="00E24B0A">
                <w:rPr>
                  <w:rFonts w:asciiTheme="majorBidi" w:hAnsiTheme="majorBidi" w:cstheme="majorBidi"/>
                  <w:sz w:val="18"/>
                  <w:szCs w:val="18"/>
                  <w:rPrChange w:id="7071" w:author="Samane Shahpouri" w:date="2024-05-17T23:11:00Z" w16du:dateUtc="2024-05-17T21:11:00Z">
                    <w:rPr>
                      <w:rFonts w:asciiTheme="majorHAnsi" w:hAnsiTheme="majorHAnsi" w:cstheme="majorHAnsi"/>
                      <w:sz w:val="18"/>
                      <w:szCs w:val="18"/>
                    </w:rPr>
                  </w:rPrChange>
                </w:rPr>
                <w:t>Absolure</w:t>
              </w:r>
              <w:proofErr w:type="spellEnd"/>
              <w:r w:rsidRPr="00E24B0A">
                <w:rPr>
                  <w:rFonts w:asciiTheme="majorBidi" w:hAnsiTheme="majorBidi" w:cstheme="majorBidi"/>
                  <w:sz w:val="18"/>
                  <w:szCs w:val="18"/>
                  <w:rPrChange w:id="7072" w:author="Samane Shahpouri" w:date="2024-05-17T23:11:00Z" w16du:dateUtc="2024-05-17T21:11:00Z">
                    <w:rPr>
                      <w:rFonts w:asciiTheme="majorHAnsi" w:hAnsiTheme="majorHAnsi" w:cstheme="majorHAnsi"/>
                      <w:sz w:val="18"/>
                      <w:szCs w:val="18"/>
                    </w:rPr>
                  </w:rPrChange>
                </w:rPr>
                <w:t xml:space="preserve"> Relative Error (SUV%): 56.98 ± 13.3306</w:t>
              </w:r>
            </w:ins>
          </w:p>
          <w:p w14:paraId="7EEB84AD" w14:textId="77777777" w:rsidR="00250867" w:rsidRPr="00E24B0A" w:rsidRDefault="00250867" w:rsidP="00D06CBC">
            <w:pPr>
              <w:pStyle w:val="HTMLPreformatted"/>
              <w:shd w:val="clear" w:color="auto" w:fill="FFFFFF"/>
              <w:ind w:left="-57" w:right="57"/>
              <w:rPr>
                <w:ins w:id="7073" w:author="Samane Shahpouri" w:date="2024-05-17T22:43:00Z" w16du:dateUtc="2024-05-17T20:43:00Z"/>
                <w:rFonts w:asciiTheme="majorBidi" w:hAnsiTheme="majorBidi" w:cstheme="majorBidi"/>
                <w:sz w:val="18"/>
                <w:szCs w:val="18"/>
                <w:rPrChange w:id="7074" w:author="Samane Shahpouri" w:date="2024-05-17T23:11:00Z" w16du:dateUtc="2024-05-17T21:11:00Z">
                  <w:rPr>
                    <w:ins w:id="7075" w:author="Samane Shahpouri" w:date="2024-05-17T22:43:00Z" w16du:dateUtc="2024-05-17T20:43:00Z"/>
                    <w:rFonts w:asciiTheme="majorHAnsi" w:hAnsiTheme="majorHAnsi" w:cstheme="majorHAnsi"/>
                    <w:sz w:val="18"/>
                    <w:szCs w:val="18"/>
                  </w:rPr>
                </w:rPrChange>
              </w:rPr>
            </w:pPr>
            <w:ins w:id="7076" w:author="Samane Shahpouri" w:date="2024-05-17T22:43:00Z" w16du:dateUtc="2024-05-17T20:43:00Z">
              <w:r w:rsidRPr="00E24B0A">
                <w:rPr>
                  <w:rFonts w:asciiTheme="majorBidi" w:hAnsiTheme="majorBidi" w:cstheme="majorBidi"/>
                  <w:sz w:val="18"/>
                  <w:szCs w:val="18"/>
                  <w:rPrChange w:id="7077" w:author="Samane Shahpouri" w:date="2024-05-17T23:11:00Z" w16du:dateUtc="2024-05-17T21:11:00Z">
                    <w:rPr>
                      <w:rFonts w:asciiTheme="majorHAnsi" w:hAnsiTheme="majorHAnsi" w:cstheme="majorHAnsi"/>
                      <w:sz w:val="18"/>
                      <w:szCs w:val="18"/>
                    </w:rPr>
                  </w:rPrChange>
                </w:rPr>
                <w:t xml:space="preserve">Root Mean Squared Error: 0.48 ± </w:t>
              </w:r>
              <w:proofErr w:type="gramStart"/>
              <w:r w:rsidRPr="00E24B0A">
                <w:rPr>
                  <w:rFonts w:asciiTheme="majorBidi" w:hAnsiTheme="majorBidi" w:cstheme="majorBidi"/>
                  <w:sz w:val="18"/>
                  <w:szCs w:val="18"/>
                  <w:rPrChange w:id="7078" w:author="Samane Shahpouri" w:date="2024-05-17T23:11:00Z" w16du:dateUtc="2024-05-17T21:11:00Z">
                    <w:rPr>
                      <w:rFonts w:asciiTheme="majorHAnsi" w:hAnsiTheme="majorHAnsi" w:cstheme="majorHAnsi"/>
                      <w:sz w:val="18"/>
                      <w:szCs w:val="18"/>
                    </w:rPr>
                  </w:rPrChange>
                </w:rPr>
                <w:t>0.1741</w:t>
              </w:r>
              <w:proofErr w:type="gramEnd"/>
            </w:ins>
          </w:p>
          <w:p w14:paraId="2C4DE360" w14:textId="77777777" w:rsidR="00250867" w:rsidRPr="00E24B0A" w:rsidRDefault="00250867" w:rsidP="00D06CBC">
            <w:pPr>
              <w:pStyle w:val="HTMLPreformatted"/>
              <w:shd w:val="clear" w:color="auto" w:fill="FFFFFF"/>
              <w:ind w:left="-57" w:right="57"/>
              <w:rPr>
                <w:ins w:id="7079" w:author="Samane Shahpouri" w:date="2024-05-17T22:43:00Z" w16du:dateUtc="2024-05-17T20:43:00Z"/>
                <w:rFonts w:asciiTheme="majorBidi" w:hAnsiTheme="majorBidi" w:cstheme="majorBidi"/>
                <w:sz w:val="18"/>
                <w:szCs w:val="18"/>
                <w:rPrChange w:id="7080" w:author="Samane Shahpouri" w:date="2024-05-17T23:11:00Z" w16du:dateUtc="2024-05-17T21:11:00Z">
                  <w:rPr>
                    <w:ins w:id="7081" w:author="Samane Shahpouri" w:date="2024-05-17T22:43:00Z" w16du:dateUtc="2024-05-17T20:43:00Z"/>
                    <w:rFonts w:asciiTheme="majorHAnsi" w:hAnsiTheme="majorHAnsi" w:cstheme="majorHAnsi"/>
                    <w:sz w:val="18"/>
                    <w:szCs w:val="18"/>
                  </w:rPr>
                </w:rPrChange>
              </w:rPr>
            </w:pPr>
            <w:ins w:id="7082" w:author="Samane Shahpouri" w:date="2024-05-17T22:43:00Z" w16du:dateUtc="2024-05-17T20:43:00Z">
              <w:r w:rsidRPr="00E24B0A">
                <w:rPr>
                  <w:rFonts w:asciiTheme="majorBidi" w:hAnsiTheme="majorBidi" w:cstheme="majorBidi"/>
                  <w:sz w:val="18"/>
                  <w:szCs w:val="18"/>
                  <w:rPrChange w:id="7083" w:author="Samane Shahpouri" w:date="2024-05-17T23:11:00Z" w16du:dateUtc="2024-05-17T21:11:00Z">
                    <w:rPr>
                      <w:rFonts w:asciiTheme="majorHAnsi" w:hAnsiTheme="majorHAnsi" w:cstheme="majorHAnsi"/>
                      <w:sz w:val="18"/>
                      <w:szCs w:val="18"/>
                    </w:rPr>
                  </w:rPrChange>
                </w:rPr>
                <w:t>Peak Signal-to-Noise Ratio: 23.92 ± 6.4356</w:t>
              </w:r>
            </w:ins>
          </w:p>
          <w:p w14:paraId="43189D89" w14:textId="77777777" w:rsidR="00250867" w:rsidRPr="00E24B0A" w:rsidRDefault="00250867" w:rsidP="00D06CBC">
            <w:pPr>
              <w:pStyle w:val="HTMLPreformatted"/>
              <w:shd w:val="clear" w:color="auto" w:fill="FFFFFF"/>
              <w:ind w:left="-57" w:right="57"/>
              <w:rPr>
                <w:ins w:id="7084" w:author="Samane Shahpouri" w:date="2024-05-17T22:43:00Z" w16du:dateUtc="2024-05-17T20:43:00Z"/>
                <w:rFonts w:asciiTheme="majorBidi" w:hAnsiTheme="majorBidi" w:cstheme="majorBidi"/>
                <w:sz w:val="18"/>
                <w:szCs w:val="18"/>
                <w:rPrChange w:id="7085" w:author="Samane Shahpouri" w:date="2024-05-17T23:11:00Z" w16du:dateUtc="2024-05-17T21:11:00Z">
                  <w:rPr>
                    <w:ins w:id="7086" w:author="Samane Shahpouri" w:date="2024-05-17T22:43:00Z" w16du:dateUtc="2024-05-17T20:43:00Z"/>
                    <w:rFonts w:asciiTheme="majorHAnsi" w:hAnsiTheme="majorHAnsi" w:cstheme="majorHAnsi"/>
                    <w:sz w:val="18"/>
                    <w:szCs w:val="18"/>
                  </w:rPr>
                </w:rPrChange>
              </w:rPr>
            </w:pPr>
            <w:proofErr w:type="spellStart"/>
            <w:ins w:id="7087" w:author="Samane Shahpouri" w:date="2024-05-17T22:43:00Z" w16du:dateUtc="2024-05-17T20:43:00Z">
              <w:r w:rsidRPr="00E24B0A">
                <w:rPr>
                  <w:rFonts w:asciiTheme="majorBidi" w:hAnsiTheme="majorBidi" w:cstheme="majorBidi"/>
                  <w:sz w:val="18"/>
                  <w:szCs w:val="18"/>
                  <w:rPrChange w:id="7088" w:author="Samane Shahpouri" w:date="2024-05-17T23:11:00Z" w16du:dateUtc="2024-05-17T21:11:00Z">
                    <w:rPr>
                      <w:rFonts w:asciiTheme="majorHAnsi" w:hAnsiTheme="majorHAnsi" w:cstheme="majorHAnsi"/>
                      <w:sz w:val="18"/>
                      <w:szCs w:val="18"/>
                    </w:rPr>
                  </w:rPrChange>
                </w:rPr>
                <w:t>Structual</w:t>
              </w:r>
              <w:proofErr w:type="spellEnd"/>
              <w:r w:rsidRPr="00E24B0A">
                <w:rPr>
                  <w:rFonts w:asciiTheme="majorBidi" w:hAnsiTheme="majorBidi" w:cstheme="majorBidi"/>
                  <w:sz w:val="18"/>
                  <w:szCs w:val="18"/>
                  <w:rPrChange w:id="7089" w:author="Samane Shahpouri" w:date="2024-05-17T23:11:00Z" w16du:dateUtc="2024-05-17T21:11:00Z">
                    <w:rPr>
                      <w:rFonts w:asciiTheme="majorHAnsi" w:hAnsiTheme="majorHAnsi" w:cstheme="majorHAnsi"/>
                      <w:sz w:val="18"/>
                      <w:szCs w:val="18"/>
                    </w:rPr>
                  </w:rPrChange>
                </w:rPr>
                <w:t xml:space="preserve"> Similarity Index: 0.63 ± 0.1537</w:t>
              </w:r>
            </w:ins>
          </w:p>
          <w:p w14:paraId="22606B6F" w14:textId="77777777" w:rsidR="00250867" w:rsidRPr="00E24B0A" w:rsidRDefault="00250867" w:rsidP="00D06CBC">
            <w:pPr>
              <w:pStyle w:val="NormalWeb"/>
              <w:spacing w:before="0" w:beforeAutospacing="0" w:after="0" w:afterAutospacing="0"/>
              <w:ind w:left="-57" w:right="57"/>
              <w:rPr>
                <w:ins w:id="7090" w:author="Samane Shahpouri" w:date="2024-05-17T22:43:00Z" w16du:dateUtc="2024-05-17T20:43:00Z"/>
                <w:rFonts w:asciiTheme="majorBidi" w:hAnsiTheme="majorBidi" w:cstheme="majorBidi"/>
                <w:sz w:val="18"/>
                <w:szCs w:val="18"/>
                <w:rPrChange w:id="7091" w:author="Samane Shahpouri" w:date="2024-05-17T23:11:00Z" w16du:dateUtc="2024-05-17T21:11:00Z">
                  <w:rPr>
                    <w:ins w:id="7092" w:author="Samane Shahpouri" w:date="2024-05-17T22:43:00Z" w16du:dateUtc="2024-05-17T20:43:00Z"/>
                    <w:rFonts w:asciiTheme="majorHAnsi" w:hAnsiTheme="majorHAnsi" w:cstheme="majorHAnsi"/>
                    <w:sz w:val="18"/>
                    <w:szCs w:val="18"/>
                  </w:rPr>
                </w:rPrChange>
              </w:rPr>
            </w:pPr>
          </w:p>
        </w:tc>
      </w:tr>
      <w:tr w:rsidR="00250867" w:rsidRPr="00E24B0A" w14:paraId="7B3BABA0" w14:textId="77777777" w:rsidTr="00D06CBC">
        <w:trPr>
          <w:ins w:id="7093" w:author="Samane Shahpouri" w:date="2024-05-17T22:43:00Z"/>
        </w:trPr>
        <w:tc>
          <w:tcPr>
            <w:tcW w:w="2263" w:type="dxa"/>
          </w:tcPr>
          <w:p w14:paraId="55A7FA28" w14:textId="77777777" w:rsidR="00250867" w:rsidRPr="00E24B0A" w:rsidRDefault="00250867" w:rsidP="00D06CBC">
            <w:pPr>
              <w:pStyle w:val="NormalWeb"/>
              <w:spacing w:before="0" w:beforeAutospacing="0" w:after="0" w:afterAutospacing="0"/>
              <w:ind w:left="-57" w:right="57"/>
              <w:rPr>
                <w:ins w:id="7094" w:author="Samane Shahpouri" w:date="2024-05-17T22:43:00Z" w16du:dateUtc="2024-05-17T20:43:00Z"/>
                <w:rFonts w:asciiTheme="majorBidi" w:hAnsiTheme="majorBidi" w:cstheme="majorBidi"/>
                <w:sz w:val="18"/>
                <w:szCs w:val="18"/>
                <w:rPrChange w:id="7095" w:author="Samane Shahpouri" w:date="2024-05-17T23:11:00Z" w16du:dateUtc="2024-05-17T21:11:00Z">
                  <w:rPr>
                    <w:ins w:id="7096" w:author="Samane Shahpouri" w:date="2024-05-17T22:43:00Z" w16du:dateUtc="2024-05-17T20:43:00Z"/>
                    <w:rFonts w:asciiTheme="majorHAnsi" w:hAnsiTheme="majorHAnsi" w:cstheme="majorHAnsi"/>
                    <w:sz w:val="18"/>
                    <w:szCs w:val="18"/>
                  </w:rPr>
                </w:rPrChange>
              </w:rPr>
            </w:pPr>
            <w:ins w:id="7097" w:author="Samane Shahpouri" w:date="2024-05-17T22:43:00Z" w16du:dateUtc="2024-05-17T20:43:00Z">
              <w:r w:rsidRPr="00E24B0A">
                <w:rPr>
                  <w:rFonts w:asciiTheme="majorBidi" w:hAnsiTheme="majorBidi" w:cstheme="majorBidi"/>
                  <w:sz w:val="18"/>
                  <w:szCs w:val="18"/>
                  <w:rPrChange w:id="7098" w:author="Samane Shahpouri" w:date="2024-05-17T23:11:00Z" w16du:dateUtc="2024-05-17T21:11:00Z">
                    <w:rPr>
                      <w:rFonts w:asciiTheme="majorHAnsi" w:hAnsiTheme="majorHAnsi" w:cstheme="majorHAnsi"/>
                      <w:sz w:val="18"/>
                      <w:szCs w:val="18"/>
                    </w:rPr>
                  </w:rPrChange>
                </w:rPr>
                <w:t xml:space="preserve">Using </w:t>
              </w:r>
              <w:proofErr w:type="spellStart"/>
              <w:r w:rsidRPr="00E24B0A">
                <w:rPr>
                  <w:rFonts w:asciiTheme="majorBidi" w:hAnsiTheme="majorBidi" w:cstheme="majorBidi"/>
                  <w:sz w:val="18"/>
                  <w:szCs w:val="18"/>
                  <w:rPrChange w:id="7099" w:author="Samane Shahpouri" w:date="2024-05-17T23:11:00Z" w16du:dateUtc="2024-05-17T21:11:00Z">
                    <w:rPr>
                      <w:rFonts w:asciiTheme="majorHAnsi" w:hAnsiTheme="majorHAnsi" w:cstheme="majorHAnsi"/>
                      <w:sz w:val="18"/>
                      <w:szCs w:val="18"/>
                    </w:rPr>
                  </w:rPrChange>
                </w:rPr>
                <w:t>DynUnet</w:t>
              </w:r>
              <w:proofErr w:type="spellEnd"/>
            </w:ins>
          </w:p>
        </w:tc>
        <w:tc>
          <w:tcPr>
            <w:tcW w:w="3828" w:type="dxa"/>
          </w:tcPr>
          <w:p w14:paraId="2834A2E1" w14:textId="77777777" w:rsidR="00250867" w:rsidRPr="00E24B0A" w:rsidRDefault="00250867" w:rsidP="00D06CBC">
            <w:pPr>
              <w:pStyle w:val="HTMLPreformatted"/>
              <w:shd w:val="clear" w:color="auto" w:fill="FFFFFF"/>
              <w:ind w:left="-57" w:right="57"/>
              <w:rPr>
                <w:ins w:id="7100" w:author="Samane Shahpouri" w:date="2024-05-17T22:43:00Z" w16du:dateUtc="2024-05-17T20:43:00Z"/>
                <w:rFonts w:asciiTheme="majorBidi" w:hAnsiTheme="majorBidi" w:cstheme="majorBidi"/>
                <w:sz w:val="18"/>
                <w:szCs w:val="18"/>
                <w:rPrChange w:id="7101" w:author="Samane Shahpouri" w:date="2024-05-17T23:11:00Z" w16du:dateUtc="2024-05-17T21:11:00Z">
                  <w:rPr>
                    <w:ins w:id="7102" w:author="Samane Shahpouri" w:date="2024-05-17T22:43:00Z" w16du:dateUtc="2024-05-17T20:43:00Z"/>
                    <w:rFonts w:asciiTheme="majorHAnsi" w:hAnsiTheme="majorHAnsi" w:cstheme="majorHAnsi"/>
                    <w:sz w:val="18"/>
                    <w:szCs w:val="18"/>
                  </w:rPr>
                </w:rPrChange>
              </w:rPr>
            </w:pPr>
            <w:proofErr w:type="spellStart"/>
            <w:ins w:id="7103" w:author="Samane Shahpouri" w:date="2024-05-17T22:43:00Z" w16du:dateUtc="2024-05-17T20:43:00Z">
              <w:r w:rsidRPr="00E24B0A">
                <w:rPr>
                  <w:rFonts w:asciiTheme="majorBidi" w:hAnsiTheme="majorBidi" w:cstheme="majorBidi"/>
                  <w:sz w:val="18"/>
                  <w:szCs w:val="18"/>
                  <w:rPrChange w:id="7104" w:author="Samane Shahpouri" w:date="2024-05-17T23:11:00Z" w16du:dateUtc="2024-05-17T21:11:00Z">
                    <w:rPr>
                      <w:rFonts w:asciiTheme="majorHAnsi" w:hAnsiTheme="majorHAnsi" w:cstheme="majorHAnsi"/>
                      <w:sz w:val="18"/>
                      <w:szCs w:val="18"/>
                    </w:rPr>
                  </w:rPrChange>
                </w:rPr>
                <w:t>mean_error</w:t>
              </w:r>
              <w:proofErr w:type="spellEnd"/>
              <w:r w:rsidRPr="00E24B0A">
                <w:rPr>
                  <w:rFonts w:asciiTheme="majorBidi" w:hAnsiTheme="majorBidi" w:cstheme="majorBidi"/>
                  <w:sz w:val="18"/>
                  <w:szCs w:val="18"/>
                  <w:rPrChange w:id="7105" w:author="Samane Shahpouri" w:date="2024-05-17T23:11:00Z" w16du:dateUtc="2024-05-17T21:11:00Z">
                    <w:rPr>
                      <w:rFonts w:asciiTheme="majorHAnsi" w:hAnsiTheme="majorHAnsi" w:cstheme="majorHAnsi"/>
                      <w:sz w:val="18"/>
                      <w:szCs w:val="18"/>
                    </w:rPr>
                  </w:rPrChange>
                </w:rPr>
                <w:t xml:space="preserve">: -0.43 ± </w:t>
              </w:r>
              <w:proofErr w:type="gramStart"/>
              <w:r w:rsidRPr="00E24B0A">
                <w:rPr>
                  <w:rFonts w:asciiTheme="majorBidi" w:hAnsiTheme="majorBidi" w:cstheme="majorBidi"/>
                  <w:sz w:val="18"/>
                  <w:szCs w:val="18"/>
                  <w:rPrChange w:id="7106" w:author="Samane Shahpouri" w:date="2024-05-17T23:11:00Z" w16du:dateUtc="2024-05-17T21:11:00Z">
                    <w:rPr>
                      <w:rFonts w:asciiTheme="majorHAnsi" w:hAnsiTheme="majorHAnsi" w:cstheme="majorHAnsi"/>
                      <w:sz w:val="18"/>
                      <w:szCs w:val="18"/>
                    </w:rPr>
                  </w:rPrChange>
                </w:rPr>
                <w:t>0.3433</w:t>
              </w:r>
              <w:proofErr w:type="gramEnd"/>
            </w:ins>
          </w:p>
          <w:p w14:paraId="06595D1F" w14:textId="77777777" w:rsidR="00250867" w:rsidRPr="00E24B0A" w:rsidRDefault="00250867" w:rsidP="00D06CBC">
            <w:pPr>
              <w:pStyle w:val="HTMLPreformatted"/>
              <w:shd w:val="clear" w:color="auto" w:fill="FFFFFF"/>
              <w:ind w:left="-57" w:right="57"/>
              <w:rPr>
                <w:ins w:id="7107" w:author="Samane Shahpouri" w:date="2024-05-17T22:43:00Z" w16du:dateUtc="2024-05-17T20:43:00Z"/>
                <w:rFonts w:asciiTheme="majorBidi" w:hAnsiTheme="majorBidi" w:cstheme="majorBidi"/>
                <w:sz w:val="18"/>
                <w:szCs w:val="18"/>
                <w:rPrChange w:id="7108" w:author="Samane Shahpouri" w:date="2024-05-17T23:11:00Z" w16du:dateUtc="2024-05-17T21:11:00Z">
                  <w:rPr>
                    <w:ins w:id="7109" w:author="Samane Shahpouri" w:date="2024-05-17T22:43:00Z" w16du:dateUtc="2024-05-17T20:43:00Z"/>
                    <w:rFonts w:asciiTheme="majorHAnsi" w:hAnsiTheme="majorHAnsi" w:cstheme="majorHAnsi"/>
                    <w:sz w:val="18"/>
                    <w:szCs w:val="18"/>
                  </w:rPr>
                </w:rPrChange>
              </w:rPr>
            </w:pPr>
            <w:proofErr w:type="spellStart"/>
            <w:ins w:id="7110" w:author="Samane Shahpouri" w:date="2024-05-17T22:43:00Z" w16du:dateUtc="2024-05-17T20:43:00Z">
              <w:r w:rsidRPr="00E24B0A">
                <w:rPr>
                  <w:rFonts w:asciiTheme="majorBidi" w:hAnsiTheme="majorBidi" w:cstheme="majorBidi"/>
                  <w:sz w:val="18"/>
                  <w:szCs w:val="18"/>
                  <w:rPrChange w:id="7111" w:author="Samane Shahpouri" w:date="2024-05-17T23:11:00Z" w16du:dateUtc="2024-05-17T21:11:00Z">
                    <w:rPr>
                      <w:rFonts w:asciiTheme="majorHAnsi" w:hAnsiTheme="majorHAnsi" w:cstheme="majorHAnsi"/>
                      <w:sz w:val="18"/>
                      <w:szCs w:val="18"/>
                    </w:rPr>
                  </w:rPrChange>
                </w:rPr>
                <w:t>mean_absolute_error</w:t>
              </w:r>
              <w:proofErr w:type="spellEnd"/>
              <w:r w:rsidRPr="00E24B0A">
                <w:rPr>
                  <w:rFonts w:asciiTheme="majorBidi" w:hAnsiTheme="majorBidi" w:cstheme="majorBidi"/>
                  <w:sz w:val="18"/>
                  <w:szCs w:val="18"/>
                  <w:rPrChange w:id="7112" w:author="Samane Shahpouri" w:date="2024-05-17T23:11:00Z" w16du:dateUtc="2024-05-17T21:11:00Z">
                    <w:rPr>
                      <w:rFonts w:asciiTheme="majorHAnsi" w:hAnsiTheme="majorHAnsi" w:cstheme="majorHAnsi"/>
                      <w:sz w:val="18"/>
                      <w:szCs w:val="18"/>
                    </w:rPr>
                  </w:rPrChange>
                </w:rPr>
                <w:t xml:space="preserve">: 0.54 ± </w:t>
              </w:r>
              <w:proofErr w:type="gramStart"/>
              <w:r w:rsidRPr="00E24B0A">
                <w:rPr>
                  <w:rFonts w:asciiTheme="majorBidi" w:hAnsiTheme="majorBidi" w:cstheme="majorBidi"/>
                  <w:sz w:val="18"/>
                  <w:szCs w:val="18"/>
                  <w:rPrChange w:id="7113" w:author="Samane Shahpouri" w:date="2024-05-17T23:11:00Z" w16du:dateUtc="2024-05-17T21:11:00Z">
                    <w:rPr>
                      <w:rFonts w:asciiTheme="majorHAnsi" w:hAnsiTheme="majorHAnsi" w:cstheme="majorHAnsi"/>
                      <w:sz w:val="18"/>
                      <w:szCs w:val="18"/>
                    </w:rPr>
                  </w:rPrChange>
                </w:rPr>
                <w:t>0.2896</w:t>
              </w:r>
              <w:proofErr w:type="gramEnd"/>
            </w:ins>
          </w:p>
          <w:p w14:paraId="2D561766" w14:textId="77777777" w:rsidR="00250867" w:rsidRPr="00E24B0A" w:rsidRDefault="00250867" w:rsidP="00D06CBC">
            <w:pPr>
              <w:pStyle w:val="HTMLPreformatted"/>
              <w:shd w:val="clear" w:color="auto" w:fill="FFFFFF"/>
              <w:ind w:left="-57" w:right="57"/>
              <w:rPr>
                <w:ins w:id="7114" w:author="Samane Shahpouri" w:date="2024-05-17T22:43:00Z" w16du:dateUtc="2024-05-17T20:43:00Z"/>
                <w:rFonts w:asciiTheme="majorBidi" w:hAnsiTheme="majorBidi" w:cstheme="majorBidi"/>
                <w:sz w:val="18"/>
                <w:szCs w:val="18"/>
                <w:rPrChange w:id="7115" w:author="Samane Shahpouri" w:date="2024-05-17T23:11:00Z" w16du:dateUtc="2024-05-17T21:11:00Z">
                  <w:rPr>
                    <w:ins w:id="7116" w:author="Samane Shahpouri" w:date="2024-05-17T22:43:00Z" w16du:dateUtc="2024-05-17T20:43:00Z"/>
                    <w:rFonts w:asciiTheme="majorHAnsi" w:hAnsiTheme="majorHAnsi" w:cstheme="majorHAnsi"/>
                    <w:sz w:val="18"/>
                    <w:szCs w:val="18"/>
                  </w:rPr>
                </w:rPrChange>
              </w:rPr>
            </w:pPr>
            <w:proofErr w:type="spellStart"/>
            <w:ins w:id="7117" w:author="Samane Shahpouri" w:date="2024-05-17T22:43:00Z" w16du:dateUtc="2024-05-17T20:43:00Z">
              <w:r w:rsidRPr="00E24B0A">
                <w:rPr>
                  <w:rFonts w:asciiTheme="majorBidi" w:hAnsiTheme="majorBidi" w:cstheme="majorBidi"/>
                  <w:sz w:val="18"/>
                  <w:szCs w:val="18"/>
                  <w:rPrChange w:id="7118" w:author="Samane Shahpouri" w:date="2024-05-17T23:11:00Z" w16du:dateUtc="2024-05-17T21:11:00Z">
                    <w:rPr>
                      <w:rFonts w:asciiTheme="majorHAnsi" w:hAnsiTheme="majorHAnsi" w:cstheme="majorHAnsi"/>
                      <w:sz w:val="18"/>
                      <w:szCs w:val="18"/>
                    </w:rPr>
                  </w:rPrChange>
                </w:rPr>
                <w:t>relative_error</w:t>
              </w:r>
              <w:proofErr w:type="spellEnd"/>
              <w:r w:rsidRPr="00E24B0A">
                <w:rPr>
                  <w:rFonts w:asciiTheme="majorBidi" w:hAnsiTheme="majorBidi" w:cstheme="majorBidi"/>
                  <w:sz w:val="18"/>
                  <w:szCs w:val="18"/>
                  <w:rPrChange w:id="7119" w:author="Samane Shahpouri" w:date="2024-05-17T23:11:00Z" w16du:dateUtc="2024-05-17T21:11:00Z">
                    <w:rPr>
                      <w:rFonts w:asciiTheme="majorHAnsi" w:hAnsiTheme="majorHAnsi" w:cstheme="majorHAnsi"/>
                      <w:sz w:val="18"/>
                      <w:szCs w:val="18"/>
                    </w:rPr>
                  </w:rPrChange>
                </w:rPr>
                <w:t>: -23.92 ± 14.8091</w:t>
              </w:r>
            </w:ins>
          </w:p>
          <w:p w14:paraId="5ACC732D" w14:textId="77777777" w:rsidR="00250867" w:rsidRPr="00E24B0A" w:rsidRDefault="00250867" w:rsidP="00D06CBC">
            <w:pPr>
              <w:pStyle w:val="HTMLPreformatted"/>
              <w:shd w:val="clear" w:color="auto" w:fill="FFFFFF"/>
              <w:ind w:left="-57" w:right="57"/>
              <w:rPr>
                <w:ins w:id="7120" w:author="Samane Shahpouri" w:date="2024-05-17T22:43:00Z" w16du:dateUtc="2024-05-17T20:43:00Z"/>
                <w:rFonts w:asciiTheme="majorBidi" w:hAnsiTheme="majorBidi" w:cstheme="majorBidi"/>
                <w:sz w:val="18"/>
                <w:szCs w:val="18"/>
                <w:rPrChange w:id="7121" w:author="Samane Shahpouri" w:date="2024-05-17T23:11:00Z" w16du:dateUtc="2024-05-17T21:11:00Z">
                  <w:rPr>
                    <w:ins w:id="7122" w:author="Samane Shahpouri" w:date="2024-05-17T22:43:00Z" w16du:dateUtc="2024-05-17T20:43:00Z"/>
                    <w:rFonts w:asciiTheme="majorHAnsi" w:hAnsiTheme="majorHAnsi" w:cstheme="majorHAnsi"/>
                    <w:sz w:val="18"/>
                    <w:szCs w:val="18"/>
                  </w:rPr>
                </w:rPrChange>
              </w:rPr>
            </w:pPr>
            <w:proofErr w:type="spellStart"/>
            <w:ins w:id="7123" w:author="Samane Shahpouri" w:date="2024-05-17T22:43:00Z" w16du:dateUtc="2024-05-17T20:43:00Z">
              <w:r w:rsidRPr="00E24B0A">
                <w:rPr>
                  <w:rFonts w:asciiTheme="majorBidi" w:hAnsiTheme="majorBidi" w:cstheme="majorBidi"/>
                  <w:sz w:val="18"/>
                  <w:szCs w:val="18"/>
                  <w:rPrChange w:id="7124" w:author="Samane Shahpouri" w:date="2024-05-17T23:11:00Z" w16du:dateUtc="2024-05-17T21:11:00Z">
                    <w:rPr>
                      <w:rFonts w:asciiTheme="majorHAnsi" w:hAnsiTheme="majorHAnsi" w:cstheme="majorHAnsi"/>
                      <w:sz w:val="18"/>
                      <w:szCs w:val="18"/>
                    </w:rPr>
                  </w:rPrChange>
                </w:rPr>
                <w:t>absolute_relative_error</w:t>
              </w:r>
              <w:proofErr w:type="spellEnd"/>
              <w:r w:rsidRPr="00E24B0A">
                <w:rPr>
                  <w:rFonts w:asciiTheme="majorBidi" w:hAnsiTheme="majorBidi" w:cstheme="majorBidi"/>
                  <w:sz w:val="18"/>
                  <w:szCs w:val="18"/>
                  <w:rPrChange w:id="7125" w:author="Samane Shahpouri" w:date="2024-05-17T23:11:00Z" w16du:dateUtc="2024-05-17T21:11:00Z">
                    <w:rPr>
                      <w:rFonts w:asciiTheme="majorHAnsi" w:hAnsiTheme="majorHAnsi" w:cstheme="majorHAnsi"/>
                      <w:sz w:val="18"/>
                      <w:szCs w:val="18"/>
                    </w:rPr>
                  </w:rPrChange>
                </w:rPr>
                <w:t>: 35.36 ± 7.7831</w:t>
              </w:r>
            </w:ins>
          </w:p>
          <w:p w14:paraId="706B7E5B" w14:textId="77777777" w:rsidR="00250867" w:rsidRPr="00E24B0A" w:rsidRDefault="00250867" w:rsidP="00D06CBC">
            <w:pPr>
              <w:pStyle w:val="HTMLPreformatted"/>
              <w:shd w:val="clear" w:color="auto" w:fill="FFFFFF"/>
              <w:ind w:left="-57" w:right="57"/>
              <w:rPr>
                <w:ins w:id="7126" w:author="Samane Shahpouri" w:date="2024-05-17T22:43:00Z" w16du:dateUtc="2024-05-17T20:43:00Z"/>
                <w:rFonts w:asciiTheme="majorBidi" w:hAnsiTheme="majorBidi" w:cstheme="majorBidi"/>
                <w:sz w:val="18"/>
                <w:szCs w:val="18"/>
                <w:rPrChange w:id="7127" w:author="Samane Shahpouri" w:date="2024-05-17T23:11:00Z" w16du:dateUtc="2024-05-17T21:11:00Z">
                  <w:rPr>
                    <w:ins w:id="7128" w:author="Samane Shahpouri" w:date="2024-05-17T22:43:00Z" w16du:dateUtc="2024-05-17T20:43:00Z"/>
                    <w:rFonts w:asciiTheme="majorHAnsi" w:hAnsiTheme="majorHAnsi" w:cstheme="majorHAnsi"/>
                    <w:sz w:val="18"/>
                    <w:szCs w:val="18"/>
                  </w:rPr>
                </w:rPrChange>
              </w:rPr>
            </w:pPr>
            <w:proofErr w:type="spellStart"/>
            <w:ins w:id="7129" w:author="Samane Shahpouri" w:date="2024-05-17T22:43:00Z" w16du:dateUtc="2024-05-17T20:43:00Z">
              <w:r w:rsidRPr="00E24B0A">
                <w:rPr>
                  <w:rFonts w:asciiTheme="majorBidi" w:hAnsiTheme="majorBidi" w:cstheme="majorBidi"/>
                  <w:sz w:val="18"/>
                  <w:szCs w:val="18"/>
                  <w:rPrChange w:id="7130" w:author="Samane Shahpouri" w:date="2024-05-17T23:11:00Z" w16du:dateUtc="2024-05-17T21:11:00Z">
                    <w:rPr>
                      <w:rFonts w:asciiTheme="majorHAnsi" w:hAnsiTheme="majorHAnsi" w:cstheme="majorHAnsi"/>
                      <w:sz w:val="18"/>
                      <w:szCs w:val="18"/>
                    </w:rPr>
                  </w:rPrChange>
                </w:rPr>
                <w:t>rmse</w:t>
              </w:r>
              <w:proofErr w:type="spellEnd"/>
              <w:r w:rsidRPr="00E24B0A">
                <w:rPr>
                  <w:rFonts w:asciiTheme="majorBidi" w:hAnsiTheme="majorBidi" w:cstheme="majorBidi"/>
                  <w:sz w:val="18"/>
                  <w:szCs w:val="18"/>
                  <w:rPrChange w:id="7131" w:author="Samane Shahpouri" w:date="2024-05-17T23:11:00Z" w16du:dateUtc="2024-05-17T21:11:00Z">
                    <w:rPr>
                      <w:rFonts w:asciiTheme="majorHAnsi" w:hAnsiTheme="majorHAnsi" w:cstheme="majorHAnsi"/>
                      <w:sz w:val="18"/>
                      <w:szCs w:val="18"/>
                    </w:rPr>
                  </w:rPrChange>
                </w:rPr>
                <w:t>: 1.13 ± 0.8008</w:t>
              </w:r>
            </w:ins>
          </w:p>
          <w:p w14:paraId="66DB504F" w14:textId="77777777" w:rsidR="00250867" w:rsidRPr="00E24B0A" w:rsidRDefault="00250867" w:rsidP="00D06CBC">
            <w:pPr>
              <w:pStyle w:val="HTMLPreformatted"/>
              <w:shd w:val="clear" w:color="auto" w:fill="FFFFFF"/>
              <w:ind w:left="-57" w:right="57"/>
              <w:rPr>
                <w:ins w:id="7132" w:author="Samane Shahpouri" w:date="2024-05-17T22:43:00Z" w16du:dateUtc="2024-05-17T20:43:00Z"/>
                <w:rFonts w:asciiTheme="majorBidi" w:hAnsiTheme="majorBidi" w:cstheme="majorBidi"/>
                <w:sz w:val="18"/>
                <w:szCs w:val="18"/>
                <w:rPrChange w:id="7133" w:author="Samane Shahpouri" w:date="2024-05-17T23:11:00Z" w16du:dateUtc="2024-05-17T21:11:00Z">
                  <w:rPr>
                    <w:ins w:id="7134" w:author="Samane Shahpouri" w:date="2024-05-17T22:43:00Z" w16du:dateUtc="2024-05-17T20:43:00Z"/>
                    <w:rFonts w:asciiTheme="majorHAnsi" w:hAnsiTheme="majorHAnsi" w:cstheme="majorHAnsi"/>
                    <w:sz w:val="18"/>
                    <w:szCs w:val="18"/>
                  </w:rPr>
                </w:rPrChange>
              </w:rPr>
            </w:pPr>
            <w:proofErr w:type="spellStart"/>
            <w:ins w:id="7135" w:author="Samane Shahpouri" w:date="2024-05-17T22:43:00Z" w16du:dateUtc="2024-05-17T20:43:00Z">
              <w:r w:rsidRPr="00E24B0A">
                <w:rPr>
                  <w:rFonts w:asciiTheme="majorBidi" w:hAnsiTheme="majorBidi" w:cstheme="majorBidi"/>
                  <w:sz w:val="18"/>
                  <w:szCs w:val="18"/>
                  <w:rPrChange w:id="7136" w:author="Samane Shahpouri" w:date="2024-05-17T23:11:00Z" w16du:dateUtc="2024-05-17T21:11:00Z">
                    <w:rPr>
                      <w:rFonts w:asciiTheme="majorHAnsi" w:hAnsiTheme="majorHAnsi" w:cstheme="majorHAnsi"/>
                      <w:sz w:val="18"/>
                      <w:szCs w:val="18"/>
                    </w:rPr>
                  </w:rPrChange>
                </w:rPr>
                <w:t>psnr</w:t>
              </w:r>
              <w:proofErr w:type="spellEnd"/>
              <w:r w:rsidRPr="00E24B0A">
                <w:rPr>
                  <w:rFonts w:asciiTheme="majorBidi" w:hAnsiTheme="majorBidi" w:cstheme="majorBidi"/>
                  <w:sz w:val="18"/>
                  <w:szCs w:val="18"/>
                  <w:rPrChange w:id="7137" w:author="Samane Shahpouri" w:date="2024-05-17T23:11:00Z" w16du:dateUtc="2024-05-17T21:11:00Z">
                    <w:rPr>
                      <w:rFonts w:asciiTheme="majorHAnsi" w:hAnsiTheme="majorHAnsi" w:cstheme="majorHAnsi"/>
                      <w:sz w:val="18"/>
                      <w:szCs w:val="18"/>
                    </w:rPr>
                  </w:rPrChange>
                </w:rPr>
                <w:t>: 32.57 ± 4.2616</w:t>
              </w:r>
            </w:ins>
          </w:p>
          <w:p w14:paraId="06A4CC3B" w14:textId="77777777" w:rsidR="00250867" w:rsidRPr="00E24B0A" w:rsidRDefault="00250867" w:rsidP="00D06CBC">
            <w:pPr>
              <w:pStyle w:val="NormalWeb"/>
              <w:spacing w:before="0" w:beforeAutospacing="0" w:after="0" w:afterAutospacing="0"/>
              <w:ind w:left="-57" w:right="57"/>
              <w:rPr>
                <w:ins w:id="7138" w:author="Samane Shahpouri" w:date="2024-05-17T22:43:00Z" w16du:dateUtc="2024-05-17T20:43:00Z"/>
                <w:rFonts w:asciiTheme="majorBidi" w:hAnsiTheme="majorBidi" w:cstheme="majorBidi"/>
                <w:sz w:val="18"/>
                <w:szCs w:val="18"/>
                <w:rPrChange w:id="7139" w:author="Samane Shahpouri" w:date="2024-05-17T23:11:00Z" w16du:dateUtc="2024-05-17T21:11:00Z">
                  <w:rPr>
                    <w:ins w:id="7140" w:author="Samane Shahpouri" w:date="2024-05-17T22:43:00Z" w16du:dateUtc="2024-05-17T20:43:00Z"/>
                    <w:rFonts w:asciiTheme="majorHAnsi" w:hAnsiTheme="majorHAnsi" w:cstheme="majorHAnsi"/>
                    <w:sz w:val="18"/>
                    <w:szCs w:val="18"/>
                  </w:rPr>
                </w:rPrChange>
              </w:rPr>
            </w:pPr>
            <w:proofErr w:type="spellStart"/>
            <w:ins w:id="7141" w:author="Samane Shahpouri" w:date="2024-05-17T22:43:00Z" w16du:dateUtc="2024-05-17T20:43:00Z">
              <w:r w:rsidRPr="00E24B0A">
                <w:rPr>
                  <w:rFonts w:asciiTheme="majorBidi" w:hAnsiTheme="majorBidi" w:cstheme="majorBidi"/>
                  <w:sz w:val="18"/>
                  <w:szCs w:val="18"/>
                  <w:rPrChange w:id="7142" w:author="Samane Shahpouri" w:date="2024-05-17T23:11:00Z" w16du:dateUtc="2024-05-17T21:11:00Z">
                    <w:rPr>
                      <w:rFonts w:asciiTheme="majorHAnsi" w:hAnsiTheme="majorHAnsi" w:cstheme="majorHAnsi"/>
                      <w:sz w:val="18"/>
                      <w:szCs w:val="18"/>
                    </w:rPr>
                  </w:rPrChange>
                </w:rPr>
                <w:t>ssim</w:t>
              </w:r>
              <w:proofErr w:type="spellEnd"/>
              <w:r w:rsidRPr="00E24B0A">
                <w:rPr>
                  <w:rFonts w:asciiTheme="majorBidi" w:hAnsiTheme="majorBidi" w:cstheme="majorBidi"/>
                  <w:sz w:val="18"/>
                  <w:szCs w:val="18"/>
                  <w:rPrChange w:id="7143" w:author="Samane Shahpouri" w:date="2024-05-17T23:11:00Z" w16du:dateUtc="2024-05-17T21:11:00Z">
                    <w:rPr>
                      <w:rFonts w:asciiTheme="majorHAnsi" w:hAnsiTheme="majorHAnsi" w:cstheme="majorHAnsi"/>
                      <w:sz w:val="18"/>
                      <w:szCs w:val="18"/>
                    </w:rPr>
                  </w:rPrChange>
                </w:rPr>
                <w:t>: 0.87 ± 0.0568</w:t>
              </w:r>
            </w:ins>
          </w:p>
        </w:tc>
      </w:tr>
      <w:tr w:rsidR="00250867" w:rsidRPr="00E24B0A" w14:paraId="7C236753" w14:textId="77777777" w:rsidTr="00D06CBC">
        <w:trPr>
          <w:ins w:id="7144" w:author="Samane Shahpouri" w:date="2024-05-17T22:43:00Z"/>
        </w:trPr>
        <w:tc>
          <w:tcPr>
            <w:tcW w:w="2263" w:type="dxa"/>
          </w:tcPr>
          <w:p w14:paraId="3B34222B" w14:textId="77777777" w:rsidR="00250867" w:rsidRPr="00E24B0A" w:rsidRDefault="00250867" w:rsidP="00D06CBC">
            <w:pPr>
              <w:pStyle w:val="NormalWeb"/>
              <w:spacing w:before="0" w:beforeAutospacing="0" w:after="0" w:afterAutospacing="0"/>
              <w:ind w:left="-57" w:right="57"/>
              <w:rPr>
                <w:ins w:id="7145" w:author="Samane Shahpouri" w:date="2024-05-17T22:43:00Z" w16du:dateUtc="2024-05-17T20:43:00Z"/>
                <w:rFonts w:asciiTheme="majorBidi" w:hAnsiTheme="majorBidi" w:cstheme="majorBidi"/>
                <w:sz w:val="18"/>
                <w:szCs w:val="18"/>
                <w:rPrChange w:id="7146" w:author="Samane Shahpouri" w:date="2024-05-17T23:11:00Z" w16du:dateUtc="2024-05-17T21:11:00Z">
                  <w:rPr>
                    <w:ins w:id="7147" w:author="Samane Shahpouri" w:date="2024-05-17T22:43:00Z" w16du:dateUtc="2024-05-17T20:43:00Z"/>
                    <w:rFonts w:asciiTheme="majorHAnsi" w:hAnsiTheme="majorHAnsi" w:cstheme="majorHAnsi"/>
                    <w:sz w:val="18"/>
                    <w:szCs w:val="18"/>
                  </w:rPr>
                </w:rPrChange>
              </w:rPr>
            </w:pPr>
            <w:proofErr w:type="spellStart"/>
            <w:ins w:id="7148" w:author="Samane Shahpouri" w:date="2024-05-17T22:43:00Z" w16du:dateUtc="2024-05-17T20:43:00Z">
              <w:r w:rsidRPr="00E24B0A">
                <w:rPr>
                  <w:rFonts w:asciiTheme="majorBidi" w:hAnsiTheme="majorBidi" w:cstheme="majorBidi"/>
                  <w:sz w:val="18"/>
                  <w:szCs w:val="18"/>
                  <w:rPrChange w:id="7149" w:author="Samane Shahpouri" w:date="2024-05-17T23:11:00Z" w16du:dateUtc="2024-05-17T21:11:00Z">
                    <w:rPr>
                      <w:rFonts w:asciiTheme="majorHAnsi" w:hAnsiTheme="majorHAnsi" w:cstheme="majorHAnsi"/>
                      <w:sz w:val="18"/>
                      <w:szCs w:val="18"/>
                    </w:rPr>
                  </w:rPrChange>
                </w:rPr>
                <w:t>DynUnet</w:t>
              </w:r>
              <w:proofErr w:type="spellEnd"/>
              <w:r w:rsidRPr="00E24B0A">
                <w:rPr>
                  <w:rFonts w:asciiTheme="majorBidi" w:hAnsiTheme="majorBidi" w:cstheme="majorBidi"/>
                  <w:sz w:val="18"/>
                  <w:szCs w:val="18"/>
                  <w:rPrChange w:id="7150" w:author="Samane Shahpouri" w:date="2024-05-17T23:11:00Z" w16du:dateUtc="2024-05-17T21:11:00Z">
                    <w:rPr>
                      <w:rFonts w:asciiTheme="majorHAnsi" w:hAnsiTheme="majorHAnsi" w:cstheme="majorHAnsi"/>
                      <w:sz w:val="18"/>
                      <w:szCs w:val="18"/>
                    </w:rPr>
                  </w:rPrChange>
                </w:rPr>
                <w:t>, ADCM method</w:t>
              </w:r>
            </w:ins>
          </w:p>
        </w:tc>
        <w:tc>
          <w:tcPr>
            <w:tcW w:w="3828" w:type="dxa"/>
          </w:tcPr>
          <w:p w14:paraId="5A0FAE00" w14:textId="77777777" w:rsidR="00250867" w:rsidRPr="00E24B0A" w:rsidRDefault="00250867" w:rsidP="00D06CBC">
            <w:pPr>
              <w:pStyle w:val="NormalWeb"/>
              <w:shd w:val="clear" w:color="auto" w:fill="FFFFFF"/>
              <w:spacing w:before="0" w:beforeAutospacing="0" w:after="0" w:afterAutospacing="0"/>
              <w:ind w:left="-57" w:right="57"/>
              <w:rPr>
                <w:ins w:id="7151" w:author="Samane Shahpouri" w:date="2024-05-17T22:43:00Z" w16du:dateUtc="2024-05-17T20:43:00Z"/>
                <w:rFonts w:asciiTheme="majorBidi" w:hAnsiTheme="majorBidi" w:cstheme="majorBidi"/>
                <w:sz w:val="18"/>
                <w:szCs w:val="18"/>
                <w:rPrChange w:id="7152" w:author="Samane Shahpouri" w:date="2024-05-17T23:11:00Z" w16du:dateUtc="2024-05-17T21:11:00Z">
                  <w:rPr>
                    <w:ins w:id="7153" w:author="Samane Shahpouri" w:date="2024-05-17T22:43:00Z" w16du:dateUtc="2024-05-17T20:43:00Z"/>
                    <w:rFonts w:asciiTheme="majorHAnsi" w:hAnsiTheme="majorHAnsi" w:cstheme="majorHAnsi"/>
                    <w:sz w:val="18"/>
                    <w:szCs w:val="18"/>
                  </w:rPr>
                </w:rPrChange>
              </w:rPr>
            </w:pPr>
            <w:ins w:id="7154" w:author="Samane Shahpouri" w:date="2024-05-17T22:43:00Z" w16du:dateUtc="2024-05-17T20:43:00Z">
              <w:r w:rsidRPr="00E24B0A">
                <w:rPr>
                  <w:rFonts w:asciiTheme="majorBidi" w:hAnsiTheme="majorBidi" w:cstheme="majorBidi"/>
                  <w:sz w:val="18"/>
                  <w:szCs w:val="18"/>
                  <w:rPrChange w:id="7155" w:author="Samane Shahpouri" w:date="2024-05-17T23:11:00Z" w16du:dateUtc="2024-05-17T21:11:00Z">
                    <w:rPr>
                      <w:rFonts w:asciiTheme="majorHAnsi" w:hAnsiTheme="majorHAnsi" w:cstheme="majorHAnsi"/>
                      <w:sz w:val="18"/>
                      <w:szCs w:val="18"/>
                    </w:rPr>
                  </w:rPrChange>
                </w:rPr>
                <w:t>Mean Error (SUV): -0.42 ± 0.0783</w:t>
              </w:r>
            </w:ins>
          </w:p>
          <w:p w14:paraId="269322CC" w14:textId="77777777" w:rsidR="00250867" w:rsidRPr="00E24B0A" w:rsidRDefault="00250867" w:rsidP="00D06CBC">
            <w:pPr>
              <w:pStyle w:val="NormalWeb"/>
              <w:shd w:val="clear" w:color="auto" w:fill="FFFFFF"/>
              <w:spacing w:before="0" w:beforeAutospacing="0" w:after="0" w:afterAutospacing="0"/>
              <w:ind w:left="-57" w:right="57"/>
              <w:rPr>
                <w:ins w:id="7156" w:author="Samane Shahpouri" w:date="2024-05-17T22:43:00Z" w16du:dateUtc="2024-05-17T20:43:00Z"/>
                <w:rFonts w:asciiTheme="majorBidi" w:hAnsiTheme="majorBidi" w:cstheme="majorBidi"/>
                <w:sz w:val="18"/>
                <w:szCs w:val="18"/>
                <w:rPrChange w:id="7157" w:author="Samane Shahpouri" w:date="2024-05-17T23:11:00Z" w16du:dateUtc="2024-05-17T21:11:00Z">
                  <w:rPr>
                    <w:ins w:id="7158" w:author="Samane Shahpouri" w:date="2024-05-17T22:43:00Z" w16du:dateUtc="2024-05-17T20:43:00Z"/>
                    <w:rFonts w:asciiTheme="majorHAnsi" w:hAnsiTheme="majorHAnsi" w:cstheme="majorHAnsi"/>
                    <w:sz w:val="18"/>
                    <w:szCs w:val="18"/>
                  </w:rPr>
                </w:rPrChange>
              </w:rPr>
            </w:pPr>
            <w:ins w:id="7159" w:author="Samane Shahpouri" w:date="2024-05-17T22:43:00Z" w16du:dateUtc="2024-05-17T20:43:00Z">
              <w:r w:rsidRPr="00E24B0A">
                <w:rPr>
                  <w:rFonts w:asciiTheme="majorBidi" w:hAnsiTheme="majorBidi" w:cstheme="majorBidi"/>
                  <w:sz w:val="18"/>
                  <w:szCs w:val="18"/>
                  <w:rPrChange w:id="7160" w:author="Samane Shahpouri" w:date="2024-05-17T23:11:00Z" w16du:dateUtc="2024-05-17T21:11:00Z">
                    <w:rPr>
                      <w:rFonts w:asciiTheme="majorHAnsi" w:hAnsiTheme="majorHAnsi" w:cstheme="majorHAnsi"/>
                      <w:sz w:val="18"/>
                      <w:szCs w:val="18"/>
                    </w:rPr>
                  </w:rPrChange>
                </w:rPr>
                <w:t xml:space="preserve">Mean </w:t>
              </w:r>
              <w:proofErr w:type="spellStart"/>
              <w:r w:rsidRPr="00E24B0A">
                <w:rPr>
                  <w:rFonts w:asciiTheme="majorBidi" w:hAnsiTheme="majorBidi" w:cstheme="majorBidi"/>
                  <w:sz w:val="18"/>
                  <w:szCs w:val="18"/>
                  <w:rPrChange w:id="7161" w:author="Samane Shahpouri" w:date="2024-05-17T23:11:00Z" w16du:dateUtc="2024-05-17T21:11:00Z">
                    <w:rPr>
                      <w:rFonts w:asciiTheme="majorHAnsi" w:hAnsiTheme="majorHAnsi" w:cstheme="majorHAnsi"/>
                      <w:sz w:val="18"/>
                      <w:szCs w:val="18"/>
                    </w:rPr>
                  </w:rPrChange>
                </w:rPr>
                <w:t>Absolure</w:t>
              </w:r>
              <w:proofErr w:type="spellEnd"/>
              <w:r w:rsidRPr="00E24B0A">
                <w:rPr>
                  <w:rFonts w:asciiTheme="majorBidi" w:hAnsiTheme="majorBidi" w:cstheme="majorBidi"/>
                  <w:sz w:val="18"/>
                  <w:szCs w:val="18"/>
                  <w:rPrChange w:id="7162" w:author="Samane Shahpouri" w:date="2024-05-17T23:11:00Z" w16du:dateUtc="2024-05-17T21:11:00Z">
                    <w:rPr>
                      <w:rFonts w:asciiTheme="majorHAnsi" w:hAnsiTheme="majorHAnsi" w:cstheme="majorHAnsi"/>
                      <w:sz w:val="18"/>
                      <w:szCs w:val="18"/>
                    </w:rPr>
                  </w:rPrChange>
                </w:rPr>
                <w:t xml:space="preserve"> Error (SUV): 0.42 ± 0.0767</w:t>
              </w:r>
            </w:ins>
          </w:p>
          <w:p w14:paraId="75AABC0E" w14:textId="77777777" w:rsidR="00250867" w:rsidRPr="00E24B0A" w:rsidRDefault="00250867" w:rsidP="00D06CBC">
            <w:pPr>
              <w:pStyle w:val="NormalWeb"/>
              <w:shd w:val="clear" w:color="auto" w:fill="FFFFFF"/>
              <w:spacing w:before="0" w:beforeAutospacing="0" w:after="0" w:afterAutospacing="0"/>
              <w:ind w:left="-57" w:right="57"/>
              <w:rPr>
                <w:ins w:id="7163" w:author="Samane Shahpouri" w:date="2024-05-17T22:43:00Z" w16du:dateUtc="2024-05-17T20:43:00Z"/>
                <w:rFonts w:asciiTheme="majorBidi" w:hAnsiTheme="majorBidi" w:cstheme="majorBidi"/>
                <w:sz w:val="18"/>
                <w:szCs w:val="18"/>
                <w:rPrChange w:id="7164" w:author="Samane Shahpouri" w:date="2024-05-17T23:11:00Z" w16du:dateUtc="2024-05-17T21:11:00Z">
                  <w:rPr>
                    <w:ins w:id="7165" w:author="Samane Shahpouri" w:date="2024-05-17T22:43:00Z" w16du:dateUtc="2024-05-17T20:43:00Z"/>
                    <w:rFonts w:asciiTheme="majorHAnsi" w:hAnsiTheme="majorHAnsi" w:cstheme="majorHAnsi"/>
                    <w:sz w:val="18"/>
                    <w:szCs w:val="18"/>
                  </w:rPr>
                </w:rPrChange>
              </w:rPr>
            </w:pPr>
            <w:ins w:id="7166" w:author="Samane Shahpouri" w:date="2024-05-17T22:43:00Z" w16du:dateUtc="2024-05-17T20:43:00Z">
              <w:r w:rsidRPr="00E24B0A">
                <w:rPr>
                  <w:rFonts w:asciiTheme="majorBidi" w:hAnsiTheme="majorBidi" w:cstheme="majorBidi"/>
                  <w:sz w:val="18"/>
                  <w:szCs w:val="18"/>
                  <w:rPrChange w:id="7167" w:author="Samane Shahpouri" w:date="2024-05-17T23:11:00Z" w16du:dateUtc="2024-05-17T21:11:00Z">
                    <w:rPr>
                      <w:rFonts w:asciiTheme="majorHAnsi" w:hAnsiTheme="majorHAnsi" w:cstheme="majorHAnsi"/>
                      <w:sz w:val="18"/>
                      <w:szCs w:val="18"/>
                    </w:rPr>
                  </w:rPrChange>
                </w:rPr>
                <w:t xml:space="preserve">Relative Error (SUV%): -72.41 ± 10.2247 </w:t>
              </w:r>
            </w:ins>
          </w:p>
          <w:p w14:paraId="31FD5E05" w14:textId="77777777" w:rsidR="00250867" w:rsidRPr="00E24B0A" w:rsidRDefault="00250867" w:rsidP="00D06CBC">
            <w:pPr>
              <w:pStyle w:val="NormalWeb"/>
              <w:shd w:val="clear" w:color="auto" w:fill="FFFFFF"/>
              <w:spacing w:before="0" w:beforeAutospacing="0" w:after="0" w:afterAutospacing="0"/>
              <w:ind w:left="-57" w:right="57"/>
              <w:rPr>
                <w:ins w:id="7168" w:author="Samane Shahpouri" w:date="2024-05-17T22:43:00Z" w16du:dateUtc="2024-05-17T20:43:00Z"/>
                <w:rFonts w:asciiTheme="majorBidi" w:hAnsiTheme="majorBidi" w:cstheme="majorBidi"/>
                <w:sz w:val="18"/>
                <w:szCs w:val="18"/>
                <w:rPrChange w:id="7169" w:author="Samane Shahpouri" w:date="2024-05-17T23:11:00Z" w16du:dateUtc="2024-05-17T21:11:00Z">
                  <w:rPr>
                    <w:ins w:id="7170" w:author="Samane Shahpouri" w:date="2024-05-17T22:43:00Z" w16du:dateUtc="2024-05-17T20:43:00Z"/>
                    <w:rFonts w:asciiTheme="majorHAnsi" w:hAnsiTheme="majorHAnsi" w:cstheme="majorHAnsi"/>
                    <w:sz w:val="18"/>
                    <w:szCs w:val="18"/>
                  </w:rPr>
                </w:rPrChange>
              </w:rPr>
            </w:pPr>
            <w:proofErr w:type="spellStart"/>
            <w:ins w:id="7171" w:author="Samane Shahpouri" w:date="2024-05-17T22:43:00Z" w16du:dateUtc="2024-05-17T20:43:00Z">
              <w:r w:rsidRPr="00E24B0A">
                <w:rPr>
                  <w:rFonts w:asciiTheme="majorBidi" w:hAnsiTheme="majorBidi" w:cstheme="majorBidi"/>
                  <w:sz w:val="18"/>
                  <w:szCs w:val="18"/>
                  <w:rPrChange w:id="7172" w:author="Samane Shahpouri" w:date="2024-05-17T23:11:00Z" w16du:dateUtc="2024-05-17T21:11:00Z">
                    <w:rPr>
                      <w:rFonts w:asciiTheme="majorHAnsi" w:hAnsiTheme="majorHAnsi" w:cstheme="majorHAnsi"/>
                      <w:sz w:val="18"/>
                      <w:szCs w:val="18"/>
                    </w:rPr>
                  </w:rPrChange>
                </w:rPr>
                <w:t>Absolure</w:t>
              </w:r>
              <w:proofErr w:type="spellEnd"/>
              <w:r w:rsidRPr="00E24B0A">
                <w:rPr>
                  <w:rFonts w:asciiTheme="majorBidi" w:hAnsiTheme="majorBidi" w:cstheme="majorBidi"/>
                  <w:sz w:val="18"/>
                  <w:szCs w:val="18"/>
                  <w:rPrChange w:id="7173" w:author="Samane Shahpouri" w:date="2024-05-17T23:11:00Z" w16du:dateUtc="2024-05-17T21:11:00Z">
                    <w:rPr>
                      <w:rFonts w:asciiTheme="majorHAnsi" w:hAnsiTheme="majorHAnsi" w:cstheme="majorHAnsi"/>
                      <w:sz w:val="18"/>
                      <w:szCs w:val="18"/>
                    </w:rPr>
                  </w:rPrChange>
                </w:rPr>
                <w:t xml:space="preserve"> Relative Error (SUV%): 72.65 ± 9.9125 </w:t>
              </w:r>
            </w:ins>
          </w:p>
          <w:p w14:paraId="600CC63F" w14:textId="77777777" w:rsidR="00250867" w:rsidRPr="00E24B0A" w:rsidRDefault="00250867" w:rsidP="00D06CBC">
            <w:pPr>
              <w:pStyle w:val="NormalWeb"/>
              <w:shd w:val="clear" w:color="auto" w:fill="FFFFFF"/>
              <w:spacing w:before="0" w:beforeAutospacing="0" w:after="0" w:afterAutospacing="0"/>
              <w:ind w:left="-57" w:right="57"/>
              <w:rPr>
                <w:ins w:id="7174" w:author="Samane Shahpouri" w:date="2024-05-17T22:43:00Z" w16du:dateUtc="2024-05-17T20:43:00Z"/>
                <w:rFonts w:asciiTheme="majorBidi" w:hAnsiTheme="majorBidi" w:cstheme="majorBidi"/>
                <w:sz w:val="18"/>
                <w:szCs w:val="18"/>
                <w:rPrChange w:id="7175" w:author="Samane Shahpouri" w:date="2024-05-17T23:11:00Z" w16du:dateUtc="2024-05-17T21:11:00Z">
                  <w:rPr>
                    <w:ins w:id="7176" w:author="Samane Shahpouri" w:date="2024-05-17T22:43:00Z" w16du:dateUtc="2024-05-17T20:43:00Z"/>
                    <w:rFonts w:asciiTheme="majorHAnsi" w:hAnsiTheme="majorHAnsi" w:cstheme="majorHAnsi"/>
                    <w:sz w:val="18"/>
                    <w:szCs w:val="18"/>
                  </w:rPr>
                </w:rPrChange>
              </w:rPr>
            </w:pPr>
            <w:ins w:id="7177" w:author="Samane Shahpouri" w:date="2024-05-17T22:43:00Z" w16du:dateUtc="2024-05-17T20:43:00Z">
              <w:r w:rsidRPr="00E24B0A">
                <w:rPr>
                  <w:rFonts w:asciiTheme="majorBidi" w:hAnsiTheme="majorBidi" w:cstheme="majorBidi"/>
                  <w:sz w:val="18"/>
                  <w:szCs w:val="18"/>
                  <w:rPrChange w:id="7178" w:author="Samane Shahpouri" w:date="2024-05-17T23:11:00Z" w16du:dateUtc="2024-05-17T21:11:00Z">
                    <w:rPr>
                      <w:rFonts w:asciiTheme="majorHAnsi" w:hAnsiTheme="majorHAnsi" w:cstheme="majorHAnsi"/>
                      <w:sz w:val="18"/>
                      <w:szCs w:val="18"/>
                    </w:rPr>
                  </w:rPrChange>
                </w:rPr>
                <w:t xml:space="preserve">Root Mean Squared Error: 0.57 ± </w:t>
              </w:r>
              <w:proofErr w:type="gramStart"/>
              <w:r w:rsidRPr="00E24B0A">
                <w:rPr>
                  <w:rFonts w:asciiTheme="majorBidi" w:hAnsiTheme="majorBidi" w:cstheme="majorBidi"/>
                  <w:sz w:val="18"/>
                  <w:szCs w:val="18"/>
                  <w:rPrChange w:id="7179" w:author="Samane Shahpouri" w:date="2024-05-17T23:11:00Z" w16du:dateUtc="2024-05-17T21:11:00Z">
                    <w:rPr>
                      <w:rFonts w:asciiTheme="majorHAnsi" w:hAnsiTheme="majorHAnsi" w:cstheme="majorHAnsi"/>
                      <w:sz w:val="18"/>
                      <w:szCs w:val="18"/>
                    </w:rPr>
                  </w:rPrChange>
                </w:rPr>
                <w:t>0.1856</w:t>
              </w:r>
              <w:proofErr w:type="gramEnd"/>
              <w:r w:rsidRPr="00E24B0A">
                <w:rPr>
                  <w:rFonts w:asciiTheme="majorBidi" w:hAnsiTheme="majorBidi" w:cstheme="majorBidi"/>
                  <w:sz w:val="18"/>
                  <w:szCs w:val="18"/>
                  <w:rPrChange w:id="7180" w:author="Samane Shahpouri" w:date="2024-05-17T23:11:00Z" w16du:dateUtc="2024-05-17T21:11:00Z">
                    <w:rPr>
                      <w:rFonts w:asciiTheme="majorHAnsi" w:hAnsiTheme="majorHAnsi" w:cstheme="majorHAnsi"/>
                      <w:sz w:val="18"/>
                      <w:szCs w:val="18"/>
                    </w:rPr>
                  </w:rPrChange>
                </w:rPr>
                <w:t xml:space="preserve"> </w:t>
              </w:r>
            </w:ins>
          </w:p>
          <w:p w14:paraId="651E5652" w14:textId="77777777" w:rsidR="00250867" w:rsidRPr="00E24B0A" w:rsidRDefault="00250867" w:rsidP="00D06CBC">
            <w:pPr>
              <w:pStyle w:val="NormalWeb"/>
              <w:shd w:val="clear" w:color="auto" w:fill="FFFFFF"/>
              <w:spacing w:before="0" w:beforeAutospacing="0" w:after="0" w:afterAutospacing="0"/>
              <w:ind w:left="-57" w:right="57"/>
              <w:rPr>
                <w:ins w:id="7181" w:author="Samane Shahpouri" w:date="2024-05-17T22:43:00Z" w16du:dateUtc="2024-05-17T20:43:00Z"/>
                <w:rFonts w:asciiTheme="majorBidi" w:hAnsiTheme="majorBidi" w:cstheme="majorBidi"/>
                <w:sz w:val="18"/>
                <w:szCs w:val="18"/>
                <w:rPrChange w:id="7182" w:author="Samane Shahpouri" w:date="2024-05-17T23:11:00Z" w16du:dateUtc="2024-05-17T21:11:00Z">
                  <w:rPr>
                    <w:ins w:id="7183" w:author="Samane Shahpouri" w:date="2024-05-17T22:43:00Z" w16du:dateUtc="2024-05-17T20:43:00Z"/>
                    <w:rFonts w:asciiTheme="majorHAnsi" w:hAnsiTheme="majorHAnsi" w:cstheme="majorHAnsi"/>
                    <w:sz w:val="18"/>
                    <w:szCs w:val="18"/>
                  </w:rPr>
                </w:rPrChange>
              </w:rPr>
            </w:pPr>
            <w:ins w:id="7184" w:author="Samane Shahpouri" w:date="2024-05-17T22:43:00Z" w16du:dateUtc="2024-05-17T20:43:00Z">
              <w:r w:rsidRPr="00E24B0A">
                <w:rPr>
                  <w:rFonts w:asciiTheme="majorBidi" w:hAnsiTheme="majorBidi" w:cstheme="majorBidi"/>
                  <w:sz w:val="18"/>
                  <w:szCs w:val="18"/>
                  <w:rPrChange w:id="7185" w:author="Samane Shahpouri" w:date="2024-05-17T23:11:00Z" w16du:dateUtc="2024-05-17T21:11:00Z">
                    <w:rPr>
                      <w:rFonts w:asciiTheme="majorHAnsi" w:hAnsiTheme="majorHAnsi" w:cstheme="majorHAnsi"/>
                      <w:sz w:val="18"/>
                      <w:szCs w:val="18"/>
                    </w:rPr>
                  </w:rPrChange>
                </w:rPr>
                <w:t xml:space="preserve">Peak Signal-to-Noise Ratio: 22.53 ± 6.7792 </w:t>
              </w:r>
            </w:ins>
          </w:p>
          <w:p w14:paraId="57E27628" w14:textId="77777777" w:rsidR="00250867" w:rsidRPr="00E24B0A" w:rsidRDefault="00250867" w:rsidP="00D06CBC">
            <w:pPr>
              <w:pStyle w:val="NormalWeb"/>
              <w:shd w:val="clear" w:color="auto" w:fill="FFFFFF"/>
              <w:spacing w:before="0" w:beforeAutospacing="0" w:after="0" w:afterAutospacing="0"/>
              <w:ind w:left="-57" w:right="57"/>
              <w:rPr>
                <w:ins w:id="7186" w:author="Samane Shahpouri" w:date="2024-05-17T22:43:00Z" w16du:dateUtc="2024-05-17T20:43:00Z"/>
                <w:rFonts w:asciiTheme="majorBidi" w:hAnsiTheme="majorBidi" w:cstheme="majorBidi"/>
                <w:sz w:val="18"/>
                <w:szCs w:val="18"/>
                <w:rPrChange w:id="7187" w:author="Samane Shahpouri" w:date="2024-05-17T23:11:00Z" w16du:dateUtc="2024-05-17T21:11:00Z">
                  <w:rPr>
                    <w:ins w:id="7188" w:author="Samane Shahpouri" w:date="2024-05-17T22:43:00Z" w16du:dateUtc="2024-05-17T20:43:00Z"/>
                    <w:rFonts w:asciiTheme="majorHAnsi" w:hAnsiTheme="majorHAnsi" w:cstheme="majorHAnsi"/>
                    <w:sz w:val="18"/>
                    <w:szCs w:val="18"/>
                  </w:rPr>
                </w:rPrChange>
              </w:rPr>
            </w:pPr>
            <w:proofErr w:type="spellStart"/>
            <w:ins w:id="7189" w:author="Samane Shahpouri" w:date="2024-05-17T22:43:00Z" w16du:dateUtc="2024-05-17T20:43:00Z">
              <w:r w:rsidRPr="00E24B0A">
                <w:rPr>
                  <w:rFonts w:asciiTheme="majorBidi" w:hAnsiTheme="majorBidi" w:cstheme="majorBidi"/>
                  <w:sz w:val="18"/>
                  <w:szCs w:val="18"/>
                  <w:rPrChange w:id="7190" w:author="Samane Shahpouri" w:date="2024-05-17T23:11:00Z" w16du:dateUtc="2024-05-17T21:11:00Z">
                    <w:rPr>
                      <w:rFonts w:asciiTheme="majorHAnsi" w:hAnsiTheme="majorHAnsi" w:cstheme="majorHAnsi"/>
                      <w:sz w:val="18"/>
                      <w:szCs w:val="18"/>
                    </w:rPr>
                  </w:rPrChange>
                </w:rPr>
                <w:t>Structual</w:t>
              </w:r>
              <w:proofErr w:type="spellEnd"/>
              <w:r w:rsidRPr="00E24B0A">
                <w:rPr>
                  <w:rFonts w:asciiTheme="majorBidi" w:hAnsiTheme="majorBidi" w:cstheme="majorBidi"/>
                  <w:sz w:val="18"/>
                  <w:szCs w:val="18"/>
                  <w:rPrChange w:id="7191" w:author="Samane Shahpouri" w:date="2024-05-17T23:11:00Z" w16du:dateUtc="2024-05-17T21:11:00Z">
                    <w:rPr>
                      <w:rFonts w:asciiTheme="majorHAnsi" w:hAnsiTheme="majorHAnsi" w:cstheme="majorHAnsi"/>
                      <w:sz w:val="18"/>
                      <w:szCs w:val="18"/>
                    </w:rPr>
                  </w:rPrChange>
                </w:rPr>
                <w:t xml:space="preserve"> Similarity Index: 0.44 ± 0.1617</w:t>
              </w:r>
            </w:ins>
          </w:p>
          <w:p w14:paraId="25DBCBBA" w14:textId="77777777" w:rsidR="00250867" w:rsidRPr="00E24B0A" w:rsidRDefault="00250867" w:rsidP="00D06CBC">
            <w:pPr>
              <w:pStyle w:val="HTMLPreformatted"/>
              <w:shd w:val="clear" w:color="auto" w:fill="FFFFFF"/>
              <w:ind w:left="-57" w:right="57"/>
              <w:rPr>
                <w:ins w:id="7192" w:author="Samane Shahpouri" w:date="2024-05-17T22:43:00Z" w16du:dateUtc="2024-05-17T20:43:00Z"/>
                <w:rFonts w:asciiTheme="majorBidi" w:hAnsiTheme="majorBidi" w:cstheme="majorBidi"/>
                <w:sz w:val="18"/>
                <w:szCs w:val="18"/>
                <w:rPrChange w:id="7193" w:author="Samane Shahpouri" w:date="2024-05-17T23:11:00Z" w16du:dateUtc="2024-05-17T21:11:00Z">
                  <w:rPr>
                    <w:ins w:id="7194" w:author="Samane Shahpouri" w:date="2024-05-17T22:43:00Z" w16du:dateUtc="2024-05-17T20:43:00Z"/>
                    <w:rFonts w:asciiTheme="majorHAnsi" w:hAnsiTheme="majorHAnsi" w:cstheme="majorHAnsi"/>
                    <w:sz w:val="18"/>
                    <w:szCs w:val="18"/>
                  </w:rPr>
                </w:rPrChange>
              </w:rPr>
            </w:pPr>
          </w:p>
        </w:tc>
      </w:tr>
    </w:tbl>
    <w:p w14:paraId="753FC34D" w14:textId="77777777" w:rsidR="00250867" w:rsidRPr="00E24B0A" w:rsidRDefault="00250867" w:rsidP="00250867">
      <w:pPr>
        <w:pStyle w:val="NormalWeb"/>
        <w:shd w:val="clear" w:color="auto" w:fill="FFFFFF"/>
        <w:spacing w:before="0" w:beforeAutospacing="0" w:after="120" w:afterAutospacing="0"/>
        <w:rPr>
          <w:ins w:id="7195" w:author="Samane Shahpouri" w:date="2024-05-17T23:01:00Z" w16du:dateUtc="2024-05-17T21:01:00Z"/>
          <w:rFonts w:asciiTheme="majorBidi" w:hAnsiTheme="majorBidi" w:cstheme="majorBidi"/>
          <w:sz w:val="20"/>
          <w:szCs w:val="20"/>
          <w:rPrChange w:id="7196" w:author="Samane Shahpouri" w:date="2024-05-17T23:11:00Z" w16du:dateUtc="2024-05-17T21:11:00Z">
            <w:rPr>
              <w:ins w:id="7197" w:author="Samane Shahpouri" w:date="2024-05-17T23:01:00Z" w16du:dateUtc="2024-05-17T21:01:00Z"/>
              <w:rFonts w:ascii="var(--jp-content-font-family)" w:hAnsi="var(--jp-content-font-family)"/>
              <w:sz w:val="20"/>
              <w:szCs w:val="20"/>
            </w:rPr>
          </w:rPrChange>
        </w:rPr>
      </w:pPr>
    </w:p>
    <w:p w14:paraId="68AC30AB" w14:textId="77777777" w:rsidR="002A516A" w:rsidRPr="00E24B0A" w:rsidRDefault="002A516A" w:rsidP="00250867">
      <w:pPr>
        <w:pStyle w:val="NormalWeb"/>
        <w:shd w:val="clear" w:color="auto" w:fill="FFFFFF"/>
        <w:spacing w:before="0" w:beforeAutospacing="0" w:after="120" w:afterAutospacing="0"/>
        <w:rPr>
          <w:ins w:id="7198" w:author="Samane Shahpouri" w:date="2024-05-17T23:01:00Z" w16du:dateUtc="2024-05-17T21:01:00Z"/>
          <w:rFonts w:asciiTheme="majorBidi" w:hAnsiTheme="majorBidi" w:cstheme="majorBidi"/>
          <w:sz w:val="20"/>
          <w:szCs w:val="20"/>
          <w:rPrChange w:id="7199" w:author="Samane Shahpouri" w:date="2024-05-17T23:11:00Z" w16du:dateUtc="2024-05-17T21:11:00Z">
            <w:rPr>
              <w:ins w:id="7200" w:author="Samane Shahpouri" w:date="2024-05-17T23:01:00Z" w16du:dateUtc="2024-05-17T21:01:00Z"/>
              <w:rFonts w:ascii="var(--jp-content-font-family)" w:hAnsi="var(--jp-content-font-family)"/>
              <w:sz w:val="20"/>
              <w:szCs w:val="20"/>
            </w:rPr>
          </w:rPrChange>
        </w:rPr>
      </w:pPr>
    </w:p>
    <w:p w14:paraId="28F4B73F" w14:textId="77777777" w:rsidR="002A516A" w:rsidRPr="00E24B0A" w:rsidRDefault="002A516A">
      <w:pPr>
        <w:pStyle w:val="NormalWeb"/>
        <w:keepNext/>
        <w:shd w:val="clear" w:color="auto" w:fill="FFFFFF"/>
        <w:spacing w:before="0" w:beforeAutospacing="0" w:after="120" w:afterAutospacing="0"/>
        <w:rPr>
          <w:ins w:id="7201" w:author="Samane Shahpouri" w:date="2024-05-17T23:01:00Z" w16du:dateUtc="2024-05-17T21:01:00Z"/>
          <w:rFonts w:asciiTheme="majorBidi" w:hAnsiTheme="majorBidi" w:cstheme="majorBidi"/>
          <w:rPrChange w:id="7202" w:author="Samane Shahpouri" w:date="2024-05-17T23:11:00Z" w16du:dateUtc="2024-05-17T21:11:00Z">
            <w:rPr>
              <w:ins w:id="7203" w:author="Samane Shahpouri" w:date="2024-05-17T23:01:00Z" w16du:dateUtc="2024-05-17T21:01:00Z"/>
            </w:rPr>
          </w:rPrChange>
        </w:rPr>
        <w:pPrChange w:id="7204" w:author="Samane Shahpouri" w:date="2024-05-17T23:01:00Z" w16du:dateUtc="2024-05-17T21:01:00Z">
          <w:pPr>
            <w:pStyle w:val="NormalWeb"/>
            <w:shd w:val="clear" w:color="auto" w:fill="FFFFFF"/>
            <w:spacing w:before="0" w:beforeAutospacing="0" w:after="120" w:afterAutospacing="0"/>
          </w:pPr>
        </w:pPrChange>
      </w:pPr>
      <w:ins w:id="7205" w:author="Samane Shahpouri" w:date="2024-05-17T23:01:00Z" w16du:dateUtc="2024-05-17T21:01:00Z">
        <w:r w:rsidRPr="00E24B0A">
          <w:rPr>
            <w:rFonts w:asciiTheme="majorBidi" w:hAnsiTheme="majorBidi" w:cstheme="majorBidi"/>
            <w:noProof/>
            <w:sz w:val="20"/>
            <w:szCs w:val="20"/>
            <w:rPrChange w:id="7206" w:author="Samane Shahpouri" w:date="2024-05-17T23:11:00Z" w16du:dateUtc="2024-05-17T21:11:00Z">
              <w:rPr>
                <w:rFonts w:ascii="var(--jp-content-font-family)" w:hAnsi="var(--jp-content-font-family)"/>
                <w:noProof/>
                <w:sz w:val="20"/>
                <w:szCs w:val="20"/>
              </w:rPr>
            </w:rPrChange>
          </w:rPr>
          <w:lastRenderedPageBreak/>
          <w:drawing>
            <wp:inline distT="0" distB="0" distL="0" distR="0" wp14:anchorId="34055DD8" wp14:editId="452E6527">
              <wp:extent cx="5731510" cy="2829560"/>
              <wp:effectExtent l="19050" t="19050" r="21590" b="27940"/>
              <wp:docPr id="196945270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108"/>
                      <a:stretch>
                        <a:fillRect/>
                      </a:stretch>
                    </pic:blipFill>
                    <pic:spPr>
                      <a:xfrm>
                        <a:off x="0" y="0"/>
                        <a:ext cx="5731510" cy="2829560"/>
                      </a:xfrm>
                      <a:prstGeom prst="rect">
                        <a:avLst/>
                      </a:prstGeom>
                      <a:ln w="3175">
                        <a:solidFill>
                          <a:schemeClr val="tx1"/>
                        </a:solidFill>
                      </a:ln>
                    </pic:spPr>
                  </pic:pic>
                </a:graphicData>
              </a:graphic>
            </wp:inline>
          </w:drawing>
        </w:r>
      </w:ins>
    </w:p>
    <w:p w14:paraId="1AF84898" w14:textId="34D39EE8" w:rsidR="002A516A" w:rsidRPr="00507D2D" w:rsidRDefault="00E24B0A">
      <w:pPr>
        <w:rPr>
          <w:ins w:id="7207" w:author="Samane Shahpouri" w:date="2024-05-17T22:43:00Z" w16du:dateUtc="2024-05-17T20:43:00Z"/>
          <w:color w:val="4472C4" w:themeColor="accent1"/>
          <w:rPrChange w:id="7208" w:author="Samane Shahpouri" w:date="2024-05-17T23:19:00Z" w16du:dateUtc="2024-05-17T21:19:00Z">
            <w:rPr>
              <w:ins w:id="7209" w:author="Samane Shahpouri" w:date="2024-05-17T22:43:00Z" w16du:dateUtc="2024-05-17T20:43:00Z"/>
              <w:rFonts w:ascii="var(--jp-content-font-family)" w:hAnsi="var(--jp-content-font-family)"/>
              <w:sz w:val="20"/>
              <w:szCs w:val="20"/>
            </w:rPr>
          </w:rPrChange>
        </w:rPr>
        <w:pPrChange w:id="7210" w:author="Samane Shahpouri" w:date="2024-05-17T23:19:00Z" w16du:dateUtc="2024-05-17T21:19:00Z">
          <w:pPr>
            <w:pStyle w:val="NormalWeb"/>
            <w:shd w:val="clear" w:color="auto" w:fill="FFFFFF"/>
            <w:spacing w:before="0" w:beforeAutospacing="0" w:after="120" w:afterAutospacing="0"/>
          </w:pPr>
        </w:pPrChange>
      </w:pPr>
      <w:ins w:id="7211" w:author="Samane Shahpouri" w:date="2024-05-17T23:10:00Z" w16du:dateUtc="2024-05-17T21:10:00Z">
        <w:r w:rsidRPr="00507D2D">
          <w:rPr>
            <w:color w:val="4472C4" w:themeColor="accent1"/>
            <w:rPrChange w:id="7212" w:author="Samane Shahpouri" w:date="2024-05-17T23:19:00Z" w16du:dateUtc="2024-05-17T21:19:00Z">
              <w:rPr/>
            </w:rPrChange>
          </w:rPr>
          <w:t xml:space="preserve">Figure 7: </w:t>
        </w:r>
      </w:ins>
      <w:ins w:id="7213" w:author="Samane Shahpouri" w:date="2024-05-17T23:04:00Z" w16du:dateUtc="2024-05-17T21:04:00Z">
        <w:r w:rsidR="002A516A" w:rsidRPr="00507D2D">
          <w:rPr>
            <w:color w:val="4472C4" w:themeColor="accent1"/>
            <w:rPrChange w:id="7214" w:author="Samane Shahpouri" w:date="2024-05-17T23:19:00Z" w16du:dateUtc="2024-05-17T21:19:00Z">
              <w:rPr/>
            </w:rPrChange>
          </w:rPr>
          <w:t xml:space="preserve">The architecture of </w:t>
        </w:r>
        <w:proofErr w:type="spellStart"/>
        <w:r w:rsidR="002A516A" w:rsidRPr="00507D2D">
          <w:rPr>
            <w:color w:val="4472C4" w:themeColor="accent1"/>
            <w:rPrChange w:id="7215" w:author="Samane Shahpouri" w:date="2024-05-17T23:19:00Z" w16du:dateUtc="2024-05-17T21:19:00Z">
              <w:rPr/>
            </w:rPrChange>
          </w:rPr>
          <w:t>DynUnet</w:t>
        </w:r>
        <w:proofErr w:type="spellEnd"/>
        <w:r w:rsidR="002A516A" w:rsidRPr="00507D2D">
          <w:rPr>
            <w:color w:val="4472C4" w:themeColor="accent1"/>
            <w:rPrChange w:id="7216" w:author="Samane Shahpouri" w:date="2024-05-17T23:19:00Z" w16du:dateUtc="2024-05-17T21:19:00Z">
              <w:rPr/>
            </w:rPrChange>
          </w:rPr>
          <w:t>.</w:t>
        </w:r>
      </w:ins>
    </w:p>
    <w:p w14:paraId="0C4293F2" w14:textId="77777777" w:rsidR="00250867" w:rsidRPr="00E24B0A" w:rsidRDefault="00250867">
      <w:pPr>
        <w:rPr>
          <w:ins w:id="7217" w:author="Samane Shahpouri" w:date="2024-05-17T22:43:00Z" w16du:dateUtc="2024-05-17T20:43:00Z"/>
          <w:rFonts w:asciiTheme="majorBidi" w:hAnsiTheme="majorBidi" w:cstheme="majorBidi"/>
          <w:rPrChange w:id="7218" w:author="Samane Shahpouri" w:date="2024-05-17T23:11:00Z" w16du:dateUtc="2024-05-17T21:11:00Z">
            <w:rPr>
              <w:ins w:id="7219" w:author="Samane Shahpouri" w:date="2024-05-17T22:43:00Z" w16du:dateUtc="2024-05-17T20:43:00Z"/>
            </w:rPr>
          </w:rPrChange>
        </w:rPr>
      </w:pPr>
    </w:p>
    <w:p w14:paraId="425DA8E6" w14:textId="6BCB1266" w:rsidR="00250867" w:rsidRPr="00E24B0A" w:rsidRDefault="00250867">
      <w:pPr>
        <w:jc w:val="left"/>
        <w:rPr>
          <w:ins w:id="7220" w:author="Samane Shahpouri" w:date="2024-05-17T22:43:00Z" w16du:dateUtc="2024-05-17T20:43:00Z"/>
          <w:rFonts w:asciiTheme="majorBidi" w:hAnsiTheme="majorBidi" w:cstheme="majorBidi"/>
          <w:rPrChange w:id="7221" w:author="Samane Shahpouri" w:date="2024-05-17T23:11:00Z" w16du:dateUtc="2024-05-17T21:11:00Z">
            <w:rPr>
              <w:ins w:id="7222" w:author="Samane Shahpouri" w:date="2024-05-17T22:43:00Z" w16du:dateUtc="2024-05-17T20:43:00Z"/>
            </w:rPr>
          </w:rPrChange>
        </w:rPr>
      </w:pPr>
      <w:ins w:id="7223" w:author="Samane Shahpouri" w:date="2024-05-17T22:43:00Z" w16du:dateUtc="2024-05-17T20:43:00Z">
        <w:r w:rsidRPr="00E24B0A">
          <w:rPr>
            <w:rFonts w:asciiTheme="majorBidi" w:hAnsiTheme="majorBidi" w:cstheme="majorBidi"/>
            <w:rPrChange w:id="7224" w:author="Samane Shahpouri" w:date="2024-05-17T23:11:00Z" w16du:dateUtc="2024-05-17T21:11:00Z">
              <w:rPr/>
            </w:rPrChange>
          </w:rPr>
          <w:br w:type="page"/>
        </w:r>
      </w:ins>
    </w:p>
    <w:p w14:paraId="1E9E6FE9" w14:textId="77777777" w:rsidR="00250867" w:rsidRPr="00E24B0A" w:rsidRDefault="00250867" w:rsidP="00250867">
      <w:pPr>
        <w:pStyle w:val="Heading1"/>
        <w:rPr>
          <w:ins w:id="7225" w:author="Samane Shahpouri" w:date="2024-05-17T22:44:00Z" w16du:dateUtc="2024-05-17T20:44:00Z"/>
          <w:rFonts w:asciiTheme="majorBidi" w:hAnsiTheme="majorBidi" w:cstheme="majorBidi"/>
          <w:rPrChange w:id="7226" w:author="Samane Shahpouri" w:date="2024-05-17T23:11:00Z" w16du:dateUtc="2024-05-17T21:11:00Z">
            <w:rPr>
              <w:ins w:id="7227" w:author="Samane Shahpouri" w:date="2024-05-17T22:44:00Z" w16du:dateUtc="2024-05-17T20:44:00Z"/>
            </w:rPr>
          </w:rPrChange>
        </w:rPr>
      </w:pPr>
      <w:bookmarkStart w:id="7228" w:name="_Toc167046491"/>
      <w:ins w:id="7229" w:author="Samane Shahpouri" w:date="2024-05-17T22:44:00Z" w16du:dateUtc="2024-05-17T20:44:00Z">
        <w:r w:rsidRPr="00E24B0A">
          <w:rPr>
            <w:rFonts w:asciiTheme="majorBidi" w:hAnsiTheme="majorBidi" w:cstheme="majorBidi"/>
            <w:rPrChange w:id="7230" w:author="Samane Shahpouri" w:date="2024-05-17T23:11:00Z" w16du:dateUtc="2024-05-17T21:11:00Z">
              <w:rPr/>
            </w:rPrChange>
          </w:rPr>
          <w:lastRenderedPageBreak/>
          <w:t>Supplementary Material 2</w:t>
        </w:r>
        <w:bookmarkEnd w:id="7228"/>
      </w:ins>
    </w:p>
    <w:p w14:paraId="3F37FE4F" w14:textId="77777777" w:rsidR="00250867" w:rsidRPr="00E24B0A" w:rsidRDefault="00250867" w:rsidP="00250867">
      <w:pPr>
        <w:rPr>
          <w:ins w:id="7231" w:author="Samane Shahpouri" w:date="2024-05-17T22:44:00Z" w16du:dateUtc="2024-05-17T20:44:00Z"/>
          <w:rFonts w:asciiTheme="majorBidi" w:hAnsiTheme="majorBidi" w:cstheme="majorBidi"/>
          <w:rPrChange w:id="7232" w:author="Samane Shahpouri" w:date="2024-05-17T23:11:00Z" w16du:dateUtc="2024-05-17T21:11:00Z">
            <w:rPr>
              <w:ins w:id="7233" w:author="Samane Shahpouri" w:date="2024-05-17T22:44:00Z" w16du:dateUtc="2024-05-17T20:44:00Z"/>
            </w:rPr>
          </w:rPrChange>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E24B0A" w14:paraId="3BA94CE5" w14:textId="77777777" w:rsidTr="00D06CBC">
        <w:trPr>
          <w:trHeight w:val="2419"/>
          <w:ins w:id="7234" w:author="Samane Shahpouri" w:date="2024-05-17T22:44:00Z"/>
        </w:trPr>
        <w:tc>
          <w:tcPr>
            <w:tcW w:w="3777" w:type="dxa"/>
          </w:tcPr>
          <w:p w14:paraId="6223ED2C" w14:textId="77777777" w:rsidR="00250867" w:rsidRPr="00E24B0A" w:rsidRDefault="00250867" w:rsidP="00D06CBC">
            <w:pPr>
              <w:rPr>
                <w:ins w:id="7235" w:author="Samane Shahpouri" w:date="2024-05-17T22:44:00Z" w16du:dateUtc="2024-05-17T20:44:00Z"/>
                <w:rFonts w:asciiTheme="majorBidi" w:hAnsiTheme="majorBidi" w:cstheme="majorBidi"/>
                <w:rPrChange w:id="7236" w:author="Samane Shahpouri" w:date="2024-05-17T23:11:00Z" w16du:dateUtc="2024-05-17T21:11:00Z">
                  <w:rPr>
                    <w:ins w:id="7237" w:author="Samane Shahpouri" w:date="2024-05-17T22:44:00Z" w16du:dateUtc="2024-05-17T20:44:00Z"/>
                  </w:rPr>
                </w:rPrChange>
              </w:rPr>
            </w:pPr>
            <w:ins w:id="7238" w:author="Samane Shahpouri" w:date="2024-05-17T22:44:00Z" w16du:dateUtc="2024-05-17T20:44:00Z">
              <w:r w:rsidRPr="00E24B0A">
                <w:rPr>
                  <w:rFonts w:asciiTheme="majorBidi" w:hAnsiTheme="majorBidi" w:cstheme="majorBidi"/>
                  <w:noProof/>
                  <w:rPrChange w:id="7239" w:author="Samane Shahpouri" w:date="2024-05-17T23:11:00Z" w16du:dateUtc="2024-05-17T21:11:00Z">
                    <w:rPr>
                      <w:noProof/>
                    </w:rPr>
                  </w:rPrChange>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ins>
          </w:p>
        </w:tc>
        <w:tc>
          <w:tcPr>
            <w:tcW w:w="3777" w:type="dxa"/>
          </w:tcPr>
          <w:p w14:paraId="174E8DF9" w14:textId="77777777" w:rsidR="00250867" w:rsidRPr="00E24B0A" w:rsidRDefault="00250867" w:rsidP="00D06CBC">
            <w:pPr>
              <w:rPr>
                <w:ins w:id="7240" w:author="Samane Shahpouri" w:date="2024-05-17T22:44:00Z" w16du:dateUtc="2024-05-17T20:44:00Z"/>
                <w:rFonts w:asciiTheme="majorBidi" w:hAnsiTheme="majorBidi" w:cstheme="majorBidi"/>
                <w:rPrChange w:id="7241" w:author="Samane Shahpouri" w:date="2024-05-17T23:11:00Z" w16du:dateUtc="2024-05-17T21:11:00Z">
                  <w:rPr>
                    <w:ins w:id="7242" w:author="Samane Shahpouri" w:date="2024-05-17T22:44:00Z" w16du:dateUtc="2024-05-17T20:44:00Z"/>
                  </w:rPr>
                </w:rPrChange>
              </w:rPr>
            </w:pPr>
            <w:ins w:id="7243" w:author="Samane Shahpouri" w:date="2024-05-17T22:44:00Z" w16du:dateUtc="2024-05-17T20:44:00Z">
              <w:r w:rsidRPr="00E24B0A">
                <w:rPr>
                  <w:rFonts w:asciiTheme="majorBidi" w:hAnsiTheme="majorBidi" w:cstheme="majorBidi"/>
                  <w:noProof/>
                  <w:rPrChange w:id="7244" w:author="Samane Shahpouri" w:date="2024-05-17T23:11:00Z" w16du:dateUtc="2024-05-17T21:11:00Z">
                    <w:rPr>
                      <w:noProof/>
                    </w:rPr>
                  </w:rPrChange>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ins>
          </w:p>
        </w:tc>
      </w:tr>
      <w:tr w:rsidR="00250867" w:rsidRPr="00E24B0A" w14:paraId="6391DF75" w14:textId="77777777" w:rsidTr="00D06CBC">
        <w:trPr>
          <w:trHeight w:val="2424"/>
          <w:ins w:id="7245" w:author="Samane Shahpouri" w:date="2024-05-17T22:44:00Z"/>
        </w:trPr>
        <w:tc>
          <w:tcPr>
            <w:tcW w:w="3777" w:type="dxa"/>
          </w:tcPr>
          <w:p w14:paraId="68F7B2F3" w14:textId="77777777" w:rsidR="00250867" w:rsidRPr="00E24B0A" w:rsidRDefault="00250867" w:rsidP="00D06CBC">
            <w:pPr>
              <w:rPr>
                <w:ins w:id="7246" w:author="Samane Shahpouri" w:date="2024-05-17T22:44:00Z" w16du:dateUtc="2024-05-17T20:44:00Z"/>
                <w:rFonts w:asciiTheme="majorBidi" w:hAnsiTheme="majorBidi" w:cstheme="majorBidi"/>
                <w:rPrChange w:id="7247" w:author="Samane Shahpouri" w:date="2024-05-17T23:11:00Z" w16du:dateUtc="2024-05-17T21:11:00Z">
                  <w:rPr>
                    <w:ins w:id="7248" w:author="Samane Shahpouri" w:date="2024-05-17T22:44:00Z" w16du:dateUtc="2024-05-17T20:44:00Z"/>
                  </w:rPr>
                </w:rPrChange>
              </w:rPr>
            </w:pPr>
            <w:ins w:id="7249" w:author="Samane Shahpouri" w:date="2024-05-17T22:44:00Z" w16du:dateUtc="2024-05-17T20:44:00Z">
              <w:r w:rsidRPr="00E24B0A">
                <w:rPr>
                  <w:rFonts w:asciiTheme="majorBidi" w:hAnsiTheme="majorBidi" w:cstheme="majorBidi"/>
                  <w:noProof/>
                  <w:rPrChange w:id="7250" w:author="Samane Shahpouri" w:date="2024-05-17T23:11:00Z" w16du:dateUtc="2024-05-17T21:11:00Z">
                    <w:rPr>
                      <w:noProof/>
                    </w:rPr>
                  </w:rPrChange>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ins>
          </w:p>
        </w:tc>
        <w:tc>
          <w:tcPr>
            <w:tcW w:w="3777" w:type="dxa"/>
          </w:tcPr>
          <w:p w14:paraId="0198F23E" w14:textId="77777777" w:rsidR="00250867" w:rsidRPr="00E24B0A" w:rsidRDefault="00250867" w:rsidP="00D06CBC">
            <w:pPr>
              <w:rPr>
                <w:ins w:id="7251" w:author="Samane Shahpouri" w:date="2024-05-17T22:44:00Z" w16du:dateUtc="2024-05-17T20:44:00Z"/>
                <w:rFonts w:asciiTheme="majorBidi" w:hAnsiTheme="majorBidi" w:cstheme="majorBidi"/>
                <w:rPrChange w:id="7252" w:author="Samane Shahpouri" w:date="2024-05-17T23:11:00Z" w16du:dateUtc="2024-05-17T21:11:00Z">
                  <w:rPr>
                    <w:ins w:id="7253" w:author="Samane Shahpouri" w:date="2024-05-17T22:44:00Z" w16du:dateUtc="2024-05-17T20:44:00Z"/>
                  </w:rPr>
                </w:rPrChange>
              </w:rPr>
            </w:pPr>
            <w:ins w:id="7254" w:author="Samane Shahpouri" w:date="2024-05-17T22:44:00Z" w16du:dateUtc="2024-05-17T20:44:00Z">
              <w:r w:rsidRPr="00E24B0A">
                <w:rPr>
                  <w:rFonts w:asciiTheme="majorBidi" w:hAnsiTheme="majorBidi" w:cstheme="majorBidi"/>
                  <w:noProof/>
                  <w:rPrChange w:id="7255" w:author="Samane Shahpouri" w:date="2024-05-17T23:11:00Z" w16du:dateUtc="2024-05-17T21:11:00Z">
                    <w:rPr>
                      <w:noProof/>
                    </w:rPr>
                  </w:rPrChange>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12"/>
                            <a:stretch>
                              <a:fillRect/>
                            </a:stretch>
                          </pic:blipFill>
                          <pic:spPr>
                            <a:xfrm>
                              <a:off x="0" y="0"/>
                              <a:ext cx="2261538" cy="1800000"/>
                            </a:xfrm>
                            <a:prstGeom prst="rect">
                              <a:avLst/>
                            </a:prstGeom>
                          </pic:spPr>
                        </pic:pic>
                      </a:graphicData>
                    </a:graphic>
                  </wp:inline>
                </w:drawing>
              </w:r>
            </w:ins>
          </w:p>
        </w:tc>
      </w:tr>
      <w:tr w:rsidR="00250867" w:rsidRPr="00E24B0A" w14:paraId="0702D8B4" w14:textId="77777777" w:rsidTr="00D06CBC">
        <w:trPr>
          <w:trHeight w:val="2419"/>
          <w:ins w:id="7256" w:author="Samane Shahpouri" w:date="2024-05-17T22:44:00Z"/>
        </w:trPr>
        <w:tc>
          <w:tcPr>
            <w:tcW w:w="3777" w:type="dxa"/>
          </w:tcPr>
          <w:p w14:paraId="6E36686A" w14:textId="77777777" w:rsidR="00250867" w:rsidRPr="00E24B0A" w:rsidRDefault="00250867" w:rsidP="00D06CBC">
            <w:pPr>
              <w:rPr>
                <w:ins w:id="7257" w:author="Samane Shahpouri" w:date="2024-05-17T22:44:00Z" w16du:dateUtc="2024-05-17T20:44:00Z"/>
                <w:rFonts w:asciiTheme="majorBidi" w:hAnsiTheme="majorBidi" w:cstheme="majorBidi"/>
                <w:rPrChange w:id="7258" w:author="Samane Shahpouri" w:date="2024-05-17T23:11:00Z" w16du:dateUtc="2024-05-17T21:11:00Z">
                  <w:rPr>
                    <w:ins w:id="7259" w:author="Samane Shahpouri" w:date="2024-05-17T22:44:00Z" w16du:dateUtc="2024-05-17T20:44:00Z"/>
                  </w:rPr>
                </w:rPrChange>
              </w:rPr>
            </w:pPr>
            <w:ins w:id="7260" w:author="Samane Shahpouri" w:date="2024-05-17T22:44:00Z" w16du:dateUtc="2024-05-17T20:44:00Z">
              <w:r w:rsidRPr="00E24B0A">
                <w:rPr>
                  <w:rFonts w:asciiTheme="majorBidi" w:hAnsiTheme="majorBidi" w:cstheme="majorBidi"/>
                  <w:noProof/>
                  <w:rPrChange w:id="7261" w:author="Samane Shahpouri" w:date="2024-05-17T23:11:00Z" w16du:dateUtc="2024-05-17T21:11:00Z">
                    <w:rPr>
                      <w:noProof/>
                    </w:rPr>
                  </w:rPrChange>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3"/>
                            <a:stretch>
                              <a:fillRect/>
                            </a:stretch>
                          </pic:blipFill>
                          <pic:spPr>
                            <a:xfrm>
                              <a:off x="0" y="0"/>
                              <a:ext cx="2261538" cy="1800000"/>
                            </a:xfrm>
                            <a:prstGeom prst="rect">
                              <a:avLst/>
                            </a:prstGeom>
                          </pic:spPr>
                        </pic:pic>
                      </a:graphicData>
                    </a:graphic>
                  </wp:inline>
                </w:drawing>
              </w:r>
            </w:ins>
          </w:p>
        </w:tc>
        <w:tc>
          <w:tcPr>
            <w:tcW w:w="3777" w:type="dxa"/>
          </w:tcPr>
          <w:p w14:paraId="385098CE" w14:textId="77777777" w:rsidR="00250867" w:rsidRPr="00E24B0A" w:rsidRDefault="00250867" w:rsidP="00D06CBC">
            <w:pPr>
              <w:rPr>
                <w:ins w:id="7262" w:author="Samane Shahpouri" w:date="2024-05-17T22:44:00Z" w16du:dateUtc="2024-05-17T20:44:00Z"/>
                <w:rFonts w:asciiTheme="majorBidi" w:hAnsiTheme="majorBidi" w:cstheme="majorBidi"/>
                <w:rPrChange w:id="7263" w:author="Samane Shahpouri" w:date="2024-05-17T23:11:00Z" w16du:dateUtc="2024-05-17T21:11:00Z">
                  <w:rPr>
                    <w:ins w:id="7264" w:author="Samane Shahpouri" w:date="2024-05-17T22:44:00Z" w16du:dateUtc="2024-05-17T20:44:00Z"/>
                  </w:rPr>
                </w:rPrChange>
              </w:rPr>
            </w:pPr>
            <w:ins w:id="7265" w:author="Samane Shahpouri" w:date="2024-05-17T22:44:00Z" w16du:dateUtc="2024-05-17T20:44:00Z">
              <w:r w:rsidRPr="00E24B0A">
                <w:rPr>
                  <w:rFonts w:asciiTheme="majorBidi" w:hAnsiTheme="majorBidi" w:cstheme="majorBidi"/>
                  <w:noProof/>
                  <w:rPrChange w:id="7266" w:author="Samane Shahpouri" w:date="2024-05-17T23:11:00Z" w16du:dateUtc="2024-05-17T21:11:00Z">
                    <w:rPr>
                      <w:noProof/>
                    </w:rPr>
                  </w:rPrChange>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4"/>
                            <a:stretch>
                              <a:fillRect/>
                            </a:stretch>
                          </pic:blipFill>
                          <pic:spPr>
                            <a:xfrm>
                              <a:off x="0" y="0"/>
                              <a:ext cx="2261538" cy="1800000"/>
                            </a:xfrm>
                            <a:prstGeom prst="rect">
                              <a:avLst/>
                            </a:prstGeom>
                          </pic:spPr>
                        </pic:pic>
                      </a:graphicData>
                    </a:graphic>
                  </wp:inline>
                </w:drawing>
              </w:r>
            </w:ins>
          </w:p>
        </w:tc>
      </w:tr>
    </w:tbl>
    <w:p w14:paraId="134017E8" w14:textId="77777777" w:rsidR="00250867" w:rsidRPr="00507D2D" w:rsidRDefault="00250867" w:rsidP="00507D2D">
      <w:pPr>
        <w:pStyle w:val="Caption"/>
        <w:rPr>
          <w:ins w:id="7267" w:author="Samane Shahpouri" w:date="2024-05-17T22:44:00Z" w16du:dateUtc="2024-05-17T20:44:00Z"/>
        </w:rPr>
      </w:pPr>
    </w:p>
    <w:p w14:paraId="1CE1E0B2" w14:textId="77777777" w:rsidR="00250867" w:rsidRPr="00507D2D" w:rsidRDefault="00250867" w:rsidP="00507D2D">
      <w:pPr>
        <w:pStyle w:val="Caption"/>
        <w:rPr>
          <w:ins w:id="7268" w:author="Samane Shahpouri" w:date="2024-05-17T22:44:00Z" w16du:dateUtc="2024-05-17T20:44:00Z"/>
        </w:rPr>
      </w:pPr>
    </w:p>
    <w:p w14:paraId="2075D619" w14:textId="77777777" w:rsidR="00250867" w:rsidRPr="00507D2D" w:rsidRDefault="00250867" w:rsidP="00507D2D">
      <w:pPr>
        <w:pStyle w:val="Caption"/>
        <w:rPr>
          <w:ins w:id="7269" w:author="Samane Shahpouri" w:date="2024-05-17T22:44:00Z" w16du:dateUtc="2024-05-17T20:44:00Z"/>
        </w:rPr>
      </w:pPr>
    </w:p>
    <w:p w14:paraId="63A330DB" w14:textId="77777777" w:rsidR="00250867" w:rsidRPr="00507D2D" w:rsidRDefault="00250867" w:rsidP="00507D2D">
      <w:pPr>
        <w:pStyle w:val="Caption"/>
        <w:rPr>
          <w:ins w:id="7270" w:author="Samane Shahpouri" w:date="2024-05-17T22:44:00Z" w16du:dateUtc="2024-05-17T20:44:00Z"/>
        </w:rPr>
      </w:pPr>
    </w:p>
    <w:p w14:paraId="06962F1C" w14:textId="77777777" w:rsidR="00250867" w:rsidRPr="00507D2D" w:rsidRDefault="00250867" w:rsidP="00507D2D">
      <w:pPr>
        <w:pStyle w:val="Caption"/>
        <w:rPr>
          <w:ins w:id="7271" w:author="Samane Shahpouri" w:date="2024-05-17T22:44:00Z" w16du:dateUtc="2024-05-17T20:44:00Z"/>
        </w:rPr>
      </w:pPr>
    </w:p>
    <w:p w14:paraId="4A99E7B7" w14:textId="77777777" w:rsidR="00250867" w:rsidRPr="00507D2D" w:rsidRDefault="00250867" w:rsidP="00507D2D">
      <w:pPr>
        <w:pStyle w:val="Caption"/>
        <w:rPr>
          <w:ins w:id="7272" w:author="Samane Shahpouri" w:date="2024-05-17T22:44:00Z" w16du:dateUtc="2024-05-17T20:44:00Z"/>
        </w:rPr>
      </w:pPr>
    </w:p>
    <w:p w14:paraId="0D5B2735" w14:textId="77777777" w:rsidR="00250867" w:rsidRPr="00507D2D" w:rsidRDefault="00250867" w:rsidP="00507D2D">
      <w:pPr>
        <w:pStyle w:val="Caption"/>
        <w:rPr>
          <w:ins w:id="7273" w:author="Samane Shahpouri" w:date="2024-05-17T22:44:00Z" w16du:dateUtc="2024-05-17T20:44:00Z"/>
        </w:rPr>
      </w:pPr>
    </w:p>
    <w:p w14:paraId="7CFBD9EB" w14:textId="77777777" w:rsidR="00250867" w:rsidRPr="00507D2D" w:rsidRDefault="00250867" w:rsidP="00507D2D">
      <w:pPr>
        <w:pStyle w:val="Caption"/>
        <w:rPr>
          <w:ins w:id="7274" w:author="Samane Shahpouri" w:date="2024-05-17T22:44:00Z" w16du:dateUtc="2024-05-17T20:44:00Z"/>
        </w:rPr>
      </w:pPr>
    </w:p>
    <w:p w14:paraId="64E3F904" w14:textId="77777777" w:rsidR="00250867" w:rsidRPr="00507D2D" w:rsidRDefault="00250867" w:rsidP="00507D2D">
      <w:pPr>
        <w:pStyle w:val="Caption"/>
        <w:rPr>
          <w:ins w:id="7275" w:author="Samane Shahpouri" w:date="2024-05-17T22:44:00Z" w16du:dateUtc="2024-05-17T20:44:00Z"/>
        </w:rPr>
      </w:pPr>
    </w:p>
    <w:p w14:paraId="18D4F6FB" w14:textId="77777777" w:rsidR="00250867" w:rsidRPr="00507D2D" w:rsidRDefault="00250867" w:rsidP="00507D2D">
      <w:pPr>
        <w:pStyle w:val="Caption"/>
        <w:rPr>
          <w:ins w:id="7276" w:author="Samane Shahpouri" w:date="2024-05-17T22:44:00Z" w16du:dateUtc="2024-05-17T20:44:00Z"/>
        </w:rPr>
      </w:pPr>
    </w:p>
    <w:p w14:paraId="3D13BD92" w14:textId="77777777" w:rsidR="00250867" w:rsidRPr="00507D2D" w:rsidRDefault="00250867" w:rsidP="00507D2D">
      <w:pPr>
        <w:pStyle w:val="Caption"/>
        <w:rPr>
          <w:ins w:id="7277" w:author="Samane Shahpouri" w:date="2024-05-17T22:44:00Z" w16du:dateUtc="2024-05-17T20:44:00Z"/>
        </w:rPr>
      </w:pPr>
    </w:p>
    <w:p w14:paraId="395C6155" w14:textId="77777777" w:rsidR="00250867" w:rsidRPr="00507D2D" w:rsidRDefault="00250867" w:rsidP="00507D2D">
      <w:pPr>
        <w:pStyle w:val="Caption"/>
        <w:rPr>
          <w:ins w:id="7278" w:author="Samane Shahpouri" w:date="2024-05-17T22:44:00Z" w16du:dateUtc="2024-05-17T20:44:00Z"/>
        </w:rPr>
      </w:pPr>
    </w:p>
    <w:p w14:paraId="280EC4CF" w14:textId="77777777" w:rsidR="00250867" w:rsidRPr="00507D2D" w:rsidRDefault="00250867" w:rsidP="00507D2D">
      <w:pPr>
        <w:pStyle w:val="Caption"/>
        <w:rPr>
          <w:ins w:id="7279" w:author="Samane Shahpouri" w:date="2024-05-17T22:44:00Z" w16du:dateUtc="2024-05-17T20:44:00Z"/>
        </w:rPr>
      </w:pPr>
    </w:p>
    <w:p w14:paraId="59A10540" w14:textId="77777777" w:rsidR="00250867" w:rsidRPr="00507D2D" w:rsidRDefault="00250867" w:rsidP="00507D2D">
      <w:pPr>
        <w:pStyle w:val="Caption"/>
        <w:rPr>
          <w:ins w:id="7280" w:author="Samane Shahpouri" w:date="2024-05-17T22:44:00Z" w16du:dateUtc="2024-05-17T20:44:00Z"/>
        </w:rPr>
      </w:pPr>
    </w:p>
    <w:p w14:paraId="1153501B" w14:textId="77777777" w:rsidR="00250867" w:rsidRPr="00507D2D" w:rsidRDefault="00250867" w:rsidP="00507D2D">
      <w:pPr>
        <w:pStyle w:val="Caption"/>
        <w:rPr>
          <w:ins w:id="7281" w:author="Samane Shahpouri" w:date="2024-05-17T22:44:00Z" w16du:dateUtc="2024-05-17T20:44:00Z"/>
        </w:rPr>
      </w:pPr>
    </w:p>
    <w:p w14:paraId="4434C5D8" w14:textId="77777777" w:rsidR="00250867" w:rsidRPr="00507D2D" w:rsidRDefault="00250867" w:rsidP="00507D2D">
      <w:pPr>
        <w:pStyle w:val="Caption"/>
        <w:rPr>
          <w:ins w:id="7282" w:author="Samane Shahpouri" w:date="2024-05-17T22:44:00Z" w16du:dateUtc="2024-05-17T20:44:00Z"/>
        </w:rPr>
      </w:pPr>
    </w:p>
    <w:p w14:paraId="3796C57D" w14:textId="77777777" w:rsidR="00250867" w:rsidRPr="00507D2D" w:rsidRDefault="00250867" w:rsidP="00507D2D">
      <w:pPr>
        <w:pStyle w:val="Caption"/>
        <w:rPr>
          <w:ins w:id="7283" w:author="Samane Shahpouri" w:date="2024-05-17T22:44:00Z" w16du:dateUtc="2024-05-17T20:44:00Z"/>
        </w:rPr>
      </w:pPr>
    </w:p>
    <w:p w14:paraId="2E2313F8" w14:textId="77777777" w:rsidR="00250867" w:rsidRPr="00507D2D" w:rsidRDefault="00250867" w:rsidP="00507D2D">
      <w:pPr>
        <w:pStyle w:val="Caption"/>
        <w:rPr>
          <w:ins w:id="7284" w:author="Samane Shahpouri" w:date="2024-05-17T22:44:00Z" w16du:dateUtc="2024-05-17T20:44:00Z"/>
        </w:rPr>
      </w:pPr>
    </w:p>
    <w:p w14:paraId="12C1D67B" w14:textId="77777777" w:rsidR="00250867" w:rsidRPr="00507D2D" w:rsidRDefault="00250867" w:rsidP="00507D2D">
      <w:pPr>
        <w:pStyle w:val="Caption"/>
        <w:rPr>
          <w:ins w:id="7285" w:author="Samane Shahpouri" w:date="2024-05-17T22:44:00Z" w16du:dateUtc="2024-05-17T20:44:00Z"/>
        </w:rPr>
      </w:pPr>
    </w:p>
    <w:p w14:paraId="314DE7CE" w14:textId="77777777" w:rsidR="00250867" w:rsidRPr="00507D2D" w:rsidRDefault="00250867" w:rsidP="00507D2D">
      <w:pPr>
        <w:pStyle w:val="Caption"/>
        <w:rPr>
          <w:ins w:id="7286" w:author="Samane Shahpouri" w:date="2024-05-17T22:44:00Z" w16du:dateUtc="2024-05-17T20:44:00Z"/>
        </w:rPr>
      </w:pPr>
    </w:p>
    <w:p w14:paraId="14C28961" w14:textId="1E66691A" w:rsidR="00250867" w:rsidRPr="00507D2D" w:rsidRDefault="00250867" w:rsidP="00507D2D">
      <w:pPr>
        <w:pStyle w:val="Caption"/>
        <w:rPr>
          <w:ins w:id="7287" w:author="Samane Shahpouri" w:date="2024-05-17T22:44:00Z" w16du:dateUtc="2024-05-17T20:44:00Z"/>
        </w:rPr>
      </w:pPr>
      <w:ins w:id="7288" w:author="Samane Shahpouri" w:date="2024-05-17T22:44:00Z" w16du:dateUtc="2024-05-17T20:44:00Z">
        <w:r w:rsidRPr="00507D2D">
          <w:t xml:space="preserve">Figure </w:t>
        </w:r>
        <w:r w:rsidRPr="00507D2D">
          <w:fldChar w:fldCharType="begin"/>
        </w:r>
        <w:r w:rsidRPr="00507D2D">
          <w:instrText xml:space="preserve"> SEQ Figure \* ARABIC </w:instrText>
        </w:r>
        <w:r w:rsidRPr="00507D2D">
          <w:fldChar w:fldCharType="separate"/>
        </w:r>
      </w:ins>
      <w:ins w:id="7289" w:author="Samane Shahpouri" w:date="2024-05-19T21:34:00Z" w16du:dateUtc="2024-05-19T19:34:00Z">
        <w:r w:rsidR="00230BE0">
          <w:rPr>
            <w:noProof/>
          </w:rPr>
          <w:t>25</w:t>
        </w:r>
      </w:ins>
      <w:ins w:id="7290" w:author="Samane Shahpouri" w:date="2024-05-17T22:44:00Z" w16du:dateUtc="2024-05-17T20:44:00Z">
        <w:r w:rsidRPr="00507D2D">
          <w:fldChar w:fldCharType="end"/>
        </w:r>
        <w:r w:rsidRPr="00507D2D">
          <w:t xml:space="preserve">: Performance Metrics of IMCM and ADCM Across </w:t>
        </w:r>
        <w:proofErr w:type="spellStart"/>
        <w:r w:rsidRPr="00507D2D">
          <w:t>Centres</w:t>
        </w:r>
        <w:proofErr w:type="spellEnd"/>
        <w:r w:rsidRPr="00507D2D">
          <w:t xml:space="preserve"> C1 to C5</w:t>
        </w:r>
      </w:ins>
    </w:p>
    <w:p w14:paraId="061D02EB" w14:textId="77777777" w:rsidR="00250867" w:rsidRPr="00E24B0A" w:rsidRDefault="00250867" w:rsidP="00250867">
      <w:pPr>
        <w:rPr>
          <w:ins w:id="7291" w:author="Samane Shahpouri" w:date="2024-05-17T22:44:00Z" w16du:dateUtc="2024-05-17T20:44:00Z"/>
          <w:rFonts w:asciiTheme="majorBidi" w:hAnsiTheme="majorBidi" w:cstheme="majorBidi"/>
          <w:rPrChange w:id="7292" w:author="Samane Shahpouri" w:date="2024-05-17T23:11:00Z" w16du:dateUtc="2024-05-17T21:11:00Z">
            <w:rPr>
              <w:ins w:id="7293" w:author="Samane Shahpouri" w:date="2024-05-17T22:44:00Z" w16du:dateUtc="2024-05-17T20:44:00Z"/>
            </w:rPr>
          </w:rPrChange>
        </w:rPr>
      </w:pPr>
    </w:p>
    <w:p w14:paraId="22059916" w14:textId="5DE635AB" w:rsidR="00250867" w:rsidRPr="00507D2D" w:rsidRDefault="00250867" w:rsidP="00507D2D">
      <w:pPr>
        <w:pStyle w:val="Caption"/>
        <w:rPr>
          <w:ins w:id="7294" w:author="Samane Shahpouri" w:date="2024-05-17T22:44:00Z" w16du:dateUtc="2024-05-17T20:44:00Z"/>
        </w:rPr>
      </w:pPr>
      <w:ins w:id="7295" w:author="Samane Shahpouri" w:date="2024-05-17T22:44:00Z" w16du:dateUtc="2024-05-17T20:44:00Z">
        <w:r w:rsidRPr="00507D2D">
          <w:t xml:space="preserve">Table </w:t>
        </w:r>
        <w:r w:rsidRPr="00507D2D">
          <w:fldChar w:fldCharType="begin"/>
        </w:r>
        <w:r w:rsidRPr="00507D2D">
          <w:instrText xml:space="preserve"> SEQ Table \* ARABIC </w:instrText>
        </w:r>
        <w:r w:rsidRPr="00507D2D">
          <w:fldChar w:fldCharType="separate"/>
        </w:r>
      </w:ins>
      <w:ins w:id="7296" w:author="Samane Shahpouri" w:date="2024-05-19T21:34:00Z" w16du:dateUtc="2024-05-19T19:34:00Z">
        <w:r w:rsidR="00230BE0">
          <w:rPr>
            <w:noProof/>
          </w:rPr>
          <w:t>9</w:t>
        </w:r>
      </w:ins>
      <w:ins w:id="7297" w:author="Samane Shahpouri" w:date="2024-05-17T22:44:00Z" w16du:dateUtc="2024-05-17T20:44:00Z">
        <w:r w:rsidRPr="00507D2D">
          <w:fldChar w:fldCharType="end"/>
        </w:r>
        <w:r w:rsidRPr="00507D2D">
          <w:t>: Summary statistics of quantitative parameters for different approaches on cross center (Ga dataset)</w:t>
        </w:r>
      </w:ins>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E24B0A" w14:paraId="3935AA0F" w14:textId="77777777" w:rsidTr="00D06CBC">
        <w:trPr>
          <w:trHeight w:val="393"/>
          <w:ins w:id="7298" w:author="Samane Shahpouri" w:date="2024-05-17T22:44:00Z"/>
        </w:trPr>
        <w:tc>
          <w:tcPr>
            <w:tcW w:w="802" w:type="dxa"/>
          </w:tcPr>
          <w:p w14:paraId="4BCE9ECF" w14:textId="77777777" w:rsidR="00250867" w:rsidRPr="00E24B0A" w:rsidRDefault="00250867" w:rsidP="00D06CBC">
            <w:pPr>
              <w:rPr>
                <w:ins w:id="7299" w:author="Samane Shahpouri" w:date="2024-05-17T22:44:00Z" w16du:dateUtc="2024-05-17T20:44:00Z"/>
                <w:rFonts w:asciiTheme="majorBidi" w:hAnsiTheme="majorBidi" w:cstheme="majorBidi"/>
                <w:sz w:val="18"/>
                <w:szCs w:val="18"/>
                <w:rPrChange w:id="7300" w:author="Samane Shahpouri" w:date="2024-05-17T23:11:00Z" w16du:dateUtc="2024-05-17T21:11:00Z">
                  <w:rPr>
                    <w:ins w:id="7301" w:author="Samane Shahpouri" w:date="2024-05-17T22:44:00Z" w16du:dateUtc="2024-05-17T20:44:00Z"/>
                    <w:sz w:val="18"/>
                    <w:szCs w:val="18"/>
                  </w:rPr>
                </w:rPrChange>
              </w:rPr>
            </w:pPr>
          </w:p>
        </w:tc>
        <w:tc>
          <w:tcPr>
            <w:tcW w:w="975" w:type="dxa"/>
            <w:vAlign w:val="center"/>
          </w:tcPr>
          <w:p w14:paraId="50AF3F6B" w14:textId="77777777" w:rsidR="00250867" w:rsidRPr="00E24B0A" w:rsidRDefault="00250867" w:rsidP="00D06CBC">
            <w:pPr>
              <w:jc w:val="center"/>
              <w:rPr>
                <w:ins w:id="7302" w:author="Samane Shahpouri" w:date="2024-05-17T22:44:00Z" w16du:dateUtc="2024-05-17T20:44:00Z"/>
                <w:rFonts w:asciiTheme="majorBidi" w:hAnsiTheme="majorBidi" w:cstheme="majorBidi"/>
                <w:b/>
                <w:bCs/>
                <w:rPrChange w:id="7303" w:author="Samane Shahpouri" w:date="2024-05-17T23:11:00Z" w16du:dateUtc="2024-05-17T21:11:00Z">
                  <w:rPr>
                    <w:ins w:id="7304" w:author="Samane Shahpouri" w:date="2024-05-17T22:44:00Z" w16du:dateUtc="2024-05-17T20:44:00Z"/>
                    <w:b/>
                    <w:bCs/>
                  </w:rPr>
                </w:rPrChange>
              </w:rPr>
            </w:pPr>
            <w:ins w:id="7305" w:author="Samane Shahpouri" w:date="2024-05-17T22:44:00Z" w16du:dateUtc="2024-05-17T20:44:00Z">
              <w:r w:rsidRPr="00E24B0A">
                <w:rPr>
                  <w:rFonts w:asciiTheme="majorBidi" w:hAnsiTheme="majorBidi" w:cstheme="majorBidi"/>
                  <w:b/>
                  <w:bCs/>
                  <w:rPrChange w:id="7306" w:author="Samane Shahpouri" w:date="2024-05-17T23:11:00Z" w16du:dateUtc="2024-05-17T21:11:00Z">
                    <w:rPr>
                      <w:b/>
                      <w:bCs/>
                    </w:rPr>
                  </w:rPrChange>
                </w:rPr>
                <w:t>Method</w:t>
              </w:r>
            </w:ins>
          </w:p>
        </w:tc>
        <w:tc>
          <w:tcPr>
            <w:tcW w:w="1121" w:type="dxa"/>
            <w:vAlign w:val="center"/>
          </w:tcPr>
          <w:p w14:paraId="6E20CC00" w14:textId="77777777" w:rsidR="00250867" w:rsidRPr="00E24B0A" w:rsidRDefault="00250867" w:rsidP="00D06CBC">
            <w:pPr>
              <w:rPr>
                <w:ins w:id="7307" w:author="Samane Shahpouri" w:date="2024-05-17T22:44:00Z" w16du:dateUtc="2024-05-17T20:44:00Z"/>
                <w:rFonts w:asciiTheme="majorBidi" w:hAnsiTheme="majorBidi" w:cstheme="majorBidi"/>
                <w:b/>
                <w:bCs/>
                <w:rPrChange w:id="7308" w:author="Samane Shahpouri" w:date="2024-05-17T23:11:00Z" w16du:dateUtc="2024-05-17T21:11:00Z">
                  <w:rPr>
                    <w:ins w:id="7309" w:author="Samane Shahpouri" w:date="2024-05-17T22:44:00Z" w16du:dateUtc="2024-05-17T20:44:00Z"/>
                    <w:b/>
                    <w:bCs/>
                  </w:rPr>
                </w:rPrChange>
              </w:rPr>
            </w:pPr>
            <w:ins w:id="7310" w:author="Samane Shahpouri" w:date="2024-05-17T22:44:00Z" w16du:dateUtc="2024-05-17T20:44:00Z">
              <w:r w:rsidRPr="00E24B0A">
                <w:rPr>
                  <w:rFonts w:asciiTheme="majorBidi" w:hAnsiTheme="majorBidi" w:cstheme="majorBidi"/>
                  <w:b/>
                  <w:bCs/>
                  <w:rPrChange w:id="7311" w:author="Samane Shahpouri" w:date="2024-05-17T23:11:00Z" w16du:dateUtc="2024-05-17T21:11:00Z">
                    <w:rPr>
                      <w:b/>
                      <w:bCs/>
                    </w:rPr>
                  </w:rPrChange>
                </w:rPr>
                <w:t>ME</w:t>
              </w:r>
            </w:ins>
          </w:p>
        </w:tc>
        <w:tc>
          <w:tcPr>
            <w:tcW w:w="1121" w:type="dxa"/>
            <w:vAlign w:val="center"/>
          </w:tcPr>
          <w:p w14:paraId="7B3F1DEC" w14:textId="77777777" w:rsidR="00250867" w:rsidRPr="00E24B0A" w:rsidRDefault="00250867" w:rsidP="00D06CBC">
            <w:pPr>
              <w:rPr>
                <w:ins w:id="7312" w:author="Samane Shahpouri" w:date="2024-05-17T22:44:00Z" w16du:dateUtc="2024-05-17T20:44:00Z"/>
                <w:rFonts w:asciiTheme="majorBidi" w:hAnsiTheme="majorBidi" w:cstheme="majorBidi"/>
                <w:b/>
                <w:bCs/>
                <w:rPrChange w:id="7313" w:author="Samane Shahpouri" w:date="2024-05-17T23:11:00Z" w16du:dateUtc="2024-05-17T21:11:00Z">
                  <w:rPr>
                    <w:ins w:id="7314" w:author="Samane Shahpouri" w:date="2024-05-17T22:44:00Z" w16du:dateUtc="2024-05-17T20:44:00Z"/>
                    <w:b/>
                    <w:bCs/>
                  </w:rPr>
                </w:rPrChange>
              </w:rPr>
            </w:pPr>
            <w:ins w:id="7315" w:author="Samane Shahpouri" w:date="2024-05-17T22:44:00Z" w16du:dateUtc="2024-05-17T20:44:00Z">
              <w:r w:rsidRPr="00E24B0A">
                <w:rPr>
                  <w:rFonts w:asciiTheme="majorBidi" w:hAnsiTheme="majorBidi" w:cstheme="majorBidi"/>
                  <w:b/>
                  <w:bCs/>
                  <w:rPrChange w:id="7316" w:author="Samane Shahpouri" w:date="2024-05-17T23:11:00Z" w16du:dateUtc="2024-05-17T21:11:00Z">
                    <w:rPr>
                      <w:b/>
                      <w:bCs/>
                    </w:rPr>
                  </w:rPrChange>
                </w:rPr>
                <w:t>MAE</w:t>
              </w:r>
            </w:ins>
          </w:p>
        </w:tc>
        <w:tc>
          <w:tcPr>
            <w:tcW w:w="1332" w:type="dxa"/>
            <w:vAlign w:val="center"/>
          </w:tcPr>
          <w:p w14:paraId="3F6BE5BD" w14:textId="77777777" w:rsidR="00250867" w:rsidRPr="00E24B0A" w:rsidRDefault="00250867" w:rsidP="00D06CBC">
            <w:pPr>
              <w:rPr>
                <w:ins w:id="7317" w:author="Samane Shahpouri" w:date="2024-05-17T22:44:00Z" w16du:dateUtc="2024-05-17T20:44:00Z"/>
                <w:rFonts w:asciiTheme="majorBidi" w:hAnsiTheme="majorBidi" w:cstheme="majorBidi"/>
                <w:b/>
                <w:bCs/>
                <w:rPrChange w:id="7318" w:author="Samane Shahpouri" w:date="2024-05-17T23:11:00Z" w16du:dateUtc="2024-05-17T21:11:00Z">
                  <w:rPr>
                    <w:ins w:id="7319" w:author="Samane Shahpouri" w:date="2024-05-17T22:44:00Z" w16du:dateUtc="2024-05-17T20:44:00Z"/>
                    <w:b/>
                    <w:bCs/>
                  </w:rPr>
                </w:rPrChange>
              </w:rPr>
            </w:pPr>
            <w:ins w:id="7320" w:author="Samane Shahpouri" w:date="2024-05-17T22:44:00Z" w16du:dateUtc="2024-05-17T20:44:00Z">
              <w:r w:rsidRPr="00E24B0A">
                <w:rPr>
                  <w:rFonts w:asciiTheme="majorBidi" w:hAnsiTheme="majorBidi" w:cstheme="majorBidi"/>
                  <w:b/>
                  <w:bCs/>
                  <w:rPrChange w:id="7321" w:author="Samane Shahpouri" w:date="2024-05-17T23:11:00Z" w16du:dateUtc="2024-05-17T21:11:00Z">
                    <w:rPr>
                      <w:b/>
                      <w:bCs/>
                    </w:rPr>
                  </w:rPrChange>
                </w:rPr>
                <w:t>RE</w:t>
              </w:r>
            </w:ins>
          </w:p>
        </w:tc>
        <w:tc>
          <w:tcPr>
            <w:tcW w:w="1332" w:type="dxa"/>
            <w:vAlign w:val="center"/>
          </w:tcPr>
          <w:p w14:paraId="29595901" w14:textId="77777777" w:rsidR="00250867" w:rsidRPr="00E24B0A" w:rsidRDefault="00250867" w:rsidP="00D06CBC">
            <w:pPr>
              <w:rPr>
                <w:ins w:id="7322" w:author="Samane Shahpouri" w:date="2024-05-17T22:44:00Z" w16du:dateUtc="2024-05-17T20:44:00Z"/>
                <w:rFonts w:asciiTheme="majorBidi" w:hAnsiTheme="majorBidi" w:cstheme="majorBidi"/>
                <w:b/>
                <w:bCs/>
                <w:rPrChange w:id="7323" w:author="Samane Shahpouri" w:date="2024-05-17T23:11:00Z" w16du:dateUtc="2024-05-17T21:11:00Z">
                  <w:rPr>
                    <w:ins w:id="7324" w:author="Samane Shahpouri" w:date="2024-05-17T22:44:00Z" w16du:dateUtc="2024-05-17T20:44:00Z"/>
                    <w:b/>
                    <w:bCs/>
                  </w:rPr>
                </w:rPrChange>
              </w:rPr>
            </w:pPr>
            <w:ins w:id="7325" w:author="Samane Shahpouri" w:date="2024-05-17T22:44:00Z" w16du:dateUtc="2024-05-17T20:44:00Z">
              <w:r w:rsidRPr="00E24B0A">
                <w:rPr>
                  <w:rFonts w:asciiTheme="majorBidi" w:hAnsiTheme="majorBidi" w:cstheme="majorBidi"/>
                  <w:b/>
                  <w:bCs/>
                  <w:rPrChange w:id="7326" w:author="Samane Shahpouri" w:date="2024-05-17T23:11:00Z" w16du:dateUtc="2024-05-17T21:11:00Z">
                    <w:rPr>
                      <w:b/>
                      <w:bCs/>
                    </w:rPr>
                  </w:rPrChange>
                </w:rPr>
                <w:t>ARE</w:t>
              </w:r>
            </w:ins>
          </w:p>
        </w:tc>
        <w:tc>
          <w:tcPr>
            <w:tcW w:w="1095" w:type="dxa"/>
            <w:vAlign w:val="center"/>
          </w:tcPr>
          <w:p w14:paraId="63B850EE" w14:textId="77777777" w:rsidR="00250867" w:rsidRPr="00E24B0A" w:rsidRDefault="00250867" w:rsidP="00D06CBC">
            <w:pPr>
              <w:rPr>
                <w:ins w:id="7327" w:author="Samane Shahpouri" w:date="2024-05-17T22:44:00Z" w16du:dateUtc="2024-05-17T20:44:00Z"/>
                <w:rFonts w:asciiTheme="majorBidi" w:hAnsiTheme="majorBidi" w:cstheme="majorBidi"/>
                <w:b/>
                <w:bCs/>
                <w:rPrChange w:id="7328" w:author="Samane Shahpouri" w:date="2024-05-17T23:11:00Z" w16du:dateUtc="2024-05-17T21:11:00Z">
                  <w:rPr>
                    <w:ins w:id="7329" w:author="Samane Shahpouri" w:date="2024-05-17T22:44:00Z" w16du:dateUtc="2024-05-17T20:44:00Z"/>
                    <w:b/>
                    <w:bCs/>
                  </w:rPr>
                </w:rPrChange>
              </w:rPr>
            </w:pPr>
            <w:ins w:id="7330" w:author="Samane Shahpouri" w:date="2024-05-17T22:44:00Z" w16du:dateUtc="2024-05-17T20:44:00Z">
              <w:r w:rsidRPr="00E24B0A">
                <w:rPr>
                  <w:rFonts w:asciiTheme="majorBidi" w:hAnsiTheme="majorBidi" w:cstheme="majorBidi"/>
                  <w:b/>
                  <w:bCs/>
                  <w:rPrChange w:id="7331" w:author="Samane Shahpouri" w:date="2024-05-17T23:11:00Z" w16du:dateUtc="2024-05-17T21:11:00Z">
                    <w:rPr>
                      <w:b/>
                      <w:bCs/>
                    </w:rPr>
                  </w:rPrChange>
                </w:rPr>
                <w:t>RMSE</w:t>
              </w:r>
            </w:ins>
          </w:p>
        </w:tc>
        <w:tc>
          <w:tcPr>
            <w:tcW w:w="1200" w:type="dxa"/>
            <w:vAlign w:val="center"/>
          </w:tcPr>
          <w:p w14:paraId="3105A4EF" w14:textId="77777777" w:rsidR="00250867" w:rsidRPr="00E24B0A" w:rsidRDefault="00250867" w:rsidP="00D06CBC">
            <w:pPr>
              <w:rPr>
                <w:ins w:id="7332" w:author="Samane Shahpouri" w:date="2024-05-17T22:44:00Z" w16du:dateUtc="2024-05-17T20:44:00Z"/>
                <w:rFonts w:asciiTheme="majorBidi" w:hAnsiTheme="majorBidi" w:cstheme="majorBidi"/>
                <w:b/>
                <w:bCs/>
                <w:rPrChange w:id="7333" w:author="Samane Shahpouri" w:date="2024-05-17T23:11:00Z" w16du:dateUtc="2024-05-17T21:11:00Z">
                  <w:rPr>
                    <w:ins w:id="7334" w:author="Samane Shahpouri" w:date="2024-05-17T22:44:00Z" w16du:dateUtc="2024-05-17T20:44:00Z"/>
                    <w:b/>
                    <w:bCs/>
                  </w:rPr>
                </w:rPrChange>
              </w:rPr>
            </w:pPr>
            <w:ins w:id="7335" w:author="Samane Shahpouri" w:date="2024-05-17T22:44:00Z" w16du:dateUtc="2024-05-17T20:44:00Z">
              <w:r w:rsidRPr="00E24B0A">
                <w:rPr>
                  <w:rFonts w:asciiTheme="majorBidi" w:hAnsiTheme="majorBidi" w:cstheme="majorBidi"/>
                  <w:b/>
                  <w:bCs/>
                  <w:rPrChange w:id="7336" w:author="Samane Shahpouri" w:date="2024-05-17T23:11:00Z" w16du:dateUtc="2024-05-17T21:11:00Z">
                    <w:rPr>
                      <w:b/>
                      <w:bCs/>
                    </w:rPr>
                  </w:rPrChange>
                </w:rPr>
                <w:t>PSNR</w:t>
              </w:r>
            </w:ins>
          </w:p>
        </w:tc>
        <w:tc>
          <w:tcPr>
            <w:tcW w:w="1200" w:type="dxa"/>
            <w:vAlign w:val="center"/>
          </w:tcPr>
          <w:p w14:paraId="409542EF" w14:textId="77777777" w:rsidR="00250867" w:rsidRPr="00E24B0A" w:rsidRDefault="00250867" w:rsidP="00D06CBC">
            <w:pPr>
              <w:rPr>
                <w:ins w:id="7337" w:author="Samane Shahpouri" w:date="2024-05-17T22:44:00Z" w16du:dateUtc="2024-05-17T20:44:00Z"/>
                <w:rFonts w:asciiTheme="majorBidi" w:hAnsiTheme="majorBidi" w:cstheme="majorBidi"/>
                <w:b/>
                <w:bCs/>
                <w:rPrChange w:id="7338" w:author="Samane Shahpouri" w:date="2024-05-17T23:11:00Z" w16du:dateUtc="2024-05-17T21:11:00Z">
                  <w:rPr>
                    <w:ins w:id="7339" w:author="Samane Shahpouri" w:date="2024-05-17T22:44:00Z" w16du:dateUtc="2024-05-17T20:44:00Z"/>
                    <w:b/>
                    <w:bCs/>
                  </w:rPr>
                </w:rPrChange>
              </w:rPr>
            </w:pPr>
            <w:ins w:id="7340" w:author="Samane Shahpouri" w:date="2024-05-17T22:44:00Z" w16du:dateUtc="2024-05-17T20:44:00Z">
              <w:r w:rsidRPr="00E24B0A">
                <w:rPr>
                  <w:rFonts w:asciiTheme="majorBidi" w:hAnsiTheme="majorBidi" w:cstheme="majorBidi"/>
                  <w:b/>
                  <w:bCs/>
                  <w:rPrChange w:id="7341" w:author="Samane Shahpouri" w:date="2024-05-17T23:11:00Z" w16du:dateUtc="2024-05-17T21:11:00Z">
                    <w:rPr>
                      <w:b/>
                      <w:bCs/>
                    </w:rPr>
                  </w:rPrChange>
                </w:rPr>
                <w:t>SSI</w:t>
              </w:r>
            </w:ins>
          </w:p>
        </w:tc>
      </w:tr>
      <w:tr w:rsidR="00250867" w:rsidRPr="00E24B0A" w14:paraId="46FEE7CD" w14:textId="77777777" w:rsidTr="00D06CBC">
        <w:trPr>
          <w:trHeight w:val="567"/>
          <w:ins w:id="7342" w:author="Samane Shahpouri" w:date="2024-05-17T22:44:00Z"/>
        </w:trPr>
        <w:tc>
          <w:tcPr>
            <w:tcW w:w="802" w:type="dxa"/>
            <w:vMerge w:val="restart"/>
            <w:vAlign w:val="center"/>
          </w:tcPr>
          <w:p w14:paraId="5AC9D61E" w14:textId="77777777" w:rsidR="00250867" w:rsidRPr="00E24B0A" w:rsidRDefault="00250867" w:rsidP="00D06CBC">
            <w:pPr>
              <w:jc w:val="center"/>
              <w:rPr>
                <w:ins w:id="7343" w:author="Samane Shahpouri" w:date="2024-05-17T22:44:00Z" w16du:dateUtc="2024-05-17T20:44:00Z"/>
                <w:rFonts w:asciiTheme="majorBidi" w:hAnsiTheme="majorBidi" w:cstheme="majorBidi"/>
                <w:b/>
                <w:bCs/>
                <w:rPrChange w:id="7344" w:author="Samane Shahpouri" w:date="2024-05-17T23:11:00Z" w16du:dateUtc="2024-05-17T21:11:00Z">
                  <w:rPr>
                    <w:ins w:id="7345" w:author="Samane Shahpouri" w:date="2024-05-17T22:44:00Z" w16du:dateUtc="2024-05-17T20:44:00Z"/>
                    <w:b/>
                    <w:bCs/>
                  </w:rPr>
                </w:rPrChange>
              </w:rPr>
            </w:pPr>
            <w:ins w:id="7346" w:author="Samane Shahpouri" w:date="2024-05-17T22:44:00Z" w16du:dateUtc="2024-05-17T20:44:00Z">
              <w:r w:rsidRPr="00E24B0A">
                <w:rPr>
                  <w:rFonts w:asciiTheme="majorBidi" w:hAnsiTheme="majorBidi" w:cstheme="majorBidi"/>
                  <w:b/>
                  <w:bCs/>
                  <w:rPrChange w:id="7347" w:author="Samane Shahpouri" w:date="2024-05-17T23:11:00Z" w16du:dateUtc="2024-05-17T21:11:00Z">
                    <w:rPr>
                      <w:b/>
                      <w:bCs/>
                    </w:rPr>
                  </w:rPrChange>
                </w:rPr>
                <w:t>Mean ± SD</w:t>
              </w:r>
            </w:ins>
          </w:p>
        </w:tc>
        <w:tc>
          <w:tcPr>
            <w:tcW w:w="975" w:type="dxa"/>
            <w:vAlign w:val="center"/>
          </w:tcPr>
          <w:p w14:paraId="0C28207B" w14:textId="77777777" w:rsidR="00250867" w:rsidRPr="00E24B0A" w:rsidRDefault="00250867" w:rsidP="00D06CBC">
            <w:pPr>
              <w:jc w:val="center"/>
              <w:rPr>
                <w:ins w:id="7348" w:author="Samane Shahpouri" w:date="2024-05-17T22:44:00Z" w16du:dateUtc="2024-05-17T20:44:00Z"/>
                <w:rFonts w:asciiTheme="majorBidi" w:hAnsiTheme="majorBidi" w:cstheme="majorBidi"/>
                <w:b/>
                <w:bCs/>
                <w:rPrChange w:id="7349" w:author="Samane Shahpouri" w:date="2024-05-17T23:11:00Z" w16du:dateUtc="2024-05-17T21:11:00Z">
                  <w:rPr>
                    <w:ins w:id="7350" w:author="Samane Shahpouri" w:date="2024-05-17T22:44:00Z" w16du:dateUtc="2024-05-17T20:44:00Z"/>
                    <w:b/>
                    <w:bCs/>
                  </w:rPr>
                </w:rPrChange>
              </w:rPr>
            </w:pPr>
            <w:ins w:id="7351" w:author="Samane Shahpouri" w:date="2024-05-17T22:44:00Z" w16du:dateUtc="2024-05-17T20:44:00Z">
              <w:r w:rsidRPr="00E24B0A">
                <w:rPr>
                  <w:rFonts w:asciiTheme="majorBidi" w:hAnsiTheme="majorBidi" w:cstheme="majorBidi"/>
                  <w:b/>
                  <w:bCs/>
                  <w:rPrChange w:id="7352" w:author="Samane Shahpouri" w:date="2024-05-17T23:11:00Z" w16du:dateUtc="2024-05-17T21:11:00Z">
                    <w:rPr>
                      <w:b/>
                      <w:bCs/>
                    </w:rPr>
                  </w:rPrChange>
                </w:rPr>
                <w:t>ADCM</w:t>
              </w:r>
            </w:ins>
          </w:p>
        </w:tc>
        <w:tc>
          <w:tcPr>
            <w:tcW w:w="1121" w:type="dxa"/>
            <w:vAlign w:val="center"/>
          </w:tcPr>
          <w:p w14:paraId="7A72D184" w14:textId="77777777" w:rsidR="00250867" w:rsidRPr="00E24B0A" w:rsidRDefault="00250867" w:rsidP="00D06CBC">
            <w:pPr>
              <w:ind w:left="-88" w:right="-122"/>
              <w:rPr>
                <w:ins w:id="7353" w:author="Samane Shahpouri" w:date="2024-05-17T22:44:00Z" w16du:dateUtc="2024-05-17T20:44:00Z"/>
                <w:rFonts w:asciiTheme="majorBidi" w:hAnsiTheme="majorBidi" w:cstheme="majorBidi"/>
                <w:sz w:val="20"/>
                <w:szCs w:val="20"/>
                <w:rPrChange w:id="7354" w:author="Samane Shahpouri" w:date="2024-05-17T23:11:00Z" w16du:dateUtc="2024-05-17T21:11:00Z">
                  <w:rPr>
                    <w:ins w:id="7355" w:author="Samane Shahpouri" w:date="2024-05-17T22:44:00Z" w16du:dateUtc="2024-05-17T20:44:00Z"/>
                    <w:rFonts w:asciiTheme="majorHAnsi" w:hAnsiTheme="majorHAnsi" w:cstheme="majorHAnsi"/>
                    <w:sz w:val="20"/>
                    <w:szCs w:val="20"/>
                  </w:rPr>
                </w:rPrChange>
              </w:rPr>
            </w:pPr>
            <w:ins w:id="7356" w:author="Samane Shahpouri" w:date="2024-05-17T22:44:00Z" w16du:dateUtc="2024-05-17T20:44:00Z">
              <w:r w:rsidRPr="00E24B0A">
                <w:rPr>
                  <w:rFonts w:asciiTheme="majorBidi" w:hAnsiTheme="majorBidi" w:cstheme="majorBidi"/>
                  <w:sz w:val="20"/>
                  <w:szCs w:val="20"/>
                  <w:rPrChange w:id="7357" w:author="Samane Shahpouri" w:date="2024-05-17T23:11:00Z" w16du:dateUtc="2024-05-17T21:11:00Z">
                    <w:rPr>
                      <w:rFonts w:asciiTheme="majorHAnsi" w:hAnsiTheme="majorHAnsi" w:cstheme="majorHAnsi"/>
                      <w:sz w:val="20"/>
                      <w:szCs w:val="20"/>
                    </w:rPr>
                  </w:rPrChange>
                </w:rPr>
                <w:t>0.67 ± 1.10</w:t>
              </w:r>
            </w:ins>
          </w:p>
        </w:tc>
        <w:tc>
          <w:tcPr>
            <w:tcW w:w="1121" w:type="dxa"/>
            <w:vAlign w:val="center"/>
          </w:tcPr>
          <w:p w14:paraId="21DCB60F" w14:textId="77777777" w:rsidR="00250867" w:rsidRPr="00E24B0A" w:rsidRDefault="00250867" w:rsidP="00D06CBC">
            <w:pPr>
              <w:ind w:left="-88" w:right="-122"/>
              <w:rPr>
                <w:ins w:id="7358" w:author="Samane Shahpouri" w:date="2024-05-17T22:44:00Z" w16du:dateUtc="2024-05-17T20:44:00Z"/>
                <w:rFonts w:asciiTheme="majorBidi" w:hAnsiTheme="majorBidi" w:cstheme="majorBidi"/>
                <w:sz w:val="20"/>
                <w:szCs w:val="20"/>
                <w:rPrChange w:id="7359" w:author="Samane Shahpouri" w:date="2024-05-17T23:11:00Z" w16du:dateUtc="2024-05-17T21:11:00Z">
                  <w:rPr>
                    <w:ins w:id="7360" w:author="Samane Shahpouri" w:date="2024-05-17T22:44:00Z" w16du:dateUtc="2024-05-17T20:44:00Z"/>
                    <w:rFonts w:asciiTheme="majorHAnsi" w:hAnsiTheme="majorHAnsi" w:cstheme="majorHAnsi"/>
                    <w:sz w:val="20"/>
                    <w:szCs w:val="20"/>
                  </w:rPr>
                </w:rPrChange>
              </w:rPr>
            </w:pPr>
            <w:ins w:id="7361" w:author="Samane Shahpouri" w:date="2024-05-17T22:44:00Z" w16du:dateUtc="2024-05-17T20:44:00Z">
              <w:r w:rsidRPr="00E24B0A">
                <w:rPr>
                  <w:rFonts w:asciiTheme="majorBidi" w:hAnsiTheme="majorBidi" w:cstheme="majorBidi"/>
                  <w:sz w:val="20"/>
                  <w:szCs w:val="20"/>
                  <w:rPrChange w:id="7362" w:author="Samane Shahpouri" w:date="2024-05-17T23:11:00Z" w16du:dateUtc="2024-05-17T21:11:00Z">
                    <w:rPr>
                      <w:rFonts w:asciiTheme="majorHAnsi" w:hAnsiTheme="majorHAnsi" w:cstheme="majorHAnsi"/>
                      <w:sz w:val="20"/>
                      <w:szCs w:val="20"/>
                    </w:rPr>
                  </w:rPrChange>
                </w:rPr>
                <w:t>2.87 ± 0.75</w:t>
              </w:r>
            </w:ins>
          </w:p>
        </w:tc>
        <w:tc>
          <w:tcPr>
            <w:tcW w:w="1332" w:type="dxa"/>
            <w:vAlign w:val="center"/>
          </w:tcPr>
          <w:p w14:paraId="2B410FBA" w14:textId="77777777" w:rsidR="00250867" w:rsidRPr="00E24B0A" w:rsidRDefault="00250867" w:rsidP="00D06CBC">
            <w:pPr>
              <w:ind w:left="-88" w:right="-122"/>
              <w:rPr>
                <w:ins w:id="7363" w:author="Samane Shahpouri" w:date="2024-05-17T22:44:00Z" w16du:dateUtc="2024-05-17T20:44:00Z"/>
                <w:rFonts w:asciiTheme="majorBidi" w:hAnsiTheme="majorBidi" w:cstheme="majorBidi"/>
                <w:sz w:val="20"/>
                <w:szCs w:val="20"/>
                <w:rPrChange w:id="7364" w:author="Samane Shahpouri" w:date="2024-05-17T23:11:00Z" w16du:dateUtc="2024-05-17T21:11:00Z">
                  <w:rPr>
                    <w:ins w:id="7365" w:author="Samane Shahpouri" w:date="2024-05-17T22:44:00Z" w16du:dateUtc="2024-05-17T20:44:00Z"/>
                    <w:rFonts w:asciiTheme="majorHAnsi" w:hAnsiTheme="majorHAnsi" w:cstheme="majorHAnsi"/>
                    <w:sz w:val="20"/>
                    <w:szCs w:val="20"/>
                  </w:rPr>
                </w:rPrChange>
              </w:rPr>
            </w:pPr>
            <w:ins w:id="7366" w:author="Samane Shahpouri" w:date="2024-05-17T22:44:00Z" w16du:dateUtc="2024-05-17T20:44:00Z">
              <w:r w:rsidRPr="00E24B0A">
                <w:rPr>
                  <w:rFonts w:asciiTheme="majorBidi" w:hAnsiTheme="majorBidi" w:cstheme="majorBidi"/>
                  <w:sz w:val="20"/>
                  <w:szCs w:val="20"/>
                  <w:rPrChange w:id="7367" w:author="Samane Shahpouri" w:date="2024-05-17T23:11:00Z" w16du:dateUtc="2024-05-17T21:11:00Z">
                    <w:rPr>
                      <w:rFonts w:asciiTheme="majorHAnsi" w:hAnsiTheme="majorHAnsi" w:cstheme="majorHAnsi"/>
                      <w:sz w:val="20"/>
                      <w:szCs w:val="20"/>
                    </w:rPr>
                  </w:rPrChange>
                </w:rPr>
                <w:t>-2.17 ± 20.85</w:t>
              </w:r>
            </w:ins>
          </w:p>
        </w:tc>
        <w:tc>
          <w:tcPr>
            <w:tcW w:w="1332" w:type="dxa"/>
            <w:vAlign w:val="center"/>
          </w:tcPr>
          <w:p w14:paraId="7A0527D6" w14:textId="77777777" w:rsidR="00250867" w:rsidRPr="00E24B0A" w:rsidRDefault="00250867" w:rsidP="00D06CBC">
            <w:pPr>
              <w:ind w:left="-88" w:right="-122"/>
              <w:rPr>
                <w:ins w:id="7368" w:author="Samane Shahpouri" w:date="2024-05-17T22:44:00Z" w16du:dateUtc="2024-05-17T20:44:00Z"/>
                <w:rFonts w:asciiTheme="majorBidi" w:hAnsiTheme="majorBidi" w:cstheme="majorBidi"/>
                <w:sz w:val="20"/>
                <w:szCs w:val="20"/>
                <w:rPrChange w:id="7369" w:author="Samane Shahpouri" w:date="2024-05-17T23:11:00Z" w16du:dateUtc="2024-05-17T21:11:00Z">
                  <w:rPr>
                    <w:ins w:id="7370" w:author="Samane Shahpouri" w:date="2024-05-17T22:44:00Z" w16du:dateUtc="2024-05-17T20:44:00Z"/>
                    <w:rFonts w:asciiTheme="majorHAnsi" w:hAnsiTheme="majorHAnsi" w:cstheme="majorHAnsi"/>
                    <w:sz w:val="20"/>
                    <w:szCs w:val="20"/>
                  </w:rPr>
                </w:rPrChange>
              </w:rPr>
            </w:pPr>
            <w:ins w:id="7371" w:author="Samane Shahpouri" w:date="2024-05-17T22:44:00Z" w16du:dateUtc="2024-05-17T20:44:00Z">
              <w:r w:rsidRPr="00E24B0A">
                <w:rPr>
                  <w:rFonts w:asciiTheme="majorBidi" w:hAnsiTheme="majorBidi" w:cstheme="majorBidi"/>
                  <w:sz w:val="20"/>
                  <w:szCs w:val="20"/>
                  <w:rPrChange w:id="7372" w:author="Samane Shahpouri" w:date="2024-05-17T23:11:00Z" w16du:dateUtc="2024-05-17T21:11:00Z">
                    <w:rPr>
                      <w:rFonts w:asciiTheme="majorHAnsi" w:hAnsiTheme="majorHAnsi" w:cstheme="majorHAnsi"/>
                      <w:sz w:val="20"/>
                      <w:szCs w:val="20"/>
                    </w:rPr>
                  </w:rPrChange>
                </w:rPr>
                <w:t>57.23 ± 7.41</w:t>
              </w:r>
            </w:ins>
          </w:p>
        </w:tc>
        <w:tc>
          <w:tcPr>
            <w:tcW w:w="1095" w:type="dxa"/>
            <w:vAlign w:val="center"/>
          </w:tcPr>
          <w:p w14:paraId="32D631B5" w14:textId="77777777" w:rsidR="00250867" w:rsidRPr="00E24B0A" w:rsidRDefault="00250867" w:rsidP="00D06CBC">
            <w:pPr>
              <w:ind w:left="-88" w:right="-122"/>
              <w:rPr>
                <w:ins w:id="7373" w:author="Samane Shahpouri" w:date="2024-05-17T22:44:00Z" w16du:dateUtc="2024-05-17T20:44:00Z"/>
                <w:rFonts w:asciiTheme="majorBidi" w:hAnsiTheme="majorBidi" w:cstheme="majorBidi"/>
                <w:sz w:val="20"/>
                <w:szCs w:val="20"/>
                <w:rPrChange w:id="7374" w:author="Samane Shahpouri" w:date="2024-05-17T23:11:00Z" w16du:dateUtc="2024-05-17T21:11:00Z">
                  <w:rPr>
                    <w:ins w:id="7375" w:author="Samane Shahpouri" w:date="2024-05-17T22:44:00Z" w16du:dateUtc="2024-05-17T20:44:00Z"/>
                    <w:rFonts w:asciiTheme="majorHAnsi" w:hAnsiTheme="majorHAnsi" w:cstheme="majorHAnsi"/>
                    <w:sz w:val="20"/>
                    <w:szCs w:val="20"/>
                  </w:rPr>
                </w:rPrChange>
              </w:rPr>
            </w:pPr>
            <w:ins w:id="7376" w:author="Samane Shahpouri" w:date="2024-05-17T22:44:00Z" w16du:dateUtc="2024-05-17T20:44:00Z">
              <w:r w:rsidRPr="00E24B0A">
                <w:rPr>
                  <w:rFonts w:asciiTheme="majorBidi" w:hAnsiTheme="majorBidi" w:cstheme="majorBidi"/>
                  <w:sz w:val="20"/>
                  <w:szCs w:val="20"/>
                  <w:rPrChange w:id="7377" w:author="Samane Shahpouri" w:date="2024-05-17T23:11:00Z" w16du:dateUtc="2024-05-17T21:11:00Z">
                    <w:rPr>
                      <w:rFonts w:asciiTheme="majorHAnsi" w:hAnsiTheme="majorHAnsi" w:cstheme="majorHAnsi"/>
                      <w:sz w:val="20"/>
                      <w:szCs w:val="20"/>
                    </w:rPr>
                  </w:rPrChange>
                </w:rPr>
                <w:t>11.79 ± 7.03</w:t>
              </w:r>
            </w:ins>
          </w:p>
        </w:tc>
        <w:tc>
          <w:tcPr>
            <w:tcW w:w="1200" w:type="dxa"/>
            <w:vAlign w:val="center"/>
          </w:tcPr>
          <w:p w14:paraId="5E3DB50F" w14:textId="77777777" w:rsidR="00250867" w:rsidRPr="00E24B0A" w:rsidRDefault="00250867" w:rsidP="00D06CBC">
            <w:pPr>
              <w:ind w:left="-88" w:right="-122"/>
              <w:rPr>
                <w:ins w:id="7378" w:author="Samane Shahpouri" w:date="2024-05-17T22:44:00Z" w16du:dateUtc="2024-05-17T20:44:00Z"/>
                <w:rFonts w:asciiTheme="majorBidi" w:hAnsiTheme="majorBidi" w:cstheme="majorBidi"/>
                <w:sz w:val="20"/>
                <w:szCs w:val="20"/>
                <w:rPrChange w:id="7379" w:author="Samane Shahpouri" w:date="2024-05-17T23:11:00Z" w16du:dateUtc="2024-05-17T21:11:00Z">
                  <w:rPr>
                    <w:ins w:id="7380" w:author="Samane Shahpouri" w:date="2024-05-17T22:44:00Z" w16du:dateUtc="2024-05-17T20:44:00Z"/>
                    <w:rFonts w:asciiTheme="majorHAnsi" w:hAnsiTheme="majorHAnsi" w:cstheme="majorHAnsi"/>
                    <w:sz w:val="20"/>
                    <w:szCs w:val="20"/>
                  </w:rPr>
                </w:rPrChange>
              </w:rPr>
            </w:pPr>
            <w:ins w:id="7381" w:author="Samane Shahpouri" w:date="2024-05-17T22:44:00Z" w16du:dateUtc="2024-05-17T20:44:00Z">
              <w:r w:rsidRPr="00E24B0A">
                <w:rPr>
                  <w:rFonts w:asciiTheme="majorBidi" w:hAnsiTheme="majorBidi" w:cstheme="majorBidi"/>
                  <w:sz w:val="20"/>
                  <w:szCs w:val="20"/>
                  <w:rPrChange w:id="7382" w:author="Samane Shahpouri" w:date="2024-05-17T23:11:00Z" w16du:dateUtc="2024-05-17T21:11:00Z">
                    <w:rPr>
                      <w:rFonts w:asciiTheme="majorHAnsi" w:hAnsiTheme="majorHAnsi" w:cstheme="majorHAnsi"/>
                      <w:sz w:val="20"/>
                      <w:szCs w:val="20"/>
                    </w:rPr>
                  </w:rPrChange>
                </w:rPr>
                <w:t>36.83 ± 3.17</w:t>
              </w:r>
            </w:ins>
          </w:p>
        </w:tc>
        <w:tc>
          <w:tcPr>
            <w:tcW w:w="1200" w:type="dxa"/>
            <w:vAlign w:val="center"/>
          </w:tcPr>
          <w:p w14:paraId="0057E528" w14:textId="77777777" w:rsidR="00250867" w:rsidRPr="00E24B0A" w:rsidRDefault="00250867" w:rsidP="00D06CBC">
            <w:pPr>
              <w:ind w:left="-88" w:right="-122"/>
              <w:rPr>
                <w:ins w:id="7383" w:author="Samane Shahpouri" w:date="2024-05-17T22:44:00Z" w16du:dateUtc="2024-05-17T20:44:00Z"/>
                <w:rFonts w:asciiTheme="majorBidi" w:hAnsiTheme="majorBidi" w:cstheme="majorBidi"/>
                <w:sz w:val="20"/>
                <w:szCs w:val="20"/>
                <w:rPrChange w:id="7384" w:author="Samane Shahpouri" w:date="2024-05-17T23:11:00Z" w16du:dateUtc="2024-05-17T21:11:00Z">
                  <w:rPr>
                    <w:ins w:id="7385" w:author="Samane Shahpouri" w:date="2024-05-17T22:44:00Z" w16du:dateUtc="2024-05-17T20:44:00Z"/>
                    <w:rFonts w:asciiTheme="majorHAnsi" w:hAnsiTheme="majorHAnsi" w:cstheme="majorHAnsi"/>
                    <w:sz w:val="20"/>
                    <w:szCs w:val="20"/>
                  </w:rPr>
                </w:rPrChange>
              </w:rPr>
            </w:pPr>
            <w:ins w:id="7386" w:author="Samane Shahpouri" w:date="2024-05-17T22:44:00Z" w16du:dateUtc="2024-05-17T20:44:00Z">
              <w:r w:rsidRPr="00E24B0A">
                <w:rPr>
                  <w:rFonts w:asciiTheme="majorBidi" w:hAnsiTheme="majorBidi" w:cstheme="majorBidi"/>
                  <w:sz w:val="20"/>
                  <w:szCs w:val="20"/>
                  <w:rPrChange w:id="7387" w:author="Samane Shahpouri" w:date="2024-05-17T23:11:00Z" w16du:dateUtc="2024-05-17T21:11:00Z">
                    <w:rPr>
                      <w:rFonts w:asciiTheme="majorHAnsi" w:hAnsiTheme="majorHAnsi" w:cstheme="majorHAnsi"/>
                      <w:sz w:val="20"/>
                      <w:szCs w:val="20"/>
                    </w:rPr>
                  </w:rPrChange>
                </w:rPr>
                <w:t>0.85 ± 0.03</w:t>
              </w:r>
            </w:ins>
          </w:p>
        </w:tc>
      </w:tr>
      <w:tr w:rsidR="00250867" w:rsidRPr="00E24B0A" w14:paraId="365BE63C" w14:textId="77777777" w:rsidTr="00D06CBC">
        <w:trPr>
          <w:trHeight w:val="567"/>
          <w:ins w:id="7388" w:author="Samane Shahpouri" w:date="2024-05-17T22:44:00Z"/>
        </w:trPr>
        <w:tc>
          <w:tcPr>
            <w:tcW w:w="802" w:type="dxa"/>
            <w:vMerge/>
            <w:vAlign w:val="center"/>
          </w:tcPr>
          <w:p w14:paraId="3C0F8D20" w14:textId="77777777" w:rsidR="00250867" w:rsidRPr="00E24B0A" w:rsidRDefault="00250867" w:rsidP="00D06CBC">
            <w:pPr>
              <w:jc w:val="center"/>
              <w:rPr>
                <w:ins w:id="7389" w:author="Samane Shahpouri" w:date="2024-05-17T22:44:00Z" w16du:dateUtc="2024-05-17T20:44:00Z"/>
                <w:rFonts w:asciiTheme="majorBidi" w:hAnsiTheme="majorBidi" w:cstheme="majorBidi"/>
                <w:b/>
                <w:bCs/>
                <w:rPrChange w:id="7390" w:author="Samane Shahpouri" w:date="2024-05-17T23:11:00Z" w16du:dateUtc="2024-05-17T21:11:00Z">
                  <w:rPr>
                    <w:ins w:id="7391" w:author="Samane Shahpouri" w:date="2024-05-17T22:44:00Z" w16du:dateUtc="2024-05-17T20:44:00Z"/>
                    <w:b/>
                    <w:bCs/>
                  </w:rPr>
                </w:rPrChange>
              </w:rPr>
            </w:pPr>
          </w:p>
        </w:tc>
        <w:tc>
          <w:tcPr>
            <w:tcW w:w="975" w:type="dxa"/>
            <w:vAlign w:val="center"/>
          </w:tcPr>
          <w:p w14:paraId="3BA5CAD5" w14:textId="77777777" w:rsidR="00250867" w:rsidRPr="00E24B0A" w:rsidRDefault="00250867" w:rsidP="00D06CBC">
            <w:pPr>
              <w:jc w:val="center"/>
              <w:rPr>
                <w:ins w:id="7392" w:author="Samane Shahpouri" w:date="2024-05-17T22:44:00Z" w16du:dateUtc="2024-05-17T20:44:00Z"/>
                <w:rFonts w:asciiTheme="majorBidi" w:hAnsiTheme="majorBidi" w:cstheme="majorBidi"/>
                <w:b/>
                <w:bCs/>
                <w:rPrChange w:id="7393" w:author="Samane Shahpouri" w:date="2024-05-17T23:11:00Z" w16du:dateUtc="2024-05-17T21:11:00Z">
                  <w:rPr>
                    <w:ins w:id="7394" w:author="Samane Shahpouri" w:date="2024-05-17T22:44:00Z" w16du:dateUtc="2024-05-17T20:44:00Z"/>
                    <w:b/>
                    <w:bCs/>
                  </w:rPr>
                </w:rPrChange>
              </w:rPr>
            </w:pPr>
            <w:ins w:id="7395" w:author="Samane Shahpouri" w:date="2024-05-17T22:44:00Z" w16du:dateUtc="2024-05-17T20:44:00Z">
              <w:r w:rsidRPr="00E24B0A">
                <w:rPr>
                  <w:rFonts w:asciiTheme="majorBidi" w:hAnsiTheme="majorBidi" w:cstheme="majorBidi"/>
                  <w:b/>
                  <w:bCs/>
                  <w:rPrChange w:id="7396" w:author="Samane Shahpouri" w:date="2024-05-17T23:11:00Z" w16du:dateUtc="2024-05-17T21:11:00Z">
                    <w:rPr>
                      <w:b/>
                      <w:bCs/>
                    </w:rPr>
                  </w:rPrChange>
                </w:rPr>
                <w:t>IMCM</w:t>
              </w:r>
            </w:ins>
          </w:p>
        </w:tc>
        <w:tc>
          <w:tcPr>
            <w:tcW w:w="1121" w:type="dxa"/>
            <w:vAlign w:val="center"/>
          </w:tcPr>
          <w:p w14:paraId="62632EC9" w14:textId="77777777" w:rsidR="00250867" w:rsidRPr="00E24B0A" w:rsidRDefault="00250867" w:rsidP="00D06CBC">
            <w:pPr>
              <w:ind w:left="-88" w:right="-122"/>
              <w:rPr>
                <w:ins w:id="7397" w:author="Samane Shahpouri" w:date="2024-05-17T22:44:00Z" w16du:dateUtc="2024-05-17T20:44:00Z"/>
                <w:rFonts w:asciiTheme="majorBidi" w:hAnsiTheme="majorBidi" w:cstheme="majorBidi"/>
                <w:sz w:val="20"/>
                <w:szCs w:val="20"/>
                <w:rPrChange w:id="7398" w:author="Samane Shahpouri" w:date="2024-05-17T23:11:00Z" w16du:dateUtc="2024-05-17T21:11:00Z">
                  <w:rPr>
                    <w:ins w:id="7399" w:author="Samane Shahpouri" w:date="2024-05-17T22:44:00Z" w16du:dateUtc="2024-05-17T20:44:00Z"/>
                    <w:rFonts w:asciiTheme="majorHAnsi" w:hAnsiTheme="majorHAnsi" w:cstheme="majorHAnsi"/>
                    <w:sz w:val="20"/>
                    <w:szCs w:val="20"/>
                  </w:rPr>
                </w:rPrChange>
              </w:rPr>
            </w:pPr>
            <w:ins w:id="7400" w:author="Samane Shahpouri" w:date="2024-05-17T22:44:00Z" w16du:dateUtc="2024-05-17T20:44:00Z">
              <w:r w:rsidRPr="00E24B0A">
                <w:rPr>
                  <w:rFonts w:asciiTheme="majorBidi" w:hAnsiTheme="majorBidi" w:cstheme="majorBidi"/>
                  <w:sz w:val="20"/>
                  <w:szCs w:val="20"/>
                  <w:rPrChange w:id="7401" w:author="Samane Shahpouri" w:date="2024-05-17T23:11:00Z" w16du:dateUtc="2024-05-17T21:11:00Z">
                    <w:rPr>
                      <w:rFonts w:asciiTheme="majorHAnsi" w:hAnsiTheme="majorHAnsi" w:cstheme="majorHAnsi"/>
                      <w:sz w:val="20"/>
                      <w:szCs w:val="20"/>
                    </w:rPr>
                  </w:rPrChange>
                </w:rPr>
                <w:t>-1.38 ± 0.93</w:t>
              </w:r>
            </w:ins>
          </w:p>
        </w:tc>
        <w:tc>
          <w:tcPr>
            <w:tcW w:w="1121" w:type="dxa"/>
            <w:vAlign w:val="center"/>
          </w:tcPr>
          <w:p w14:paraId="1206B3F5" w14:textId="77777777" w:rsidR="00250867" w:rsidRPr="00E24B0A" w:rsidRDefault="00250867" w:rsidP="00D06CBC">
            <w:pPr>
              <w:ind w:left="-88" w:right="-122"/>
              <w:rPr>
                <w:ins w:id="7402" w:author="Samane Shahpouri" w:date="2024-05-17T22:44:00Z" w16du:dateUtc="2024-05-17T20:44:00Z"/>
                <w:rFonts w:asciiTheme="majorBidi" w:hAnsiTheme="majorBidi" w:cstheme="majorBidi"/>
                <w:sz w:val="20"/>
                <w:szCs w:val="20"/>
                <w:rPrChange w:id="7403" w:author="Samane Shahpouri" w:date="2024-05-17T23:11:00Z" w16du:dateUtc="2024-05-17T21:11:00Z">
                  <w:rPr>
                    <w:ins w:id="7404" w:author="Samane Shahpouri" w:date="2024-05-17T22:44:00Z" w16du:dateUtc="2024-05-17T20:44:00Z"/>
                    <w:rFonts w:asciiTheme="majorHAnsi" w:hAnsiTheme="majorHAnsi" w:cstheme="majorHAnsi"/>
                    <w:sz w:val="20"/>
                    <w:szCs w:val="20"/>
                  </w:rPr>
                </w:rPrChange>
              </w:rPr>
            </w:pPr>
            <w:ins w:id="7405" w:author="Samane Shahpouri" w:date="2024-05-17T22:44:00Z" w16du:dateUtc="2024-05-17T20:44:00Z">
              <w:r w:rsidRPr="00E24B0A">
                <w:rPr>
                  <w:rFonts w:asciiTheme="majorBidi" w:hAnsiTheme="majorBidi" w:cstheme="majorBidi"/>
                  <w:sz w:val="20"/>
                  <w:szCs w:val="20"/>
                  <w:rPrChange w:id="7406" w:author="Samane Shahpouri" w:date="2024-05-17T23:11:00Z" w16du:dateUtc="2024-05-17T21:11:00Z">
                    <w:rPr>
                      <w:rFonts w:asciiTheme="majorHAnsi" w:hAnsiTheme="majorHAnsi" w:cstheme="majorHAnsi"/>
                      <w:sz w:val="20"/>
                      <w:szCs w:val="20"/>
                    </w:rPr>
                  </w:rPrChange>
                </w:rPr>
                <w:t>1.94 ± 0.83</w:t>
              </w:r>
            </w:ins>
          </w:p>
        </w:tc>
        <w:tc>
          <w:tcPr>
            <w:tcW w:w="1332" w:type="dxa"/>
            <w:vAlign w:val="center"/>
          </w:tcPr>
          <w:p w14:paraId="263276CD" w14:textId="77777777" w:rsidR="00250867" w:rsidRPr="00E24B0A" w:rsidRDefault="00250867" w:rsidP="00D06CBC">
            <w:pPr>
              <w:ind w:left="-88" w:right="-122"/>
              <w:rPr>
                <w:ins w:id="7407" w:author="Samane Shahpouri" w:date="2024-05-17T22:44:00Z" w16du:dateUtc="2024-05-17T20:44:00Z"/>
                <w:rFonts w:asciiTheme="majorBidi" w:hAnsiTheme="majorBidi" w:cstheme="majorBidi"/>
                <w:sz w:val="20"/>
                <w:szCs w:val="20"/>
                <w:rPrChange w:id="7408" w:author="Samane Shahpouri" w:date="2024-05-17T23:11:00Z" w16du:dateUtc="2024-05-17T21:11:00Z">
                  <w:rPr>
                    <w:ins w:id="7409" w:author="Samane Shahpouri" w:date="2024-05-17T22:44:00Z" w16du:dateUtc="2024-05-17T20:44:00Z"/>
                    <w:rFonts w:asciiTheme="majorHAnsi" w:hAnsiTheme="majorHAnsi" w:cstheme="majorHAnsi"/>
                    <w:sz w:val="20"/>
                    <w:szCs w:val="20"/>
                  </w:rPr>
                </w:rPrChange>
              </w:rPr>
            </w:pPr>
            <w:ins w:id="7410" w:author="Samane Shahpouri" w:date="2024-05-17T22:44:00Z" w16du:dateUtc="2024-05-17T20:44:00Z">
              <w:r w:rsidRPr="00E24B0A">
                <w:rPr>
                  <w:rFonts w:asciiTheme="majorBidi" w:hAnsiTheme="majorBidi" w:cstheme="majorBidi"/>
                  <w:sz w:val="20"/>
                  <w:szCs w:val="20"/>
                  <w:rPrChange w:id="7411" w:author="Samane Shahpouri" w:date="2024-05-17T23:11:00Z" w16du:dateUtc="2024-05-17T21:11:00Z">
                    <w:rPr>
                      <w:rFonts w:asciiTheme="majorHAnsi" w:hAnsiTheme="majorHAnsi" w:cstheme="majorHAnsi"/>
                      <w:sz w:val="20"/>
                      <w:szCs w:val="20"/>
                    </w:rPr>
                  </w:rPrChange>
                </w:rPr>
                <w:t>-12.38 ± 20.98</w:t>
              </w:r>
            </w:ins>
          </w:p>
        </w:tc>
        <w:tc>
          <w:tcPr>
            <w:tcW w:w="1332" w:type="dxa"/>
            <w:vAlign w:val="center"/>
          </w:tcPr>
          <w:p w14:paraId="7904642C" w14:textId="77777777" w:rsidR="00250867" w:rsidRPr="00E24B0A" w:rsidRDefault="00250867" w:rsidP="00D06CBC">
            <w:pPr>
              <w:ind w:left="-88" w:right="-122"/>
              <w:rPr>
                <w:ins w:id="7412" w:author="Samane Shahpouri" w:date="2024-05-17T22:44:00Z" w16du:dateUtc="2024-05-17T20:44:00Z"/>
                <w:rFonts w:asciiTheme="majorBidi" w:hAnsiTheme="majorBidi" w:cstheme="majorBidi"/>
                <w:sz w:val="20"/>
                <w:szCs w:val="20"/>
                <w:rPrChange w:id="7413" w:author="Samane Shahpouri" w:date="2024-05-17T23:11:00Z" w16du:dateUtc="2024-05-17T21:11:00Z">
                  <w:rPr>
                    <w:ins w:id="7414" w:author="Samane Shahpouri" w:date="2024-05-17T22:44:00Z" w16du:dateUtc="2024-05-17T20:44:00Z"/>
                    <w:rFonts w:asciiTheme="majorHAnsi" w:hAnsiTheme="majorHAnsi" w:cstheme="majorHAnsi"/>
                    <w:sz w:val="20"/>
                    <w:szCs w:val="20"/>
                  </w:rPr>
                </w:rPrChange>
              </w:rPr>
            </w:pPr>
            <w:ins w:id="7415" w:author="Samane Shahpouri" w:date="2024-05-17T22:44:00Z" w16du:dateUtc="2024-05-17T20:44:00Z">
              <w:r w:rsidRPr="00E24B0A">
                <w:rPr>
                  <w:rFonts w:asciiTheme="majorBidi" w:hAnsiTheme="majorBidi" w:cstheme="majorBidi"/>
                  <w:sz w:val="20"/>
                  <w:szCs w:val="20"/>
                  <w:rPrChange w:id="7416" w:author="Samane Shahpouri" w:date="2024-05-17T23:11:00Z" w16du:dateUtc="2024-05-17T21:11:00Z">
                    <w:rPr>
                      <w:rFonts w:asciiTheme="majorHAnsi" w:hAnsiTheme="majorHAnsi" w:cstheme="majorHAnsi"/>
                      <w:sz w:val="20"/>
                      <w:szCs w:val="20"/>
                    </w:rPr>
                  </w:rPrChange>
                </w:rPr>
                <w:t>43.62 ± 11.56</w:t>
              </w:r>
            </w:ins>
          </w:p>
        </w:tc>
        <w:tc>
          <w:tcPr>
            <w:tcW w:w="1095" w:type="dxa"/>
            <w:vAlign w:val="center"/>
          </w:tcPr>
          <w:p w14:paraId="3883D3B0" w14:textId="77777777" w:rsidR="00250867" w:rsidRPr="00E24B0A" w:rsidRDefault="00250867" w:rsidP="00D06CBC">
            <w:pPr>
              <w:ind w:left="-88" w:right="-122"/>
              <w:rPr>
                <w:ins w:id="7417" w:author="Samane Shahpouri" w:date="2024-05-17T22:44:00Z" w16du:dateUtc="2024-05-17T20:44:00Z"/>
                <w:rFonts w:asciiTheme="majorBidi" w:hAnsiTheme="majorBidi" w:cstheme="majorBidi"/>
                <w:sz w:val="20"/>
                <w:szCs w:val="20"/>
                <w:rPrChange w:id="7418" w:author="Samane Shahpouri" w:date="2024-05-17T23:11:00Z" w16du:dateUtc="2024-05-17T21:11:00Z">
                  <w:rPr>
                    <w:ins w:id="7419" w:author="Samane Shahpouri" w:date="2024-05-17T22:44:00Z" w16du:dateUtc="2024-05-17T20:44:00Z"/>
                    <w:rFonts w:asciiTheme="majorHAnsi" w:hAnsiTheme="majorHAnsi" w:cstheme="majorHAnsi"/>
                    <w:sz w:val="20"/>
                    <w:szCs w:val="20"/>
                  </w:rPr>
                </w:rPrChange>
              </w:rPr>
            </w:pPr>
            <w:ins w:id="7420" w:author="Samane Shahpouri" w:date="2024-05-17T22:44:00Z" w16du:dateUtc="2024-05-17T20:44:00Z">
              <w:r w:rsidRPr="00E24B0A">
                <w:rPr>
                  <w:rFonts w:asciiTheme="majorBidi" w:hAnsiTheme="majorBidi" w:cstheme="majorBidi"/>
                  <w:sz w:val="20"/>
                  <w:szCs w:val="20"/>
                  <w:rPrChange w:id="7421" w:author="Samane Shahpouri" w:date="2024-05-17T23:11:00Z" w16du:dateUtc="2024-05-17T21:11:00Z">
                    <w:rPr>
                      <w:rFonts w:asciiTheme="majorHAnsi" w:hAnsiTheme="majorHAnsi" w:cstheme="majorHAnsi"/>
                      <w:sz w:val="20"/>
                      <w:szCs w:val="20"/>
                    </w:rPr>
                  </w:rPrChange>
                </w:rPr>
                <w:t>4.40 ± 2.66</w:t>
              </w:r>
            </w:ins>
          </w:p>
        </w:tc>
        <w:tc>
          <w:tcPr>
            <w:tcW w:w="1200" w:type="dxa"/>
            <w:vAlign w:val="center"/>
          </w:tcPr>
          <w:p w14:paraId="345CC966" w14:textId="77777777" w:rsidR="00250867" w:rsidRPr="00E24B0A" w:rsidRDefault="00250867" w:rsidP="00D06CBC">
            <w:pPr>
              <w:ind w:left="-88" w:right="-122"/>
              <w:rPr>
                <w:ins w:id="7422" w:author="Samane Shahpouri" w:date="2024-05-17T22:44:00Z" w16du:dateUtc="2024-05-17T20:44:00Z"/>
                <w:rFonts w:asciiTheme="majorBidi" w:hAnsiTheme="majorBidi" w:cstheme="majorBidi"/>
                <w:sz w:val="20"/>
                <w:szCs w:val="20"/>
                <w:rPrChange w:id="7423" w:author="Samane Shahpouri" w:date="2024-05-17T23:11:00Z" w16du:dateUtc="2024-05-17T21:11:00Z">
                  <w:rPr>
                    <w:ins w:id="7424" w:author="Samane Shahpouri" w:date="2024-05-17T22:44:00Z" w16du:dateUtc="2024-05-17T20:44:00Z"/>
                    <w:rFonts w:asciiTheme="majorHAnsi" w:hAnsiTheme="majorHAnsi" w:cstheme="majorHAnsi"/>
                    <w:sz w:val="20"/>
                    <w:szCs w:val="20"/>
                  </w:rPr>
                </w:rPrChange>
              </w:rPr>
            </w:pPr>
            <w:ins w:id="7425" w:author="Samane Shahpouri" w:date="2024-05-17T22:44:00Z" w16du:dateUtc="2024-05-17T20:44:00Z">
              <w:r w:rsidRPr="00E24B0A">
                <w:rPr>
                  <w:rFonts w:asciiTheme="majorBidi" w:hAnsiTheme="majorBidi" w:cstheme="majorBidi"/>
                  <w:sz w:val="20"/>
                  <w:szCs w:val="20"/>
                  <w:rPrChange w:id="7426" w:author="Samane Shahpouri" w:date="2024-05-17T23:11:00Z" w16du:dateUtc="2024-05-17T21:11:00Z">
                    <w:rPr>
                      <w:rFonts w:asciiTheme="majorHAnsi" w:hAnsiTheme="majorHAnsi" w:cstheme="majorHAnsi"/>
                      <w:sz w:val="20"/>
                      <w:szCs w:val="20"/>
                    </w:rPr>
                  </w:rPrChange>
                </w:rPr>
                <w:t>34.42 ± 3.92</w:t>
              </w:r>
            </w:ins>
          </w:p>
        </w:tc>
        <w:tc>
          <w:tcPr>
            <w:tcW w:w="1200" w:type="dxa"/>
            <w:vAlign w:val="center"/>
          </w:tcPr>
          <w:p w14:paraId="66A72C50" w14:textId="77777777" w:rsidR="00250867" w:rsidRPr="00E24B0A" w:rsidRDefault="00250867" w:rsidP="00D06CBC">
            <w:pPr>
              <w:ind w:left="-88" w:right="-122"/>
              <w:rPr>
                <w:ins w:id="7427" w:author="Samane Shahpouri" w:date="2024-05-17T22:44:00Z" w16du:dateUtc="2024-05-17T20:44:00Z"/>
                <w:rFonts w:asciiTheme="majorBidi" w:hAnsiTheme="majorBidi" w:cstheme="majorBidi"/>
                <w:sz w:val="20"/>
                <w:szCs w:val="20"/>
                <w:rPrChange w:id="7428" w:author="Samane Shahpouri" w:date="2024-05-17T23:11:00Z" w16du:dateUtc="2024-05-17T21:11:00Z">
                  <w:rPr>
                    <w:ins w:id="7429" w:author="Samane Shahpouri" w:date="2024-05-17T22:44:00Z" w16du:dateUtc="2024-05-17T20:44:00Z"/>
                    <w:rFonts w:asciiTheme="majorHAnsi" w:hAnsiTheme="majorHAnsi" w:cstheme="majorHAnsi"/>
                    <w:sz w:val="20"/>
                    <w:szCs w:val="20"/>
                  </w:rPr>
                </w:rPrChange>
              </w:rPr>
            </w:pPr>
            <w:ins w:id="7430" w:author="Samane Shahpouri" w:date="2024-05-17T22:44:00Z" w16du:dateUtc="2024-05-17T20:44:00Z">
              <w:r w:rsidRPr="00E24B0A">
                <w:rPr>
                  <w:rFonts w:asciiTheme="majorBidi" w:hAnsiTheme="majorBidi" w:cstheme="majorBidi"/>
                  <w:sz w:val="20"/>
                  <w:szCs w:val="20"/>
                  <w:rPrChange w:id="7431" w:author="Samane Shahpouri" w:date="2024-05-17T23:11:00Z" w16du:dateUtc="2024-05-17T21:11:00Z">
                    <w:rPr>
                      <w:rFonts w:asciiTheme="majorHAnsi" w:hAnsiTheme="majorHAnsi" w:cstheme="majorHAnsi"/>
                      <w:sz w:val="20"/>
                      <w:szCs w:val="20"/>
                    </w:rPr>
                  </w:rPrChange>
                </w:rPr>
                <w:t>0.91 ± 0.04</w:t>
              </w:r>
            </w:ins>
          </w:p>
        </w:tc>
      </w:tr>
      <w:tr w:rsidR="00250867" w:rsidRPr="00E24B0A" w14:paraId="78757116" w14:textId="77777777" w:rsidTr="00D06CBC">
        <w:trPr>
          <w:trHeight w:val="567"/>
          <w:ins w:id="7432" w:author="Samane Shahpouri" w:date="2024-05-17T22:44:00Z"/>
        </w:trPr>
        <w:tc>
          <w:tcPr>
            <w:tcW w:w="802" w:type="dxa"/>
            <w:vMerge w:val="restart"/>
            <w:vAlign w:val="center"/>
          </w:tcPr>
          <w:p w14:paraId="7E9C5838" w14:textId="77777777" w:rsidR="00250867" w:rsidRPr="00E24B0A" w:rsidRDefault="00250867" w:rsidP="00D06CBC">
            <w:pPr>
              <w:jc w:val="center"/>
              <w:rPr>
                <w:ins w:id="7433" w:author="Samane Shahpouri" w:date="2024-05-17T22:44:00Z" w16du:dateUtc="2024-05-17T20:44:00Z"/>
                <w:rFonts w:asciiTheme="majorBidi" w:hAnsiTheme="majorBidi" w:cstheme="majorBidi"/>
                <w:b/>
                <w:bCs/>
                <w:rPrChange w:id="7434" w:author="Samane Shahpouri" w:date="2024-05-17T23:11:00Z" w16du:dateUtc="2024-05-17T21:11:00Z">
                  <w:rPr>
                    <w:ins w:id="7435" w:author="Samane Shahpouri" w:date="2024-05-17T22:44:00Z" w16du:dateUtc="2024-05-17T20:44:00Z"/>
                    <w:b/>
                    <w:bCs/>
                  </w:rPr>
                </w:rPrChange>
              </w:rPr>
            </w:pPr>
            <w:ins w:id="7436" w:author="Samane Shahpouri" w:date="2024-05-17T22:44:00Z" w16du:dateUtc="2024-05-17T20:44:00Z">
              <w:r w:rsidRPr="00E24B0A">
                <w:rPr>
                  <w:rFonts w:asciiTheme="majorBidi" w:hAnsiTheme="majorBidi" w:cstheme="majorBidi"/>
                  <w:b/>
                  <w:bCs/>
                  <w:rPrChange w:id="7437" w:author="Samane Shahpouri" w:date="2024-05-17T23:11:00Z" w16du:dateUtc="2024-05-17T21:11:00Z">
                    <w:rPr>
                      <w:b/>
                      <w:bCs/>
                    </w:rPr>
                  </w:rPrChange>
                </w:rPr>
                <w:t>CI95%</w:t>
              </w:r>
            </w:ins>
          </w:p>
        </w:tc>
        <w:tc>
          <w:tcPr>
            <w:tcW w:w="975" w:type="dxa"/>
            <w:vAlign w:val="center"/>
          </w:tcPr>
          <w:p w14:paraId="4EF16709" w14:textId="77777777" w:rsidR="00250867" w:rsidRPr="00E24B0A" w:rsidRDefault="00250867" w:rsidP="00D06CBC">
            <w:pPr>
              <w:jc w:val="center"/>
              <w:rPr>
                <w:ins w:id="7438" w:author="Samane Shahpouri" w:date="2024-05-17T22:44:00Z" w16du:dateUtc="2024-05-17T20:44:00Z"/>
                <w:rFonts w:asciiTheme="majorBidi" w:hAnsiTheme="majorBidi" w:cstheme="majorBidi"/>
                <w:b/>
                <w:bCs/>
                <w:rPrChange w:id="7439" w:author="Samane Shahpouri" w:date="2024-05-17T23:11:00Z" w16du:dateUtc="2024-05-17T21:11:00Z">
                  <w:rPr>
                    <w:ins w:id="7440" w:author="Samane Shahpouri" w:date="2024-05-17T22:44:00Z" w16du:dateUtc="2024-05-17T20:44:00Z"/>
                    <w:b/>
                    <w:bCs/>
                  </w:rPr>
                </w:rPrChange>
              </w:rPr>
            </w:pPr>
            <w:ins w:id="7441" w:author="Samane Shahpouri" w:date="2024-05-17T22:44:00Z" w16du:dateUtc="2024-05-17T20:44:00Z">
              <w:r w:rsidRPr="00E24B0A">
                <w:rPr>
                  <w:rFonts w:asciiTheme="majorBidi" w:hAnsiTheme="majorBidi" w:cstheme="majorBidi"/>
                  <w:b/>
                  <w:bCs/>
                  <w:rPrChange w:id="7442" w:author="Samane Shahpouri" w:date="2024-05-17T23:11:00Z" w16du:dateUtc="2024-05-17T21:11:00Z">
                    <w:rPr>
                      <w:b/>
                      <w:bCs/>
                    </w:rPr>
                  </w:rPrChange>
                </w:rPr>
                <w:t>ADCM</w:t>
              </w:r>
            </w:ins>
          </w:p>
        </w:tc>
        <w:tc>
          <w:tcPr>
            <w:tcW w:w="1121" w:type="dxa"/>
            <w:vAlign w:val="center"/>
          </w:tcPr>
          <w:p w14:paraId="1E0AA681" w14:textId="77777777" w:rsidR="00250867" w:rsidRPr="00E24B0A" w:rsidRDefault="00250867" w:rsidP="00D06CBC">
            <w:pPr>
              <w:ind w:left="-88" w:right="-122"/>
              <w:rPr>
                <w:ins w:id="7443" w:author="Samane Shahpouri" w:date="2024-05-17T22:44:00Z" w16du:dateUtc="2024-05-17T20:44:00Z"/>
                <w:rFonts w:asciiTheme="majorBidi" w:hAnsiTheme="majorBidi" w:cstheme="majorBidi"/>
                <w:sz w:val="20"/>
                <w:szCs w:val="20"/>
                <w:rPrChange w:id="7444" w:author="Samane Shahpouri" w:date="2024-05-17T23:11:00Z" w16du:dateUtc="2024-05-17T21:11:00Z">
                  <w:rPr>
                    <w:ins w:id="7445" w:author="Samane Shahpouri" w:date="2024-05-17T22:44:00Z" w16du:dateUtc="2024-05-17T20:44:00Z"/>
                    <w:rFonts w:asciiTheme="majorHAnsi" w:hAnsiTheme="majorHAnsi" w:cstheme="majorHAnsi"/>
                    <w:sz w:val="20"/>
                    <w:szCs w:val="20"/>
                  </w:rPr>
                </w:rPrChange>
              </w:rPr>
            </w:pPr>
            <w:ins w:id="7446" w:author="Samane Shahpouri" w:date="2024-05-17T22:44:00Z" w16du:dateUtc="2024-05-17T20:44:00Z">
              <w:r w:rsidRPr="00E24B0A">
                <w:rPr>
                  <w:rFonts w:asciiTheme="majorBidi" w:hAnsiTheme="majorBidi" w:cstheme="majorBidi"/>
                  <w:sz w:val="20"/>
                  <w:szCs w:val="20"/>
                  <w:rPrChange w:id="7447" w:author="Samane Shahpouri" w:date="2024-05-17T23:11:00Z" w16du:dateUtc="2024-05-17T21:11:00Z">
                    <w:rPr>
                      <w:rFonts w:asciiTheme="majorHAnsi" w:hAnsiTheme="majorHAnsi" w:cstheme="majorHAnsi"/>
                      <w:sz w:val="20"/>
                      <w:szCs w:val="20"/>
                    </w:rPr>
                  </w:rPrChange>
                </w:rPr>
                <w:t>[0.15, 1.18]</w:t>
              </w:r>
            </w:ins>
          </w:p>
        </w:tc>
        <w:tc>
          <w:tcPr>
            <w:tcW w:w="1121" w:type="dxa"/>
            <w:vAlign w:val="center"/>
          </w:tcPr>
          <w:p w14:paraId="19A25B5D" w14:textId="77777777" w:rsidR="00250867" w:rsidRPr="00E24B0A" w:rsidRDefault="00250867" w:rsidP="00D06CBC">
            <w:pPr>
              <w:ind w:left="-88" w:right="-122"/>
              <w:rPr>
                <w:ins w:id="7448" w:author="Samane Shahpouri" w:date="2024-05-17T22:44:00Z" w16du:dateUtc="2024-05-17T20:44:00Z"/>
                <w:rFonts w:asciiTheme="majorBidi" w:hAnsiTheme="majorBidi" w:cstheme="majorBidi"/>
                <w:sz w:val="20"/>
                <w:szCs w:val="20"/>
                <w:rPrChange w:id="7449" w:author="Samane Shahpouri" w:date="2024-05-17T23:11:00Z" w16du:dateUtc="2024-05-17T21:11:00Z">
                  <w:rPr>
                    <w:ins w:id="7450" w:author="Samane Shahpouri" w:date="2024-05-17T22:44:00Z" w16du:dateUtc="2024-05-17T20:44:00Z"/>
                    <w:rFonts w:asciiTheme="majorHAnsi" w:hAnsiTheme="majorHAnsi" w:cstheme="majorHAnsi"/>
                    <w:sz w:val="20"/>
                    <w:szCs w:val="20"/>
                  </w:rPr>
                </w:rPrChange>
              </w:rPr>
            </w:pPr>
            <w:ins w:id="7451" w:author="Samane Shahpouri" w:date="2024-05-17T22:44:00Z" w16du:dateUtc="2024-05-17T20:44:00Z">
              <w:r w:rsidRPr="00E24B0A">
                <w:rPr>
                  <w:rFonts w:asciiTheme="majorBidi" w:hAnsiTheme="majorBidi" w:cstheme="majorBidi"/>
                  <w:sz w:val="20"/>
                  <w:szCs w:val="20"/>
                  <w:rPrChange w:id="7452" w:author="Samane Shahpouri" w:date="2024-05-17T23:11:00Z" w16du:dateUtc="2024-05-17T21:11:00Z">
                    <w:rPr>
                      <w:rFonts w:asciiTheme="majorHAnsi" w:hAnsiTheme="majorHAnsi" w:cstheme="majorHAnsi"/>
                      <w:sz w:val="20"/>
                      <w:szCs w:val="20"/>
                    </w:rPr>
                  </w:rPrChange>
                </w:rPr>
                <w:t>[2.52, 3.22]</w:t>
              </w:r>
            </w:ins>
          </w:p>
        </w:tc>
        <w:tc>
          <w:tcPr>
            <w:tcW w:w="1332" w:type="dxa"/>
            <w:vAlign w:val="center"/>
          </w:tcPr>
          <w:p w14:paraId="0497B09E" w14:textId="77777777" w:rsidR="00250867" w:rsidRPr="00E24B0A" w:rsidRDefault="00250867" w:rsidP="00D06CBC">
            <w:pPr>
              <w:ind w:left="-88" w:right="-122"/>
              <w:rPr>
                <w:ins w:id="7453" w:author="Samane Shahpouri" w:date="2024-05-17T22:44:00Z" w16du:dateUtc="2024-05-17T20:44:00Z"/>
                <w:rFonts w:asciiTheme="majorBidi" w:hAnsiTheme="majorBidi" w:cstheme="majorBidi"/>
                <w:sz w:val="20"/>
                <w:szCs w:val="20"/>
                <w:rPrChange w:id="7454" w:author="Samane Shahpouri" w:date="2024-05-17T23:11:00Z" w16du:dateUtc="2024-05-17T21:11:00Z">
                  <w:rPr>
                    <w:ins w:id="7455" w:author="Samane Shahpouri" w:date="2024-05-17T22:44:00Z" w16du:dateUtc="2024-05-17T20:44:00Z"/>
                    <w:rFonts w:asciiTheme="majorHAnsi" w:hAnsiTheme="majorHAnsi" w:cstheme="majorHAnsi"/>
                    <w:sz w:val="20"/>
                    <w:szCs w:val="20"/>
                  </w:rPr>
                </w:rPrChange>
              </w:rPr>
            </w:pPr>
            <w:ins w:id="7456" w:author="Samane Shahpouri" w:date="2024-05-17T22:44:00Z" w16du:dateUtc="2024-05-17T20:44:00Z">
              <w:r w:rsidRPr="00E24B0A">
                <w:rPr>
                  <w:rFonts w:asciiTheme="majorBidi" w:hAnsiTheme="majorBidi" w:cstheme="majorBidi"/>
                  <w:sz w:val="20"/>
                  <w:szCs w:val="20"/>
                  <w:rPrChange w:id="7457" w:author="Samane Shahpouri" w:date="2024-05-17T23:11:00Z" w16du:dateUtc="2024-05-17T21:11:00Z">
                    <w:rPr>
                      <w:rFonts w:asciiTheme="majorHAnsi" w:hAnsiTheme="majorHAnsi" w:cstheme="majorHAnsi"/>
                      <w:sz w:val="20"/>
                      <w:szCs w:val="20"/>
                    </w:rPr>
                  </w:rPrChange>
                </w:rPr>
                <w:t>[-11.93, 7.59]</w:t>
              </w:r>
            </w:ins>
          </w:p>
        </w:tc>
        <w:tc>
          <w:tcPr>
            <w:tcW w:w="1332" w:type="dxa"/>
            <w:vAlign w:val="center"/>
          </w:tcPr>
          <w:p w14:paraId="4A5F48DB" w14:textId="77777777" w:rsidR="00250867" w:rsidRPr="00E24B0A" w:rsidRDefault="00250867" w:rsidP="00D06CBC">
            <w:pPr>
              <w:ind w:left="-88" w:right="-122"/>
              <w:rPr>
                <w:ins w:id="7458" w:author="Samane Shahpouri" w:date="2024-05-17T22:44:00Z" w16du:dateUtc="2024-05-17T20:44:00Z"/>
                <w:rFonts w:asciiTheme="majorBidi" w:hAnsiTheme="majorBidi" w:cstheme="majorBidi"/>
                <w:sz w:val="20"/>
                <w:szCs w:val="20"/>
                <w:rPrChange w:id="7459" w:author="Samane Shahpouri" w:date="2024-05-17T23:11:00Z" w16du:dateUtc="2024-05-17T21:11:00Z">
                  <w:rPr>
                    <w:ins w:id="7460" w:author="Samane Shahpouri" w:date="2024-05-17T22:44:00Z" w16du:dateUtc="2024-05-17T20:44:00Z"/>
                    <w:rFonts w:asciiTheme="majorHAnsi" w:hAnsiTheme="majorHAnsi" w:cstheme="majorHAnsi"/>
                    <w:sz w:val="20"/>
                    <w:szCs w:val="20"/>
                  </w:rPr>
                </w:rPrChange>
              </w:rPr>
            </w:pPr>
            <w:ins w:id="7461" w:author="Samane Shahpouri" w:date="2024-05-17T22:44:00Z" w16du:dateUtc="2024-05-17T20:44:00Z">
              <w:r w:rsidRPr="00E24B0A">
                <w:rPr>
                  <w:rFonts w:asciiTheme="majorBidi" w:hAnsiTheme="majorBidi" w:cstheme="majorBidi"/>
                  <w:sz w:val="20"/>
                  <w:szCs w:val="20"/>
                  <w:rPrChange w:id="7462" w:author="Samane Shahpouri" w:date="2024-05-17T23:11:00Z" w16du:dateUtc="2024-05-17T21:11:00Z">
                    <w:rPr>
                      <w:rFonts w:asciiTheme="majorHAnsi" w:hAnsiTheme="majorHAnsi" w:cstheme="majorHAnsi"/>
                      <w:sz w:val="20"/>
                      <w:szCs w:val="20"/>
                    </w:rPr>
                  </w:rPrChange>
                </w:rPr>
                <w:t>[53.77, 60.70]</w:t>
              </w:r>
            </w:ins>
          </w:p>
        </w:tc>
        <w:tc>
          <w:tcPr>
            <w:tcW w:w="1095" w:type="dxa"/>
            <w:vAlign w:val="center"/>
          </w:tcPr>
          <w:p w14:paraId="447AE0E2" w14:textId="77777777" w:rsidR="00250867" w:rsidRPr="00E24B0A" w:rsidRDefault="00250867" w:rsidP="00D06CBC">
            <w:pPr>
              <w:ind w:left="-88" w:right="-122"/>
              <w:rPr>
                <w:ins w:id="7463" w:author="Samane Shahpouri" w:date="2024-05-17T22:44:00Z" w16du:dateUtc="2024-05-17T20:44:00Z"/>
                <w:rFonts w:asciiTheme="majorBidi" w:hAnsiTheme="majorBidi" w:cstheme="majorBidi"/>
                <w:sz w:val="20"/>
                <w:szCs w:val="20"/>
                <w:rPrChange w:id="7464" w:author="Samane Shahpouri" w:date="2024-05-17T23:11:00Z" w16du:dateUtc="2024-05-17T21:11:00Z">
                  <w:rPr>
                    <w:ins w:id="7465" w:author="Samane Shahpouri" w:date="2024-05-17T22:44:00Z" w16du:dateUtc="2024-05-17T20:44:00Z"/>
                    <w:rFonts w:asciiTheme="majorHAnsi" w:hAnsiTheme="majorHAnsi" w:cstheme="majorHAnsi"/>
                    <w:sz w:val="20"/>
                    <w:szCs w:val="20"/>
                  </w:rPr>
                </w:rPrChange>
              </w:rPr>
            </w:pPr>
            <w:ins w:id="7466" w:author="Samane Shahpouri" w:date="2024-05-17T22:44:00Z" w16du:dateUtc="2024-05-17T20:44:00Z">
              <w:r w:rsidRPr="00E24B0A">
                <w:rPr>
                  <w:rFonts w:asciiTheme="majorBidi" w:hAnsiTheme="majorBidi" w:cstheme="majorBidi"/>
                  <w:sz w:val="20"/>
                  <w:szCs w:val="20"/>
                  <w:rPrChange w:id="7467" w:author="Samane Shahpouri" w:date="2024-05-17T23:11:00Z" w16du:dateUtc="2024-05-17T21:11:00Z">
                    <w:rPr>
                      <w:rFonts w:asciiTheme="majorHAnsi" w:hAnsiTheme="majorHAnsi" w:cstheme="majorHAnsi"/>
                      <w:sz w:val="20"/>
                      <w:szCs w:val="20"/>
                    </w:rPr>
                  </w:rPrChange>
                </w:rPr>
                <w:t>[8.50, 15.08]</w:t>
              </w:r>
            </w:ins>
          </w:p>
        </w:tc>
        <w:tc>
          <w:tcPr>
            <w:tcW w:w="1200" w:type="dxa"/>
            <w:vAlign w:val="center"/>
          </w:tcPr>
          <w:p w14:paraId="39122A73" w14:textId="77777777" w:rsidR="00250867" w:rsidRPr="00E24B0A" w:rsidRDefault="00250867" w:rsidP="00D06CBC">
            <w:pPr>
              <w:ind w:left="-88" w:right="-122"/>
              <w:rPr>
                <w:ins w:id="7468" w:author="Samane Shahpouri" w:date="2024-05-17T22:44:00Z" w16du:dateUtc="2024-05-17T20:44:00Z"/>
                <w:rFonts w:asciiTheme="majorBidi" w:hAnsiTheme="majorBidi" w:cstheme="majorBidi"/>
                <w:sz w:val="20"/>
                <w:szCs w:val="20"/>
                <w:rPrChange w:id="7469" w:author="Samane Shahpouri" w:date="2024-05-17T23:11:00Z" w16du:dateUtc="2024-05-17T21:11:00Z">
                  <w:rPr>
                    <w:ins w:id="7470" w:author="Samane Shahpouri" w:date="2024-05-17T22:44:00Z" w16du:dateUtc="2024-05-17T20:44:00Z"/>
                    <w:rFonts w:asciiTheme="majorHAnsi" w:hAnsiTheme="majorHAnsi" w:cstheme="majorHAnsi"/>
                    <w:sz w:val="20"/>
                    <w:szCs w:val="20"/>
                  </w:rPr>
                </w:rPrChange>
              </w:rPr>
            </w:pPr>
            <w:ins w:id="7471" w:author="Samane Shahpouri" w:date="2024-05-17T22:44:00Z" w16du:dateUtc="2024-05-17T20:44:00Z">
              <w:r w:rsidRPr="00E24B0A">
                <w:rPr>
                  <w:rFonts w:asciiTheme="majorBidi" w:hAnsiTheme="majorBidi" w:cstheme="majorBidi"/>
                  <w:sz w:val="20"/>
                  <w:szCs w:val="20"/>
                  <w:rPrChange w:id="7472" w:author="Samane Shahpouri" w:date="2024-05-17T23:11:00Z" w16du:dateUtc="2024-05-17T21:11:00Z">
                    <w:rPr>
                      <w:rFonts w:asciiTheme="majorHAnsi" w:hAnsiTheme="majorHAnsi" w:cstheme="majorHAnsi"/>
                      <w:sz w:val="20"/>
                      <w:szCs w:val="20"/>
                    </w:rPr>
                  </w:rPrChange>
                </w:rPr>
                <w:t>[35.35, 38.31]</w:t>
              </w:r>
            </w:ins>
          </w:p>
        </w:tc>
        <w:tc>
          <w:tcPr>
            <w:tcW w:w="1200" w:type="dxa"/>
            <w:vAlign w:val="center"/>
          </w:tcPr>
          <w:p w14:paraId="08F34A48" w14:textId="77777777" w:rsidR="00250867" w:rsidRPr="00E24B0A" w:rsidRDefault="00250867" w:rsidP="00D06CBC">
            <w:pPr>
              <w:ind w:left="-88" w:right="-122"/>
              <w:rPr>
                <w:ins w:id="7473" w:author="Samane Shahpouri" w:date="2024-05-17T22:44:00Z" w16du:dateUtc="2024-05-17T20:44:00Z"/>
                <w:rFonts w:asciiTheme="majorBidi" w:hAnsiTheme="majorBidi" w:cstheme="majorBidi"/>
                <w:sz w:val="20"/>
                <w:szCs w:val="20"/>
                <w:rPrChange w:id="7474" w:author="Samane Shahpouri" w:date="2024-05-17T23:11:00Z" w16du:dateUtc="2024-05-17T21:11:00Z">
                  <w:rPr>
                    <w:ins w:id="7475" w:author="Samane Shahpouri" w:date="2024-05-17T22:44:00Z" w16du:dateUtc="2024-05-17T20:44:00Z"/>
                    <w:rFonts w:asciiTheme="majorHAnsi" w:hAnsiTheme="majorHAnsi" w:cstheme="majorHAnsi"/>
                    <w:sz w:val="20"/>
                    <w:szCs w:val="20"/>
                  </w:rPr>
                </w:rPrChange>
              </w:rPr>
            </w:pPr>
            <w:ins w:id="7476" w:author="Samane Shahpouri" w:date="2024-05-17T22:44:00Z" w16du:dateUtc="2024-05-17T20:44:00Z">
              <w:r w:rsidRPr="00E24B0A">
                <w:rPr>
                  <w:rFonts w:asciiTheme="majorBidi" w:hAnsiTheme="majorBidi" w:cstheme="majorBidi"/>
                  <w:sz w:val="20"/>
                  <w:szCs w:val="20"/>
                  <w:rPrChange w:id="7477" w:author="Samane Shahpouri" w:date="2024-05-17T23:11:00Z" w16du:dateUtc="2024-05-17T21:11:00Z">
                    <w:rPr>
                      <w:rFonts w:asciiTheme="majorHAnsi" w:hAnsiTheme="majorHAnsi" w:cstheme="majorHAnsi"/>
                      <w:sz w:val="20"/>
                      <w:szCs w:val="20"/>
                    </w:rPr>
                  </w:rPrChange>
                </w:rPr>
                <w:t>[0.84, 0.86]</w:t>
              </w:r>
            </w:ins>
          </w:p>
        </w:tc>
      </w:tr>
      <w:tr w:rsidR="00250867" w:rsidRPr="00E24B0A" w14:paraId="0100B2D3" w14:textId="77777777" w:rsidTr="00D06CBC">
        <w:trPr>
          <w:trHeight w:val="567"/>
          <w:ins w:id="7478" w:author="Samane Shahpouri" w:date="2024-05-17T22:44:00Z"/>
        </w:trPr>
        <w:tc>
          <w:tcPr>
            <w:tcW w:w="802" w:type="dxa"/>
            <w:vMerge/>
          </w:tcPr>
          <w:p w14:paraId="4C805D64" w14:textId="77777777" w:rsidR="00250867" w:rsidRPr="00E24B0A" w:rsidRDefault="00250867" w:rsidP="00D06CBC">
            <w:pPr>
              <w:rPr>
                <w:ins w:id="7479" w:author="Samane Shahpouri" w:date="2024-05-17T22:44:00Z" w16du:dateUtc="2024-05-17T20:44:00Z"/>
                <w:rFonts w:asciiTheme="majorBidi" w:hAnsiTheme="majorBidi" w:cstheme="majorBidi"/>
                <w:sz w:val="18"/>
                <w:szCs w:val="18"/>
                <w:rPrChange w:id="7480" w:author="Samane Shahpouri" w:date="2024-05-17T23:11:00Z" w16du:dateUtc="2024-05-17T21:11:00Z">
                  <w:rPr>
                    <w:ins w:id="7481" w:author="Samane Shahpouri" w:date="2024-05-17T22:44:00Z" w16du:dateUtc="2024-05-17T20:44:00Z"/>
                    <w:sz w:val="18"/>
                    <w:szCs w:val="18"/>
                  </w:rPr>
                </w:rPrChange>
              </w:rPr>
            </w:pPr>
          </w:p>
        </w:tc>
        <w:tc>
          <w:tcPr>
            <w:tcW w:w="975" w:type="dxa"/>
            <w:vAlign w:val="center"/>
          </w:tcPr>
          <w:p w14:paraId="738B9DAA" w14:textId="77777777" w:rsidR="00250867" w:rsidRPr="00E24B0A" w:rsidRDefault="00250867" w:rsidP="00D06CBC">
            <w:pPr>
              <w:jc w:val="center"/>
              <w:rPr>
                <w:ins w:id="7482" w:author="Samane Shahpouri" w:date="2024-05-17T22:44:00Z" w16du:dateUtc="2024-05-17T20:44:00Z"/>
                <w:rFonts w:asciiTheme="majorBidi" w:hAnsiTheme="majorBidi" w:cstheme="majorBidi"/>
                <w:b/>
                <w:bCs/>
                <w:rPrChange w:id="7483" w:author="Samane Shahpouri" w:date="2024-05-17T23:11:00Z" w16du:dateUtc="2024-05-17T21:11:00Z">
                  <w:rPr>
                    <w:ins w:id="7484" w:author="Samane Shahpouri" w:date="2024-05-17T22:44:00Z" w16du:dateUtc="2024-05-17T20:44:00Z"/>
                    <w:b/>
                    <w:bCs/>
                  </w:rPr>
                </w:rPrChange>
              </w:rPr>
            </w:pPr>
            <w:ins w:id="7485" w:author="Samane Shahpouri" w:date="2024-05-17T22:44:00Z" w16du:dateUtc="2024-05-17T20:44:00Z">
              <w:r w:rsidRPr="00E24B0A">
                <w:rPr>
                  <w:rFonts w:asciiTheme="majorBidi" w:hAnsiTheme="majorBidi" w:cstheme="majorBidi"/>
                  <w:b/>
                  <w:bCs/>
                  <w:rPrChange w:id="7486" w:author="Samane Shahpouri" w:date="2024-05-17T23:11:00Z" w16du:dateUtc="2024-05-17T21:11:00Z">
                    <w:rPr>
                      <w:b/>
                      <w:bCs/>
                    </w:rPr>
                  </w:rPrChange>
                </w:rPr>
                <w:t>IMCM</w:t>
              </w:r>
            </w:ins>
          </w:p>
        </w:tc>
        <w:tc>
          <w:tcPr>
            <w:tcW w:w="1121" w:type="dxa"/>
            <w:vAlign w:val="center"/>
          </w:tcPr>
          <w:p w14:paraId="4E2C88E1" w14:textId="77777777" w:rsidR="00250867" w:rsidRPr="00E24B0A" w:rsidRDefault="00250867" w:rsidP="00D06CBC">
            <w:pPr>
              <w:ind w:left="-88" w:right="-122"/>
              <w:rPr>
                <w:ins w:id="7487" w:author="Samane Shahpouri" w:date="2024-05-17T22:44:00Z" w16du:dateUtc="2024-05-17T20:44:00Z"/>
                <w:rFonts w:asciiTheme="majorBidi" w:hAnsiTheme="majorBidi" w:cstheme="majorBidi"/>
                <w:sz w:val="20"/>
                <w:szCs w:val="20"/>
                <w:rPrChange w:id="7488" w:author="Samane Shahpouri" w:date="2024-05-17T23:11:00Z" w16du:dateUtc="2024-05-17T21:11:00Z">
                  <w:rPr>
                    <w:ins w:id="7489" w:author="Samane Shahpouri" w:date="2024-05-17T22:44:00Z" w16du:dateUtc="2024-05-17T20:44:00Z"/>
                    <w:rFonts w:asciiTheme="majorHAnsi" w:hAnsiTheme="majorHAnsi" w:cstheme="majorHAnsi"/>
                    <w:sz w:val="20"/>
                    <w:szCs w:val="20"/>
                  </w:rPr>
                </w:rPrChange>
              </w:rPr>
            </w:pPr>
            <w:ins w:id="7490" w:author="Samane Shahpouri" w:date="2024-05-17T22:44:00Z" w16du:dateUtc="2024-05-17T20:44:00Z">
              <w:r w:rsidRPr="00E24B0A">
                <w:rPr>
                  <w:rFonts w:asciiTheme="majorBidi" w:hAnsiTheme="majorBidi" w:cstheme="majorBidi"/>
                  <w:sz w:val="20"/>
                  <w:szCs w:val="20"/>
                  <w:rPrChange w:id="7491" w:author="Samane Shahpouri" w:date="2024-05-17T23:11:00Z" w16du:dateUtc="2024-05-17T21:11:00Z">
                    <w:rPr>
                      <w:rFonts w:asciiTheme="majorHAnsi" w:hAnsiTheme="majorHAnsi" w:cstheme="majorHAnsi"/>
                      <w:sz w:val="20"/>
                      <w:szCs w:val="20"/>
                    </w:rPr>
                  </w:rPrChange>
                </w:rPr>
                <w:t>[-1.81, -0.94]</w:t>
              </w:r>
            </w:ins>
          </w:p>
        </w:tc>
        <w:tc>
          <w:tcPr>
            <w:tcW w:w="1121" w:type="dxa"/>
            <w:vAlign w:val="center"/>
          </w:tcPr>
          <w:p w14:paraId="1D8BFEF9" w14:textId="77777777" w:rsidR="00250867" w:rsidRPr="00E24B0A" w:rsidRDefault="00250867" w:rsidP="00D06CBC">
            <w:pPr>
              <w:ind w:left="-88" w:right="-122"/>
              <w:rPr>
                <w:ins w:id="7492" w:author="Samane Shahpouri" w:date="2024-05-17T22:44:00Z" w16du:dateUtc="2024-05-17T20:44:00Z"/>
                <w:rFonts w:asciiTheme="majorBidi" w:hAnsiTheme="majorBidi" w:cstheme="majorBidi"/>
                <w:sz w:val="20"/>
                <w:szCs w:val="20"/>
                <w:rPrChange w:id="7493" w:author="Samane Shahpouri" w:date="2024-05-17T23:11:00Z" w16du:dateUtc="2024-05-17T21:11:00Z">
                  <w:rPr>
                    <w:ins w:id="7494" w:author="Samane Shahpouri" w:date="2024-05-17T22:44:00Z" w16du:dateUtc="2024-05-17T20:44:00Z"/>
                    <w:rFonts w:asciiTheme="majorHAnsi" w:hAnsiTheme="majorHAnsi" w:cstheme="majorHAnsi"/>
                    <w:sz w:val="20"/>
                    <w:szCs w:val="20"/>
                  </w:rPr>
                </w:rPrChange>
              </w:rPr>
            </w:pPr>
            <w:ins w:id="7495" w:author="Samane Shahpouri" w:date="2024-05-17T22:44:00Z" w16du:dateUtc="2024-05-17T20:44:00Z">
              <w:r w:rsidRPr="00E24B0A">
                <w:rPr>
                  <w:rFonts w:asciiTheme="majorBidi" w:hAnsiTheme="majorBidi" w:cstheme="majorBidi"/>
                  <w:sz w:val="20"/>
                  <w:szCs w:val="20"/>
                  <w:rPrChange w:id="7496" w:author="Samane Shahpouri" w:date="2024-05-17T23:11:00Z" w16du:dateUtc="2024-05-17T21:11:00Z">
                    <w:rPr>
                      <w:rFonts w:asciiTheme="majorHAnsi" w:hAnsiTheme="majorHAnsi" w:cstheme="majorHAnsi"/>
                      <w:sz w:val="20"/>
                      <w:szCs w:val="20"/>
                    </w:rPr>
                  </w:rPrChange>
                </w:rPr>
                <w:t>[1.55, 2.33]</w:t>
              </w:r>
            </w:ins>
          </w:p>
        </w:tc>
        <w:tc>
          <w:tcPr>
            <w:tcW w:w="1332" w:type="dxa"/>
            <w:vAlign w:val="center"/>
          </w:tcPr>
          <w:p w14:paraId="1EC16B21" w14:textId="77777777" w:rsidR="00250867" w:rsidRPr="00E24B0A" w:rsidRDefault="00250867" w:rsidP="00D06CBC">
            <w:pPr>
              <w:ind w:left="-88" w:right="-122"/>
              <w:rPr>
                <w:ins w:id="7497" w:author="Samane Shahpouri" w:date="2024-05-17T22:44:00Z" w16du:dateUtc="2024-05-17T20:44:00Z"/>
                <w:rFonts w:asciiTheme="majorBidi" w:hAnsiTheme="majorBidi" w:cstheme="majorBidi"/>
                <w:sz w:val="20"/>
                <w:szCs w:val="20"/>
                <w:rPrChange w:id="7498" w:author="Samane Shahpouri" w:date="2024-05-17T23:11:00Z" w16du:dateUtc="2024-05-17T21:11:00Z">
                  <w:rPr>
                    <w:ins w:id="7499" w:author="Samane Shahpouri" w:date="2024-05-17T22:44:00Z" w16du:dateUtc="2024-05-17T20:44:00Z"/>
                    <w:rFonts w:asciiTheme="majorHAnsi" w:hAnsiTheme="majorHAnsi" w:cstheme="majorHAnsi"/>
                    <w:sz w:val="20"/>
                    <w:szCs w:val="20"/>
                  </w:rPr>
                </w:rPrChange>
              </w:rPr>
            </w:pPr>
            <w:ins w:id="7500" w:author="Samane Shahpouri" w:date="2024-05-17T22:44:00Z" w16du:dateUtc="2024-05-17T20:44:00Z">
              <w:r w:rsidRPr="00E24B0A">
                <w:rPr>
                  <w:rFonts w:asciiTheme="majorBidi" w:hAnsiTheme="majorBidi" w:cstheme="majorBidi"/>
                  <w:sz w:val="20"/>
                  <w:szCs w:val="20"/>
                  <w:rPrChange w:id="7501" w:author="Samane Shahpouri" w:date="2024-05-17T23:11:00Z" w16du:dateUtc="2024-05-17T21:11:00Z">
                    <w:rPr>
                      <w:rFonts w:asciiTheme="majorHAnsi" w:hAnsiTheme="majorHAnsi" w:cstheme="majorHAnsi"/>
                      <w:sz w:val="20"/>
                      <w:szCs w:val="20"/>
                    </w:rPr>
                  </w:rPrChange>
                </w:rPr>
                <w:t>[-22.20, -2.56]</w:t>
              </w:r>
            </w:ins>
          </w:p>
        </w:tc>
        <w:tc>
          <w:tcPr>
            <w:tcW w:w="1332" w:type="dxa"/>
            <w:vAlign w:val="center"/>
          </w:tcPr>
          <w:p w14:paraId="7D378E34" w14:textId="77777777" w:rsidR="00250867" w:rsidRPr="00E24B0A" w:rsidRDefault="00250867" w:rsidP="00D06CBC">
            <w:pPr>
              <w:ind w:left="-88" w:right="-122"/>
              <w:rPr>
                <w:ins w:id="7502" w:author="Samane Shahpouri" w:date="2024-05-17T22:44:00Z" w16du:dateUtc="2024-05-17T20:44:00Z"/>
                <w:rFonts w:asciiTheme="majorBidi" w:hAnsiTheme="majorBidi" w:cstheme="majorBidi"/>
                <w:sz w:val="20"/>
                <w:szCs w:val="20"/>
                <w:rPrChange w:id="7503" w:author="Samane Shahpouri" w:date="2024-05-17T23:11:00Z" w16du:dateUtc="2024-05-17T21:11:00Z">
                  <w:rPr>
                    <w:ins w:id="7504" w:author="Samane Shahpouri" w:date="2024-05-17T22:44:00Z" w16du:dateUtc="2024-05-17T20:44:00Z"/>
                    <w:rFonts w:asciiTheme="majorHAnsi" w:hAnsiTheme="majorHAnsi" w:cstheme="majorHAnsi"/>
                    <w:sz w:val="20"/>
                    <w:szCs w:val="20"/>
                  </w:rPr>
                </w:rPrChange>
              </w:rPr>
            </w:pPr>
            <w:ins w:id="7505" w:author="Samane Shahpouri" w:date="2024-05-17T22:44:00Z" w16du:dateUtc="2024-05-17T20:44:00Z">
              <w:r w:rsidRPr="00E24B0A">
                <w:rPr>
                  <w:rFonts w:asciiTheme="majorBidi" w:hAnsiTheme="majorBidi" w:cstheme="majorBidi"/>
                  <w:sz w:val="20"/>
                  <w:szCs w:val="20"/>
                  <w:rPrChange w:id="7506" w:author="Samane Shahpouri" w:date="2024-05-17T23:11:00Z" w16du:dateUtc="2024-05-17T21:11:00Z">
                    <w:rPr>
                      <w:rFonts w:asciiTheme="majorHAnsi" w:hAnsiTheme="majorHAnsi" w:cstheme="majorHAnsi"/>
                      <w:sz w:val="20"/>
                      <w:szCs w:val="20"/>
                    </w:rPr>
                  </w:rPrChange>
                </w:rPr>
                <w:t>[38.21, 49.04]</w:t>
              </w:r>
            </w:ins>
          </w:p>
        </w:tc>
        <w:tc>
          <w:tcPr>
            <w:tcW w:w="1095" w:type="dxa"/>
            <w:vAlign w:val="center"/>
          </w:tcPr>
          <w:p w14:paraId="57574A17" w14:textId="77777777" w:rsidR="00250867" w:rsidRPr="00E24B0A" w:rsidRDefault="00250867" w:rsidP="00D06CBC">
            <w:pPr>
              <w:ind w:left="-88" w:right="-122"/>
              <w:rPr>
                <w:ins w:id="7507" w:author="Samane Shahpouri" w:date="2024-05-17T22:44:00Z" w16du:dateUtc="2024-05-17T20:44:00Z"/>
                <w:rFonts w:asciiTheme="majorBidi" w:hAnsiTheme="majorBidi" w:cstheme="majorBidi"/>
                <w:sz w:val="20"/>
                <w:szCs w:val="20"/>
                <w:rPrChange w:id="7508" w:author="Samane Shahpouri" w:date="2024-05-17T23:11:00Z" w16du:dateUtc="2024-05-17T21:11:00Z">
                  <w:rPr>
                    <w:ins w:id="7509" w:author="Samane Shahpouri" w:date="2024-05-17T22:44:00Z" w16du:dateUtc="2024-05-17T20:44:00Z"/>
                    <w:rFonts w:asciiTheme="majorHAnsi" w:hAnsiTheme="majorHAnsi" w:cstheme="majorHAnsi"/>
                    <w:sz w:val="20"/>
                    <w:szCs w:val="20"/>
                  </w:rPr>
                </w:rPrChange>
              </w:rPr>
            </w:pPr>
            <w:ins w:id="7510" w:author="Samane Shahpouri" w:date="2024-05-17T22:44:00Z" w16du:dateUtc="2024-05-17T20:44:00Z">
              <w:r w:rsidRPr="00E24B0A">
                <w:rPr>
                  <w:rFonts w:asciiTheme="majorBidi" w:hAnsiTheme="majorBidi" w:cstheme="majorBidi"/>
                  <w:sz w:val="20"/>
                  <w:szCs w:val="20"/>
                  <w:rPrChange w:id="7511" w:author="Samane Shahpouri" w:date="2024-05-17T23:11:00Z" w16du:dateUtc="2024-05-17T21:11:00Z">
                    <w:rPr>
                      <w:rFonts w:asciiTheme="majorHAnsi" w:hAnsiTheme="majorHAnsi" w:cstheme="majorHAnsi"/>
                      <w:sz w:val="20"/>
                      <w:szCs w:val="20"/>
                    </w:rPr>
                  </w:rPrChange>
                </w:rPr>
                <w:t>[3.16, 5.65]</w:t>
              </w:r>
            </w:ins>
          </w:p>
        </w:tc>
        <w:tc>
          <w:tcPr>
            <w:tcW w:w="1200" w:type="dxa"/>
            <w:vAlign w:val="center"/>
          </w:tcPr>
          <w:p w14:paraId="4AC22F18" w14:textId="77777777" w:rsidR="00250867" w:rsidRPr="00E24B0A" w:rsidRDefault="00250867" w:rsidP="00D06CBC">
            <w:pPr>
              <w:ind w:left="-88" w:right="-122"/>
              <w:rPr>
                <w:ins w:id="7512" w:author="Samane Shahpouri" w:date="2024-05-17T22:44:00Z" w16du:dateUtc="2024-05-17T20:44:00Z"/>
                <w:rFonts w:asciiTheme="majorBidi" w:hAnsiTheme="majorBidi" w:cstheme="majorBidi"/>
                <w:sz w:val="20"/>
                <w:szCs w:val="20"/>
                <w:rPrChange w:id="7513" w:author="Samane Shahpouri" w:date="2024-05-17T23:11:00Z" w16du:dateUtc="2024-05-17T21:11:00Z">
                  <w:rPr>
                    <w:ins w:id="7514" w:author="Samane Shahpouri" w:date="2024-05-17T22:44:00Z" w16du:dateUtc="2024-05-17T20:44:00Z"/>
                    <w:rFonts w:asciiTheme="majorHAnsi" w:hAnsiTheme="majorHAnsi" w:cstheme="majorHAnsi"/>
                    <w:sz w:val="20"/>
                    <w:szCs w:val="20"/>
                  </w:rPr>
                </w:rPrChange>
              </w:rPr>
            </w:pPr>
            <w:ins w:id="7515" w:author="Samane Shahpouri" w:date="2024-05-17T22:44:00Z" w16du:dateUtc="2024-05-17T20:44:00Z">
              <w:r w:rsidRPr="00E24B0A">
                <w:rPr>
                  <w:rFonts w:asciiTheme="majorBidi" w:hAnsiTheme="majorBidi" w:cstheme="majorBidi"/>
                  <w:sz w:val="20"/>
                  <w:szCs w:val="20"/>
                  <w:rPrChange w:id="7516" w:author="Samane Shahpouri" w:date="2024-05-17T23:11:00Z" w16du:dateUtc="2024-05-17T21:11:00Z">
                    <w:rPr>
                      <w:rFonts w:asciiTheme="majorHAnsi" w:hAnsiTheme="majorHAnsi" w:cstheme="majorHAnsi"/>
                      <w:sz w:val="20"/>
                      <w:szCs w:val="20"/>
                    </w:rPr>
                  </w:rPrChange>
                </w:rPr>
                <w:t>[32.58, 36.25]</w:t>
              </w:r>
            </w:ins>
          </w:p>
        </w:tc>
        <w:tc>
          <w:tcPr>
            <w:tcW w:w="1200" w:type="dxa"/>
            <w:vAlign w:val="center"/>
          </w:tcPr>
          <w:p w14:paraId="16958449" w14:textId="77777777" w:rsidR="00250867" w:rsidRPr="00E24B0A" w:rsidRDefault="00250867" w:rsidP="00D06CBC">
            <w:pPr>
              <w:ind w:left="-88" w:right="-122"/>
              <w:rPr>
                <w:ins w:id="7517" w:author="Samane Shahpouri" w:date="2024-05-17T22:44:00Z" w16du:dateUtc="2024-05-17T20:44:00Z"/>
                <w:rFonts w:asciiTheme="majorBidi" w:hAnsiTheme="majorBidi" w:cstheme="majorBidi"/>
                <w:sz w:val="20"/>
                <w:szCs w:val="20"/>
                <w:rPrChange w:id="7518" w:author="Samane Shahpouri" w:date="2024-05-17T23:11:00Z" w16du:dateUtc="2024-05-17T21:11:00Z">
                  <w:rPr>
                    <w:ins w:id="7519" w:author="Samane Shahpouri" w:date="2024-05-17T22:44:00Z" w16du:dateUtc="2024-05-17T20:44:00Z"/>
                    <w:rFonts w:asciiTheme="majorHAnsi" w:hAnsiTheme="majorHAnsi" w:cstheme="majorHAnsi"/>
                    <w:sz w:val="20"/>
                    <w:szCs w:val="20"/>
                  </w:rPr>
                </w:rPrChange>
              </w:rPr>
            </w:pPr>
            <w:ins w:id="7520" w:author="Samane Shahpouri" w:date="2024-05-17T22:44:00Z" w16du:dateUtc="2024-05-17T20:44:00Z">
              <w:r w:rsidRPr="00E24B0A">
                <w:rPr>
                  <w:rFonts w:asciiTheme="majorBidi" w:hAnsiTheme="majorBidi" w:cstheme="majorBidi"/>
                  <w:sz w:val="20"/>
                  <w:szCs w:val="20"/>
                  <w:rPrChange w:id="7521" w:author="Samane Shahpouri" w:date="2024-05-17T23:11:00Z" w16du:dateUtc="2024-05-17T21:11:00Z">
                    <w:rPr>
                      <w:rFonts w:asciiTheme="majorHAnsi" w:hAnsiTheme="majorHAnsi" w:cstheme="majorHAnsi"/>
                      <w:sz w:val="20"/>
                      <w:szCs w:val="20"/>
                    </w:rPr>
                  </w:rPrChange>
                </w:rPr>
                <w:t>[0.89, 0.92]</w:t>
              </w:r>
            </w:ins>
          </w:p>
        </w:tc>
      </w:tr>
    </w:tbl>
    <w:p w14:paraId="12D8F503" w14:textId="77777777" w:rsidR="00250867" w:rsidRPr="00E24B0A" w:rsidRDefault="00250867" w:rsidP="00250867">
      <w:pPr>
        <w:rPr>
          <w:ins w:id="7522" w:author="Samane Shahpouri" w:date="2024-05-17T22:44:00Z" w16du:dateUtc="2024-05-17T20:44:00Z"/>
          <w:rFonts w:asciiTheme="majorBidi" w:hAnsiTheme="majorBidi" w:cstheme="majorBidi"/>
          <w:rPrChange w:id="7523" w:author="Samane Shahpouri" w:date="2024-05-17T23:11:00Z" w16du:dateUtc="2024-05-17T21:11:00Z">
            <w:rPr>
              <w:ins w:id="7524" w:author="Samane Shahpouri" w:date="2024-05-17T22:44:00Z" w16du:dateUtc="2024-05-17T20:44:00Z"/>
            </w:rPr>
          </w:rPrChange>
        </w:rPr>
      </w:pPr>
    </w:p>
    <w:p w14:paraId="283C3BF3" w14:textId="77777777" w:rsidR="00250867" w:rsidRPr="00E24B0A" w:rsidRDefault="00250867">
      <w:pPr>
        <w:pStyle w:val="Heading2"/>
        <w:rPr>
          <w:ins w:id="7525" w:author="Samane Shahpouri" w:date="2024-05-17T22:44:00Z" w16du:dateUtc="2024-05-17T20:44:00Z"/>
          <w:rFonts w:asciiTheme="majorBidi" w:hAnsiTheme="majorBidi" w:cstheme="majorBidi"/>
          <w:b w:val="0"/>
          <w:bCs w:val="0"/>
          <w:rPrChange w:id="7526" w:author="Samane Shahpouri" w:date="2024-05-17T23:11:00Z" w16du:dateUtc="2024-05-17T21:11:00Z">
            <w:rPr>
              <w:ins w:id="7527" w:author="Samane Shahpouri" w:date="2024-05-17T22:44:00Z" w16du:dateUtc="2024-05-17T20:44:00Z"/>
              <w:b/>
              <w:bCs/>
            </w:rPr>
          </w:rPrChange>
        </w:rPr>
        <w:pPrChange w:id="7528" w:author="Samane Shahpouri" w:date="2024-05-17T23:07:00Z" w16du:dateUtc="2024-05-17T21:07:00Z">
          <w:pPr/>
        </w:pPrChange>
      </w:pPr>
      <w:bookmarkStart w:id="7529" w:name="_Hlk166106832"/>
      <w:bookmarkStart w:id="7530" w:name="_Toc167046492"/>
      <w:ins w:id="7531" w:author="Samane Shahpouri" w:date="2024-05-17T22:44:00Z" w16du:dateUtc="2024-05-17T20:44:00Z">
        <w:r w:rsidRPr="00E24B0A">
          <w:rPr>
            <w:rFonts w:asciiTheme="majorBidi" w:hAnsiTheme="majorBidi" w:cstheme="majorBidi"/>
            <w:rPrChange w:id="7532" w:author="Samane Shahpouri" w:date="2024-05-17T23:11:00Z" w16du:dateUtc="2024-05-17T21:11:00Z">
              <w:rPr/>
            </w:rPrChange>
          </w:rPr>
          <w:lastRenderedPageBreak/>
          <w:t>Statistical tests</w:t>
        </w:r>
        <w:bookmarkEnd w:id="7529"/>
        <w:bookmarkEnd w:id="7530"/>
      </w:ins>
    </w:p>
    <w:p w14:paraId="29D49FAD" w14:textId="77777777" w:rsidR="00250867" w:rsidRPr="00E24B0A" w:rsidRDefault="00250867">
      <w:pPr>
        <w:pStyle w:val="Heading3"/>
        <w:rPr>
          <w:ins w:id="7533" w:author="Samane Shahpouri" w:date="2024-05-17T22:44:00Z" w16du:dateUtc="2024-05-17T20:44:00Z"/>
          <w:rFonts w:asciiTheme="majorBidi" w:hAnsiTheme="majorBidi" w:cstheme="majorBidi"/>
          <w:b w:val="0"/>
          <w:bCs w:val="0"/>
          <w:rPrChange w:id="7534" w:author="Samane Shahpouri" w:date="2024-05-17T23:11:00Z" w16du:dateUtc="2024-05-17T21:11:00Z">
            <w:rPr>
              <w:ins w:id="7535" w:author="Samane Shahpouri" w:date="2024-05-17T22:44:00Z" w16du:dateUtc="2024-05-17T20:44:00Z"/>
              <w:b/>
              <w:bCs/>
            </w:rPr>
          </w:rPrChange>
        </w:rPr>
        <w:pPrChange w:id="7536" w:author="Samane Shahpouri" w:date="2024-05-17T23:07:00Z" w16du:dateUtc="2024-05-17T21:07:00Z">
          <w:pPr/>
        </w:pPrChange>
      </w:pPr>
      <w:bookmarkStart w:id="7537" w:name="_Toc167046493"/>
      <w:ins w:id="7538" w:author="Samane Shahpouri" w:date="2024-05-17T22:44:00Z" w16du:dateUtc="2024-05-17T20:44:00Z">
        <w:r w:rsidRPr="00E24B0A">
          <w:rPr>
            <w:rFonts w:asciiTheme="majorBidi" w:hAnsiTheme="majorBidi" w:cstheme="majorBidi"/>
            <w:rPrChange w:id="7539" w:author="Samane Shahpouri" w:date="2024-05-17T23:11:00Z" w16du:dateUtc="2024-05-17T21:11:00Z">
              <w:rPr/>
            </w:rPrChange>
          </w:rPr>
          <w:t>Normality Testing</w:t>
        </w:r>
        <w:bookmarkEnd w:id="7537"/>
      </w:ins>
    </w:p>
    <w:p w14:paraId="5CFE6921" w14:textId="77777777" w:rsidR="00250867" w:rsidRPr="00E24B0A" w:rsidRDefault="00250867" w:rsidP="00250867">
      <w:pPr>
        <w:rPr>
          <w:ins w:id="7540" w:author="Samane Shahpouri" w:date="2024-05-17T22:44:00Z" w16du:dateUtc="2024-05-17T20:44:00Z"/>
          <w:rFonts w:asciiTheme="majorBidi" w:hAnsiTheme="majorBidi" w:cstheme="majorBidi"/>
          <w:rPrChange w:id="7541" w:author="Samane Shahpouri" w:date="2024-05-17T23:11:00Z" w16du:dateUtc="2024-05-17T21:11:00Z">
            <w:rPr>
              <w:ins w:id="7542" w:author="Samane Shahpouri" w:date="2024-05-17T22:44:00Z" w16du:dateUtc="2024-05-17T20:44:00Z"/>
            </w:rPr>
          </w:rPrChange>
        </w:rPr>
      </w:pPr>
      <w:ins w:id="7543" w:author="Samane Shahpouri" w:date="2024-05-17T22:44:00Z" w16du:dateUtc="2024-05-17T20:44:00Z">
        <w:r w:rsidRPr="00E24B0A">
          <w:rPr>
            <w:rFonts w:asciiTheme="majorBidi" w:hAnsiTheme="majorBidi" w:cstheme="majorBidi"/>
            <w:rPrChange w:id="7544" w:author="Samane Shahpouri" w:date="2024-05-17T23:11:00Z" w16du:dateUtc="2024-05-17T21:11:00Z">
              <w:rPr/>
            </w:rPrChange>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ins>
    </w:p>
    <w:p w14:paraId="4522DE88" w14:textId="77777777" w:rsidR="00250867" w:rsidRPr="00E24B0A" w:rsidRDefault="00250867" w:rsidP="00250867">
      <w:pPr>
        <w:rPr>
          <w:ins w:id="7545" w:author="Samane Shahpouri" w:date="2024-05-17T22:44:00Z" w16du:dateUtc="2024-05-17T20:44:00Z"/>
          <w:rFonts w:asciiTheme="majorBidi" w:hAnsiTheme="majorBidi" w:cstheme="majorBidi"/>
          <w:rPrChange w:id="7546" w:author="Samane Shahpouri" w:date="2024-05-17T23:11:00Z" w16du:dateUtc="2024-05-17T21:11:00Z">
            <w:rPr>
              <w:ins w:id="7547" w:author="Samane Shahpouri" w:date="2024-05-17T22:44:00Z" w16du:dateUtc="2024-05-17T20:44:00Z"/>
            </w:rPr>
          </w:rPrChange>
        </w:rPr>
      </w:pPr>
    </w:p>
    <w:p w14:paraId="65BFDC00" w14:textId="6ED67225" w:rsidR="00250867" w:rsidRPr="00507D2D" w:rsidRDefault="00250867" w:rsidP="00507D2D">
      <w:pPr>
        <w:pStyle w:val="Caption"/>
        <w:rPr>
          <w:ins w:id="7548" w:author="Samane Shahpouri" w:date="2024-05-17T22:44:00Z" w16du:dateUtc="2024-05-17T20:44:00Z"/>
        </w:rPr>
      </w:pPr>
      <w:ins w:id="7549" w:author="Samane Shahpouri" w:date="2024-05-17T22:44:00Z" w16du:dateUtc="2024-05-17T20:44:00Z">
        <w:r w:rsidRPr="00507D2D">
          <w:t xml:space="preserve">Table </w:t>
        </w:r>
        <w:r w:rsidRPr="00507D2D">
          <w:fldChar w:fldCharType="begin"/>
        </w:r>
        <w:r w:rsidRPr="00507D2D">
          <w:instrText xml:space="preserve"> SEQ Table \* ARABIC </w:instrText>
        </w:r>
        <w:r w:rsidRPr="00507D2D">
          <w:fldChar w:fldCharType="separate"/>
        </w:r>
      </w:ins>
      <w:ins w:id="7550" w:author="Samane Shahpouri" w:date="2024-05-19T21:34:00Z" w16du:dateUtc="2024-05-19T19:34:00Z">
        <w:r w:rsidR="00230BE0">
          <w:rPr>
            <w:noProof/>
          </w:rPr>
          <w:t>10</w:t>
        </w:r>
      </w:ins>
      <w:ins w:id="7551" w:author="Samane Shahpouri" w:date="2024-05-17T22:44:00Z" w16du:dateUtc="2024-05-17T20:44:00Z">
        <w:r w:rsidRPr="00507D2D">
          <w:fldChar w:fldCharType="end"/>
        </w:r>
        <w:r w:rsidRPr="00507D2D">
          <w:t>: Evaluation of normality of all metric variables across both ADCM and IMCM datasets, by performing a Shapiro-Wilk test for each metric.</w:t>
        </w:r>
      </w:ins>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E24B0A" w14:paraId="07AD39DA" w14:textId="77777777" w:rsidTr="00D06CBC">
        <w:trPr>
          <w:tblHeader/>
          <w:ins w:id="7552" w:author="Samane Shahpouri" w:date="2024-05-17T22:44:00Z"/>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E24B0A" w:rsidRDefault="00250867" w:rsidP="00D06CBC">
            <w:pPr>
              <w:spacing w:after="0" w:line="240" w:lineRule="auto"/>
              <w:jc w:val="right"/>
              <w:rPr>
                <w:ins w:id="7553" w:author="Samane Shahpouri" w:date="2024-05-17T22:44:00Z" w16du:dateUtc="2024-05-17T20:44:00Z"/>
                <w:rFonts w:asciiTheme="majorBidi" w:eastAsia="Times New Roman" w:hAnsiTheme="majorBidi" w:cstheme="majorBidi"/>
                <w:b/>
                <w:bCs/>
                <w:sz w:val="21"/>
                <w:szCs w:val="21"/>
                <w:lang w:eastAsia="en-NL"/>
                <w:rPrChange w:id="7554" w:author="Samane Shahpouri" w:date="2024-05-17T23:11:00Z" w16du:dateUtc="2024-05-17T21:11:00Z">
                  <w:rPr>
                    <w:ins w:id="7555" w:author="Samane Shahpouri" w:date="2024-05-17T22:44:00Z" w16du:dateUtc="2024-05-17T20:44:00Z"/>
                    <w:rFonts w:ascii="Segoe UI" w:eastAsia="Times New Roman" w:hAnsi="Segoe UI" w:cs="Segoe UI"/>
                    <w:b/>
                    <w:bCs/>
                    <w:sz w:val="21"/>
                    <w:szCs w:val="21"/>
                    <w:lang w:eastAsia="en-NL"/>
                  </w:rPr>
                </w:rPrChange>
              </w:rPr>
            </w:pPr>
            <w:ins w:id="7556" w:author="Samane Shahpouri" w:date="2024-05-17T22:44:00Z" w16du:dateUtc="2024-05-17T20:44:00Z">
              <w:r w:rsidRPr="00E24B0A">
                <w:rPr>
                  <w:rFonts w:asciiTheme="majorBidi" w:eastAsia="Times New Roman" w:hAnsiTheme="majorBidi" w:cstheme="majorBidi"/>
                  <w:b/>
                  <w:bCs/>
                  <w:sz w:val="21"/>
                  <w:szCs w:val="21"/>
                  <w:lang w:eastAsia="en-NL"/>
                  <w:rPrChange w:id="7557" w:author="Samane Shahpouri" w:date="2024-05-17T23:11:00Z" w16du:dateUtc="2024-05-17T21:11:00Z">
                    <w:rPr>
                      <w:rFonts w:ascii="Segoe UI" w:eastAsia="Times New Roman" w:hAnsi="Segoe UI" w:cs="Segoe UI"/>
                      <w:b/>
                      <w:bCs/>
                      <w:sz w:val="21"/>
                      <w:szCs w:val="21"/>
                      <w:lang w:eastAsia="en-NL"/>
                    </w:rPr>
                  </w:rPrChange>
                </w:rPr>
                <w:br/>
              </w:r>
            </w:ins>
          </w:p>
        </w:tc>
        <w:tc>
          <w:tcPr>
            <w:tcW w:w="0" w:type="auto"/>
            <w:tcMar>
              <w:top w:w="60" w:type="dxa"/>
              <w:left w:w="120" w:type="dxa"/>
              <w:bottom w:w="60" w:type="dxa"/>
              <w:right w:w="120" w:type="dxa"/>
            </w:tcMar>
            <w:vAlign w:val="center"/>
            <w:hideMark/>
          </w:tcPr>
          <w:p w14:paraId="0487F5FF" w14:textId="77777777" w:rsidR="00250867" w:rsidRPr="00E24B0A" w:rsidRDefault="00250867" w:rsidP="00D06CBC">
            <w:pPr>
              <w:spacing w:after="0" w:line="240" w:lineRule="auto"/>
              <w:jc w:val="center"/>
              <w:rPr>
                <w:ins w:id="7558" w:author="Samane Shahpouri" w:date="2024-05-17T22:44:00Z" w16du:dateUtc="2024-05-17T20:44:00Z"/>
                <w:rFonts w:asciiTheme="majorBidi" w:eastAsia="Times New Roman" w:hAnsiTheme="majorBidi" w:cstheme="majorBidi"/>
                <w:b/>
                <w:bCs/>
                <w:sz w:val="20"/>
                <w:szCs w:val="20"/>
                <w:lang w:eastAsia="en-NL"/>
                <w:rPrChange w:id="7559" w:author="Samane Shahpouri" w:date="2024-05-17T23:11:00Z" w16du:dateUtc="2024-05-17T21:11:00Z">
                  <w:rPr>
                    <w:ins w:id="7560" w:author="Samane Shahpouri" w:date="2024-05-17T22:44:00Z" w16du:dateUtc="2024-05-17T20:44:00Z"/>
                    <w:rFonts w:ascii="Segoe UI" w:eastAsia="Times New Roman" w:hAnsi="Segoe UI" w:cs="Segoe UI"/>
                    <w:b/>
                    <w:bCs/>
                    <w:sz w:val="20"/>
                    <w:szCs w:val="20"/>
                    <w:lang w:eastAsia="en-NL"/>
                  </w:rPr>
                </w:rPrChange>
              </w:rPr>
            </w:pPr>
            <w:ins w:id="7561" w:author="Samane Shahpouri" w:date="2024-05-17T22:44:00Z" w16du:dateUtc="2024-05-17T20:44:00Z">
              <w:r w:rsidRPr="00E24B0A">
                <w:rPr>
                  <w:rFonts w:asciiTheme="majorBidi" w:eastAsia="Times New Roman" w:hAnsiTheme="majorBidi" w:cstheme="majorBidi"/>
                  <w:b/>
                  <w:bCs/>
                  <w:sz w:val="20"/>
                  <w:szCs w:val="20"/>
                  <w:lang w:eastAsia="en-NL"/>
                  <w:rPrChange w:id="7562" w:author="Samane Shahpouri" w:date="2024-05-17T23:11:00Z" w16du:dateUtc="2024-05-17T21:11:00Z">
                    <w:rPr>
                      <w:rFonts w:ascii="Segoe UI" w:eastAsia="Times New Roman" w:hAnsi="Segoe UI" w:cs="Segoe UI"/>
                      <w:b/>
                      <w:bCs/>
                      <w:sz w:val="20"/>
                      <w:szCs w:val="20"/>
                      <w:lang w:eastAsia="en-NL"/>
                    </w:rPr>
                  </w:rPrChange>
                </w:rPr>
                <w:t>Metric</w:t>
              </w:r>
            </w:ins>
          </w:p>
        </w:tc>
        <w:tc>
          <w:tcPr>
            <w:tcW w:w="0" w:type="auto"/>
            <w:tcMar>
              <w:top w:w="60" w:type="dxa"/>
              <w:left w:w="120" w:type="dxa"/>
              <w:bottom w:w="60" w:type="dxa"/>
              <w:right w:w="120" w:type="dxa"/>
            </w:tcMar>
            <w:vAlign w:val="center"/>
            <w:hideMark/>
          </w:tcPr>
          <w:p w14:paraId="6EF4EBA2" w14:textId="77777777" w:rsidR="00250867" w:rsidRPr="00E24B0A" w:rsidRDefault="00250867" w:rsidP="00D06CBC">
            <w:pPr>
              <w:spacing w:after="0" w:line="240" w:lineRule="auto"/>
              <w:jc w:val="center"/>
              <w:rPr>
                <w:ins w:id="7563" w:author="Samane Shahpouri" w:date="2024-05-17T22:44:00Z" w16du:dateUtc="2024-05-17T20:44:00Z"/>
                <w:rFonts w:asciiTheme="majorBidi" w:eastAsia="Times New Roman" w:hAnsiTheme="majorBidi" w:cstheme="majorBidi"/>
                <w:b/>
                <w:bCs/>
                <w:sz w:val="20"/>
                <w:szCs w:val="20"/>
                <w:lang w:eastAsia="en-NL"/>
                <w:rPrChange w:id="7564" w:author="Samane Shahpouri" w:date="2024-05-17T23:11:00Z" w16du:dateUtc="2024-05-17T21:11:00Z">
                  <w:rPr>
                    <w:ins w:id="7565" w:author="Samane Shahpouri" w:date="2024-05-17T22:44:00Z" w16du:dateUtc="2024-05-17T20:44:00Z"/>
                    <w:rFonts w:ascii="Segoe UI" w:eastAsia="Times New Roman" w:hAnsi="Segoe UI" w:cs="Segoe UI"/>
                    <w:b/>
                    <w:bCs/>
                    <w:sz w:val="20"/>
                    <w:szCs w:val="20"/>
                    <w:lang w:eastAsia="en-NL"/>
                  </w:rPr>
                </w:rPrChange>
              </w:rPr>
            </w:pPr>
            <w:ins w:id="7566" w:author="Samane Shahpouri" w:date="2024-05-17T22:44:00Z" w16du:dateUtc="2024-05-17T20:44:00Z">
              <w:r w:rsidRPr="00E24B0A">
                <w:rPr>
                  <w:rFonts w:asciiTheme="majorBidi" w:eastAsia="Times New Roman" w:hAnsiTheme="majorBidi" w:cstheme="majorBidi"/>
                  <w:b/>
                  <w:bCs/>
                  <w:sz w:val="20"/>
                  <w:szCs w:val="20"/>
                  <w:lang w:eastAsia="en-NL"/>
                  <w:rPrChange w:id="7567" w:author="Samane Shahpouri" w:date="2024-05-17T23:11:00Z" w16du:dateUtc="2024-05-17T21:11:00Z">
                    <w:rPr>
                      <w:rFonts w:ascii="Segoe UI" w:eastAsia="Times New Roman" w:hAnsi="Segoe UI" w:cs="Segoe UI"/>
                      <w:b/>
                      <w:bCs/>
                      <w:sz w:val="20"/>
                      <w:szCs w:val="20"/>
                      <w:lang w:eastAsia="en-NL"/>
                    </w:rPr>
                  </w:rPrChange>
                </w:rPr>
                <w:t>ADCM Statistic</w:t>
              </w:r>
            </w:ins>
          </w:p>
        </w:tc>
        <w:tc>
          <w:tcPr>
            <w:tcW w:w="1689" w:type="dxa"/>
            <w:tcMar>
              <w:top w:w="60" w:type="dxa"/>
              <w:left w:w="120" w:type="dxa"/>
              <w:bottom w:w="60" w:type="dxa"/>
              <w:right w:w="120" w:type="dxa"/>
            </w:tcMar>
            <w:vAlign w:val="center"/>
            <w:hideMark/>
          </w:tcPr>
          <w:p w14:paraId="4500A84D" w14:textId="77777777" w:rsidR="00250867" w:rsidRPr="00E24B0A" w:rsidRDefault="00250867" w:rsidP="00D06CBC">
            <w:pPr>
              <w:spacing w:after="0" w:line="240" w:lineRule="auto"/>
              <w:jc w:val="center"/>
              <w:rPr>
                <w:ins w:id="7568" w:author="Samane Shahpouri" w:date="2024-05-17T22:44:00Z" w16du:dateUtc="2024-05-17T20:44:00Z"/>
                <w:rFonts w:asciiTheme="majorBidi" w:eastAsia="Times New Roman" w:hAnsiTheme="majorBidi" w:cstheme="majorBidi"/>
                <w:b/>
                <w:bCs/>
                <w:sz w:val="20"/>
                <w:szCs w:val="20"/>
                <w:lang w:eastAsia="en-NL"/>
                <w:rPrChange w:id="7569" w:author="Samane Shahpouri" w:date="2024-05-17T23:11:00Z" w16du:dateUtc="2024-05-17T21:11:00Z">
                  <w:rPr>
                    <w:ins w:id="7570" w:author="Samane Shahpouri" w:date="2024-05-17T22:44:00Z" w16du:dateUtc="2024-05-17T20:44:00Z"/>
                    <w:rFonts w:ascii="Segoe UI" w:eastAsia="Times New Roman" w:hAnsi="Segoe UI" w:cs="Segoe UI"/>
                    <w:b/>
                    <w:bCs/>
                    <w:sz w:val="20"/>
                    <w:szCs w:val="20"/>
                    <w:lang w:eastAsia="en-NL"/>
                  </w:rPr>
                </w:rPrChange>
              </w:rPr>
            </w:pPr>
            <w:ins w:id="7571" w:author="Samane Shahpouri" w:date="2024-05-17T22:44:00Z" w16du:dateUtc="2024-05-17T20:44:00Z">
              <w:r w:rsidRPr="00E24B0A">
                <w:rPr>
                  <w:rFonts w:asciiTheme="majorBidi" w:eastAsia="Times New Roman" w:hAnsiTheme="majorBidi" w:cstheme="majorBidi"/>
                  <w:b/>
                  <w:bCs/>
                  <w:sz w:val="20"/>
                  <w:szCs w:val="20"/>
                  <w:lang w:eastAsia="en-NL"/>
                  <w:rPrChange w:id="7572" w:author="Samane Shahpouri" w:date="2024-05-17T23:11:00Z" w16du:dateUtc="2024-05-17T21:11:00Z">
                    <w:rPr>
                      <w:rFonts w:ascii="Segoe UI" w:eastAsia="Times New Roman" w:hAnsi="Segoe UI" w:cs="Segoe UI"/>
                      <w:b/>
                      <w:bCs/>
                      <w:sz w:val="20"/>
                      <w:szCs w:val="20"/>
                      <w:lang w:eastAsia="en-NL"/>
                    </w:rPr>
                  </w:rPrChange>
                </w:rPr>
                <w:t>ADCM P-value</w:t>
              </w:r>
            </w:ins>
          </w:p>
        </w:tc>
        <w:tc>
          <w:tcPr>
            <w:tcW w:w="1422" w:type="dxa"/>
            <w:tcMar>
              <w:top w:w="60" w:type="dxa"/>
              <w:left w:w="120" w:type="dxa"/>
              <w:bottom w:w="60" w:type="dxa"/>
              <w:right w:w="120" w:type="dxa"/>
            </w:tcMar>
            <w:vAlign w:val="center"/>
            <w:hideMark/>
          </w:tcPr>
          <w:p w14:paraId="454574F4" w14:textId="77777777" w:rsidR="00250867" w:rsidRPr="00E24B0A" w:rsidRDefault="00250867" w:rsidP="00D06CBC">
            <w:pPr>
              <w:spacing w:after="0" w:line="240" w:lineRule="auto"/>
              <w:jc w:val="center"/>
              <w:rPr>
                <w:ins w:id="7573" w:author="Samane Shahpouri" w:date="2024-05-17T22:44:00Z" w16du:dateUtc="2024-05-17T20:44:00Z"/>
                <w:rFonts w:asciiTheme="majorBidi" w:eastAsia="Times New Roman" w:hAnsiTheme="majorBidi" w:cstheme="majorBidi"/>
                <w:b/>
                <w:bCs/>
                <w:sz w:val="20"/>
                <w:szCs w:val="20"/>
                <w:lang w:eastAsia="en-NL"/>
                <w:rPrChange w:id="7574" w:author="Samane Shahpouri" w:date="2024-05-17T23:11:00Z" w16du:dateUtc="2024-05-17T21:11:00Z">
                  <w:rPr>
                    <w:ins w:id="7575" w:author="Samane Shahpouri" w:date="2024-05-17T22:44:00Z" w16du:dateUtc="2024-05-17T20:44:00Z"/>
                    <w:rFonts w:ascii="Segoe UI" w:eastAsia="Times New Roman" w:hAnsi="Segoe UI" w:cs="Segoe UI"/>
                    <w:b/>
                    <w:bCs/>
                    <w:sz w:val="20"/>
                    <w:szCs w:val="20"/>
                    <w:lang w:eastAsia="en-NL"/>
                  </w:rPr>
                </w:rPrChange>
              </w:rPr>
            </w:pPr>
            <w:ins w:id="7576" w:author="Samane Shahpouri" w:date="2024-05-17T22:44:00Z" w16du:dateUtc="2024-05-17T20:44:00Z">
              <w:r w:rsidRPr="00E24B0A">
                <w:rPr>
                  <w:rFonts w:asciiTheme="majorBidi" w:eastAsia="Times New Roman" w:hAnsiTheme="majorBidi" w:cstheme="majorBidi"/>
                  <w:b/>
                  <w:bCs/>
                  <w:sz w:val="20"/>
                  <w:szCs w:val="20"/>
                  <w:lang w:eastAsia="en-NL"/>
                  <w:rPrChange w:id="7577" w:author="Samane Shahpouri" w:date="2024-05-17T23:11:00Z" w16du:dateUtc="2024-05-17T21:11:00Z">
                    <w:rPr>
                      <w:rFonts w:ascii="Segoe UI" w:eastAsia="Times New Roman" w:hAnsi="Segoe UI" w:cs="Segoe UI"/>
                      <w:b/>
                      <w:bCs/>
                      <w:sz w:val="20"/>
                      <w:szCs w:val="20"/>
                      <w:lang w:eastAsia="en-NL"/>
                    </w:rPr>
                  </w:rPrChange>
                </w:rPr>
                <w:t>IMCM Statistic</w:t>
              </w:r>
            </w:ins>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E24B0A" w:rsidRDefault="00250867" w:rsidP="00D06CBC">
            <w:pPr>
              <w:jc w:val="center"/>
              <w:rPr>
                <w:ins w:id="7578" w:author="Samane Shahpouri" w:date="2024-05-17T22:44:00Z" w16du:dateUtc="2024-05-17T20:44:00Z"/>
                <w:rFonts w:asciiTheme="majorBidi" w:eastAsia="Times New Roman" w:hAnsiTheme="majorBidi" w:cstheme="majorBidi"/>
                <w:sz w:val="20"/>
                <w:szCs w:val="20"/>
                <w:lang w:eastAsia="en-NL"/>
                <w:rPrChange w:id="7579" w:author="Samane Shahpouri" w:date="2024-05-17T23:11:00Z" w16du:dateUtc="2024-05-17T21:11:00Z">
                  <w:rPr>
                    <w:ins w:id="7580" w:author="Samane Shahpouri" w:date="2024-05-17T22:44:00Z" w16du:dateUtc="2024-05-17T20:44:00Z"/>
                    <w:rFonts w:eastAsia="Times New Roman"/>
                    <w:sz w:val="20"/>
                    <w:szCs w:val="20"/>
                    <w:lang w:eastAsia="en-NL"/>
                  </w:rPr>
                </w:rPrChange>
              </w:rPr>
            </w:pPr>
            <w:ins w:id="7581" w:author="Samane Shahpouri" w:date="2024-05-17T22:44:00Z" w16du:dateUtc="2024-05-17T20:44:00Z">
              <w:r w:rsidRPr="00E24B0A">
                <w:rPr>
                  <w:rFonts w:asciiTheme="majorBidi" w:eastAsia="Times New Roman" w:hAnsiTheme="majorBidi" w:cstheme="majorBidi"/>
                  <w:b/>
                  <w:bCs/>
                  <w:sz w:val="20"/>
                  <w:szCs w:val="20"/>
                  <w:lang w:eastAsia="en-NL"/>
                  <w:rPrChange w:id="7582" w:author="Samane Shahpouri" w:date="2024-05-17T23:11:00Z" w16du:dateUtc="2024-05-17T21:11:00Z">
                    <w:rPr>
                      <w:rFonts w:ascii="Segoe UI" w:eastAsia="Times New Roman" w:hAnsi="Segoe UI" w:cs="Segoe UI"/>
                      <w:b/>
                      <w:bCs/>
                      <w:sz w:val="20"/>
                      <w:szCs w:val="20"/>
                      <w:lang w:eastAsia="en-NL"/>
                    </w:rPr>
                  </w:rPrChange>
                </w:rPr>
                <w:t>IMCM P-value</w:t>
              </w:r>
            </w:ins>
          </w:p>
        </w:tc>
      </w:tr>
      <w:tr w:rsidR="00250867" w:rsidRPr="00E24B0A" w14:paraId="1DB6EB51" w14:textId="77777777" w:rsidTr="00D06CBC">
        <w:trPr>
          <w:ins w:id="7583" w:author="Samane Shahpouri" w:date="2024-05-17T22:44:00Z"/>
        </w:trPr>
        <w:tc>
          <w:tcPr>
            <w:tcW w:w="0" w:type="auto"/>
            <w:tcMar>
              <w:top w:w="60" w:type="dxa"/>
              <w:left w:w="120" w:type="dxa"/>
              <w:bottom w:w="60" w:type="dxa"/>
              <w:right w:w="120" w:type="dxa"/>
            </w:tcMar>
            <w:vAlign w:val="center"/>
            <w:hideMark/>
          </w:tcPr>
          <w:p w14:paraId="1B910F67" w14:textId="77777777" w:rsidR="00250867" w:rsidRPr="00E24B0A" w:rsidRDefault="00250867" w:rsidP="00D06CBC">
            <w:pPr>
              <w:spacing w:after="0" w:line="240" w:lineRule="auto"/>
              <w:jc w:val="right"/>
              <w:rPr>
                <w:ins w:id="7584" w:author="Samane Shahpouri" w:date="2024-05-17T22:44:00Z" w16du:dateUtc="2024-05-17T20:44:00Z"/>
                <w:rFonts w:asciiTheme="majorBidi" w:eastAsia="Times New Roman" w:hAnsiTheme="majorBidi" w:cstheme="majorBidi"/>
                <w:sz w:val="21"/>
                <w:szCs w:val="21"/>
                <w:lang w:eastAsia="en-NL"/>
                <w:rPrChange w:id="7585" w:author="Samane Shahpouri" w:date="2024-05-17T23:11:00Z" w16du:dateUtc="2024-05-17T21:11:00Z">
                  <w:rPr>
                    <w:ins w:id="7586" w:author="Samane Shahpouri" w:date="2024-05-17T22:44:00Z" w16du:dateUtc="2024-05-17T20:44:00Z"/>
                    <w:rFonts w:ascii="Segoe UI" w:eastAsia="Times New Roman" w:hAnsi="Segoe UI" w:cs="Segoe UI"/>
                    <w:sz w:val="21"/>
                    <w:szCs w:val="21"/>
                    <w:lang w:eastAsia="en-NL"/>
                  </w:rPr>
                </w:rPrChange>
              </w:rPr>
            </w:pPr>
            <w:ins w:id="7587" w:author="Samane Shahpouri" w:date="2024-05-17T22:44:00Z" w16du:dateUtc="2024-05-17T20:44:00Z">
              <w:r w:rsidRPr="00E24B0A">
                <w:rPr>
                  <w:rFonts w:asciiTheme="majorBidi" w:eastAsia="Times New Roman" w:hAnsiTheme="majorBidi" w:cstheme="majorBidi"/>
                  <w:sz w:val="21"/>
                  <w:szCs w:val="21"/>
                  <w:lang w:eastAsia="en-NL"/>
                  <w:rPrChange w:id="7588" w:author="Samane Shahpouri" w:date="2024-05-17T23:11:00Z" w16du:dateUtc="2024-05-17T21:11:00Z">
                    <w:rPr>
                      <w:rFonts w:ascii="Segoe UI" w:eastAsia="Times New Roman" w:hAnsi="Segoe UI" w:cs="Segoe UI"/>
                      <w:sz w:val="21"/>
                      <w:szCs w:val="21"/>
                      <w:lang w:eastAsia="en-NL"/>
                    </w:rPr>
                  </w:rPrChange>
                </w:rPr>
                <w:t>0</w:t>
              </w:r>
            </w:ins>
          </w:p>
        </w:tc>
        <w:tc>
          <w:tcPr>
            <w:tcW w:w="3043" w:type="dxa"/>
            <w:tcMar>
              <w:top w:w="60" w:type="dxa"/>
              <w:left w:w="120" w:type="dxa"/>
              <w:bottom w:w="60" w:type="dxa"/>
              <w:right w:w="120" w:type="dxa"/>
            </w:tcMar>
            <w:vAlign w:val="center"/>
            <w:hideMark/>
          </w:tcPr>
          <w:p w14:paraId="2708A688" w14:textId="77777777" w:rsidR="00250867" w:rsidRPr="00E24B0A" w:rsidRDefault="00250867" w:rsidP="00D06CBC">
            <w:pPr>
              <w:spacing w:after="0" w:line="240" w:lineRule="auto"/>
              <w:rPr>
                <w:ins w:id="7589" w:author="Samane Shahpouri" w:date="2024-05-17T22:44:00Z" w16du:dateUtc="2024-05-17T20:44:00Z"/>
                <w:rFonts w:asciiTheme="majorBidi" w:eastAsia="Times New Roman" w:hAnsiTheme="majorBidi" w:cstheme="majorBidi"/>
                <w:sz w:val="20"/>
                <w:szCs w:val="20"/>
                <w:lang w:eastAsia="en-NL"/>
                <w:rPrChange w:id="7590" w:author="Samane Shahpouri" w:date="2024-05-17T23:11:00Z" w16du:dateUtc="2024-05-17T21:11:00Z">
                  <w:rPr>
                    <w:ins w:id="7591" w:author="Samane Shahpouri" w:date="2024-05-17T22:44:00Z" w16du:dateUtc="2024-05-17T20:44:00Z"/>
                    <w:rFonts w:ascii="Segoe UI" w:eastAsia="Times New Roman" w:hAnsi="Segoe UI" w:cs="Segoe UI"/>
                    <w:sz w:val="20"/>
                    <w:szCs w:val="20"/>
                    <w:lang w:eastAsia="en-NL"/>
                  </w:rPr>
                </w:rPrChange>
              </w:rPr>
            </w:pPr>
            <w:ins w:id="7592" w:author="Samane Shahpouri" w:date="2024-05-17T22:44:00Z" w16du:dateUtc="2024-05-17T20:44:00Z">
              <w:r w:rsidRPr="00E24B0A">
                <w:rPr>
                  <w:rFonts w:asciiTheme="majorBidi" w:eastAsia="Times New Roman" w:hAnsiTheme="majorBidi" w:cstheme="majorBidi"/>
                  <w:sz w:val="20"/>
                  <w:szCs w:val="20"/>
                  <w:lang w:eastAsia="en-NL"/>
                  <w:rPrChange w:id="7593" w:author="Samane Shahpouri" w:date="2024-05-17T23:11:00Z" w16du:dateUtc="2024-05-17T21:11:00Z">
                    <w:rPr>
                      <w:rFonts w:ascii="Segoe UI" w:eastAsia="Times New Roman" w:hAnsi="Segoe UI" w:cs="Segoe UI"/>
                      <w:sz w:val="20"/>
                      <w:szCs w:val="20"/>
                      <w:lang w:eastAsia="en-NL"/>
                    </w:rPr>
                  </w:rPrChange>
                </w:rPr>
                <w:t>Mean Error (SUV)</w:t>
              </w:r>
            </w:ins>
          </w:p>
        </w:tc>
        <w:tc>
          <w:tcPr>
            <w:tcW w:w="1430" w:type="dxa"/>
            <w:tcMar>
              <w:top w:w="60" w:type="dxa"/>
              <w:left w:w="120" w:type="dxa"/>
              <w:bottom w:w="60" w:type="dxa"/>
              <w:right w:w="120" w:type="dxa"/>
            </w:tcMar>
            <w:vAlign w:val="center"/>
            <w:hideMark/>
          </w:tcPr>
          <w:p w14:paraId="11E96728" w14:textId="77777777" w:rsidR="00250867" w:rsidRPr="00E24B0A" w:rsidRDefault="00250867" w:rsidP="00D06CBC">
            <w:pPr>
              <w:spacing w:after="0" w:line="240" w:lineRule="auto"/>
              <w:jc w:val="center"/>
              <w:rPr>
                <w:ins w:id="7594" w:author="Samane Shahpouri" w:date="2024-05-17T22:44:00Z" w16du:dateUtc="2024-05-17T20:44:00Z"/>
                <w:rFonts w:asciiTheme="majorBidi" w:eastAsia="Times New Roman" w:hAnsiTheme="majorBidi" w:cstheme="majorBidi"/>
                <w:sz w:val="21"/>
                <w:szCs w:val="21"/>
                <w:lang w:eastAsia="en-NL"/>
                <w:rPrChange w:id="7595" w:author="Samane Shahpouri" w:date="2024-05-17T23:11:00Z" w16du:dateUtc="2024-05-17T21:11:00Z">
                  <w:rPr>
                    <w:ins w:id="7596" w:author="Samane Shahpouri" w:date="2024-05-17T22:44:00Z" w16du:dateUtc="2024-05-17T20:44:00Z"/>
                    <w:rFonts w:ascii="Segoe UI" w:eastAsia="Times New Roman" w:hAnsi="Segoe UI" w:cs="Segoe UI"/>
                    <w:sz w:val="21"/>
                    <w:szCs w:val="21"/>
                    <w:lang w:eastAsia="en-NL"/>
                  </w:rPr>
                </w:rPrChange>
              </w:rPr>
            </w:pPr>
            <w:ins w:id="7597" w:author="Samane Shahpouri" w:date="2024-05-17T22:44:00Z" w16du:dateUtc="2024-05-17T20:44:00Z">
              <w:r w:rsidRPr="00E24B0A">
                <w:rPr>
                  <w:rFonts w:asciiTheme="majorBidi" w:eastAsia="Times New Roman" w:hAnsiTheme="majorBidi" w:cstheme="majorBidi"/>
                  <w:sz w:val="21"/>
                  <w:szCs w:val="21"/>
                  <w:lang w:eastAsia="en-NL"/>
                  <w:rPrChange w:id="7598" w:author="Samane Shahpouri" w:date="2024-05-17T23:11:00Z" w16du:dateUtc="2024-05-17T21:11:00Z">
                    <w:rPr>
                      <w:rFonts w:ascii="Segoe UI" w:eastAsia="Times New Roman" w:hAnsi="Segoe UI" w:cs="Segoe UI"/>
                      <w:sz w:val="21"/>
                      <w:szCs w:val="21"/>
                      <w:lang w:eastAsia="en-NL"/>
                    </w:rPr>
                  </w:rPrChange>
                </w:rPr>
                <w:t>0.962684</w:t>
              </w:r>
            </w:ins>
          </w:p>
        </w:tc>
        <w:tc>
          <w:tcPr>
            <w:tcW w:w="1689" w:type="dxa"/>
            <w:tcMar>
              <w:top w:w="60" w:type="dxa"/>
              <w:left w:w="120" w:type="dxa"/>
              <w:bottom w:w="60" w:type="dxa"/>
              <w:right w:w="120" w:type="dxa"/>
            </w:tcMar>
            <w:vAlign w:val="center"/>
            <w:hideMark/>
          </w:tcPr>
          <w:p w14:paraId="42272267" w14:textId="77777777" w:rsidR="00250867" w:rsidRPr="00E24B0A" w:rsidRDefault="00250867" w:rsidP="00D06CBC">
            <w:pPr>
              <w:spacing w:after="0" w:line="240" w:lineRule="auto"/>
              <w:jc w:val="center"/>
              <w:rPr>
                <w:ins w:id="7599" w:author="Samane Shahpouri" w:date="2024-05-17T22:44:00Z" w16du:dateUtc="2024-05-17T20:44:00Z"/>
                <w:rFonts w:asciiTheme="majorBidi" w:eastAsia="Times New Roman" w:hAnsiTheme="majorBidi" w:cstheme="majorBidi"/>
                <w:sz w:val="21"/>
                <w:szCs w:val="21"/>
                <w:lang w:eastAsia="en-NL"/>
                <w:rPrChange w:id="7600" w:author="Samane Shahpouri" w:date="2024-05-17T23:11:00Z" w16du:dateUtc="2024-05-17T21:11:00Z">
                  <w:rPr>
                    <w:ins w:id="7601" w:author="Samane Shahpouri" w:date="2024-05-17T22:44:00Z" w16du:dateUtc="2024-05-17T20:44:00Z"/>
                    <w:rFonts w:ascii="Segoe UI" w:eastAsia="Times New Roman" w:hAnsi="Segoe UI" w:cs="Segoe UI"/>
                    <w:sz w:val="21"/>
                    <w:szCs w:val="21"/>
                    <w:lang w:eastAsia="en-NL"/>
                  </w:rPr>
                </w:rPrChange>
              </w:rPr>
            </w:pPr>
            <w:ins w:id="7602" w:author="Samane Shahpouri" w:date="2024-05-17T22:44:00Z" w16du:dateUtc="2024-05-17T20:44:00Z">
              <w:r w:rsidRPr="00E24B0A">
                <w:rPr>
                  <w:rFonts w:asciiTheme="majorBidi" w:eastAsia="Times New Roman" w:hAnsiTheme="majorBidi" w:cstheme="majorBidi"/>
                  <w:sz w:val="21"/>
                  <w:szCs w:val="21"/>
                  <w:lang w:eastAsia="en-NL"/>
                  <w:rPrChange w:id="7603" w:author="Samane Shahpouri" w:date="2024-05-17T23:11:00Z" w16du:dateUtc="2024-05-17T21:11:00Z">
                    <w:rPr>
                      <w:rFonts w:ascii="Segoe UI" w:eastAsia="Times New Roman" w:hAnsi="Segoe UI" w:cs="Segoe UI"/>
                      <w:sz w:val="21"/>
                      <w:szCs w:val="21"/>
                      <w:lang w:eastAsia="en-NL"/>
                    </w:rPr>
                  </w:rPrChange>
                </w:rPr>
                <w:t>0.598745</w:t>
              </w:r>
            </w:ins>
          </w:p>
        </w:tc>
        <w:tc>
          <w:tcPr>
            <w:tcW w:w="1422" w:type="dxa"/>
            <w:tcMar>
              <w:top w:w="60" w:type="dxa"/>
              <w:left w:w="120" w:type="dxa"/>
              <w:bottom w:w="60" w:type="dxa"/>
              <w:right w:w="120" w:type="dxa"/>
            </w:tcMar>
            <w:vAlign w:val="center"/>
            <w:hideMark/>
          </w:tcPr>
          <w:p w14:paraId="725F9E16" w14:textId="77777777" w:rsidR="00250867" w:rsidRPr="00E24B0A" w:rsidRDefault="00250867" w:rsidP="00D06CBC">
            <w:pPr>
              <w:spacing w:after="0" w:line="240" w:lineRule="auto"/>
              <w:jc w:val="center"/>
              <w:rPr>
                <w:ins w:id="7604" w:author="Samane Shahpouri" w:date="2024-05-17T22:44:00Z" w16du:dateUtc="2024-05-17T20:44:00Z"/>
                <w:rFonts w:asciiTheme="majorBidi" w:eastAsia="Times New Roman" w:hAnsiTheme="majorBidi" w:cstheme="majorBidi"/>
                <w:sz w:val="21"/>
                <w:szCs w:val="21"/>
                <w:lang w:eastAsia="en-NL"/>
                <w:rPrChange w:id="7605" w:author="Samane Shahpouri" w:date="2024-05-17T23:11:00Z" w16du:dateUtc="2024-05-17T21:11:00Z">
                  <w:rPr>
                    <w:ins w:id="7606" w:author="Samane Shahpouri" w:date="2024-05-17T22:44:00Z" w16du:dateUtc="2024-05-17T20:44:00Z"/>
                    <w:rFonts w:ascii="Segoe UI" w:eastAsia="Times New Roman" w:hAnsi="Segoe UI" w:cs="Segoe UI"/>
                    <w:sz w:val="21"/>
                    <w:szCs w:val="21"/>
                    <w:lang w:eastAsia="en-NL"/>
                  </w:rPr>
                </w:rPrChange>
              </w:rPr>
            </w:pPr>
            <w:ins w:id="7607" w:author="Samane Shahpouri" w:date="2024-05-17T22:44:00Z" w16du:dateUtc="2024-05-17T20:44:00Z">
              <w:r w:rsidRPr="00E24B0A">
                <w:rPr>
                  <w:rFonts w:asciiTheme="majorBidi" w:eastAsia="Times New Roman" w:hAnsiTheme="majorBidi" w:cstheme="majorBidi"/>
                  <w:sz w:val="21"/>
                  <w:szCs w:val="21"/>
                  <w:lang w:eastAsia="en-NL"/>
                  <w:rPrChange w:id="7608" w:author="Samane Shahpouri" w:date="2024-05-17T23:11:00Z" w16du:dateUtc="2024-05-17T21:11:00Z">
                    <w:rPr>
                      <w:rFonts w:ascii="Segoe UI" w:eastAsia="Times New Roman" w:hAnsi="Segoe UI" w:cs="Segoe UI"/>
                      <w:sz w:val="21"/>
                      <w:szCs w:val="21"/>
                      <w:lang w:eastAsia="en-NL"/>
                    </w:rPr>
                  </w:rPrChange>
                </w:rPr>
                <w:t>0.964505</w:t>
              </w:r>
            </w:ins>
          </w:p>
        </w:tc>
        <w:tc>
          <w:tcPr>
            <w:tcW w:w="1413" w:type="dxa"/>
            <w:tcMar>
              <w:top w:w="60" w:type="dxa"/>
              <w:left w:w="120" w:type="dxa"/>
              <w:bottom w:w="60" w:type="dxa"/>
              <w:right w:w="120" w:type="dxa"/>
            </w:tcMar>
            <w:vAlign w:val="center"/>
            <w:hideMark/>
          </w:tcPr>
          <w:p w14:paraId="59409592" w14:textId="77777777" w:rsidR="00250867" w:rsidRPr="00E24B0A" w:rsidRDefault="00250867" w:rsidP="00D06CBC">
            <w:pPr>
              <w:spacing w:after="0" w:line="240" w:lineRule="auto"/>
              <w:jc w:val="center"/>
              <w:rPr>
                <w:ins w:id="7609" w:author="Samane Shahpouri" w:date="2024-05-17T22:44:00Z" w16du:dateUtc="2024-05-17T20:44:00Z"/>
                <w:rFonts w:asciiTheme="majorBidi" w:eastAsia="Times New Roman" w:hAnsiTheme="majorBidi" w:cstheme="majorBidi"/>
                <w:sz w:val="21"/>
                <w:szCs w:val="21"/>
                <w:lang w:eastAsia="en-NL"/>
                <w:rPrChange w:id="7610" w:author="Samane Shahpouri" w:date="2024-05-17T23:11:00Z" w16du:dateUtc="2024-05-17T21:11:00Z">
                  <w:rPr>
                    <w:ins w:id="7611" w:author="Samane Shahpouri" w:date="2024-05-17T22:44:00Z" w16du:dateUtc="2024-05-17T20:44:00Z"/>
                    <w:rFonts w:ascii="Segoe UI" w:eastAsia="Times New Roman" w:hAnsi="Segoe UI" w:cs="Segoe UI"/>
                    <w:sz w:val="21"/>
                    <w:szCs w:val="21"/>
                    <w:lang w:eastAsia="en-NL"/>
                  </w:rPr>
                </w:rPrChange>
              </w:rPr>
            </w:pPr>
            <w:ins w:id="7612" w:author="Samane Shahpouri" w:date="2024-05-17T22:44:00Z" w16du:dateUtc="2024-05-17T20:44:00Z">
              <w:r w:rsidRPr="00E24B0A">
                <w:rPr>
                  <w:rFonts w:asciiTheme="majorBidi" w:eastAsia="Times New Roman" w:hAnsiTheme="majorBidi" w:cstheme="majorBidi"/>
                  <w:sz w:val="21"/>
                  <w:szCs w:val="21"/>
                  <w:lang w:eastAsia="en-NL"/>
                  <w:rPrChange w:id="7613" w:author="Samane Shahpouri" w:date="2024-05-17T23:11:00Z" w16du:dateUtc="2024-05-17T21:11:00Z">
                    <w:rPr>
                      <w:rFonts w:ascii="Segoe UI" w:eastAsia="Times New Roman" w:hAnsi="Segoe UI" w:cs="Segoe UI"/>
                      <w:sz w:val="21"/>
                      <w:szCs w:val="21"/>
                      <w:lang w:eastAsia="en-NL"/>
                    </w:rPr>
                  </w:rPrChange>
                </w:rPr>
                <w:t>0.637189</w:t>
              </w:r>
            </w:ins>
          </w:p>
        </w:tc>
      </w:tr>
      <w:tr w:rsidR="00250867" w:rsidRPr="00E24B0A" w14:paraId="17E7CC1A" w14:textId="77777777" w:rsidTr="00D06CBC">
        <w:trPr>
          <w:ins w:id="7614" w:author="Samane Shahpouri" w:date="2024-05-17T22:44:00Z"/>
        </w:trPr>
        <w:tc>
          <w:tcPr>
            <w:tcW w:w="0" w:type="auto"/>
            <w:tcMar>
              <w:top w:w="60" w:type="dxa"/>
              <w:left w:w="120" w:type="dxa"/>
              <w:bottom w:w="60" w:type="dxa"/>
              <w:right w:w="120" w:type="dxa"/>
            </w:tcMar>
            <w:vAlign w:val="center"/>
            <w:hideMark/>
          </w:tcPr>
          <w:p w14:paraId="0D6E3DC6" w14:textId="77777777" w:rsidR="00250867" w:rsidRPr="00E24B0A" w:rsidRDefault="00250867" w:rsidP="00D06CBC">
            <w:pPr>
              <w:spacing w:after="0" w:line="240" w:lineRule="auto"/>
              <w:jc w:val="right"/>
              <w:rPr>
                <w:ins w:id="7615" w:author="Samane Shahpouri" w:date="2024-05-17T22:44:00Z" w16du:dateUtc="2024-05-17T20:44:00Z"/>
                <w:rFonts w:asciiTheme="majorBidi" w:eastAsia="Times New Roman" w:hAnsiTheme="majorBidi" w:cstheme="majorBidi"/>
                <w:sz w:val="21"/>
                <w:szCs w:val="21"/>
                <w:lang w:eastAsia="en-NL"/>
                <w:rPrChange w:id="7616" w:author="Samane Shahpouri" w:date="2024-05-17T23:11:00Z" w16du:dateUtc="2024-05-17T21:11:00Z">
                  <w:rPr>
                    <w:ins w:id="7617" w:author="Samane Shahpouri" w:date="2024-05-17T22:44:00Z" w16du:dateUtc="2024-05-17T20:44:00Z"/>
                    <w:rFonts w:ascii="Segoe UI" w:eastAsia="Times New Roman" w:hAnsi="Segoe UI" w:cs="Segoe UI"/>
                    <w:sz w:val="21"/>
                    <w:szCs w:val="21"/>
                    <w:lang w:eastAsia="en-NL"/>
                  </w:rPr>
                </w:rPrChange>
              </w:rPr>
            </w:pPr>
            <w:ins w:id="7618" w:author="Samane Shahpouri" w:date="2024-05-17T22:44:00Z" w16du:dateUtc="2024-05-17T20:44:00Z">
              <w:r w:rsidRPr="00E24B0A">
                <w:rPr>
                  <w:rFonts w:asciiTheme="majorBidi" w:eastAsia="Times New Roman" w:hAnsiTheme="majorBidi" w:cstheme="majorBidi"/>
                  <w:sz w:val="21"/>
                  <w:szCs w:val="21"/>
                  <w:lang w:eastAsia="en-NL"/>
                  <w:rPrChange w:id="7619" w:author="Samane Shahpouri" w:date="2024-05-17T23:11:00Z" w16du:dateUtc="2024-05-17T21:11:00Z">
                    <w:rPr>
                      <w:rFonts w:ascii="Segoe UI" w:eastAsia="Times New Roman" w:hAnsi="Segoe UI" w:cs="Segoe UI"/>
                      <w:sz w:val="21"/>
                      <w:szCs w:val="21"/>
                      <w:lang w:eastAsia="en-NL"/>
                    </w:rPr>
                  </w:rPrChange>
                </w:rPr>
                <w:t>1</w:t>
              </w:r>
            </w:ins>
          </w:p>
        </w:tc>
        <w:tc>
          <w:tcPr>
            <w:tcW w:w="3043" w:type="dxa"/>
            <w:tcMar>
              <w:top w:w="60" w:type="dxa"/>
              <w:left w:w="120" w:type="dxa"/>
              <w:bottom w:w="60" w:type="dxa"/>
              <w:right w:w="120" w:type="dxa"/>
            </w:tcMar>
            <w:vAlign w:val="center"/>
            <w:hideMark/>
          </w:tcPr>
          <w:p w14:paraId="59448302" w14:textId="77777777" w:rsidR="00250867" w:rsidRPr="00E24B0A" w:rsidRDefault="00250867" w:rsidP="00D06CBC">
            <w:pPr>
              <w:spacing w:after="0" w:line="240" w:lineRule="auto"/>
              <w:rPr>
                <w:ins w:id="7620" w:author="Samane Shahpouri" w:date="2024-05-17T22:44:00Z" w16du:dateUtc="2024-05-17T20:44:00Z"/>
                <w:rFonts w:asciiTheme="majorBidi" w:eastAsia="Times New Roman" w:hAnsiTheme="majorBidi" w:cstheme="majorBidi"/>
                <w:sz w:val="20"/>
                <w:szCs w:val="20"/>
                <w:lang w:eastAsia="en-NL"/>
                <w:rPrChange w:id="7621" w:author="Samane Shahpouri" w:date="2024-05-17T23:11:00Z" w16du:dateUtc="2024-05-17T21:11:00Z">
                  <w:rPr>
                    <w:ins w:id="7622" w:author="Samane Shahpouri" w:date="2024-05-17T22:44:00Z" w16du:dateUtc="2024-05-17T20:44:00Z"/>
                    <w:rFonts w:ascii="Segoe UI" w:eastAsia="Times New Roman" w:hAnsi="Segoe UI" w:cs="Segoe UI"/>
                    <w:sz w:val="20"/>
                    <w:szCs w:val="20"/>
                    <w:lang w:eastAsia="en-NL"/>
                  </w:rPr>
                </w:rPrChange>
              </w:rPr>
            </w:pPr>
            <w:ins w:id="7623" w:author="Samane Shahpouri" w:date="2024-05-17T22:44:00Z" w16du:dateUtc="2024-05-17T20:44:00Z">
              <w:r w:rsidRPr="00E24B0A">
                <w:rPr>
                  <w:rFonts w:asciiTheme="majorBidi" w:eastAsia="Times New Roman" w:hAnsiTheme="majorBidi" w:cstheme="majorBidi"/>
                  <w:sz w:val="20"/>
                  <w:szCs w:val="20"/>
                  <w:lang w:eastAsia="en-NL"/>
                  <w:rPrChange w:id="7624" w:author="Samane Shahpouri" w:date="2024-05-17T23:11:00Z" w16du:dateUtc="2024-05-17T21:11:00Z">
                    <w:rPr>
                      <w:rFonts w:ascii="Segoe UI" w:eastAsia="Times New Roman" w:hAnsi="Segoe UI" w:cs="Segoe UI"/>
                      <w:sz w:val="20"/>
                      <w:szCs w:val="20"/>
                      <w:lang w:eastAsia="en-NL"/>
                    </w:rPr>
                  </w:rPrChange>
                </w:rPr>
                <w:t xml:space="preserve">Mean </w:t>
              </w:r>
              <w:proofErr w:type="spellStart"/>
              <w:r w:rsidRPr="00E24B0A">
                <w:rPr>
                  <w:rFonts w:asciiTheme="majorBidi" w:eastAsia="Times New Roman" w:hAnsiTheme="majorBidi" w:cstheme="majorBidi"/>
                  <w:sz w:val="20"/>
                  <w:szCs w:val="20"/>
                  <w:lang w:eastAsia="en-NL"/>
                  <w:rPrChange w:id="7625" w:author="Samane Shahpouri" w:date="2024-05-17T23:11:00Z" w16du:dateUtc="2024-05-17T21:11:00Z">
                    <w:rPr>
                      <w:rFonts w:ascii="Segoe UI" w:eastAsia="Times New Roman" w:hAnsi="Segoe UI" w:cs="Segoe UI"/>
                      <w:sz w:val="20"/>
                      <w:szCs w:val="20"/>
                      <w:lang w:eastAsia="en-NL"/>
                    </w:rPr>
                  </w:rPrChange>
                </w:rPr>
                <w:t>Absolure</w:t>
              </w:r>
              <w:proofErr w:type="spellEnd"/>
              <w:r w:rsidRPr="00E24B0A">
                <w:rPr>
                  <w:rFonts w:asciiTheme="majorBidi" w:eastAsia="Times New Roman" w:hAnsiTheme="majorBidi" w:cstheme="majorBidi"/>
                  <w:sz w:val="20"/>
                  <w:szCs w:val="20"/>
                  <w:lang w:eastAsia="en-NL"/>
                  <w:rPrChange w:id="7626" w:author="Samane Shahpouri" w:date="2024-05-17T23:11:00Z" w16du:dateUtc="2024-05-17T21:11:00Z">
                    <w:rPr>
                      <w:rFonts w:ascii="Segoe UI" w:eastAsia="Times New Roman" w:hAnsi="Segoe UI" w:cs="Segoe UI"/>
                      <w:sz w:val="20"/>
                      <w:szCs w:val="20"/>
                      <w:lang w:eastAsia="en-NL"/>
                    </w:rPr>
                  </w:rPrChange>
                </w:rPr>
                <w:t xml:space="preserve"> Error (SUV)</w:t>
              </w:r>
            </w:ins>
          </w:p>
        </w:tc>
        <w:tc>
          <w:tcPr>
            <w:tcW w:w="1430" w:type="dxa"/>
            <w:tcMar>
              <w:top w:w="60" w:type="dxa"/>
              <w:left w:w="120" w:type="dxa"/>
              <w:bottom w:w="60" w:type="dxa"/>
              <w:right w:w="120" w:type="dxa"/>
            </w:tcMar>
            <w:vAlign w:val="center"/>
            <w:hideMark/>
          </w:tcPr>
          <w:p w14:paraId="3462D8C4" w14:textId="77777777" w:rsidR="00250867" w:rsidRPr="00E24B0A" w:rsidRDefault="00250867" w:rsidP="00D06CBC">
            <w:pPr>
              <w:spacing w:after="0" w:line="240" w:lineRule="auto"/>
              <w:jc w:val="center"/>
              <w:rPr>
                <w:ins w:id="7627" w:author="Samane Shahpouri" w:date="2024-05-17T22:44:00Z" w16du:dateUtc="2024-05-17T20:44:00Z"/>
                <w:rFonts w:asciiTheme="majorBidi" w:eastAsia="Times New Roman" w:hAnsiTheme="majorBidi" w:cstheme="majorBidi"/>
                <w:sz w:val="21"/>
                <w:szCs w:val="21"/>
                <w:lang w:eastAsia="en-NL"/>
                <w:rPrChange w:id="7628" w:author="Samane Shahpouri" w:date="2024-05-17T23:11:00Z" w16du:dateUtc="2024-05-17T21:11:00Z">
                  <w:rPr>
                    <w:ins w:id="7629" w:author="Samane Shahpouri" w:date="2024-05-17T22:44:00Z" w16du:dateUtc="2024-05-17T20:44:00Z"/>
                    <w:rFonts w:ascii="Segoe UI" w:eastAsia="Times New Roman" w:hAnsi="Segoe UI" w:cs="Segoe UI"/>
                    <w:sz w:val="21"/>
                    <w:szCs w:val="21"/>
                    <w:lang w:eastAsia="en-NL"/>
                  </w:rPr>
                </w:rPrChange>
              </w:rPr>
            </w:pPr>
            <w:ins w:id="7630" w:author="Samane Shahpouri" w:date="2024-05-17T22:44:00Z" w16du:dateUtc="2024-05-17T20:44:00Z">
              <w:r w:rsidRPr="00E24B0A">
                <w:rPr>
                  <w:rFonts w:asciiTheme="majorBidi" w:eastAsia="Times New Roman" w:hAnsiTheme="majorBidi" w:cstheme="majorBidi"/>
                  <w:sz w:val="21"/>
                  <w:szCs w:val="21"/>
                  <w:lang w:eastAsia="en-NL"/>
                  <w:rPrChange w:id="7631" w:author="Samane Shahpouri" w:date="2024-05-17T23:11:00Z" w16du:dateUtc="2024-05-17T21:11:00Z">
                    <w:rPr>
                      <w:rFonts w:ascii="Segoe UI" w:eastAsia="Times New Roman" w:hAnsi="Segoe UI" w:cs="Segoe UI"/>
                      <w:sz w:val="21"/>
                      <w:szCs w:val="21"/>
                      <w:lang w:eastAsia="en-NL"/>
                    </w:rPr>
                  </w:rPrChange>
                </w:rPr>
                <w:t>0.973161</w:t>
              </w:r>
            </w:ins>
          </w:p>
        </w:tc>
        <w:tc>
          <w:tcPr>
            <w:tcW w:w="1689" w:type="dxa"/>
            <w:tcMar>
              <w:top w:w="60" w:type="dxa"/>
              <w:left w:w="120" w:type="dxa"/>
              <w:bottom w:w="60" w:type="dxa"/>
              <w:right w:w="120" w:type="dxa"/>
            </w:tcMar>
            <w:vAlign w:val="center"/>
            <w:hideMark/>
          </w:tcPr>
          <w:p w14:paraId="4F22A667" w14:textId="77777777" w:rsidR="00250867" w:rsidRPr="00E24B0A" w:rsidRDefault="00250867" w:rsidP="00D06CBC">
            <w:pPr>
              <w:spacing w:after="0" w:line="240" w:lineRule="auto"/>
              <w:jc w:val="center"/>
              <w:rPr>
                <w:ins w:id="7632" w:author="Samane Shahpouri" w:date="2024-05-17T22:44:00Z" w16du:dateUtc="2024-05-17T20:44:00Z"/>
                <w:rFonts w:asciiTheme="majorBidi" w:eastAsia="Times New Roman" w:hAnsiTheme="majorBidi" w:cstheme="majorBidi"/>
                <w:sz w:val="21"/>
                <w:szCs w:val="21"/>
                <w:lang w:eastAsia="en-NL"/>
                <w:rPrChange w:id="7633" w:author="Samane Shahpouri" w:date="2024-05-17T23:11:00Z" w16du:dateUtc="2024-05-17T21:11:00Z">
                  <w:rPr>
                    <w:ins w:id="7634" w:author="Samane Shahpouri" w:date="2024-05-17T22:44:00Z" w16du:dateUtc="2024-05-17T20:44:00Z"/>
                    <w:rFonts w:ascii="Segoe UI" w:eastAsia="Times New Roman" w:hAnsi="Segoe UI" w:cs="Segoe UI"/>
                    <w:sz w:val="21"/>
                    <w:szCs w:val="21"/>
                    <w:lang w:eastAsia="en-NL"/>
                  </w:rPr>
                </w:rPrChange>
              </w:rPr>
            </w:pPr>
            <w:ins w:id="7635" w:author="Samane Shahpouri" w:date="2024-05-17T22:44:00Z" w16du:dateUtc="2024-05-17T20:44:00Z">
              <w:r w:rsidRPr="00E24B0A">
                <w:rPr>
                  <w:rFonts w:asciiTheme="majorBidi" w:eastAsia="Times New Roman" w:hAnsiTheme="majorBidi" w:cstheme="majorBidi"/>
                  <w:sz w:val="21"/>
                  <w:szCs w:val="21"/>
                  <w:lang w:eastAsia="en-NL"/>
                  <w:rPrChange w:id="7636" w:author="Samane Shahpouri" w:date="2024-05-17T23:11:00Z" w16du:dateUtc="2024-05-17T21:11:00Z">
                    <w:rPr>
                      <w:rFonts w:ascii="Segoe UI" w:eastAsia="Times New Roman" w:hAnsi="Segoe UI" w:cs="Segoe UI"/>
                      <w:sz w:val="21"/>
                      <w:szCs w:val="21"/>
                      <w:lang w:eastAsia="en-NL"/>
                    </w:rPr>
                  </w:rPrChange>
                </w:rPr>
                <w:t>0.819726</w:t>
              </w:r>
            </w:ins>
          </w:p>
        </w:tc>
        <w:tc>
          <w:tcPr>
            <w:tcW w:w="1422" w:type="dxa"/>
            <w:tcMar>
              <w:top w:w="60" w:type="dxa"/>
              <w:left w:w="120" w:type="dxa"/>
              <w:bottom w:w="60" w:type="dxa"/>
              <w:right w:w="120" w:type="dxa"/>
            </w:tcMar>
            <w:vAlign w:val="center"/>
            <w:hideMark/>
          </w:tcPr>
          <w:p w14:paraId="7F569707" w14:textId="77777777" w:rsidR="00250867" w:rsidRPr="00E24B0A" w:rsidRDefault="00250867" w:rsidP="00D06CBC">
            <w:pPr>
              <w:spacing w:after="0" w:line="240" w:lineRule="auto"/>
              <w:jc w:val="center"/>
              <w:rPr>
                <w:ins w:id="7637" w:author="Samane Shahpouri" w:date="2024-05-17T22:44:00Z" w16du:dateUtc="2024-05-17T20:44:00Z"/>
                <w:rFonts w:asciiTheme="majorBidi" w:eastAsia="Times New Roman" w:hAnsiTheme="majorBidi" w:cstheme="majorBidi"/>
                <w:sz w:val="21"/>
                <w:szCs w:val="21"/>
                <w:lang w:eastAsia="en-NL"/>
                <w:rPrChange w:id="7638" w:author="Samane Shahpouri" w:date="2024-05-17T23:11:00Z" w16du:dateUtc="2024-05-17T21:11:00Z">
                  <w:rPr>
                    <w:ins w:id="7639" w:author="Samane Shahpouri" w:date="2024-05-17T22:44:00Z" w16du:dateUtc="2024-05-17T20:44:00Z"/>
                    <w:rFonts w:ascii="Segoe UI" w:eastAsia="Times New Roman" w:hAnsi="Segoe UI" w:cs="Segoe UI"/>
                    <w:sz w:val="21"/>
                    <w:szCs w:val="21"/>
                    <w:lang w:eastAsia="en-NL"/>
                  </w:rPr>
                </w:rPrChange>
              </w:rPr>
            </w:pPr>
            <w:ins w:id="7640" w:author="Samane Shahpouri" w:date="2024-05-17T22:44:00Z" w16du:dateUtc="2024-05-17T20:44:00Z">
              <w:r w:rsidRPr="00E24B0A">
                <w:rPr>
                  <w:rFonts w:asciiTheme="majorBidi" w:eastAsia="Times New Roman" w:hAnsiTheme="majorBidi" w:cstheme="majorBidi"/>
                  <w:sz w:val="21"/>
                  <w:szCs w:val="21"/>
                  <w:lang w:eastAsia="en-NL"/>
                  <w:rPrChange w:id="7641" w:author="Samane Shahpouri" w:date="2024-05-17T23:11:00Z" w16du:dateUtc="2024-05-17T21:11:00Z">
                    <w:rPr>
                      <w:rFonts w:ascii="Segoe UI" w:eastAsia="Times New Roman" w:hAnsi="Segoe UI" w:cs="Segoe UI"/>
                      <w:sz w:val="21"/>
                      <w:szCs w:val="21"/>
                      <w:lang w:eastAsia="en-NL"/>
                    </w:rPr>
                  </w:rPrChange>
                </w:rPr>
                <w:t>0.902938</w:t>
              </w:r>
            </w:ins>
          </w:p>
        </w:tc>
        <w:tc>
          <w:tcPr>
            <w:tcW w:w="1413" w:type="dxa"/>
            <w:tcMar>
              <w:top w:w="60" w:type="dxa"/>
              <w:left w:w="120" w:type="dxa"/>
              <w:bottom w:w="60" w:type="dxa"/>
              <w:right w:w="120" w:type="dxa"/>
            </w:tcMar>
            <w:vAlign w:val="center"/>
            <w:hideMark/>
          </w:tcPr>
          <w:p w14:paraId="37ECF10A" w14:textId="77777777" w:rsidR="00250867" w:rsidRPr="00E24B0A" w:rsidRDefault="00250867" w:rsidP="00D06CBC">
            <w:pPr>
              <w:spacing w:after="0" w:line="240" w:lineRule="auto"/>
              <w:jc w:val="center"/>
              <w:rPr>
                <w:ins w:id="7642" w:author="Samane Shahpouri" w:date="2024-05-17T22:44:00Z" w16du:dateUtc="2024-05-17T20:44:00Z"/>
                <w:rFonts w:asciiTheme="majorBidi" w:eastAsia="Times New Roman" w:hAnsiTheme="majorBidi" w:cstheme="majorBidi"/>
                <w:sz w:val="21"/>
                <w:szCs w:val="21"/>
                <w:lang w:eastAsia="en-NL"/>
                <w:rPrChange w:id="7643" w:author="Samane Shahpouri" w:date="2024-05-17T23:11:00Z" w16du:dateUtc="2024-05-17T21:11:00Z">
                  <w:rPr>
                    <w:ins w:id="7644" w:author="Samane Shahpouri" w:date="2024-05-17T22:44:00Z" w16du:dateUtc="2024-05-17T20:44:00Z"/>
                    <w:rFonts w:ascii="Segoe UI" w:eastAsia="Times New Roman" w:hAnsi="Segoe UI" w:cs="Segoe UI"/>
                    <w:sz w:val="21"/>
                    <w:szCs w:val="21"/>
                    <w:lang w:eastAsia="en-NL"/>
                  </w:rPr>
                </w:rPrChange>
              </w:rPr>
            </w:pPr>
            <w:ins w:id="7645" w:author="Samane Shahpouri" w:date="2024-05-17T22:44:00Z" w16du:dateUtc="2024-05-17T20:44:00Z">
              <w:r w:rsidRPr="00E24B0A">
                <w:rPr>
                  <w:rFonts w:asciiTheme="majorBidi" w:eastAsia="Times New Roman" w:hAnsiTheme="majorBidi" w:cstheme="majorBidi"/>
                  <w:sz w:val="21"/>
                  <w:szCs w:val="21"/>
                  <w:lang w:eastAsia="en-NL"/>
                  <w:rPrChange w:id="7646" w:author="Samane Shahpouri" w:date="2024-05-17T23:11:00Z" w16du:dateUtc="2024-05-17T21:11:00Z">
                    <w:rPr>
                      <w:rFonts w:ascii="Segoe UI" w:eastAsia="Times New Roman" w:hAnsi="Segoe UI" w:cs="Segoe UI"/>
                      <w:sz w:val="21"/>
                      <w:szCs w:val="21"/>
                      <w:lang w:eastAsia="en-NL"/>
                    </w:rPr>
                  </w:rPrChange>
                </w:rPr>
                <w:t>0.046832</w:t>
              </w:r>
            </w:ins>
          </w:p>
        </w:tc>
      </w:tr>
      <w:tr w:rsidR="00250867" w:rsidRPr="00E24B0A" w14:paraId="673EB5AE" w14:textId="77777777" w:rsidTr="00D06CBC">
        <w:trPr>
          <w:ins w:id="7647" w:author="Samane Shahpouri" w:date="2024-05-17T22:44:00Z"/>
        </w:trPr>
        <w:tc>
          <w:tcPr>
            <w:tcW w:w="0" w:type="auto"/>
            <w:tcMar>
              <w:top w:w="60" w:type="dxa"/>
              <w:left w:w="120" w:type="dxa"/>
              <w:bottom w:w="60" w:type="dxa"/>
              <w:right w:w="120" w:type="dxa"/>
            </w:tcMar>
            <w:vAlign w:val="center"/>
            <w:hideMark/>
          </w:tcPr>
          <w:p w14:paraId="328DAF27" w14:textId="77777777" w:rsidR="00250867" w:rsidRPr="00E24B0A" w:rsidRDefault="00250867" w:rsidP="00D06CBC">
            <w:pPr>
              <w:spacing w:after="0" w:line="240" w:lineRule="auto"/>
              <w:jc w:val="right"/>
              <w:rPr>
                <w:ins w:id="7648" w:author="Samane Shahpouri" w:date="2024-05-17T22:44:00Z" w16du:dateUtc="2024-05-17T20:44:00Z"/>
                <w:rFonts w:asciiTheme="majorBidi" w:eastAsia="Times New Roman" w:hAnsiTheme="majorBidi" w:cstheme="majorBidi"/>
                <w:sz w:val="21"/>
                <w:szCs w:val="21"/>
                <w:lang w:eastAsia="en-NL"/>
                <w:rPrChange w:id="7649" w:author="Samane Shahpouri" w:date="2024-05-17T23:11:00Z" w16du:dateUtc="2024-05-17T21:11:00Z">
                  <w:rPr>
                    <w:ins w:id="7650" w:author="Samane Shahpouri" w:date="2024-05-17T22:44:00Z" w16du:dateUtc="2024-05-17T20:44:00Z"/>
                    <w:rFonts w:ascii="Segoe UI" w:eastAsia="Times New Roman" w:hAnsi="Segoe UI" w:cs="Segoe UI"/>
                    <w:sz w:val="21"/>
                    <w:szCs w:val="21"/>
                    <w:lang w:eastAsia="en-NL"/>
                  </w:rPr>
                </w:rPrChange>
              </w:rPr>
            </w:pPr>
            <w:ins w:id="7651" w:author="Samane Shahpouri" w:date="2024-05-17T22:44:00Z" w16du:dateUtc="2024-05-17T20:44:00Z">
              <w:r w:rsidRPr="00E24B0A">
                <w:rPr>
                  <w:rFonts w:asciiTheme="majorBidi" w:eastAsia="Times New Roman" w:hAnsiTheme="majorBidi" w:cstheme="majorBidi"/>
                  <w:sz w:val="21"/>
                  <w:szCs w:val="21"/>
                  <w:lang w:eastAsia="en-NL"/>
                  <w:rPrChange w:id="7652" w:author="Samane Shahpouri" w:date="2024-05-17T23:11:00Z" w16du:dateUtc="2024-05-17T21:11:00Z">
                    <w:rPr>
                      <w:rFonts w:ascii="Segoe UI" w:eastAsia="Times New Roman" w:hAnsi="Segoe UI" w:cs="Segoe UI"/>
                      <w:sz w:val="21"/>
                      <w:szCs w:val="21"/>
                      <w:lang w:eastAsia="en-NL"/>
                    </w:rPr>
                  </w:rPrChange>
                </w:rPr>
                <w:t>2</w:t>
              </w:r>
            </w:ins>
          </w:p>
        </w:tc>
        <w:tc>
          <w:tcPr>
            <w:tcW w:w="3043" w:type="dxa"/>
            <w:tcMar>
              <w:top w:w="60" w:type="dxa"/>
              <w:left w:w="120" w:type="dxa"/>
              <w:bottom w:w="60" w:type="dxa"/>
              <w:right w:w="120" w:type="dxa"/>
            </w:tcMar>
            <w:vAlign w:val="center"/>
            <w:hideMark/>
          </w:tcPr>
          <w:p w14:paraId="00853D5E" w14:textId="77777777" w:rsidR="00250867" w:rsidRPr="00E24B0A" w:rsidRDefault="00250867" w:rsidP="00D06CBC">
            <w:pPr>
              <w:spacing w:after="0" w:line="240" w:lineRule="auto"/>
              <w:rPr>
                <w:ins w:id="7653" w:author="Samane Shahpouri" w:date="2024-05-17T22:44:00Z" w16du:dateUtc="2024-05-17T20:44:00Z"/>
                <w:rFonts w:asciiTheme="majorBidi" w:eastAsia="Times New Roman" w:hAnsiTheme="majorBidi" w:cstheme="majorBidi"/>
                <w:sz w:val="20"/>
                <w:szCs w:val="20"/>
                <w:lang w:eastAsia="en-NL"/>
                <w:rPrChange w:id="7654" w:author="Samane Shahpouri" w:date="2024-05-17T23:11:00Z" w16du:dateUtc="2024-05-17T21:11:00Z">
                  <w:rPr>
                    <w:ins w:id="7655" w:author="Samane Shahpouri" w:date="2024-05-17T22:44:00Z" w16du:dateUtc="2024-05-17T20:44:00Z"/>
                    <w:rFonts w:ascii="Segoe UI" w:eastAsia="Times New Roman" w:hAnsi="Segoe UI" w:cs="Segoe UI"/>
                    <w:sz w:val="20"/>
                    <w:szCs w:val="20"/>
                    <w:lang w:eastAsia="en-NL"/>
                  </w:rPr>
                </w:rPrChange>
              </w:rPr>
            </w:pPr>
            <w:ins w:id="7656" w:author="Samane Shahpouri" w:date="2024-05-17T22:44:00Z" w16du:dateUtc="2024-05-17T20:44:00Z">
              <w:r w:rsidRPr="00E24B0A">
                <w:rPr>
                  <w:rFonts w:asciiTheme="majorBidi" w:eastAsia="Times New Roman" w:hAnsiTheme="majorBidi" w:cstheme="majorBidi"/>
                  <w:sz w:val="20"/>
                  <w:szCs w:val="20"/>
                  <w:lang w:eastAsia="en-NL"/>
                  <w:rPrChange w:id="7657" w:author="Samane Shahpouri" w:date="2024-05-17T23:11:00Z" w16du:dateUtc="2024-05-17T21:11:00Z">
                    <w:rPr>
                      <w:rFonts w:ascii="Segoe UI" w:eastAsia="Times New Roman" w:hAnsi="Segoe UI" w:cs="Segoe UI"/>
                      <w:sz w:val="20"/>
                      <w:szCs w:val="20"/>
                      <w:lang w:eastAsia="en-NL"/>
                    </w:rPr>
                  </w:rPrChange>
                </w:rPr>
                <w:t>Relative Error (SUV%)</w:t>
              </w:r>
            </w:ins>
          </w:p>
        </w:tc>
        <w:tc>
          <w:tcPr>
            <w:tcW w:w="1430" w:type="dxa"/>
            <w:tcMar>
              <w:top w:w="60" w:type="dxa"/>
              <w:left w:w="120" w:type="dxa"/>
              <w:bottom w:w="60" w:type="dxa"/>
              <w:right w:w="120" w:type="dxa"/>
            </w:tcMar>
            <w:vAlign w:val="center"/>
            <w:hideMark/>
          </w:tcPr>
          <w:p w14:paraId="128FFC98" w14:textId="77777777" w:rsidR="00250867" w:rsidRPr="00E24B0A" w:rsidRDefault="00250867" w:rsidP="00D06CBC">
            <w:pPr>
              <w:spacing w:after="0" w:line="240" w:lineRule="auto"/>
              <w:jc w:val="center"/>
              <w:rPr>
                <w:ins w:id="7658" w:author="Samane Shahpouri" w:date="2024-05-17T22:44:00Z" w16du:dateUtc="2024-05-17T20:44:00Z"/>
                <w:rFonts w:asciiTheme="majorBidi" w:eastAsia="Times New Roman" w:hAnsiTheme="majorBidi" w:cstheme="majorBidi"/>
                <w:sz w:val="21"/>
                <w:szCs w:val="21"/>
                <w:lang w:eastAsia="en-NL"/>
                <w:rPrChange w:id="7659" w:author="Samane Shahpouri" w:date="2024-05-17T23:11:00Z" w16du:dateUtc="2024-05-17T21:11:00Z">
                  <w:rPr>
                    <w:ins w:id="7660" w:author="Samane Shahpouri" w:date="2024-05-17T22:44:00Z" w16du:dateUtc="2024-05-17T20:44:00Z"/>
                    <w:rFonts w:ascii="Segoe UI" w:eastAsia="Times New Roman" w:hAnsi="Segoe UI" w:cs="Segoe UI"/>
                    <w:sz w:val="21"/>
                    <w:szCs w:val="21"/>
                    <w:lang w:eastAsia="en-NL"/>
                  </w:rPr>
                </w:rPrChange>
              </w:rPr>
            </w:pPr>
            <w:ins w:id="7661" w:author="Samane Shahpouri" w:date="2024-05-17T22:44:00Z" w16du:dateUtc="2024-05-17T20:44:00Z">
              <w:r w:rsidRPr="00E24B0A">
                <w:rPr>
                  <w:rFonts w:asciiTheme="majorBidi" w:eastAsia="Times New Roman" w:hAnsiTheme="majorBidi" w:cstheme="majorBidi"/>
                  <w:sz w:val="21"/>
                  <w:szCs w:val="21"/>
                  <w:lang w:eastAsia="en-NL"/>
                  <w:rPrChange w:id="7662" w:author="Samane Shahpouri" w:date="2024-05-17T23:11:00Z" w16du:dateUtc="2024-05-17T21:11:00Z">
                    <w:rPr>
                      <w:rFonts w:ascii="Segoe UI" w:eastAsia="Times New Roman" w:hAnsi="Segoe UI" w:cs="Segoe UI"/>
                      <w:sz w:val="21"/>
                      <w:szCs w:val="21"/>
                      <w:lang w:eastAsia="en-NL"/>
                    </w:rPr>
                  </w:rPrChange>
                </w:rPr>
                <w:t>0.926644</w:t>
              </w:r>
            </w:ins>
          </w:p>
        </w:tc>
        <w:tc>
          <w:tcPr>
            <w:tcW w:w="1689" w:type="dxa"/>
            <w:tcMar>
              <w:top w:w="60" w:type="dxa"/>
              <w:left w:w="120" w:type="dxa"/>
              <w:bottom w:w="60" w:type="dxa"/>
              <w:right w:w="120" w:type="dxa"/>
            </w:tcMar>
            <w:vAlign w:val="center"/>
            <w:hideMark/>
          </w:tcPr>
          <w:p w14:paraId="38DA0499" w14:textId="77777777" w:rsidR="00250867" w:rsidRPr="00E24B0A" w:rsidRDefault="00250867" w:rsidP="00D06CBC">
            <w:pPr>
              <w:spacing w:after="0" w:line="240" w:lineRule="auto"/>
              <w:jc w:val="center"/>
              <w:rPr>
                <w:ins w:id="7663" w:author="Samane Shahpouri" w:date="2024-05-17T22:44:00Z" w16du:dateUtc="2024-05-17T20:44:00Z"/>
                <w:rFonts w:asciiTheme="majorBidi" w:eastAsia="Times New Roman" w:hAnsiTheme="majorBidi" w:cstheme="majorBidi"/>
                <w:sz w:val="21"/>
                <w:szCs w:val="21"/>
                <w:lang w:eastAsia="en-NL"/>
                <w:rPrChange w:id="7664" w:author="Samane Shahpouri" w:date="2024-05-17T23:11:00Z" w16du:dateUtc="2024-05-17T21:11:00Z">
                  <w:rPr>
                    <w:ins w:id="7665" w:author="Samane Shahpouri" w:date="2024-05-17T22:44:00Z" w16du:dateUtc="2024-05-17T20:44:00Z"/>
                    <w:rFonts w:ascii="Segoe UI" w:eastAsia="Times New Roman" w:hAnsi="Segoe UI" w:cs="Segoe UI"/>
                    <w:sz w:val="21"/>
                    <w:szCs w:val="21"/>
                    <w:lang w:eastAsia="en-NL"/>
                  </w:rPr>
                </w:rPrChange>
              </w:rPr>
            </w:pPr>
            <w:ins w:id="7666" w:author="Samane Shahpouri" w:date="2024-05-17T22:44:00Z" w16du:dateUtc="2024-05-17T20:44:00Z">
              <w:r w:rsidRPr="00E24B0A">
                <w:rPr>
                  <w:rFonts w:asciiTheme="majorBidi" w:eastAsia="Times New Roman" w:hAnsiTheme="majorBidi" w:cstheme="majorBidi"/>
                  <w:sz w:val="21"/>
                  <w:szCs w:val="21"/>
                  <w:lang w:eastAsia="en-NL"/>
                  <w:rPrChange w:id="7667" w:author="Samane Shahpouri" w:date="2024-05-17T23:11:00Z" w16du:dateUtc="2024-05-17T21:11:00Z">
                    <w:rPr>
                      <w:rFonts w:ascii="Segoe UI" w:eastAsia="Times New Roman" w:hAnsi="Segoe UI" w:cs="Segoe UI"/>
                      <w:sz w:val="21"/>
                      <w:szCs w:val="21"/>
                      <w:lang w:eastAsia="en-NL"/>
                    </w:rPr>
                  </w:rPrChange>
                </w:rPr>
                <w:t>0.133062</w:t>
              </w:r>
            </w:ins>
          </w:p>
        </w:tc>
        <w:tc>
          <w:tcPr>
            <w:tcW w:w="1422" w:type="dxa"/>
            <w:tcMar>
              <w:top w:w="60" w:type="dxa"/>
              <w:left w:w="120" w:type="dxa"/>
              <w:bottom w:w="60" w:type="dxa"/>
              <w:right w:w="120" w:type="dxa"/>
            </w:tcMar>
            <w:vAlign w:val="center"/>
            <w:hideMark/>
          </w:tcPr>
          <w:p w14:paraId="1EEF3B76" w14:textId="77777777" w:rsidR="00250867" w:rsidRPr="00E24B0A" w:rsidRDefault="00250867" w:rsidP="00D06CBC">
            <w:pPr>
              <w:spacing w:after="0" w:line="240" w:lineRule="auto"/>
              <w:jc w:val="center"/>
              <w:rPr>
                <w:ins w:id="7668" w:author="Samane Shahpouri" w:date="2024-05-17T22:44:00Z" w16du:dateUtc="2024-05-17T20:44:00Z"/>
                <w:rFonts w:asciiTheme="majorBidi" w:eastAsia="Times New Roman" w:hAnsiTheme="majorBidi" w:cstheme="majorBidi"/>
                <w:sz w:val="21"/>
                <w:szCs w:val="21"/>
                <w:lang w:eastAsia="en-NL"/>
                <w:rPrChange w:id="7669" w:author="Samane Shahpouri" w:date="2024-05-17T23:11:00Z" w16du:dateUtc="2024-05-17T21:11:00Z">
                  <w:rPr>
                    <w:ins w:id="7670" w:author="Samane Shahpouri" w:date="2024-05-17T22:44:00Z" w16du:dateUtc="2024-05-17T20:44:00Z"/>
                    <w:rFonts w:ascii="Segoe UI" w:eastAsia="Times New Roman" w:hAnsi="Segoe UI" w:cs="Segoe UI"/>
                    <w:sz w:val="21"/>
                    <w:szCs w:val="21"/>
                    <w:lang w:eastAsia="en-NL"/>
                  </w:rPr>
                </w:rPrChange>
              </w:rPr>
            </w:pPr>
            <w:ins w:id="7671" w:author="Samane Shahpouri" w:date="2024-05-17T22:44:00Z" w16du:dateUtc="2024-05-17T20:44:00Z">
              <w:r w:rsidRPr="00E24B0A">
                <w:rPr>
                  <w:rFonts w:asciiTheme="majorBidi" w:eastAsia="Times New Roman" w:hAnsiTheme="majorBidi" w:cstheme="majorBidi"/>
                  <w:sz w:val="21"/>
                  <w:szCs w:val="21"/>
                  <w:lang w:eastAsia="en-NL"/>
                  <w:rPrChange w:id="7672" w:author="Samane Shahpouri" w:date="2024-05-17T23:11:00Z" w16du:dateUtc="2024-05-17T21:11:00Z">
                    <w:rPr>
                      <w:rFonts w:ascii="Segoe UI" w:eastAsia="Times New Roman" w:hAnsi="Segoe UI" w:cs="Segoe UI"/>
                      <w:sz w:val="21"/>
                      <w:szCs w:val="21"/>
                      <w:lang w:eastAsia="en-NL"/>
                    </w:rPr>
                  </w:rPrChange>
                </w:rPr>
                <w:t>0.903215</w:t>
              </w:r>
            </w:ins>
          </w:p>
        </w:tc>
        <w:tc>
          <w:tcPr>
            <w:tcW w:w="1413" w:type="dxa"/>
            <w:tcMar>
              <w:top w:w="60" w:type="dxa"/>
              <w:left w:w="120" w:type="dxa"/>
              <w:bottom w:w="60" w:type="dxa"/>
              <w:right w:w="120" w:type="dxa"/>
            </w:tcMar>
            <w:vAlign w:val="center"/>
            <w:hideMark/>
          </w:tcPr>
          <w:p w14:paraId="5AC8DFCE" w14:textId="77777777" w:rsidR="00250867" w:rsidRPr="00E24B0A" w:rsidRDefault="00250867" w:rsidP="00D06CBC">
            <w:pPr>
              <w:spacing w:after="0" w:line="240" w:lineRule="auto"/>
              <w:jc w:val="center"/>
              <w:rPr>
                <w:ins w:id="7673" w:author="Samane Shahpouri" w:date="2024-05-17T22:44:00Z" w16du:dateUtc="2024-05-17T20:44:00Z"/>
                <w:rFonts w:asciiTheme="majorBidi" w:eastAsia="Times New Roman" w:hAnsiTheme="majorBidi" w:cstheme="majorBidi"/>
                <w:sz w:val="21"/>
                <w:szCs w:val="21"/>
                <w:lang w:eastAsia="en-NL"/>
                <w:rPrChange w:id="7674" w:author="Samane Shahpouri" w:date="2024-05-17T23:11:00Z" w16du:dateUtc="2024-05-17T21:11:00Z">
                  <w:rPr>
                    <w:ins w:id="7675" w:author="Samane Shahpouri" w:date="2024-05-17T22:44:00Z" w16du:dateUtc="2024-05-17T20:44:00Z"/>
                    <w:rFonts w:ascii="Segoe UI" w:eastAsia="Times New Roman" w:hAnsi="Segoe UI" w:cs="Segoe UI"/>
                    <w:sz w:val="21"/>
                    <w:szCs w:val="21"/>
                    <w:lang w:eastAsia="en-NL"/>
                  </w:rPr>
                </w:rPrChange>
              </w:rPr>
            </w:pPr>
            <w:ins w:id="7676" w:author="Samane Shahpouri" w:date="2024-05-17T22:44:00Z" w16du:dateUtc="2024-05-17T20:44:00Z">
              <w:r w:rsidRPr="00E24B0A">
                <w:rPr>
                  <w:rFonts w:asciiTheme="majorBidi" w:eastAsia="Times New Roman" w:hAnsiTheme="majorBidi" w:cstheme="majorBidi"/>
                  <w:sz w:val="21"/>
                  <w:szCs w:val="21"/>
                  <w:lang w:eastAsia="en-NL"/>
                  <w:rPrChange w:id="7677" w:author="Samane Shahpouri" w:date="2024-05-17T23:11:00Z" w16du:dateUtc="2024-05-17T21:11:00Z">
                    <w:rPr>
                      <w:rFonts w:ascii="Segoe UI" w:eastAsia="Times New Roman" w:hAnsi="Segoe UI" w:cs="Segoe UI"/>
                      <w:sz w:val="21"/>
                      <w:szCs w:val="21"/>
                      <w:lang w:eastAsia="en-NL"/>
                    </w:rPr>
                  </w:rPrChange>
                </w:rPr>
                <w:t>0.047397</w:t>
              </w:r>
            </w:ins>
          </w:p>
        </w:tc>
      </w:tr>
      <w:tr w:rsidR="00250867" w:rsidRPr="00E24B0A" w14:paraId="4B3AC31E" w14:textId="77777777" w:rsidTr="00D06CBC">
        <w:trPr>
          <w:ins w:id="7678" w:author="Samane Shahpouri" w:date="2024-05-17T22:44:00Z"/>
        </w:trPr>
        <w:tc>
          <w:tcPr>
            <w:tcW w:w="0" w:type="auto"/>
            <w:tcMar>
              <w:top w:w="60" w:type="dxa"/>
              <w:left w:w="120" w:type="dxa"/>
              <w:bottom w:w="60" w:type="dxa"/>
              <w:right w:w="120" w:type="dxa"/>
            </w:tcMar>
            <w:vAlign w:val="center"/>
            <w:hideMark/>
          </w:tcPr>
          <w:p w14:paraId="6BCCB7DD" w14:textId="77777777" w:rsidR="00250867" w:rsidRPr="00E24B0A" w:rsidRDefault="00250867" w:rsidP="00D06CBC">
            <w:pPr>
              <w:spacing w:after="0" w:line="240" w:lineRule="auto"/>
              <w:jc w:val="right"/>
              <w:rPr>
                <w:ins w:id="7679" w:author="Samane Shahpouri" w:date="2024-05-17T22:44:00Z" w16du:dateUtc="2024-05-17T20:44:00Z"/>
                <w:rFonts w:asciiTheme="majorBidi" w:eastAsia="Times New Roman" w:hAnsiTheme="majorBidi" w:cstheme="majorBidi"/>
                <w:sz w:val="21"/>
                <w:szCs w:val="21"/>
                <w:lang w:eastAsia="en-NL"/>
                <w:rPrChange w:id="7680" w:author="Samane Shahpouri" w:date="2024-05-17T23:11:00Z" w16du:dateUtc="2024-05-17T21:11:00Z">
                  <w:rPr>
                    <w:ins w:id="7681" w:author="Samane Shahpouri" w:date="2024-05-17T22:44:00Z" w16du:dateUtc="2024-05-17T20:44:00Z"/>
                    <w:rFonts w:ascii="Segoe UI" w:eastAsia="Times New Roman" w:hAnsi="Segoe UI" w:cs="Segoe UI"/>
                    <w:sz w:val="21"/>
                    <w:szCs w:val="21"/>
                    <w:lang w:eastAsia="en-NL"/>
                  </w:rPr>
                </w:rPrChange>
              </w:rPr>
            </w:pPr>
            <w:ins w:id="7682" w:author="Samane Shahpouri" w:date="2024-05-17T22:44:00Z" w16du:dateUtc="2024-05-17T20:44:00Z">
              <w:r w:rsidRPr="00E24B0A">
                <w:rPr>
                  <w:rFonts w:asciiTheme="majorBidi" w:eastAsia="Times New Roman" w:hAnsiTheme="majorBidi" w:cstheme="majorBidi"/>
                  <w:sz w:val="21"/>
                  <w:szCs w:val="21"/>
                  <w:lang w:eastAsia="en-NL"/>
                  <w:rPrChange w:id="7683" w:author="Samane Shahpouri" w:date="2024-05-17T23:11:00Z" w16du:dateUtc="2024-05-17T21:11:00Z">
                    <w:rPr>
                      <w:rFonts w:ascii="Segoe UI" w:eastAsia="Times New Roman" w:hAnsi="Segoe UI" w:cs="Segoe UI"/>
                      <w:sz w:val="21"/>
                      <w:szCs w:val="21"/>
                      <w:lang w:eastAsia="en-NL"/>
                    </w:rPr>
                  </w:rPrChange>
                </w:rPr>
                <w:t>3</w:t>
              </w:r>
            </w:ins>
          </w:p>
        </w:tc>
        <w:tc>
          <w:tcPr>
            <w:tcW w:w="3043" w:type="dxa"/>
            <w:tcMar>
              <w:top w:w="60" w:type="dxa"/>
              <w:left w:w="120" w:type="dxa"/>
              <w:bottom w:w="60" w:type="dxa"/>
              <w:right w:w="120" w:type="dxa"/>
            </w:tcMar>
            <w:vAlign w:val="center"/>
            <w:hideMark/>
          </w:tcPr>
          <w:p w14:paraId="27B68974" w14:textId="77777777" w:rsidR="00250867" w:rsidRPr="00E24B0A" w:rsidRDefault="00250867" w:rsidP="00D06CBC">
            <w:pPr>
              <w:spacing w:after="0" w:line="240" w:lineRule="auto"/>
              <w:rPr>
                <w:ins w:id="7684" w:author="Samane Shahpouri" w:date="2024-05-17T22:44:00Z" w16du:dateUtc="2024-05-17T20:44:00Z"/>
                <w:rFonts w:asciiTheme="majorBidi" w:eastAsia="Times New Roman" w:hAnsiTheme="majorBidi" w:cstheme="majorBidi"/>
                <w:sz w:val="20"/>
                <w:szCs w:val="20"/>
                <w:lang w:eastAsia="en-NL"/>
                <w:rPrChange w:id="7685" w:author="Samane Shahpouri" w:date="2024-05-17T23:11:00Z" w16du:dateUtc="2024-05-17T21:11:00Z">
                  <w:rPr>
                    <w:ins w:id="7686" w:author="Samane Shahpouri" w:date="2024-05-17T22:44:00Z" w16du:dateUtc="2024-05-17T20:44:00Z"/>
                    <w:rFonts w:ascii="Segoe UI" w:eastAsia="Times New Roman" w:hAnsi="Segoe UI" w:cs="Segoe UI"/>
                    <w:sz w:val="20"/>
                    <w:szCs w:val="20"/>
                    <w:lang w:eastAsia="en-NL"/>
                  </w:rPr>
                </w:rPrChange>
              </w:rPr>
            </w:pPr>
            <w:proofErr w:type="spellStart"/>
            <w:ins w:id="7687" w:author="Samane Shahpouri" w:date="2024-05-17T22:44:00Z" w16du:dateUtc="2024-05-17T20:44:00Z">
              <w:r w:rsidRPr="00E24B0A">
                <w:rPr>
                  <w:rFonts w:asciiTheme="majorBidi" w:eastAsia="Times New Roman" w:hAnsiTheme="majorBidi" w:cstheme="majorBidi"/>
                  <w:sz w:val="20"/>
                  <w:szCs w:val="20"/>
                  <w:lang w:eastAsia="en-NL"/>
                  <w:rPrChange w:id="7688" w:author="Samane Shahpouri" w:date="2024-05-17T23:11:00Z" w16du:dateUtc="2024-05-17T21:11:00Z">
                    <w:rPr>
                      <w:rFonts w:ascii="Segoe UI" w:eastAsia="Times New Roman" w:hAnsi="Segoe UI" w:cs="Segoe UI"/>
                      <w:sz w:val="20"/>
                      <w:szCs w:val="20"/>
                      <w:lang w:eastAsia="en-NL"/>
                    </w:rPr>
                  </w:rPrChange>
                </w:rPr>
                <w:t>Absolure</w:t>
              </w:r>
              <w:proofErr w:type="spellEnd"/>
              <w:r w:rsidRPr="00E24B0A">
                <w:rPr>
                  <w:rFonts w:asciiTheme="majorBidi" w:eastAsia="Times New Roman" w:hAnsiTheme="majorBidi" w:cstheme="majorBidi"/>
                  <w:sz w:val="20"/>
                  <w:szCs w:val="20"/>
                  <w:lang w:eastAsia="en-NL"/>
                  <w:rPrChange w:id="7689" w:author="Samane Shahpouri" w:date="2024-05-17T23:11:00Z" w16du:dateUtc="2024-05-17T21:11:00Z">
                    <w:rPr>
                      <w:rFonts w:ascii="Segoe UI" w:eastAsia="Times New Roman" w:hAnsi="Segoe UI" w:cs="Segoe UI"/>
                      <w:sz w:val="20"/>
                      <w:szCs w:val="20"/>
                      <w:lang w:eastAsia="en-NL"/>
                    </w:rPr>
                  </w:rPrChange>
                </w:rPr>
                <w:t xml:space="preserve"> Relative Error (SUV%)</w:t>
              </w:r>
            </w:ins>
          </w:p>
        </w:tc>
        <w:tc>
          <w:tcPr>
            <w:tcW w:w="1430" w:type="dxa"/>
            <w:tcMar>
              <w:top w:w="60" w:type="dxa"/>
              <w:left w:w="120" w:type="dxa"/>
              <w:bottom w:w="60" w:type="dxa"/>
              <w:right w:w="120" w:type="dxa"/>
            </w:tcMar>
            <w:vAlign w:val="center"/>
            <w:hideMark/>
          </w:tcPr>
          <w:p w14:paraId="20C3FDD6" w14:textId="77777777" w:rsidR="00250867" w:rsidRPr="00E24B0A" w:rsidRDefault="00250867" w:rsidP="00D06CBC">
            <w:pPr>
              <w:spacing w:after="0" w:line="240" w:lineRule="auto"/>
              <w:jc w:val="center"/>
              <w:rPr>
                <w:ins w:id="7690" w:author="Samane Shahpouri" w:date="2024-05-17T22:44:00Z" w16du:dateUtc="2024-05-17T20:44:00Z"/>
                <w:rFonts w:asciiTheme="majorBidi" w:eastAsia="Times New Roman" w:hAnsiTheme="majorBidi" w:cstheme="majorBidi"/>
                <w:sz w:val="21"/>
                <w:szCs w:val="21"/>
                <w:lang w:eastAsia="en-NL"/>
                <w:rPrChange w:id="7691" w:author="Samane Shahpouri" w:date="2024-05-17T23:11:00Z" w16du:dateUtc="2024-05-17T21:11:00Z">
                  <w:rPr>
                    <w:ins w:id="7692" w:author="Samane Shahpouri" w:date="2024-05-17T22:44:00Z" w16du:dateUtc="2024-05-17T20:44:00Z"/>
                    <w:rFonts w:ascii="Segoe UI" w:eastAsia="Times New Roman" w:hAnsi="Segoe UI" w:cs="Segoe UI"/>
                    <w:sz w:val="21"/>
                    <w:szCs w:val="21"/>
                    <w:lang w:eastAsia="en-NL"/>
                  </w:rPr>
                </w:rPrChange>
              </w:rPr>
            </w:pPr>
            <w:ins w:id="7693" w:author="Samane Shahpouri" w:date="2024-05-17T22:44:00Z" w16du:dateUtc="2024-05-17T20:44:00Z">
              <w:r w:rsidRPr="00E24B0A">
                <w:rPr>
                  <w:rFonts w:asciiTheme="majorBidi" w:eastAsia="Times New Roman" w:hAnsiTheme="majorBidi" w:cstheme="majorBidi"/>
                  <w:sz w:val="21"/>
                  <w:szCs w:val="21"/>
                  <w:lang w:eastAsia="en-NL"/>
                  <w:rPrChange w:id="7694" w:author="Samane Shahpouri" w:date="2024-05-17T23:11:00Z" w16du:dateUtc="2024-05-17T21:11:00Z">
                    <w:rPr>
                      <w:rFonts w:ascii="Segoe UI" w:eastAsia="Times New Roman" w:hAnsi="Segoe UI" w:cs="Segoe UI"/>
                      <w:sz w:val="21"/>
                      <w:szCs w:val="21"/>
                      <w:lang w:eastAsia="en-NL"/>
                    </w:rPr>
                  </w:rPrChange>
                </w:rPr>
                <w:t>0.934748</w:t>
              </w:r>
            </w:ins>
          </w:p>
        </w:tc>
        <w:tc>
          <w:tcPr>
            <w:tcW w:w="1689" w:type="dxa"/>
            <w:tcMar>
              <w:top w:w="60" w:type="dxa"/>
              <w:left w:w="120" w:type="dxa"/>
              <w:bottom w:w="60" w:type="dxa"/>
              <w:right w:w="120" w:type="dxa"/>
            </w:tcMar>
            <w:vAlign w:val="center"/>
            <w:hideMark/>
          </w:tcPr>
          <w:p w14:paraId="19EDB44A" w14:textId="77777777" w:rsidR="00250867" w:rsidRPr="00E24B0A" w:rsidRDefault="00250867" w:rsidP="00D06CBC">
            <w:pPr>
              <w:spacing w:after="0" w:line="240" w:lineRule="auto"/>
              <w:jc w:val="center"/>
              <w:rPr>
                <w:ins w:id="7695" w:author="Samane Shahpouri" w:date="2024-05-17T22:44:00Z" w16du:dateUtc="2024-05-17T20:44:00Z"/>
                <w:rFonts w:asciiTheme="majorBidi" w:eastAsia="Times New Roman" w:hAnsiTheme="majorBidi" w:cstheme="majorBidi"/>
                <w:sz w:val="21"/>
                <w:szCs w:val="21"/>
                <w:lang w:eastAsia="en-NL"/>
                <w:rPrChange w:id="7696" w:author="Samane Shahpouri" w:date="2024-05-17T23:11:00Z" w16du:dateUtc="2024-05-17T21:11:00Z">
                  <w:rPr>
                    <w:ins w:id="7697" w:author="Samane Shahpouri" w:date="2024-05-17T22:44:00Z" w16du:dateUtc="2024-05-17T20:44:00Z"/>
                    <w:rFonts w:ascii="Segoe UI" w:eastAsia="Times New Roman" w:hAnsi="Segoe UI" w:cs="Segoe UI"/>
                    <w:sz w:val="21"/>
                    <w:szCs w:val="21"/>
                    <w:lang w:eastAsia="en-NL"/>
                  </w:rPr>
                </w:rPrChange>
              </w:rPr>
            </w:pPr>
            <w:ins w:id="7698" w:author="Samane Shahpouri" w:date="2024-05-17T22:44:00Z" w16du:dateUtc="2024-05-17T20:44:00Z">
              <w:r w:rsidRPr="00E24B0A">
                <w:rPr>
                  <w:rFonts w:asciiTheme="majorBidi" w:eastAsia="Times New Roman" w:hAnsiTheme="majorBidi" w:cstheme="majorBidi"/>
                  <w:sz w:val="21"/>
                  <w:szCs w:val="21"/>
                  <w:lang w:eastAsia="en-NL"/>
                  <w:rPrChange w:id="7699" w:author="Samane Shahpouri" w:date="2024-05-17T23:11:00Z" w16du:dateUtc="2024-05-17T21:11:00Z">
                    <w:rPr>
                      <w:rFonts w:ascii="Segoe UI" w:eastAsia="Times New Roman" w:hAnsi="Segoe UI" w:cs="Segoe UI"/>
                      <w:sz w:val="21"/>
                      <w:szCs w:val="21"/>
                      <w:lang w:eastAsia="en-NL"/>
                    </w:rPr>
                  </w:rPrChange>
                </w:rPr>
                <w:t>0.190480</w:t>
              </w:r>
            </w:ins>
          </w:p>
        </w:tc>
        <w:tc>
          <w:tcPr>
            <w:tcW w:w="1422" w:type="dxa"/>
            <w:tcMar>
              <w:top w:w="60" w:type="dxa"/>
              <w:left w:w="120" w:type="dxa"/>
              <w:bottom w:w="60" w:type="dxa"/>
              <w:right w:w="120" w:type="dxa"/>
            </w:tcMar>
            <w:vAlign w:val="center"/>
            <w:hideMark/>
          </w:tcPr>
          <w:p w14:paraId="4F2A418A" w14:textId="77777777" w:rsidR="00250867" w:rsidRPr="00E24B0A" w:rsidRDefault="00250867" w:rsidP="00D06CBC">
            <w:pPr>
              <w:spacing w:after="0" w:line="240" w:lineRule="auto"/>
              <w:jc w:val="center"/>
              <w:rPr>
                <w:ins w:id="7700" w:author="Samane Shahpouri" w:date="2024-05-17T22:44:00Z" w16du:dateUtc="2024-05-17T20:44:00Z"/>
                <w:rFonts w:asciiTheme="majorBidi" w:eastAsia="Times New Roman" w:hAnsiTheme="majorBidi" w:cstheme="majorBidi"/>
                <w:sz w:val="21"/>
                <w:szCs w:val="21"/>
                <w:lang w:eastAsia="en-NL"/>
                <w:rPrChange w:id="7701" w:author="Samane Shahpouri" w:date="2024-05-17T23:11:00Z" w16du:dateUtc="2024-05-17T21:11:00Z">
                  <w:rPr>
                    <w:ins w:id="7702" w:author="Samane Shahpouri" w:date="2024-05-17T22:44:00Z" w16du:dateUtc="2024-05-17T20:44:00Z"/>
                    <w:rFonts w:ascii="Segoe UI" w:eastAsia="Times New Roman" w:hAnsi="Segoe UI" w:cs="Segoe UI"/>
                    <w:sz w:val="21"/>
                    <w:szCs w:val="21"/>
                    <w:lang w:eastAsia="en-NL"/>
                  </w:rPr>
                </w:rPrChange>
              </w:rPr>
            </w:pPr>
            <w:ins w:id="7703" w:author="Samane Shahpouri" w:date="2024-05-17T22:44:00Z" w16du:dateUtc="2024-05-17T20:44:00Z">
              <w:r w:rsidRPr="00E24B0A">
                <w:rPr>
                  <w:rFonts w:asciiTheme="majorBidi" w:eastAsia="Times New Roman" w:hAnsiTheme="majorBidi" w:cstheme="majorBidi"/>
                  <w:sz w:val="21"/>
                  <w:szCs w:val="21"/>
                  <w:lang w:eastAsia="en-NL"/>
                  <w:rPrChange w:id="7704" w:author="Samane Shahpouri" w:date="2024-05-17T23:11:00Z" w16du:dateUtc="2024-05-17T21:11:00Z">
                    <w:rPr>
                      <w:rFonts w:ascii="Segoe UI" w:eastAsia="Times New Roman" w:hAnsi="Segoe UI" w:cs="Segoe UI"/>
                      <w:sz w:val="21"/>
                      <w:szCs w:val="21"/>
                      <w:lang w:eastAsia="en-NL"/>
                    </w:rPr>
                  </w:rPrChange>
                </w:rPr>
                <w:t>0.813324</w:t>
              </w:r>
            </w:ins>
          </w:p>
        </w:tc>
        <w:tc>
          <w:tcPr>
            <w:tcW w:w="1413" w:type="dxa"/>
            <w:tcMar>
              <w:top w:w="60" w:type="dxa"/>
              <w:left w:w="120" w:type="dxa"/>
              <w:bottom w:w="60" w:type="dxa"/>
              <w:right w:w="120" w:type="dxa"/>
            </w:tcMar>
            <w:vAlign w:val="center"/>
            <w:hideMark/>
          </w:tcPr>
          <w:p w14:paraId="23212FFD" w14:textId="77777777" w:rsidR="00250867" w:rsidRPr="00E24B0A" w:rsidRDefault="00250867" w:rsidP="00D06CBC">
            <w:pPr>
              <w:spacing w:after="0" w:line="240" w:lineRule="auto"/>
              <w:jc w:val="center"/>
              <w:rPr>
                <w:ins w:id="7705" w:author="Samane Shahpouri" w:date="2024-05-17T22:44:00Z" w16du:dateUtc="2024-05-17T20:44:00Z"/>
                <w:rFonts w:asciiTheme="majorBidi" w:eastAsia="Times New Roman" w:hAnsiTheme="majorBidi" w:cstheme="majorBidi"/>
                <w:sz w:val="21"/>
                <w:szCs w:val="21"/>
                <w:lang w:eastAsia="en-NL"/>
                <w:rPrChange w:id="7706" w:author="Samane Shahpouri" w:date="2024-05-17T23:11:00Z" w16du:dateUtc="2024-05-17T21:11:00Z">
                  <w:rPr>
                    <w:ins w:id="7707" w:author="Samane Shahpouri" w:date="2024-05-17T22:44:00Z" w16du:dateUtc="2024-05-17T20:44:00Z"/>
                    <w:rFonts w:ascii="Segoe UI" w:eastAsia="Times New Roman" w:hAnsi="Segoe UI" w:cs="Segoe UI"/>
                    <w:sz w:val="21"/>
                    <w:szCs w:val="21"/>
                    <w:lang w:eastAsia="en-NL"/>
                  </w:rPr>
                </w:rPrChange>
              </w:rPr>
            </w:pPr>
            <w:ins w:id="7708" w:author="Samane Shahpouri" w:date="2024-05-17T22:44:00Z" w16du:dateUtc="2024-05-17T20:44:00Z">
              <w:r w:rsidRPr="00E24B0A">
                <w:rPr>
                  <w:rFonts w:asciiTheme="majorBidi" w:eastAsia="Times New Roman" w:hAnsiTheme="majorBidi" w:cstheme="majorBidi"/>
                  <w:sz w:val="21"/>
                  <w:szCs w:val="21"/>
                  <w:lang w:eastAsia="en-NL"/>
                  <w:rPrChange w:id="7709" w:author="Samane Shahpouri" w:date="2024-05-17T23:11:00Z" w16du:dateUtc="2024-05-17T21:11:00Z">
                    <w:rPr>
                      <w:rFonts w:ascii="Segoe UI" w:eastAsia="Times New Roman" w:hAnsi="Segoe UI" w:cs="Segoe UI"/>
                      <w:sz w:val="21"/>
                      <w:szCs w:val="21"/>
                      <w:lang w:eastAsia="en-NL"/>
                    </w:rPr>
                  </w:rPrChange>
                </w:rPr>
                <w:t>0.001375</w:t>
              </w:r>
            </w:ins>
          </w:p>
        </w:tc>
      </w:tr>
      <w:tr w:rsidR="00250867" w:rsidRPr="00E24B0A" w14:paraId="0296B1B6" w14:textId="77777777" w:rsidTr="00D06CBC">
        <w:trPr>
          <w:ins w:id="7710" w:author="Samane Shahpouri" w:date="2024-05-17T22:44:00Z"/>
        </w:trPr>
        <w:tc>
          <w:tcPr>
            <w:tcW w:w="0" w:type="auto"/>
            <w:tcMar>
              <w:top w:w="60" w:type="dxa"/>
              <w:left w:w="120" w:type="dxa"/>
              <w:bottom w:w="60" w:type="dxa"/>
              <w:right w:w="120" w:type="dxa"/>
            </w:tcMar>
            <w:vAlign w:val="center"/>
            <w:hideMark/>
          </w:tcPr>
          <w:p w14:paraId="285C374F" w14:textId="77777777" w:rsidR="00250867" w:rsidRPr="00E24B0A" w:rsidRDefault="00250867" w:rsidP="00D06CBC">
            <w:pPr>
              <w:spacing w:after="0" w:line="240" w:lineRule="auto"/>
              <w:jc w:val="right"/>
              <w:rPr>
                <w:ins w:id="7711" w:author="Samane Shahpouri" w:date="2024-05-17T22:44:00Z" w16du:dateUtc="2024-05-17T20:44:00Z"/>
                <w:rFonts w:asciiTheme="majorBidi" w:eastAsia="Times New Roman" w:hAnsiTheme="majorBidi" w:cstheme="majorBidi"/>
                <w:sz w:val="21"/>
                <w:szCs w:val="21"/>
                <w:lang w:eastAsia="en-NL"/>
                <w:rPrChange w:id="7712" w:author="Samane Shahpouri" w:date="2024-05-17T23:11:00Z" w16du:dateUtc="2024-05-17T21:11:00Z">
                  <w:rPr>
                    <w:ins w:id="7713" w:author="Samane Shahpouri" w:date="2024-05-17T22:44:00Z" w16du:dateUtc="2024-05-17T20:44:00Z"/>
                    <w:rFonts w:ascii="Segoe UI" w:eastAsia="Times New Roman" w:hAnsi="Segoe UI" w:cs="Segoe UI"/>
                    <w:sz w:val="21"/>
                    <w:szCs w:val="21"/>
                    <w:lang w:eastAsia="en-NL"/>
                  </w:rPr>
                </w:rPrChange>
              </w:rPr>
            </w:pPr>
            <w:ins w:id="7714" w:author="Samane Shahpouri" w:date="2024-05-17T22:44:00Z" w16du:dateUtc="2024-05-17T20:44:00Z">
              <w:r w:rsidRPr="00E24B0A">
                <w:rPr>
                  <w:rFonts w:asciiTheme="majorBidi" w:eastAsia="Times New Roman" w:hAnsiTheme="majorBidi" w:cstheme="majorBidi"/>
                  <w:sz w:val="21"/>
                  <w:szCs w:val="21"/>
                  <w:lang w:eastAsia="en-NL"/>
                  <w:rPrChange w:id="7715" w:author="Samane Shahpouri" w:date="2024-05-17T23:11:00Z" w16du:dateUtc="2024-05-17T21:11:00Z">
                    <w:rPr>
                      <w:rFonts w:ascii="Segoe UI" w:eastAsia="Times New Roman" w:hAnsi="Segoe UI" w:cs="Segoe UI"/>
                      <w:sz w:val="21"/>
                      <w:szCs w:val="21"/>
                      <w:lang w:eastAsia="en-NL"/>
                    </w:rPr>
                  </w:rPrChange>
                </w:rPr>
                <w:t>4</w:t>
              </w:r>
            </w:ins>
          </w:p>
        </w:tc>
        <w:tc>
          <w:tcPr>
            <w:tcW w:w="3043" w:type="dxa"/>
            <w:tcMar>
              <w:top w:w="60" w:type="dxa"/>
              <w:left w:w="120" w:type="dxa"/>
              <w:bottom w:w="60" w:type="dxa"/>
              <w:right w:w="120" w:type="dxa"/>
            </w:tcMar>
            <w:vAlign w:val="center"/>
            <w:hideMark/>
          </w:tcPr>
          <w:p w14:paraId="74C28A44" w14:textId="77777777" w:rsidR="00250867" w:rsidRPr="00E24B0A" w:rsidRDefault="00250867" w:rsidP="00D06CBC">
            <w:pPr>
              <w:spacing w:after="0" w:line="240" w:lineRule="auto"/>
              <w:rPr>
                <w:ins w:id="7716" w:author="Samane Shahpouri" w:date="2024-05-17T22:44:00Z" w16du:dateUtc="2024-05-17T20:44:00Z"/>
                <w:rFonts w:asciiTheme="majorBidi" w:eastAsia="Times New Roman" w:hAnsiTheme="majorBidi" w:cstheme="majorBidi"/>
                <w:sz w:val="20"/>
                <w:szCs w:val="20"/>
                <w:lang w:eastAsia="en-NL"/>
                <w:rPrChange w:id="7717" w:author="Samane Shahpouri" w:date="2024-05-17T23:11:00Z" w16du:dateUtc="2024-05-17T21:11:00Z">
                  <w:rPr>
                    <w:ins w:id="7718" w:author="Samane Shahpouri" w:date="2024-05-17T22:44:00Z" w16du:dateUtc="2024-05-17T20:44:00Z"/>
                    <w:rFonts w:ascii="Segoe UI" w:eastAsia="Times New Roman" w:hAnsi="Segoe UI" w:cs="Segoe UI"/>
                    <w:sz w:val="20"/>
                    <w:szCs w:val="20"/>
                    <w:lang w:eastAsia="en-NL"/>
                  </w:rPr>
                </w:rPrChange>
              </w:rPr>
            </w:pPr>
            <w:ins w:id="7719" w:author="Samane Shahpouri" w:date="2024-05-17T22:44:00Z" w16du:dateUtc="2024-05-17T20:44:00Z">
              <w:r w:rsidRPr="00E24B0A">
                <w:rPr>
                  <w:rFonts w:asciiTheme="majorBidi" w:eastAsia="Times New Roman" w:hAnsiTheme="majorBidi" w:cstheme="majorBidi"/>
                  <w:sz w:val="20"/>
                  <w:szCs w:val="20"/>
                  <w:lang w:eastAsia="en-NL"/>
                  <w:rPrChange w:id="7720" w:author="Samane Shahpouri" w:date="2024-05-17T23:11:00Z" w16du:dateUtc="2024-05-17T21:11:00Z">
                    <w:rPr>
                      <w:rFonts w:ascii="Segoe UI" w:eastAsia="Times New Roman" w:hAnsi="Segoe UI" w:cs="Segoe UI"/>
                      <w:sz w:val="20"/>
                      <w:szCs w:val="20"/>
                      <w:lang w:eastAsia="en-NL"/>
                    </w:rPr>
                  </w:rPrChange>
                </w:rPr>
                <w:t>Root Mean Squared Error</w:t>
              </w:r>
            </w:ins>
          </w:p>
        </w:tc>
        <w:tc>
          <w:tcPr>
            <w:tcW w:w="1430" w:type="dxa"/>
            <w:tcMar>
              <w:top w:w="60" w:type="dxa"/>
              <w:left w:w="120" w:type="dxa"/>
              <w:bottom w:w="60" w:type="dxa"/>
              <w:right w:w="120" w:type="dxa"/>
            </w:tcMar>
            <w:vAlign w:val="center"/>
            <w:hideMark/>
          </w:tcPr>
          <w:p w14:paraId="663F5839" w14:textId="77777777" w:rsidR="00250867" w:rsidRPr="00E24B0A" w:rsidRDefault="00250867" w:rsidP="00D06CBC">
            <w:pPr>
              <w:spacing w:after="0" w:line="240" w:lineRule="auto"/>
              <w:jc w:val="center"/>
              <w:rPr>
                <w:ins w:id="7721" w:author="Samane Shahpouri" w:date="2024-05-17T22:44:00Z" w16du:dateUtc="2024-05-17T20:44:00Z"/>
                <w:rFonts w:asciiTheme="majorBidi" w:eastAsia="Times New Roman" w:hAnsiTheme="majorBidi" w:cstheme="majorBidi"/>
                <w:sz w:val="21"/>
                <w:szCs w:val="21"/>
                <w:lang w:eastAsia="en-NL"/>
                <w:rPrChange w:id="7722" w:author="Samane Shahpouri" w:date="2024-05-17T23:11:00Z" w16du:dateUtc="2024-05-17T21:11:00Z">
                  <w:rPr>
                    <w:ins w:id="7723" w:author="Samane Shahpouri" w:date="2024-05-17T22:44:00Z" w16du:dateUtc="2024-05-17T20:44:00Z"/>
                    <w:rFonts w:ascii="Segoe UI" w:eastAsia="Times New Roman" w:hAnsi="Segoe UI" w:cs="Segoe UI"/>
                    <w:sz w:val="21"/>
                    <w:szCs w:val="21"/>
                    <w:lang w:eastAsia="en-NL"/>
                  </w:rPr>
                </w:rPrChange>
              </w:rPr>
            </w:pPr>
            <w:ins w:id="7724" w:author="Samane Shahpouri" w:date="2024-05-17T22:44:00Z" w16du:dateUtc="2024-05-17T20:44:00Z">
              <w:r w:rsidRPr="00E24B0A">
                <w:rPr>
                  <w:rFonts w:asciiTheme="majorBidi" w:eastAsia="Times New Roman" w:hAnsiTheme="majorBidi" w:cstheme="majorBidi"/>
                  <w:sz w:val="21"/>
                  <w:szCs w:val="21"/>
                  <w:lang w:eastAsia="en-NL"/>
                  <w:rPrChange w:id="7725" w:author="Samane Shahpouri" w:date="2024-05-17T23:11:00Z" w16du:dateUtc="2024-05-17T21:11:00Z">
                    <w:rPr>
                      <w:rFonts w:ascii="Segoe UI" w:eastAsia="Times New Roman" w:hAnsi="Segoe UI" w:cs="Segoe UI"/>
                      <w:sz w:val="21"/>
                      <w:szCs w:val="21"/>
                      <w:lang w:eastAsia="en-NL"/>
                    </w:rPr>
                  </w:rPrChange>
                </w:rPr>
                <w:t>0.875041</w:t>
              </w:r>
            </w:ins>
          </w:p>
        </w:tc>
        <w:tc>
          <w:tcPr>
            <w:tcW w:w="1689" w:type="dxa"/>
            <w:tcMar>
              <w:top w:w="60" w:type="dxa"/>
              <w:left w:w="120" w:type="dxa"/>
              <w:bottom w:w="60" w:type="dxa"/>
              <w:right w:w="120" w:type="dxa"/>
            </w:tcMar>
            <w:vAlign w:val="center"/>
            <w:hideMark/>
          </w:tcPr>
          <w:p w14:paraId="272876EC" w14:textId="77777777" w:rsidR="00250867" w:rsidRPr="00E24B0A" w:rsidRDefault="00250867" w:rsidP="00D06CBC">
            <w:pPr>
              <w:spacing w:after="0" w:line="240" w:lineRule="auto"/>
              <w:jc w:val="center"/>
              <w:rPr>
                <w:ins w:id="7726" w:author="Samane Shahpouri" w:date="2024-05-17T22:44:00Z" w16du:dateUtc="2024-05-17T20:44:00Z"/>
                <w:rFonts w:asciiTheme="majorBidi" w:eastAsia="Times New Roman" w:hAnsiTheme="majorBidi" w:cstheme="majorBidi"/>
                <w:sz w:val="21"/>
                <w:szCs w:val="21"/>
                <w:lang w:eastAsia="en-NL"/>
                <w:rPrChange w:id="7727" w:author="Samane Shahpouri" w:date="2024-05-17T23:11:00Z" w16du:dateUtc="2024-05-17T21:11:00Z">
                  <w:rPr>
                    <w:ins w:id="7728" w:author="Samane Shahpouri" w:date="2024-05-17T22:44:00Z" w16du:dateUtc="2024-05-17T20:44:00Z"/>
                    <w:rFonts w:ascii="Segoe UI" w:eastAsia="Times New Roman" w:hAnsi="Segoe UI" w:cs="Segoe UI"/>
                    <w:sz w:val="21"/>
                    <w:szCs w:val="21"/>
                    <w:lang w:eastAsia="en-NL"/>
                  </w:rPr>
                </w:rPrChange>
              </w:rPr>
            </w:pPr>
            <w:ins w:id="7729" w:author="Samane Shahpouri" w:date="2024-05-17T22:44:00Z" w16du:dateUtc="2024-05-17T20:44:00Z">
              <w:r w:rsidRPr="00E24B0A">
                <w:rPr>
                  <w:rFonts w:asciiTheme="majorBidi" w:eastAsia="Times New Roman" w:hAnsiTheme="majorBidi" w:cstheme="majorBidi"/>
                  <w:sz w:val="21"/>
                  <w:szCs w:val="21"/>
                  <w:lang w:eastAsia="en-NL"/>
                  <w:rPrChange w:id="7730" w:author="Samane Shahpouri" w:date="2024-05-17T23:11:00Z" w16du:dateUtc="2024-05-17T21:11:00Z">
                    <w:rPr>
                      <w:rFonts w:ascii="Segoe UI" w:eastAsia="Times New Roman" w:hAnsi="Segoe UI" w:cs="Segoe UI"/>
                      <w:sz w:val="21"/>
                      <w:szCs w:val="21"/>
                      <w:lang w:eastAsia="en-NL"/>
                    </w:rPr>
                  </w:rPrChange>
                </w:rPr>
                <w:t>0.014425</w:t>
              </w:r>
            </w:ins>
          </w:p>
        </w:tc>
        <w:tc>
          <w:tcPr>
            <w:tcW w:w="1422" w:type="dxa"/>
            <w:tcMar>
              <w:top w:w="60" w:type="dxa"/>
              <w:left w:w="120" w:type="dxa"/>
              <w:bottom w:w="60" w:type="dxa"/>
              <w:right w:w="120" w:type="dxa"/>
            </w:tcMar>
            <w:vAlign w:val="center"/>
            <w:hideMark/>
          </w:tcPr>
          <w:p w14:paraId="56670B02" w14:textId="77777777" w:rsidR="00250867" w:rsidRPr="00E24B0A" w:rsidRDefault="00250867" w:rsidP="00D06CBC">
            <w:pPr>
              <w:spacing w:after="0" w:line="240" w:lineRule="auto"/>
              <w:jc w:val="center"/>
              <w:rPr>
                <w:ins w:id="7731" w:author="Samane Shahpouri" w:date="2024-05-17T22:44:00Z" w16du:dateUtc="2024-05-17T20:44:00Z"/>
                <w:rFonts w:asciiTheme="majorBidi" w:eastAsia="Times New Roman" w:hAnsiTheme="majorBidi" w:cstheme="majorBidi"/>
                <w:sz w:val="21"/>
                <w:szCs w:val="21"/>
                <w:lang w:eastAsia="en-NL"/>
                <w:rPrChange w:id="7732" w:author="Samane Shahpouri" w:date="2024-05-17T23:11:00Z" w16du:dateUtc="2024-05-17T21:11:00Z">
                  <w:rPr>
                    <w:ins w:id="7733" w:author="Samane Shahpouri" w:date="2024-05-17T22:44:00Z" w16du:dateUtc="2024-05-17T20:44:00Z"/>
                    <w:rFonts w:ascii="Segoe UI" w:eastAsia="Times New Roman" w:hAnsi="Segoe UI" w:cs="Segoe UI"/>
                    <w:sz w:val="21"/>
                    <w:szCs w:val="21"/>
                    <w:lang w:eastAsia="en-NL"/>
                  </w:rPr>
                </w:rPrChange>
              </w:rPr>
            </w:pPr>
            <w:ins w:id="7734" w:author="Samane Shahpouri" w:date="2024-05-17T22:44:00Z" w16du:dateUtc="2024-05-17T20:44:00Z">
              <w:r w:rsidRPr="00E24B0A">
                <w:rPr>
                  <w:rFonts w:asciiTheme="majorBidi" w:eastAsia="Times New Roman" w:hAnsiTheme="majorBidi" w:cstheme="majorBidi"/>
                  <w:sz w:val="21"/>
                  <w:szCs w:val="21"/>
                  <w:lang w:eastAsia="en-NL"/>
                  <w:rPrChange w:id="7735" w:author="Samane Shahpouri" w:date="2024-05-17T23:11:00Z" w16du:dateUtc="2024-05-17T21:11:00Z">
                    <w:rPr>
                      <w:rFonts w:ascii="Segoe UI" w:eastAsia="Times New Roman" w:hAnsi="Segoe UI" w:cs="Segoe UI"/>
                      <w:sz w:val="21"/>
                      <w:szCs w:val="21"/>
                      <w:lang w:eastAsia="en-NL"/>
                    </w:rPr>
                  </w:rPrChange>
                </w:rPr>
                <w:t>0.670732</w:t>
              </w:r>
            </w:ins>
          </w:p>
        </w:tc>
        <w:tc>
          <w:tcPr>
            <w:tcW w:w="1413" w:type="dxa"/>
            <w:tcMar>
              <w:top w:w="60" w:type="dxa"/>
              <w:left w:w="120" w:type="dxa"/>
              <w:bottom w:w="60" w:type="dxa"/>
              <w:right w:w="120" w:type="dxa"/>
            </w:tcMar>
            <w:vAlign w:val="center"/>
            <w:hideMark/>
          </w:tcPr>
          <w:p w14:paraId="4A1E2C4F" w14:textId="77777777" w:rsidR="00250867" w:rsidRPr="00E24B0A" w:rsidRDefault="00250867" w:rsidP="00D06CBC">
            <w:pPr>
              <w:spacing w:after="0" w:line="240" w:lineRule="auto"/>
              <w:jc w:val="center"/>
              <w:rPr>
                <w:ins w:id="7736" w:author="Samane Shahpouri" w:date="2024-05-17T22:44:00Z" w16du:dateUtc="2024-05-17T20:44:00Z"/>
                <w:rFonts w:asciiTheme="majorBidi" w:eastAsia="Times New Roman" w:hAnsiTheme="majorBidi" w:cstheme="majorBidi"/>
                <w:sz w:val="21"/>
                <w:szCs w:val="21"/>
                <w:lang w:eastAsia="en-NL"/>
                <w:rPrChange w:id="7737" w:author="Samane Shahpouri" w:date="2024-05-17T23:11:00Z" w16du:dateUtc="2024-05-17T21:11:00Z">
                  <w:rPr>
                    <w:ins w:id="7738" w:author="Samane Shahpouri" w:date="2024-05-17T22:44:00Z" w16du:dateUtc="2024-05-17T20:44:00Z"/>
                    <w:rFonts w:ascii="Segoe UI" w:eastAsia="Times New Roman" w:hAnsi="Segoe UI" w:cs="Segoe UI"/>
                    <w:sz w:val="21"/>
                    <w:szCs w:val="21"/>
                    <w:lang w:eastAsia="en-NL"/>
                  </w:rPr>
                </w:rPrChange>
              </w:rPr>
            </w:pPr>
            <w:ins w:id="7739" w:author="Samane Shahpouri" w:date="2024-05-17T22:44:00Z" w16du:dateUtc="2024-05-17T20:44:00Z">
              <w:r w:rsidRPr="00E24B0A">
                <w:rPr>
                  <w:rFonts w:asciiTheme="majorBidi" w:eastAsia="Times New Roman" w:hAnsiTheme="majorBidi" w:cstheme="majorBidi"/>
                  <w:sz w:val="21"/>
                  <w:szCs w:val="21"/>
                  <w:lang w:eastAsia="en-NL"/>
                  <w:rPrChange w:id="7740" w:author="Samane Shahpouri" w:date="2024-05-17T23:11:00Z" w16du:dateUtc="2024-05-17T21:11:00Z">
                    <w:rPr>
                      <w:rFonts w:ascii="Segoe UI" w:eastAsia="Times New Roman" w:hAnsi="Segoe UI" w:cs="Segoe UI"/>
                      <w:sz w:val="21"/>
                      <w:szCs w:val="21"/>
                      <w:lang w:eastAsia="en-NL"/>
                    </w:rPr>
                  </w:rPrChange>
                </w:rPr>
                <w:t>0.000018</w:t>
              </w:r>
            </w:ins>
          </w:p>
        </w:tc>
      </w:tr>
      <w:tr w:rsidR="00250867" w:rsidRPr="00E24B0A" w14:paraId="1CAC8C85" w14:textId="77777777" w:rsidTr="00D06CBC">
        <w:trPr>
          <w:ins w:id="7741" w:author="Samane Shahpouri" w:date="2024-05-17T22:44:00Z"/>
        </w:trPr>
        <w:tc>
          <w:tcPr>
            <w:tcW w:w="0" w:type="auto"/>
            <w:tcMar>
              <w:top w:w="60" w:type="dxa"/>
              <w:left w:w="120" w:type="dxa"/>
              <w:bottom w:w="60" w:type="dxa"/>
              <w:right w:w="120" w:type="dxa"/>
            </w:tcMar>
            <w:vAlign w:val="center"/>
            <w:hideMark/>
          </w:tcPr>
          <w:p w14:paraId="6A2C52E1" w14:textId="77777777" w:rsidR="00250867" w:rsidRPr="00E24B0A" w:rsidRDefault="00250867" w:rsidP="00D06CBC">
            <w:pPr>
              <w:spacing w:after="0" w:line="240" w:lineRule="auto"/>
              <w:jc w:val="right"/>
              <w:rPr>
                <w:ins w:id="7742" w:author="Samane Shahpouri" w:date="2024-05-17T22:44:00Z" w16du:dateUtc="2024-05-17T20:44:00Z"/>
                <w:rFonts w:asciiTheme="majorBidi" w:eastAsia="Times New Roman" w:hAnsiTheme="majorBidi" w:cstheme="majorBidi"/>
                <w:sz w:val="21"/>
                <w:szCs w:val="21"/>
                <w:lang w:eastAsia="en-NL"/>
                <w:rPrChange w:id="7743" w:author="Samane Shahpouri" w:date="2024-05-17T23:11:00Z" w16du:dateUtc="2024-05-17T21:11:00Z">
                  <w:rPr>
                    <w:ins w:id="7744" w:author="Samane Shahpouri" w:date="2024-05-17T22:44:00Z" w16du:dateUtc="2024-05-17T20:44:00Z"/>
                    <w:rFonts w:ascii="Segoe UI" w:eastAsia="Times New Roman" w:hAnsi="Segoe UI" w:cs="Segoe UI"/>
                    <w:sz w:val="21"/>
                    <w:szCs w:val="21"/>
                    <w:lang w:eastAsia="en-NL"/>
                  </w:rPr>
                </w:rPrChange>
              </w:rPr>
            </w:pPr>
            <w:ins w:id="7745" w:author="Samane Shahpouri" w:date="2024-05-17T22:44:00Z" w16du:dateUtc="2024-05-17T20:44:00Z">
              <w:r w:rsidRPr="00E24B0A">
                <w:rPr>
                  <w:rFonts w:asciiTheme="majorBidi" w:eastAsia="Times New Roman" w:hAnsiTheme="majorBidi" w:cstheme="majorBidi"/>
                  <w:sz w:val="21"/>
                  <w:szCs w:val="21"/>
                  <w:lang w:eastAsia="en-NL"/>
                  <w:rPrChange w:id="7746" w:author="Samane Shahpouri" w:date="2024-05-17T23:11:00Z" w16du:dateUtc="2024-05-17T21:11:00Z">
                    <w:rPr>
                      <w:rFonts w:ascii="Segoe UI" w:eastAsia="Times New Roman" w:hAnsi="Segoe UI" w:cs="Segoe UI"/>
                      <w:sz w:val="21"/>
                      <w:szCs w:val="21"/>
                      <w:lang w:eastAsia="en-NL"/>
                    </w:rPr>
                  </w:rPrChange>
                </w:rPr>
                <w:t>5</w:t>
              </w:r>
            </w:ins>
          </w:p>
        </w:tc>
        <w:tc>
          <w:tcPr>
            <w:tcW w:w="3043" w:type="dxa"/>
            <w:tcMar>
              <w:top w:w="60" w:type="dxa"/>
              <w:left w:w="120" w:type="dxa"/>
              <w:bottom w:w="60" w:type="dxa"/>
              <w:right w:w="120" w:type="dxa"/>
            </w:tcMar>
            <w:vAlign w:val="center"/>
            <w:hideMark/>
          </w:tcPr>
          <w:p w14:paraId="417471AF" w14:textId="77777777" w:rsidR="00250867" w:rsidRPr="00E24B0A" w:rsidRDefault="00250867" w:rsidP="00D06CBC">
            <w:pPr>
              <w:spacing w:after="0" w:line="240" w:lineRule="auto"/>
              <w:rPr>
                <w:ins w:id="7747" w:author="Samane Shahpouri" w:date="2024-05-17T22:44:00Z" w16du:dateUtc="2024-05-17T20:44:00Z"/>
                <w:rFonts w:asciiTheme="majorBidi" w:eastAsia="Times New Roman" w:hAnsiTheme="majorBidi" w:cstheme="majorBidi"/>
                <w:sz w:val="20"/>
                <w:szCs w:val="20"/>
                <w:lang w:eastAsia="en-NL"/>
                <w:rPrChange w:id="7748" w:author="Samane Shahpouri" w:date="2024-05-17T23:11:00Z" w16du:dateUtc="2024-05-17T21:11:00Z">
                  <w:rPr>
                    <w:ins w:id="7749" w:author="Samane Shahpouri" w:date="2024-05-17T22:44:00Z" w16du:dateUtc="2024-05-17T20:44:00Z"/>
                    <w:rFonts w:ascii="Segoe UI" w:eastAsia="Times New Roman" w:hAnsi="Segoe UI" w:cs="Segoe UI"/>
                    <w:sz w:val="20"/>
                    <w:szCs w:val="20"/>
                    <w:lang w:eastAsia="en-NL"/>
                  </w:rPr>
                </w:rPrChange>
              </w:rPr>
            </w:pPr>
            <w:ins w:id="7750" w:author="Samane Shahpouri" w:date="2024-05-17T22:44:00Z" w16du:dateUtc="2024-05-17T20:44:00Z">
              <w:r w:rsidRPr="00E24B0A">
                <w:rPr>
                  <w:rFonts w:asciiTheme="majorBidi" w:eastAsia="Times New Roman" w:hAnsiTheme="majorBidi" w:cstheme="majorBidi"/>
                  <w:sz w:val="20"/>
                  <w:szCs w:val="20"/>
                  <w:lang w:eastAsia="en-NL"/>
                  <w:rPrChange w:id="7751" w:author="Samane Shahpouri" w:date="2024-05-17T23:11:00Z" w16du:dateUtc="2024-05-17T21:11:00Z">
                    <w:rPr>
                      <w:rFonts w:ascii="Segoe UI" w:eastAsia="Times New Roman" w:hAnsi="Segoe UI" w:cs="Segoe UI"/>
                      <w:sz w:val="20"/>
                      <w:szCs w:val="20"/>
                      <w:lang w:eastAsia="en-NL"/>
                    </w:rPr>
                  </w:rPrChange>
                </w:rPr>
                <w:t>Peak Signal-to-Noise Ratio</w:t>
              </w:r>
            </w:ins>
          </w:p>
        </w:tc>
        <w:tc>
          <w:tcPr>
            <w:tcW w:w="1430" w:type="dxa"/>
            <w:tcMar>
              <w:top w:w="60" w:type="dxa"/>
              <w:left w:w="120" w:type="dxa"/>
              <w:bottom w:w="60" w:type="dxa"/>
              <w:right w:w="120" w:type="dxa"/>
            </w:tcMar>
            <w:vAlign w:val="center"/>
            <w:hideMark/>
          </w:tcPr>
          <w:p w14:paraId="2B3A1F4A" w14:textId="77777777" w:rsidR="00250867" w:rsidRPr="00E24B0A" w:rsidRDefault="00250867" w:rsidP="00D06CBC">
            <w:pPr>
              <w:spacing w:after="0" w:line="240" w:lineRule="auto"/>
              <w:jc w:val="center"/>
              <w:rPr>
                <w:ins w:id="7752" w:author="Samane Shahpouri" w:date="2024-05-17T22:44:00Z" w16du:dateUtc="2024-05-17T20:44:00Z"/>
                <w:rFonts w:asciiTheme="majorBidi" w:eastAsia="Times New Roman" w:hAnsiTheme="majorBidi" w:cstheme="majorBidi"/>
                <w:sz w:val="21"/>
                <w:szCs w:val="21"/>
                <w:lang w:eastAsia="en-NL"/>
                <w:rPrChange w:id="7753" w:author="Samane Shahpouri" w:date="2024-05-17T23:11:00Z" w16du:dateUtc="2024-05-17T21:11:00Z">
                  <w:rPr>
                    <w:ins w:id="7754" w:author="Samane Shahpouri" w:date="2024-05-17T22:44:00Z" w16du:dateUtc="2024-05-17T20:44:00Z"/>
                    <w:rFonts w:ascii="Segoe UI" w:eastAsia="Times New Roman" w:hAnsi="Segoe UI" w:cs="Segoe UI"/>
                    <w:sz w:val="21"/>
                    <w:szCs w:val="21"/>
                    <w:lang w:eastAsia="en-NL"/>
                  </w:rPr>
                </w:rPrChange>
              </w:rPr>
            </w:pPr>
            <w:ins w:id="7755" w:author="Samane Shahpouri" w:date="2024-05-17T22:44:00Z" w16du:dateUtc="2024-05-17T20:44:00Z">
              <w:r w:rsidRPr="00E24B0A">
                <w:rPr>
                  <w:rFonts w:asciiTheme="majorBidi" w:eastAsia="Times New Roman" w:hAnsiTheme="majorBidi" w:cstheme="majorBidi"/>
                  <w:sz w:val="21"/>
                  <w:szCs w:val="21"/>
                  <w:lang w:eastAsia="en-NL"/>
                  <w:rPrChange w:id="7756" w:author="Samane Shahpouri" w:date="2024-05-17T23:11:00Z" w16du:dateUtc="2024-05-17T21:11:00Z">
                    <w:rPr>
                      <w:rFonts w:ascii="Segoe UI" w:eastAsia="Times New Roman" w:hAnsi="Segoe UI" w:cs="Segoe UI"/>
                      <w:sz w:val="21"/>
                      <w:szCs w:val="21"/>
                      <w:lang w:eastAsia="en-NL"/>
                    </w:rPr>
                  </w:rPrChange>
                </w:rPr>
                <w:t>0.826691</w:t>
              </w:r>
            </w:ins>
          </w:p>
        </w:tc>
        <w:tc>
          <w:tcPr>
            <w:tcW w:w="1689" w:type="dxa"/>
            <w:tcMar>
              <w:top w:w="60" w:type="dxa"/>
              <w:left w:w="120" w:type="dxa"/>
              <w:bottom w:w="60" w:type="dxa"/>
              <w:right w:w="120" w:type="dxa"/>
            </w:tcMar>
            <w:vAlign w:val="center"/>
            <w:hideMark/>
          </w:tcPr>
          <w:p w14:paraId="6FCF361E" w14:textId="77777777" w:rsidR="00250867" w:rsidRPr="00E24B0A" w:rsidRDefault="00250867" w:rsidP="00D06CBC">
            <w:pPr>
              <w:spacing w:after="0" w:line="240" w:lineRule="auto"/>
              <w:jc w:val="center"/>
              <w:rPr>
                <w:ins w:id="7757" w:author="Samane Shahpouri" w:date="2024-05-17T22:44:00Z" w16du:dateUtc="2024-05-17T20:44:00Z"/>
                <w:rFonts w:asciiTheme="majorBidi" w:eastAsia="Times New Roman" w:hAnsiTheme="majorBidi" w:cstheme="majorBidi"/>
                <w:sz w:val="21"/>
                <w:szCs w:val="21"/>
                <w:lang w:eastAsia="en-NL"/>
                <w:rPrChange w:id="7758" w:author="Samane Shahpouri" w:date="2024-05-17T23:11:00Z" w16du:dateUtc="2024-05-17T21:11:00Z">
                  <w:rPr>
                    <w:ins w:id="7759" w:author="Samane Shahpouri" w:date="2024-05-17T22:44:00Z" w16du:dateUtc="2024-05-17T20:44:00Z"/>
                    <w:rFonts w:ascii="Segoe UI" w:eastAsia="Times New Roman" w:hAnsi="Segoe UI" w:cs="Segoe UI"/>
                    <w:sz w:val="21"/>
                    <w:szCs w:val="21"/>
                    <w:lang w:eastAsia="en-NL"/>
                  </w:rPr>
                </w:rPrChange>
              </w:rPr>
            </w:pPr>
            <w:ins w:id="7760" w:author="Samane Shahpouri" w:date="2024-05-17T22:44:00Z" w16du:dateUtc="2024-05-17T20:44:00Z">
              <w:r w:rsidRPr="00E24B0A">
                <w:rPr>
                  <w:rFonts w:asciiTheme="majorBidi" w:eastAsia="Times New Roman" w:hAnsiTheme="majorBidi" w:cstheme="majorBidi"/>
                  <w:sz w:val="21"/>
                  <w:szCs w:val="21"/>
                  <w:lang w:eastAsia="en-NL"/>
                  <w:rPrChange w:id="7761" w:author="Samane Shahpouri" w:date="2024-05-17T23:11:00Z" w16du:dateUtc="2024-05-17T21:11:00Z">
                    <w:rPr>
                      <w:rFonts w:ascii="Segoe UI" w:eastAsia="Times New Roman" w:hAnsi="Segoe UI" w:cs="Segoe UI"/>
                      <w:sz w:val="21"/>
                      <w:szCs w:val="21"/>
                      <w:lang w:eastAsia="en-NL"/>
                    </w:rPr>
                  </w:rPrChange>
                </w:rPr>
                <w:t>0.002222</w:t>
              </w:r>
            </w:ins>
          </w:p>
        </w:tc>
        <w:tc>
          <w:tcPr>
            <w:tcW w:w="1422" w:type="dxa"/>
            <w:tcMar>
              <w:top w:w="60" w:type="dxa"/>
              <w:left w:w="120" w:type="dxa"/>
              <w:bottom w:w="60" w:type="dxa"/>
              <w:right w:w="120" w:type="dxa"/>
            </w:tcMar>
            <w:vAlign w:val="center"/>
            <w:hideMark/>
          </w:tcPr>
          <w:p w14:paraId="7B5C0DBD" w14:textId="77777777" w:rsidR="00250867" w:rsidRPr="00E24B0A" w:rsidRDefault="00250867" w:rsidP="00D06CBC">
            <w:pPr>
              <w:spacing w:after="0" w:line="240" w:lineRule="auto"/>
              <w:jc w:val="center"/>
              <w:rPr>
                <w:ins w:id="7762" w:author="Samane Shahpouri" w:date="2024-05-17T22:44:00Z" w16du:dateUtc="2024-05-17T20:44:00Z"/>
                <w:rFonts w:asciiTheme="majorBidi" w:eastAsia="Times New Roman" w:hAnsiTheme="majorBidi" w:cstheme="majorBidi"/>
                <w:sz w:val="21"/>
                <w:szCs w:val="21"/>
                <w:lang w:eastAsia="en-NL"/>
                <w:rPrChange w:id="7763" w:author="Samane Shahpouri" w:date="2024-05-17T23:11:00Z" w16du:dateUtc="2024-05-17T21:11:00Z">
                  <w:rPr>
                    <w:ins w:id="7764" w:author="Samane Shahpouri" w:date="2024-05-17T22:44:00Z" w16du:dateUtc="2024-05-17T20:44:00Z"/>
                    <w:rFonts w:ascii="Segoe UI" w:eastAsia="Times New Roman" w:hAnsi="Segoe UI" w:cs="Segoe UI"/>
                    <w:sz w:val="21"/>
                    <w:szCs w:val="21"/>
                    <w:lang w:eastAsia="en-NL"/>
                  </w:rPr>
                </w:rPrChange>
              </w:rPr>
            </w:pPr>
            <w:ins w:id="7765" w:author="Samane Shahpouri" w:date="2024-05-17T22:44:00Z" w16du:dateUtc="2024-05-17T20:44:00Z">
              <w:r w:rsidRPr="00E24B0A">
                <w:rPr>
                  <w:rFonts w:asciiTheme="majorBidi" w:eastAsia="Times New Roman" w:hAnsiTheme="majorBidi" w:cstheme="majorBidi"/>
                  <w:sz w:val="21"/>
                  <w:szCs w:val="21"/>
                  <w:lang w:eastAsia="en-NL"/>
                  <w:rPrChange w:id="7766" w:author="Samane Shahpouri" w:date="2024-05-17T23:11:00Z" w16du:dateUtc="2024-05-17T21:11:00Z">
                    <w:rPr>
                      <w:rFonts w:ascii="Segoe UI" w:eastAsia="Times New Roman" w:hAnsi="Segoe UI" w:cs="Segoe UI"/>
                      <w:sz w:val="21"/>
                      <w:szCs w:val="21"/>
                      <w:lang w:eastAsia="en-NL"/>
                    </w:rPr>
                  </w:rPrChange>
                </w:rPr>
                <w:t>0.944862</w:t>
              </w:r>
            </w:ins>
          </w:p>
        </w:tc>
        <w:tc>
          <w:tcPr>
            <w:tcW w:w="1413" w:type="dxa"/>
            <w:tcMar>
              <w:top w:w="60" w:type="dxa"/>
              <w:left w:w="120" w:type="dxa"/>
              <w:bottom w:w="60" w:type="dxa"/>
              <w:right w:w="120" w:type="dxa"/>
            </w:tcMar>
            <w:vAlign w:val="center"/>
            <w:hideMark/>
          </w:tcPr>
          <w:p w14:paraId="1587FAC8" w14:textId="77777777" w:rsidR="00250867" w:rsidRPr="00E24B0A" w:rsidRDefault="00250867" w:rsidP="00D06CBC">
            <w:pPr>
              <w:spacing w:after="0" w:line="240" w:lineRule="auto"/>
              <w:jc w:val="center"/>
              <w:rPr>
                <w:ins w:id="7767" w:author="Samane Shahpouri" w:date="2024-05-17T22:44:00Z" w16du:dateUtc="2024-05-17T20:44:00Z"/>
                <w:rFonts w:asciiTheme="majorBidi" w:eastAsia="Times New Roman" w:hAnsiTheme="majorBidi" w:cstheme="majorBidi"/>
                <w:sz w:val="21"/>
                <w:szCs w:val="21"/>
                <w:lang w:eastAsia="en-NL"/>
                <w:rPrChange w:id="7768" w:author="Samane Shahpouri" w:date="2024-05-17T23:11:00Z" w16du:dateUtc="2024-05-17T21:11:00Z">
                  <w:rPr>
                    <w:ins w:id="7769" w:author="Samane Shahpouri" w:date="2024-05-17T22:44:00Z" w16du:dateUtc="2024-05-17T20:44:00Z"/>
                    <w:rFonts w:ascii="Segoe UI" w:eastAsia="Times New Roman" w:hAnsi="Segoe UI" w:cs="Segoe UI"/>
                    <w:sz w:val="21"/>
                    <w:szCs w:val="21"/>
                    <w:lang w:eastAsia="en-NL"/>
                  </w:rPr>
                </w:rPrChange>
              </w:rPr>
            </w:pPr>
            <w:ins w:id="7770" w:author="Samane Shahpouri" w:date="2024-05-17T22:44:00Z" w16du:dateUtc="2024-05-17T20:44:00Z">
              <w:r w:rsidRPr="00E24B0A">
                <w:rPr>
                  <w:rFonts w:asciiTheme="majorBidi" w:eastAsia="Times New Roman" w:hAnsiTheme="majorBidi" w:cstheme="majorBidi"/>
                  <w:sz w:val="21"/>
                  <w:szCs w:val="21"/>
                  <w:lang w:eastAsia="en-NL"/>
                  <w:rPrChange w:id="7771" w:author="Samane Shahpouri" w:date="2024-05-17T23:11:00Z" w16du:dateUtc="2024-05-17T21:11:00Z">
                    <w:rPr>
                      <w:rFonts w:ascii="Segoe UI" w:eastAsia="Times New Roman" w:hAnsi="Segoe UI" w:cs="Segoe UI"/>
                      <w:sz w:val="21"/>
                      <w:szCs w:val="21"/>
                      <w:lang w:eastAsia="en-NL"/>
                    </w:rPr>
                  </w:rPrChange>
                </w:rPr>
                <w:t>0.295736</w:t>
              </w:r>
            </w:ins>
          </w:p>
        </w:tc>
      </w:tr>
      <w:tr w:rsidR="00250867" w:rsidRPr="00E24B0A" w14:paraId="3DCA752C" w14:textId="77777777" w:rsidTr="00D06CBC">
        <w:trPr>
          <w:ins w:id="7772" w:author="Samane Shahpouri" w:date="2024-05-17T22:44:00Z"/>
        </w:trPr>
        <w:tc>
          <w:tcPr>
            <w:tcW w:w="0" w:type="auto"/>
            <w:tcMar>
              <w:top w:w="60" w:type="dxa"/>
              <w:left w:w="120" w:type="dxa"/>
              <w:bottom w:w="60" w:type="dxa"/>
              <w:right w:w="120" w:type="dxa"/>
            </w:tcMar>
            <w:vAlign w:val="center"/>
            <w:hideMark/>
          </w:tcPr>
          <w:p w14:paraId="22979732" w14:textId="77777777" w:rsidR="00250867" w:rsidRPr="00E24B0A" w:rsidRDefault="00250867" w:rsidP="00D06CBC">
            <w:pPr>
              <w:spacing w:after="0" w:line="240" w:lineRule="auto"/>
              <w:jc w:val="right"/>
              <w:rPr>
                <w:ins w:id="7773" w:author="Samane Shahpouri" w:date="2024-05-17T22:44:00Z" w16du:dateUtc="2024-05-17T20:44:00Z"/>
                <w:rFonts w:asciiTheme="majorBidi" w:eastAsia="Times New Roman" w:hAnsiTheme="majorBidi" w:cstheme="majorBidi"/>
                <w:sz w:val="21"/>
                <w:szCs w:val="21"/>
                <w:lang w:eastAsia="en-NL"/>
                <w:rPrChange w:id="7774" w:author="Samane Shahpouri" w:date="2024-05-17T23:11:00Z" w16du:dateUtc="2024-05-17T21:11:00Z">
                  <w:rPr>
                    <w:ins w:id="7775" w:author="Samane Shahpouri" w:date="2024-05-17T22:44:00Z" w16du:dateUtc="2024-05-17T20:44:00Z"/>
                    <w:rFonts w:ascii="Segoe UI" w:eastAsia="Times New Roman" w:hAnsi="Segoe UI" w:cs="Segoe UI"/>
                    <w:sz w:val="21"/>
                    <w:szCs w:val="21"/>
                    <w:lang w:eastAsia="en-NL"/>
                  </w:rPr>
                </w:rPrChange>
              </w:rPr>
            </w:pPr>
            <w:ins w:id="7776" w:author="Samane Shahpouri" w:date="2024-05-17T22:44:00Z" w16du:dateUtc="2024-05-17T20:44:00Z">
              <w:r w:rsidRPr="00E24B0A">
                <w:rPr>
                  <w:rFonts w:asciiTheme="majorBidi" w:eastAsia="Times New Roman" w:hAnsiTheme="majorBidi" w:cstheme="majorBidi"/>
                  <w:sz w:val="21"/>
                  <w:szCs w:val="21"/>
                  <w:lang w:eastAsia="en-NL"/>
                  <w:rPrChange w:id="7777" w:author="Samane Shahpouri" w:date="2024-05-17T23:11:00Z" w16du:dateUtc="2024-05-17T21:11:00Z">
                    <w:rPr>
                      <w:rFonts w:ascii="Segoe UI" w:eastAsia="Times New Roman" w:hAnsi="Segoe UI" w:cs="Segoe UI"/>
                      <w:sz w:val="21"/>
                      <w:szCs w:val="21"/>
                      <w:lang w:eastAsia="en-NL"/>
                    </w:rPr>
                  </w:rPrChange>
                </w:rPr>
                <w:t>6</w:t>
              </w:r>
            </w:ins>
          </w:p>
        </w:tc>
        <w:tc>
          <w:tcPr>
            <w:tcW w:w="3043" w:type="dxa"/>
            <w:tcMar>
              <w:top w:w="60" w:type="dxa"/>
              <w:left w:w="120" w:type="dxa"/>
              <w:bottom w:w="60" w:type="dxa"/>
              <w:right w:w="120" w:type="dxa"/>
            </w:tcMar>
            <w:vAlign w:val="center"/>
            <w:hideMark/>
          </w:tcPr>
          <w:p w14:paraId="2C901A94" w14:textId="77777777" w:rsidR="00250867" w:rsidRPr="00E24B0A" w:rsidRDefault="00250867" w:rsidP="00D06CBC">
            <w:pPr>
              <w:spacing w:after="0" w:line="240" w:lineRule="auto"/>
              <w:rPr>
                <w:ins w:id="7778" w:author="Samane Shahpouri" w:date="2024-05-17T22:44:00Z" w16du:dateUtc="2024-05-17T20:44:00Z"/>
                <w:rFonts w:asciiTheme="majorBidi" w:eastAsia="Times New Roman" w:hAnsiTheme="majorBidi" w:cstheme="majorBidi"/>
                <w:sz w:val="20"/>
                <w:szCs w:val="20"/>
                <w:lang w:eastAsia="en-NL"/>
                <w:rPrChange w:id="7779" w:author="Samane Shahpouri" w:date="2024-05-17T23:11:00Z" w16du:dateUtc="2024-05-17T21:11:00Z">
                  <w:rPr>
                    <w:ins w:id="7780" w:author="Samane Shahpouri" w:date="2024-05-17T22:44:00Z" w16du:dateUtc="2024-05-17T20:44:00Z"/>
                    <w:rFonts w:ascii="Segoe UI" w:eastAsia="Times New Roman" w:hAnsi="Segoe UI" w:cs="Segoe UI"/>
                    <w:sz w:val="20"/>
                    <w:szCs w:val="20"/>
                    <w:lang w:eastAsia="en-NL"/>
                  </w:rPr>
                </w:rPrChange>
              </w:rPr>
            </w:pPr>
            <w:proofErr w:type="spellStart"/>
            <w:ins w:id="7781" w:author="Samane Shahpouri" w:date="2024-05-17T22:44:00Z" w16du:dateUtc="2024-05-17T20:44:00Z">
              <w:r w:rsidRPr="00E24B0A">
                <w:rPr>
                  <w:rFonts w:asciiTheme="majorBidi" w:eastAsia="Times New Roman" w:hAnsiTheme="majorBidi" w:cstheme="majorBidi"/>
                  <w:sz w:val="20"/>
                  <w:szCs w:val="20"/>
                  <w:lang w:eastAsia="en-NL"/>
                  <w:rPrChange w:id="7782" w:author="Samane Shahpouri" w:date="2024-05-17T23:11:00Z" w16du:dateUtc="2024-05-17T21:11:00Z">
                    <w:rPr>
                      <w:rFonts w:ascii="Segoe UI" w:eastAsia="Times New Roman" w:hAnsi="Segoe UI" w:cs="Segoe UI"/>
                      <w:sz w:val="20"/>
                      <w:szCs w:val="20"/>
                      <w:lang w:eastAsia="en-NL"/>
                    </w:rPr>
                  </w:rPrChange>
                </w:rPr>
                <w:t>Structual</w:t>
              </w:r>
              <w:proofErr w:type="spellEnd"/>
              <w:r w:rsidRPr="00E24B0A">
                <w:rPr>
                  <w:rFonts w:asciiTheme="majorBidi" w:eastAsia="Times New Roman" w:hAnsiTheme="majorBidi" w:cstheme="majorBidi"/>
                  <w:sz w:val="20"/>
                  <w:szCs w:val="20"/>
                  <w:lang w:eastAsia="en-NL"/>
                  <w:rPrChange w:id="7783" w:author="Samane Shahpouri" w:date="2024-05-17T23:11:00Z" w16du:dateUtc="2024-05-17T21:11:00Z">
                    <w:rPr>
                      <w:rFonts w:ascii="Segoe UI" w:eastAsia="Times New Roman" w:hAnsi="Segoe UI" w:cs="Segoe UI"/>
                      <w:sz w:val="20"/>
                      <w:szCs w:val="20"/>
                      <w:lang w:eastAsia="en-NL"/>
                    </w:rPr>
                  </w:rPrChange>
                </w:rPr>
                <w:t xml:space="preserve"> Similarity Index</w:t>
              </w:r>
            </w:ins>
          </w:p>
        </w:tc>
        <w:tc>
          <w:tcPr>
            <w:tcW w:w="1430" w:type="dxa"/>
            <w:tcMar>
              <w:top w:w="60" w:type="dxa"/>
              <w:left w:w="120" w:type="dxa"/>
              <w:bottom w:w="60" w:type="dxa"/>
              <w:right w:w="120" w:type="dxa"/>
            </w:tcMar>
            <w:vAlign w:val="center"/>
            <w:hideMark/>
          </w:tcPr>
          <w:p w14:paraId="2F586932" w14:textId="77777777" w:rsidR="00250867" w:rsidRPr="00E24B0A" w:rsidRDefault="00250867" w:rsidP="00D06CBC">
            <w:pPr>
              <w:spacing w:after="0" w:line="240" w:lineRule="auto"/>
              <w:jc w:val="center"/>
              <w:rPr>
                <w:ins w:id="7784" w:author="Samane Shahpouri" w:date="2024-05-17T22:44:00Z" w16du:dateUtc="2024-05-17T20:44:00Z"/>
                <w:rFonts w:asciiTheme="majorBidi" w:eastAsia="Times New Roman" w:hAnsiTheme="majorBidi" w:cstheme="majorBidi"/>
                <w:sz w:val="21"/>
                <w:szCs w:val="21"/>
                <w:lang w:eastAsia="en-NL"/>
                <w:rPrChange w:id="7785" w:author="Samane Shahpouri" w:date="2024-05-17T23:11:00Z" w16du:dateUtc="2024-05-17T21:11:00Z">
                  <w:rPr>
                    <w:ins w:id="7786" w:author="Samane Shahpouri" w:date="2024-05-17T22:44:00Z" w16du:dateUtc="2024-05-17T20:44:00Z"/>
                    <w:rFonts w:ascii="Segoe UI" w:eastAsia="Times New Roman" w:hAnsi="Segoe UI" w:cs="Segoe UI"/>
                    <w:sz w:val="21"/>
                    <w:szCs w:val="21"/>
                    <w:lang w:eastAsia="en-NL"/>
                  </w:rPr>
                </w:rPrChange>
              </w:rPr>
            </w:pPr>
            <w:ins w:id="7787" w:author="Samane Shahpouri" w:date="2024-05-17T22:44:00Z" w16du:dateUtc="2024-05-17T20:44:00Z">
              <w:r w:rsidRPr="00E24B0A">
                <w:rPr>
                  <w:rFonts w:asciiTheme="majorBidi" w:eastAsia="Times New Roman" w:hAnsiTheme="majorBidi" w:cstheme="majorBidi"/>
                  <w:sz w:val="21"/>
                  <w:szCs w:val="21"/>
                  <w:lang w:eastAsia="en-NL"/>
                  <w:rPrChange w:id="7788" w:author="Samane Shahpouri" w:date="2024-05-17T23:11:00Z" w16du:dateUtc="2024-05-17T21:11:00Z">
                    <w:rPr>
                      <w:rFonts w:ascii="Segoe UI" w:eastAsia="Times New Roman" w:hAnsi="Segoe UI" w:cs="Segoe UI"/>
                      <w:sz w:val="21"/>
                      <w:szCs w:val="21"/>
                      <w:lang w:eastAsia="en-NL"/>
                    </w:rPr>
                  </w:rPrChange>
                </w:rPr>
                <w:t>0.963606</w:t>
              </w:r>
            </w:ins>
          </w:p>
        </w:tc>
        <w:tc>
          <w:tcPr>
            <w:tcW w:w="1689" w:type="dxa"/>
            <w:tcMar>
              <w:top w:w="60" w:type="dxa"/>
              <w:left w:w="120" w:type="dxa"/>
              <w:bottom w:w="60" w:type="dxa"/>
              <w:right w:w="120" w:type="dxa"/>
            </w:tcMar>
            <w:vAlign w:val="center"/>
            <w:hideMark/>
          </w:tcPr>
          <w:p w14:paraId="6DC87D4D" w14:textId="77777777" w:rsidR="00250867" w:rsidRPr="00E24B0A" w:rsidRDefault="00250867" w:rsidP="00D06CBC">
            <w:pPr>
              <w:spacing w:after="0" w:line="240" w:lineRule="auto"/>
              <w:jc w:val="center"/>
              <w:rPr>
                <w:ins w:id="7789" w:author="Samane Shahpouri" w:date="2024-05-17T22:44:00Z" w16du:dateUtc="2024-05-17T20:44:00Z"/>
                <w:rFonts w:asciiTheme="majorBidi" w:eastAsia="Times New Roman" w:hAnsiTheme="majorBidi" w:cstheme="majorBidi"/>
                <w:sz w:val="21"/>
                <w:szCs w:val="21"/>
                <w:lang w:eastAsia="en-NL"/>
                <w:rPrChange w:id="7790" w:author="Samane Shahpouri" w:date="2024-05-17T23:11:00Z" w16du:dateUtc="2024-05-17T21:11:00Z">
                  <w:rPr>
                    <w:ins w:id="7791" w:author="Samane Shahpouri" w:date="2024-05-17T22:44:00Z" w16du:dateUtc="2024-05-17T20:44:00Z"/>
                    <w:rFonts w:ascii="Segoe UI" w:eastAsia="Times New Roman" w:hAnsi="Segoe UI" w:cs="Segoe UI"/>
                    <w:sz w:val="21"/>
                    <w:szCs w:val="21"/>
                    <w:lang w:eastAsia="en-NL"/>
                  </w:rPr>
                </w:rPrChange>
              </w:rPr>
            </w:pPr>
            <w:ins w:id="7792" w:author="Samane Shahpouri" w:date="2024-05-17T22:44:00Z" w16du:dateUtc="2024-05-17T20:44:00Z">
              <w:r w:rsidRPr="00E24B0A">
                <w:rPr>
                  <w:rFonts w:asciiTheme="majorBidi" w:eastAsia="Times New Roman" w:hAnsiTheme="majorBidi" w:cstheme="majorBidi"/>
                  <w:sz w:val="21"/>
                  <w:szCs w:val="21"/>
                  <w:lang w:eastAsia="en-NL"/>
                  <w:rPrChange w:id="7793" w:author="Samane Shahpouri" w:date="2024-05-17T23:11:00Z" w16du:dateUtc="2024-05-17T21:11:00Z">
                    <w:rPr>
                      <w:rFonts w:ascii="Segoe UI" w:eastAsia="Times New Roman" w:hAnsi="Segoe UI" w:cs="Segoe UI"/>
                      <w:sz w:val="21"/>
                      <w:szCs w:val="21"/>
                      <w:lang w:eastAsia="en-NL"/>
                    </w:rPr>
                  </w:rPrChange>
                </w:rPr>
                <w:t>0.618108</w:t>
              </w:r>
            </w:ins>
          </w:p>
        </w:tc>
        <w:tc>
          <w:tcPr>
            <w:tcW w:w="1422" w:type="dxa"/>
            <w:tcMar>
              <w:top w:w="60" w:type="dxa"/>
              <w:left w:w="120" w:type="dxa"/>
              <w:bottom w:w="60" w:type="dxa"/>
              <w:right w:w="120" w:type="dxa"/>
            </w:tcMar>
            <w:vAlign w:val="center"/>
            <w:hideMark/>
          </w:tcPr>
          <w:p w14:paraId="3F7BE085" w14:textId="77777777" w:rsidR="00250867" w:rsidRPr="00E24B0A" w:rsidRDefault="00250867" w:rsidP="00D06CBC">
            <w:pPr>
              <w:spacing w:after="0" w:line="240" w:lineRule="auto"/>
              <w:jc w:val="center"/>
              <w:rPr>
                <w:ins w:id="7794" w:author="Samane Shahpouri" w:date="2024-05-17T22:44:00Z" w16du:dateUtc="2024-05-17T20:44:00Z"/>
                <w:rFonts w:asciiTheme="majorBidi" w:eastAsia="Times New Roman" w:hAnsiTheme="majorBidi" w:cstheme="majorBidi"/>
                <w:sz w:val="21"/>
                <w:szCs w:val="21"/>
                <w:lang w:eastAsia="en-NL"/>
                <w:rPrChange w:id="7795" w:author="Samane Shahpouri" w:date="2024-05-17T23:11:00Z" w16du:dateUtc="2024-05-17T21:11:00Z">
                  <w:rPr>
                    <w:ins w:id="7796" w:author="Samane Shahpouri" w:date="2024-05-17T22:44:00Z" w16du:dateUtc="2024-05-17T20:44:00Z"/>
                    <w:rFonts w:ascii="Segoe UI" w:eastAsia="Times New Roman" w:hAnsi="Segoe UI" w:cs="Segoe UI"/>
                    <w:sz w:val="21"/>
                    <w:szCs w:val="21"/>
                    <w:lang w:eastAsia="en-NL"/>
                  </w:rPr>
                </w:rPrChange>
              </w:rPr>
            </w:pPr>
            <w:ins w:id="7797" w:author="Samane Shahpouri" w:date="2024-05-17T22:44:00Z" w16du:dateUtc="2024-05-17T20:44:00Z">
              <w:r w:rsidRPr="00E24B0A">
                <w:rPr>
                  <w:rFonts w:asciiTheme="majorBidi" w:eastAsia="Times New Roman" w:hAnsiTheme="majorBidi" w:cstheme="majorBidi"/>
                  <w:sz w:val="21"/>
                  <w:szCs w:val="21"/>
                  <w:lang w:eastAsia="en-NL"/>
                  <w:rPrChange w:id="7798" w:author="Samane Shahpouri" w:date="2024-05-17T23:11:00Z" w16du:dateUtc="2024-05-17T21:11:00Z">
                    <w:rPr>
                      <w:rFonts w:ascii="Segoe UI" w:eastAsia="Times New Roman" w:hAnsi="Segoe UI" w:cs="Segoe UI"/>
                      <w:sz w:val="21"/>
                      <w:szCs w:val="21"/>
                      <w:lang w:eastAsia="en-NL"/>
                    </w:rPr>
                  </w:rPrChange>
                </w:rPr>
                <w:t>0.973200</w:t>
              </w:r>
            </w:ins>
          </w:p>
        </w:tc>
        <w:tc>
          <w:tcPr>
            <w:tcW w:w="1413" w:type="dxa"/>
            <w:tcMar>
              <w:top w:w="60" w:type="dxa"/>
              <w:left w:w="120" w:type="dxa"/>
              <w:bottom w:w="60" w:type="dxa"/>
              <w:right w:w="120" w:type="dxa"/>
            </w:tcMar>
            <w:vAlign w:val="center"/>
            <w:hideMark/>
          </w:tcPr>
          <w:p w14:paraId="0E611760" w14:textId="77777777" w:rsidR="00250867" w:rsidRPr="00E24B0A" w:rsidRDefault="00250867" w:rsidP="00D06CBC">
            <w:pPr>
              <w:spacing w:after="0" w:line="240" w:lineRule="auto"/>
              <w:jc w:val="center"/>
              <w:rPr>
                <w:ins w:id="7799" w:author="Samane Shahpouri" w:date="2024-05-17T22:44:00Z" w16du:dateUtc="2024-05-17T20:44:00Z"/>
                <w:rFonts w:asciiTheme="majorBidi" w:eastAsia="Times New Roman" w:hAnsiTheme="majorBidi" w:cstheme="majorBidi"/>
                <w:sz w:val="21"/>
                <w:szCs w:val="21"/>
                <w:lang w:eastAsia="en-NL"/>
                <w:rPrChange w:id="7800" w:author="Samane Shahpouri" w:date="2024-05-17T23:11:00Z" w16du:dateUtc="2024-05-17T21:11:00Z">
                  <w:rPr>
                    <w:ins w:id="7801" w:author="Samane Shahpouri" w:date="2024-05-17T22:44:00Z" w16du:dateUtc="2024-05-17T20:44:00Z"/>
                    <w:rFonts w:ascii="Segoe UI" w:eastAsia="Times New Roman" w:hAnsi="Segoe UI" w:cs="Segoe UI"/>
                    <w:sz w:val="21"/>
                    <w:szCs w:val="21"/>
                    <w:lang w:eastAsia="en-NL"/>
                  </w:rPr>
                </w:rPrChange>
              </w:rPr>
            </w:pPr>
            <w:ins w:id="7802" w:author="Samane Shahpouri" w:date="2024-05-17T22:44:00Z" w16du:dateUtc="2024-05-17T20:44:00Z">
              <w:r w:rsidRPr="00E24B0A">
                <w:rPr>
                  <w:rFonts w:asciiTheme="majorBidi" w:eastAsia="Times New Roman" w:hAnsiTheme="majorBidi" w:cstheme="majorBidi"/>
                  <w:sz w:val="21"/>
                  <w:szCs w:val="21"/>
                  <w:lang w:eastAsia="en-NL"/>
                  <w:rPrChange w:id="7803" w:author="Samane Shahpouri" w:date="2024-05-17T23:11:00Z" w16du:dateUtc="2024-05-17T21:11:00Z">
                    <w:rPr>
                      <w:rFonts w:ascii="Segoe UI" w:eastAsia="Times New Roman" w:hAnsi="Segoe UI" w:cs="Segoe UI"/>
                      <w:sz w:val="21"/>
                      <w:szCs w:val="21"/>
                      <w:lang w:eastAsia="en-NL"/>
                    </w:rPr>
                  </w:rPrChange>
                </w:rPr>
                <w:t>0.820480</w:t>
              </w:r>
            </w:ins>
          </w:p>
        </w:tc>
      </w:tr>
    </w:tbl>
    <w:p w14:paraId="1AFDF4C6" w14:textId="77777777" w:rsidR="00250867" w:rsidRPr="00E24B0A" w:rsidRDefault="00250867" w:rsidP="00250867">
      <w:pPr>
        <w:rPr>
          <w:ins w:id="7804" w:author="Samane Shahpouri" w:date="2024-05-17T22:44:00Z" w16du:dateUtc="2024-05-17T20:44:00Z"/>
          <w:rFonts w:asciiTheme="majorBidi" w:hAnsiTheme="majorBidi" w:cstheme="majorBidi"/>
          <w:rPrChange w:id="7805" w:author="Samane Shahpouri" w:date="2024-05-17T23:11:00Z" w16du:dateUtc="2024-05-17T21:11:00Z">
            <w:rPr>
              <w:ins w:id="7806" w:author="Samane Shahpouri" w:date="2024-05-17T22:44:00Z" w16du:dateUtc="2024-05-17T20:44:00Z"/>
            </w:rPr>
          </w:rPrChange>
        </w:rPr>
      </w:pPr>
    </w:p>
    <w:p w14:paraId="1BA416F7" w14:textId="77777777" w:rsidR="00250867" w:rsidRPr="00E24B0A" w:rsidRDefault="00250867">
      <w:pPr>
        <w:pStyle w:val="Heading3"/>
        <w:rPr>
          <w:ins w:id="7807" w:author="Samane Shahpouri" w:date="2024-05-17T22:44:00Z" w16du:dateUtc="2024-05-17T20:44:00Z"/>
          <w:rFonts w:asciiTheme="majorBidi" w:hAnsiTheme="majorBidi" w:cstheme="majorBidi"/>
          <w:b w:val="0"/>
          <w:bCs w:val="0"/>
          <w:rPrChange w:id="7808" w:author="Samane Shahpouri" w:date="2024-05-17T23:11:00Z" w16du:dateUtc="2024-05-17T21:11:00Z">
            <w:rPr>
              <w:ins w:id="7809" w:author="Samane Shahpouri" w:date="2024-05-17T22:44:00Z" w16du:dateUtc="2024-05-17T20:44:00Z"/>
              <w:b/>
              <w:bCs/>
            </w:rPr>
          </w:rPrChange>
        </w:rPr>
        <w:pPrChange w:id="7810" w:author="Samane Shahpouri" w:date="2024-05-17T23:08:00Z" w16du:dateUtc="2024-05-17T21:08:00Z">
          <w:pPr/>
        </w:pPrChange>
      </w:pPr>
      <w:bookmarkStart w:id="7811" w:name="_Toc167046494"/>
      <w:ins w:id="7812" w:author="Samane Shahpouri" w:date="2024-05-17T22:44:00Z" w16du:dateUtc="2024-05-17T20:44:00Z">
        <w:r w:rsidRPr="00E24B0A">
          <w:rPr>
            <w:rFonts w:asciiTheme="majorBidi" w:hAnsiTheme="majorBidi" w:cstheme="majorBidi"/>
            <w:rPrChange w:id="7813" w:author="Samane Shahpouri" w:date="2024-05-17T23:11:00Z" w16du:dateUtc="2024-05-17T21:11:00Z">
              <w:rPr/>
            </w:rPrChange>
          </w:rPr>
          <w:t>Choice of Statistical Test</w:t>
        </w:r>
        <w:bookmarkEnd w:id="7811"/>
      </w:ins>
    </w:p>
    <w:p w14:paraId="0111BCB4" w14:textId="77777777" w:rsidR="00250867" w:rsidRPr="00E24B0A" w:rsidRDefault="00250867" w:rsidP="00250867">
      <w:pPr>
        <w:rPr>
          <w:ins w:id="7814" w:author="Samane Shahpouri" w:date="2024-05-17T22:44:00Z" w16du:dateUtc="2024-05-17T20:44:00Z"/>
          <w:rFonts w:asciiTheme="majorBidi" w:hAnsiTheme="majorBidi" w:cstheme="majorBidi"/>
          <w:rPrChange w:id="7815" w:author="Samane Shahpouri" w:date="2024-05-17T23:11:00Z" w16du:dateUtc="2024-05-17T21:11:00Z">
            <w:rPr>
              <w:ins w:id="7816" w:author="Samane Shahpouri" w:date="2024-05-17T22:44:00Z" w16du:dateUtc="2024-05-17T20:44:00Z"/>
            </w:rPr>
          </w:rPrChange>
        </w:rPr>
      </w:pPr>
      <w:ins w:id="7817" w:author="Samane Shahpouri" w:date="2024-05-17T22:44:00Z" w16du:dateUtc="2024-05-17T20:44:00Z">
        <w:r w:rsidRPr="00E24B0A">
          <w:rPr>
            <w:rFonts w:asciiTheme="majorBidi" w:hAnsiTheme="majorBidi" w:cstheme="majorBidi"/>
            <w:rPrChange w:id="7818" w:author="Samane Shahpouri" w:date="2024-05-17T23:11:00Z" w16du:dateUtc="2024-05-17T21:11:00Z">
              <w:rPr/>
            </w:rPrChange>
          </w:rPr>
          <w:t>Given the non-normality observed in several key metrics across the datasets, we opted to use the Wilcoxon signed-rank test, a non-parametric method, for our analysis. This test is particularly advantageous as it does not assume normality of the data and is ideal for comparing two related samples or repeated measurements on a single sample. This choice was reinforced by the need to handle the paired nature of our data, where each centre was analysed under both ADCM and IMCM conditions.</w:t>
        </w:r>
      </w:ins>
    </w:p>
    <w:p w14:paraId="2080F6FF" w14:textId="77777777" w:rsidR="00250867" w:rsidRPr="00E24B0A" w:rsidRDefault="00250867" w:rsidP="00250867">
      <w:pPr>
        <w:rPr>
          <w:ins w:id="7819" w:author="Samane Shahpouri" w:date="2024-05-17T22:44:00Z" w16du:dateUtc="2024-05-17T20:44:00Z"/>
          <w:rFonts w:asciiTheme="majorBidi" w:hAnsiTheme="majorBidi" w:cstheme="majorBidi"/>
          <w:rPrChange w:id="7820" w:author="Samane Shahpouri" w:date="2024-05-17T23:11:00Z" w16du:dateUtc="2024-05-17T21:11:00Z">
            <w:rPr>
              <w:ins w:id="7821" w:author="Samane Shahpouri" w:date="2024-05-17T22:44:00Z" w16du:dateUtc="2024-05-17T20:44:00Z"/>
            </w:rPr>
          </w:rPrChange>
        </w:rPr>
      </w:pPr>
      <w:ins w:id="7822" w:author="Samane Shahpouri" w:date="2024-05-17T22:44:00Z" w16du:dateUtc="2024-05-17T20:44:00Z">
        <w:r w:rsidRPr="00E24B0A">
          <w:rPr>
            <w:rFonts w:asciiTheme="majorBidi" w:hAnsiTheme="majorBidi" w:cstheme="majorBidi"/>
            <w:rPrChange w:id="7823" w:author="Samane Shahpouri" w:date="2024-05-17T23:11:00Z" w16du:dateUtc="2024-05-17T21:11:00Z">
              <w:rPr/>
            </w:rPrChange>
          </w:rPr>
          <w:t xml:space="preserve">Our analysis revealed significant differences between the ADCM and IMCM methodologies in several metrics. Notably, the Mean Error (SUV) and Absolute Relative Error (SUV%) showed considerable variations, suggesting distinct impacts of the two methodologies on these </w:t>
        </w:r>
        <w:proofErr w:type="gramStart"/>
        <w:r w:rsidRPr="00E24B0A">
          <w:rPr>
            <w:rFonts w:asciiTheme="majorBidi" w:hAnsiTheme="majorBidi" w:cstheme="majorBidi"/>
            <w:rPrChange w:id="7824" w:author="Samane Shahpouri" w:date="2024-05-17T23:11:00Z" w16du:dateUtc="2024-05-17T21:11:00Z">
              <w:rPr/>
            </w:rPrChange>
          </w:rPr>
          <w:t>particular metrics</w:t>
        </w:r>
        <w:proofErr w:type="gramEnd"/>
        <w:r w:rsidRPr="00E24B0A">
          <w:rPr>
            <w:rFonts w:asciiTheme="majorBidi" w:hAnsiTheme="majorBidi" w:cstheme="majorBidi"/>
            <w:rPrChange w:id="7825" w:author="Samane Shahpouri" w:date="2024-05-17T23:11:00Z" w16du:dateUtc="2024-05-17T21:11:00Z">
              <w:rPr/>
            </w:rPrChange>
          </w:rPr>
          <w:t>. The Wilcoxon test results indicated statistically significant differences with low p-values, underscoring the effectiveness of one method over the other in specific conditions.</w:t>
        </w:r>
      </w:ins>
    </w:p>
    <w:p w14:paraId="0E90518F" w14:textId="77777777" w:rsidR="00250867" w:rsidRPr="00E24B0A" w:rsidRDefault="00250867" w:rsidP="00250867">
      <w:pPr>
        <w:rPr>
          <w:ins w:id="7826" w:author="Samane Shahpouri" w:date="2024-05-17T22:44:00Z" w16du:dateUtc="2024-05-17T20:44:00Z"/>
          <w:rFonts w:asciiTheme="majorBidi" w:hAnsiTheme="majorBidi" w:cstheme="majorBidi"/>
          <w:rPrChange w:id="7827" w:author="Samane Shahpouri" w:date="2024-05-17T23:11:00Z" w16du:dateUtc="2024-05-17T21:11:00Z">
            <w:rPr>
              <w:ins w:id="7828" w:author="Samane Shahpouri" w:date="2024-05-17T22:44:00Z" w16du:dateUtc="2024-05-17T20:44:00Z"/>
            </w:rPr>
          </w:rPrChange>
        </w:rPr>
      </w:pPr>
    </w:p>
    <w:p w14:paraId="51958D6A" w14:textId="15A818E8" w:rsidR="00250867" w:rsidRPr="00507D2D" w:rsidRDefault="00250867" w:rsidP="00507D2D">
      <w:pPr>
        <w:pStyle w:val="Caption"/>
        <w:rPr>
          <w:ins w:id="7829" w:author="Samane Shahpouri" w:date="2024-05-17T22:44:00Z" w16du:dateUtc="2024-05-17T20:44:00Z"/>
        </w:rPr>
      </w:pPr>
      <w:ins w:id="7830" w:author="Samane Shahpouri" w:date="2024-05-17T22:44:00Z" w16du:dateUtc="2024-05-17T20:44:00Z">
        <w:r w:rsidRPr="00507D2D">
          <w:t xml:space="preserve">Table </w:t>
        </w:r>
        <w:r w:rsidRPr="00507D2D">
          <w:fldChar w:fldCharType="begin"/>
        </w:r>
        <w:r w:rsidRPr="00507D2D">
          <w:instrText xml:space="preserve"> SEQ Table \* ARABIC </w:instrText>
        </w:r>
        <w:r w:rsidRPr="00507D2D">
          <w:fldChar w:fldCharType="separate"/>
        </w:r>
      </w:ins>
      <w:ins w:id="7831" w:author="Samane Shahpouri" w:date="2024-05-19T21:34:00Z" w16du:dateUtc="2024-05-19T19:34:00Z">
        <w:r w:rsidR="00230BE0">
          <w:rPr>
            <w:noProof/>
          </w:rPr>
          <w:t>11</w:t>
        </w:r>
      </w:ins>
      <w:ins w:id="7832" w:author="Samane Shahpouri" w:date="2024-05-17T22:44:00Z" w16du:dateUtc="2024-05-17T20:44:00Z">
        <w:r w:rsidRPr="00507D2D">
          <w:fldChar w:fldCharType="end"/>
        </w:r>
        <w:r w:rsidRPr="00507D2D">
          <w:t>: Summarized results of the Wilcoxon test with the False Discovery Rate (FDR) corrections applied to the p-values.</w:t>
        </w:r>
      </w:ins>
    </w:p>
    <w:tbl>
      <w:tblPr>
        <w:tblStyle w:val="TableGrid"/>
        <w:tblW w:w="7044" w:type="dxa"/>
        <w:tblLook w:val="04A0" w:firstRow="1" w:lastRow="0" w:firstColumn="1" w:lastColumn="0" w:noHBand="0" w:noVBand="1"/>
      </w:tblPr>
      <w:tblGrid>
        <w:gridCol w:w="4135"/>
        <w:gridCol w:w="1539"/>
        <w:gridCol w:w="1370"/>
      </w:tblGrid>
      <w:tr w:rsidR="00250867" w:rsidRPr="00E24B0A" w14:paraId="01834A27" w14:textId="77777777" w:rsidTr="00D06CBC">
        <w:trPr>
          <w:ins w:id="7833" w:author="Samane Shahpouri" w:date="2024-05-17T22:44:00Z"/>
        </w:trPr>
        <w:tc>
          <w:tcPr>
            <w:tcW w:w="0" w:type="auto"/>
            <w:hideMark/>
          </w:tcPr>
          <w:p w14:paraId="715EEF03" w14:textId="77777777" w:rsidR="00250867" w:rsidRPr="00E24B0A" w:rsidRDefault="00250867" w:rsidP="00D06CBC">
            <w:pPr>
              <w:jc w:val="center"/>
              <w:rPr>
                <w:ins w:id="7834" w:author="Samane Shahpouri" w:date="2024-05-17T22:44:00Z" w16du:dateUtc="2024-05-17T20:44:00Z"/>
                <w:rFonts w:asciiTheme="majorBidi" w:eastAsia="Times New Roman" w:hAnsiTheme="majorBidi" w:cstheme="majorBidi"/>
                <w:b/>
                <w:bCs/>
                <w:color w:val="0D0D0D"/>
                <w:lang w:eastAsia="en-NL"/>
                <w:rPrChange w:id="7835" w:author="Samane Shahpouri" w:date="2024-05-17T23:11:00Z" w16du:dateUtc="2024-05-17T21:11:00Z">
                  <w:rPr>
                    <w:ins w:id="7836" w:author="Samane Shahpouri" w:date="2024-05-17T22:44:00Z" w16du:dateUtc="2024-05-17T20:44:00Z"/>
                    <w:rFonts w:ascii="Segoe UI" w:eastAsia="Times New Roman" w:hAnsi="Segoe UI" w:cs="Segoe UI"/>
                    <w:b/>
                    <w:bCs/>
                    <w:color w:val="0D0D0D"/>
                    <w:sz w:val="24"/>
                    <w:szCs w:val="24"/>
                    <w:lang w:eastAsia="en-NL"/>
                  </w:rPr>
                </w:rPrChange>
              </w:rPr>
            </w:pPr>
            <w:ins w:id="7837" w:author="Samane Shahpouri" w:date="2024-05-17T22:44:00Z" w16du:dateUtc="2024-05-17T20:44:00Z">
              <w:r w:rsidRPr="00E24B0A">
                <w:rPr>
                  <w:rFonts w:asciiTheme="majorBidi" w:eastAsia="Times New Roman" w:hAnsiTheme="majorBidi" w:cstheme="majorBidi"/>
                  <w:b/>
                  <w:bCs/>
                  <w:color w:val="0D0D0D"/>
                  <w:lang w:eastAsia="en-NL"/>
                  <w:rPrChange w:id="7838" w:author="Samane Shahpouri" w:date="2024-05-17T23:11:00Z" w16du:dateUtc="2024-05-17T21:11:00Z">
                    <w:rPr>
                      <w:rFonts w:ascii="Segoe UI" w:eastAsia="Times New Roman" w:hAnsi="Segoe UI" w:cs="Segoe UI"/>
                      <w:b/>
                      <w:bCs/>
                      <w:color w:val="0D0D0D"/>
                      <w:sz w:val="24"/>
                      <w:szCs w:val="24"/>
                      <w:lang w:eastAsia="en-NL"/>
                    </w:rPr>
                  </w:rPrChange>
                </w:rPr>
                <w:t>Metric</w:t>
              </w:r>
            </w:ins>
          </w:p>
        </w:tc>
        <w:tc>
          <w:tcPr>
            <w:tcW w:w="0" w:type="auto"/>
            <w:hideMark/>
          </w:tcPr>
          <w:p w14:paraId="620443F8" w14:textId="77777777" w:rsidR="00250867" w:rsidRPr="00E24B0A" w:rsidRDefault="00250867" w:rsidP="00D06CBC">
            <w:pPr>
              <w:jc w:val="center"/>
              <w:rPr>
                <w:ins w:id="7839" w:author="Samane Shahpouri" w:date="2024-05-17T22:44:00Z" w16du:dateUtc="2024-05-17T20:44:00Z"/>
                <w:rFonts w:asciiTheme="majorBidi" w:eastAsia="Times New Roman" w:hAnsiTheme="majorBidi" w:cstheme="majorBidi"/>
                <w:b/>
                <w:bCs/>
                <w:color w:val="0D0D0D"/>
                <w:lang w:eastAsia="en-NL"/>
                <w:rPrChange w:id="7840" w:author="Samane Shahpouri" w:date="2024-05-17T23:11:00Z" w16du:dateUtc="2024-05-17T21:11:00Z">
                  <w:rPr>
                    <w:ins w:id="7841" w:author="Samane Shahpouri" w:date="2024-05-17T22:44:00Z" w16du:dateUtc="2024-05-17T20:44:00Z"/>
                    <w:rFonts w:ascii="Segoe UI" w:eastAsia="Times New Roman" w:hAnsi="Segoe UI" w:cs="Segoe UI"/>
                    <w:b/>
                    <w:bCs/>
                    <w:color w:val="0D0D0D"/>
                    <w:sz w:val="24"/>
                    <w:szCs w:val="24"/>
                    <w:lang w:eastAsia="en-NL"/>
                  </w:rPr>
                </w:rPrChange>
              </w:rPr>
            </w:pPr>
            <w:ins w:id="7842" w:author="Samane Shahpouri" w:date="2024-05-17T22:44:00Z" w16du:dateUtc="2024-05-17T20:44:00Z">
              <w:r w:rsidRPr="00E24B0A">
                <w:rPr>
                  <w:rFonts w:asciiTheme="majorBidi" w:eastAsia="Times New Roman" w:hAnsiTheme="majorBidi" w:cstheme="majorBidi"/>
                  <w:b/>
                  <w:bCs/>
                  <w:color w:val="0D0D0D"/>
                  <w:lang w:eastAsia="en-NL"/>
                  <w:rPrChange w:id="7843" w:author="Samane Shahpouri" w:date="2024-05-17T23:11:00Z" w16du:dateUtc="2024-05-17T21:11:00Z">
                    <w:rPr>
                      <w:rFonts w:ascii="Segoe UI" w:eastAsia="Times New Roman" w:hAnsi="Segoe UI" w:cs="Segoe UI"/>
                      <w:b/>
                      <w:bCs/>
                      <w:color w:val="0D0D0D"/>
                      <w:sz w:val="24"/>
                      <w:szCs w:val="24"/>
                      <w:lang w:eastAsia="en-NL"/>
                    </w:rPr>
                  </w:rPrChange>
                </w:rPr>
                <w:t>U-statistic</w:t>
              </w:r>
            </w:ins>
          </w:p>
        </w:tc>
        <w:tc>
          <w:tcPr>
            <w:tcW w:w="0" w:type="auto"/>
            <w:hideMark/>
          </w:tcPr>
          <w:p w14:paraId="58B060ED" w14:textId="77777777" w:rsidR="00250867" w:rsidRPr="00E24B0A" w:rsidRDefault="00250867" w:rsidP="00D06CBC">
            <w:pPr>
              <w:jc w:val="center"/>
              <w:rPr>
                <w:ins w:id="7844" w:author="Samane Shahpouri" w:date="2024-05-17T22:44:00Z" w16du:dateUtc="2024-05-17T20:44:00Z"/>
                <w:rFonts w:asciiTheme="majorBidi" w:eastAsia="Times New Roman" w:hAnsiTheme="majorBidi" w:cstheme="majorBidi"/>
                <w:b/>
                <w:bCs/>
                <w:color w:val="0D0D0D"/>
                <w:lang w:eastAsia="en-NL"/>
                <w:rPrChange w:id="7845" w:author="Samane Shahpouri" w:date="2024-05-17T23:11:00Z" w16du:dateUtc="2024-05-17T21:11:00Z">
                  <w:rPr>
                    <w:ins w:id="7846" w:author="Samane Shahpouri" w:date="2024-05-17T22:44:00Z" w16du:dateUtc="2024-05-17T20:44:00Z"/>
                    <w:rFonts w:ascii="Segoe UI" w:eastAsia="Times New Roman" w:hAnsi="Segoe UI" w:cs="Segoe UI"/>
                    <w:b/>
                    <w:bCs/>
                    <w:color w:val="0D0D0D"/>
                    <w:sz w:val="24"/>
                    <w:szCs w:val="24"/>
                    <w:lang w:eastAsia="en-NL"/>
                  </w:rPr>
                </w:rPrChange>
              </w:rPr>
            </w:pPr>
            <w:ins w:id="7847" w:author="Samane Shahpouri" w:date="2024-05-17T22:44:00Z" w16du:dateUtc="2024-05-17T20:44:00Z">
              <w:r w:rsidRPr="00E24B0A">
                <w:rPr>
                  <w:rFonts w:asciiTheme="majorBidi" w:eastAsia="Times New Roman" w:hAnsiTheme="majorBidi" w:cstheme="majorBidi"/>
                  <w:b/>
                  <w:bCs/>
                  <w:color w:val="0D0D0D"/>
                  <w:lang w:eastAsia="en-NL"/>
                  <w:rPrChange w:id="7848" w:author="Samane Shahpouri" w:date="2024-05-17T23:11:00Z" w16du:dateUtc="2024-05-17T21:11:00Z">
                    <w:rPr>
                      <w:rFonts w:ascii="Segoe UI" w:eastAsia="Times New Roman" w:hAnsi="Segoe UI" w:cs="Segoe UI"/>
                      <w:b/>
                      <w:bCs/>
                      <w:color w:val="0D0D0D"/>
                      <w:sz w:val="24"/>
                      <w:szCs w:val="24"/>
                      <w:lang w:eastAsia="en-NL"/>
                    </w:rPr>
                  </w:rPrChange>
                </w:rPr>
                <w:t>P-value</w:t>
              </w:r>
            </w:ins>
          </w:p>
        </w:tc>
      </w:tr>
      <w:tr w:rsidR="00250867" w:rsidRPr="00E24B0A" w14:paraId="1A87CCEF" w14:textId="77777777" w:rsidTr="00D06CBC">
        <w:trPr>
          <w:ins w:id="7849" w:author="Samane Shahpouri" w:date="2024-05-17T22:44:00Z"/>
        </w:trPr>
        <w:tc>
          <w:tcPr>
            <w:tcW w:w="0" w:type="auto"/>
            <w:hideMark/>
          </w:tcPr>
          <w:p w14:paraId="24C07CC8" w14:textId="77777777" w:rsidR="00250867" w:rsidRPr="00E24B0A" w:rsidRDefault="00250867" w:rsidP="00D06CBC">
            <w:pPr>
              <w:rPr>
                <w:ins w:id="7850" w:author="Samane Shahpouri" w:date="2024-05-17T22:44:00Z" w16du:dateUtc="2024-05-17T20:44:00Z"/>
                <w:rFonts w:asciiTheme="majorBidi" w:eastAsia="Times New Roman" w:hAnsiTheme="majorBidi" w:cstheme="majorBidi"/>
                <w:color w:val="0D0D0D"/>
                <w:lang w:eastAsia="en-NL"/>
                <w:rPrChange w:id="7851" w:author="Samane Shahpouri" w:date="2024-05-17T23:11:00Z" w16du:dateUtc="2024-05-17T21:11:00Z">
                  <w:rPr>
                    <w:ins w:id="7852" w:author="Samane Shahpouri" w:date="2024-05-17T22:44:00Z" w16du:dateUtc="2024-05-17T20:44:00Z"/>
                    <w:rFonts w:ascii="Segoe UI" w:eastAsia="Times New Roman" w:hAnsi="Segoe UI" w:cs="Segoe UI"/>
                    <w:color w:val="0D0D0D"/>
                    <w:sz w:val="24"/>
                    <w:szCs w:val="24"/>
                    <w:lang w:eastAsia="en-NL"/>
                  </w:rPr>
                </w:rPrChange>
              </w:rPr>
            </w:pPr>
            <w:ins w:id="7853" w:author="Samane Shahpouri" w:date="2024-05-17T22:44:00Z" w16du:dateUtc="2024-05-17T20:44:00Z">
              <w:r w:rsidRPr="00E24B0A">
                <w:rPr>
                  <w:rFonts w:asciiTheme="majorBidi" w:eastAsia="Times New Roman" w:hAnsiTheme="majorBidi" w:cstheme="majorBidi"/>
                  <w:color w:val="0D0D0D"/>
                  <w:lang w:eastAsia="en-NL"/>
                  <w:rPrChange w:id="7854" w:author="Samane Shahpouri" w:date="2024-05-17T23:11:00Z" w16du:dateUtc="2024-05-17T21:11:00Z">
                    <w:rPr>
                      <w:rFonts w:ascii="Segoe UI" w:eastAsia="Times New Roman" w:hAnsi="Segoe UI" w:cs="Segoe UI"/>
                      <w:color w:val="0D0D0D"/>
                      <w:sz w:val="24"/>
                      <w:szCs w:val="24"/>
                      <w:lang w:eastAsia="en-NL"/>
                    </w:rPr>
                  </w:rPrChange>
                </w:rPr>
                <w:t>Mean Error (SUV)</w:t>
              </w:r>
            </w:ins>
          </w:p>
        </w:tc>
        <w:tc>
          <w:tcPr>
            <w:tcW w:w="0" w:type="auto"/>
            <w:hideMark/>
          </w:tcPr>
          <w:p w14:paraId="077FCA7F" w14:textId="77777777" w:rsidR="00250867" w:rsidRPr="00E24B0A" w:rsidRDefault="00250867" w:rsidP="00D06CBC">
            <w:pPr>
              <w:rPr>
                <w:ins w:id="7855" w:author="Samane Shahpouri" w:date="2024-05-17T22:44:00Z" w16du:dateUtc="2024-05-17T20:44:00Z"/>
                <w:rFonts w:asciiTheme="majorBidi" w:eastAsia="Times New Roman" w:hAnsiTheme="majorBidi" w:cstheme="majorBidi"/>
                <w:color w:val="0D0D0D"/>
                <w:lang w:eastAsia="en-NL"/>
                <w:rPrChange w:id="7856" w:author="Samane Shahpouri" w:date="2024-05-17T23:11:00Z" w16du:dateUtc="2024-05-17T21:11:00Z">
                  <w:rPr>
                    <w:ins w:id="7857" w:author="Samane Shahpouri" w:date="2024-05-17T22:44:00Z" w16du:dateUtc="2024-05-17T20:44:00Z"/>
                    <w:rFonts w:ascii="Segoe UI" w:eastAsia="Times New Roman" w:hAnsi="Segoe UI" w:cs="Segoe UI"/>
                    <w:color w:val="0D0D0D"/>
                    <w:sz w:val="24"/>
                    <w:szCs w:val="24"/>
                    <w:lang w:eastAsia="en-NL"/>
                  </w:rPr>
                </w:rPrChange>
              </w:rPr>
            </w:pPr>
            <w:ins w:id="7858" w:author="Samane Shahpouri" w:date="2024-05-17T22:44:00Z" w16du:dateUtc="2024-05-17T20:44:00Z">
              <w:r w:rsidRPr="00E24B0A">
                <w:rPr>
                  <w:rFonts w:asciiTheme="majorBidi" w:eastAsia="Times New Roman" w:hAnsiTheme="majorBidi" w:cstheme="majorBidi"/>
                  <w:color w:val="0D0D0D"/>
                  <w:lang w:eastAsia="en-NL"/>
                  <w:rPrChange w:id="7859" w:author="Samane Shahpouri" w:date="2024-05-17T23:11:00Z" w16du:dateUtc="2024-05-17T21:11:00Z">
                    <w:rPr>
                      <w:rFonts w:ascii="Segoe UI" w:eastAsia="Times New Roman" w:hAnsi="Segoe UI" w:cs="Segoe UI"/>
                      <w:color w:val="0D0D0D"/>
                      <w:sz w:val="24"/>
                      <w:szCs w:val="24"/>
                      <w:lang w:eastAsia="en-NL"/>
                    </w:rPr>
                  </w:rPrChange>
                </w:rPr>
                <w:t>371.0</w:t>
              </w:r>
            </w:ins>
          </w:p>
        </w:tc>
        <w:tc>
          <w:tcPr>
            <w:tcW w:w="0" w:type="auto"/>
            <w:hideMark/>
          </w:tcPr>
          <w:p w14:paraId="4C880DD7" w14:textId="77777777" w:rsidR="00250867" w:rsidRPr="00E24B0A" w:rsidRDefault="00250867" w:rsidP="00D06CBC">
            <w:pPr>
              <w:rPr>
                <w:ins w:id="7860" w:author="Samane Shahpouri" w:date="2024-05-17T22:44:00Z" w16du:dateUtc="2024-05-17T20:44:00Z"/>
                <w:rFonts w:asciiTheme="majorBidi" w:eastAsia="Times New Roman" w:hAnsiTheme="majorBidi" w:cstheme="majorBidi"/>
                <w:color w:val="0D0D0D"/>
                <w:lang w:eastAsia="en-NL"/>
                <w:rPrChange w:id="7861" w:author="Samane Shahpouri" w:date="2024-05-17T23:11:00Z" w16du:dateUtc="2024-05-17T21:11:00Z">
                  <w:rPr>
                    <w:ins w:id="7862" w:author="Samane Shahpouri" w:date="2024-05-17T22:44:00Z" w16du:dateUtc="2024-05-17T20:44:00Z"/>
                    <w:rFonts w:ascii="Segoe UI" w:eastAsia="Times New Roman" w:hAnsi="Segoe UI" w:cs="Segoe UI"/>
                    <w:color w:val="0D0D0D"/>
                    <w:sz w:val="24"/>
                    <w:szCs w:val="24"/>
                    <w:lang w:eastAsia="en-NL"/>
                  </w:rPr>
                </w:rPrChange>
              </w:rPr>
            </w:pPr>
            <w:ins w:id="7863" w:author="Samane Shahpouri" w:date="2024-05-17T22:44:00Z" w16du:dateUtc="2024-05-17T20:44:00Z">
              <w:r w:rsidRPr="00E24B0A">
                <w:rPr>
                  <w:rFonts w:asciiTheme="majorBidi" w:eastAsia="Times New Roman" w:hAnsiTheme="majorBidi" w:cstheme="majorBidi"/>
                  <w:color w:val="0D0D0D"/>
                  <w:lang w:eastAsia="en-NL"/>
                  <w:rPrChange w:id="7864" w:author="Samane Shahpouri" w:date="2024-05-17T23:11:00Z" w16du:dateUtc="2024-05-17T21:11:00Z">
                    <w:rPr>
                      <w:rFonts w:ascii="Segoe UI" w:eastAsia="Times New Roman" w:hAnsi="Segoe UI" w:cs="Segoe UI"/>
                      <w:color w:val="0D0D0D"/>
                      <w:sz w:val="24"/>
                      <w:szCs w:val="24"/>
                      <w:lang w:eastAsia="en-NL"/>
                    </w:rPr>
                  </w:rPrChange>
                </w:rPr>
                <w:t>0.000039</w:t>
              </w:r>
            </w:ins>
          </w:p>
        </w:tc>
      </w:tr>
      <w:tr w:rsidR="00250867" w:rsidRPr="00E24B0A" w14:paraId="61187F72" w14:textId="77777777" w:rsidTr="00D06CBC">
        <w:trPr>
          <w:ins w:id="7865" w:author="Samane Shahpouri" w:date="2024-05-17T22:44:00Z"/>
        </w:trPr>
        <w:tc>
          <w:tcPr>
            <w:tcW w:w="0" w:type="auto"/>
            <w:hideMark/>
          </w:tcPr>
          <w:p w14:paraId="66CDA41F" w14:textId="77777777" w:rsidR="00250867" w:rsidRPr="00E24B0A" w:rsidRDefault="00250867" w:rsidP="00D06CBC">
            <w:pPr>
              <w:rPr>
                <w:ins w:id="7866" w:author="Samane Shahpouri" w:date="2024-05-17T22:44:00Z" w16du:dateUtc="2024-05-17T20:44:00Z"/>
                <w:rFonts w:asciiTheme="majorBidi" w:eastAsia="Times New Roman" w:hAnsiTheme="majorBidi" w:cstheme="majorBidi"/>
                <w:color w:val="0D0D0D"/>
                <w:lang w:eastAsia="en-NL"/>
                <w:rPrChange w:id="7867" w:author="Samane Shahpouri" w:date="2024-05-17T23:11:00Z" w16du:dateUtc="2024-05-17T21:11:00Z">
                  <w:rPr>
                    <w:ins w:id="7868" w:author="Samane Shahpouri" w:date="2024-05-17T22:44:00Z" w16du:dateUtc="2024-05-17T20:44:00Z"/>
                    <w:rFonts w:ascii="Segoe UI" w:eastAsia="Times New Roman" w:hAnsi="Segoe UI" w:cs="Segoe UI"/>
                    <w:color w:val="0D0D0D"/>
                    <w:sz w:val="24"/>
                    <w:szCs w:val="24"/>
                    <w:lang w:eastAsia="en-NL"/>
                  </w:rPr>
                </w:rPrChange>
              </w:rPr>
            </w:pPr>
            <w:ins w:id="7869" w:author="Samane Shahpouri" w:date="2024-05-17T22:44:00Z" w16du:dateUtc="2024-05-17T20:44:00Z">
              <w:r w:rsidRPr="00E24B0A">
                <w:rPr>
                  <w:rFonts w:asciiTheme="majorBidi" w:eastAsia="Times New Roman" w:hAnsiTheme="majorBidi" w:cstheme="majorBidi"/>
                  <w:color w:val="0D0D0D"/>
                  <w:lang w:eastAsia="en-NL"/>
                  <w:rPrChange w:id="7870" w:author="Samane Shahpouri" w:date="2024-05-17T23:11:00Z" w16du:dateUtc="2024-05-17T21:11:00Z">
                    <w:rPr>
                      <w:rFonts w:ascii="Segoe UI" w:eastAsia="Times New Roman" w:hAnsi="Segoe UI" w:cs="Segoe UI"/>
                      <w:color w:val="0D0D0D"/>
                      <w:sz w:val="24"/>
                      <w:szCs w:val="24"/>
                      <w:lang w:eastAsia="en-NL"/>
                    </w:rPr>
                  </w:rPrChange>
                </w:rPr>
                <w:t>Mean Absolute Error (SUV)</w:t>
              </w:r>
            </w:ins>
          </w:p>
        </w:tc>
        <w:tc>
          <w:tcPr>
            <w:tcW w:w="0" w:type="auto"/>
            <w:hideMark/>
          </w:tcPr>
          <w:p w14:paraId="7A1E150C" w14:textId="77777777" w:rsidR="00250867" w:rsidRPr="00E24B0A" w:rsidRDefault="00250867" w:rsidP="00D06CBC">
            <w:pPr>
              <w:rPr>
                <w:ins w:id="7871" w:author="Samane Shahpouri" w:date="2024-05-17T22:44:00Z" w16du:dateUtc="2024-05-17T20:44:00Z"/>
                <w:rFonts w:asciiTheme="majorBidi" w:eastAsia="Times New Roman" w:hAnsiTheme="majorBidi" w:cstheme="majorBidi"/>
                <w:color w:val="0D0D0D"/>
                <w:lang w:eastAsia="en-NL"/>
                <w:rPrChange w:id="7872" w:author="Samane Shahpouri" w:date="2024-05-17T23:11:00Z" w16du:dateUtc="2024-05-17T21:11:00Z">
                  <w:rPr>
                    <w:ins w:id="7873" w:author="Samane Shahpouri" w:date="2024-05-17T22:44:00Z" w16du:dateUtc="2024-05-17T20:44:00Z"/>
                    <w:rFonts w:ascii="Segoe UI" w:eastAsia="Times New Roman" w:hAnsi="Segoe UI" w:cs="Segoe UI"/>
                    <w:color w:val="0D0D0D"/>
                    <w:sz w:val="24"/>
                    <w:szCs w:val="24"/>
                    <w:lang w:eastAsia="en-NL"/>
                  </w:rPr>
                </w:rPrChange>
              </w:rPr>
            </w:pPr>
            <w:ins w:id="7874" w:author="Samane Shahpouri" w:date="2024-05-17T22:44:00Z" w16du:dateUtc="2024-05-17T20:44:00Z">
              <w:r w:rsidRPr="00E24B0A">
                <w:rPr>
                  <w:rFonts w:asciiTheme="majorBidi" w:eastAsia="Times New Roman" w:hAnsiTheme="majorBidi" w:cstheme="majorBidi"/>
                  <w:color w:val="0D0D0D"/>
                  <w:lang w:eastAsia="en-NL"/>
                  <w:rPrChange w:id="7875" w:author="Samane Shahpouri" w:date="2024-05-17T23:11:00Z" w16du:dateUtc="2024-05-17T21:11:00Z">
                    <w:rPr>
                      <w:rFonts w:ascii="Segoe UI" w:eastAsia="Times New Roman" w:hAnsi="Segoe UI" w:cs="Segoe UI"/>
                      <w:color w:val="0D0D0D"/>
                      <w:sz w:val="24"/>
                      <w:szCs w:val="24"/>
                      <w:lang w:eastAsia="en-NL"/>
                    </w:rPr>
                  </w:rPrChange>
                </w:rPr>
                <w:t>330.0</w:t>
              </w:r>
            </w:ins>
          </w:p>
        </w:tc>
        <w:tc>
          <w:tcPr>
            <w:tcW w:w="0" w:type="auto"/>
            <w:hideMark/>
          </w:tcPr>
          <w:p w14:paraId="6F1A5AC1" w14:textId="77777777" w:rsidR="00250867" w:rsidRPr="00E24B0A" w:rsidRDefault="00250867" w:rsidP="00D06CBC">
            <w:pPr>
              <w:rPr>
                <w:ins w:id="7876" w:author="Samane Shahpouri" w:date="2024-05-17T22:44:00Z" w16du:dateUtc="2024-05-17T20:44:00Z"/>
                <w:rFonts w:asciiTheme="majorBidi" w:eastAsia="Times New Roman" w:hAnsiTheme="majorBidi" w:cstheme="majorBidi"/>
                <w:color w:val="0D0D0D"/>
                <w:lang w:eastAsia="en-NL"/>
                <w:rPrChange w:id="7877" w:author="Samane Shahpouri" w:date="2024-05-17T23:11:00Z" w16du:dateUtc="2024-05-17T21:11:00Z">
                  <w:rPr>
                    <w:ins w:id="7878" w:author="Samane Shahpouri" w:date="2024-05-17T22:44:00Z" w16du:dateUtc="2024-05-17T20:44:00Z"/>
                    <w:rFonts w:ascii="Segoe UI" w:eastAsia="Times New Roman" w:hAnsi="Segoe UI" w:cs="Segoe UI"/>
                    <w:color w:val="0D0D0D"/>
                    <w:sz w:val="24"/>
                    <w:szCs w:val="24"/>
                    <w:lang w:eastAsia="en-NL"/>
                  </w:rPr>
                </w:rPrChange>
              </w:rPr>
            </w:pPr>
            <w:ins w:id="7879" w:author="Samane Shahpouri" w:date="2024-05-17T22:44:00Z" w16du:dateUtc="2024-05-17T20:44:00Z">
              <w:r w:rsidRPr="00E24B0A">
                <w:rPr>
                  <w:rFonts w:asciiTheme="majorBidi" w:eastAsia="Times New Roman" w:hAnsiTheme="majorBidi" w:cstheme="majorBidi"/>
                  <w:color w:val="0D0D0D"/>
                  <w:lang w:eastAsia="en-NL"/>
                  <w:rPrChange w:id="7880" w:author="Samane Shahpouri" w:date="2024-05-17T23:11:00Z" w16du:dateUtc="2024-05-17T21:11:00Z">
                    <w:rPr>
                      <w:rFonts w:ascii="Segoe UI" w:eastAsia="Times New Roman" w:hAnsi="Segoe UI" w:cs="Segoe UI"/>
                      <w:color w:val="0D0D0D"/>
                      <w:sz w:val="24"/>
                      <w:szCs w:val="24"/>
                      <w:lang w:eastAsia="en-NL"/>
                    </w:rPr>
                  </w:rPrChange>
                </w:rPr>
                <w:t>0.000460</w:t>
              </w:r>
            </w:ins>
          </w:p>
        </w:tc>
      </w:tr>
      <w:tr w:rsidR="00250867" w:rsidRPr="00E24B0A" w14:paraId="3031DA14" w14:textId="77777777" w:rsidTr="00D06CBC">
        <w:trPr>
          <w:ins w:id="7881" w:author="Samane Shahpouri" w:date="2024-05-17T22:44:00Z"/>
        </w:trPr>
        <w:tc>
          <w:tcPr>
            <w:tcW w:w="0" w:type="auto"/>
            <w:hideMark/>
          </w:tcPr>
          <w:p w14:paraId="03DE1075" w14:textId="77777777" w:rsidR="00250867" w:rsidRPr="00E24B0A" w:rsidRDefault="00250867" w:rsidP="00D06CBC">
            <w:pPr>
              <w:rPr>
                <w:ins w:id="7882" w:author="Samane Shahpouri" w:date="2024-05-17T22:44:00Z" w16du:dateUtc="2024-05-17T20:44:00Z"/>
                <w:rFonts w:asciiTheme="majorBidi" w:eastAsia="Times New Roman" w:hAnsiTheme="majorBidi" w:cstheme="majorBidi"/>
                <w:color w:val="0D0D0D"/>
                <w:lang w:eastAsia="en-NL"/>
                <w:rPrChange w:id="7883" w:author="Samane Shahpouri" w:date="2024-05-17T23:11:00Z" w16du:dateUtc="2024-05-17T21:11:00Z">
                  <w:rPr>
                    <w:ins w:id="7884" w:author="Samane Shahpouri" w:date="2024-05-17T22:44:00Z" w16du:dateUtc="2024-05-17T20:44:00Z"/>
                    <w:rFonts w:ascii="Segoe UI" w:eastAsia="Times New Roman" w:hAnsi="Segoe UI" w:cs="Segoe UI"/>
                    <w:color w:val="0D0D0D"/>
                    <w:sz w:val="24"/>
                    <w:szCs w:val="24"/>
                    <w:lang w:eastAsia="en-NL"/>
                  </w:rPr>
                </w:rPrChange>
              </w:rPr>
            </w:pPr>
            <w:ins w:id="7885" w:author="Samane Shahpouri" w:date="2024-05-17T22:44:00Z" w16du:dateUtc="2024-05-17T20:44:00Z">
              <w:r w:rsidRPr="00E24B0A">
                <w:rPr>
                  <w:rFonts w:asciiTheme="majorBidi" w:eastAsia="Times New Roman" w:hAnsiTheme="majorBidi" w:cstheme="majorBidi"/>
                  <w:color w:val="0D0D0D"/>
                  <w:lang w:eastAsia="en-NL"/>
                  <w:rPrChange w:id="7886" w:author="Samane Shahpouri" w:date="2024-05-17T23:11:00Z" w16du:dateUtc="2024-05-17T21:11:00Z">
                    <w:rPr>
                      <w:rFonts w:ascii="Segoe UI" w:eastAsia="Times New Roman" w:hAnsi="Segoe UI" w:cs="Segoe UI"/>
                      <w:color w:val="0D0D0D"/>
                      <w:sz w:val="24"/>
                      <w:szCs w:val="24"/>
                      <w:lang w:eastAsia="en-NL"/>
                    </w:rPr>
                  </w:rPrChange>
                </w:rPr>
                <w:t>Relative Error (SUV%)</w:t>
              </w:r>
            </w:ins>
          </w:p>
        </w:tc>
        <w:tc>
          <w:tcPr>
            <w:tcW w:w="0" w:type="auto"/>
            <w:hideMark/>
          </w:tcPr>
          <w:p w14:paraId="792A1C63" w14:textId="77777777" w:rsidR="00250867" w:rsidRPr="00E24B0A" w:rsidRDefault="00250867" w:rsidP="00D06CBC">
            <w:pPr>
              <w:rPr>
                <w:ins w:id="7887" w:author="Samane Shahpouri" w:date="2024-05-17T22:44:00Z" w16du:dateUtc="2024-05-17T20:44:00Z"/>
                <w:rFonts w:asciiTheme="majorBidi" w:eastAsia="Times New Roman" w:hAnsiTheme="majorBidi" w:cstheme="majorBidi"/>
                <w:color w:val="0D0D0D"/>
                <w:lang w:eastAsia="en-NL"/>
                <w:rPrChange w:id="7888" w:author="Samane Shahpouri" w:date="2024-05-17T23:11:00Z" w16du:dateUtc="2024-05-17T21:11:00Z">
                  <w:rPr>
                    <w:ins w:id="7889" w:author="Samane Shahpouri" w:date="2024-05-17T22:44:00Z" w16du:dateUtc="2024-05-17T20:44:00Z"/>
                    <w:rFonts w:ascii="Segoe UI" w:eastAsia="Times New Roman" w:hAnsi="Segoe UI" w:cs="Segoe UI"/>
                    <w:color w:val="0D0D0D"/>
                    <w:sz w:val="24"/>
                    <w:szCs w:val="24"/>
                    <w:lang w:eastAsia="en-NL"/>
                  </w:rPr>
                </w:rPrChange>
              </w:rPr>
            </w:pPr>
            <w:ins w:id="7890" w:author="Samane Shahpouri" w:date="2024-05-17T22:44:00Z" w16du:dateUtc="2024-05-17T20:44:00Z">
              <w:r w:rsidRPr="00E24B0A">
                <w:rPr>
                  <w:rFonts w:asciiTheme="majorBidi" w:eastAsia="Times New Roman" w:hAnsiTheme="majorBidi" w:cstheme="majorBidi"/>
                  <w:color w:val="0D0D0D"/>
                  <w:lang w:eastAsia="en-NL"/>
                  <w:rPrChange w:id="7891" w:author="Samane Shahpouri" w:date="2024-05-17T23:11:00Z" w16du:dateUtc="2024-05-17T21:11:00Z">
                    <w:rPr>
                      <w:rFonts w:ascii="Segoe UI" w:eastAsia="Times New Roman" w:hAnsi="Segoe UI" w:cs="Segoe UI"/>
                      <w:color w:val="0D0D0D"/>
                      <w:sz w:val="24"/>
                      <w:szCs w:val="24"/>
                      <w:lang w:eastAsia="en-NL"/>
                    </w:rPr>
                  </w:rPrChange>
                </w:rPr>
                <w:t>267.0</w:t>
              </w:r>
            </w:ins>
          </w:p>
        </w:tc>
        <w:tc>
          <w:tcPr>
            <w:tcW w:w="0" w:type="auto"/>
            <w:hideMark/>
          </w:tcPr>
          <w:p w14:paraId="5F8FF188" w14:textId="77777777" w:rsidR="00250867" w:rsidRPr="00E24B0A" w:rsidRDefault="00250867" w:rsidP="00D06CBC">
            <w:pPr>
              <w:rPr>
                <w:ins w:id="7892" w:author="Samane Shahpouri" w:date="2024-05-17T22:44:00Z" w16du:dateUtc="2024-05-17T20:44:00Z"/>
                <w:rFonts w:asciiTheme="majorBidi" w:eastAsia="Times New Roman" w:hAnsiTheme="majorBidi" w:cstheme="majorBidi"/>
                <w:color w:val="0D0D0D"/>
                <w:lang w:eastAsia="en-NL"/>
                <w:rPrChange w:id="7893" w:author="Samane Shahpouri" w:date="2024-05-17T23:11:00Z" w16du:dateUtc="2024-05-17T21:11:00Z">
                  <w:rPr>
                    <w:ins w:id="7894" w:author="Samane Shahpouri" w:date="2024-05-17T22:44:00Z" w16du:dateUtc="2024-05-17T20:44:00Z"/>
                    <w:rFonts w:ascii="Segoe UI" w:eastAsia="Times New Roman" w:hAnsi="Segoe UI" w:cs="Segoe UI"/>
                    <w:color w:val="0D0D0D"/>
                    <w:sz w:val="24"/>
                    <w:szCs w:val="24"/>
                    <w:lang w:eastAsia="en-NL"/>
                  </w:rPr>
                </w:rPrChange>
              </w:rPr>
            </w:pPr>
            <w:ins w:id="7895" w:author="Samane Shahpouri" w:date="2024-05-17T22:44:00Z" w16du:dateUtc="2024-05-17T20:44:00Z">
              <w:r w:rsidRPr="00E24B0A">
                <w:rPr>
                  <w:rFonts w:asciiTheme="majorBidi" w:eastAsia="Times New Roman" w:hAnsiTheme="majorBidi" w:cstheme="majorBidi"/>
                  <w:color w:val="0D0D0D"/>
                  <w:lang w:eastAsia="en-NL"/>
                  <w:rPrChange w:id="7896" w:author="Samane Shahpouri" w:date="2024-05-17T23:11:00Z" w16du:dateUtc="2024-05-17T21:11:00Z">
                    <w:rPr>
                      <w:rFonts w:ascii="Segoe UI" w:eastAsia="Times New Roman" w:hAnsi="Segoe UI" w:cs="Segoe UI"/>
                      <w:color w:val="0D0D0D"/>
                      <w:sz w:val="24"/>
                      <w:szCs w:val="24"/>
                      <w:lang w:eastAsia="en-NL"/>
                    </w:rPr>
                  </w:rPrChange>
                </w:rPr>
                <w:t>0.072045</w:t>
              </w:r>
            </w:ins>
          </w:p>
        </w:tc>
      </w:tr>
      <w:tr w:rsidR="00250867" w:rsidRPr="00E24B0A" w14:paraId="39725CF4" w14:textId="77777777" w:rsidTr="00D06CBC">
        <w:trPr>
          <w:ins w:id="7897" w:author="Samane Shahpouri" w:date="2024-05-17T22:44:00Z"/>
        </w:trPr>
        <w:tc>
          <w:tcPr>
            <w:tcW w:w="0" w:type="auto"/>
            <w:hideMark/>
          </w:tcPr>
          <w:p w14:paraId="03880BC8" w14:textId="77777777" w:rsidR="00250867" w:rsidRPr="00E24B0A" w:rsidRDefault="00250867" w:rsidP="00D06CBC">
            <w:pPr>
              <w:rPr>
                <w:ins w:id="7898" w:author="Samane Shahpouri" w:date="2024-05-17T22:44:00Z" w16du:dateUtc="2024-05-17T20:44:00Z"/>
                <w:rFonts w:asciiTheme="majorBidi" w:eastAsia="Times New Roman" w:hAnsiTheme="majorBidi" w:cstheme="majorBidi"/>
                <w:color w:val="0D0D0D"/>
                <w:lang w:eastAsia="en-NL"/>
                <w:rPrChange w:id="7899" w:author="Samane Shahpouri" w:date="2024-05-17T23:11:00Z" w16du:dateUtc="2024-05-17T21:11:00Z">
                  <w:rPr>
                    <w:ins w:id="7900" w:author="Samane Shahpouri" w:date="2024-05-17T22:44:00Z" w16du:dateUtc="2024-05-17T20:44:00Z"/>
                    <w:rFonts w:ascii="Segoe UI" w:eastAsia="Times New Roman" w:hAnsi="Segoe UI" w:cs="Segoe UI"/>
                    <w:color w:val="0D0D0D"/>
                    <w:sz w:val="24"/>
                    <w:szCs w:val="24"/>
                    <w:lang w:eastAsia="en-NL"/>
                  </w:rPr>
                </w:rPrChange>
              </w:rPr>
            </w:pPr>
            <w:ins w:id="7901" w:author="Samane Shahpouri" w:date="2024-05-17T22:44:00Z" w16du:dateUtc="2024-05-17T20:44:00Z">
              <w:r w:rsidRPr="00E24B0A">
                <w:rPr>
                  <w:rFonts w:asciiTheme="majorBidi" w:eastAsia="Times New Roman" w:hAnsiTheme="majorBidi" w:cstheme="majorBidi"/>
                  <w:color w:val="0D0D0D"/>
                  <w:lang w:eastAsia="en-NL"/>
                  <w:rPrChange w:id="7902" w:author="Samane Shahpouri" w:date="2024-05-17T23:11:00Z" w16du:dateUtc="2024-05-17T21:11:00Z">
                    <w:rPr>
                      <w:rFonts w:ascii="Segoe UI" w:eastAsia="Times New Roman" w:hAnsi="Segoe UI" w:cs="Segoe UI"/>
                      <w:color w:val="0D0D0D"/>
                      <w:sz w:val="24"/>
                      <w:szCs w:val="24"/>
                      <w:lang w:eastAsia="en-NL"/>
                    </w:rPr>
                  </w:rPrChange>
                </w:rPr>
                <w:t>Absolute Relative Error (SUV%)</w:t>
              </w:r>
            </w:ins>
          </w:p>
        </w:tc>
        <w:tc>
          <w:tcPr>
            <w:tcW w:w="0" w:type="auto"/>
            <w:hideMark/>
          </w:tcPr>
          <w:p w14:paraId="1538BB52" w14:textId="77777777" w:rsidR="00250867" w:rsidRPr="00E24B0A" w:rsidRDefault="00250867" w:rsidP="00D06CBC">
            <w:pPr>
              <w:rPr>
                <w:ins w:id="7903" w:author="Samane Shahpouri" w:date="2024-05-17T22:44:00Z" w16du:dateUtc="2024-05-17T20:44:00Z"/>
                <w:rFonts w:asciiTheme="majorBidi" w:eastAsia="Times New Roman" w:hAnsiTheme="majorBidi" w:cstheme="majorBidi"/>
                <w:color w:val="0D0D0D"/>
                <w:lang w:eastAsia="en-NL"/>
                <w:rPrChange w:id="7904" w:author="Samane Shahpouri" w:date="2024-05-17T23:11:00Z" w16du:dateUtc="2024-05-17T21:11:00Z">
                  <w:rPr>
                    <w:ins w:id="7905" w:author="Samane Shahpouri" w:date="2024-05-17T22:44:00Z" w16du:dateUtc="2024-05-17T20:44:00Z"/>
                    <w:rFonts w:ascii="Segoe UI" w:eastAsia="Times New Roman" w:hAnsi="Segoe UI" w:cs="Segoe UI"/>
                    <w:color w:val="0D0D0D"/>
                    <w:sz w:val="24"/>
                    <w:szCs w:val="24"/>
                    <w:lang w:eastAsia="en-NL"/>
                  </w:rPr>
                </w:rPrChange>
              </w:rPr>
            </w:pPr>
            <w:ins w:id="7906" w:author="Samane Shahpouri" w:date="2024-05-17T22:44:00Z" w16du:dateUtc="2024-05-17T20:44:00Z">
              <w:r w:rsidRPr="00E24B0A">
                <w:rPr>
                  <w:rFonts w:asciiTheme="majorBidi" w:eastAsia="Times New Roman" w:hAnsiTheme="majorBidi" w:cstheme="majorBidi"/>
                  <w:color w:val="0D0D0D"/>
                  <w:lang w:eastAsia="en-NL"/>
                  <w:rPrChange w:id="7907" w:author="Samane Shahpouri" w:date="2024-05-17T23:11:00Z" w16du:dateUtc="2024-05-17T21:11:00Z">
                    <w:rPr>
                      <w:rFonts w:ascii="Segoe UI" w:eastAsia="Times New Roman" w:hAnsi="Segoe UI" w:cs="Segoe UI"/>
                      <w:color w:val="0D0D0D"/>
                      <w:sz w:val="24"/>
                      <w:szCs w:val="24"/>
                      <w:lang w:eastAsia="en-NL"/>
                    </w:rPr>
                  </w:rPrChange>
                </w:rPr>
                <w:t>357.0</w:t>
              </w:r>
            </w:ins>
          </w:p>
        </w:tc>
        <w:tc>
          <w:tcPr>
            <w:tcW w:w="0" w:type="auto"/>
            <w:hideMark/>
          </w:tcPr>
          <w:p w14:paraId="3C76ED17" w14:textId="77777777" w:rsidR="00250867" w:rsidRPr="00E24B0A" w:rsidRDefault="00250867" w:rsidP="00D06CBC">
            <w:pPr>
              <w:rPr>
                <w:ins w:id="7908" w:author="Samane Shahpouri" w:date="2024-05-17T22:44:00Z" w16du:dateUtc="2024-05-17T20:44:00Z"/>
                <w:rFonts w:asciiTheme="majorBidi" w:eastAsia="Times New Roman" w:hAnsiTheme="majorBidi" w:cstheme="majorBidi"/>
                <w:color w:val="0D0D0D"/>
                <w:lang w:eastAsia="en-NL"/>
                <w:rPrChange w:id="7909" w:author="Samane Shahpouri" w:date="2024-05-17T23:11:00Z" w16du:dateUtc="2024-05-17T21:11:00Z">
                  <w:rPr>
                    <w:ins w:id="7910" w:author="Samane Shahpouri" w:date="2024-05-17T22:44:00Z" w16du:dateUtc="2024-05-17T20:44:00Z"/>
                    <w:rFonts w:ascii="Segoe UI" w:eastAsia="Times New Roman" w:hAnsi="Segoe UI" w:cs="Segoe UI"/>
                    <w:color w:val="0D0D0D"/>
                    <w:sz w:val="24"/>
                    <w:szCs w:val="24"/>
                    <w:lang w:eastAsia="en-NL"/>
                  </w:rPr>
                </w:rPrChange>
              </w:rPr>
            </w:pPr>
            <w:ins w:id="7911" w:author="Samane Shahpouri" w:date="2024-05-17T22:44:00Z" w16du:dateUtc="2024-05-17T20:44:00Z">
              <w:r w:rsidRPr="00E24B0A">
                <w:rPr>
                  <w:rFonts w:asciiTheme="majorBidi" w:eastAsia="Times New Roman" w:hAnsiTheme="majorBidi" w:cstheme="majorBidi"/>
                  <w:color w:val="0D0D0D"/>
                  <w:lang w:eastAsia="en-NL"/>
                  <w:rPrChange w:id="7912" w:author="Samane Shahpouri" w:date="2024-05-17T23:11:00Z" w16du:dateUtc="2024-05-17T21:11:00Z">
                    <w:rPr>
                      <w:rFonts w:ascii="Segoe UI" w:eastAsia="Times New Roman" w:hAnsi="Segoe UI" w:cs="Segoe UI"/>
                      <w:color w:val="0D0D0D"/>
                      <w:sz w:val="24"/>
                      <w:szCs w:val="24"/>
                      <w:lang w:eastAsia="en-NL"/>
                    </w:rPr>
                  </w:rPrChange>
                </w:rPr>
                <w:t>0.000023</w:t>
              </w:r>
            </w:ins>
          </w:p>
        </w:tc>
      </w:tr>
      <w:tr w:rsidR="00250867" w:rsidRPr="00E24B0A" w14:paraId="23965FE0" w14:textId="77777777" w:rsidTr="00D06CBC">
        <w:trPr>
          <w:ins w:id="7913" w:author="Samane Shahpouri" w:date="2024-05-17T22:44:00Z"/>
        </w:trPr>
        <w:tc>
          <w:tcPr>
            <w:tcW w:w="0" w:type="auto"/>
            <w:hideMark/>
          </w:tcPr>
          <w:p w14:paraId="7364CF0F" w14:textId="77777777" w:rsidR="00250867" w:rsidRPr="00E24B0A" w:rsidRDefault="00250867" w:rsidP="00D06CBC">
            <w:pPr>
              <w:rPr>
                <w:ins w:id="7914" w:author="Samane Shahpouri" w:date="2024-05-17T22:44:00Z" w16du:dateUtc="2024-05-17T20:44:00Z"/>
                <w:rFonts w:asciiTheme="majorBidi" w:eastAsia="Times New Roman" w:hAnsiTheme="majorBidi" w:cstheme="majorBidi"/>
                <w:color w:val="0D0D0D"/>
                <w:lang w:eastAsia="en-NL"/>
                <w:rPrChange w:id="7915" w:author="Samane Shahpouri" w:date="2024-05-17T23:11:00Z" w16du:dateUtc="2024-05-17T21:11:00Z">
                  <w:rPr>
                    <w:ins w:id="7916" w:author="Samane Shahpouri" w:date="2024-05-17T22:44:00Z" w16du:dateUtc="2024-05-17T20:44:00Z"/>
                    <w:rFonts w:ascii="Segoe UI" w:eastAsia="Times New Roman" w:hAnsi="Segoe UI" w:cs="Segoe UI"/>
                    <w:color w:val="0D0D0D"/>
                    <w:sz w:val="24"/>
                    <w:szCs w:val="24"/>
                    <w:lang w:eastAsia="en-NL"/>
                  </w:rPr>
                </w:rPrChange>
              </w:rPr>
            </w:pPr>
            <w:ins w:id="7917" w:author="Samane Shahpouri" w:date="2024-05-17T22:44:00Z" w16du:dateUtc="2024-05-17T20:44:00Z">
              <w:r w:rsidRPr="00E24B0A">
                <w:rPr>
                  <w:rFonts w:asciiTheme="majorBidi" w:eastAsia="Times New Roman" w:hAnsiTheme="majorBidi" w:cstheme="majorBidi"/>
                  <w:color w:val="0D0D0D"/>
                  <w:lang w:eastAsia="en-NL"/>
                  <w:rPrChange w:id="7918" w:author="Samane Shahpouri" w:date="2024-05-17T23:11:00Z" w16du:dateUtc="2024-05-17T21:11:00Z">
                    <w:rPr>
                      <w:rFonts w:ascii="Segoe UI" w:eastAsia="Times New Roman" w:hAnsi="Segoe UI" w:cs="Segoe UI"/>
                      <w:color w:val="0D0D0D"/>
                      <w:sz w:val="24"/>
                      <w:szCs w:val="24"/>
                      <w:lang w:eastAsia="en-NL"/>
                    </w:rPr>
                  </w:rPrChange>
                </w:rPr>
                <w:t>Root Mean Squared Error</w:t>
              </w:r>
            </w:ins>
          </w:p>
        </w:tc>
        <w:tc>
          <w:tcPr>
            <w:tcW w:w="0" w:type="auto"/>
            <w:hideMark/>
          </w:tcPr>
          <w:p w14:paraId="7D686B28" w14:textId="77777777" w:rsidR="00250867" w:rsidRPr="00E24B0A" w:rsidRDefault="00250867" w:rsidP="00D06CBC">
            <w:pPr>
              <w:rPr>
                <w:ins w:id="7919" w:author="Samane Shahpouri" w:date="2024-05-17T22:44:00Z" w16du:dateUtc="2024-05-17T20:44:00Z"/>
                <w:rFonts w:asciiTheme="majorBidi" w:eastAsia="Times New Roman" w:hAnsiTheme="majorBidi" w:cstheme="majorBidi"/>
                <w:color w:val="0D0D0D"/>
                <w:lang w:eastAsia="en-NL"/>
                <w:rPrChange w:id="7920" w:author="Samane Shahpouri" w:date="2024-05-17T23:11:00Z" w16du:dateUtc="2024-05-17T21:11:00Z">
                  <w:rPr>
                    <w:ins w:id="7921" w:author="Samane Shahpouri" w:date="2024-05-17T22:44:00Z" w16du:dateUtc="2024-05-17T20:44:00Z"/>
                    <w:rFonts w:ascii="Segoe UI" w:eastAsia="Times New Roman" w:hAnsi="Segoe UI" w:cs="Segoe UI"/>
                    <w:color w:val="0D0D0D"/>
                    <w:sz w:val="24"/>
                    <w:szCs w:val="24"/>
                    <w:lang w:eastAsia="en-NL"/>
                  </w:rPr>
                </w:rPrChange>
              </w:rPr>
            </w:pPr>
            <w:ins w:id="7922" w:author="Samane Shahpouri" w:date="2024-05-17T22:44:00Z" w16du:dateUtc="2024-05-17T20:44:00Z">
              <w:r w:rsidRPr="00E24B0A">
                <w:rPr>
                  <w:rFonts w:asciiTheme="majorBidi" w:eastAsia="Times New Roman" w:hAnsiTheme="majorBidi" w:cstheme="majorBidi"/>
                  <w:color w:val="0D0D0D"/>
                  <w:lang w:eastAsia="en-NL"/>
                  <w:rPrChange w:id="7923" w:author="Samane Shahpouri" w:date="2024-05-17T23:11:00Z" w16du:dateUtc="2024-05-17T21:11:00Z">
                    <w:rPr>
                      <w:rFonts w:ascii="Segoe UI" w:eastAsia="Times New Roman" w:hAnsi="Segoe UI" w:cs="Segoe UI"/>
                      <w:color w:val="0D0D0D"/>
                      <w:sz w:val="24"/>
                      <w:szCs w:val="24"/>
                      <w:lang w:eastAsia="en-NL"/>
                    </w:rPr>
                  </w:rPrChange>
                </w:rPr>
                <w:t>364.0</w:t>
              </w:r>
            </w:ins>
          </w:p>
        </w:tc>
        <w:tc>
          <w:tcPr>
            <w:tcW w:w="0" w:type="auto"/>
            <w:hideMark/>
          </w:tcPr>
          <w:p w14:paraId="29E3CF59" w14:textId="77777777" w:rsidR="00250867" w:rsidRPr="00E24B0A" w:rsidRDefault="00250867" w:rsidP="00D06CBC">
            <w:pPr>
              <w:rPr>
                <w:ins w:id="7924" w:author="Samane Shahpouri" w:date="2024-05-17T22:44:00Z" w16du:dateUtc="2024-05-17T20:44:00Z"/>
                <w:rFonts w:asciiTheme="majorBidi" w:eastAsia="Times New Roman" w:hAnsiTheme="majorBidi" w:cstheme="majorBidi"/>
                <w:color w:val="0D0D0D"/>
                <w:lang w:eastAsia="en-NL"/>
                <w:rPrChange w:id="7925" w:author="Samane Shahpouri" w:date="2024-05-17T23:11:00Z" w16du:dateUtc="2024-05-17T21:11:00Z">
                  <w:rPr>
                    <w:ins w:id="7926" w:author="Samane Shahpouri" w:date="2024-05-17T22:44:00Z" w16du:dateUtc="2024-05-17T20:44:00Z"/>
                    <w:rFonts w:ascii="Segoe UI" w:eastAsia="Times New Roman" w:hAnsi="Segoe UI" w:cs="Segoe UI"/>
                    <w:color w:val="0D0D0D"/>
                    <w:sz w:val="24"/>
                    <w:szCs w:val="24"/>
                    <w:lang w:eastAsia="en-NL"/>
                  </w:rPr>
                </w:rPrChange>
              </w:rPr>
            </w:pPr>
            <w:ins w:id="7927" w:author="Samane Shahpouri" w:date="2024-05-17T22:44:00Z" w16du:dateUtc="2024-05-17T20:44:00Z">
              <w:r w:rsidRPr="00E24B0A">
                <w:rPr>
                  <w:rFonts w:asciiTheme="majorBidi" w:eastAsia="Times New Roman" w:hAnsiTheme="majorBidi" w:cstheme="majorBidi"/>
                  <w:color w:val="0D0D0D"/>
                  <w:lang w:eastAsia="en-NL"/>
                  <w:rPrChange w:id="7928" w:author="Samane Shahpouri" w:date="2024-05-17T23:11:00Z" w16du:dateUtc="2024-05-17T21:11:00Z">
                    <w:rPr>
                      <w:rFonts w:ascii="Segoe UI" w:eastAsia="Times New Roman" w:hAnsi="Segoe UI" w:cs="Segoe UI"/>
                      <w:color w:val="0D0D0D"/>
                      <w:sz w:val="24"/>
                      <w:szCs w:val="24"/>
                      <w:lang w:eastAsia="en-NL"/>
                    </w:rPr>
                  </w:rPrChange>
                </w:rPr>
                <w:t>0.000097</w:t>
              </w:r>
            </w:ins>
          </w:p>
        </w:tc>
      </w:tr>
      <w:tr w:rsidR="00250867" w:rsidRPr="00E24B0A" w14:paraId="27DCF563" w14:textId="77777777" w:rsidTr="00D06CBC">
        <w:trPr>
          <w:ins w:id="7929" w:author="Samane Shahpouri" w:date="2024-05-17T22:44:00Z"/>
        </w:trPr>
        <w:tc>
          <w:tcPr>
            <w:tcW w:w="0" w:type="auto"/>
            <w:hideMark/>
          </w:tcPr>
          <w:p w14:paraId="5AE8E658" w14:textId="77777777" w:rsidR="00250867" w:rsidRPr="00E24B0A" w:rsidRDefault="00250867" w:rsidP="00D06CBC">
            <w:pPr>
              <w:rPr>
                <w:ins w:id="7930" w:author="Samane Shahpouri" w:date="2024-05-17T22:44:00Z" w16du:dateUtc="2024-05-17T20:44:00Z"/>
                <w:rFonts w:asciiTheme="majorBidi" w:eastAsia="Times New Roman" w:hAnsiTheme="majorBidi" w:cstheme="majorBidi"/>
                <w:color w:val="0D0D0D"/>
                <w:lang w:eastAsia="en-NL"/>
                <w:rPrChange w:id="7931" w:author="Samane Shahpouri" w:date="2024-05-17T23:11:00Z" w16du:dateUtc="2024-05-17T21:11:00Z">
                  <w:rPr>
                    <w:ins w:id="7932" w:author="Samane Shahpouri" w:date="2024-05-17T22:44:00Z" w16du:dateUtc="2024-05-17T20:44:00Z"/>
                    <w:rFonts w:ascii="Segoe UI" w:eastAsia="Times New Roman" w:hAnsi="Segoe UI" w:cs="Segoe UI"/>
                    <w:color w:val="0D0D0D"/>
                    <w:sz w:val="24"/>
                    <w:szCs w:val="24"/>
                    <w:lang w:eastAsia="en-NL"/>
                  </w:rPr>
                </w:rPrChange>
              </w:rPr>
            </w:pPr>
            <w:ins w:id="7933" w:author="Samane Shahpouri" w:date="2024-05-17T22:44:00Z" w16du:dateUtc="2024-05-17T20:44:00Z">
              <w:r w:rsidRPr="00E24B0A">
                <w:rPr>
                  <w:rFonts w:asciiTheme="majorBidi" w:eastAsia="Times New Roman" w:hAnsiTheme="majorBidi" w:cstheme="majorBidi"/>
                  <w:color w:val="0D0D0D"/>
                  <w:lang w:eastAsia="en-NL"/>
                  <w:rPrChange w:id="7934" w:author="Samane Shahpouri" w:date="2024-05-17T23:11:00Z" w16du:dateUtc="2024-05-17T21:11:00Z">
                    <w:rPr>
                      <w:rFonts w:ascii="Segoe UI" w:eastAsia="Times New Roman" w:hAnsi="Segoe UI" w:cs="Segoe UI"/>
                      <w:color w:val="0D0D0D"/>
                      <w:sz w:val="24"/>
                      <w:szCs w:val="24"/>
                      <w:lang w:eastAsia="en-NL"/>
                    </w:rPr>
                  </w:rPrChange>
                </w:rPr>
                <w:t>Peak Signal-to-Noise Ratio</w:t>
              </w:r>
            </w:ins>
          </w:p>
        </w:tc>
        <w:tc>
          <w:tcPr>
            <w:tcW w:w="0" w:type="auto"/>
            <w:hideMark/>
          </w:tcPr>
          <w:p w14:paraId="33D9B33C" w14:textId="77777777" w:rsidR="00250867" w:rsidRPr="00E24B0A" w:rsidRDefault="00250867" w:rsidP="00D06CBC">
            <w:pPr>
              <w:rPr>
                <w:ins w:id="7935" w:author="Samane Shahpouri" w:date="2024-05-17T22:44:00Z" w16du:dateUtc="2024-05-17T20:44:00Z"/>
                <w:rFonts w:asciiTheme="majorBidi" w:eastAsia="Times New Roman" w:hAnsiTheme="majorBidi" w:cstheme="majorBidi"/>
                <w:color w:val="0D0D0D"/>
                <w:lang w:eastAsia="en-NL"/>
                <w:rPrChange w:id="7936" w:author="Samane Shahpouri" w:date="2024-05-17T23:11:00Z" w16du:dateUtc="2024-05-17T21:11:00Z">
                  <w:rPr>
                    <w:ins w:id="7937" w:author="Samane Shahpouri" w:date="2024-05-17T22:44:00Z" w16du:dateUtc="2024-05-17T20:44:00Z"/>
                    <w:rFonts w:ascii="Segoe UI" w:eastAsia="Times New Roman" w:hAnsi="Segoe UI" w:cs="Segoe UI"/>
                    <w:color w:val="0D0D0D"/>
                    <w:sz w:val="24"/>
                    <w:szCs w:val="24"/>
                    <w:lang w:eastAsia="en-NL"/>
                  </w:rPr>
                </w:rPrChange>
              </w:rPr>
            </w:pPr>
            <w:ins w:id="7938" w:author="Samane Shahpouri" w:date="2024-05-17T22:44:00Z" w16du:dateUtc="2024-05-17T20:44:00Z">
              <w:r w:rsidRPr="00E24B0A">
                <w:rPr>
                  <w:rFonts w:asciiTheme="majorBidi" w:eastAsia="Times New Roman" w:hAnsiTheme="majorBidi" w:cstheme="majorBidi"/>
                  <w:color w:val="0D0D0D"/>
                  <w:lang w:eastAsia="en-NL"/>
                  <w:rPrChange w:id="7939" w:author="Samane Shahpouri" w:date="2024-05-17T23:11:00Z" w16du:dateUtc="2024-05-17T21:11:00Z">
                    <w:rPr>
                      <w:rFonts w:ascii="Segoe UI" w:eastAsia="Times New Roman" w:hAnsi="Segoe UI" w:cs="Segoe UI"/>
                      <w:color w:val="0D0D0D"/>
                      <w:sz w:val="24"/>
                      <w:szCs w:val="24"/>
                      <w:lang w:eastAsia="en-NL"/>
                    </w:rPr>
                  </w:rPrChange>
                </w:rPr>
                <w:t>286.0</w:t>
              </w:r>
            </w:ins>
          </w:p>
        </w:tc>
        <w:tc>
          <w:tcPr>
            <w:tcW w:w="0" w:type="auto"/>
            <w:hideMark/>
          </w:tcPr>
          <w:p w14:paraId="41BDC28A" w14:textId="77777777" w:rsidR="00250867" w:rsidRPr="00E24B0A" w:rsidRDefault="00250867" w:rsidP="00D06CBC">
            <w:pPr>
              <w:rPr>
                <w:ins w:id="7940" w:author="Samane Shahpouri" w:date="2024-05-17T22:44:00Z" w16du:dateUtc="2024-05-17T20:44:00Z"/>
                <w:rFonts w:asciiTheme="majorBidi" w:eastAsia="Times New Roman" w:hAnsiTheme="majorBidi" w:cstheme="majorBidi"/>
                <w:color w:val="0D0D0D"/>
                <w:lang w:eastAsia="en-NL"/>
                <w:rPrChange w:id="7941" w:author="Samane Shahpouri" w:date="2024-05-17T23:11:00Z" w16du:dateUtc="2024-05-17T21:11:00Z">
                  <w:rPr>
                    <w:ins w:id="7942" w:author="Samane Shahpouri" w:date="2024-05-17T22:44:00Z" w16du:dateUtc="2024-05-17T20:44:00Z"/>
                    <w:rFonts w:ascii="Segoe UI" w:eastAsia="Times New Roman" w:hAnsi="Segoe UI" w:cs="Segoe UI"/>
                    <w:color w:val="0D0D0D"/>
                    <w:sz w:val="24"/>
                    <w:szCs w:val="24"/>
                    <w:lang w:eastAsia="en-NL"/>
                  </w:rPr>
                </w:rPrChange>
              </w:rPr>
            </w:pPr>
            <w:ins w:id="7943" w:author="Samane Shahpouri" w:date="2024-05-17T22:44:00Z" w16du:dateUtc="2024-05-17T20:44:00Z">
              <w:r w:rsidRPr="00E24B0A">
                <w:rPr>
                  <w:rFonts w:asciiTheme="majorBidi" w:eastAsia="Times New Roman" w:hAnsiTheme="majorBidi" w:cstheme="majorBidi"/>
                  <w:color w:val="0D0D0D"/>
                  <w:lang w:eastAsia="en-NL"/>
                  <w:rPrChange w:id="7944" w:author="Samane Shahpouri" w:date="2024-05-17T23:11:00Z" w16du:dateUtc="2024-05-17T21:11:00Z">
                    <w:rPr>
                      <w:rFonts w:ascii="Segoe UI" w:eastAsia="Times New Roman" w:hAnsi="Segoe UI" w:cs="Segoe UI"/>
                      <w:color w:val="0D0D0D"/>
                      <w:sz w:val="24"/>
                      <w:szCs w:val="24"/>
                      <w:lang w:eastAsia="en-NL"/>
                    </w:rPr>
                  </w:rPrChange>
                </w:rPr>
                <w:t>0.020734</w:t>
              </w:r>
            </w:ins>
          </w:p>
        </w:tc>
      </w:tr>
      <w:tr w:rsidR="00250867" w:rsidRPr="00E24B0A" w14:paraId="51A0C3FE" w14:textId="77777777" w:rsidTr="00D06CBC">
        <w:trPr>
          <w:ins w:id="7945" w:author="Samane Shahpouri" w:date="2024-05-17T22:44:00Z"/>
        </w:trPr>
        <w:tc>
          <w:tcPr>
            <w:tcW w:w="0" w:type="auto"/>
            <w:hideMark/>
          </w:tcPr>
          <w:p w14:paraId="62BE94DB" w14:textId="77777777" w:rsidR="00250867" w:rsidRPr="00E24B0A" w:rsidRDefault="00250867" w:rsidP="00D06CBC">
            <w:pPr>
              <w:rPr>
                <w:ins w:id="7946" w:author="Samane Shahpouri" w:date="2024-05-17T22:44:00Z" w16du:dateUtc="2024-05-17T20:44:00Z"/>
                <w:rFonts w:asciiTheme="majorBidi" w:eastAsia="Times New Roman" w:hAnsiTheme="majorBidi" w:cstheme="majorBidi"/>
                <w:color w:val="0D0D0D"/>
                <w:lang w:eastAsia="en-NL"/>
                <w:rPrChange w:id="7947" w:author="Samane Shahpouri" w:date="2024-05-17T23:11:00Z" w16du:dateUtc="2024-05-17T21:11:00Z">
                  <w:rPr>
                    <w:ins w:id="7948" w:author="Samane Shahpouri" w:date="2024-05-17T22:44:00Z" w16du:dateUtc="2024-05-17T20:44:00Z"/>
                    <w:rFonts w:ascii="Segoe UI" w:eastAsia="Times New Roman" w:hAnsi="Segoe UI" w:cs="Segoe UI"/>
                    <w:color w:val="0D0D0D"/>
                    <w:sz w:val="24"/>
                    <w:szCs w:val="24"/>
                    <w:lang w:eastAsia="en-NL"/>
                  </w:rPr>
                </w:rPrChange>
              </w:rPr>
            </w:pPr>
            <w:ins w:id="7949" w:author="Samane Shahpouri" w:date="2024-05-17T22:44:00Z" w16du:dateUtc="2024-05-17T20:44:00Z">
              <w:r w:rsidRPr="00E24B0A">
                <w:rPr>
                  <w:rFonts w:asciiTheme="majorBidi" w:eastAsia="Times New Roman" w:hAnsiTheme="majorBidi" w:cstheme="majorBidi"/>
                  <w:color w:val="0D0D0D"/>
                  <w:lang w:eastAsia="en-NL"/>
                  <w:rPrChange w:id="7950" w:author="Samane Shahpouri" w:date="2024-05-17T23:11:00Z" w16du:dateUtc="2024-05-17T21:11:00Z">
                    <w:rPr>
                      <w:rFonts w:ascii="Segoe UI" w:eastAsia="Times New Roman" w:hAnsi="Segoe UI" w:cs="Segoe UI"/>
                      <w:color w:val="0D0D0D"/>
                      <w:sz w:val="24"/>
                      <w:szCs w:val="24"/>
                      <w:lang w:eastAsia="en-NL"/>
                    </w:rPr>
                  </w:rPrChange>
                </w:rPr>
                <w:t>Structural Similarity Index</w:t>
              </w:r>
            </w:ins>
          </w:p>
        </w:tc>
        <w:tc>
          <w:tcPr>
            <w:tcW w:w="0" w:type="auto"/>
            <w:hideMark/>
          </w:tcPr>
          <w:p w14:paraId="446170BF" w14:textId="77777777" w:rsidR="00250867" w:rsidRPr="00E24B0A" w:rsidRDefault="00250867" w:rsidP="00D06CBC">
            <w:pPr>
              <w:rPr>
                <w:ins w:id="7951" w:author="Samane Shahpouri" w:date="2024-05-17T22:44:00Z" w16du:dateUtc="2024-05-17T20:44:00Z"/>
                <w:rFonts w:asciiTheme="majorBidi" w:eastAsia="Times New Roman" w:hAnsiTheme="majorBidi" w:cstheme="majorBidi"/>
                <w:color w:val="0D0D0D"/>
                <w:lang w:eastAsia="en-NL"/>
                <w:rPrChange w:id="7952" w:author="Samane Shahpouri" w:date="2024-05-17T23:11:00Z" w16du:dateUtc="2024-05-17T21:11:00Z">
                  <w:rPr>
                    <w:ins w:id="7953" w:author="Samane Shahpouri" w:date="2024-05-17T22:44:00Z" w16du:dateUtc="2024-05-17T20:44:00Z"/>
                    <w:rFonts w:ascii="Segoe UI" w:eastAsia="Times New Roman" w:hAnsi="Segoe UI" w:cs="Segoe UI"/>
                    <w:color w:val="0D0D0D"/>
                    <w:sz w:val="24"/>
                    <w:szCs w:val="24"/>
                    <w:lang w:eastAsia="en-NL"/>
                  </w:rPr>
                </w:rPrChange>
              </w:rPr>
            </w:pPr>
            <w:ins w:id="7954" w:author="Samane Shahpouri" w:date="2024-05-17T22:44:00Z" w16du:dateUtc="2024-05-17T20:44:00Z">
              <w:r w:rsidRPr="00E24B0A">
                <w:rPr>
                  <w:rFonts w:asciiTheme="majorBidi" w:eastAsia="Times New Roman" w:hAnsiTheme="majorBidi" w:cstheme="majorBidi"/>
                  <w:color w:val="0D0D0D"/>
                  <w:lang w:eastAsia="en-NL"/>
                  <w:rPrChange w:id="7955" w:author="Samane Shahpouri" w:date="2024-05-17T23:11:00Z" w16du:dateUtc="2024-05-17T21:11:00Z">
                    <w:rPr>
                      <w:rFonts w:ascii="Segoe UI" w:eastAsia="Times New Roman" w:hAnsi="Segoe UI" w:cs="Segoe UI"/>
                      <w:color w:val="0D0D0D"/>
                      <w:sz w:val="24"/>
                      <w:szCs w:val="24"/>
                      <w:lang w:eastAsia="en-NL"/>
                    </w:rPr>
                  </w:rPrChange>
                </w:rPr>
                <w:t>42.0</w:t>
              </w:r>
            </w:ins>
          </w:p>
        </w:tc>
        <w:tc>
          <w:tcPr>
            <w:tcW w:w="0" w:type="auto"/>
            <w:hideMark/>
          </w:tcPr>
          <w:p w14:paraId="692F2B65" w14:textId="77777777" w:rsidR="00250867" w:rsidRPr="00E24B0A" w:rsidRDefault="00250867" w:rsidP="00D06CBC">
            <w:pPr>
              <w:rPr>
                <w:ins w:id="7956" w:author="Samane Shahpouri" w:date="2024-05-17T22:44:00Z" w16du:dateUtc="2024-05-17T20:44:00Z"/>
                <w:rFonts w:asciiTheme="majorBidi" w:eastAsia="Times New Roman" w:hAnsiTheme="majorBidi" w:cstheme="majorBidi"/>
                <w:color w:val="0D0D0D"/>
                <w:lang w:eastAsia="en-NL"/>
                <w:rPrChange w:id="7957" w:author="Samane Shahpouri" w:date="2024-05-17T23:11:00Z" w16du:dateUtc="2024-05-17T21:11:00Z">
                  <w:rPr>
                    <w:ins w:id="7958" w:author="Samane Shahpouri" w:date="2024-05-17T22:44:00Z" w16du:dateUtc="2024-05-17T20:44:00Z"/>
                    <w:rFonts w:ascii="Segoe UI" w:eastAsia="Times New Roman" w:hAnsi="Segoe UI" w:cs="Segoe UI"/>
                    <w:color w:val="0D0D0D"/>
                    <w:sz w:val="24"/>
                    <w:szCs w:val="24"/>
                    <w:lang w:eastAsia="en-NL"/>
                  </w:rPr>
                </w:rPrChange>
              </w:rPr>
            </w:pPr>
            <w:ins w:id="7959" w:author="Samane Shahpouri" w:date="2024-05-17T22:44:00Z" w16du:dateUtc="2024-05-17T20:44:00Z">
              <w:r w:rsidRPr="00E24B0A">
                <w:rPr>
                  <w:rFonts w:asciiTheme="majorBidi" w:eastAsia="Times New Roman" w:hAnsiTheme="majorBidi" w:cstheme="majorBidi"/>
                  <w:color w:val="0D0D0D"/>
                  <w:lang w:eastAsia="en-NL"/>
                  <w:rPrChange w:id="7960" w:author="Samane Shahpouri" w:date="2024-05-17T23:11:00Z" w16du:dateUtc="2024-05-17T21:11:00Z">
                    <w:rPr>
                      <w:rFonts w:ascii="Segoe UI" w:eastAsia="Times New Roman" w:hAnsi="Segoe UI" w:cs="Segoe UI"/>
                      <w:color w:val="0D0D0D"/>
                      <w:sz w:val="24"/>
                      <w:szCs w:val="24"/>
                      <w:lang w:eastAsia="en-NL"/>
                    </w:rPr>
                  </w:rPrChange>
                </w:rPr>
                <w:t>0.000020</w:t>
              </w:r>
            </w:ins>
          </w:p>
        </w:tc>
      </w:tr>
    </w:tbl>
    <w:p w14:paraId="1F8BBC3F" w14:textId="77777777" w:rsidR="00250867" w:rsidRPr="00E24B0A" w:rsidRDefault="00250867" w:rsidP="00250867">
      <w:pPr>
        <w:rPr>
          <w:ins w:id="7961" w:author="Samane Shahpouri" w:date="2024-05-17T22:44:00Z" w16du:dateUtc="2024-05-17T20:44:00Z"/>
          <w:rFonts w:asciiTheme="majorBidi" w:hAnsiTheme="majorBidi" w:cstheme="majorBidi"/>
          <w:rPrChange w:id="7962" w:author="Samane Shahpouri" w:date="2024-05-17T23:11:00Z" w16du:dateUtc="2024-05-17T21:11:00Z">
            <w:rPr>
              <w:ins w:id="7963" w:author="Samane Shahpouri" w:date="2024-05-17T22:44:00Z" w16du:dateUtc="2024-05-17T20:44:00Z"/>
            </w:rPr>
          </w:rPrChange>
        </w:rPr>
      </w:pPr>
    </w:p>
    <w:p w14:paraId="534D4BFC" w14:textId="2B96F8DB" w:rsidR="00250867" w:rsidRPr="00E24B0A" w:rsidRDefault="00250867" w:rsidP="00E24B0A">
      <w:pPr>
        <w:rPr>
          <w:ins w:id="7964" w:author="Samane Shahpouri" w:date="2024-05-17T22:44:00Z" w16du:dateUtc="2024-05-17T20:44:00Z"/>
          <w:rFonts w:asciiTheme="majorBidi" w:hAnsiTheme="majorBidi" w:cstheme="majorBidi"/>
          <w:rPrChange w:id="7965" w:author="Samane Shahpouri" w:date="2024-05-17T23:11:00Z" w16du:dateUtc="2024-05-17T21:11:00Z">
            <w:rPr>
              <w:ins w:id="7966" w:author="Samane Shahpouri" w:date="2024-05-17T22:44:00Z" w16du:dateUtc="2024-05-17T20:44:00Z"/>
            </w:rPr>
          </w:rPrChange>
        </w:rPr>
      </w:pPr>
      <w:ins w:id="7967" w:author="Samane Shahpouri" w:date="2024-05-17T22:44:00Z" w16du:dateUtc="2024-05-17T20:44:00Z">
        <w:r w:rsidRPr="00E24B0A">
          <w:rPr>
            <w:rFonts w:asciiTheme="majorBidi" w:hAnsiTheme="majorBidi" w:cstheme="majorBidi"/>
            <w:rPrChange w:id="7968" w:author="Samane Shahpouri" w:date="2024-05-17T23:11:00Z" w16du:dateUtc="2024-05-17T21:11:00Z">
              <w:rPr/>
            </w:rPrChange>
          </w:rPr>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ins>
    </w:p>
    <w:p w14:paraId="5768F376" w14:textId="77777777" w:rsidR="00250867" w:rsidRPr="00E24B0A" w:rsidRDefault="00250867" w:rsidP="00250867">
      <w:pPr>
        <w:rPr>
          <w:ins w:id="7969" w:author="Samane Shahpouri" w:date="2024-05-17T22:44:00Z" w16du:dateUtc="2024-05-17T20:44:00Z"/>
          <w:rFonts w:asciiTheme="majorBidi" w:hAnsiTheme="majorBidi" w:cstheme="majorBidi"/>
          <w:rPrChange w:id="7970" w:author="Samane Shahpouri" w:date="2024-05-17T23:11:00Z" w16du:dateUtc="2024-05-17T21:11:00Z">
            <w:rPr>
              <w:ins w:id="7971" w:author="Samane Shahpouri" w:date="2024-05-17T22:44:00Z" w16du:dateUtc="2024-05-17T20:44:00Z"/>
            </w:rPr>
          </w:rPrChange>
        </w:rPr>
      </w:pPr>
    </w:p>
    <w:p w14:paraId="7050EBCD" w14:textId="20F42B47" w:rsidR="00250867" w:rsidRPr="00507D2D" w:rsidRDefault="00250867" w:rsidP="00507D2D">
      <w:pPr>
        <w:pStyle w:val="Caption"/>
        <w:rPr>
          <w:ins w:id="7972" w:author="Samane Shahpouri" w:date="2024-05-17T22:44:00Z" w16du:dateUtc="2024-05-17T20:44:00Z"/>
        </w:rPr>
      </w:pPr>
      <w:ins w:id="7973" w:author="Samane Shahpouri" w:date="2024-05-17T22:44:00Z" w16du:dateUtc="2024-05-17T20:44:00Z">
        <w:r w:rsidRPr="00507D2D">
          <w:t xml:space="preserve">Table </w:t>
        </w:r>
        <w:r w:rsidRPr="00507D2D">
          <w:fldChar w:fldCharType="begin"/>
        </w:r>
        <w:r w:rsidRPr="00507D2D">
          <w:instrText xml:space="preserve"> SEQ Table \* ARABIC </w:instrText>
        </w:r>
        <w:r w:rsidRPr="00507D2D">
          <w:fldChar w:fldCharType="separate"/>
        </w:r>
      </w:ins>
      <w:ins w:id="7974" w:author="Samane Shahpouri" w:date="2024-05-19T21:34:00Z" w16du:dateUtc="2024-05-19T19:34:00Z">
        <w:r w:rsidR="00230BE0">
          <w:rPr>
            <w:noProof/>
          </w:rPr>
          <w:t>12</w:t>
        </w:r>
      </w:ins>
      <w:ins w:id="7975" w:author="Samane Shahpouri" w:date="2024-05-17T22:44:00Z" w16du:dateUtc="2024-05-17T20:44:00Z">
        <w:r w:rsidRPr="00507D2D">
          <w:fldChar w:fldCharType="end"/>
        </w:r>
        <w:r w:rsidRPr="00507D2D">
          <w:t>: Summary statistics of quantitative parameters for different approaches on cross tracer (FDG dataset)</w:t>
        </w:r>
      </w:ins>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E24B0A" w14:paraId="290D3F1A" w14:textId="77777777" w:rsidTr="00D06CBC">
        <w:trPr>
          <w:trHeight w:val="388"/>
          <w:ins w:id="7976" w:author="Samane Shahpouri" w:date="2024-05-17T22:44:00Z"/>
        </w:trPr>
        <w:tc>
          <w:tcPr>
            <w:tcW w:w="793" w:type="dxa"/>
          </w:tcPr>
          <w:p w14:paraId="6B7313ED" w14:textId="77777777" w:rsidR="00250867" w:rsidRPr="00E24B0A" w:rsidRDefault="00250867" w:rsidP="00D06CBC">
            <w:pPr>
              <w:rPr>
                <w:ins w:id="7977" w:author="Samane Shahpouri" w:date="2024-05-17T22:44:00Z" w16du:dateUtc="2024-05-17T20:44:00Z"/>
                <w:rFonts w:asciiTheme="majorBidi" w:hAnsiTheme="majorBidi" w:cstheme="majorBidi"/>
                <w:sz w:val="18"/>
                <w:szCs w:val="18"/>
                <w:rPrChange w:id="7978" w:author="Samane Shahpouri" w:date="2024-05-17T23:11:00Z" w16du:dateUtc="2024-05-17T21:11:00Z">
                  <w:rPr>
                    <w:ins w:id="7979" w:author="Samane Shahpouri" w:date="2024-05-17T22:44:00Z" w16du:dateUtc="2024-05-17T20:44:00Z"/>
                    <w:sz w:val="18"/>
                    <w:szCs w:val="18"/>
                  </w:rPr>
                </w:rPrChange>
              </w:rPr>
            </w:pPr>
          </w:p>
        </w:tc>
        <w:tc>
          <w:tcPr>
            <w:tcW w:w="963" w:type="dxa"/>
            <w:vAlign w:val="center"/>
          </w:tcPr>
          <w:p w14:paraId="38D06010" w14:textId="77777777" w:rsidR="00250867" w:rsidRPr="00E24B0A" w:rsidRDefault="00250867" w:rsidP="00D06CBC">
            <w:pPr>
              <w:rPr>
                <w:ins w:id="7980" w:author="Samane Shahpouri" w:date="2024-05-17T22:44:00Z" w16du:dateUtc="2024-05-17T20:44:00Z"/>
                <w:rFonts w:asciiTheme="majorBidi" w:hAnsiTheme="majorBidi" w:cstheme="majorBidi"/>
                <w:b/>
                <w:bCs/>
                <w:rPrChange w:id="7981" w:author="Samane Shahpouri" w:date="2024-05-17T23:11:00Z" w16du:dateUtc="2024-05-17T21:11:00Z">
                  <w:rPr>
                    <w:ins w:id="7982" w:author="Samane Shahpouri" w:date="2024-05-17T22:44:00Z" w16du:dateUtc="2024-05-17T20:44:00Z"/>
                    <w:b/>
                    <w:bCs/>
                  </w:rPr>
                </w:rPrChange>
              </w:rPr>
            </w:pPr>
            <w:ins w:id="7983" w:author="Samane Shahpouri" w:date="2024-05-17T22:44:00Z" w16du:dateUtc="2024-05-17T20:44:00Z">
              <w:r w:rsidRPr="00E24B0A">
                <w:rPr>
                  <w:rFonts w:asciiTheme="majorBidi" w:hAnsiTheme="majorBidi" w:cstheme="majorBidi"/>
                  <w:b/>
                  <w:bCs/>
                  <w:rPrChange w:id="7984" w:author="Samane Shahpouri" w:date="2024-05-17T23:11:00Z" w16du:dateUtc="2024-05-17T21:11:00Z">
                    <w:rPr>
                      <w:b/>
                      <w:bCs/>
                    </w:rPr>
                  </w:rPrChange>
                </w:rPr>
                <w:t>Method</w:t>
              </w:r>
            </w:ins>
          </w:p>
        </w:tc>
        <w:tc>
          <w:tcPr>
            <w:tcW w:w="1107" w:type="dxa"/>
            <w:vAlign w:val="center"/>
          </w:tcPr>
          <w:p w14:paraId="2D020E1F" w14:textId="77777777" w:rsidR="00250867" w:rsidRPr="00E24B0A" w:rsidRDefault="00250867" w:rsidP="00D06CBC">
            <w:pPr>
              <w:rPr>
                <w:ins w:id="7985" w:author="Samane Shahpouri" w:date="2024-05-17T22:44:00Z" w16du:dateUtc="2024-05-17T20:44:00Z"/>
                <w:rFonts w:asciiTheme="majorBidi" w:hAnsiTheme="majorBidi" w:cstheme="majorBidi"/>
                <w:b/>
                <w:bCs/>
                <w:rPrChange w:id="7986" w:author="Samane Shahpouri" w:date="2024-05-17T23:11:00Z" w16du:dateUtc="2024-05-17T21:11:00Z">
                  <w:rPr>
                    <w:ins w:id="7987" w:author="Samane Shahpouri" w:date="2024-05-17T22:44:00Z" w16du:dateUtc="2024-05-17T20:44:00Z"/>
                    <w:b/>
                    <w:bCs/>
                  </w:rPr>
                </w:rPrChange>
              </w:rPr>
            </w:pPr>
            <w:ins w:id="7988" w:author="Samane Shahpouri" w:date="2024-05-17T22:44:00Z" w16du:dateUtc="2024-05-17T20:44:00Z">
              <w:r w:rsidRPr="00E24B0A">
                <w:rPr>
                  <w:rFonts w:asciiTheme="majorBidi" w:hAnsiTheme="majorBidi" w:cstheme="majorBidi"/>
                  <w:b/>
                  <w:bCs/>
                  <w:rPrChange w:id="7989" w:author="Samane Shahpouri" w:date="2024-05-17T23:11:00Z" w16du:dateUtc="2024-05-17T21:11:00Z">
                    <w:rPr>
                      <w:b/>
                      <w:bCs/>
                    </w:rPr>
                  </w:rPrChange>
                </w:rPr>
                <w:t>ME</w:t>
              </w:r>
            </w:ins>
          </w:p>
        </w:tc>
        <w:tc>
          <w:tcPr>
            <w:tcW w:w="1107" w:type="dxa"/>
            <w:vAlign w:val="center"/>
          </w:tcPr>
          <w:p w14:paraId="42E4799A" w14:textId="77777777" w:rsidR="00250867" w:rsidRPr="00E24B0A" w:rsidRDefault="00250867" w:rsidP="00D06CBC">
            <w:pPr>
              <w:rPr>
                <w:ins w:id="7990" w:author="Samane Shahpouri" w:date="2024-05-17T22:44:00Z" w16du:dateUtc="2024-05-17T20:44:00Z"/>
                <w:rFonts w:asciiTheme="majorBidi" w:hAnsiTheme="majorBidi" w:cstheme="majorBidi"/>
                <w:b/>
                <w:bCs/>
                <w:rPrChange w:id="7991" w:author="Samane Shahpouri" w:date="2024-05-17T23:11:00Z" w16du:dateUtc="2024-05-17T21:11:00Z">
                  <w:rPr>
                    <w:ins w:id="7992" w:author="Samane Shahpouri" w:date="2024-05-17T22:44:00Z" w16du:dateUtc="2024-05-17T20:44:00Z"/>
                    <w:b/>
                    <w:bCs/>
                  </w:rPr>
                </w:rPrChange>
              </w:rPr>
            </w:pPr>
            <w:ins w:id="7993" w:author="Samane Shahpouri" w:date="2024-05-17T22:44:00Z" w16du:dateUtc="2024-05-17T20:44:00Z">
              <w:r w:rsidRPr="00E24B0A">
                <w:rPr>
                  <w:rFonts w:asciiTheme="majorBidi" w:hAnsiTheme="majorBidi" w:cstheme="majorBidi"/>
                  <w:b/>
                  <w:bCs/>
                  <w:rPrChange w:id="7994" w:author="Samane Shahpouri" w:date="2024-05-17T23:11:00Z" w16du:dateUtc="2024-05-17T21:11:00Z">
                    <w:rPr>
                      <w:b/>
                      <w:bCs/>
                    </w:rPr>
                  </w:rPrChange>
                </w:rPr>
                <w:t>MAE</w:t>
              </w:r>
            </w:ins>
          </w:p>
        </w:tc>
        <w:tc>
          <w:tcPr>
            <w:tcW w:w="1317" w:type="dxa"/>
            <w:vAlign w:val="center"/>
          </w:tcPr>
          <w:p w14:paraId="5219E794" w14:textId="77777777" w:rsidR="00250867" w:rsidRPr="00E24B0A" w:rsidRDefault="00250867" w:rsidP="00D06CBC">
            <w:pPr>
              <w:rPr>
                <w:ins w:id="7995" w:author="Samane Shahpouri" w:date="2024-05-17T22:44:00Z" w16du:dateUtc="2024-05-17T20:44:00Z"/>
                <w:rFonts w:asciiTheme="majorBidi" w:hAnsiTheme="majorBidi" w:cstheme="majorBidi"/>
                <w:b/>
                <w:bCs/>
                <w:rPrChange w:id="7996" w:author="Samane Shahpouri" w:date="2024-05-17T23:11:00Z" w16du:dateUtc="2024-05-17T21:11:00Z">
                  <w:rPr>
                    <w:ins w:id="7997" w:author="Samane Shahpouri" w:date="2024-05-17T22:44:00Z" w16du:dateUtc="2024-05-17T20:44:00Z"/>
                    <w:b/>
                    <w:bCs/>
                  </w:rPr>
                </w:rPrChange>
              </w:rPr>
            </w:pPr>
            <w:ins w:id="7998" w:author="Samane Shahpouri" w:date="2024-05-17T22:44:00Z" w16du:dateUtc="2024-05-17T20:44:00Z">
              <w:r w:rsidRPr="00E24B0A">
                <w:rPr>
                  <w:rFonts w:asciiTheme="majorBidi" w:hAnsiTheme="majorBidi" w:cstheme="majorBidi"/>
                  <w:b/>
                  <w:bCs/>
                  <w:rPrChange w:id="7999" w:author="Samane Shahpouri" w:date="2024-05-17T23:11:00Z" w16du:dateUtc="2024-05-17T21:11:00Z">
                    <w:rPr>
                      <w:b/>
                      <w:bCs/>
                    </w:rPr>
                  </w:rPrChange>
                </w:rPr>
                <w:t>RE</w:t>
              </w:r>
            </w:ins>
          </w:p>
        </w:tc>
        <w:tc>
          <w:tcPr>
            <w:tcW w:w="1317" w:type="dxa"/>
            <w:vAlign w:val="center"/>
          </w:tcPr>
          <w:p w14:paraId="46D6026A" w14:textId="77777777" w:rsidR="00250867" w:rsidRPr="00E24B0A" w:rsidRDefault="00250867" w:rsidP="00D06CBC">
            <w:pPr>
              <w:rPr>
                <w:ins w:id="8000" w:author="Samane Shahpouri" w:date="2024-05-17T22:44:00Z" w16du:dateUtc="2024-05-17T20:44:00Z"/>
                <w:rFonts w:asciiTheme="majorBidi" w:hAnsiTheme="majorBidi" w:cstheme="majorBidi"/>
                <w:b/>
                <w:bCs/>
                <w:rPrChange w:id="8001" w:author="Samane Shahpouri" w:date="2024-05-17T23:11:00Z" w16du:dateUtc="2024-05-17T21:11:00Z">
                  <w:rPr>
                    <w:ins w:id="8002" w:author="Samane Shahpouri" w:date="2024-05-17T22:44:00Z" w16du:dateUtc="2024-05-17T20:44:00Z"/>
                    <w:b/>
                    <w:bCs/>
                  </w:rPr>
                </w:rPrChange>
              </w:rPr>
            </w:pPr>
            <w:ins w:id="8003" w:author="Samane Shahpouri" w:date="2024-05-17T22:44:00Z" w16du:dateUtc="2024-05-17T20:44:00Z">
              <w:r w:rsidRPr="00E24B0A">
                <w:rPr>
                  <w:rFonts w:asciiTheme="majorBidi" w:hAnsiTheme="majorBidi" w:cstheme="majorBidi"/>
                  <w:b/>
                  <w:bCs/>
                  <w:rPrChange w:id="8004" w:author="Samane Shahpouri" w:date="2024-05-17T23:11:00Z" w16du:dateUtc="2024-05-17T21:11:00Z">
                    <w:rPr>
                      <w:b/>
                      <w:bCs/>
                    </w:rPr>
                  </w:rPrChange>
                </w:rPr>
                <w:t>ARE</w:t>
              </w:r>
            </w:ins>
          </w:p>
        </w:tc>
        <w:tc>
          <w:tcPr>
            <w:tcW w:w="1080" w:type="dxa"/>
            <w:vAlign w:val="center"/>
          </w:tcPr>
          <w:p w14:paraId="1B277AB2" w14:textId="77777777" w:rsidR="00250867" w:rsidRPr="00E24B0A" w:rsidRDefault="00250867" w:rsidP="00D06CBC">
            <w:pPr>
              <w:rPr>
                <w:ins w:id="8005" w:author="Samane Shahpouri" w:date="2024-05-17T22:44:00Z" w16du:dateUtc="2024-05-17T20:44:00Z"/>
                <w:rFonts w:asciiTheme="majorBidi" w:hAnsiTheme="majorBidi" w:cstheme="majorBidi"/>
                <w:b/>
                <w:bCs/>
                <w:rPrChange w:id="8006" w:author="Samane Shahpouri" w:date="2024-05-17T23:11:00Z" w16du:dateUtc="2024-05-17T21:11:00Z">
                  <w:rPr>
                    <w:ins w:id="8007" w:author="Samane Shahpouri" w:date="2024-05-17T22:44:00Z" w16du:dateUtc="2024-05-17T20:44:00Z"/>
                    <w:b/>
                    <w:bCs/>
                  </w:rPr>
                </w:rPrChange>
              </w:rPr>
            </w:pPr>
            <w:ins w:id="8008" w:author="Samane Shahpouri" w:date="2024-05-17T22:44:00Z" w16du:dateUtc="2024-05-17T20:44:00Z">
              <w:r w:rsidRPr="00E24B0A">
                <w:rPr>
                  <w:rFonts w:asciiTheme="majorBidi" w:hAnsiTheme="majorBidi" w:cstheme="majorBidi"/>
                  <w:b/>
                  <w:bCs/>
                  <w:rPrChange w:id="8009" w:author="Samane Shahpouri" w:date="2024-05-17T23:11:00Z" w16du:dateUtc="2024-05-17T21:11:00Z">
                    <w:rPr>
                      <w:b/>
                      <w:bCs/>
                    </w:rPr>
                  </w:rPrChange>
                </w:rPr>
                <w:t>RMSE</w:t>
              </w:r>
            </w:ins>
          </w:p>
        </w:tc>
        <w:tc>
          <w:tcPr>
            <w:tcW w:w="1186" w:type="dxa"/>
            <w:vAlign w:val="center"/>
          </w:tcPr>
          <w:p w14:paraId="549ABE81" w14:textId="77777777" w:rsidR="00250867" w:rsidRPr="00E24B0A" w:rsidRDefault="00250867" w:rsidP="00D06CBC">
            <w:pPr>
              <w:rPr>
                <w:ins w:id="8010" w:author="Samane Shahpouri" w:date="2024-05-17T22:44:00Z" w16du:dateUtc="2024-05-17T20:44:00Z"/>
                <w:rFonts w:asciiTheme="majorBidi" w:hAnsiTheme="majorBidi" w:cstheme="majorBidi"/>
                <w:b/>
                <w:bCs/>
                <w:rPrChange w:id="8011" w:author="Samane Shahpouri" w:date="2024-05-17T23:11:00Z" w16du:dateUtc="2024-05-17T21:11:00Z">
                  <w:rPr>
                    <w:ins w:id="8012" w:author="Samane Shahpouri" w:date="2024-05-17T22:44:00Z" w16du:dateUtc="2024-05-17T20:44:00Z"/>
                    <w:b/>
                    <w:bCs/>
                  </w:rPr>
                </w:rPrChange>
              </w:rPr>
            </w:pPr>
            <w:ins w:id="8013" w:author="Samane Shahpouri" w:date="2024-05-17T22:44:00Z" w16du:dateUtc="2024-05-17T20:44:00Z">
              <w:r w:rsidRPr="00E24B0A">
                <w:rPr>
                  <w:rFonts w:asciiTheme="majorBidi" w:hAnsiTheme="majorBidi" w:cstheme="majorBidi"/>
                  <w:b/>
                  <w:bCs/>
                  <w:rPrChange w:id="8014" w:author="Samane Shahpouri" w:date="2024-05-17T23:11:00Z" w16du:dateUtc="2024-05-17T21:11:00Z">
                    <w:rPr>
                      <w:b/>
                      <w:bCs/>
                    </w:rPr>
                  </w:rPrChange>
                </w:rPr>
                <w:t>PSNR</w:t>
              </w:r>
            </w:ins>
          </w:p>
        </w:tc>
        <w:tc>
          <w:tcPr>
            <w:tcW w:w="1186" w:type="dxa"/>
            <w:vAlign w:val="center"/>
          </w:tcPr>
          <w:p w14:paraId="4F8B2B69" w14:textId="77777777" w:rsidR="00250867" w:rsidRPr="00E24B0A" w:rsidRDefault="00250867" w:rsidP="00D06CBC">
            <w:pPr>
              <w:rPr>
                <w:ins w:id="8015" w:author="Samane Shahpouri" w:date="2024-05-17T22:44:00Z" w16du:dateUtc="2024-05-17T20:44:00Z"/>
                <w:rFonts w:asciiTheme="majorBidi" w:hAnsiTheme="majorBidi" w:cstheme="majorBidi"/>
                <w:b/>
                <w:bCs/>
                <w:rPrChange w:id="8016" w:author="Samane Shahpouri" w:date="2024-05-17T23:11:00Z" w16du:dateUtc="2024-05-17T21:11:00Z">
                  <w:rPr>
                    <w:ins w:id="8017" w:author="Samane Shahpouri" w:date="2024-05-17T22:44:00Z" w16du:dateUtc="2024-05-17T20:44:00Z"/>
                    <w:b/>
                    <w:bCs/>
                  </w:rPr>
                </w:rPrChange>
              </w:rPr>
            </w:pPr>
            <w:ins w:id="8018" w:author="Samane Shahpouri" w:date="2024-05-17T22:44:00Z" w16du:dateUtc="2024-05-17T20:44:00Z">
              <w:r w:rsidRPr="00E24B0A">
                <w:rPr>
                  <w:rFonts w:asciiTheme="majorBidi" w:hAnsiTheme="majorBidi" w:cstheme="majorBidi"/>
                  <w:b/>
                  <w:bCs/>
                  <w:rPrChange w:id="8019" w:author="Samane Shahpouri" w:date="2024-05-17T23:11:00Z" w16du:dateUtc="2024-05-17T21:11:00Z">
                    <w:rPr>
                      <w:b/>
                      <w:bCs/>
                    </w:rPr>
                  </w:rPrChange>
                </w:rPr>
                <w:t>SSI</w:t>
              </w:r>
            </w:ins>
          </w:p>
        </w:tc>
      </w:tr>
      <w:tr w:rsidR="00250867" w:rsidRPr="00E24B0A" w14:paraId="7D21EA2D" w14:textId="77777777" w:rsidTr="00D06CBC">
        <w:trPr>
          <w:trHeight w:val="564"/>
          <w:ins w:id="8020" w:author="Samane Shahpouri" w:date="2024-05-17T22:44:00Z"/>
        </w:trPr>
        <w:tc>
          <w:tcPr>
            <w:tcW w:w="793" w:type="dxa"/>
            <w:vMerge w:val="restart"/>
            <w:vAlign w:val="center"/>
          </w:tcPr>
          <w:p w14:paraId="7C3A87C2" w14:textId="77777777" w:rsidR="00250867" w:rsidRPr="00E24B0A" w:rsidRDefault="00250867" w:rsidP="00D06CBC">
            <w:pPr>
              <w:jc w:val="center"/>
              <w:rPr>
                <w:ins w:id="8021" w:author="Samane Shahpouri" w:date="2024-05-17T22:44:00Z" w16du:dateUtc="2024-05-17T20:44:00Z"/>
                <w:rFonts w:asciiTheme="majorBidi" w:hAnsiTheme="majorBidi" w:cstheme="majorBidi"/>
                <w:b/>
                <w:bCs/>
                <w:rPrChange w:id="8022" w:author="Samane Shahpouri" w:date="2024-05-17T23:11:00Z" w16du:dateUtc="2024-05-17T21:11:00Z">
                  <w:rPr>
                    <w:ins w:id="8023" w:author="Samane Shahpouri" w:date="2024-05-17T22:44:00Z" w16du:dateUtc="2024-05-17T20:44:00Z"/>
                    <w:b/>
                    <w:bCs/>
                  </w:rPr>
                </w:rPrChange>
              </w:rPr>
            </w:pPr>
            <w:ins w:id="8024" w:author="Samane Shahpouri" w:date="2024-05-17T22:44:00Z" w16du:dateUtc="2024-05-17T20:44:00Z">
              <w:r w:rsidRPr="00E24B0A">
                <w:rPr>
                  <w:rFonts w:asciiTheme="majorBidi" w:hAnsiTheme="majorBidi" w:cstheme="majorBidi"/>
                  <w:b/>
                  <w:bCs/>
                  <w:rPrChange w:id="8025" w:author="Samane Shahpouri" w:date="2024-05-17T23:11:00Z" w16du:dateUtc="2024-05-17T21:11:00Z">
                    <w:rPr>
                      <w:b/>
                      <w:bCs/>
                    </w:rPr>
                  </w:rPrChange>
                </w:rPr>
                <w:t>Mean ± SD</w:t>
              </w:r>
            </w:ins>
          </w:p>
        </w:tc>
        <w:tc>
          <w:tcPr>
            <w:tcW w:w="963" w:type="dxa"/>
            <w:vAlign w:val="center"/>
          </w:tcPr>
          <w:p w14:paraId="6C7709F8" w14:textId="77777777" w:rsidR="00250867" w:rsidRPr="00E24B0A" w:rsidRDefault="00250867" w:rsidP="00D06CBC">
            <w:pPr>
              <w:rPr>
                <w:ins w:id="8026" w:author="Samane Shahpouri" w:date="2024-05-17T22:44:00Z" w16du:dateUtc="2024-05-17T20:44:00Z"/>
                <w:rFonts w:asciiTheme="majorBidi" w:hAnsiTheme="majorBidi" w:cstheme="majorBidi"/>
                <w:b/>
                <w:bCs/>
                <w:rPrChange w:id="8027" w:author="Samane Shahpouri" w:date="2024-05-17T23:11:00Z" w16du:dateUtc="2024-05-17T21:11:00Z">
                  <w:rPr>
                    <w:ins w:id="8028" w:author="Samane Shahpouri" w:date="2024-05-17T22:44:00Z" w16du:dateUtc="2024-05-17T20:44:00Z"/>
                    <w:b/>
                    <w:bCs/>
                  </w:rPr>
                </w:rPrChange>
              </w:rPr>
            </w:pPr>
            <w:ins w:id="8029" w:author="Samane Shahpouri" w:date="2024-05-17T22:44:00Z" w16du:dateUtc="2024-05-17T20:44:00Z">
              <w:r w:rsidRPr="00E24B0A">
                <w:rPr>
                  <w:rFonts w:asciiTheme="majorBidi" w:hAnsiTheme="majorBidi" w:cstheme="majorBidi"/>
                  <w:b/>
                  <w:bCs/>
                  <w:rPrChange w:id="8030" w:author="Samane Shahpouri" w:date="2024-05-17T23:11:00Z" w16du:dateUtc="2024-05-17T21:11:00Z">
                    <w:rPr>
                      <w:b/>
                      <w:bCs/>
                    </w:rPr>
                  </w:rPrChange>
                </w:rPr>
                <w:t>ADCM</w:t>
              </w:r>
            </w:ins>
          </w:p>
        </w:tc>
        <w:tc>
          <w:tcPr>
            <w:tcW w:w="1107" w:type="dxa"/>
          </w:tcPr>
          <w:p w14:paraId="2DC66FE6" w14:textId="77777777" w:rsidR="00250867" w:rsidRPr="00E24B0A" w:rsidRDefault="00250867" w:rsidP="00D06CBC">
            <w:pPr>
              <w:ind w:left="-80" w:right="-122"/>
              <w:rPr>
                <w:ins w:id="8031" w:author="Samane Shahpouri" w:date="2024-05-17T22:44:00Z" w16du:dateUtc="2024-05-17T20:44:00Z"/>
                <w:rFonts w:asciiTheme="majorBidi" w:hAnsiTheme="majorBidi" w:cstheme="majorBidi"/>
                <w:sz w:val="20"/>
                <w:szCs w:val="20"/>
                <w:rPrChange w:id="8032" w:author="Samane Shahpouri" w:date="2024-05-17T23:11:00Z" w16du:dateUtc="2024-05-17T21:11:00Z">
                  <w:rPr>
                    <w:ins w:id="8033" w:author="Samane Shahpouri" w:date="2024-05-17T22:44:00Z" w16du:dateUtc="2024-05-17T20:44:00Z"/>
                    <w:rFonts w:asciiTheme="majorHAnsi" w:hAnsiTheme="majorHAnsi" w:cstheme="majorHAnsi"/>
                    <w:sz w:val="20"/>
                    <w:szCs w:val="20"/>
                  </w:rPr>
                </w:rPrChange>
              </w:rPr>
            </w:pPr>
            <w:ins w:id="8034" w:author="Samane Shahpouri" w:date="2024-05-17T22:44:00Z" w16du:dateUtc="2024-05-17T20:44:00Z">
              <w:r w:rsidRPr="00E24B0A">
                <w:rPr>
                  <w:rFonts w:asciiTheme="majorBidi" w:hAnsiTheme="majorBidi" w:cstheme="majorBidi"/>
                  <w:sz w:val="20"/>
                  <w:szCs w:val="20"/>
                  <w:rPrChange w:id="8035" w:author="Samane Shahpouri" w:date="2024-05-17T23:11:00Z" w16du:dateUtc="2024-05-17T21:11:00Z">
                    <w:rPr>
                      <w:rFonts w:asciiTheme="majorHAnsi" w:hAnsiTheme="majorHAnsi" w:cstheme="majorHAnsi"/>
                      <w:sz w:val="20"/>
                      <w:szCs w:val="20"/>
                    </w:rPr>
                  </w:rPrChange>
                </w:rPr>
                <w:t>0.29 ± 0.58</w:t>
              </w:r>
            </w:ins>
          </w:p>
        </w:tc>
        <w:tc>
          <w:tcPr>
            <w:tcW w:w="1107" w:type="dxa"/>
          </w:tcPr>
          <w:p w14:paraId="30BF8753" w14:textId="77777777" w:rsidR="00250867" w:rsidRPr="00E24B0A" w:rsidRDefault="00250867" w:rsidP="00D06CBC">
            <w:pPr>
              <w:ind w:left="-80" w:right="-122"/>
              <w:rPr>
                <w:ins w:id="8036" w:author="Samane Shahpouri" w:date="2024-05-17T22:44:00Z" w16du:dateUtc="2024-05-17T20:44:00Z"/>
                <w:rFonts w:asciiTheme="majorBidi" w:hAnsiTheme="majorBidi" w:cstheme="majorBidi"/>
                <w:sz w:val="20"/>
                <w:szCs w:val="20"/>
                <w:rPrChange w:id="8037" w:author="Samane Shahpouri" w:date="2024-05-17T23:11:00Z" w16du:dateUtc="2024-05-17T21:11:00Z">
                  <w:rPr>
                    <w:ins w:id="8038" w:author="Samane Shahpouri" w:date="2024-05-17T22:44:00Z" w16du:dateUtc="2024-05-17T20:44:00Z"/>
                    <w:rFonts w:asciiTheme="majorHAnsi" w:hAnsiTheme="majorHAnsi" w:cstheme="majorHAnsi"/>
                    <w:sz w:val="20"/>
                    <w:szCs w:val="20"/>
                  </w:rPr>
                </w:rPrChange>
              </w:rPr>
            </w:pPr>
            <w:ins w:id="8039" w:author="Samane Shahpouri" w:date="2024-05-17T22:44:00Z" w16du:dateUtc="2024-05-17T20:44:00Z">
              <w:r w:rsidRPr="00E24B0A">
                <w:rPr>
                  <w:rFonts w:asciiTheme="majorBidi" w:hAnsiTheme="majorBidi" w:cstheme="majorBidi"/>
                  <w:sz w:val="20"/>
                  <w:szCs w:val="20"/>
                  <w:rPrChange w:id="8040" w:author="Samane Shahpouri" w:date="2024-05-17T23:11:00Z" w16du:dateUtc="2024-05-17T21:11:00Z">
                    <w:rPr>
                      <w:rFonts w:asciiTheme="majorHAnsi" w:hAnsiTheme="majorHAnsi" w:cstheme="majorHAnsi"/>
                      <w:sz w:val="20"/>
                      <w:szCs w:val="20"/>
                    </w:rPr>
                  </w:rPrChange>
                </w:rPr>
                <w:t>1.08 ± 0.35</w:t>
              </w:r>
            </w:ins>
          </w:p>
        </w:tc>
        <w:tc>
          <w:tcPr>
            <w:tcW w:w="1317" w:type="dxa"/>
          </w:tcPr>
          <w:p w14:paraId="3EB73A8B" w14:textId="77777777" w:rsidR="00250867" w:rsidRPr="00E24B0A" w:rsidRDefault="00250867" w:rsidP="00D06CBC">
            <w:pPr>
              <w:ind w:left="-80" w:right="-122"/>
              <w:rPr>
                <w:ins w:id="8041" w:author="Samane Shahpouri" w:date="2024-05-17T22:44:00Z" w16du:dateUtc="2024-05-17T20:44:00Z"/>
                <w:rFonts w:asciiTheme="majorBidi" w:hAnsiTheme="majorBidi" w:cstheme="majorBidi"/>
                <w:sz w:val="20"/>
                <w:szCs w:val="20"/>
                <w:rPrChange w:id="8042" w:author="Samane Shahpouri" w:date="2024-05-17T23:11:00Z" w16du:dateUtc="2024-05-17T21:11:00Z">
                  <w:rPr>
                    <w:ins w:id="8043" w:author="Samane Shahpouri" w:date="2024-05-17T22:44:00Z" w16du:dateUtc="2024-05-17T20:44:00Z"/>
                    <w:rFonts w:asciiTheme="majorHAnsi" w:hAnsiTheme="majorHAnsi" w:cstheme="majorHAnsi"/>
                    <w:sz w:val="20"/>
                    <w:szCs w:val="20"/>
                  </w:rPr>
                </w:rPrChange>
              </w:rPr>
            </w:pPr>
            <w:ins w:id="8044" w:author="Samane Shahpouri" w:date="2024-05-17T22:44:00Z" w16du:dateUtc="2024-05-17T20:44:00Z">
              <w:r w:rsidRPr="00E24B0A">
                <w:rPr>
                  <w:rFonts w:asciiTheme="majorBidi" w:hAnsiTheme="majorBidi" w:cstheme="majorBidi"/>
                  <w:sz w:val="20"/>
                  <w:szCs w:val="20"/>
                  <w:rPrChange w:id="8045" w:author="Samane Shahpouri" w:date="2024-05-17T23:11:00Z" w16du:dateUtc="2024-05-17T21:11:00Z">
                    <w:rPr>
                      <w:rFonts w:asciiTheme="majorHAnsi" w:hAnsiTheme="majorHAnsi" w:cstheme="majorHAnsi"/>
                      <w:sz w:val="20"/>
                      <w:szCs w:val="20"/>
                    </w:rPr>
                  </w:rPrChange>
                </w:rPr>
                <w:t>34.08 ± 48.96</w:t>
              </w:r>
            </w:ins>
          </w:p>
        </w:tc>
        <w:tc>
          <w:tcPr>
            <w:tcW w:w="1317" w:type="dxa"/>
          </w:tcPr>
          <w:p w14:paraId="164DB39A" w14:textId="77777777" w:rsidR="00250867" w:rsidRPr="00E24B0A" w:rsidRDefault="00250867" w:rsidP="00D06CBC">
            <w:pPr>
              <w:ind w:left="-80" w:right="-122"/>
              <w:rPr>
                <w:ins w:id="8046" w:author="Samane Shahpouri" w:date="2024-05-17T22:44:00Z" w16du:dateUtc="2024-05-17T20:44:00Z"/>
                <w:rFonts w:asciiTheme="majorBidi" w:hAnsiTheme="majorBidi" w:cstheme="majorBidi"/>
                <w:sz w:val="20"/>
                <w:szCs w:val="20"/>
                <w:rPrChange w:id="8047" w:author="Samane Shahpouri" w:date="2024-05-17T23:11:00Z" w16du:dateUtc="2024-05-17T21:11:00Z">
                  <w:rPr>
                    <w:ins w:id="8048" w:author="Samane Shahpouri" w:date="2024-05-17T22:44:00Z" w16du:dateUtc="2024-05-17T20:44:00Z"/>
                    <w:rFonts w:asciiTheme="majorHAnsi" w:hAnsiTheme="majorHAnsi" w:cstheme="majorHAnsi"/>
                    <w:sz w:val="20"/>
                    <w:szCs w:val="20"/>
                  </w:rPr>
                </w:rPrChange>
              </w:rPr>
            </w:pPr>
            <w:ins w:id="8049" w:author="Samane Shahpouri" w:date="2024-05-17T22:44:00Z" w16du:dateUtc="2024-05-17T20:44:00Z">
              <w:r w:rsidRPr="00E24B0A">
                <w:rPr>
                  <w:rFonts w:asciiTheme="majorBidi" w:hAnsiTheme="majorBidi" w:cstheme="majorBidi"/>
                  <w:sz w:val="20"/>
                  <w:szCs w:val="20"/>
                  <w:rPrChange w:id="8050" w:author="Samane Shahpouri" w:date="2024-05-17T23:11:00Z" w16du:dateUtc="2024-05-17T21:11:00Z">
                    <w:rPr>
                      <w:rFonts w:asciiTheme="majorHAnsi" w:hAnsiTheme="majorHAnsi" w:cstheme="majorHAnsi"/>
                      <w:sz w:val="20"/>
                      <w:szCs w:val="20"/>
                    </w:rPr>
                  </w:rPrChange>
                </w:rPr>
                <w:t>80.22 ± 34.25</w:t>
              </w:r>
            </w:ins>
          </w:p>
        </w:tc>
        <w:tc>
          <w:tcPr>
            <w:tcW w:w="1080" w:type="dxa"/>
          </w:tcPr>
          <w:p w14:paraId="3DEFCAE6" w14:textId="77777777" w:rsidR="00250867" w:rsidRPr="00E24B0A" w:rsidRDefault="00250867" w:rsidP="00D06CBC">
            <w:pPr>
              <w:ind w:left="-80" w:right="-122"/>
              <w:rPr>
                <w:ins w:id="8051" w:author="Samane Shahpouri" w:date="2024-05-17T22:44:00Z" w16du:dateUtc="2024-05-17T20:44:00Z"/>
                <w:rFonts w:asciiTheme="majorBidi" w:hAnsiTheme="majorBidi" w:cstheme="majorBidi"/>
                <w:sz w:val="20"/>
                <w:szCs w:val="20"/>
                <w:rPrChange w:id="8052" w:author="Samane Shahpouri" w:date="2024-05-17T23:11:00Z" w16du:dateUtc="2024-05-17T21:11:00Z">
                  <w:rPr>
                    <w:ins w:id="8053" w:author="Samane Shahpouri" w:date="2024-05-17T22:44:00Z" w16du:dateUtc="2024-05-17T20:44:00Z"/>
                    <w:rFonts w:asciiTheme="majorHAnsi" w:hAnsiTheme="majorHAnsi" w:cstheme="majorHAnsi"/>
                    <w:sz w:val="20"/>
                    <w:szCs w:val="20"/>
                  </w:rPr>
                </w:rPrChange>
              </w:rPr>
            </w:pPr>
            <w:ins w:id="8054" w:author="Samane Shahpouri" w:date="2024-05-17T22:44:00Z" w16du:dateUtc="2024-05-17T20:44:00Z">
              <w:r w:rsidRPr="00E24B0A">
                <w:rPr>
                  <w:rFonts w:asciiTheme="majorBidi" w:hAnsiTheme="majorBidi" w:cstheme="majorBidi"/>
                  <w:sz w:val="20"/>
                  <w:szCs w:val="20"/>
                  <w:rPrChange w:id="8055" w:author="Samane Shahpouri" w:date="2024-05-17T23:11:00Z" w16du:dateUtc="2024-05-17T21:11:00Z">
                    <w:rPr>
                      <w:rFonts w:asciiTheme="majorHAnsi" w:hAnsiTheme="majorHAnsi" w:cstheme="majorHAnsi"/>
                      <w:sz w:val="20"/>
                      <w:szCs w:val="20"/>
                    </w:rPr>
                  </w:rPrChange>
                </w:rPr>
                <w:t>3.71 ± 4.14</w:t>
              </w:r>
            </w:ins>
          </w:p>
        </w:tc>
        <w:tc>
          <w:tcPr>
            <w:tcW w:w="1186" w:type="dxa"/>
          </w:tcPr>
          <w:p w14:paraId="3347BCFC" w14:textId="77777777" w:rsidR="00250867" w:rsidRPr="00E24B0A" w:rsidRDefault="00250867" w:rsidP="00D06CBC">
            <w:pPr>
              <w:ind w:left="-80" w:right="-122"/>
              <w:rPr>
                <w:ins w:id="8056" w:author="Samane Shahpouri" w:date="2024-05-17T22:44:00Z" w16du:dateUtc="2024-05-17T20:44:00Z"/>
                <w:rFonts w:asciiTheme="majorBidi" w:hAnsiTheme="majorBidi" w:cstheme="majorBidi"/>
                <w:sz w:val="20"/>
                <w:szCs w:val="20"/>
                <w:rPrChange w:id="8057" w:author="Samane Shahpouri" w:date="2024-05-17T23:11:00Z" w16du:dateUtc="2024-05-17T21:11:00Z">
                  <w:rPr>
                    <w:ins w:id="8058" w:author="Samane Shahpouri" w:date="2024-05-17T22:44:00Z" w16du:dateUtc="2024-05-17T20:44:00Z"/>
                    <w:rFonts w:asciiTheme="majorHAnsi" w:hAnsiTheme="majorHAnsi" w:cstheme="majorHAnsi"/>
                    <w:sz w:val="20"/>
                    <w:szCs w:val="20"/>
                  </w:rPr>
                </w:rPrChange>
              </w:rPr>
            </w:pPr>
            <w:ins w:id="8059" w:author="Samane Shahpouri" w:date="2024-05-17T22:44:00Z" w16du:dateUtc="2024-05-17T20:44:00Z">
              <w:r w:rsidRPr="00E24B0A">
                <w:rPr>
                  <w:rFonts w:asciiTheme="majorBidi" w:hAnsiTheme="majorBidi" w:cstheme="majorBidi"/>
                  <w:sz w:val="20"/>
                  <w:szCs w:val="20"/>
                  <w:rPrChange w:id="8060" w:author="Samane Shahpouri" w:date="2024-05-17T23:11:00Z" w16du:dateUtc="2024-05-17T21:11:00Z">
                    <w:rPr>
                      <w:rFonts w:asciiTheme="majorHAnsi" w:hAnsiTheme="majorHAnsi" w:cstheme="majorHAnsi"/>
                      <w:sz w:val="20"/>
                      <w:szCs w:val="20"/>
                    </w:rPr>
                  </w:rPrChange>
                </w:rPr>
                <w:t>37.38 ± 3.89</w:t>
              </w:r>
            </w:ins>
          </w:p>
        </w:tc>
        <w:tc>
          <w:tcPr>
            <w:tcW w:w="1186" w:type="dxa"/>
          </w:tcPr>
          <w:p w14:paraId="6229EACF" w14:textId="77777777" w:rsidR="00250867" w:rsidRPr="00E24B0A" w:rsidRDefault="00250867" w:rsidP="00D06CBC">
            <w:pPr>
              <w:ind w:left="-80" w:right="-122"/>
              <w:rPr>
                <w:ins w:id="8061" w:author="Samane Shahpouri" w:date="2024-05-17T22:44:00Z" w16du:dateUtc="2024-05-17T20:44:00Z"/>
                <w:rFonts w:asciiTheme="majorBidi" w:hAnsiTheme="majorBidi" w:cstheme="majorBidi"/>
                <w:sz w:val="20"/>
                <w:szCs w:val="20"/>
                <w:rPrChange w:id="8062" w:author="Samane Shahpouri" w:date="2024-05-17T23:11:00Z" w16du:dateUtc="2024-05-17T21:11:00Z">
                  <w:rPr>
                    <w:ins w:id="8063" w:author="Samane Shahpouri" w:date="2024-05-17T22:44:00Z" w16du:dateUtc="2024-05-17T20:44:00Z"/>
                    <w:rFonts w:asciiTheme="majorHAnsi" w:hAnsiTheme="majorHAnsi" w:cstheme="majorHAnsi"/>
                    <w:sz w:val="20"/>
                    <w:szCs w:val="20"/>
                  </w:rPr>
                </w:rPrChange>
              </w:rPr>
            </w:pPr>
            <w:ins w:id="8064" w:author="Samane Shahpouri" w:date="2024-05-17T22:44:00Z" w16du:dateUtc="2024-05-17T20:44:00Z">
              <w:r w:rsidRPr="00E24B0A">
                <w:rPr>
                  <w:rFonts w:asciiTheme="majorBidi" w:hAnsiTheme="majorBidi" w:cstheme="majorBidi"/>
                  <w:sz w:val="20"/>
                  <w:szCs w:val="20"/>
                  <w:rPrChange w:id="8065" w:author="Samane Shahpouri" w:date="2024-05-17T23:11:00Z" w16du:dateUtc="2024-05-17T21:11:00Z">
                    <w:rPr>
                      <w:rFonts w:asciiTheme="majorHAnsi" w:hAnsiTheme="majorHAnsi" w:cstheme="majorHAnsi"/>
                      <w:sz w:val="20"/>
                      <w:szCs w:val="20"/>
                    </w:rPr>
                  </w:rPrChange>
                </w:rPr>
                <w:t>0.77 ± 0.09</w:t>
              </w:r>
            </w:ins>
          </w:p>
        </w:tc>
      </w:tr>
      <w:tr w:rsidR="00250867" w:rsidRPr="00E24B0A" w14:paraId="271D3457" w14:textId="77777777" w:rsidTr="00D06CBC">
        <w:trPr>
          <w:trHeight w:val="564"/>
          <w:ins w:id="8066" w:author="Samane Shahpouri" w:date="2024-05-17T22:44:00Z"/>
        </w:trPr>
        <w:tc>
          <w:tcPr>
            <w:tcW w:w="793" w:type="dxa"/>
            <w:vMerge/>
            <w:vAlign w:val="center"/>
          </w:tcPr>
          <w:p w14:paraId="1921BE88" w14:textId="77777777" w:rsidR="00250867" w:rsidRPr="00E24B0A" w:rsidRDefault="00250867" w:rsidP="00D06CBC">
            <w:pPr>
              <w:jc w:val="center"/>
              <w:rPr>
                <w:ins w:id="8067" w:author="Samane Shahpouri" w:date="2024-05-17T22:44:00Z" w16du:dateUtc="2024-05-17T20:44:00Z"/>
                <w:rFonts w:asciiTheme="majorBidi" w:hAnsiTheme="majorBidi" w:cstheme="majorBidi"/>
                <w:b/>
                <w:bCs/>
                <w:rPrChange w:id="8068" w:author="Samane Shahpouri" w:date="2024-05-17T23:11:00Z" w16du:dateUtc="2024-05-17T21:11:00Z">
                  <w:rPr>
                    <w:ins w:id="8069" w:author="Samane Shahpouri" w:date="2024-05-17T22:44:00Z" w16du:dateUtc="2024-05-17T20:44:00Z"/>
                    <w:b/>
                    <w:bCs/>
                  </w:rPr>
                </w:rPrChange>
              </w:rPr>
            </w:pPr>
          </w:p>
        </w:tc>
        <w:tc>
          <w:tcPr>
            <w:tcW w:w="963" w:type="dxa"/>
            <w:vAlign w:val="center"/>
          </w:tcPr>
          <w:p w14:paraId="3E971663" w14:textId="77777777" w:rsidR="00250867" w:rsidRPr="00E24B0A" w:rsidRDefault="00250867" w:rsidP="00D06CBC">
            <w:pPr>
              <w:rPr>
                <w:ins w:id="8070" w:author="Samane Shahpouri" w:date="2024-05-17T22:44:00Z" w16du:dateUtc="2024-05-17T20:44:00Z"/>
                <w:rFonts w:asciiTheme="majorBidi" w:hAnsiTheme="majorBidi" w:cstheme="majorBidi"/>
                <w:b/>
                <w:bCs/>
                <w:rPrChange w:id="8071" w:author="Samane Shahpouri" w:date="2024-05-17T23:11:00Z" w16du:dateUtc="2024-05-17T21:11:00Z">
                  <w:rPr>
                    <w:ins w:id="8072" w:author="Samane Shahpouri" w:date="2024-05-17T22:44:00Z" w16du:dateUtc="2024-05-17T20:44:00Z"/>
                    <w:b/>
                    <w:bCs/>
                  </w:rPr>
                </w:rPrChange>
              </w:rPr>
            </w:pPr>
            <w:ins w:id="8073" w:author="Samane Shahpouri" w:date="2024-05-17T22:44:00Z" w16du:dateUtc="2024-05-17T20:44:00Z">
              <w:r w:rsidRPr="00E24B0A">
                <w:rPr>
                  <w:rFonts w:asciiTheme="majorBidi" w:hAnsiTheme="majorBidi" w:cstheme="majorBidi"/>
                  <w:b/>
                  <w:bCs/>
                  <w:rPrChange w:id="8074" w:author="Samane Shahpouri" w:date="2024-05-17T23:11:00Z" w16du:dateUtc="2024-05-17T21:11:00Z">
                    <w:rPr>
                      <w:b/>
                      <w:bCs/>
                    </w:rPr>
                  </w:rPrChange>
                </w:rPr>
                <w:t>TL-MC</w:t>
              </w:r>
            </w:ins>
          </w:p>
        </w:tc>
        <w:tc>
          <w:tcPr>
            <w:tcW w:w="1107" w:type="dxa"/>
          </w:tcPr>
          <w:p w14:paraId="4542A988" w14:textId="77777777" w:rsidR="00250867" w:rsidRPr="00E24B0A" w:rsidRDefault="00250867" w:rsidP="00D06CBC">
            <w:pPr>
              <w:ind w:left="-80" w:right="-122"/>
              <w:rPr>
                <w:ins w:id="8075" w:author="Samane Shahpouri" w:date="2024-05-17T22:44:00Z" w16du:dateUtc="2024-05-17T20:44:00Z"/>
                <w:rFonts w:asciiTheme="majorBidi" w:hAnsiTheme="majorBidi" w:cstheme="majorBidi"/>
                <w:sz w:val="20"/>
                <w:szCs w:val="20"/>
                <w:rPrChange w:id="8076" w:author="Samane Shahpouri" w:date="2024-05-17T23:11:00Z" w16du:dateUtc="2024-05-17T21:11:00Z">
                  <w:rPr>
                    <w:ins w:id="8077" w:author="Samane Shahpouri" w:date="2024-05-17T22:44:00Z" w16du:dateUtc="2024-05-17T20:44:00Z"/>
                    <w:rFonts w:asciiTheme="majorHAnsi" w:hAnsiTheme="majorHAnsi" w:cstheme="majorHAnsi"/>
                    <w:sz w:val="20"/>
                    <w:szCs w:val="20"/>
                  </w:rPr>
                </w:rPrChange>
              </w:rPr>
            </w:pPr>
            <w:ins w:id="8078" w:author="Samane Shahpouri" w:date="2024-05-17T22:44:00Z" w16du:dateUtc="2024-05-17T20:44:00Z">
              <w:r w:rsidRPr="00E24B0A">
                <w:rPr>
                  <w:rFonts w:asciiTheme="majorBidi" w:hAnsiTheme="majorBidi" w:cstheme="majorBidi"/>
                  <w:sz w:val="20"/>
                  <w:szCs w:val="20"/>
                  <w:rPrChange w:id="8079" w:author="Samane Shahpouri" w:date="2024-05-17T23:11:00Z" w16du:dateUtc="2024-05-17T21:11:00Z">
                    <w:rPr>
                      <w:rFonts w:asciiTheme="majorHAnsi" w:hAnsiTheme="majorHAnsi" w:cstheme="majorHAnsi"/>
                      <w:sz w:val="20"/>
                      <w:szCs w:val="20"/>
                    </w:rPr>
                  </w:rPrChange>
                </w:rPr>
                <w:t>-0.54 ± 0.15</w:t>
              </w:r>
            </w:ins>
          </w:p>
        </w:tc>
        <w:tc>
          <w:tcPr>
            <w:tcW w:w="1107" w:type="dxa"/>
          </w:tcPr>
          <w:p w14:paraId="296EB0E2" w14:textId="77777777" w:rsidR="00250867" w:rsidRPr="00E24B0A" w:rsidRDefault="00250867" w:rsidP="00D06CBC">
            <w:pPr>
              <w:ind w:left="-80" w:right="-122"/>
              <w:rPr>
                <w:ins w:id="8080" w:author="Samane Shahpouri" w:date="2024-05-17T22:44:00Z" w16du:dateUtc="2024-05-17T20:44:00Z"/>
                <w:rFonts w:asciiTheme="majorBidi" w:hAnsiTheme="majorBidi" w:cstheme="majorBidi"/>
                <w:sz w:val="20"/>
                <w:szCs w:val="20"/>
                <w:rPrChange w:id="8081" w:author="Samane Shahpouri" w:date="2024-05-17T23:11:00Z" w16du:dateUtc="2024-05-17T21:11:00Z">
                  <w:rPr>
                    <w:ins w:id="8082" w:author="Samane Shahpouri" w:date="2024-05-17T22:44:00Z" w16du:dateUtc="2024-05-17T20:44:00Z"/>
                    <w:rFonts w:asciiTheme="majorHAnsi" w:hAnsiTheme="majorHAnsi" w:cstheme="majorHAnsi"/>
                    <w:sz w:val="20"/>
                    <w:szCs w:val="20"/>
                  </w:rPr>
                </w:rPrChange>
              </w:rPr>
            </w:pPr>
            <w:ins w:id="8083" w:author="Samane Shahpouri" w:date="2024-05-17T22:44:00Z" w16du:dateUtc="2024-05-17T20:44:00Z">
              <w:r w:rsidRPr="00E24B0A">
                <w:rPr>
                  <w:rFonts w:asciiTheme="majorBidi" w:hAnsiTheme="majorBidi" w:cstheme="majorBidi"/>
                  <w:sz w:val="20"/>
                  <w:szCs w:val="20"/>
                  <w:rPrChange w:id="8084" w:author="Samane Shahpouri" w:date="2024-05-17T23:11:00Z" w16du:dateUtc="2024-05-17T21:11:00Z">
                    <w:rPr>
                      <w:rFonts w:asciiTheme="majorHAnsi" w:hAnsiTheme="majorHAnsi" w:cstheme="majorHAnsi"/>
                      <w:sz w:val="20"/>
                      <w:szCs w:val="20"/>
                    </w:rPr>
                  </w:rPrChange>
                </w:rPr>
                <w:t>0.69 ± 0.13</w:t>
              </w:r>
            </w:ins>
          </w:p>
        </w:tc>
        <w:tc>
          <w:tcPr>
            <w:tcW w:w="1317" w:type="dxa"/>
          </w:tcPr>
          <w:p w14:paraId="168485DA" w14:textId="77777777" w:rsidR="00250867" w:rsidRPr="00E24B0A" w:rsidRDefault="00250867" w:rsidP="00D06CBC">
            <w:pPr>
              <w:ind w:left="-80" w:right="-122"/>
              <w:rPr>
                <w:ins w:id="8085" w:author="Samane Shahpouri" w:date="2024-05-17T22:44:00Z" w16du:dateUtc="2024-05-17T20:44:00Z"/>
                <w:rFonts w:asciiTheme="majorBidi" w:hAnsiTheme="majorBidi" w:cstheme="majorBidi"/>
                <w:sz w:val="20"/>
                <w:szCs w:val="20"/>
                <w:rPrChange w:id="8086" w:author="Samane Shahpouri" w:date="2024-05-17T23:11:00Z" w16du:dateUtc="2024-05-17T21:11:00Z">
                  <w:rPr>
                    <w:ins w:id="8087" w:author="Samane Shahpouri" w:date="2024-05-17T22:44:00Z" w16du:dateUtc="2024-05-17T20:44:00Z"/>
                    <w:rFonts w:asciiTheme="majorHAnsi" w:hAnsiTheme="majorHAnsi" w:cstheme="majorHAnsi"/>
                    <w:sz w:val="20"/>
                    <w:szCs w:val="20"/>
                  </w:rPr>
                </w:rPrChange>
              </w:rPr>
            </w:pPr>
            <w:ins w:id="8088" w:author="Samane Shahpouri" w:date="2024-05-17T22:44:00Z" w16du:dateUtc="2024-05-17T20:44:00Z">
              <w:r w:rsidRPr="00E24B0A">
                <w:rPr>
                  <w:rFonts w:asciiTheme="majorBidi" w:hAnsiTheme="majorBidi" w:cstheme="majorBidi"/>
                  <w:sz w:val="20"/>
                  <w:szCs w:val="20"/>
                  <w:rPrChange w:id="8089" w:author="Samane Shahpouri" w:date="2024-05-17T23:11:00Z" w16du:dateUtc="2024-05-17T21:11:00Z">
                    <w:rPr>
                      <w:rFonts w:asciiTheme="majorHAnsi" w:hAnsiTheme="majorHAnsi" w:cstheme="majorHAnsi"/>
                      <w:sz w:val="20"/>
                      <w:szCs w:val="20"/>
                    </w:rPr>
                  </w:rPrChange>
                </w:rPr>
                <w:t>-39.70 ± 9.13</w:t>
              </w:r>
            </w:ins>
          </w:p>
        </w:tc>
        <w:tc>
          <w:tcPr>
            <w:tcW w:w="1317" w:type="dxa"/>
          </w:tcPr>
          <w:p w14:paraId="750FB510" w14:textId="77777777" w:rsidR="00250867" w:rsidRPr="00E24B0A" w:rsidRDefault="00250867" w:rsidP="00D06CBC">
            <w:pPr>
              <w:ind w:left="-80" w:right="-122"/>
              <w:rPr>
                <w:ins w:id="8090" w:author="Samane Shahpouri" w:date="2024-05-17T22:44:00Z" w16du:dateUtc="2024-05-17T20:44:00Z"/>
                <w:rFonts w:asciiTheme="majorBidi" w:hAnsiTheme="majorBidi" w:cstheme="majorBidi"/>
                <w:sz w:val="20"/>
                <w:szCs w:val="20"/>
                <w:rPrChange w:id="8091" w:author="Samane Shahpouri" w:date="2024-05-17T23:11:00Z" w16du:dateUtc="2024-05-17T21:11:00Z">
                  <w:rPr>
                    <w:ins w:id="8092" w:author="Samane Shahpouri" w:date="2024-05-17T22:44:00Z" w16du:dateUtc="2024-05-17T20:44:00Z"/>
                    <w:rFonts w:asciiTheme="majorHAnsi" w:hAnsiTheme="majorHAnsi" w:cstheme="majorHAnsi"/>
                    <w:sz w:val="20"/>
                    <w:szCs w:val="20"/>
                  </w:rPr>
                </w:rPrChange>
              </w:rPr>
            </w:pPr>
            <w:ins w:id="8093" w:author="Samane Shahpouri" w:date="2024-05-17T22:44:00Z" w16du:dateUtc="2024-05-17T20:44:00Z">
              <w:r w:rsidRPr="00E24B0A">
                <w:rPr>
                  <w:rFonts w:asciiTheme="majorBidi" w:hAnsiTheme="majorBidi" w:cstheme="majorBidi"/>
                  <w:sz w:val="20"/>
                  <w:szCs w:val="20"/>
                  <w:rPrChange w:id="8094" w:author="Samane Shahpouri" w:date="2024-05-17T23:11:00Z" w16du:dateUtc="2024-05-17T21:11:00Z">
                    <w:rPr>
                      <w:rFonts w:asciiTheme="majorHAnsi" w:hAnsiTheme="majorHAnsi" w:cstheme="majorHAnsi"/>
                      <w:sz w:val="20"/>
                      <w:szCs w:val="20"/>
                    </w:rPr>
                  </w:rPrChange>
                </w:rPr>
                <w:t>52.11 ± 7.61</w:t>
              </w:r>
            </w:ins>
          </w:p>
        </w:tc>
        <w:tc>
          <w:tcPr>
            <w:tcW w:w="1080" w:type="dxa"/>
          </w:tcPr>
          <w:p w14:paraId="76A221D7" w14:textId="77777777" w:rsidR="00250867" w:rsidRPr="00E24B0A" w:rsidRDefault="00250867" w:rsidP="00D06CBC">
            <w:pPr>
              <w:ind w:left="-80" w:right="-122"/>
              <w:rPr>
                <w:ins w:id="8095" w:author="Samane Shahpouri" w:date="2024-05-17T22:44:00Z" w16du:dateUtc="2024-05-17T20:44:00Z"/>
                <w:rFonts w:asciiTheme="majorBidi" w:hAnsiTheme="majorBidi" w:cstheme="majorBidi"/>
                <w:sz w:val="20"/>
                <w:szCs w:val="20"/>
                <w:rPrChange w:id="8096" w:author="Samane Shahpouri" w:date="2024-05-17T23:11:00Z" w16du:dateUtc="2024-05-17T21:11:00Z">
                  <w:rPr>
                    <w:ins w:id="8097" w:author="Samane Shahpouri" w:date="2024-05-17T22:44:00Z" w16du:dateUtc="2024-05-17T20:44:00Z"/>
                    <w:rFonts w:asciiTheme="majorHAnsi" w:hAnsiTheme="majorHAnsi" w:cstheme="majorHAnsi"/>
                    <w:sz w:val="20"/>
                    <w:szCs w:val="20"/>
                  </w:rPr>
                </w:rPrChange>
              </w:rPr>
            </w:pPr>
            <w:ins w:id="8098" w:author="Samane Shahpouri" w:date="2024-05-17T22:44:00Z" w16du:dateUtc="2024-05-17T20:44:00Z">
              <w:r w:rsidRPr="00E24B0A">
                <w:rPr>
                  <w:rFonts w:asciiTheme="majorBidi" w:hAnsiTheme="majorBidi" w:cstheme="majorBidi"/>
                  <w:sz w:val="20"/>
                  <w:szCs w:val="20"/>
                  <w:rPrChange w:id="8099" w:author="Samane Shahpouri" w:date="2024-05-17T23:11:00Z" w16du:dateUtc="2024-05-17T21:11:00Z">
                    <w:rPr>
                      <w:rFonts w:asciiTheme="majorHAnsi" w:hAnsiTheme="majorHAnsi" w:cstheme="majorHAnsi"/>
                      <w:sz w:val="20"/>
                      <w:szCs w:val="20"/>
                    </w:rPr>
                  </w:rPrChange>
                </w:rPr>
                <w:t>1.18 ± 0.61</w:t>
              </w:r>
            </w:ins>
          </w:p>
        </w:tc>
        <w:tc>
          <w:tcPr>
            <w:tcW w:w="1186" w:type="dxa"/>
          </w:tcPr>
          <w:p w14:paraId="44F93F33" w14:textId="77777777" w:rsidR="00250867" w:rsidRPr="00E24B0A" w:rsidRDefault="00250867" w:rsidP="00D06CBC">
            <w:pPr>
              <w:ind w:left="-80" w:right="-122"/>
              <w:rPr>
                <w:ins w:id="8100" w:author="Samane Shahpouri" w:date="2024-05-17T22:44:00Z" w16du:dateUtc="2024-05-17T20:44:00Z"/>
                <w:rFonts w:asciiTheme="majorBidi" w:hAnsiTheme="majorBidi" w:cstheme="majorBidi"/>
                <w:sz w:val="20"/>
                <w:szCs w:val="20"/>
                <w:rPrChange w:id="8101" w:author="Samane Shahpouri" w:date="2024-05-17T23:11:00Z" w16du:dateUtc="2024-05-17T21:11:00Z">
                  <w:rPr>
                    <w:ins w:id="8102" w:author="Samane Shahpouri" w:date="2024-05-17T22:44:00Z" w16du:dateUtc="2024-05-17T20:44:00Z"/>
                    <w:rFonts w:asciiTheme="majorHAnsi" w:hAnsiTheme="majorHAnsi" w:cstheme="majorHAnsi"/>
                    <w:sz w:val="20"/>
                    <w:szCs w:val="20"/>
                  </w:rPr>
                </w:rPrChange>
              </w:rPr>
            </w:pPr>
            <w:ins w:id="8103" w:author="Samane Shahpouri" w:date="2024-05-17T22:44:00Z" w16du:dateUtc="2024-05-17T20:44:00Z">
              <w:r w:rsidRPr="00E24B0A">
                <w:rPr>
                  <w:rFonts w:asciiTheme="majorBidi" w:hAnsiTheme="majorBidi" w:cstheme="majorBidi"/>
                  <w:sz w:val="20"/>
                  <w:szCs w:val="20"/>
                  <w:rPrChange w:id="8104" w:author="Samane Shahpouri" w:date="2024-05-17T23:11:00Z" w16du:dateUtc="2024-05-17T21:11:00Z">
                    <w:rPr>
                      <w:rFonts w:asciiTheme="majorHAnsi" w:hAnsiTheme="majorHAnsi" w:cstheme="majorHAnsi"/>
                      <w:sz w:val="20"/>
                      <w:szCs w:val="20"/>
                    </w:rPr>
                  </w:rPrChange>
                </w:rPr>
                <w:t>35.27 ± 6.18</w:t>
              </w:r>
            </w:ins>
          </w:p>
        </w:tc>
        <w:tc>
          <w:tcPr>
            <w:tcW w:w="1186" w:type="dxa"/>
          </w:tcPr>
          <w:p w14:paraId="28FA5860" w14:textId="77777777" w:rsidR="00250867" w:rsidRPr="00E24B0A" w:rsidRDefault="00250867" w:rsidP="00D06CBC">
            <w:pPr>
              <w:ind w:left="-80" w:right="-122"/>
              <w:rPr>
                <w:ins w:id="8105" w:author="Samane Shahpouri" w:date="2024-05-17T22:44:00Z" w16du:dateUtc="2024-05-17T20:44:00Z"/>
                <w:rFonts w:asciiTheme="majorBidi" w:hAnsiTheme="majorBidi" w:cstheme="majorBidi"/>
                <w:sz w:val="20"/>
                <w:szCs w:val="20"/>
                <w:rPrChange w:id="8106" w:author="Samane Shahpouri" w:date="2024-05-17T23:11:00Z" w16du:dateUtc="2024-05-17T21:11:00Z">
                  <w:rPr>
                    <w:ins w:id="8107" w:author="Samane Shahpouri" w:date="2024-05-17T22:44:00Z" w16du:dateUtc="2024-05-17T20:44:00Z"/>
                    <w:rFonts w:asciiTheme="majorHAnsi" w:hAnsiTheme="majorHAnsi" w:cstheme="majorHAnsi"/>
                    <w:sz w:val="20"/>
                    <w:szCs w:val="20"/>
                  </w:rPr>
                </w:rPrChange>
              </w:rPr>
            </w:pPr>
            <w:ins w:id="8108" w:author="Samane Shahpouri" w:date="2024-05-17T22:44:00Z" w16du:dateUtc="2024-05-17T20:44:00Z">
              <w:r w:rsidRPr="00E24B0A">
                <w:rPr>
                  <w:rFonts w:asciiTheme="majorBidi" w:hAnsiTheme="majorBidi" w:cstheme="majorBidi"/>
                  <w:sz w:val="20"/>
                  <w:szCs w:val="20"/>
                  <w:rPrChange w:id="8109" w:author="Samane Shahpouri" w:date="2024-05-17T23:11:00Z" w16du:dateUtc="2024-05-17T21:11:00Z">
                    <w:rPr>
                      <w:rFonts w:asciiTheme="majorHAnsi" w:hAnsiTheme="majorHAnsi" w:cstheme="majorHAnsi"/>
                      <w:sz w:val="20"/>
                      <w:szCs w:val="20"/>
                    </w:rPr>
                  </w:rPrChange>
                </w:rPr>
                <w:t>0.78 ± 0.11</w:t>
              </w:r>
            </w:ins>
          </w:p>
        </w:tc>
      </w:tr>
      <w:tr w:rsidR="00250867" w:rsidRPr="00E24B0A" w14:paraId="7A4EE1DC" w14:textId="77777777" w:rsidTr="00D06CBC">
        <w:trPr>
          <w:trHeight w:val="564"/>
          <w:ins w:id="8110" w:author="Samane Shahpouri" w:date="2024-05-17T22:44:00Z"/>
        </w:trPr>
        <w:tc>
          <w:tcPr>
            <w:tcW w:w="793" w:type="dxa"/>
            <w:vMerge w:val="restart"/>
            <w:vAlign w:val="center"/>
          </w:tcPr>
          <w:p w14:paraId="266DC2CD" w14:textId="77777777" w:rsidR="00250867" w:rsidRPr="00E24B0A" w:rsidRDefault="00250867" w:rsidP="00D06CBC">
            <w:pPr>
              <w:jc w:val="center"/>
              <w:rPr>
                <w:ins w:id="8111" w:author="Samane Shahpouri" w:date="2024-05-17T22:44:00Z" w16du:dateUtc="2024-05-17T20:44:00Z"/>
                <w:rFonts w:asciiTheme="majorBidi" w:hAnsiTheme="majorBidi" w:cstheme="majorBidi"/>
                <w:b/>
                <w:bCs/>
                <w:rPrChange w:id="8112" w:author="Samane Shahpouri" w:date="2024-05-17T23:11:00Z" w16du:dateUtc="2024-05-17T21:11:00Z">
                  <w:rPr>
                    <w:ins w:id="8113" w:author="Samane Shahpouri" w:date="2024-05-17T22:44:00Z" w16du:dateUtc="2024-05-17T20:44:00Z"/>
                    <w:b/>
                    <w:bCs/>
                  </w:rPr>
                </w:rPrChange>
              </w:rPr>
            </w:pPr>
            <w:ins w:id="8114" w:author="Samane Shahpouri" w:date="2024-05-17T22:44:00Z" w16du:dateUtc="2024-05-17T20:44:00Z">
              <w:r w:rsidRPr="00E24B0A">
                <w:rPr>
                  <w:rFonts w:asciiTheme="majorBidi" w:hAnsiTheme="majorBidi" w:cstheme="majorBidi"/>
                  <w:b/>
                  <w:bCs/>
                  <w:rPrChange w:id="8115" w:author="Samane Shahpouri" w:date="2024-05-17T23:11:00Z" w16du:dateUtc="2024-05-17T21:11:00Z">
                    <w:rPr>
                      <w:b/>
                      <w:bCs/>
                    </w:rPr>
                  </w:rPrChange>
                </w:rPr>
                <w:t>CI95%</w:t>
              </w:r>
            </w:ins>
          </w:p>
        </w:tc>
        <w:tc>
          <w:tcPr>
            <w:tcW w:w="963" w:type="dxa"/>
            <w:vAlign w:val="center"/>
          </w:tcPr>
          <w:p w14:paraId="5BD6FA1A" w14:textId="77777777" w:rsidR="00250867" w:rsidRPr="00E24B0A" w:rsidRDefault="00250867" w:rsidP="00D06CBC">
            <w:pPr>
              <w:rPr>
                <w:ins w:id="8116" w:author="Samane Shahpouri" w:date="2024-05-17T22:44:00Z" w16du:dateUtc="2024-05-17T20:44:00Z"/>
                <w:rFonts w:asciiTheme="majorBidi" w:hAnsiTheme="majorBidi" w:cstheme="majorBidi"/>
                <w:b/>
                <w:bCs/>
                <w:rPrChange w:id="8117" w:author="Samane Shahpouri" w:date="2024-05-17T23:11:00Z" w16du:dateUtc="2024-05-17T21:11:00Z">
                  <w:rPr>
                    <w:ins w:id="8118" w:author="Samane Shahpouri" w:date="2024-05-17T22:44:00Z" w16du:dateUtc="2024-05-17T20:44:00Z"/>
                    <w:b/>
                    <w:bCs/>
                  </w:rPr>
                </w:rPrChange>
              </w:rPr>
            </w:pPr>
            <w:ins w:id="8119" w:author="Samane Shahpouri" w:date="2024-05-17T22:44:00Z" w16du:dateUtc="2024-05-17T20:44:00Z">
              <w:r w:rsidRPr="00E24B0A">
                <w:rPr>
                  <w:rFonts w:asciiTheme="majorBidi" w:hAnsiTheme="majorBidi" w:cstheme="majorBidi"/>
                  <w:b/>
                  <w:bCs/>
                  <w:rPrChange w:id="8120" w:author="Samane Shahpouri" w:date="2024-05-17T23:11:00Z" w16du:dateUtc="2024-05-17T21:11:00Z">
                    <w:rPr>
                      <w:b/>
                      <w:bCs/>
                    </w:rPr>
                  </w:rPrChange>
                </w:rPr>
                <w:t>ADCM</w:t>
              </w:r>
            </w:ins>
          </w:p>
        </w:tc>
        <w:tc>
          <w:tcPr>
            <w:tcW w:w="1107" w:type="dxa"/>
          </w:tcPr>
          <w:p w14:paraId="6145AA29" w14:textId="77777777" w:rsidR="00250867" w:rsidRPr="00E24B0A" w:rsidRDefault="00250867" w:rsidP="00D06CBC">
            <w:pPr>
              <w:ind w:left="-80" w:right="-122"/>
              <w:rPr>
                <w:ins w:id="8121" w:author="Samane Shahpouri" w:date="2024-05-17T22:44:00Z" w16du:dateUtc="2024-05-17T20:44:00Z"/>
                <w:rFonts w:asciiTheme="majorBidi" w:hAnsiTheme="majorBidi" w:cstheme="majorBidi"/>
                <w:sz w:val="20"/>
                <w:szCs w:val="20"/>
                <w:rPrChange w:id="8122" w:author="Samane Shahpouri" w:date="2024-05-17T23:11:00Z" w16du:dateUtc="2024-05-17T21:11:00Z">
                  <w:rPr>
                    <w:ins w:id="8123" w:author="Samane Shahpouri" w:date="2024-05-17T22:44:00Z" w16du:dateUtc="2024-05-17T20:44:00Z"/>
                    <w:rFonts w:asciiTheme="majorHAnsi" w:hAnsiTheme="majorHAnsi" w:cstheme="majorHAnsi"/>
                    <w:sz w:val="20"/>
                    <w:szCs w:val="20"/>
                  </w:rPr>
                </w:rPrChange>
              </w:rPr>
            </w:pPr>
            <w:ins w:id="8124" w:author="Samane Shahpouri" w:date="2024-05-17T22:44:00Z" w16du:dateUtc="2024-05-17T20:44:00Z">
              <w:r w:rsidRPr="00E24B0A">
                <w:rPr>
                  <w:rFonts w:asciiTheme="majorBidi" w:hAnsiTheme="majorBidi" w:cstheme="majorBidi"/>
                  <w:sz w:val="20"/>
                  <w:szCs w:val="20"/>
                  <w:rPrChange w:id="8125" w:author="Samane Shahpouri" w:date="2024-05-17T23:11:00Z" w16du:dateUtc="2024-05-17T21:11:00Z">
                    <w:rPr>
                      <w:rFonts w:asciiTheme="majorHAnsi" w:hAnsiTheme="majorHAnsi" w:cstheme="majorHAnsi"/>
                      <w:sz w:val="20"/>
                      <w:szCs w:val="20"/>
                    </w:rPr>
                  </w:rPrChange>
                </w:rPr>
                <w:t>[0.02, 0.55]</w:t>
              </w:r>
            </w:ins>
          </w:p>
        </w:tc>
        <w:tc>
          <w:tcPr>
            <w:tcW w:w="1107" w:type="dxa"/>
          </w:tcPr>
          <w:p w14:paraId="489DC441" w14:textId="77777777" w:rsidR="00250867" w:rsidRPr="00E24B0A" w:rsidRDefault="00250867" w:rsidP="00D06CBC">
            <w:pPr>
              <w:ind w:left="-80" w:right="-122"/>
              <w:rPr>
                <w:ins w:id="8126" w:author="Samane Shahpouri" w:date="2024-05-17T22:44:00Z" w16du:dateUtc="2024-05-17T20:44:00Z"/>
                <w:rFonts w:asciiTheme="majorBidi" w:hAnsiTheme="majorBidi" w:cstheme="majorBidi"/>
                <w:sz w:val="20"/>
                <w:szCs w:val="20"/>
                <w:rPrChange w:id="8127" w:author="Samane Shahpouri" w:date="2024-05-17T23:11:00Z" w16du:dateUtc="2024-05-17T21:11:00Z">
                  <w:rPr>
                    <w:ins w:id="8128" w:author="Samane Shahpouri" w:date="2024-05-17T22:44:00Z" w16du:dateUtc="2024-05-17T20:44:00Z"/>
                    <w:rFonts w:asciiTheme="majorHAnsi" w:hAnsiTheme="majorHAnsi" w:cstheme="majorHAnsi"/>
                    <w:sz w:val="20"/>
                    <w:szCs w:val="20"/>
                  </w:rPr>
                </w:rPrChange>
              </w:rPr>
            </w:pPr>
            <w:ins w:id="8129" w:author="Samane Shahpouri" w:date="2024-05-17T22:44:00Z" w16du:dateUtc="2024-05-17T20:44:00Z">
              <w:r w:rsidRPr="00E24B0A">
                <w:rPr>
                  <w:rFonts w:asciiTheme="majorBidi" w:hAnsiTheme="majorBidi" w:cstheme="majorBidi"/>
                  <w:sz w:val="20"/>
                  <w:szCs w:val="20"/>
                  <w:rPrChange w:id="8130" w:author="Samane Shahpouri" w:date="2024-05-17T23:11:00Z" w16du:dateUtc="2024-05-17T21:11:00Z">
                    <w:rPr>
                      <w:rFonts w:asciiTheme="majorHAnsi" w:hAnsiTheme="majorHAnsi" w:cstheme="majorHAnsi"/>
                      <w:sz w:val="20"/>
                      <w:szCs w:val="20"/>
                    </w:rPr>
                  </w:rPrChange>
                </w:rPr>
                <w:t>[0.92, 1.24]</w:t>
              </w:r>
            </w:ins>
          </w:p>
        </w:tc>
        <w:tc>
          <w:tcPr>
            <w:tcW w:w="1317" w:type="dxa"/>
          </w:tcPr>
          <w:p w14:paraId="677ED7E3" w14:textId="77777777" w:rsidR="00250867" w:rsidRPr="00E24B0A" w:rsidRDefault="00250867" w:rsidP="00D06CBC">
            <w:pPr>
              <w:ind w:left="-80" w:right="-122"/>
              <w:rPr>
                <w:ins w:id="8131" w:author="Samane Shahpouri" w:date="2024-05-17T22:44:00Z" w16du:dateUtc="2024-05-17T20:44:00Z"/>
                <w:rFonts w:asciiTheme="majorBidi" w:hAnsiTheme="majorBidi" w:cstheme="majorBidi"/>
                <w:sz w:val="20"/>
                <w:szCs w:val="20"/>
                <w:rPrChange w:id="8132" w:author="Samane Shahpouri" w:date="2024-05-17T23:11:00Z" w16du:dateUtc="2024-05-17T21:11:00Z">
                  <w:rPr>
                    <w:ins w:id="8133" w:author="Samane Shahpouri" w:date="2024-05-17T22:44:00Z" w16du:dateUtc="2024-05-17T20:44:00Z"/>
                    <w:rFonts w:asciiTheme="majorHAnsi" w:hAnsiTheme="majorHAnsi" w:cstheme="majorHAnsi"/>
                    <w:sz w:val="20"/>
                    <w:szCs w:val="20"/>
                  </w:rPr>
                </w:rPrChange>
              </w:rPr>
            </w:pPr>
            <w:ins w:id="8134" w:author="Samane Shahpouri" w:date="2024-05-17T22:44:00Z" w16du:dateUtc="2024-05-17T20:44:00Z">
              <w:r w:rsidRPr="00E24B0A">
                <w:rPr>
                  <w:rFonts w:asciiTheme="majorBidi" w:hAnsiTheme="majorBidi" w:cstheme="majorBidi"/>
                  <w:sz w:val="20"/>
                  <w:szCs w:val="20"/>
                  <w:rPrChange w:id="8135" w:author="Samane Shahpouri" w:date="2024-05-17T23:11:00Z" w16du:dateUtc="2024-05-17T21:11:00Z">
                    <w:rPr>
                      <w:rFonts w:asciiTheme="majorHAnsi" w:hAnsiTheme="majorHAnsi" w:cstheme="majorHAnsi"/>
                      <w:sz w:val="20"/>
                      <w:szCs w:val="20"/>
                    </w:rPr>
                  </w:rPrChange>
                </w:rPr>
                <w:t>[11.80, 56.37]</w:t>
              </w:r>
            </w:ins>
          </w:p>
        </w:tc>
        <w:tc>
          <w:tcPr>
            <w:tcW w:w="1317" w:type="dxa"/>
          </w:tcPr>
          <w:p w14:paraId="082D1D59" w14:textId="77777777" w:rsidR="00250867" w:rsidRPr="00E24B0A" w:rsidRDefault="00250867" w:rsidP="00D06CBC">
            <w:pPr>
              <w:ind w:left="-80" w:right="-122"/>
              <w:rPr>
                <w:ins w:id="8136" w:author="Samane Shahpouri" w:date="2024-05-17T22:44:00Z" w16du:dateUtc="2024-05-17T20:44:00Z"/>
                <w:rFonts w:asciiTheme="majorBidi" w:hAnsiTheme="majorBidi" w:cstheme="majorBidi"/>
                <w:sz w:val="20"/>
                <w:szCs w:val="20"/>
                <w:rPrChange w:id="8137" w:author="Samane Shahpouri" w:date="2024-05-17T23:11:00Z" w16du:dateUtc="2024-05-17T21:11:00Z">
                  <w:rPr>
                    <w:ins w:id="8138" w:author="Samane Shahpouri" w:date="2024-05-17T22:44:00Z" w16du:dateUtc="2024-05-17T20:44:00Z"/>
                    <w:rFonts w:asciiTheme="majorHAnsi" w:hAnsiTheme="majorHAnsi" w:cstheme="majorHAnsi"/>
                    <w:sz w:val="20"/>
                    <w:szCs w:val="20"/>
                  </w:rPr>
                </w:rPrChange>
              </w:rPr>
            </w:pPr>
            <w:ins w:id="8139" w:author="Samane Shahpouri" w:date="2024-05-17T22:44:00Z" w16du:dateUtc="2024-05-17T20:44:00Z">
              <w:r w:rsidRPr="00E24B0A">
                <w:rPr>
                  <w:rFonts w:asciiTheme="majorBidi" w:hAnsiTheme="majorBidi" w:cstheme="majorBidi"/>
                  <w:sz w:val="20"/>
                  <w:szCs w:val="20"/>
                  <w:rPrChange w:id="8140" w:author="Samane Shahpouri" w:date="2024-05-17T23:11:00Z" w16du:dateUtc="2024-05-17T21:11:00Z">
                    <w:rPr>
                      <w:rFonts w:asciiTheme="majorHAnsi" w:hAnsiTheme="majorHAnsi" w:cstheme="majorHAnsi"/>
                      <w:sz w:val="20"/>
                      <w:szCs w:val="20"/>
                    </w:rPr>
                  </w:rPrChange>
                </w:rPr>
                <w:t>[64.63, 95.81]</w:t>
              </w:r>
            </w:ins>
          </w:p>
        </w:tc>
        <w:tc>
          <w:tcPr>
            <w:tcW w:w="1080" w:type="dxa"/>
          </w:tcPr>
          <w:p w14:paraId="45CB98CD" w14:textId="77777777" w:rsidR="00250867" w:rsidRPr="00E24B0A" w:rsidRDefault="00250867" w:rsidP="00D06CBC">
            <w:pPr>
              <w:ind w:left="-80" w:right="-122"/>
              <w:rPr>
                <w:ins w:id="8141" w:author="Samane Shahpouri" w:date="2024-05-17T22:44:00Z" w16du:dateUtc="2024-05-17T20:44:00Z"/>
                <w:rFonts w:asciiTheme="majorBidi" w:hAnsiTheme="majorBidi" w:cstheme="majorBidi"/>
                <w:sz w:val="20"/>
                <w:szCs w:val="20"/>
                <w:rPrChange w:id="8142" w:author="Samane Shahpouri" w:date="2024-05-17T23:11:00Z" w16du:dateUtc="2024-05-17T21:11:00Z">
                  <w:rPr>
                    <w:ins w:id="8143" w:author="Samane Shahpouri" w:date="2024-05-17T22:44:00Z" w16du:dateUtc="2024-05-17T20:44:00Z"/>
                    <w:rFonts w:asciiTheme="majorHAnsi" w:hAnsiTheme="majorHAnsi" w:cstheme="majorHAnsi"/>
                    <w:sz w:val="20"/>
                    <w:szCs w:val="20"/>
                  </w:rPr>
                </w:rPrChange>
              </w:rPr>
            </w:pPr>
            <w:ins w:id="8144" w:author="Samane Shahpouri" w:date="2024-05-17T22:44:00Z" w16du:dateUtc="2024-05-17T20:44:00Z">
              <w:r w:rsidRPr="00E24B0A">
                <w:rPr>
                  <w:rFonts w:asciiTheme="majorBidi" w:hAnsiTheme="majorBidi" w:cstheme="majorBidi"/>
                  <w:sz w:val="20"/>
                  <w:szCs w:val="20"/>
                  <w:rPrChange w:id="8145" w:author="Samane Shahpouri" w:date="2024-05-17T23:11:00Z" w16du:dateUtc="2024-05-17T21:11:00Z">
                    <w:rPr>
                      <w:rFonts w:asciiTheme="majorHAnsi" w:hAnsiTheme="majorHAnsi" w:cstheme="majorHAnsi"/>
                      <w:sz w:val="20"/>
                      <w:szCs w:val="20"/>
                    </w:rPr>
                  </w:rPrChange>
                </w:rPr>
                <w:t>[1.82, 5.59]</w:t>
              </w:r>
            </w:ins>
          </w:p>
        </w:tc>
        <w:tc>
          <w:tcPr>
            <w:tcW w:w="1186" w:type="dxa"/>
          </w:tcPr>
          <w:p w14:paraId="2EB1D687" w14:textId="77777777" w:rsidR="00250867" w:rsidRPr="00E24B0A" w:rsidRDefault="00250867" w:rsidP="00D06CBC">
            <w:pPr>
              <w:ind w:left="-80" w:right="-122"/>
              <w:rPr>
                <w:ins w:id="8146" w:author="Samane Shahpouri" w:date="2024-05-17T22:44:00Z" w16du:dateUtc="2024-05-17T20:44:00Z"/>
                <w:rFonts w:asciiTheme="majorBidi" w:hAnsiTheme="majorBidi" w:cstheme="majorBidi"/>
                <w:sz w:val="20"/>
                <w:szCs w:val="20"/>
                <w:rPrChange w:id="8147" w:author="Samane Shahpouri" w:date="2024-05-17T23:11:00Z" w16du:dateUtc="2024-05-17T21:11:00Z">
                  <w:rPr>
                    <w:ins w:id="8148" w:author="Samane Shahpouri" w:date="2024-05-17T22:44:00Z" w16du:dateUtc="2024-05-17T20:44:00Z"/>
                    <w:rFonts w:asciiTheme="majorHAnsi" w:hAnsiTheme="majorHAnsi" w:cstheme="majorHAnsi"/>
                    <w:sz w:val="20"/>
                    <w:szCs w:val="20"/>
                  </w:rPr>
                </w:rPrChange>
              </w:rPr>
            </w:pPr>
            <w:ins w:id="8149" w:author="Samane Shahpouri" w:date="2024-05-17T22:44:00Z" w16du:dateUtc="2024-05-17T20:44:00Z">
              <w:r w:rsidRPr="00E24B0A">
                <w:rPr>
                  <w:rFonts w:asciiTheme="majorBidi" w:hAnsiTheme="majorBidi" w:cstheme="majorBidi"/>
                  <w:sz w:val="20"/>
                  <w:szCs w:val="20"/>
                  <w:rPrChange w:id="8150" w:author="Samane Shahpouri" w:date="2024-05-17T23:11:00Z" w16du:dateUtc="2024-05-17T21:11:00Z">
                    <w:rPr>
                      <w:rFonts w:asciiTheme="majorHAnsi" w:hAnsiTheme="majorHAnsi" w:cstheme="majorHAnsi"/>
                      <w:sz w:val="20"/>
                      <w:szCs w:val="20"/>
                    </w:rPr>
                  </w:rPrChange>
                </w:rPr>
                <w:t>[35.61, 39.15]</w:t>
              </w:r>
            </w:ins>
          </w:p>
        </w:tc>
        <w:tc>
          <w:tcPr>
            <w:tcW w:w="1186" w:type="dxa"/>
          </w:tcPr>
          <w:p w14:paraId="777FBBA7" w14:textId="77777777" w:rsidR="00250867" w:rsidRPr="00E24B0A" w:rsidRDefault="00250867" w:rsidP="00D06CBC">
            <w:pPr>
              <w:ind w:left="-80" w:right="-122"/>
              <w:rPr>
                <w:ins w:id="8151" w:author="Samane Shahpouri" w:date="2024-05-17T22:44:00Z" w16du:dateUtc="2024-05-17T20:44:00Z"/>
                <w:rFonts w:asciiTheme="majorBidi" w:hAnsiTheme="majorBidi" w:cstheme="majorBidi"/>
                <w:sz w:val="20"/>
                <w:szCs w:val="20"/>
                <w:rPrChange w:id="8152" w:author="Samane Shahpouri" w:date="2024-05-17T23:11:00Z" w16du:dateUtc="2024-05-17T21:11:00Z">
                  <w:rPr>
                    <w:ins w:id="8153" w:author="Samane Shahpouri" w:date="2024-05-17T22:44:00Z" w16du:dateUtc="2024-05-17T20:44:00Z"/>
                    <w:rFonts w:asciiTheme="majorHAnsi" w:hAnsiTheme="majorHAnsi" w:cstheme="majorHAnsi"/>
                    <w:sz w:val="20"/>
                    <w:szCs w:val="20"/>
                  </w:rPr>
                </w:rPrChange>
              </w:rPr>
            </w:pPr>
            <w:ins w:id="8154" w:author="Samane Shahpouri" w:date="2024-05-17T22:44:00Z" w16du:dateUtc="2024-05-17T20:44:00Z">
              <w:r w:rsidRPr="00E24B0A">
                <w:rPr>
                  <w:rFonts w:asciiTheme="majorBidi" w:hAnsiTheme="majorBidi" w:cstheme="majorBidi"/>
                  <w:sz w:val="20"/>
                  <w:szCs w:val="20"/>
                  <w:rPrChange w:id="8155" w:author="Samane Shahpouri" w:date="2024-05-17T23:11:00Z" w16du:dateUtc="2024-05-17T21:11:00Z">
                    <w:rPr>
                      <w:rFonts w:asciiTheme="majorHAnsi" w:hAnsiTheme="majorHAnsi" w:cstheme="majorHAnsi"/>
                      <w:sz w:val="20"/>
                      <w:szCs w:val="20"/>
                    </w:rPr>
                  </w:rPrChange>
                </w:rPr>
                <w:t>[0.72, 0.81]</w:t>
              </w:r>
            </w:ins>
          </w:p>
        </w:tc>
      </w:tr>
      <w:tr w:rsidR="00250867" w:rsidRPr="00E24B0A" w14:paraId="0BCC41A4" w14:textId="77777777" w:rsidTr="00D06CBC">
        <w:trPr>
          <w:trHeight w:val="564"/>
          <w:ins w:id="8156" w:author="Samane Shahpouri" w:date="2024-05-17T22:44:00Z"/>
        </w:trPr>
        <w:tc>
          <w:tcPr>
            <w:tcW w:w="793" w:type="dxa"/>
            <w:vMerge/>
          </w:tcPr>
          <w:p w14:paraId="3F3BC037" w14:textId="77777777" w:rsidR="00250867" w:rsidRPr="00E24B0A" w:rsidRDefault="00250867" w:rsidP="00D06CBC">
            <w:pPr>
              <w:rPr>
                <w:ins w:id="8157" w:author="Samane Shahpouri" w:date="2024-05-17T22:44:00Z" w16du:dateUtc="2024-05-17T20:44:00Z"/>
                <w:rFonts w:asciiTheme="majorBidi" w:hAnsiTheme="majorBidi" w:cstheme="majorBidi"/>
                <w:sz w:val="18"/>
                <w:szCs w:val="18"/>
                <w:rPrChange w:id="8158" w:author="Samane Shahpouri" w:date="2024-05-17T23:11:00Z" w16du:dateUtc="2024-05-17T21:11:00Z">
                  <w:rPr>
                    <w:ins w:id="8159" w:author="Samane Shahpouri" w:date="2024-05-17T22:44:00Z" w16du:dateUtc="2024-05-17T20:44:00Z"/>
                    <w:sz w:val="18"/>
                    <w:szCs w:val="18"/>
                  </w:rPr>
                </w:rPrChange>
              </w:rPr>
            </w:pPr>
          </w:p>
        </w:tc>
        <w:tc>
          <w:tcPr>
            <w:tcW w:w="963" w:type="dxa"/>
            <w:vAlign w:val="center"/>
          </w:tcPr>
          <w:p w14:paraId="7249CB3B" w14:textId="77777777" w:rsidR="00250867" w:rsidRPr="00E24B0A" w:rsidRDefault="00250867" w:rsidP="00D06CBC">
            <w:pPr>
              <w:rPr>
                <w:ins w:id="8160" w:author="Samane Shahpouri" w:date="2024-05-17T22:44:00Z" w16du:dateUtc="2024-05-17T20:44:00Z"/>
                <w:rFonts w:asciiTheme="majorBidi" w:hAnsiTheme="majorBidi" w:cstheme="majorBidi"/>
                <w:b/>
                <w:bCs/>
                <w:rPrChange w:id="8161" w:author="Samane Shahpouri" w:date="2024-05-17T23:11:00Z" w16du:dateUtc="2024-05-17T21:11:00Z">
                  <w:rPr>
                    <w:ins w:id="8162" w:author="Samane Shahpouri" w:date="2024-05-17T22:44:00Z" w16du:dateUtc="2024-05-17T20:44:00Z"/>
                    <w:b/>
                    <w:bCs/>
                  </w:rPr>
                </w:rPrChange>
              </w:rPr>
            </w:pPr>
            <w:ins w:id="8163" w:author="Samane Shahpouri" w:date="2024-05-17T22:44:00Z" w16du:dateUtc="2024-05-17T20:44:00Z">
              <w:r w:rsidRPr="00E24B0A">
                <w:rPr>
                  <w:rFonts w:asciiTheme="majorBidi" w:hAnsiTheme="majorBidi" w:cstheme="majorBidi"/>
                  <w:b/>
                  <w:bCs/>
                  <w:rPrChange w:id="8164" w:author="Samane Shahpouri" w:date="2024-05-17T23:11:00Z" w16du:dateUtc="2024-05-17T21:11:00Z">
                    <w:rPr>
                      <w:b/>
                      <w:bCs/>
                    </w:rPr>
                  </w:rPrChange>
                </w:rPr>
                <w:t>TL-MC</w:t>
              </w:r>
            </w:ins>
          </w:p>
        </w:tc>
        <w:tc>
          <w:tcPr>
            <w:tcW w:w="1107" w:type="dxa"/>
          </w:tcPr>
          <w:p w14:paraId="14067AB1" w14:textId="77777777" w:rsidR="00250867" w:rsidRPr="00E24B0A" w:rsidRDefault="00250867" w:rsidP="00D06CBC">
            <w:pPr>
              <w:ind w:left="-80" w:right="-122"/>
              <w:rPr>
                <w:ins w:id="8165" w:author="Samane Shahpouri" w:date="2024-05-17T22:44:00Z" w16du:dateUtc="2024-05-17T20:44:00Z"/>
                <w:rFonts w:asciiTheme="majorBidi" w:hAnsiTheme="majorBidi" w:cstheme="majorBidi"/>
                <w:sz w:val="20"/>
                <w:szCs w:val="20"/>
                <w:rPrChange w:id="8166" w:author="Samane Shahpouri" w:date="2024-05-17T23:11:00Z" w16du:dateUtc="2024-05-17T21:11:00Z">
                  <w:rPr>
                    <w:ins w:id="8167" w:author="Samane Shahpouri" w:date="2024-05-17T22:44:00Z" w16du:dateUtc="2024-05-17T20:44:00Z"/>
                    <w:rFonts w:asciiTheme="majorHAnsi" w:hAnsiTheme="majorHAnsi" w:cstheme="majorHAnsi"/>
                    <w:sz w:val="20"/>
                    <w:szCs w:val="20"/>
                  </w:rPr>
                </w:rPrChange>
              </w:rPr>
            </w:pPr>
            <w:ins w:id="8168" w:author="Samane Shahpouri" w:date="2024-05-17T22:44:00Z" w16du:dateUtc="2024-05-17T20:44:00Z">
              <w:r w:rsidRPr="00E24B0A">
                <w:rPr>
                  <w:rFonts w:asciiTheme="majorBidi" w:hAnsiTheme="majorBidi" w:cstheme="majorBidi"/>
                  <w:sz w:val="20"/>
                  <w:szCs w:val="20"/>
                  <w:rPrChange w:id="8169" w:author="Samane Shahpouri" w:date="2024-05-17T23:11:00Z" w16du:dateUtc="2024-05-17T21:11:00Z">
                    <w:rPr>
                      <w:rFonts w:asciiTheme="majorHAnsi" w:hAnsiTheme="majorHAnsi" w:cstheme="majorHAnsi"/>
                      <w:sz w:val="20"/>
                      <w:szCs w:val="20"/>
                    </w:rPr>
                  </w:rPrChange>
                </w:rPr>
                <w:t>[-0.60, -0.47]</w:t>
              </w:r>
            </w:ins>
          </w:p>
        </w:tc>
        <w:tc>
          <w:tcPr>
            <w:tcW w:w="1107" w:type="dxa"/>
          </w:tcPr>
          <w:p w14:paraId="579D8D46" w14:textId="77777777" w:rsidR="00250867" w:rsidRPr="00E24B0A" w:rsidRDefault="00250867" w:rsidP="00D06CBC">
            <w:pPr>
              <w:ind w:left="-80" w:right="-122"/>
              <w:rPr>
                <w:ins w:id="8170" w:author="Samane Shahpouri" w:date="2024-05-17T22:44:00Z" w16du:dateUtc="2024-05-17T20:44:00Z"/>
                <w:rFonts w:asciiTheme="majorBidi" w:hAnsiTheme="majorBidi" w:cstheme="majorBidi"/>
                <w:sz w:val="20"/>
                <w:szCs w:val="20"/>
                <w:rPrChange w:id="8171" w:author="Samane Shahpouri" w:date="2024-05-17T23:11:00Z" w16du:dateUtc="2024-05-17T21:11:00Z">
                  <w:rPr>
                    <w:ins w:id="8172" w:author="Samane Shahpouri" w:date="2024-05-17T22:44:00Z" w16du:dateUtc="2024-05-17T20:44:00Z"/>
                    <w:rFonts w:asciiTheme="majorHAnsi" w:hAnsiTheme="majorHAnsi" w:cstheme="majorHAnsi"/>
                    <w:sz w:val="20"/>
                    <w:szCs w:val="20"/>
                  </w:rPr>
                </w:rPrChange>
              </w:rPr>
            </w:pPr>
            <w:ins w:id="8173" w:author="Samane Shahpouri" w:date="2024-05-17T22:44:00Z" w16du:dateUtc="2024-05-17T20:44:00Z">
              <w:r w:rsidRPr="00E24B0A">
                <w:rPr>
                  <w:rFonts w:asciiTheme="majorBidi" w:hAnsiTheme="majorBidi" w:cstheme="majorBidi"/>
                  <w:sz w:val="20"/>
                  <w:szCs w:val="20"/>
                  <w:rPrChange w:id="8174" w:author="Samane Shahpouri" w:date="2024-05-17T23:11:00Z" w16du:dateUtc="2024-05-17T21:11:00Z">
                    <w:rPr>
                      <w:rFonts w:asciiTheme="majorHAnsi" w:hAnsiTheme="majorHAnsi" w:cstheme="majorHAnsi"/>
                      <w:sz w:val="20"/>
                      <w:szCs w:val="20"/>
                    </w:rPr>
                  </w:rPrChange>
                </w:rPr>
                <w:t>[0.63, 0.75]</w:t>
              </w:r>
            </w:ins>
          </w:p>
        </w:tc>
        <w:tc>
          <w:tcPr>
            <w:tcW w:w="1317" w:type="dxa"/>
          </w:tcPr>
          <w:p w14:paraId="5241A061" w14:textId="77777777" w:rsidR="00250867" w:rsidRPr="00E24B0A" w:rsidRDefault="00250867" w:rsidP="00D06CBC">
            <w:pPr>
              <w:ind w:left="-80" w:right="-122"/>
              <w:rPr>
                <w:ins w:id="8175" w:author="Samane Shahpouri" w:date="2024-05-17T22:44:00Z" w16du:dateUtc="2024-05-17T20:44:00Z"/>
                <w:rFonts w:asciiTheme="majorBidi" w:hAnsiTheme="majorBidi" w:cstheme="majorBidi"/>
                <w:sz w:val="20"/>
                <w:szCs w:val="20"/>
                <w:rPrChange w:id="8176" w:author="Samane Shahpouri" w:date="2024-05-17T23:11:00Z" w16du:dateUtc="2024-05-17T21:11:00Z">
                  <w:rPr>
                    <w:ins w:id="8177" w:author="Samane Shahpouri" w:date="2024-05-17T22:44:00Z" w16du:dateUtc="2024-05-17T20:44:00Z"/>
                    <w:rFonts w:asciiTheme="majorHAnsi" w:hAnsiTheme="majorHAnsi" w:cstheme="majorHAnsi"/>
                    <w:sz w:val="20"/>
                    <w:szCs w:val="20"/>
                  </w:rPr>
                </w:rPrChange>
              </w:rPr>
            </w:pPr>
            <w:ins w:id="8178" w:author="Samane Shahpouri" w:date="2024-05-17T22:44:00Z" w16du:dateUtc="2024-05-17T20:44:00Z">
              <w:r w:rsidRPr="00E24B0A">
                <w:rPr>
                  <w:rFonts w:asciiTheme="majorBidi" w:hAnsiTheme="majorBidi" w:cstheme="majorBidi"/>
                  <w:sz w:val="20"/>
                  <w:szCs w:val="20"/>
                  <w:rPrChange w:id="8179" w:author="Samane Shahpouri" w:date="2024-05-17T23:11:00Z" w16du:dateUtc="2024-05-17T21:11:00Z">
                    <w:rPr>
                      <w:rFonts w:asciiTheme="majorHAnsi" w:hAnsiTheme="majorHAnsi" w:cstheme="majorHAnsi"/>
                      <w:sz w:val="20"/>
                      <w:szCs w:val="20"/>
                    </w:rPr>
                  </w:rPrChange>
                </w:rPr>
                <w:t>[-43.86, -35.55]</w:t>
              </w:r>
            </w:ins>
          </w:p>
        </w:tc>
        <w:tc>
          <w:tcPr>
            <w:tcW w:w="1317" w:type="dxa"/>
          </w:tcPr>
          <w:p w14:paraId="3AB27CEF" w14:textId="77777777" w:rsidR="00250867" w:rsidRPr="00E24B0A" w:rsidRDefault="00250867" w:rsidP="00D06CBC">
            <w:pPr>
              <w:ind w:left="-80" w:right="-122"/>
              <w:rPr>
                <w:ins w:id="8180" w:author="Samane Shahpouri" w:date="2024-05-17T22:44:00Z" w16du:dateUtc="2024-05-17T20:44:00Z"/>
                <w:rFonts w:asciiTheme="majorBidi" w:hAnsiTheme="majorBidi" w:cstheme="majorBidi"/>
                <w:sz w:val="20"/>
                <w:szCs w:val="20"/>
                <w:rPrChange w:id="8181" w:author="Samane Shahpouri" w:date="2024-05-17T23:11:00Z" w16du:dateUtc="2024-05-17T21:11:00Z">
                  <w:rPr>
                    <w:ins w:id="8182" w:author="Samane Shahpouri" w:date="2024-05-17T22:44:00Z" w16du:dateUtc="2024-05-17T20:44:00Z"/>
                    <w:rFonts w:asciiTheme="majorHAnsi" w:hAnsiTheme="majorHAnsi" w:cstheme="majorHAnsi"/>
                    <w:sz w:val="20"/>
                    <w:szCs w:val="20"/>
                  </w:rPr>
                </w:rPrChange>
              </w:rPr>
            </w:pPr>
            <w:ins w:id="8183" w:author="Samane Shahpouri" w:date="2024-05-17T22:44:00Z" w16du:dateUtc="2024-05-17T20:44:00Z">
              <w:r w:rsidRPr="00E24B0A">
                <w:rPr>
                  <w:rFonts w:asciiTheme="majorBidi" w:hAnsiTheme="majorBidi" w:cstheme="majorBidi"/>
                  <w:sz w:val="20"/>
                  <w:szCs w:val="20"/>
                  <w:rPrChange w:id="8184" w:author="Samane Shahpouri" w:date="2024-05-17T23:11:00Z" w16du:dateUtc="2024-05-17T21:11:00Z">
                    <w:rPr>
                      <w:rFonts w:asciiTheme="majorHAnsi" w:hAnsiTheme="majorHAnsi" w:cstheme="majorHAnsi"/>
                      <w:sz w:val="20"/>
                      <w:szCs w:val="20"/>
                    </w:rPr>
                  </w:rPrChange>
                </w:rPr>
                <w:t>[48.64, 55.57]</w:t>
              </w:r>
            </w:ins>
          </w:p>
        </w:tc>
        <w:tc>
          <w:tcPr>
            <w:tcW w:w="1080" w:type="dxa"/>
          </w:tcPr>
          <w:p w14:paraId="6C6FB28A" w14:textId="77777777" w:rsidR="00250867" w:rsidRPr="00E24B0A" w:rsidRDefault="00250867" w:rsidP="00D06CBC">
            <w:pPr>
              <w:ind w:left="-80" w:right="-122"/>
              <w:rPr>
                <w:ins w:id="8185" w:author="Samane Shahpouri" w:date="2024-05-17T22:44:00Z" w16du:dateUtc="2024-05-17T20:44:00Z"/>
                <w:rFonts w:asciiTheme="majorBidi" w:hAnsiTheme="majorBidi" w:cstheme="majorBidi"/>
                <w:sz w:val="20"/>
                <w:szCs w:val="20"/>
                <w:rPrChange w:id="8186" w:author="Samane Shahpouri" w:date="2024-05-17T23:11:00Z" w16du:dateUtc="2024-05-17T21:11:00Z">
                  <w:rPr>
                    <w:ins w:id="8187" w:author="Samane Shahpouri" w:date="2024-05-17T22:44:00Z" w16du:dateUtc="2024-05-17T20:44:00Z"/>
                    <w:rFonts w:asciiTheme="majorHAnsi" w:hAnsiTheme="majorHAnsi" w:cstheme="majorHAnsi"/>
                    <w:sz w:val="20"/>
                    <w:szCs w:val="20"/>
                  </w:rPr>
                </w:rPrChange>
              </w:rPr>
            </w:pPr>
            <w:ins w:id="8188" w:author="Samane Shahpouri" w:date="2024-05-17T22:44:00Z" w16du:dateUtc="2024-05-17T20:44:00Z">
              <w:r w:rsidRPr="00E24B0A">
                <w:rPr>
                  <w:rFonts w:asciiTheme="majorBidi" w:hAnsiTheme="majorBidi" w:cstheme="majorBidi"/>
                  <w:sz w:val="20"/>
                  <w:szCs w:val="20"/>
                  <w:rPrChange w:id="8189" w:author="Samane Shahpouri" w:date="2024-05-17T23:11:00Z" w16du:dateUtc="2024-05-17T21:11:00Z">
                    <w:rPr>
                      <w:rFonts w:asciiTheme="majorHAnsi" w:hAnsiTheme="majorHAnsi" w:cstheme="majorHAnsi"/>
                      <w:sz w:val="20"/>
                      <w:szCs w:val="20"/>
                    </w:rPr>
                  </w:rPrChange>
                </w:rPr>
                <w:t>[0.91, 1.46]</w:t>
              </w:r>
            </w:ins>
          </w:p>
        </w:tc>
        <w:tc>
          <w:tcPr>
            <w:tcW w:w="1186" w:type="dxa"/>
          </w:tcPr>
          <w:p w14:paraId="1421508C" w14:textId="77777777" w:rsidR="00250867" w:rsidRPr="00E24B0A" w:rsidRDefault="00250867" w:rsidP="00D06CBC">
            <w:pPr>
              <w:ind w:left="-80" w:right="-122"/>
              <w:rPr>
                <w:ins w:id="8190" w:author="Samane Shahpouri" w:date="2024-05-17T22:44:00Z" w16du:dateUtc="2024-05-17T20:44:00Z"/>
                <w:rFonts w:asciiTheme="majorBidi" w:hAnsiTheme="majorBidi" w:cstheme="majorBidi"/>
                <w:sz w:val="20"/>
                <w:szCs w:val="20"/>
                <w:rPrChange w:id="8191" w:author="Samane Shahpouri" w:date="2024-05-17T23:11:00Z" w16du:dateUtc="2024-05-17T21:11:00Z">
                  <w:rPr>
                    <w:ins w:id="8192" w:author="Samane Shahpouri" w:date="2024-05-17T22:44:00Z" w16du:dateUtc="2024-05-17T20:44:00Z"/>
                    <w:rFonts w:asciiTheme="majorHAnsi" w:hAnsiTheme="majorHAnsi" w:cstheme="majorHAnsi"/>
                    <w:sz w:val="20"/>
                    <w:szCs w:val="20"/>
                  </w:rPr>
                </w:rPrChange>
              </w:rPr>
            </w:pPr>
            <w:ins w:id="8193" w:author="Samane Shahpouri" w:date="2024-05-17T22:44:00Z" w16du:dateUtc="2024-05-17T20:44:00Z">
              <w:r w:rsidRPr="00E24B0A">
                <w:rPr>
                  <w:rFonts w:asciiTheme="majorBidi" w:hAnsiTheme="majorBidi" w:cstheme="majorBidi"/>
                  <w:sz w:val="20"/>
                  <w:szCs w:val="20"/>
                  <w:rPrChange w:id="8194" w:author="Samane Shahpouri" w:date="2024-05-17T23:11:00Z" w16du:dateUtc="2024-05-17T21:11:00Z">
                    <w:rPr>
                      <w:rFonts w:asciiTheme="majorHAnsi" w:hAnsiTheme="majorHAnsi" w:cstheme="majorHAnsi"/>
                      <w:sz w:val="20"/>
                      <w:szCs w:val="20"/>
                    </w:rPr>
                  </w:rPrChange>
                </w:rPr>
                <w:t>[32.46, 38.09]</w:t>
              </w:r>
            </w:ins>
          </w:p>
        </w:tc>
        <w:tc>
          <w:tcPr>
            <w:tcW w:w="1186" w:type="dxa"/>
          </w:tcPr>
          <w:p w14:paraId="5D1BBA70" w14:textId="77777777" w:rsidR="00250867" w:rsidRPr="00E24B0A" w:rsidRDefault="00250867" w:rsidP="00D06CBC">
            <w:pPr>
              <w:ind w:left="-80" w:right="-122"/>
              <w:rPr>
                <w:ins w:id="8195" w:author="Samane Shahpouri" w:date="2024-05-17T22:44:00Z" w16du:dateUtc="2024-05-17T20:44:00Z"/>
                <w:rFonts w:asciiTheme="majorBidi" w:hAnsiTheme="majorBidi" w:cstheme="majorBidi"/>
                <w:sz w:val="20"/>
                <w:szCs w:val="20"/>
                <w:rPrChange w:id="8196" w:author="Samane Shahpouri" w:date="2024-05-17T23:11:00Z" w16du:dateUtc="2024-05-17T21:11:00Z">
                  <w:rPr>
                    <w:ins w:id="8197" w:author="Samane Shahpouri" w:date="2024-05-17T22:44:00Z" w16du:dateUtc="2024-05-17T20:44:00Z"/>
                    <w:rFonts w:asciiTheme="majorHAnsi" w:hAnsiTheme="majorHAnsi" w:cstheme="majorHAnsi"/>
                    <w:sz w:val="20"/>
                    <w:szCs w:val="20"/>
                  </w:rPr>
                </w:rPrChange>
              </w:rPr>
            </w:pPr>
            <w:ins w:id="8198" w:author="Samane Shahpouri" w:date="2024-05-17T22:44:00Z" w16du:dateUtc="2024-05-17T20:44:00Z">
              <w:r w:rsidRPr="00E24B0A">
                <w:rPr>
                  <w:rFonts w:asciiTheme="majorBidi" w:hAnsiTheme="majorBidi" w:cstheme="majorBidi"/>
                  <w:sz w:val="20"/>
                  <w:szCs w:val="20"/>
                  <w:rPrChange w:id="8199" w:author="Samane Shahpouri" w:date="2024-05-17T23:11:00Z" w16du:dateUtc="2024-05-17T21:11:00Z">
                    <w:rPr>
                      <w:rFonts w:asciiTheme="majorHAnsi" w:hAnsiTheme="majorHAnsi" w:cstheme="majorHAnsi"/>
                      <w:sz w:val="20"/>
                      <w:szCs w:val="20"/>
                    </w:rPr>
                  </w:rPrChange>
                </w:rPr>
                <w:t>[0.73, 0.83]</w:t>
              </w:r>
            </w:ins>
          </w:p>
        </w:tc>
      </w:tr>
    </w:tbl>
    <w:p w14:paraId="64AD0EAC" w14:textId="77777777" w:rsidR="00250867" w:rsidRPr="00E24B0A" w:rsidRDefault="00250867" w:rsidP="00250867">
      <w:pPr>
        <w:rPr>
          <w:ins w:id="8200" w:author="Samane Shahpouri" w:date="2024-05-17T22:44:00Z" w16du:dateUtc="2024-05-17T20:44:00Z"/>
          <w:rFonts w:asciiTheme="majorBidi" w:hAnsiTheme="majorBidi" w:cstheme="majorBidi"/>
          <w:rPrChange w:id="8201" w:author="Samane Shahpouri" w:date="2024-05-17T23:11:00Z" w16du:dateUtc="2024-05-17T21:11:00Z">
            <w:rPr>
              <w:ins w:id="8202" w:author="Samane Shahpouri" w:date="2024-05-17T22:44:00Z" w16du:dateUtc="2024-05-17T20:44:00Z"/>
            </w:rPr>
          </w:rPrChange>
        </w:rPr>
      </w:pPr>
    </w:p>
    <w:p w14:paraId="5E18D63E" w14:textId="387599D8" w:rsidR="00250867" w:rsidRPr="00507D2D" w:rsidRDefault="00250867" w:rsidP="00507D2D">
      <w:pPr>
        <w:pStyle w:val="Caption"/>
        <w:rPr>
          <w:ins w:id="8203" w:author="Samane Shahpouri" w:date="2024-05-17T22:44:00Z" w16du:dateUtc="2024-05-17T20:44:00Z"/>
        </w:rPr>
      </w:pPr>
      <w:ins w:id="8204" w:author="Samane Shahpouri" w:date="2024-05-17T22:44:00Z" w16du:dateUtc="2024-05-17T20:44:00Z">
        <w:r w:rsidRPr="00507D2D">
          <w:t xml:space="preserve">Table </w:t>
        </w:r>
        <w:r w:rsidRPr="00507D2D">
          <w:fldChar w:fldCharType="begin"/>
        </w:r>
        <w:r w:rsidRPr="00507D2D">
          <w:instrText xml:space="preserve"> SEQ Table \* ARABIC </w:instrText>
        </w:r>
        <w:r w:rsidRPr="00507D2D">
          <w:fldChar w:fldCharType="separate"/>
        </w:r>
      </w:ins>
      <w:ins w:id="8205" w:author="Samane Shahpouri" w:date="2024-05-19T21:34:00Z" w16du:dateUtc="2024-05-19T19:34:00Z">
        <w:r w:rsidR="00230BE0">
          <w:rPr>
            <w:noProof/>
          </w:rPr>
          <w:t>13</w:t>
        </w:r>
      </w:ins>
      <w:ins w:id="8206" w:author="Samane Shahpouri" w:date="2024-05-17T22:44:00Z" w16du:dateUtc="2024-05-17T20:44:00Z">
        <w:r w:rsidRPr="00507D2D">
          <w:fldChar w:fldCharType="end"/>
        </w:r>
        <w:r w:rsidRPr="00507D2D">
          <w:t>: Summary statistics of quantitative parameters for different centers tuned for each radiotracer separately (TL-MC) and tested on all test sets (centers 1-7).</w:t>
        </w:r>
      </w:ins>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E24B0A" w14:paraId="157157D4" w14:textId="77777777" w:rsidTr="00D06CBC">
        <w:trPr>
          <w:trHeight w:val="19"/>
          <w:ins w:id="8207" w:author="Samane Shahpouri" w:date="2024-05-17T22:44:00Z"/>
        </w:trPr>
        <w:tc>
          <w:tcPr>
            <w:tcW w:w="1418" w:type="dxa"/>
            <w:vAlign w:val="center"/>
          </w:tcPr>
          <w:p w14:paraId="79DFE8BA" w14:textId="77777777" w:rsidR="00250867" w:rsidRPr="00E24B0A" w:rsidRDefault="00250867" w:rsidP="00D06CBC">
            <w:pPr>
              <w:rPr>
                <w:ins w:id="8208" w:author="Samane Shahpouri" w:date="2024-05-17T22:44:00Z" w16du:dateUtc="2024-05-17T20:44:00Z"/>
                <w:rFonts w:asciiTheme="majorBidi" w:hAnsiTheme="majorBidi" w:cstheme="majorBidi"/>
                <w:b/>
                <w:bCs/>
                <w:rPrChange w:id="8209" w:author="Samane Shahpouri" w:date="2024-05-17T23:11:00Z" w16du:dateUtc="2024-05-17T21:11:00Z">
                  <w:rPr>
                    <w:ins w:id="8210" w:author="Samane Shahpouri" w:date="2024-05-17T22:44:00Z" w16du:dateUtc="2024-05-17T20:44:00Z"/>
                    <w:b/>
                    <w:bCs/>
                  </w:rPr>
                </w:rPrChange>
              </w:rPr>
            </w:pPr>
            <w:ins w:id="8211" w:author="Samane Shahpouri" w:date="2024-05-17T22:44:00Z" w16du:dateUtc="2024-05-17T20:44:00Z">
              <w:r w:rsidRPr="00E24B0A">
                <w:rPr>
                  <w:rFonts w:asciiTheme="majorBidi" w:hAnsiTheme="majorBidi" w:cstheme="majorBidi"/>
                  <w:b/>
                  <w:bCs/>
                  <w:rPrChange w:id="8212" w:author="Samane Shahpouri" w:date="2024-05-17T23:11:00Z" w16du:dateUtc="2024-05-17T21:11:00Z">
                    <w:rPr>
                      <w:b/>
                      <w:bCs/>
                    </w:rPr>
                  </w:rPrChange>
                </w:rPr>
                <w:t>Quantitative metric</w:t>
              </w:r>
            </w:ins>
          </w:p>
        </w:tc>
        <w:tc>
          <w:tcPr>
            <w:tcW w:w="1559" w:type="dxa"/>
            <w:vAlign w:val="center"/>
          </w:tcPr>
          <w:p w14:paraId="1DF03077" w14:textId="77777777" w:rsidR="00250867" w:rsidRPr="00E24B0A" w:rsidRDefault="00250867" w:rsidP="00D06CBC">
            <w:pPr>
              <w:rPr>
                <w:ins w:id="8213" w:author="Samane Shahpouri" w:date="2024-05-17T22:44:00Z" w16du:dateUtc="2024-05-17T20:44:00Z"/>
                <w:rFonts w:asciiTheme="majorBidi" w:hAnsiTheme="majorBidi" w:cstheme="majorBidi"/>
                <w:b/>
                <w:bCs/>
                <w:rPrChange w:id="8214" w:author="Samane Shahpouri" w:date="2024-05-17T23:11:00Z" w16du:dateUtc="2024-05-17T21:11:00Z">
                  <w:rPr>
                    <w:ins w:id="8215" w:author="Samane Shahpouri" w:date="2024-05-17T22:44:00Z" w16du:dateUtc="2024-05-17T20:44:00Z"/>
                    <w:b/>
                    <w:bCs/>
                  </w:rPr>
                </w:rPrChange>
              </w:rPr>
            </w:pPr>
            <w:ins w:id="8216" w:author="Samane Shahpouri" w:date="2024-05-17T22:44:00Z" w16du:dateUtc="2024-05-17T20:44:00Z">
              <w:r w:rsidRPr="00E24B0A">
                <w:rPr>
                  <w:rFonts w:asciiTheme="majorBidi" w:hAnsiTheme="majorBidi" w:cstheme="majorBidi"/>
                  <w:b/>
                  <w:bCs/>
                  <w:rPrChange w:id="8217" w:author="Samane Shahpouri" w:date="2024-05-17T23:11:00Z" w16du:dateUtc="2024-05-17T21:11:00Z">
                    <w:rPr>
                      <w:b/>
                      <w:bCs/>
                    </w:rPr>
                  </w:rPrChange>
                </w:rPr>
                <w:t>Centre 1-4</w:t>
              </w:r>
            </w:ins>
          </w:p>
        </w:tc>
        <w:tc>
          <w:tcPr>
            <w:tcW w:w="1560" w:type="dxa"/>
            <w:vAlign w:val="center"/>
          </w:tcPr>
          <w:p w14:paraId="228019AD" w14:textId="77777777" w:rsidR="00250867" w:rsidRPr="00E24B0A" w:rsidRDefault="00250867" w:rsidP="00D06CBC">
            <w:pPr>
              <w:rPr>
                <w:ins w:id="8218" w:author="Samane Shahpouri" w:date="2024-05-17T22:44:00Z" w16du:dateUtc="2024-05-17T20:44:00Z"/>
                <w:rFonts w:asciiTheme="majorBidi" w:hAnsiTheme="majorBidi" w:cstheme="majorBidi"/>
                <w:b/>
                <w:bCs/>
                <w:rPrChange w:id="8219" w:author="Samane Shahpouri" w:date="2024-05-17T23:11:00Z" w16du:dateUtc="2024-05-17T21:11:00Z">
                  <w:rPr>
                    <w:ins w:id="8220" w:author="Samane Shahpouri" w:date="2024-05-17T22:44:00Z" w16du:dateUtc="2024-05-17T20:44:00Z"/>
                    <w:b/>
                    <w:bCs/>
                  </w:rPr>
                </w:rPrChange>
              </w:rPr>
            </w:pPr>
            <w:ins w:id="8221" w:author="Samane Shahpouri" w:date="2024-05-17T22:44:00Z" w16du:dateUtc="2024-05-17T20:44:00Z">
              <w:r w:rsidRPr="00E24B0A">
                <w:rPr>
                  <w:rFonts w:asciiTheme="majorBidi" w:hAnsiTheme="majorBidi" w:cstheme="majorBidi"/>
                  <w:b/>
                  <w:bCs/>
                  <w:rPrChange w:id="8222" w:author="Samane Shahpouri" w:date="2024-05-17T23:11:00Z" w16du:dateUtc="2024-05-17T21:11:00Z">
                    <w:rPr>
                      <w:b/>
                      <w:bCs/>
                    </w:rPr>
                  </w:rPrChange>
                </w:rPr>
                <w:t>Centre 5</w:t>
              </w:r>
            </w:ins>
          </w:p>
        </w:tc>
        <w:tc>
          <w:tcPr>
            <w:tcW w:w="1559" w:type="dxa"/>
            <w:vAlign w:val="center"/>
          </w:tcPr>
          <w:p w14:paraId="2765D086" w14:textId="77777777" w:rsidR="00250867" w:rsidRPr="00E24B0A" w:rsidRDefault="00250867" w:rsidP="00D06CBC">
            <w:pPr>
              <w:rPr>
                <w:ins w:id="8223" w:author="Samane Shahpouri" w:date="2024-05-17T22:44:00Z" w16du:dateUtc="2024-05-17T20:44:00Z"/>
                <w:rFonts w:asciiTheme="majorBidi" w:hAnsiTheme="majorBidi" w:cstheme="majorBidi"/>
                <w:b/>
                <w:bCs/>
                <w:rPrChange w:id="8224" w:author="Samane Shahpouri" w:date="2024-05-17T23:11:00Z" w16du:dateUtc="2024-05-17T21:11:00Z">
                  <w:rPr>
                    <w:ins w:id="8225" w:author="Samane Shahpouri" w:date="2024-05-17T22:44:00Z" w16du:dateUtc="2024-05-17T20:44:00Z"/>
                    <w:b/>
                    <w:bCs/>
                  </w:rPr>
                </w:rPrChange>
              </w:rPr>
            </w:pPr>
            <w:ins w:id="8226" w:author="Samane Shahpouri" w:date="2024-05-17T22:44:00Z" w16du:dateUtc="2024-05-17T20:44:00Z">
              <w:r w:rsidRPr="00E24B0A">
                <w:rPr>
                  <w:rFonts w:asciiTheme="majorBidi" w:hAnsiTheme="majorBidi" w:cstheme="majorBidi"/>
                  <w:b/>
                  <w:bCs/>
                  <w:rPrChange w:id="8227" w:author="Samane Shahpouri" w:date="2024-05-17T23:11:00Z" w16du:dateUtc="2024-05-17T21:11:00Z">
                    <w:rPr>
                      <w:b/>
                      <w:bCs/>
                    </w:rPr>
                  </w:rPrChange>
                </w:rPr>
                <w:t>Centre 6</w:t>
              </w:r>
            </w:ins>
          </w:p>
        </w:tc>
        <w:tc>
          <w:tcPr>
            <w:tcW w:w="1559" w:type="dxa"/>
            <w:vAlign w:val="center"/>
          </w:tcPr>
          <w:p w14:paraId="07FD73E2" w14:textId="77777777" w:rsidR="00250867" w:rsidRPr="00E24B0A" w:rsidRDefault="00250867" w:rsidP="00D06CBC">
            <w:pPr>
              <w:rPr>
                <w:ins w:id="8228" w:author="Samane Shahpouri" w:date="2024-05-17T22:44:00Z" w16du:dateUtc="2024-05-17T20:44:00Z"/>
                <w:rFonts w:asciiTheme="majorBidi" w:hAnsiTheme="majorBidi" w:cstheme="majorBidi"/>
                <w:b/>
                <w:bCs/>
                <w:rPrChange w:id="8229" w:author="Samane Shahpouri" w:date="2024-05-17T23:11:00Z" w16du:dateUtc="2024-05-17T21:11:00Z">
                  <w:rPr>
                    <w:ins w:id="8230" w:author="Samane Shahpouri" w:date="2024-05-17T22:44:00Z" w16du:dateUtc="2024-05-17T20:44:00Z"/>
                    <w:b/>
                    <w:bCs/>
                  </w:rPr>
                </w:rPrChange>
              </w:rPr>
            </w:pPr>
            <w:ins w:id="8231" w:author="Samane Shahpouri" w:date="2024-05-17T22:44:00Z" w16du:dateUtc="2024-05-17T20:44:00Z">
              <w:r w:rsidRPr="00E24B0A">
                <w:rPr>
                  <w:rFonts w:asciiTheme="majorBidi" w:hAnsiTheme="majorBidi" w:cstheme="majorBidi"/>
                  <w:b/>
                  <w:bCs/>
                  <w:rPrChange w:id="8232" w:author="Samane Shahpouri" w:date="2024-05-17T23:11:00Z" w16du:dateUtc="2024-05-17T21:11:00Z">
                    <w:rPr>
                      <w:b/>
                      <w:bCs/>
                    </w:rPr>
                  </w:rPrChange>
                </w:rPr>
                <w:t>Centre 7</w:t>
              </w:r>
            </w:ins>
          </w:p>
        </w:tc>
        <w:tc>
          <w:tcPr>
            <w:tcW w:w="1918" w:type="dxa"/>
            <w:gridSpan w:val="2"/>
            <w:vAlign w:val="center"/>
          </w:tcPr>
          <w:p w14:paraId="2153585B" w14:textId="77777777" w:rsidR="00250867" w:rsidRPr="00E24B0A" w:rsidRDefault="00250867" w:rsidP="00D06CBC">
            <w:pPr>
              <w:rPr>
                <w:ins w:id="8233" w:author="Samane Shahpouri" w:date="2024-05-17T22:44:00Z" w16du:dateUtc="2024-05-17T20:44:00Z"/>
                <w:rFonts w:asciiTheme="majorBidi" w:hAnsiTheme="majorBidi" w:cstheme="majorBidi"/>
                <w:b/>
                <w:bCs/>
                <w:rPrChange w:id="8234" w:author="Samane Shahpouri" w:date="2024-05-17T23:11:00Z" w16du:dateUtc="2024-05-17T21:11:00Z">
                  <w:rPr>
                    <w:ins w:id="8235" w:author="Samane Shahpouri" w:date="2024-05-17T22:44:00Z" w16du:dateUtc="2024-05-17T20:44:00Z"/>
                    <w:b/>
                    <w:bCs/>
                  </w:rPr>
                </w:rPrChange>
              </w:rPr>
            </w:pPr>
            <w:ins w:id="8236" w:author="Samane Shahpouri" w:date="2024-05-17T22:44:00Z" w16du:dateUtc="2024-05-17T20:44:00Z">
              <w:r w:rsidRPr="00E24B0A">
                <w:rPr>
                  <w:rFonts w:asciiTheme="majorBidi" w:hAnsiTheme="majorBidi" w:cstheme="majorBidi"/>
                  <w:b/>
                  <w:bCs/>
                  <w:rPrChange w:id="8237" w:author="Samane Shahpouri" w:date="2024-05-17T23:11:00Z" w16du:dateUtc="2024-05-17T21:11:00Z">
                    <w:rPr>
                      <w:b/>
                      <w:bCs/>
                    </w:rPr>
                  </w:rPrChange>
                </w:rPr>
                <w:t>All Test Set</w:t>
              </w:r>
            </w:ins>
          </w:p>
        </w:tc>
      </w:tr>
      <w:tr w:rsidR="00250867" w:rsidRPr="00E24B0A" w14:paraId="5536C35B" w14:textId="77777777" w:rsidTr="00D06CBC">
        <w:trPr>
          <w:trHeight w:val="397"/>
          <w:ins w:id="8238" w:author="Samane Shahpouri" w:date="2024-05-17T22:44:00Z"/>
        </w:trPr>
        <w:tc>
          <w:tcPr>
            <w:tcW w:w="1418" w:type="dxa"/>
            <w:vAlign w:val="center"/>
          </w:tcPr>
          <w:p w14:paraId="38431F68" w14:textId="77777777" w:rsidR="00250867" w:rsidRPr="00E24B0A" w:rsidRDefault="00250867" w:rsidP="00D06CBC">
            <w:pPr>
              <w:rPr>
                <w:ins w:id="8239" w:author="Samane Shahpouri" w:date="2024-05-17T22:44:00Z" w16du:dateUtc="2024-05-17T20:44:00Z"/>
                <w:rFonts w:asciiTheme="majorBidi" w:hAnsiTheme="majorBidi" w:cstheme="majorBidi"/>
                <w:b/>
                <w:bCs/>
                <w:rPrChange w:id="8240" w:author="Samane Shahpouri" w:date="2024-05-17T23:11:00Z" w16du:dateUtc="2024-05-17T21:11:00Z">
                  <w:rPr>
                    <w:ins w:id="8241" w:author="Samane Shahpouri" w:date="2024-05-17T22:44:00Z" w16du:dateUtc="2024-05-17T20:44:00Z"/>
                    <w:b/>
                    <w:bCs/>
                  </w:rPr>
                </w:rPrChange>
              </w:rPr>
            </w:pPr>
            <w:ins w:id="8242" w:author="Samane Shahpouri" w:date="2024-05-17T22:44:00Z" w16du:dateUtc="2024-05-17T20:44:00Z">
              <w:r w:rsidRPr="00E24B0A">
                <w:rPr>
                  <w:rFonts w:asciiTheme="majorBidi" w:hAnsiTheme="majorBidi" w:cstheme="majorBidi"/>
                  <w:b/>
                  <w:bCs/>
                  <w:rPrChange w:id="8243" w:author="Samane Shahpouri" w:date="2024-05-17T23:11:00Z" w16du:dateUtc="2024-05-17T21:11:00Z">
                    <w:rPr>
                      <w:b/>
                      <w:bCs/>
                    </w:rPr>
                  </w:rPrChange>
                </w:rPr>
                <w:t>ME</w:t>
              </w:r>
            </w:ins>
          </w:p>
        </w:tc>
        <w:tc>
          <w:tcPr>
            <w:tcW w:w="1559" w:type="dxa"/>
            <w:vAlign w:val="center"/>
          </w:tcPr>
          <w:p w14:paraId="0218A5E3" w14:textId="77777777" w:rsidR="00250867" w:rsidRPr="00E24B0A" w:rsidRDefault="00250867" w:rsidP="00D06CBC">
            <w:pPr>
              <w:rPr>
                <w:ins w:id="8244" w:author="Samane Shahpouri" w:date="2024-05-17T22:44:00Z" w16du:dateUtc="2024-05-17T20:44:00Z"/>
                <w:rFonts w:asciiTheme="majorBidi" w:hAnsiTheme="majorBidi" w:cstheme="majorBidi"/>
                <w:sz w:val="20"/>
                <w:szCs w:val="20"/>
                <w:rPrChange w:id="8245" w:author="Samane Shahpouri" w:date="2024-05-17T23:11:00Z" w16du:dateUtc="2024-05-17T21:11:00Z">
                  <w:rPr>
                    <w:ins w:id="8246" w:author="Samane Shahpouri" w:date="2024-05-17T22:44:00Z" w16du:dateUtc="2024-05-17T20:44:00Z"/>
                    <w:rFonts w:asciiTheme="majorHAnsi" w:hAnsiTheme="majorHAnsi" w:cstheme="majorHAnsi"/>
                    <w:sz w:val="20"/>
                    <w:szCs w:val="20"/>
                  </w:rPr>
                </w:rPrChange>
              </w:rPr>
            </w:pPr>
            <w:ins w:id="8247" w:author="Samane Shahpouri" w:date="2024-05-17T22:44:00Z" w16du:dateUtc="2024-05-17T20:44:00Z">
              <w:r w:rsidRPr="00E24B0A">
                <w:rPr>
                  <w:rFonts w:asciiTheme="majorBidi" w:hAnsiTheme="majorBidi" w:cstheme="majorBidi"/>
                  <w:sz w:val="20"/>
                  <w:szCs w:val="20"/>
                  <w:rPrChange w:id="8248" w:author="Samane Shahpouri" w:date="2024-05-17T23:11:00Z" w16du:dateUtc="2024-05-17T21:11:00Z">
                    <w:rPr>
                      <w:rFonts w:asciiTheme="majorHAnsi" w:hAnsiTheme="majorHAnsi" w:cstheme="majorHAnsi"/>
                      <w:sz w:val="20"/>
                      <w:szCs w:val="20"/>
                    </w:rPr>
                  </w:rPrChange>
                </w:rPr>
                <w:t>-0.56 ± 0.74</w:t>
              </w:r>
            </w:ins>
          </w:p>
        </w:tc>
        <w:tc>
          <w:tcPr>
            <w:tcW w:w="1560" w:type="dxa"/>
            <w:vAlign w:val="center"/>
          </w:tcPr>
          <w:p w14:paraId="06A0A56C" w14:textId="77777777" w:rsidR="00250867" w:rsidRPr="00E24B0A" w:rsidRDefault="00250867" w:rsidP="00D06CBC">
            <w:pPr>
              <w:rPr>
                <w:ins w:id="8249" w:author="Samane Shahpouri" w:date="2024-05-17T22:44:00Z" w16du:dateUtc="2024-05-17T20:44:00Z"/>
                <w:rFonts w:asciiTheme="majorBidi" w:hAnsiTheme="majorBidi" w:cstheme="majorBidi"/>
                <w:sz w:val="20"/>
                <w:szCs w:val="20"/>
                <w:rPrChange w:id="8250" w:author="Samane Shahpouri" w:date="2024-05-17T23:11:00Z" w16du:dateUtc="2024-05-17T21:11:00Z">
                  <w:rPr>
                    <w:ins w:id="8251" w:author="Samane Shahpouri" w:date="2024-05-17T22:44:00Z" w16du:dateUtc="2024-05-17T20:44:00Z"/>
                    <w:rFonts w:asciiTheme="majorHAnsi" w:hAnsiTheme="majorHAnsi" w:cstheme="majorHAnsi"/>
                    <w:sz w:val="20"/>
                    <w:szCs w:val="20"/>
                  </w:rPr>
                </w:rPrChange>
              </w:rPr>
            </w:pPr>
            <w:ins w:id="8252" w:author="Samane Shahpouri" w:date="2024-05-17T22:44:00Z" w16du:dateUtc="2024-05-17T20:44:00Z">
              <w:r w:rsidRPr="00E24B0A">
                <w:rPr>
                  <w:rFonts w:asciiTheme="majorBidi" w:hAnsiTheme="majorBidi" w:cstheme="majorBidi"/>
                  <w:sz w:val="20"/>
                  <w:szCs w:val="20"/>
                  <w:rPrChange w:id="8253" w:author="Samane Shahpouri" w:date="2024-05-17T23:11:00Z" w16du:dateUtc="2024-05-17T21:11:00Z">
                    <w:rPr>
                      <w:rFonts w:asciiTheme="majorHAnsi" w:hAnsiTheme="majorHAnsi" w:cstheme="majorHAnsi"/>
                      <w:sz w:val="20"/>
                      <w:szCs w:val="20"/>
                    </w:rPr>
                  </w:rPrChange>
                </w:rPr>
                <w:t>-1.92 ± 0.58</w:t>
              </w:r>
            </w:ins>
          </w:p>
        </w:tc>
        <w:tc>
          <w:tcPr>
            <w:tcW w:w="1559" w:type="dxa"/>
            <w:vAlign w:val="center"/>
          </w:tcPr>
          <w:p w14:paraId="5BF6DD4D" w14:textId="77777777" w:rsidR="00250867" w:rsidRPr="00E24B0A" w:rsidRDefault="00250867" w:rsidP="00D06CBC">
            <w:pPr>
              <w:rPr>
                <w:ins w:id="8254" w:author="Samane Shahpouri" w:date="2024-05-17T22:44:00Z" w16du:dateUtc="2024-05-17T20:44:00Z"/>
                <w:rFonts w:asciiTheme="majorBidi" w:hAnsiTheme="majorBidi" w:cstheme="majorBidi"/>
                <w:sz w:val="20"/>
                <w:szCs w:val="20"/>
                <w:rPrChange w:id="8255" w:author="Samane Shahpouri" w:date="2024-05-17T23:11:00Z" w16du:dateUtc="2024-05-17T21:11:00Z">
                  <w:rPr>
                    <w:ins w:id="8256" w:author="Samane Shahpouri" w:date="2024-05-17T22:44:00Z" w16du:dateUtc="2024-05-17T20:44:00Z"/>
                    <w:rFonts w:asciiTheme="majorHAnsi" w:hAnsiTheme="majorHAnsi" w:cstheme="majorHAnsi"/>
                    <w:sz w:val="20"/>
                    <w:szCs w:val="20"/>
                  </w:rPr>
                </w:rPrChange>
              </w:rPr>
            </w:pPr>
            <w:ins w:id="8257" w:author="Samane Shahpouri" w:date="2024-05-17T22:44:00Z" w16du:dateUtc="2024-05-17T20:44:00Z">
              <w:r w:rsidRPr="00E24B0A">
                <w:rPr>
                  <w:rFonts w:asciiTheme="majorBidi" w:hAnsiTheme="majorBidi" w:cstheme="majorBidi"/>
                  <w:sz w:val="20"/>
                  <w:szCs w:val="20"/>
                  <w:rPrChange w:id="8258" w:author="Samane Shahpouri" w:date="2024-05-17T23:11:00Z" w16du:dateUtc="2024-05-17T21:11:00Z">
                    <w:rPr>
                      <w:rFonts w:asciiTheme="majorHAnsi" w:hAnsiTheme="majorHAnsi" w:cstheme="majorHAnsi"/>
                      <w:sz w:val="20"/>
                      <w:szCs w:val="20"/>
                    </w:rPr>
                  </w:rPrChange>
                </w:rPr>
                <w:t>-0.46 ± 0.16</w:t>
              </w:r>
            </w:ins>
          </w:p>
        </w:tc>
        <w:tc>
          <w:tcPr>
            <w:tcW w:w="1559" w:type="dxa"/>
            <w:vAlign w:val="center"/>
          </w:tcPr>
          <w:p w14:paraId="2894C53B" w14:textId="77777777" w:rsidR="00250867" w:rsidRPr="00E24B0A" w:rsidRDefault="00250867" w:rsidP="00D06CBC">
            <w:pPr>
              <w:rPr>
                <w:ins w:id="8259" w:author="Samane Shahpouri" w:date="2024-05-17T22:44:00Z" w16du:dateUtc="2024-05-17T20:44:00Z"/>
                <w:rFonts w:asciiTheme="majorBidi" w:hAnsiTheme="majorBidi" w:cstheme="majorBidi"/>
                <w:sz w:val="20"/>
                <w:szCs w:val="20"/>
                <w:rPrChange w:id="8260" w:author="Samane Shahpouri" w:date="2024-05-17T23:11:00Z" w16du:dateUtc="2024-05-17T21:11:00Z">
                  <w:rPr>
                    <w:ins w:id="8261" w:author="Samane Shahpouri" w:date="2024-05-17T22:44:00Z" w16du:dateUtc="2024-05-17T20:44:00Z"/>
                    <w:rFonts w:asciiTheme="majorHAnsi" w:hAnsiTheme="majorHAnsi" w:cstheme="majorHAnsi"/>
                    <w:sz w:val="20"/>
                    <w:szCs w:val="20"/>
                  </w:rPr>
                </w:rPrChange>
              </w:rPr>
            </w:pPr>
            <w:ins w:id="8262" w:author="Samane Shahpouri" w:date="2024-05-17T22:44:00Z" w16du:dateUtc="2024-05-17T20:44:00Z">
              <w:r w:rsidRPr="00E24B0A">
                <w:rPr>
                  <w:rFonts w:asciiTheme="majorBidi" w:hAnsiTheme="majorBidi" w:cstheme="majorBidi"/>
                  <w:sz w:val="20"/>
                  <w:szCs w:val="20"/>
                  <w:rPrChange w:id="8263" w:author="Samane Shahpouri" w:date="2024-05-17T23:11:00Z" w16du:dateUtc="2024-05-17T21:11:00Z">
                    <w:rPr>
                      <w:rFonts w:asciiTheme="majorHAnsi" w:hAnsiTheme="majorHAnsi" w:cstheme="majorHAnsi"/>
                      <w:sz w:val="20"/>
                      <w:szCs w:val="20"/>
                    </w:rPr>
                  </w:rPrChange>
                </w:rPr>
                <w:t>-0.61 ± 0.09</w:t>
              </w:r>
            </w:ins>
          </w:p>
        </w:tc>
        <w:tc>
          <w:tcPr>
            <w:tcW w:w="1918" w:type="dxa"/>
            <w:gridSpan w:val="2"/>
            <w:vAlign w:val="center"/>
          </w:tcPr>
          <w:p w14:paraId="6E5F330F" w14:textId="77777777" w:rsidR="00250867" w:rsidRPr="00E24B0A" w:rsidRDefault="00250867" w:rsidP="00D06CBC">
            <w:pPr>
              <w:rPr>
                <w:ins w:id="8264" w:author="Samane Shahpouri" w:date="2024-05-17T22:44:00Z" w16du:dateUtc="2024-05-17T20:44:00Z"/>
                <w:rFonts w:asciiTheme="majorBidi" w:hAnsiTheme="majorBidi" w:cstheme="majorBidi"/>
                <w:sz w:val="20"/>
                <w:szCs w:val="20"/>
                <w:rPrChange w:id="8265" w:author="Samane Shahpouri" w:date="2024-05-17T23:11:00Z" w16du:dateUtc="2024-05-17T21:11:00Z">
                  <w:rPr>
                    <w:ins w:id="8266" w:author="Samane Shahpouri" w:date="2024-05-17T22:44:00Z" w16du:dateUtc="2024-05-17T20:44:00Z"/>
                    <w:rFonts w:asciiTheme="majorHAnsi" w:hAnsiTheme="majorHAnsi" w:cstheme="majorHAnsi"/>
                    <w:sz w:val="20"/>
                    <w:szCs w:val="20"/>
                  </w:rPr>
                </w:rPrChange>
              </w:rPr>
            </w:pPr>
            <w:ins w:id="8267" w:author="Samane Shahpouri" w:date="2024-05-17T22:44:00Z" w16du:dateUtc="2024-05-17T20:44:00Z">
              <w:r w:rsidRPr="00E24B0A">
                <w:rPr>
                  <w:rFonts w:asciiTheme="majorBidi" w:hAnsiTheme="majorBidi" w:cstheme="majorBidi"/>
                  <w:sz w:val="20"/>
                  <w:szCs w:val="20"/>
                  <w:rPrChange w:id="8268" w:author="Samane Shahpouri" w:date="2024-05-17T23:11:00Z" w16du:dateUtc="2024-05-17T21:11:00Z">
                    <w:rPr>
                      <w:rFonts w:asciiTheme="majorHAnsi" w:hAnsiTheme="majorHAnsi" w:cstheme="majorHAnsi"/>
                      <w:sz w:val="20"/>
                      <w:szCs w:val="20"/>
                    </w:rPr>
                  </w:rPrChange>
                </w:rPr>
                <w:t>-0.95 ± 0.78</w:t>
              </w:r>
            </w:ins>
          </w:p>
        </w:tc>
      </w:tr>
      <w:tr w:rsidR="00250867" w:rsidRPr="00E24B0A" w14:paraId="65A1E996" w14:textId="77777777" w:rsidTr="00D06CBC">
        <w:trPr>
          <w:trHeight w:val="397"/>
          <w:ins w:id="8269" w:author="Samane Shahpouri" w:date="2024-05-17T22:44:00Z"/>
        </w:trPr>
        <w:tc>
          <w:tcPr>
            <w:tcW w:w="1418" w:type="dxa"/>
            <w:vAlign w:val="center"/>
          </w:tcPr>
          <w:p w14:paraId="30F14C1B" w14:textId="77777777" w:rsidR="00250867" w:rsidRPr="00E24B0A" w:rsidRDefault="00250867" w:rsidP="00D06CBC">
            <w:pPr>
              <w:rPr>
                <w:ins w:id="8270" w:author="Samane Shahpouri" w:date="2024-05-17T22:44:00Z" w16du:dateUtc="2024-05-17T20:44:00Z"/>
                <w:rFonts w:asciiTheme="majorBidi" w:hAnsiTheme="majorBidi" w:cstheme="majorBidi"/>
                <w:rPrChange w:id="8271" w:author="Samane Shahpouri" w:date="2024-05-17T23:11:00Z" w16du:dateUtc="2024-05-17T21:11:00Z">
                  <w:rPr>
                    <w:ins w:id="8272" w:author="Samane Shahpouri" w:date="2024-05-17T22:44:00Z" w16du:dateUtc="2024-05-17T20:44:00Z"/>
                  </w:rPr>
                </w:rPrChange>
              </w:rPr>
            </w:pPr>
            <w:ins w:id="8273" w:author="Samane Shahpouri" w:date="2024-05-17T22:44:00Z" w16du:dateUtc="2024-05-17T20:44:00Z">
              <w:r w:rsidRPr="00E24B0A">
                <w:rPr>
                  <w:rFonts w:asciiTheme="majorBidi" w:hAnsiTheme="majorBidi" w:cstheme="majorBidi"/>
                  <w:b/>
                  <w:bCs/>
                  <w:rPrChange w:id="8274" w:author="Samane Shahpouri" w:date="2024-05-17T23:11:00Z" w16du:dateUtc="2024-05-17T21:11:00Z">
                    <w:rPr>
                      <w:b/>
                      <w:bCs/>
                    </w:rPr>
                  </w:rPrChange>
                </w:rPr>
                <w:t>MAE</w:t>
              </w:r>
            </w:ins>
          </w:p>
        </w:tc>
        <w:tc>
          <w:tcPr>
            <w:tcW w:w="1559" w:type="dxa"/>
            <w:vAlign w:val="center"/>
          </w:tcPr>
          <w:p w14:paraId="34017DAD" w14:textId="77777777" w:rsidR="00250867" w:rsidRPr="00E24B0A" w:rsidRDefault="00250867" w:rsidP="00D06CBC">
            <w:pPr>
              <w:rPr>
                <w:ins w:id="8275" w:author="Samane Shahpouri" w:date="2024-05-17T22:44:00Z" w16du:dateUtc="2024-05-17T20:44:00Z"/>
                <w:rFonts w:asciiTheme="majorBidi" w:hAnsiTheme="majorBidi" w:cstheme="majorBidi"/>
                <w:sz w:val="20"/>
                <w:szCs w:val="20"/>
                <w:rPrChange w:id="8276" w:author="Samane Shahpouri" w:date="2024-05-17T23:11:00Z" w16du:dateUtc="2024-05-17T21:11:00Z">
                  <w:rPr>
                    <w:ins w:id="8277" w:author="Samane Shahpouri" w:date="2024-05-17T22:44:00Z" w16du:dateUtc="2024-05-17T20:44:00Z"/>
                    <w:rFonts w:asciiTheme="majorHAnsi" w:hAnsiTheme="majorHAnsi" w:cstheme="majorHAnsi"/>
                    <w:sz w:val="20"/>
                    <w:szCs w:val="20"/>
                  </w:rPr>
                </w:rPrChange>
              </w:rPr>
            </w:pPr>
            <w:ins w:id="8278" w:author="Samane Shahpouri" w:date="2024-05-17T22:44:00Z" w16du:dateUtc="2024-05-17T20:44:00Z">
              <w:r w:rsidRPr="00E24B0A">
                <w:rPr>
                  <w:rFonts w:asciiTheme="majorBidi" w:hAnsiTheme="majorBidi" w:cstheme="majorBidi"/>
                  <w:sz w:val="20"/>
                  <w:szCs w:val="20"/>
                  <w:rPrChange w:id="8279" w:author="Samane Shahpouri" w:date="2024-05-17T23:11:00Z" w16du:dateUtc="2024-05-17T21:11:00Z">
                    <w:rPr>
                      <w:rFonts w:asciiTheme="majorHAnsi" w:hAnsiTheme="majorHAnsi" w:cstheme="majorHAnsi"/>
                      <w:sz w:val="20"/>
                      <w:szCs w:val="20"/>
                    </w:rPr>
                  </w:rPrChange>
                </w:rPr>
                <w:t>1.28 ± 0.37</w:t>
              </w:r>
            </w:ins>
          </w:p>
        </w:tc>
        <w:tc>
          <w:tcPr>
            <w:tcW w:w="1560" w:type="dxa"/>
            <w:vAlign w:val="center"/>
          </w:tcPr>
          <w:p w14:paraId="383F35D5" w14:textId="77777777" w:rsidR="00250867" w:rsidRPr="00E24B0A" w:rsidRDefault="00250867" w:rsidP="00D06CBC">
            <w:pPr>
              <w:rPr>
                <w:ins w:id="8280" w:author="Samane Shahpouri" w:date="2024-05-17T22:44:00Z" w16du:dateUtc="2024-05-17T20:44:00Z"/>
                <w:rFonts w:asciiTheme="majorBidi" w:hAnsiTheme="majorBidi" w:cstheme="majorBidi"/>
                <w:sz w:val="20"/>
                <w:szCs w:val="20"/>
                <w:rPrChange w:id="8281" w:author="Samane Shahpouri" w:date="2024-05-17T23:11:00Z" w16du:dateUtc="2024-05-17T21:11:00Z">
                  <w:rPr>
                    <w:ins w:id="8282" w:author="Samane Shahpouri" w:date="2024-05-17T22:44:00Z" w16du:dateUtc="2024-05-17T20:44:00Z"/>
                    <w:rFonts w:asciiTheme="majorHAnsi" w:hAnsiTheme="majorHAnsi" w:cstheme="majorHAnsi"/>
                    <w:sz w:val="20"/>
                    <w:szCs w:val="20"/>
                  </w:rPr>
                </w:rPrChange>
              </w:rPr>
            </w:pPr>
            <w:ins w:id="8283" w:author="Samane Shahpouri" w:date="2024-05-17T22:44:00Z" w16du:dateUtc="2024-05-17T20:44:00Z">
              <w:r w:rsidRPr="00E24B0A">
                <w:rPr>
                  <w:rFonts w:asciiTheme="majorBidi" w:hAnsiTheme="majorBidi" w:cstheme="majorBidi"/>
                  <w:sz w:val="20"/>
                  <w:szCs w:val="20"/>
                  <w:rPrChange w:id="8284" w:author="Samane Shahpouri" w:date="2024-05-17T23:11:00Z" w16du:dateUtc="2024-05-17T21:11:00Z">
                    <w:rPr>
                      <w:rFonts w:asciiTheme="majorHAnsi" w:hAnsiTheme="majorHAnsi" w:cstheme="majorHAnsi"/>
                      <w:sz w:val="20"/>
                      <w:szCs w:val="20"/>
                    </w:rPr>
                  </w:rPrChange>
                </w:rPr>
                <w:t>2.38 ± 0.76</w:t>
              </w:r>
            </w:ins>
          </w:p>
        </w:tc>
        <w:tc>
          <w:tcPr>
            <w:tcW w:w="1559" w:type="dxa"/>
            <w:vAlign w:val="center"/>
          </w:tcPr>
          <w:p w14:paraId="6C00FA01" w14:textId="77777777" w:rsidR="00250867" w:rsidRPr="00E24B0A" w:rsidRDefault="00250867" w:rsidP="00D06CBC">
            <w:pPr>
              <w:rPr>
                <w:ins w:id="8285" w:author="Samane Shahpouri" w:date="2024-05-17T22:44:00Z" w16du:dateUtc="2024-05-17T20:44:00Z"/>
                <w:rFonts w:asciiTheme="majorBidi" w:hAnsiTheme="majorBidi" w:cstheme="majorBidi"/>
                <w:sz w:val="20"/>
                <w:szCs w:val="20"/>
                <w:rPrChange w:id="8286" w:author="Samane Shahpouri" w:date="2024-05-17T23:11:00Z" w16du:dateUtc="2024-05-17T21:11:00Z">
                  <w:rPr>
                    <w:ins w:id="8287" w:author="Samane Shahpouri" w:date="2024-05-17T22:44:00Z" w16du:dateUtc="2024-05-17T20:44:00Z"/>
                    <w:rFonts w:asciiTheme="majorHAnsi" w:hAnsiTheme="majorHAnsi" w:cstheme="majorHAnsi"/>
                    <w:sz w:val="20"/>
                    <w:szCs w:val="20"/>
                  </w:rPr>
                </w:rPrChange>
              </w:rPr>
            </w:pPr>
            <w:ins w:id="8288" w:author="Samane Shahpouri" w:date="2024-05-17T22:44:00Z" w16du:dateUtc="2024-05-17T20:44:00Z">
              <w:r w:rsidRPr="00E24B0A">
                <w:rPr>
                  <w:rFonts w:asciiTheme="majorBidi" w:hAnsiTheme="majorBidi" w:cstheme="majorBidi"/>
                  <w:sz w:val="20"/>
                  <w:szCs w:val="20"/>
                  <w:rPrChange w:id="8289" w:author="Samane Shahpouri" w:date="2024-05-17T23:11:00Z" w16du:dateUtc="2024-05-17T21:11:00Z">
                    <w:rPr>
                      <w:rFonts w:asciiTheme="majorHAnsi" w:hAnsiTheme="majorHAnsi" w:cstheme="majorHAnsi"/>
                      <w:sz w:val="20"/>
                      <w:szCs w:val="20"/>
                    </w:rPr>
                  </w:rPrChange>
                </w:rPr>
                <w:t>0.64 ± 0.13</w:t>
              </w:r>
            </w:ins>
          </w:p>
        </w:tc>
        <w:tc>
          <w:tcPr>
            <w:tcW w:w="1559" w:type="dxa"/>
            <w:vAlign w:val="center"/>
          </w:tcPr>
          <w:p w14:paraId="7C83D918" w14:textId="77777777" w:rsidR="00250867" w:rsidRPr="00E24B0A" w:rsidRDefault="00250867" w:rsidP="00D06CBC">
            <w:pPr>
              <w:rPr>
                <w:ins w:id="8290" w:author="Samane Shahpouri" w:date="2024-05-17T22:44:00Z" w16du:dateUtc="2024-05-17T20:44:00Z"/>
                <w:rFonts w:asciiTheme="majorBidi" w:hAnsiTheme="majorBidi" w:cstheme="majorBidi"/>
                <w:sz w:val="20"/>
                <w:szCs w:val="20"/>
                <w:rPrChange w:id="8291" w:author="Samane Shahpouri" w:date="2024-05-17T23:11:00Z" w16du:dateUtc="2024-05-17T21:11:00Z">
                  <w:rPr>
                    <w:ins w:id="8292" w:author="Samane Shahpouri" w:date="2024-05-17T22:44:00Z" w16du:dateUtc="2024-05-17T20:44:00Z"/>
                    <w:rFonts w:asciiTheme="majorHAnsi" w:hAnsiTheme="majorHAnsi" w:cstheme="majorHAnsi"/>
                    <w:sz w:val="20"/>
                    <w:szCs w:val="20"/>
                  </w:rPr>
                </w:rPrChange>
              </w:rPr>
            </w:pPr>
            <w:ins w:id="8293" w:author="Samane Shahpouri" w:date="2024-05-17T22:44:00Z" w16du:dateUtc="2024-05-17T20:44:00Z">
              <w:r w:rsidRPr="00E24B0A">
                <w:rPr>
                  <w:rFonts w:asciiTheme="majorBidi" w:hAnsiTheme="majorBidi" w:cstheme="majorBidi"/>
                  <w:sz w:val="20"/>
                  <w:szCs w:val="20"/>
                  <w:rPrChange w:id="8294" w:author="Samane Shahpouri" w:date="2024-05-17T23:11:00Z" w16du:dateUtc="2024-05-17T21:11:00Z">
                    <w:rPr>
                      <w:rFonts w:asciiTheme="majorHAnsi" w:hAnsiTheme="majorHAnsi" w:cstheme="majorHAnsi"/>
                      <w:sz w:val="20"/>
                      <w:szCs w:val="20"/>
                    </w:rPr>
                  </w:rPrChange>
                </w:rPr>
                <w:t>0.73 ± 0.12</w:t>
              </w:r>
            </w:ins>
          </w:p>
        </w:tc>
        <w:tc>
          <w:tcPr>
            <w:tcW w:w="1918" w:type="dxa"/>
            <w:gridSpan w:val="2"/>
            <w:vAlign w:val="center"/>
          </w:tcPr>
          <w:p w14:paraId="692C5ABD" w14:textId="77777777" w:rsidR="00250867" w:rsidRPr="00E24B0A" w:rsidRDefault="00250867" w:rsidP="00D06CBC">
            <w:pPr>
              <w:rPr>
                <w:ins w:id="8295" w:author="Samane Shahpouri" w:date="2024-05-17T22:44:00Z" w16du:dateUtc="2024-05-17T20:44:00Z"/>
                <w:rFonts w:asciiTheme="majorBidi" w:hAnsiTheme="majorBidi" w:cstheme="majorBidi"/>
                <w:sz w:val="20"/>
                <w:szCs w:val="20"/>
                <w:rPrChange w:id="8296" w:author="Samane Shahpouri" w:date="2024-05-17T23:11:00Z" w16du:dateUtc="2024-05-17T21:11:00Z">
                  <w:rPr>
                    <w:ins w:id="8297" w:author="Samane Shahpouri" w:date="2024-05-17T22:44:00Z" w16du:dateUtc="2024-05-17T20:44:00Z"/>
                    <w:rFonts w:asciiTheme="majorHAnsi" w:hAnsiTheme="majorHAnsi" w:cstheme="majorHAnsi"/>
                    <w:sz w:val="20"/>
                    <w:szCs w:val="20"/>
                  </w:rPr>
                </w:rPrChange>
              </w:rPr>
            </w:pPr>
            <w:ins w:id="8298" w:author="Samane Shahpouri" w:date="2024-05-17T22:44:00Z" w16du:dateUtc="2024-05-17T20:44:00Z">
              <w:r w:rsidRPr="00E24B0A">
                <w:rPr>
                  <w:rFonts w:asciiTheme="majorBidi" w:hAnsiTheme="majorBidi" w:cstheme="majorBidi"/>
                  <w:sz w:val="20"/>
                  <w:szCs w:val="20"/>
                  <w:rPrChange w:id="8299" w:author="Samane Shahpouri" w:date="2024-05-17T23:11:00Z" w16du:dateUtc="2024-05-17T21:11:00Z">
                    <w:rPr>
                      <w:rFonts w:asciiTheme="majorHAnsi" w:hAnsiTheme="majorHAnsi" w:cstheme="majorHAnsi"/>
                      <w:sz w:val="20"/>
                      <w:szCs w:val="20"/>
                    </w:rPr>
                  </w:rPrChange>
                </w:rPr>
                <w:t>1.30 ± 0.86</w:t>
              </w:r>
            </w:ins>
          </w:p>
        </w:tc>
      </w:tr>
      <w:tr w:rsidR="00250867" w:rsidRPr="00E24B0A" w14:paraId="48F0E686" w14:textId="77777777" w:rsidTr="00D06CBC">
        <w:trPr>
          <w:trHeight w:val="397"/>
          <w:ins w:id="8300" w:author="Samane Shahpouri" w:date="2024-05-17T22:44:00Z"/>
        </w:trPr>
        <w:tc>
          <w:tcPr>
            <w:tcW w:w="1418" w:type="dxa"/>
            <w:vAlign w:val="center"/>
          </w:tcPr>
          <w:p w14:paraId="0F8B1309" w14:textId="77777777" w:rsidR="00250867" w:rsidRPr="00E24B0A" w:rsidRDefault="00250867" w:rsidP="00D06CBC">
            <w:pPr>
              <w:rPr>
                <w:ins w:id="8301" w:author="Samane Shahpouri" w:date="2024-05-17T22:44:00Z" w16du:dateUtc="2024-05-17T20:44:00Z"/>
                <w:rFonts w:asciiTheme="majorBidi" w:hAnsiTheme="majorBidi" w:cstheme="majorBidi"/>
                <w:rPrChange w:id="8302" w:author="Samane Shahpouri" w:date="2024-05-17T23:11:00Z" w16du:dateUtc="2024-05-17T21:11:00Z">
                  <w:rPr>
                    <w:ins w:id="8303" w:author="Samane Shahpouri" w:date="2024-05-17T22:44:00Z" w16du:dateUtc="2024-05-17T20:44:00Z"/>
                  </w:rPr>
                </w:rPrChange>
              </w:rPr>
            </w:pPr>
            <w:ins w:id="8304" w:author="Samane Shahpouri" w:date="2024-05-17T22:44:00Z" w16du:dateUtc="2024-05-17T20:44:00Z">
              <w:r w:rsidRPr="00E24B0A">
                <w:rPr>
                  <w:rFonts w:asciiTheme="majorBidi" w:hAnsiTheme="majorBidi" w:cstheme="majorBidi"/>
                  <w:b/>
                  <w:bCs/>
                  <w:rPrChange w:id="8305" w:author="Samane Shahpouri" w:date="2024-05-17T23:11:00Z" w16du:dateUtc="2024-05-17T21:11:00Z">
                    <w:rPr>
                      <w:b/>
                      <w:bCs/>
                    </w:rPr>
                  </w:rPrChange>
                </w:rPr>
                <w:t>RE</w:t>
              </w:r>
            </w:ins>
          </w:p>
        </w:tc>
        <w:tc>
          <w:tcPr>
            <w:tcW w:w="1559" w:type="dxa"/>
            <w:vAlign w:val="center"/>
          </w:tcPr>
          <w:p w14:paraId="6565F731" w14:textId="77777777" w:rsidR="00250867" w:rsidRPr="00E24B0A" w:rsidRDefault="00250867" w:rsidP="00D06CBC">
            <w:pPr>
              <w:rPr>
                <w:ins w:id="8306" w:author="Samane Shahpouri" w:date="2024-05-17T22:44:00Z" w16du:dateUtc="2024-05-17T20:44:00Z"/>
                <w:rFonts w:asciiTheme="majorBidi" w:hAnsiTheme="majorBidi" w:cstheme="majorBidi"/>
                <w:sz w:val="20"/>
                <w:szCs w:val="20"/>
                <w:rPrChange w:id="8307" w:author="Samane Shahpouri" w:date="2024-05-17T23:11:00Z" w16du:dateUtc="2024-05-17T21:11:00Z">
                  <w:rPr>
                    <w:ins w:id="8308" w:author="Samane Shahpouri" w:date="2024-05-17T22:44:00Z" w16du:dateUtc="2024-05-17T20:44:00Z"/>
                    <w:rFonts w:asciiTheme="majorHAnsi" w:hAnsiTheme="majorHAnsi" w:cstheme="majorHAnsi"/>
                    <w:sz w:val="20"/>
                    <w:szCs w:val="20"/>
                  </w:rPr>
                </w:rPrChange>
              </w:rPr>
            </w:pPr>
            <w:ins w:id="8309" w:author="Samane Shahpouri" w:date="2024-05-17T22:44:00Z" w16du:dateUtc="2024-05-17T20:44:00Z">
              <w:r w:rsidRPr="00E24B0A">
                <w:rPr>
                  <w:rFonts w:asciiTheme="majorBidi" w:hAnsiTheme="majorBidi" w:cstheme="majorBidi"/>
                  <w:sz w:val="20"/>
                  <w:szCs w:val="20"/>
                  <w:rPrChange w:id="8310" w:author="Samane Shahpouri" w:date="2024-05-17T23:11:00Z" w16du:dateUtc="2024-05-17T21:11:00Z">
                    <w:rPr>
                      <w:rFonts w:asciiTheme="majorHAnsi" w:hAnsiTheme="majorHAnsi" w:cstheme="majorHAnsi"/>
                      <w:sz w:val="20"/>
                      <w:szCs w:val="20"/>
                    </w:rPr>
                  </w:rPrChange>
                </w:rPr>
                <w:t>-1.15 ± 18.77</w:t>
              </w:r>
            </w:ins>
          </w:p>
        </w:tc>
        <w:tc>
          <w:tcPr>
            <w:tcW w:w="1560" w:type="dxa"/>
            <w:vAlign w:val="center"/>
          </w:tcPr>
          <w:p w14:paraId="13C8F21D" w14:textId="77777777" w:rsidR="00250867" w:rsidRPr="00E24B0A" w:rsidRDefault="00250867" w:rsidP="00D06CBC">
            <w:pPr>
              <w:rPr>
                <w:ins w:id="8311" w:author="Samane Shahpouri" w:date="2024-05-17T22:44:00Z" w16du:dateUtc="2024-05-17T20:44:00Z"/>
                <w:rFonts w:asciiTheme="majorBidi" w:hAnsiTheme="majorBidi" w:cstheme="majorBidi"/>
                <w:sz w:val="20"/>
                <w:szCs w:val="20"/>
                <w:rPrChange w:id="8312" w:author="Samane Shahpouri" w:date="2024-05-17T23:11:00Z" w16du:dateUtc="2024-05-17T21:11:00Z">
                  <w:rPr>
                    <w:ins w:id="8313" w:author="Samane Shahpouri" w:date="2024-05-17T22:44:00Z" w16du:dateUtc="2024-05-17T20:44:00Z"/>
                    <w:rFonts w:asciiTheme="majorHAnsi" w:hAnsiTheme="majorHAnsi" w:cstheme="majorHAnsi"/>
                    <w:sz w:val="20"/>
                    <w:szCs w:val="20"/>
                  </w:rPr>
                </w:rPrChange>
              </w:rPr>
            </w:pPr>
            <w:ins w:id="8314" w:author="Samane Shahpouri" w:date="2024-05-17T22:44:00Z" w16du:dateUtc="2024-05-17T20:44:00Z">
              <w:r w:rsidRPr="00E24B0A">
                <w:rPr>
                  <w:rFonts w:asciiTheme="majorBidi" w:hAnsiTheme="majorBidi" w:cstheme="majorBidi"/>
                  <w:sz w:val="20"/>
                  <w:szCs w:val="20"/>
                  <w:rPrChange w:id="8315" w:author="Samane Shahpouri" w:date="2024-05-17T23:11:00Z" w16du:dateUtc="2024-05-17T21:11:00Z">
                    <w:rPr>
                      <w:rFonts w:asciiTheme="majorHAnsi" w:hAnsiTheme="majorHAnsi" w:cstheme="majorHAnsi"/>
                      <w:sz w:val="20"/>
                      <w:szCs w:val="20"/>
                    </w:rPr>
                  </w:rPrChange>
                </w:rPr>
                <w:t>-19.87 ± 19.58</w:t>
              </w:r>
            </w:ins>
          </w:p>
        </w:tc>
        <w:tc>
          <w:tcPr>
            <w:tcW w:w="1559" w:type="dxa"/>
            <w:vAlign w:val="center"/>
          </w:tcPr>
          <w:p w14:paraId="1EFCF7D0" w14:textId="77777777" w:rsidR="00250867" w:rsidRPr="00E24B0A" w:rsidRDefault="00250867" w:rsidP="00D06CBC">
            <w:pPr>
              <w:rPr>
                <w:ins w:id="8316" w:author="Samane Shahpouri" w:date="2024-05-17T22:44:00Z" w16du:dateUtc="2024-05-17T20:44:00Z"/>
                <w:rFonts w:asciiTheme="majorBidi" w:hAnsiTheme="majorBidi" w:cstheme="majorBidi"/>
                <w:sz w:val="20"/>
                <w:szCs w:val="20"/>
                <w:rPrChange w:id="8317" w:author="Samane Shahpouri" w:date="2024-05-17T23:11:00Z" w16du:dateUtc="2024-05-17T21:11:00Z">
                  <w:rPr>
                    <w:ins w:id="8318" w:author="Samane Shahpouri" w:date="2024-05-17T22:44:00Z" w16du:dateUtc="2024-05-17T20:44:00Z"/>
                    <w:rFonts w:asciiTheme="majorHAnsi" w:hAnsiTheme="majorHAnsi" w:cstheme="majorHAnsi"/>
                    <w:sz w:val="20"/>
                    <w:szCs w:val="20"/>
                  </w:rPr>
                </w:rPrChange>
              </w:rPr>
            </w:pPr>
            <w:ins w:id="8319" w:author="Samane Shahpouri" w:date="2024-05-17T22:44:00Z" w16du:dateUtc="2024-05-17T20:44:00Z">
              <w:r w:rsidRPr="00E24B0A">
                <w:rPr>
                  <w:rFonts w:asciiTheme="majorBidi" w:hAnsiTheme="majorBidi" w:cstheme="majorBidi"/>
                  <w:sz w:val="20"/>
                  <w:szCs w:val="20"/>
                  <w:rPrChange w:id="8320" w:author="Samane Shahpouri" w:date="2024-05-17T23:11:00Z" w16du:dateUtc="2024-05-17T21:11:00Z">
                    <w:rPr>
                      <w:rFonts w:asciiTheme="majorHAnsi" w:hAnsiTheme="majorHAnsi" w:cstheme="majorHAnsi"/>
                      <w:sz w:val="20"/>
                      <w:szCs w:val="20"/>
                    </w:rPr>
                  </w:rPrChange>
                </w:rPr>
                <w:t>-35.66 ± 11.69</w:t>
              </w:r>
            </w:ins>
          </w:p>
        </w:tc>
        <w:tc>
          <w:tcPr>
            <w:tcW w:w="1559" w:type="dxa"/>
            <w:vAlign w:val="center"/>
          </w:tcPr>
          <w:p w14:paraId="69BB9FA8" w14:textId="77777777" w:rsidR="00250867" w:rsidRPr="00E24B0A" w:rsidRDefault="00250867" w:rsidP="00D06CBC">
            <w:pPr>
              <w:rPr>
                <w:ins w:id="8321" w:author="Samane Shahpouri" w:date="2024-05-17T22:44:00Z" w16du:dateUtc="2024-05-17T20:44:00Z"/>
                <w:rFonts w:asciiTheme="majorBidi" w:hAnsiTheme="majorBidi" w:cstheme="majorBidi"/>
                <w:sz w:val="20"/>
                <w:szCs w:val="20"/>
                <w:rPrChange w:id="8322" w:author="Samane Shahpouri" w:date="2024-05-17T23:11:00Z" w16du:dateUtc="2024-05-17T21:11:00Z">
                  <w:rPr>
                    <w:ins w:id="8323" w:author="Samane Shahpouri" w:date="2024-05-17T22:44:00Z" w16du:dateUtc="2024-05-17T20:44:00Z"/>
                    <w:rFonts w:asciiTheme="majorHAnsi" w:hAnsiTheme="majorHAnsi" w:cstheme="majorHAnsi"/>
                    <w:sz w:val="20"/>
                    <w:szCs w:val="20"/>
                  </w:rPr>
                </w:rPrChange>
              </w:rPr>
            </w:pPr>
            <w:ins w:id="8324" w:author="Samane Shahpouri" w:date="2024-05-17T22:44:00Z" w16du:dateUtc="2024-05-17T20:44:00Z">
              <w:r w:rsidRPr="00E24B0A">
                <w:rPr>
                  <w:rFonts w:asciiTheme="majorBidi" w:hAnsiTheme="majorBidi" w:cstheme="majorBidi"/>
                  <w:sz w:val="20"/>
                  <w:szCs w:val="20"/>
                  <w:rPrChange w:id="8325" w:author="Samane Shahpouri" w:date="2024-05-17T23:11:00Z" w16du:dateUtc="2024-05-17T21:11:00Z">
                    <w:rPr>
                      <w:rFonts w:asciiTheme="majorHAnsi" w:hAnsiTheme="majorHAnsi" w:cstheme="majorHAnsi"/>
                      <w:sz w:val="20"/>
                      <w:szCs w:val="20"/>
                    </w:rPr>
                  </w:rPrChange>
                </w:rPr>
                <w:t>-43.38 ± 3.55</w:t>
              </w:r>
            </w:ins>
          </w:p>
        </w:tc>
        <w:tc>
          <w:tcPr>
            <w:tcW w:w="1918" w:type="dxa"/>
            <w:gridSpan w:val="2"/>
            <w:vAlign w:val="center"/>
          </w:tcPr>
          <w:p w14:paraId="5DE8D99B" w14:textId="77777777" w:rsidR="00250867" w:rsidRPr="00E24B0A" w:rsidRDefault="00250867" w:rsidP="00D06CBC">
            <w:pPr>
              <w:rPr>
                <w:ins w:id="8326" w:author="Samane Shahpouri" w:date="2024-05-17T22:44:00Z" w16du:dateUtc="2024-05-17T20:44:00Z"/>
                <w:rFonts w:asciiTheme="majorBidi" w:hAnsiTheme="majorBidi" w:cstheme="majorBidi"/>
                <w:sz w:val="20"/>
                <w:szCs w:val="20"/>
                <w:rPrChange w:id="8327" w:author="Samane Shahpouri" w:date="2024-05-17T23:11:00Z" w16du:dateUtc="2024-05-17T21:11:00Z">
                  <w:rPr>
                    <w:ins w:id="8328" w:author="Samane Shahpouri" w:date="2024-05-17T22:44:00Z" w16du:dateUtc="2024-05-17T20:44:00Z"/>
                    <w:rFonts w:asciiTheme="majorHAnsi" w:hAnsiTheme="majorHAnsi" w:cstheme="majorHAnsi"/>
                    <w:sz w:val="20"/>
                    <w:szCs w:val="20"/>
                  </w:rPr>
                </w:rPrChange>
              </w:rPr>
            </w:pPr>
            <w:ins w:id="8329" w:author="Samane Shahpouri" w:date="2024-05-17T22:44:00Z" w16du:dateUtc="2024-05-17T20:44:00Z">
              <w:r w:rsidRPr="00E24B0A">
                <w:rPr>
                  <w:rFonts w:asciiTheme="majorBidi" w:hAnsiTheme="majorBidi" w:cstheme="majorBidi"/>
                  <w:sz w:val="20"/>
                  <w:szCs w:val="20"/>
                  <w:rPrChange w:id="8330" w:author="Samane Shahpouri" w:date="2024-05-17T23:11:00Z" w16du:dateUtc="2024-05-17T21:11:00Z">
                    <w:rPr>
                      <w:rFonts w:asciiTheme="majorHAnsi" w:hAnsiTheme="majorHAnsi" w:cstheme="majorHAnsi"/>
                      <w:sz w:val="20"/>
                      <w:szCs w:val="20"/>
                    </w:rPr>
                  </w:rPrChange>
                </w:rPr>
                <w:t>-26.38 ± 21.03</w:t>
              </w:r>
            </w:ins>
          </w:p>
        </w:tc>
      </w:tr>
      <w:tr w:rsidR="00250867" w:rsidRPr="00E24B0A" w14:paraId="13844317" w14:textId="77777777" w:rsidTr="00D06CBC">
        <w:trPr>
          <w:trHeight w:val="397"/>
          <w:ins w:id="8331" w:author="Samane Shahpouri" w:date="2024-05-17T22:44:00Z"/>
        </w:trPr>
        <w:tc>
          <w:tcPr>
            <w:tcW w:w="1418" w:type="dxa"/>
            <w:vAlign w:val="center"/>
          </w:tcPr>
          <w:p w14:paraId="5CC88D00" w14:textId="77777777" w:rsidR="00250867" w:rsidRPr="00E24B0A" w:rsidRDefault="00250867" w:rsidP="00D06CBC">
            <w:pPr>
              <w:rPr>
                <w:ins w:id="8332" w:author="Samane Shahpouri" w:date="2024-05-17T22:44:00Z" w16du:dateUtc="2024-05-17T20:44:00Z"/>
                <w:rFonts w:asciiTheme="majorBidi" w:hAnsiTheme="majorBidi" w:cstheme="majorBidi"/>
                <w:rPrChange w:id="8333" w:author="Samane Shahpouri" w:date="2024-05-17T23:11:00Z" w16du:dateUtc="2024-05-17T21:11:00Z">
                  <w:rPr>
                    <w:ins w:id="8334" w:author="Samane Shahpouri" w:date="2024-05-17T22:44:00Z" w16du:dateUtc="2024-05-17T20:44:00Z"/>
                  </w:rPr>
                </w:rPrChange>
              </w:rPr>
            </w:pPr>
            <w:ins w:id="8335" w:author="Samane Shahpouri" w:date="2024-05-17T22:44:00Z" w16du:dateUtc="2024-05-17T20:44:00Z">
              <w:r w:rsidRPr="00E24B0A">
                <w:rPr>
                  <w:rFonts w:asciiTheme="majorBidi" w:hAnsiTheme="majorBidi" w:cstheme="majorBidi"/>
                  <w:b/>
                  <w:bCs/>
                  <w:rPrChange w:id="8336" w:author="Samane Shahpouri" w:date="2024-05-17T23:11:00Z" w16du:dateUtc="2024-05-17T21:11:00Z">
                    <w:rPr>
                      <w:b/>
                      <w:bCs/>
                    </w:rPr>
                  </w:rPrChange>
                </w:rPr>
                <w:t>ARE</w:t>
              </w:r>
            </w:ins>
          </w:p>
        </w:tc>
        <w:tc>
          <w:tcPr>
            <w:tcW w:w="1559" w:type="dxa"/>
            <w:vAlign w:val="center"/>
          </w:tcPr>
          <w:p w14:paraId="14D62F8A" w14:textId="77777777" w:rsidR="00250867" w:rsidRPr="00E24B0A" w:rsidRDefault="00250867" w:rsidP="00D06CBC">
            <w:pPr>
              <w:rPr>
                <w:ins w:id="8337" w:author="Samane Shahpouri" w:date="2024-05-17T22:44:00Z" w16du:dateUtc="2024-05-17T20:44:00Z"/>
                <w:rFonts w:asciiTheme="majorBidi" w:hAnsiTheme="majorBidi" w:cstheme="majorBidi"/>
                <w:sz w:val="20"/>
                <w:szCs w:val="20"/>
                <w:rPrChange w:id="8338" w:author="Samane Shahpouri" w:date="2024-05-17T23:11:00Z" w16du:dateUtc="2024-05-17T21:11:00Z">
                  <w:rPr>
                    <w:ins w:id="8339" w:author="Samane Shahpouri" w:date="2024-05-17T22:44:00Z" w16du:dateUtc="2024-05-17T20:44:00Z"/>
                    <w:rFonts w:asciiTheme="majorHAnsi" w:hAnsiTheme="majorHAnsi" w:cstheme="majorHAnsi"/>
                    <w:sz w:val="20"/>
                    <w:szCs w:val="20"/>
                  </w:rPr>
                </w:rPrChange>
              </w:rPr>
            </w:pPr>
            <w:ins w:id="8340" w:author="Samane Shahpouri" w:date="2024-05-17T22:44:00Z" w16du:dateUtc="2024-05-17T20:44:00Z">
              <w:r w:rsidRPr="00E24B0A">
                <w:rPr>
                  <w:rFonts w:asciiTheme="majorBidi" w:hAnsiTheme="majorBidi" w:cstheme="majorBidi"/>
                  <w:sz w:val="20"/>
                  <w:szCs w:val="20"/>
                  <w:rPrChange w:id="8341" w:author="Samane Shahpouri" w:date="2024-05-17T23:11:00Z" w16du:dateUtc="2024-05-17T21:11:00Z">
                    <w:rPr>
                      <w:rFonts w:asciiTheme="majorHAnsi" w:hAnsiTheme="majorHAnsi" w:cstheme="majorHAnsi"/>
                      <w:sz w:val="20"/>
                      <w:szCs w:val="20"/>
                    </w:rPr>
                  </w:rPrChange>
                </w:rPr>
                <w:t>36.38 ± 7.12</w:t>
              </w:r>
            </w:ins>
          </w:p>
        </w:tc>
        <w:tc>
          <w:tcPr>
            <w:tcW w:w="1560" w:type="dxa"/>
            <w:vAlign w:val="center"/>
          </w:tcPr>
          <w:p w14:paraId="77EA823E" w14:textId="77777777" w:rsidR="00250867" w:rsidRPr="00E24B0A" w:rsidRDefault="00250867" w:rsidP="00D06CBC">
            <w:pPr>
              <w:rPr>
                <w:ins w:id="8342" w:author="Samane Shahpouri" w:date="2024-05-17T22:44:00Z" w16du:dateUtc="2024-05-17T20:44:00Z"/>
                <w:rFonts w:asciiTheme="majorBidi" w:hAnsiTheme="majorBidi" w:cstheme="majorBidi"/>
                <w:sz w:val="20"/>
                <w:szCs w:val="20"/>
                <w:rPrChange w:id="8343" w:author="Samane Shahpouri" w:date="2024-05-17T23:11:00Z" w16du:dateUtc="2024-05-17T21:11:00Z">
                  <w:rPr>
                    <w:ins w:id="8344" w:author="Samane Shahpouri" w:date="2024-05-17T22:44:00Z" w16du:dateUtc="2024-05-17T20:44:00Z"/>
                    <w:rFonts w:asciiTheme="majorHAnsi" w:hAnsiTheme="majorHAnsi" w:cstheme="majorHAnsi"/>
                    <w:sz w:val="20"/>
                    <w:szCs w:val="20"/>
                  </w:rPr>
                </w:rPrChange>
              </w:rPr>
            </w:pPr>
            <w:ins w:id="8345" w:author="Samane Shahpouri" w:date="2024-05-17T22:44:00Z" w16du:dateUtc="2024-05-17T20:44:00Z">
              <w:r w:rsidRPr="00E24B0A">
                <w:rPr>
                  <w:rFonts w:asciiTheme="majorBidi" w:hAnsiTheme="majorBidi" w:cstheme="majorBidi"/>
                  <w:sz w:val="20"/>
                  <w:szCs w:val="20"/>
                  <w:rPrChange w:id="8346" w:author="Samane Shahpouri" w:date="2024-05-17T23:11:00Z" w16du:dateUtc="2024-05-17T21:11:00Z">
                    <w:rPr>
                      <w:rFonts w:asciiTheme="majorHAnsi" w:hAnsiTheme="majorHAnsi" w:cstheme="majorHAnsi"/>
                      <w:sz w:val="20"/>
                      <w:szCs w:val="20"/>
                    </w:rPr>
                  </w:rPrChange>
                </w:rPr>
                <w:t>48.45 ± 11.62</w:t>
              </w:r>
            </w:ins>
          </w:p>
        </w:tc>
        <w:tc>
          <w:tcPr>
            <w:tcW w:w="1559" w:type="dxa"/>
            <w:vAlign w:val="center"/>
          </w:tcPr>
          <w:p w14:paraId="7A937ECE" w14:textId="77777777" w:rsidR="00250867" w:rsidRPr="00E24B0A" w:rsidRDefault="00250867" w:rsidP="00D06CBC">
            <w:pPr>
              <w:rPr>
                <w:ins w:id="8347" w:author="Samane Shahpouri" w:date="2024-05-17T22:44:00Z" w16du:dateUtc="2024-05-17T20:44:00Z"/>
                <w:rFonts w:asciiTheme="majorBidi" w:hAnsiTheme="majorBidi" w:cstheme="majorBidi"/>
                <w:sz w:val="20"/>
                <w:szCs w:val="20"/>
                <w:rPrChange w:id="8348" w:author="Samane Shahpouri" w:date="2024-05-17T23:11:00Z" w16du:dateUtc="2024-05-17T21:11:00Z">
                  <w:rPr>
                    <w:ins w:id="8349" w:author="Samane Shahpouri" w:date="2024-05-17T22:44:00Z" w16du:dateUtc="2024-05-17T20:44:00Z"/>
                    <w:rFonts w:asciiTheme="majorHAnsi" w:hAnsiTheme="majorHAnsi" w:cstheme="majorHAnsi"/>
                    <w:sz w:val="20"/>
                    <w:szCs w:val="20"/>
                  </w:rPr>
                </w:rPrChange>
              </w:rPr>
            </w:pPr>
            <w:ins w:id="8350" w:author="Samane Shahpouri" w:date="2024-05-17T22:44:00Z" w16du:dateUtc="2024-05-17T20:44:00Z">
              <w:r w:rsidRPr="00E24B0A">
                <w:rPr>
                  <w:rFonts w:asciiTheme="majorBidi" w:hAnsiTheme="majorBidi" w:cstheme="majorBidi"/>
                  <w:sz w:val="20"/>
                  <w:szCs w:val="20"/>
                  <w:rPrChange w:id="8351" w:author="Samane Shahpouri" w:date="2024-05-17T23:11:00Z" w16du:dateUtc="2024-05-17T21:11:00Z">
                    <w:rPr>
                      <w:rFonts w:asciiTheme="majorHAnsi" w:hAnsiTheme="majorHAnsi" w:cstheme="majorHAnsi"/>
                      <w:sz w:val="20"/>
                      <w:szCs w:val="20"/>
                    </w:rPr>
                  </w:rPrChange>
                </w:rPr>
                <w:t>49.56 ± 8.11</w:t>
              </w:r>
            </w:ins>
          </w:p>
        </w:tc>
        <w:tc>
          <w:tcPr>
            <w:tcW w:w="1559" w:type="dxa"/>
            <w:vAlign w:val="center"/>
          </w:tcPr>
          <w:p w14:paraId="07748F76" w14:textId="77777777" w:rsidR="00250867" w:rsidRPr="00E24B0A" w:rsidRDefault="00250867" w:rsidP="00D06CBC">
            <w:pPr>
              <w:rPr>
                <w:ins w:id="8352" w:author="Samane Shahpouri" w:date="2024-05-17T22:44:00Z" w16du:dateUtc="2024-05-17T20:44:00Z"/>
                <w:rFonts w:asciiTheme="majorBidi" w:hAnsiTheme="majorBidi" w:cstheme="majorBidi"/>
                <w:sz w:val="20"/>
                <w:szCs w:val="20"/>
                <w:rPrChange w:id="8353" w:author="Samane Shahpouri" w:date="2024-05-17T23:11:00Z" w16du:dateUtc="2024-05-17T21:11:00Z">
                  <w:rPr>
                    <w:ins w:id="8354" w:author="Samane Shahpouri" w:date="2024-05-17T22:44:00Z" w16du:dateUtc="2024-05-17T20:44:00Z"/>
                    <w:rFonts w:asciiTheme="majorHAnsi" w:hAnsiTheme="majorHAnsi" w:cstheme="majorHAnsi"/>
                    <w:sz w:val="20"/>
                    <w:szCs w:val="20"/>
                  </w:rPr>
                </w:rPrChange>
              </w:rPr>
            </w:pPr>
            <w:ins w:id="8355" w:author="Samane Shahpouri" w:date="2024-05-17T22:44:00Z" w16du:dateUtc="2024-05-17T20:44:00Z">
              <w:r w:rsidRPr="00E24B0A">
                <w:rPr>
                  <w:rFonts w:asciiTheme="majorBidi" w:hAnsiTheme="majorBidi" w:cstheme="majorBidi"/>
                  <w:sz w:val="20"/>
                  <w:szCs w:val="20"/>
                  <w:rPrChange w:id="8356" w:author="Samane Shahpouri" w:date="2024-05-17T23:11:00Z" w16du:dateUtc="2024-05-17T21:11:00Z">
                    <w:rPr>
                      <w:rFonts w:asciiTheme="majorHAnsi" w:hAnsiTheme="majorHAnsi" w:cstheme="majorHAnsi"/>
                      <w:sz w:val="20"/>
                      <w:szCs w:val="20"/>
                    </w:rPr>
                  </w:rPrChange>
                </w:rPr>
                <w:t>54.42 ± 6.64</w:t>
              </w:r>
            </w:ins>
          </w:p>
        </w:tc>
        <w:tc>
          <w:tcPr>
            <w:tcW w:w="1918" w:type="dxa"/>
            <w:gridSpan w:val="2"/>
            <w:vAlign w:val="center"/>
          </w:tcPr>
          <w:p w14:paraId="1DB067A1" w14:textId="77777777" w:rsidR="00250867" w:rsidRPr="00E24B0A" w:rsidRDefault="00250867" w:rsidP="00D06CBC">
            <w:pPr>
              <w:rPr>
                <w:ins w:id="8357" w:author="Samane Shahpouri" w:date="2024-05-17T22:44:00Z" w16du:dateUtc="2024-05-17T20:44:00Z"/>
                <w:rFonts w:asciiTheme="majorBidi" w:hAnsiTheme="majorBidi" w:cstheme="majorBidi"/>
                <w:sz w:val="20"/>
                <w:szCs w:val="20"/>
                <w:rPrChange w:id="8358" w:author="Samane Shahpouri" w:date="2024-05-17T23:11:00Z" w16du:dateUtc="2024-05-17T21:11:00Z">
                  <w:rPr>
                    <w:ins w:id="8359" w:author="Samane Shahpouri" w:date="2024-05-17T22:44:00Z" w16du:dateUtc="2024-05-17T20:44:00Z"/>
                    <w:rFonts w:asciiTheme="majorHAnsi" w:hAnsiTheme="majorHAnsi" w:cstheme="majorHAnsi"/>
                    <w:sz w:val="20"/>
                    <w:szCs w:val="20"/>
                  </w:rPr>
                </w:rPrChange>
              </w:rPr>
            </w:pPr>
            <w:ins w:id="8360" w:author="Samane Shahpouri" w:date="2024-05-17T22:44:00Z" w16du:dateUtc="2024-05-17T20:44:00Z">
              <w:r w:rsidRPr="00E24B0A">
                <w:rPr>
                  <w:rFonts w:asciiTheme="majorBidi" w:hAnsiTheme="majorBidi" w:cstheme="majorBidi"/>
                  <w:sz w:val="20"/>
                  <w:szCs w:val="20"/>
                  <w:rPrChange w:id="8361" w:author="Samane Shahpouri" w:date="2024-05-17T23:11:00Z" w16du:dateUtc="2024-05-17T21:11:00Z">
                    <w:rPr>
                      <w:rFonts w:asciiTheme="majorHAnsi" w:hAnsiTheme="majorHAnsi" w:cstheme="majorHAnsi"/>
                      <w:sz w:val="20"/>
                      <w:szCs w:val="20"/>
                    </w:rPr>
                  </w:rPrChange>
                </w:rPr>
                <w:t>47.97 ± 10.53</w:t>
              </w:r>
            </w:ins>
          </w:p>
        </w:tc>
      </w:tr>
      <w:tr w:rsidR="00250867" w:rsidRPr="00E24B0A" w14:paraId="6E15B770" w14:textId="77777777" w:rsidTr="00D06CBC">
        <w:trPr>
          <w:trHeight w:val="397"/>
          <w:ins w:id="8362" w:author="Samane Shahpouri" w:date="2024-05-17T22:44:00Z"/>
        </w:trPr>
        <w:tc>
          <w:tcPr>
            <w:tcW w:w="1418" w:type="dxa"/>
            <w:vAlign w:val="center"/>
          </w:tcPr>
          <w:p w14:paraId="540E744A" w14:textId="77777777" w:rsidR="00250867" w:rsidRPr="00E24B0A" w:rsidRDefault="00250867" w:rsidP="00D06CBC">
            <w:pPr>
              <w:rPr>
                <w:ins w:id="8363" w:author="Samane Shahpouri" w:date="2024-05-17T22:44:00Z" w16du:dateUtc="2024-05-17T20:44:00Z"/>
                <w:rFonts w:asciiTheme="majorBidi" w:hAnsiTheme="majorBidi" w:cstheme="majorBidi"/>
                <w:rPrChange w:id="8364" w:author="Samane Shahpouri" w:date="2024-05-17T23:11:00Z" w16du:dateUtc="2024-05-17T21:11:00Z">
                  <w:rPr>
                    <w:ins w:id="8365" w:author="Samane Shahpouri" w:date="2024-05-17T22:44:00Z" w16du:dateUtc="2024-05-17T20:44:00Z"/>
                  </w:rPr>
                </w:rPrChange>
              </w:rPr>
            </w:pPr>
            <w:ins w:id="8366" w:author="Samane Shahpouri" w:date="2024-05-17T22:44:00Z" w16du:dateUtc="2024-05-17T20:44:00Z">
              <w:r w:rsidRPr="00E24B0A">
                <w:rPr>
                  <w:rFonts w:asciiTheme="majorBidi" w:hAnsiTheme="majorBidi" w:cstheme="majorBidi"/>
                  <w:b/>
                  <w:bCs/>
                  <w:rPrChange w:id="8367" w:author="Samane Shahpouri" w:date="2024-05-17T23:11:00Z" w16du:dateUtc="2024-05-17T21:11:00Z">
                    <w:rPr>
                      <w:b/>
                      <w:bCs/>
                    </w:rPr>
                  </w:rPrChange>
                </w:rPr>
                <w:t>RMSE</w:t>
              </w:r>
            </w:ins>
          </w:p>
        </w:tc>
        <w:tc>
          <w:tcPr>
            <w:tcW w:w="1559" w:type="dxa"/>
            <w:vAlign w:val="center"/>
          </w:tcPr>
          <w:p w14:paraId="499017CB" w14:textId="77777777" w:rsidR="00250867" w:rsidRPr="00E24B0A" w:rsidRDefault="00250867" w:rsidP="00D06CBC">
            <w:pPr>
              <w:rPr>
                <w:ins w:id="8368" w:author="Samane Shahpouri" w:date="2024-05-17T22:44:00Z" w16du:dateUtc="2024-05-17T20:44:00Z"/>
                <w:rFonts w:asciiTheme="majorBidi" w:hAnsiTheme="majorBidi" w:cstheme="majorBidi"/>
                <w:sz w:val="20"/>
                <w:szCs w:val="20"/>
                <w:rPrChange w:id="8369" w:author="Samane Shahpouri" w:date="2024-05-17T23:11:00Z" w16du:dateUtc="2024-05-17T21:11:00Z">
                  <w:rPr>
                    <w:ins w:id="8370" w:author="Samane Shahpouri" w:date="2024-05-17T22:44:00Z" w16du:dateUtc="2024-05-17T20:44:00Z"/>
                    <w:rFonts w:asciiTheme="majorHAnsi" w:hAnsiTheme="majorHAnsi" w:cstheme="majorHAnsi"/>
                    <w:sz w:val="20"/>
                    <w:szCs w:val="20"/>
                  </w:rPr>
                </w:rPrChange>
              </w:rPr>
            </w:pPr>
            <w:ins w:id="8371" w:author="Samane Shahpouri" w:date="2024-05-17T22:44:00Z" w16du:dateUtc="2024-05-17T20:44:00Z">
              <w:r w:rsidRPr="00E24B0A">
                <w:rPr>
                  <w:rFonts w:asciiTheme="majorBidi" w:hAnsiTheme="majorBidi" w:cstheme="majorBidi"/>
                  <w:sz w:val="20"/>
                  <w:szCs w:val="20"/>
                  <w:rPrChange w:id="8372" w:author="Samane Shahpouri" w:date="2024-05-17T23:11:00Z" w16du:dateUtc="2024-05-17T21:11:00Z">
                    <w:rPr>
                      <w:rFonts w:asciiTheme="majorHAnsi" w:hAnsiTheme="majorHAnsi" w:cstheme="majorHAnsi"/>
                      <w:sz w:val="20"/>
                      <w:szCs w:val="20"/>
                    </w:rPr>
                  </w:rPrChange>
                </w:rPr>
                <w:t>2.90 ± 0.58</w:t>
              </w:r>
            </w:ins>
          </w:p>
        </w:tc>
        <w:tc>
          <w:tcPr>
            <w:tcW w:w="1560" w:type="dxa"/>
            <w:vAlign w:val="center"/>
          </w:tcPr>
          <w:p w14:paraId="37EDA994" w14:textId="77777777" w:rsidR="00250867" w:rsidRPr="00E24B0A" w:rsidRDefault="00250867" w:rsidP="00D06CBC">
            <w:pPr>
              <w:rPr>
                <w:ins w:id="8373" w:author="Samane Shahpouri" w:date="2024-05-17T22:44:00Z" w16du:dateUtc="2024-05-17T20:44:00Z"/>
                <w:rFonts w:asciiTheme="majorBidi" w:hAnsiTheme="majorBidi" w:cstheme="majorBidi"/>
                <w:sz w:val="20"/>
                <w:szCs w:val="20"/>
                <w:rPrChange w:id="8374" w:author="Samane Shahpouri" w:date="2024-05-17T23:11:00Z" w16du:dateUtc="2024-05-17T21:11:00Z">
                  <w:rPr>
                    <w:ins w:id="8375" w:author="Samane Shahpouri" w:date="2024-05-17T22:44:00Z" w16du:dateUtc="2024-05-17T20:44:00Z"/>
                    <w:rFonts w:asciiTheme="majorHAnsi" w:hAnsiTheme="majorHAnsi" w:cstheme="majorHAnsi"/>
                    <w:sz w:val="20"/>
                    <w:szCs w:val="20"/>
                  </w:rPr>
                </w:rPrChange>
              </w:rPr>
            </w:pPr>
            <w:ins w:id="8376" w:author="Samane Shahpouri" w:date="2024-05-17T22:44:00Z" w16du:dateUtc="2024-05-17T20:44:00Z">
              <w:r w:rsidRPr="00E24B0A">
                <w:rPr>
                  <w:rFonts w:asciiTheme="majorBidi" w:hAnsiTheme="majorBidi" w:cstheme="majorBidi"/>
                  <w:sz w:val="20"/>
                  <w:szCs w:val="20"/>
                  <w:rPrChange w:id="8377" w:author="Samane Shahpouri" w:date="2024-05-17T23:11:00Z" w16du:dateUtc="2024-05-17T21:11:00Z">
                    <w:rPr>
                      <w:rFonts w:asciiTheme="majorHAnsi" w:hAnsiTheme="majorHAnsi" w:cstheme="majorHAnsi"/>
                      <w:sz w:val="20"/>
                      <w:szCs w:val="20"/>
                    </w:rPr>
                  </w:rPrChange>
                </w:rPr>
                <w:t>5.41 ± 3.05</w:t>
              </w:r>
            </w:ins>
          </w:p>
        </w:tc>
        <w:tc>
          <w:tcPr>
            <w:tcW w:w="1559" w:type="dxa"/>
            <w:vAlign w:val="center"/>
          </w:tcPr>
          <w:p w14:paraId="338F5CA5" w14:textId="77777777" w:rsidR="00250867" w:rsidRPr="00E24B0A" w:rsidRDefault="00250867" w:rsidP="00D06CBC">
            <w:pPr>
              <w:rPr>
                <w:ins w:id="8378" w:author="Samane Shahpouri" w:date="2024-05-17T22:44:00Z" w16du:dateUtc="2024-05-17T20:44:00Z"/>
                <w:rFonts w:asciiTheme="majorBidi" w:hAnsiTheme="majorBidi" w:cstheme="majorBidi"/>
                <w:sz w:val="20"/>
                <w:szCs w:val="20"/>
                <w:rPrChange w:id="8379" w:author="Samane Shahpouri" w:date="2024-05-17T23:11:00Z" w16du:dateUtc="2024-05-17T21:11:00Z">
                  <w:rPr>
                    <w:ins w:id="8380" w:author="Samane Shahpouri" w:date="2024-05-17T22:44:00Z" w16du:dateUtc="2024-05-17T20:44:00Z"/>
                    <w:rFonts w:asciiTheme="majorHAnsi" w:hAnsiTheme="majorHAnsi" w:cstheme="majorHAnsi"/>
                    <w:sz w:val="20"/>
                    <w:szCs w:val="20"/>
                  </w:rPr>
                </w:rPrChange>
              </w:rPr>
            </w:pPr>
            <w:ins w:id="8381" w:author="Samane Shahpouri" w:date="2024-05-17T22:44:00Z" w16du:dateUtc="2024-05-17T20:44:00Z">
              <w:r w:rsidRPr="00E24B0A">
                <w:rPr>
                  <w:rFonts w:asciiTheme="majorBidi" w:hAnsiTheme="majorBidi" w:cstheme="majorBidi"/>
                  <w:sz w:val="20"/>
                  <w:szCs w:val="20"/>
                  <w:rPrChange w:id="8382" w:author="Samane Shahpouri" w:date="2024-05-17T23:11:00Z" w16du:dateUtc="2024-05-17T21:11:00Z">
                    <w:rPr>
                      <w:rFonts w:asciiTheme="majorHAnsi" w:hAnsiTheme="majorHAnsi" w:cstheme="majorHAnsi"/>
                      <w:sz w:val="20"/>
                      <w:szCs w:val="20"/>
                    </w:rPr>
                  </w:rPrChange>
                </w:rPr>
                <w:t>1.00 ± 0.25</w:t>
              </w:r>
            </w:ins>
          </w:p>
        </w:tc>
        <w:tc>
          <w:tcPr>
            <w:tcW w:w="1559" w:type="dxa"/>
            <w:vAlign w:val="center"/>
          </w:tcPr>
          <w:p w14:paraId="1DE20387" w14:textId="77777777" w:rsidR="00250867" w:rsidRPr="00E24B0A" w:rsidRDefault="00250867" w:rsidP="00D06CBC">
            <w:pPr>
              <w:rPr>
                <w:ins w:id="8383" w:author="Samane Shahpouri" w:date="2024-05-17T22:44:00Z" w16du:dateUtc="2024-05-17T20:44:00Z"/>
                <w:rFonts w:asciiTheme="majorBidi" w:hAnsiTheme="majorBidi" w:cstheme="majorBidi"/>
                <w:sz w:val="20"/>
                <w:szCs w:val="20"/>
                <w:rPrChange w:id="8384" w:author="Samane Shahpouri" w:date="2024-05-17T23:11:00Z" w16du:dateUtc="2024-05-17T21:11:00Z">
                  <w:rPr>
                    <w:ins w:id="8385" w:author="Samane Shahpouri" w:date="2024-05-17T22:44:00Z" w16du:dateUtc="2024-05-17T20:44:00Z"/>
                    <w:rFonts w:asciiTheme="majorHAnsi" w:hAnsiTheme="majorHAnsi" w:cstheme="majorHAnsi"/>
                    <w:sz w:val="20"/>
                    <w:szCs w:val="20"/>
                  </w:rPr>
                </w:rPrChange>
              </w:rPr>
            </w:pPr>
            <w:ins w:id="8386" w:author="Samane Shahpouri" w:date="2024-05-17T22:44:00Z" w16du:dateUtc="2024-05-17T20:44:00Z">
              <w:r w:rsidRPr="00E24B0A">
                <w:rPr>
                  <w:rFonts w:asciiTheme="majorBidi" w:hAnsiTheme="majorBidi" w:cstheme="majorBidi"/>
                  <w:sz w:val="20"/>
                  <w:szCs w:val="20"/>
                  <w:rPrChange w:id="8387" w:author="Samane Shahpouri" w:date="2024-05-17T23:11:00Z" w16du:dateUtc="2024-05-17T21:11:00Z">
                    <w:rPr>
                      <w:rFonts w:asciiTheme="majorHAnsi" w:hAnsiTheme="majorHAnsi" w:cstheme="majorHAnsi"/>
                      <w:sz w:val="20"/>
                      <w:szCs w:val="20"/>
                    </w:rPr>
                  </w:rPrChange>
                </w:rPr>
                <w:t>1.35 ± 0.78</w:t>
              </w:r>
            </w:ins>
          </w:p>
        </w:tc>
        <w:tc>
          <w:tcPr>
            <w:tcW w:w="1918" w:type="dxa"/>
            <w:gridSpan w:val="2"/>
            <w:vAlign w:val="center"/>
          </w:tcPr>
          <w:p w14:paraId="02AE26DE" w14:textId="77777777" w:rsidR="00250867" w:rsidRPr="00E24B0A" w:rsidRDefault="00250867" w:rsidP="00D06CBC">
            <w:pPr>
              <w:rPr>
                <w:ins w:id="8388" w:author="Samane Shahpouri" w:date="2024-05-17T22:44:00Z" w16du:dateUtc="2024-05-17T20:44:00Z"/>
                <w:rFonts w:asciiTheme="majorBidi" w:hAnsiTheme="majorBidi" w:cstheme="majorBidi"/>
                <w:sz w:val="20"/>
                <w:szCs w:val="20"/>
                <w:rPrChange w:id="8389" w:author="Samane Shahpouri" w:date="2024-05-17T23:11:00Z" w16du:dateUtc="2024-05-17T21:11:00Z">
                  <w:rPr>
                    <w:ins w:id="8390" w:author="Samane Shahpouri" w:date="2024-05-17T22:44:00Z" w16du:dateUtc="2024-05-17T20:44:00Z"/>
                    <w:rFonts w:asciiTheme="majorHAnsi" w:hAnsiTheme="majorHAnsi" w:cstheme="majorHAnsi"/>
                    <w:sz w:val="20"/>
                    <w:szCs w:val="20"/>
                  </w:rPr>
                </w:rPrChange>
              </w:rPr>
            </w:pPr>
            <w:ins w:id="8391" w:author="Samane Shahpouri" w:date="2024-05-17T22:44:00Z" w16du:dateUtc="2024-05-17T20:44:00Z">
              <w:r w:rsidRPr="00E24B0A">
                <w:rPr>
                  <w:rFonts w:asciiTheme="majorBidi" w:hAnsiTheme="majorBidi" w:cstheme="majorBidi"/>
                  <w:sz w:val="20"/>
                  <w:szCs w:val="20"/>
                  <w:rPrChange w:id="8392" w:author="Samane Shahpouri" w:date="2024-05-17T23:11:00Z" w16du:dateUtc="2024-05-17T21:11:00Z">
                    <w:rPr>
                      <w:rFonts w:asciiTheme="majorHAnsi" w:hAnsiTheme="majorHAnsi" w:cstheme="majorHAnsi"/>
                      <w:sz w:val="20"/>
                      <w:szCs w:val="20"/>
                    </w:rPr>
                  </w:rPrChange>
                </w:rPr>
                <w:t>2.75 ± 2.49</w:t>
              </w:r>
            </w:ins>
          </w:p>
        </w:tc>
      </w:tr>
      <w:tr w:rsidR="00250867" w:rsidRPr="00E24B0A" w14:paraId="6CE56849" w14:textId="77777777" w:rsidTr="00D06CBC">
        <w:trPr>
          <w:trHeight w:val="397"/>
          <w:ins w:id="8393" w:author="Samane Shahpouri" w:date="2024-05-17T22:44:00Z"/>
        </w:trPr>
        <w:tc>
          <w:tcPr>
            <w:tcW w:w="1418" w:type="dxa"/>
            <w:vAlign w:val="center"/>
          </w:tcPr>
          <w:p w14:paraId="522B24A5" w14:textId="77777777" w:rsidR="00250867" w:rsidRPr="00E24B0A" w:rsidRDefault="00250867" w:rsidP="00D06CBC">
            <w:pPr>
              <w:rPr>
                <w:ins w:id="8394" w:author="Samane Shahpouri" w:date="2024-05-17T22:44:00Z" w16du:dateUtc="2024-05-17T20:44:00Z"/>
                <w:rFonts w:asciiTheme="majorBidi" w:hAnsiTheme="majorBidi" w:cstheme="majorBidi"/>
                <w:rPrChange w:id="8395" w:author="Samane Shahpouri" w:date="2024-05-17T23:11:00Z" w16du:dateUtc="2024-05-17T21:11:00Z">
                  <w:rPr>
                    <w:ins w:id="8396" w:author="Samane Shahpouri" w:date="2024-05-17T22:44:00Z" w16du:dateUtc="2024-05-17T20:44:00Z"/>
                  </w:rPr>
                </w:rPrChange>
              </w:rPr>
            </w:pPr>
            <w:ins w:id="8397" w:author="Samane Shahpouri" w:date="2024-05-17T22:44:00Z" w16du:dateUtc="2024-05-17T20:44:00Z">
              <w:r w:rsidRPr="00E24B0A">
                <w:rPr>
                  <w:rFonts w:asciiTheme="majorBidi" w:hAnsiTheme="majorBidi" w:cstheme="majorBidi"/>
                  <w:b/>
                  <w:bCs/>
                  <w:rPrChange w:id="8398" w:author="Samane Shahpouri" w:date="2024-05-17T23:11:00Z" w16du:dateUtc="2024-05-17T21:11:00Z">
                    <w:rPr>
                      <w:b/>
                      <w:bCs/>
                    </w:rPr>
                  </w:rPrChange>
                </w:rPr>
                <w:t>PSNR</w:t>
              </w:r>
            </w:ins>
          </w:p>
        </w:tc>
        <w:tc>
          <w:tcPr>
            <w:tcW w:w="1559" w:type="dxa"/>
            <w:vAlign w:val="center"/>
          </w:tcPr>
          <w:p w14:paraId="5C29C081" w14:textId="77777777" w:rsidR="00250867" w:rsidRPr="00E24B0A" w:rsidRDefault="00250867" w:rsidP="00D06CBC">
            <w:pPr>
              <w:rPr>
                <w:ins w:id="8399" w:author="Samane Shahpouri" w:date="2024-05-17T22:44:00Z" w16du:dateUtc="2024-05-17T20:44:00Z"/>
                <w:rFonts w:asciiTheme="majorBidi" w:hAnsiTheme="majorBidi" w:cstheme="majorBidi"/>
                <w:sz w:val="20"/>
                <w:szCs w:val="20"/>
                <w:rPrChange w:id="8400" w:author="Samane Shahpouri" w:date="2024-05-17T23:11:00Z" w16du:dateUtc="2024-05-17T21:11:00Z">
                  <w:rPr>
                    <w:ins w:id="8401" w:author="Samane Shahpouri" w:date="2024-05-17T22:44:00Z" w16du:dateUtc="2024-05-17T20:44:00Z"/>
                    <w:rFonts w:asciiTheme="majorHAnsi" w:hAnsiTheme="majorHAnsi" w:cstheme="majorHAnsi"/>
                    <w:sz w:val="20"/>
                    <w:szCs w:val="20"/>
                  </w:rPr>
                </w:rPrChange>
              </w:rPr>
            </w:pPr>
            <w:ins w:id="8402" w:author="Samane Shahpouri" w:date="2024-05-17T22:44:00Z" w16du:dateUtc="2024-05-17T20:44:00Z">
              <w:r w:rsidRPr="00E24B0A">
                <w:rPr>
                  <w:rFonts w:asciiTheme="majorBidi" w:hAnsiTheme="majorBidi" w:cstheme="majorBidi"/>
                  <w:sz w:val="20"/>
                  <w:szCs w:val="20"/>
                  <w:rPrChange w:id="8403" w:author="Samane Shahpouri" w:date="2024-05-17T23:11:00Z" w16du:dateUtc="2024-05-17T21:11:00Z">
                    <w:rPr>
                      <w:rFonts w:asciiTheme="majorHAnsi" w:hAnsiTheme="majorHAnsi" w:cstheme="majorHAnsi"/>
                      <w:sz w:val="20"/>
                      <w:szCs w:val="20"/>
                    </w:rPr>
                  </w:rPrChange>
                </w:rPr>
                <w:t>37.66 ± 2.67</w:t>
              </w:r>
            </w:ins>
          </w:p>
        </w:tc>
        <w:tc>
          <w:tcPr>
            <w:tcW w:w="1560" w:type="dxa"/>
            <w:tcBorders>
              <w:right w:val="single" w:sz="4" w:space="0" w:color="000000"/>
            </w:tcBorders>
            <w:vAlign w:val="center"/>
          </w:tcPr>
          <w:p w14:paraId="48CB0AA6" w14:textId="77777777" w:rsidR="00250867" w:rsidRPr="00E24B0A" w:rsidRDefault="00250867" w:rsidP="00D06CBC">
            <w:pPr>
              <w:rPr>
                <w:ins w:id="8404" w:author="Samane Shahpouri" w:date="2024-05-17T22:44:00Z" w16du:dateUtc="2024-05-17T20:44:00Z"/>
                <w:rFonts w:asciiTheme="majorBidi" w:hAnsiTheme="majorBidi" w:cstheme="majorBidi"/>
                <w:sz w:val="20"/>
                <w:szCs w:val="20"/>
                <w:rPrChange w:id="8405" w:author="Samane Shahpouri" w:date="2024-05-17T23:11:00Z" w16du:dateUtc="2024-05-17T21:11:00Z">
                  <w:rPr>
                    <w:ins w:id="8406" w:author="Samane Shahpouri" w:date="2024-05-17T22:44:00Z" w16du:dateUtc="2024-05-17T20:44:00Z"/>
                    <w:rFonts w:asciiTheme="majorHAnsi" w:hAnsiTheme="majorHAnsi" w:cstheme="majorHAnsi"/>
                    <w:sz w:val="20"/>
                    <w:szCs w:val="20"/>
                  </w:rPr>
                </w:rPrChange>
              </w:rPr>
            </w:pPr>
            <w:ins w:id="8407" w:author="Samane Shahpouri" w:date="2024-05-17T22:44:00Z" w16du:dateUtc="2024-05-17T20:44:00Z">
              <w:r w:rsidRPr="00E24B0A">
                <w:rPr>
                  <w:rFonts w:asciiTheme="majorBidi" w:hAnsiTheme="majorBidi" w:cstheme="majorBidi"/>
                  <w:sz w:val="20"/>
                  <w:szCs w:val="20"/>
                  <w:rPrChange w:id="8408" w:author="Samane Shahpouri" w:date="2024-05-17T23:11:00Z" w16du:dateUtc="2024-05-17T21:11:00Z">
                    <w:rPr>
                      <w:rFonts w:asciiTheme="majorHAnsi" w:hAnsiTheme="majorHAnsi" w:cstheme="majorHAnsi"/>
                      <w:sz w:val="20"/>
                      <w:szCs w:val="20"/>
                    </w:rPr>
                  </w:rPrChange>
                </w:rPr>
                <w:t>32.25 ± 3.04</w:t>
              </w:r>
            </w:ins>
          </w:p>
        </w:tc>
        <w:tc>
          <w:tcPr>
            <w:tcW w:w="1559" w:type="dxa"/>
            <w:tcBorders>
              <w:left w:val="single" w:sz="4" w:space="0" w:color="000000"/>
            </w:tcBorders>
            <w:vAlign w:val="center"/>
          </w:tcPr>
          <w:p w14:paraId="306470D3" w14:textId="77777777" w:rsidR="00250867" w:rsidRPr="00E24B0A" w:rsidRDefault="00250867" w:rsidP="00D06CBC">
            <w:pPr>
              <w:rPr>
                <w:ins w:id="8409" w:author="Samane Shahpouri" w:date="2024-05-17T22:44:00Z" w16du:dateUtc="2024-05-17T20:44:00Z"/>
                <w:rFonts w:asciiTheme="majorBidi" w:hAnsiTheme="majorBidi" w:cstheme="majorBidi"/>
                <w:sz w:val="20"/>
                <w:szCs w:val="20"/>
                <w:rPrChange w:id="8410" w:author="Samane Shahpouri" w:date="2024-05-17T23:11:00Z" w16du:dateUtc="2024-05-17T21:11:00Z">
                  <w:rPr>
                    <w:ins w:id="8411" w:author="Samane Shahpouri" w:date="2024-05-17T22:44:00Z" w16du:dateUtc="2024-05-17T20:44:00Z"/>
                    <w:rFonts w:asciiTheme="majorHAnsi" w:hAnsiTheme="majorHAnsi" w:cstheme="majorHAnsi"/>
                    <w:sz w:val="20"/>
                    <w:szCs w:val="20"/>
                  </w:rPr>
                </w:rPrChange>
              </w:rPr>
            </w:pPr>
            <w:ins w:id="8412" w:author="Samane Shahpouri" w:date="2024-05-17T22:44:00Z" w16du:dateUtc="2024-05-17T20:44:00Z">
              <w:r w:rsidRPr="00E24B0A">
                <w:rPr>
                  <w:rFonts w:asciiTheme="majorBidi" w:hAnsiTheme="majorBidi" w:cstheme="majorBidi"/>
                  <w:sz w:val="20"/>
                  <w:szCs w:val="20"/>
                  <w:rPrChange w:id="8413" w:author="Samane Shahpouri" w:date="2024-05-17T23:11:00Z" w16du:dateUtc="2024-05-17T21:11:00Z">
                    <w:rPr>
                      <w:rFonts w:asciiTheme="majorHAnsi" w:hAnsiTheme="majorHAnsi" w:cstheme="majorHAnsi"/>
                      <w:sz w:val="20"/>
                      <w:szCs w:val="20"/>
                    </w:rPr>
                  </w:rPrChange>
                </w:rPr>
                <w:t>37.74 ± 6.59</w:t>
              </w:r>
            </w:ins>
          </w:p>
        </w:tc>
        <w:tc>
          <w:tcPr>
            <w:tcW w:w="1559" w:type="dxa"/>
            <w:vAlign w:val="center"/>
          </w:tcPr>
          <w:p w14:paraId="1849256C" w14:textId="77777777" w:rsidR="00250867" w:rsidRPr="00E24B0A" w:rsidRDefault="00250867" w:rsidP="00D06CBC">
            <w:pPr>
              <w:rPr>
                <w:ins w:id="8414" w:author="Samane Shahpouri" w:date="2024-05-17T22:44:00Z" w16du:dateUtc="2024-05-17T20:44:00Z"/>
                <w:rFonts w:asciiTheme="majorBidi" w:hAnsiTheme="majorBidi" w:cstheme="majorBidi"/>
                <w:sz w:val="20"/>
                <w:szCs w:val="20"/>
                <w:rPrChange w:id="8415" w:author="Samane Shahpouri" w:date="2024-05-17T23:11:00Z" w16du:dateUtc="2024-05-17T21:11:00Z">
                  <w:rPr>
                    <w:ins w:id="8416" w:author="Samane Shahpouri" w:date="2024-05-17T22:44:00Z" w16du:dateUtc="2024-05-17T20:44:00Z"/>
                    <w:rFonts w:asciiTheme="majorHAnsi" w:hAnsiTheme="majorHAnsi" w:cstheme="majorHAnsi"/>
                    <w:sz w:val="20"/>
                    <w:szCs w:val="20"/>
                  </w:rPr>
                </w:rPrChange>
              </w:rPr>
            </w:pPr>
            <w:ins w:id="8417" w:author="Samane Shahpouri" w:date="2024-05-17T22:44:00Z" w16du:dateUtc="2024-05-17T20:44:00Z">
              <w:r w:rsidRPr="00E24B0A">
                <w:rPr>
                  <w:rFonts w:asciiTheme="majorBidi" w:hAnsiTheme="majorBidi" w:cstheme="majorBidi"/>
                  <w:sz w:val="20"/>
                  <w:szCs w:val="20"/>
                  <w:rPrChange w:id="8418" w:author="Samane Shahpouri" w:date="2024-05-17T23:11:00Z" w16du:dateUtc="2024-05-17T21:11:00Z">
                    <w:rPr>
                      <w:rFonts w:asciiTheme="majorHAnsi" w:hAnsiTheme="majorHAnsi" w:cstheme="majorHAnsi"/>
                      <w:sz w:val="20"/>
                      <w:szCs w:val="20"/>
                    </w:rPr>
                  </w:rPrChange>
                </w:rPr>
                <w:t>33.03 ± 5.07</w:t>
              </w:r>
            </w:ins>
          </w:p>
        </w:tc>
        <w:tc>
          <w:tcPr>
            <w:tcW w:w="1918" w:type="dxa"/>
            <w:gridSpan w:val="2"/>
            <w:vAlign w:val="center"/>
          </w:tcPr>
          <w:p w14:paraId="492D60BF" w14:textId="77777777" w:rsidR="00250867" w:rsidRPr="00E24B0A" w:rsidRDefault="00250867" w:rsidP="00D06CBC">
            <w:pPr>
              <w:rPr>
                <w:ins w:id="8419" w:author="Samane Shahpouri" w:date="2024-05-17T22:44:00Z" w16du:dateUtc="2024-05-17T20:44:00Z"/>
                <w:rFonts w:asciiTheme="majorBidi" w:hAnsiTheme="majorBidi" w:cstheme="majorBidi"/>
                <w:sz w:val="20"/>
                <w:szCs w:val="20"/>
                <w:rPrChange w:id="8420" w:author="Samane Shahpouri" w:date="2024-05-17T23:11:00Z" w16du:dateUtc="2024-05-17T21:11:00Z">
                  <w:rPr>
                    <w:ins w:id="8421" w:author="Samane Shahpouri" w:date="2024-05-17T22:44:00Z" w16du:dateUtc="2024-05-17T20:44:00Z"/>
                    <w:rFonts w:asciiTheme="majorHAnsi" w:hAnsiTheme="majorHAnsi" w:cstheme="majorHAnsi"/>
                    <w:sz w:val="20"/>
                    <w:szCs w:val="20"/>
                  </w:rPr>
                </w:rPrChange>
              </w:rPr>
            </w:pPr>
            <w:ins w:id="8422" w:author="Samane Shahpouri" w:date="2024-05-17T22:44:00Z" w16du:dateUtc="2024-05-17T20:44:00Z">
              <w:r w:rsidRPr="00E24B0A">
                <w:rPr>
                  <w:rFonts w:asciiTheme="majorBidi" w:hAnsiTheme="majorBidi" w:cstheme="majorBidi"/>
                  <w:sz w:val="20"/>
                  <w:szCs w:val="20"/>
                  <w:rPrChange w:id="8423" w:author="Samane Shahpouri" w:date="2024-05-17T23:11:00Z" w16du:dateUtc="2024-05-17T21:11:00Z">
                    <w:rPr>
                      <w:rFonts w:asciiTheme="majorHAnsi" w:hAnsiTheme="majorHAnsi" w:cstheme="majorHAnsi"/>
                      <w:sz w:val="20"/>
                      <w:szCs w:val="20"/>
                    </w:rPr>
                  </w:rPrChange>
                </w:rPr>
                <w:t>34.86 ± 5.16</w:t>
              </w:r>
            </w:ins>
          </w:p>
        </w:tc>
      </w:tr>
      <w:tr w:rsidR="00250867" w:rsidRPr="00E24B0A" w14:paraId="22DD77EA" w14:textId="77777777" w:rsidTr="00D06CBC">
        <w:trPr>
          <w:trHeight w:val="397"/>
          <w:ins w:id="8424" w:author="Samane Shahpouri" w:date="2024-05-17T22:44:00Z"/>
        </w:trPr>
        <w:tc>
          <w:tcPr>
            <w:tcW w:w="1418" w:type="dxa"/>
            <w:vAlign w:val="center"/>
          </w:tcPr>
          <w:p w14:paraId="37DE9DC0" w14:textId="77777777" w:rsidR="00250867" w:rsidRPr="00E24B0A" w:rsidRDefault="00250867" w:rsidP="00D06CBC">
            <w:pPr>
              <w:rPr>
                <w:ins w:id="8425" w:author="Samane Shahpouri" w:date="2024-05-17T22:44:00Z" w16du:dateUtc="2024-05-17T20:44:00Z"/>
                <w:rFonts w:asciiTheme="majorBidi" w:hAnsiTheme="majorBidi" w:cstheme="majorBidi"/>
                <w:rPrChange w:id="8426" w:author="Samane Shahpouri" w:date="2024-05-17T23:11:00Z" w16du:dateUtc="2024-05-17T21:11:00Z">
                  <w:rPr>
                    <w:ins w:id="8427" w:author="Samane Shahpouri" w:date="2024-05-17T22:44:00Z" w16du:dateUtc="2024-05-17T20:44:00Z"/>
                  </w:rPr>
                </w:rPrChange>
              </w:rPr>
            </w:pPr>
            <w:ins w:id="8428" w:author="Samane Shahpouri" w:date="2024-05-17T22:44:00Z" w16du:dateUtc="2024-05-17T20:44:00Z">
              <w:r w:rsidRPr="00E24B0A">
                <w:rPr>
                  <w:rFonts w:asciiTheme="majorBidi" w:hAnsiTheme="majorBidi" w:cstheme="majorBidi"/>
                  <w:b/>
                  <w:bCs/>
                  <w:rPrChange w:id="8429" w:author="Samane Shahpouri" w:date="2024-05-17T23:11:00Z" w16du:dateUtc="2024-05-17T21:11:00Z">
                    <w:rPr>
                      <w:b/>
                      <w:bCs/>
                    </w:rPr>
                  </w:rPrChange>
                </w:rPr>
                <w:t>SSIM</w:t>
              </w:r>
            </w:ins>
          </w:p>
        </w:tc>
        <w:tc>
          <w:tcPr>
            <w:tcW w:w="1559" w:type="dxa"/>
            <w:tcBorders>
              <w:right w:val="single" w:sz="4" w:space="0" w:color="000000"/>
            </w:tcBorders>
            <w:vAlign w:val="center"/>
          </w:tcPr>
          <w:p w14:paraId="72569182" w14:textId="77777777" w:rsidR="00250867" w:rsidRPr="00E24B0A" w:rsidRDefault="00250867" w:rsidP="00D06CBC">
            <w:pPr>
              <w:rPr>
                <w:ins w:id="8430" w:author="Samane Shahpouri" w:date="2024-05-17T22:44:00Z" w16du:dateUtc="2024-05-17T20:44:00Z"/>
                <w:rFonts w:asciiTheme="majorBidi" w:hAnsiTheme="majorBidi" w:cstheme="majorBidi"/>
                <w:sz w:val="20"/>
                <w:szCs w:val="20"/>
                <w:rPrChange w:id="8431" w:author="Samane Shahpouri" w:date="2024-05-17T23:11:00Z" w16du:dateUtc="2024-05-17T21:11:00Z">
                  <w:rPr>
                    <w:ins w:id="8432" w:author="Samane Shahpouri" w:date="2024-05-17T22:44:00Z" w16du:dateUtc="2024-05-17T20:44:00Z"/>
                    <w:rFonts w:asciiTheme="majorHAnsi" w:hAnsiTheme="majorHAnsi" w:cstheme="majorHAnsi"/>
                    <w:sz w:val="20"/>
                    <w:szCs w:val="20"/>
                  </w:rPr>
                </w:rPrChange>
              </w:rPr>
            </w:pPr>
            <w:ins w:id="8433" w:author="Samane Shahpouri" w:date="2024-05-17T22:44:00Z" w16du:dateUtc="2024-05-17T20:44:00Z">
              <w:r w:rsidRPr="00E24B0A">
                <w:rPr>
                  <w:rFonts w:asciiTheme="majorBidi" w:hAnsiTheme="majorBidi" w:cstheme="majorBidi"/>
                  <w:sz w:val="20"/>
                  <w:szCs w:val="20"/>
                  <w:rPrChange w:id="8434" w:author="Samane Shahpouri" w:date="2024-05-17T23:11:00Z" w16du:dateUtc="2024-05-17T21:11:00Z">
                    <w:rPr>
                      <w:rFonts w:asciiTheme="majorHAnsi" w:hAnsiTheme="majorHAnsi" w:cstheme="majorHAnsi"/>
                      <w:sz w:val="20"/>
                      <w:szCs w:val="20"/>
                    </w:rPr>
                  </w:rPrChange>
                </w:rPr>
                <w:t>0.93 ± 0.03</w:t>
              </w:r>
            </w:ins>
          </w:p>
        </w:tc>
        <w:tc>
          <w:tcPr>
            <w:tcW w:w="1560" w:type="dxa"/>
            <w:tcBorders>
              <w:left w:val="single" w:sz="4" w:space="0" w:color="000000"/>
              <w:right w:val="single" w:sz="4" w:space="0" w:color="000000"/>
            </w:tcBorders>
            <w:vAlign w:val="center"/>
          </w:tcPr>
          <w:p w14:paraId="7E19225B" w14:textId="77777777" w:rsidR="00250867" w:rsidRPr="00E24B0A" w:rsidRDefault="00250867" w:rsidP="00D06CBC">
            <w:pPr>
              <w:rPr>
                <w:ins w:id="8435" w:author="Samane Shahpouri" w:date="2024-05-17T22:44:00Z" w16du:dateUtc="2024-05-17T20:44:00Z"/>
                <w:rFonts w:asciiTheme="majorBidi" w:hAnsiTheme="majorBidi" w:cstheme="majorBidi"/>
                <w:sz w:val="20"/>
                <w:szCs w:val="20"/>
                <w:rPrChange w:id="8436" w:author="Samane Shahpouri" w:date="2024-05-17T23:11:00Z" w16du:dateUtc="2024-05-17T21:11:00Z">
                  <w:rPr>
                    <w:ins w:id="8437" w:author="Samane Shahpouri" w:date="2024-05-17T22:44:00Z" w16du:dateUtc="2024-05-17T20:44:00Z"/>
                    <w:rFonts w:asciiTheme="majorHAnsi" w:hAnsiTheme="majorHAnsi" w:cstheme="majorHAnsi"/>
                    <w:sz w:val="20"/>
                    <w:szCs w:val="20"/>
                  </w:rPr>
                </w:rPrChange>
              </w:rPr>
            </w:pPr>
            <w:ins w:id="8438" w:author="Samane Shahpouri" w:date="2024-05-17T22:44:00Z" w16du:dateUtc="2024-05-17T20:44:00Z">
              <w:r w:rsidRPr="00E24B0A">
                <w:rPr>
                  <w:rFonts w:asciiTheme="majorBidi" w:hAnsiTheme="majorBidi" w:cstheme="majorBidi"/>
                  <w:sz w:val="20"/>
                  <w:szCs w:val="20"/>
                  <w:rPrChange w:id="8439" w:author="Samane Shahpouri" w:date="2024-05-17T23:11:00Z" w16du:dateUtc="2024-05-17T21:11:00Z">
                    <w:rPr>
                      <w:rFonts w:asciiTheme="majorHAnsi" w:hAnsiTheme="majorHAnsi" w:cstheme="majorHAnsi"/>
                      <w:sz w:val="20"/>
                      <w:szCs w:val="20"/>
                    </w:rPr>
                  </w:rPrChange>
                </w:rPr>
                <w:t>0.89 ± 0.03</w:t>
              </w:r>
            </w:ins>
          </w:p>
        </w:tc>
        <w:tc>
          <w:tcPr>
            <w:tcW w:w="1559" w:type="dxa"/>
            <w:tcBorders>
              <w:left w:val="single" w:sz="4" w:space="0" w:color="000000"/>
            </w:tcBorders>
            <w:vAlign w:val="center"/>
          </w:tcPr>
          <w:p w14:paraId="25480043" w14:textId="77777777" w:rsidR="00250867" w:rsidRPr="00E24B0A" w:rsidRDefault="00250867" w:rsidP="00D06CBC">
            <w:pPr>
              <w:rPr>
                <w:ins w:id="8440" w:author="Samane Shahpouri" w:date="2024-05-17T22:44:00Z" w16du:dateUtc="2024-05-17T20:44:00Z"/>
                <w:rFonts w:asciiTheme="majorBidi" w:hAnsiTheme="majorBidi" w:cstheme="majorBidi"/>
                <w:sz w:val="20"/>
                <w:szCs w:val="20"/>
                <w:rPrChange w:id="8441" w:author="Samane Shahpouri" w:date="2024-05-17T23:11:00Z" w16du:dateUtc="2024-05-17T21:11:00Z">
                  <w:rPr>
                    <w:ins w:id="8442" w:author="Samane Shahpouri" w:date="2024-05-17T22:44:00Z" w16du:dateUtc="2024-05-17T20:44:00Z"/>
                    <w:rFonts w:asciiTheme="majorHAnsi" w:hAnsiTheme="majorHAnsi" w:cstheme="majorHAnsi"/>
                    <w:sz w:val="20"/>
                    <w:szCs w:val="20"/>
                  </w:rPr>
                </w:rPrChange>
              </w:rPr>
            </w:pPr>
            <w:ins w:id="8443" w:author="Samane Shahpouri" w:date="2024-05-17T22:44:00Z" w16du:dateUtc="2024-05-17T20:44:00Z">
              <w:r w:rsidRPr="00E24B0A">
                <w:rPr>
                  <w:rFonts w:asciiTheme="majorBidi" w:hAnsiTheme="majorBidi" w:cstheme="majorBidi"/>
                  <w:sz w:val="20"/>
                  <w:szCs w:val="20"/>
                  <w:rPrChange w:id="8444" w:author="Samane Shahpouri" w:date="2024-05-17T23:11:00Z" w16du:dateUtc="2024-05-17T21:11:00Z">
                    <w:rPr>
                      <w:rFonts w:asciiTheme="majorHAnsi" w:hAnsiTheme="majorHAnsi" w:cstheme="majorHAnsi"/>
                      <w:sz w:val="20"/>
                      <w:szCs w:val="20"/>
                    </w:rPr>
                  </w:rPrChange>
                </w:rPr>
                <w:t>0.80 ± 0.13</w:t>
              </w:r>
            </w:ins>
          </w:p>
        </w:tc>
        <w:tc>
          <w:tcPr>
            <w:tcW w:w="1559" w:type="dxa"/>
            <w:vAlign w:val="center"/>
          </w:tcPr>
          <w:p w14:paraId="563EBFEA" w14:textId="77777777" w:rsidR="00250867" w:rsidRPr="00E24B0A" w:rsidRDefault="00250867" w:rsidP="00D06CBC">
            <w:pPr>
              <w:rPr>
                <w:ins w:id="8445" w:author="Samane Shahpouri" w:date="2024-05-17T22:44:00Z" w16du:dateUtc="2024-05-17T20:44:00Z"/>
                <w:rFonts w:asciiTheme="majorBidi" w:hAnsiTheme="majorBidi" w:cstheme="majorBidi"/>
                <w:sz w:val="20"/>
                <w:szCs w:val="20"/>
                <w:rPrChange w:id="8446" w:author="Samane Shahpouri" w:date="2024-05-17T23:11:00Z" w16du:dateUtc="2024-05-17T21:11:00Z">
                  <w:rPr>
                    <w:ins w:id="8447" w:author="Samane Shahpouri" w:date="2024-05-17T22:44:00Z" w16du:dateUtc="2024-05-17T20:44:00Z"/>
                    <w:rFonts w:asciiTheme="majorHAnsi" w:hAnsiTheme="majorHAnsi" w:cstheme="majorHAnsi"/>
                    <w:sz w:val="20"/>
                    <w:szCs w:val="20"/>
                  </w:rPr>
                </w:rPrChange>
              </w:rPr>
            </w:pPr>
            <w:ins w:id="8448" w:author="Samane Shahpouri" w:date="2024-05-17T22:44:00Z" w16du:dateUtc="2024-05-17T20:44:00Z">
              <w:r w:rsidRPr="00E24B0A">
                <w:rPr>
                  <w:rFonts w:asciiTheme="majorBidi" w:hAnsiTheme="majorBidi" w:cstheme="majorBidi"/>
                  <w:sz w:val="20"/>
                  <w:szCs w:val="20"/>
                  <w:rPrChange w:id="8449" w:author="Samane Shahpouri" w:date="2024-05-17T23:11:00Z" w16du:dateUtc="2024-05-17T21:11:00Z">
                    <w:rPr>
                      <w:rFonts w:asciiTheme="majorHAnsi" w:hAnsiTheme="majorHAnsi" w:cstheme="majorHAnsi"/>
                      <w:sz w:val="20"/>
                      <w:szCs w:val="20"/>
                    </w:rPr>
                  </w:rPrChange>
                </w:rPr>
                <w:t>0.76 ± 0.092</w:t>
              </w:r>
            </w:ins>
          </w:p>
        </w:tc>
        <w:tc>
          <w:tcPr>
            <w:tcW w:w="1918" w:type="dxa"/>
            <w:gridSpan w:val="2"/>
            <w:tcBorders>
              <w:right w:val="single" w:sz="4" w:space="0" w:color="000000"/>
            </w:tcBorders>
            <w:vAlign w:val="center"/>
          </w:tcPr>
          <w:p w14:paraId="405548FA" w14:textId="77777777" w:rsidR="00250867" w:rsidRPr="00E24B0A" w:rsidRDefault="00250867" w:rsidP="00D06CBC">
            <w:pPr>
              <w:rPr>
                <w:ins w:id="8450" w:author="Samane Shahpouri" w:date="2024-05-17T22:44:00Z" w16du:dateUtc="2024-05-17T20:44:00Z"/>
                <w:rFonts w:asciiTheme="majorBidi" w:hAnsiTheme="majorBidi" w:cstheme="majorBidi"/>
                <w:sz w:val="20"/>
                <w:szCs w:val="20"/>
                <w:rPrChange w:id="8451" w:author="Samane Shahpouri" w:date="2024-05-17T23:11:00Z" w16du:dateUtc="2024-05-17T21:11:00Z">
                  <w:rPr>
                    <w:ins w:id="8452" w:author="Samane Shahpouri" w:date="2024-05-17T22:44:00Z" w16du:dateUtc="2024-05-17T20:44:00Z"/>
                    <w:rFonts w:asciiTheme="majorHAnsi" w:hAnsiTheme="majorHAnsi" w:cstheme="majorHAnsi"/>
                    <w:sz w:val="20"/>
                    <w:szCs w:val="20"/>
                  </w:rPr>
                </w:rPrChange>
              </w:rPr>
            </w:pPr>
            <w:ins w:id="8453" w:author="Samane Shahpouri" w:date="2024-05-17T22:44:00Z" w16du:dateUtc="2024-05-17T20:44:00Z">
              <w:r w:rsidRPr="00E24B0A">
                <w:rPr>
                  <w:rFonts w:asciiTheme="majorBidi" w:hAnsiTheme="majorBidi" w:cstheme="majorBidi"/>
                  <w:sz w:val="20"/>
                  <w:szCs w:val="20"/>
                  <w:rPrChange w:id="8454" w:author="Samane Shahpouri" w:date="2024-05-17T23:11:00Z" w16du:dateUtc="2024-05-17T21:11:00Z">
                    <w:rPr>
                      <w:rFonts w:asciiTheme="majorHAnsi" w:hAnsiTheme="majorHAnsi" w:cstheme="majorHAnsi"/>
                      <w:sz w:val="20"/>
                      <w:szCs w:val="20"/>
                    </w:rPr>
                  </w:rPrChange>
                </w:rPr>
                <w:t>0.84 ± 0.11</w:t>
              </w:r>
            </w:ins>
          </w:p>
        </w:tc>
      </w:tr>
      <w:tr w:rsidR="00250867" w:rsidRPr="00E24B0A" w14:paraId="49147CDF" w14:textId="77777777" w:rsidTr="00D06CBC">
        <w:trPr>
          <w:gridAfter w:val="1"/>
          <w:wAfter w:w="75" w:type="dxa"/>
          <w:trHeight w:val="397"/>
          <w:ins w:id="8455" w:author="Samane Shahpouri" w:date="2024-05-17T22:44:00Z"/>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E24B0A" w:rsidRDefault="00250867" w:rsidP="00D06CBC">
            <w:pPr>
              <w:jc w:val="center"/>
              <w:rPr>
                <w:ins w:id="8456" w:author="Samane Shahpouri" w:date="2024-05-17T22:44:00Z" w16du:dateUtc="2024-05-17T20:44:00Z"/>
                <w:rFonts w:asciiTheme="majorBidi" w:hAnsiTheme="majorBidi" w:cstheme="majorBidi"/>
                <w:b/>
                <w:bCs/>
                <w:sz w:val="24"/>
                <w:szCs w:val="24"/>
                <w:rPrChange w:id="8457" w:author="Samane Shahpouri" w:date="2024-05-17T23:11:00Z" w16du:dateUtc="2024-05-17T21:11:00Z">
                  <w:rPr>
                    <w:ins w:id="8458" w:author="Samane Shahpouri" w:date="2024-05-17T22:44:00Z" w16du:dateUtc="2024-05-17T20:44:00Z"/>
                    <w:b/>
                    <w:bCs/>
                    <w:sz w:val="24"/>
                    <w:szCs w:val="24"/>
                  </w:rPr>
                </w:rPrChange>
              </w:rPr>
            </w:pPr>
            <w:ins w:id="8459" w:author="Samane Shahpouri" w:date="2024-05-17T22:44:00Z" w16du:dateUtc="2024-05-17T20:44:00Z">
              <w:r w:rsidRPr="00E24B0A">
                <w:rPr>
                  <w:rFonts w:asciiTheme="majorBidi" w:hAnsiTheme="majorBidi" w:cstheme="majorBidi"/>
                  <w:b/>
                  <w:bCs/>
                  <w:sz w:val="24"/>
                  <w:szCs w:val="24"/>
                  <w:rPrChange w:id="8460" w:author="Samane Shahpouri" w:date="2024-05-17T23:11:00Z" w16du:dateUtc="2024-05-17T21:11:00Z">
                    <w:rPr>
                      <w:b/>
                      <w:bCs/>
                      <w:sz w:val="24"/>
                      <w:szCs w:val="24"/>
                    </w:rPr>
                  </w:rPrChange>
                </w:rPr>
                <w:t xml:space="preserve">                             CI 95%</w:t>
              </w:r>
            </w:ins>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E24B0A" w:rsidRDefault="00250867" w:rsidP="00D06CBC">
            <w:pPr>
              <w:jc w:val="center"/>
              <w:rPr>
                <w:ins w:id="8461" w:author="Samane Shahpouri" w:date="2024-05-17T22:44:00Z" w16du:dateUtc="2024-05-17T20:44:00Z"/>
                <w:rFonts w:asciiTheme="majorBidi" w:hAnsiTheme="majorBidi" w:cstheme="majorBidi"/>
                <w:b/>
                <w:bCs/>
                <w:sz w:val="24"/>
                <w:szCs w:val="24"/>
                <w:rPrChange w:id="8462" w:author="Samane Shahpouri" w:date="2024-05-17T23:11:00Z" w16du:dateUtc="2024-05-17T21:11:00Z">
                  <w:rPr>
                    <w:ins w:id="8463" w:author="Samane Shahpouri" w:date="2024-05-17T22:44:00Z" w16du:dateUtc="2024-05-17T20:44:00Z"/>
                    <w:b/>
                    <w:bCs/>
                    <w:sz w:val="24"/>
                    <w:szCs w:val="24"/>
                  </w:rPr>
                </w:rPrChange>
              </w:rPr>
            </w:pPr>
          </w:p>
        </w:tc>
      </w:tr>
      <w:tr w:rsidR="00250867" w:rsidRPr="00E24B0A" w14:paraId="4E58B917" w14:textId="77777777" w:rsidTr="00D06CBC">
        <w:trPr>
          <w:trHeight w:val="397"/>
          <w:ins w:id="8464" w:author="Samane Shahpouri" w:date="2024-05-17T22:44:00Z"/>
        </w:trPr>
        <w:tc>
          <w:tcPr>
            <w:tcW w:w="1418" w:type="dxa"/>
            <w:vAlign w:val="center"/>
          </w:tcPr>
          <w:p w14:paraId="320765FB" w14:textId="77777777" w:rsidR="00250867" w:rsidRPr="00E24B0A" w:rsidRDefault="00250867" w:rsidP="00D06CBC">
            <w:pPr>
              <w:rPr>
                <w:ins w:id="8465" w:author="Samane Shahpouri" w:date="2024-05-17T22:44:00Z" w16du:dateUtc="2024-05-17T20:44:00Z"/>
                <w:rFonts w:asciiTheme="majorBidi" w:hAnsiTheme="majorBidi" w:cstheme="majorBidi"/>
                <w:rPrChange w:id="8466" w:author="Samane Shahpouri" w:date="2024-05-17T23:11:00Z" w16du:dateUtc="2024-05-17T21:11:00Z">
                  <w:rPr>
                    <w:ins w:id="8467" w:author="Samane Shahpouri" w:date="2024-05-17T22:44:00Z" w16du:dateUtc="2024-05-17T20:44:00Z"/>
                  </w:rPr>
                </w:rPrChange>
              </w:rPr>
            </w:pPr>
            <w:ins w:id="8468" w:author="Samane Shahpouri" w:date="2024-05-17T22:44:00Z" w16du:dateUtc="2024-05-17T20:44:00Z">
              <w:r w:rsidRPr="00E24B0A">
                <w:rPr>
                  <w:rFonts w:asciiTheme="majorBidi" w:hAnsiTheme="majorBidi" w:cstheme="majorBidi"/>
                  <w:b/>
                  <w:bCs/>
                  <w:rPrChange w:id="8469" w:author="Samane Shahpouri" w:date="2024-05-17T23:11:00Z" w16du:dateUtc="2024-05-17T21:11:00Z">
                    <w:rPr>
                      <w:b/>
                      <w:bCs/>
                    </w:rPr>
                  </w:rPrChange>
                </w:rPr>
                <w:t>ME</w:t>
              </w:r>
            </w:ins>
          </w:p>
        </w:tc>
        <w:tc>
          <w:tcPr>
            <w:tcW w:w="1559" w:type="dxa"/>
            <w:tcBorders>
              <w:right w:val="single" w:sz="4" w:space="0" w:color="000000"/>
            </w:tcBorders>
            <w:vAlign w:val="center"/>
          </w:tcPr>
          <w:p w14:paraId="60E02865" w14:textId="77777777" w:rsidR="00250867" w:rsidRPr="00E24B0A" w:rsidRDefault="00250867" w:rsidP="00D06CBC">
            <w:pPr>
              <w:rPr>
                <w:ins w:id="8470" w:author="Samane Shahpouri" w:date="2024-05-17T22:44:00Z" w16du:dateUtc="2024-05-17T20:44:00Z"/>
                <w:rFonts w:asciiTheme="majorBidi" w:hAnsiTheme="majorBidi" w:cstheme="majorBidi"/>
                <w:sz w:val="20"/>
                <w:szCs w:val="20"/>
                <w:rPrChange w:id="8471" w:author="Samane Shahpouri" w:date="2024-05-17T23:11:00Z" w16du:dateUtc="2024-05-17T21:11:00Z">
                  <w:rPr>
                    <w:ins w:id="8472" w:author="Samane Shahpouri" w:date="2024-05-17T22:44:00Z" w16du:dateUtc="2024-05-17T20:44:00Z"/>
                    <w:rFonts w:asciiTheme="majorHAnsi" w:hAnsiTheme="majorHAnsi" w:cstheme="majorHAnsi"/>
                    <w:sz w:val="20"/>
                    <w:szCs w:val="20"/>
                  </w:rPr>
                </w:rPrChange>
              </w:rPr>
            </w:pPr>
            <w:ins w:id="8473" w:author="Samane Shahpouri" w:date="2024-05-17T22:44:00Z" w16du:dateUtc="2024-05-17T20:44:00Z">
              <w:r w:rsidRPr="00E24B0A">
                <w:rPr>
                  <w:rFonts w:asciiTheme="majorBidi" w:hAnsiTheme="majorBidi" w:cstheme="majorBidi"/>
                  <w:sz w:val="20"/>
                  <w:szCs w:val="20"/>
                  <w:rPrChange w:id="8474" w:author="Samane Shahpouri" w:date="2024-05-17T23:11:00Z" w16du:dateUtc="2024-05-17T21:11:00Z">
                    <w:rPr>
                      <w:rFonts w:asciiTheme="majorHAnsi" w:hAnsiTheme="majorHAnsi" w:cstheme="majorHAnsi"/>
                      <w:sz w:val="20"/>
                      <w:szCs w:val="20"/>
                    </w:rPr>
                  </w:rPrChange>
                </w:rPr>
                <w:t>[-1.18, 0.06]</w:t>
              </w:r>
            </w:ins>
          </w:p>
        </w:tc>
        <w:tc>
          <w:tcPr>
            <w:tcW w:w="1560" w:type="dxa"/>
            <w:tcBorders>
              <w:left w:val="single" w:sz="4" w:space="0" w:color="000000"/>
              <w:right w:val="single" w:sz="4" w:space="0" w:color="000000"/>
            </w:tcBorders>
            <w:vAlign w:val="center"/>
          </w:tcPr>
          <w:p w14:paraId="127A9F35" w14:textId="77777777" w:rsidR="00250867" w:rsidRPr="00E24B0A" w:rsidRDefault="00250867" w:rsidP="00D06CBC">
            <w:pPr>
              <w:rPr>
                <w:ins w:id="8475" w:author="Samane Shahpouri" w:date="2024-05-17T22:44:00Z" w16du:dateUtc="2024-05-17T20:44:00Z"/>
                <w:rFonts w:asciiTheme="majorBidi" w:hAnsiTheme="majorBidi" w:cstheme="majorBidi"/>
                <w:sz w:val="20"/>
                <w:szCs w:val="20"/>
                <w:rPrChange w:id="8476" w:author="Samane Shahpouri" w:date="2024-05-17T23:11:00Z" w16du:dateUtc="2024-05-17T21:11:00Z">
                  <w:rPr>
                    <w:ins w:id="8477" w:author="Samane Shahpouri" w:date="2024-05-17T22:44:00Z" w16du:dateUtc="2024-05-17T20:44:00Z"/>
                    <w:rFonts w:asciiTheme="majorHAnsi" w:hAnsiTheme="majorHAnsi" w:cstheme="majorHAnsi"/>
                    <w:sz w:val="20"/>
                    <w:szCs w:val="20"/>
                  </w:rPr>
                </w:rPrChange>
              </w:rPr>
            </w:pPr>
            <w:ins w:id="8478" w:author="Samane Shahpouri" w:date="2024-05-17T22:44:00Z" w16du:dateUtc="2024-05-17T20:44:00Z">
              <w:r w:rsidRPr="00E24B0A">
                <w:rPr>
                  <w:rFonts w:asciiTheme="majorBidi" w:hAnsiTheme="majorBidi" w:cstheme="majorBidi"/>
                  <w:sz w:val="20"/>
                  <w:szCs w:val="20"/>
                  <w:rPrChange w:id="8479" w:author="Samane Shahpouri" w:date="2024-05-17T23:11:00Z" w16du:dateUtc="2024-05-17T21:11:00Z">
                    <w:rPr>
                      <w:rFonts w:asciiTheme="majorHAnsi" w:hAnsiTheme="majorHAnsi" w:cstheme="majorHAnsi"/>
                      <w:sz w:val="20"/>
                      <w:szCs w:val="20"/>
                    </w:rPr>
                  </w:rPrChange>
                </w:rPr>
                <w:t>[-2.29, -1.56]</w:t>
              </w:r>
            </w:ins>
          </w:p>
        </w:tc>
        <w:tc>
          <w:tcPr>
            <w:tcW w:w="1559" w:type="dxa"/>
            <w:tcBorders>
              <w:left w:val="single" w:sz="4" w:space="0" w:color="000000"/>
            </w:tcBorders>
            <w:vAlign w:val="center"/>
          </w:tcPr>
          <w:p w14:paraId="053A790B" w14:textId="77777777" w:rsidR="00250867" w:rsidRPr="00E24B0A" w:rsidRDefault="00250867" w:rsidP="00D06CBC">
            <w:pPr>
              <w:rPr>
                <w:ins w:id="8480" w:author="Samane Shahpouri" w:date="2024-05-17T22:44:00Z" w16du:dateUtc="2024-05-17T20:44:00Z"/>
                <w:rFonts w:asciiTheme="majorBidi" w:eastAsia="Times New Roman" w:hAnsiTheme="majorBidi" w:cstheme="majorBidi"/>
                <w:sz w:val="20"/>
                <w:szCs w:val="20"/>
                <w:lang w:eastAsia="en-NL"/>
                <w:rPrChange w:id="8481" w:author="Samane Shahpouri" w:date="2024-05-17T23:11:00Z" w16du:dateUtc="2024-05-17T21:11:00Z">
                  <w:rPr>
                    <w:ins w:id="8482" w:author="Samane Shahpouri" w:date="2024-05-17T22:44:00Z" w16du:dateUtc="2024-05-17T20:44:00Z"/>
                    <w:rFonts w:asciiTheme="majorHAnsi" w:eastAsia="Times New Roman" w:hAnsiTheme="majorHAnsi" w:cstheme="majorHAnsi"/>
                    <w:sz w:val="20"/>
                    <w:szCs w:val="20"/>
                    <w:lang w:eastAsia="en-NL"/>
                  </w:rPr>
                </w:rPrChange>
              </w:rPr>
            </w:pPr>
            <w:ins w:id="8483" w:author="Samane Shahpouri" w:date="2024-05-17T22:44:00Z" w16du:dateUtc="2024-05-17T20:44:00Z">
              <w:r w:rsidRPr="00E24B0A">
                <w:rPr>
                  <w:rFonts w:asciiTheme="majorBidi" w:eastAsia="Times New Roman" w:hAnsiTheme="majorBidi" w:cstheme="majorBidi"/>
                  <w:sz w:val="20"/>
                  <w:szCs w:val="20"/>
                  <w:lang w:eastAsia="en-NL"/>
                  <w:rPrChange w:id="8484" w:author="Samane Shahpouri" w:date="2024-05-17T23:11:00Z" w16du:dateUtc="2024-05-17T21:11:00Z">
                    <w:rPr>
                      <w:rFonts w:asciiTheme="majorHAnsi" w:eastAsia="Times New Roman" w:hAnsiTheme="majorHAnsi" w:cstheme="majorHAnsi"/>
                      <w:sz w:val="20"/>
                      <w:szCs w:val="20"/>
                      <w:lang w:eastAsia="en-NL"/>
                    </w:rPr>
                  </w:rPrChange>
                </w:rPr>
                <w:t>[-0.57, -0.34]</w:t>
              </w:r>
            </w:ins>
          </w:p>
        </w:tc>
        <w:tc>
          <w:tcPr>
            <w:tcW w:w="1559" w:type="dxa"/>
            <w:vAlign w:val="center"/>
          </w:tcPr>
          <w:p w14:paraId="2F4244BC" w14:textId="77777777" w:rsidR="00250867" w:rsidRPr="00E24B0A" w:rsidRDefault="00250867" w:rsidP="00D06CBC">
            <w:pPr>
              <w:rPr>
                <w:ins w:id="8485" w:author="Samane Shahpouri" w:date="2024-05-17T22:44:00Z" w16du:dateUtc="2024-05-17T20:44:00Z"/>
                <w:rFonts w:asciiTheme="majorBidi" w:hAnsiTheme="majorBidi" w:cstheme="majorBidi"/>
                <w:sz w:val="20"/>
                <w:szCs w:val="20"/>
                <w:rPrChange w:id="8486" w:author="Samane Shahpouri" w:date="2024-05-17T23:11:00Z" w16du:dateUtc="2024-05-17T21:11:00Z">
                  <w:rPr>
                    <w:ins w:id="8487" w:author="Samane Shahpouri" w:date="2024-05-17T22:44:00Z" w16du:dateUtc="2024-05-17T20:44:00Z"/>
                    <w:rFonts w:asciiTheme="majorHAnsi" w:hAnsiTheme="majorHAnsi" w:cstheme="majorHAnsi"/>
                    <w:sz w:val="20"/>
                    <w:szCs w:val="20"/>
                  </w:rPr>
                </w:rPrChange>
              </w:rPr>
            </w:pPr>
            <w:ins w:id="8488" w:author="Samane Shahpouri" w:date="2024-05-17T22:44:00Z" w16du:dateUtc="2024-05-17T20:44:00Z">
              <w:r w:rsidRPr="00E24B0A">
                <w:rPr>
                  <w:rFonts w:asciiTheme="majorBidi" w:hAnsiTheme="majorBidi" w:cstheme="majorBidi"/>
                  <w:sz w:val="20"/>
                  <w:szCs w:val="20"/>
                  <w:rPrChange w:id="8489" w:author="Samane Shahpouri" w:date="2024-05-17T23:11:00Z" w16du:dateUtc="2024-05-17T21:11:00Z">
                    <w:rPr>
                      <w:rFonts w:asciiTheme="majorHAnsi" w:hAnsiTheme="majorHAnsi" w:cstheme="majorHAnsi"/>
                      <w:sz w:val="20"/>
                      <w:szCs w:val="20"/>
                    </w:rPr>
                  </w:rPrChange>
                </w:rPr>
                <w:t>[-0.67, -0.55]</w:t>
              </w:r>
            </w:ins>
          </w:p>
        </w:tc>
        <w:tc>
          <w:tcPr>
            <w:tcW w:w="1918" w:type="dxa"/>
            <w:gridSpan w:val="2"/>
            <w:tcBorders>
              <w:right w:val="single" w:sz="4" w:space="0" w:color="000000"/>
            </w:tcBorders>
            <w:vAlign w:val="center"/>
          </w:tcPr>
          <w:p w14:paraId="1C539A72" w14:textId="77777777" w:rsidR="00250867" w:rsidRPr="00E24B0A" w:rsidRDefault="00250867" w:rsidP="00D06CBC">
            <w:pPr>
              <w:rPr>
                <w:ins w:id="8490" w:author="Samane Shahpouri" w:date="2024-05-17T22:44:00Z" w16du:dateUtc="2024-05-17T20:44:00Z"/>
                <w:rFonts w:asciiTheme="majorBidi" w:hAnsiTheme="majorBidi" w:cstheme="majorBidi"/>
                <w:sz w:val="20"/>
                <w:szCs w:val="20"/>
                <w:rPrChange w:id="8491" w:author="Samane Shahpouri" w:date="2024-05-17T23:11:00Z" w16du:dateUtc="2024-05-17T21:11:00Z">
                  <w:rPr>
                    <w:ins w:id="8492" w:author="Samane Shahpouri" w:date="2024-05-17T22:44:00Z" w16du:dateUtc="2024-05-17T20:44:00Z"/>
                    <w:rFonts w:asciiTheme="majorHAnsi" w:hAnsiTheme="majorHAnsi" w:cstheme="majorHAnsi"/>
                    <w:sz w:val="20"/>
                    <w:szCs w:val="20"/>
                  </w:rPr>
                </w:rPrChange>
              </w:rPr>
            </w:pPr>
            <w:ins w:id="8493" w:author="Samane Shahpouri" w:date="2024-05-17T22:44:00Z" w16du:dateUtc="2024-05-17T20:44:00Z">
              <w:r w:rsidRPr="00E24B0A">
                <w:rPr>
                  <w:rFonts w:asciiTheme="majorBidi" w:hAnsiTheme="majorBidi" w:cstheme="majorBidi"/>
                  <w:sz w:val="20"/>
                  <w:szCs w:val="20"/>
                  <w:rPrChange w:id="8494" w:author="Samane Shahpouri" w:date="2024-05-17T23:11:00Z" w16du:dateUtc="2024-05-17T21:11:00Z">
                    <w:rPr>
                      <w:rFonts w:asciiTheme="majorHAnsi" w:hAnsiTheme="majorHAnsi" w:cstheme="majorHAnsi"/>
                      <w:sz w:val="20"/>
                      <w:szCs w:val="20"/>
                    </w:rPr>
                  </w:rPrChange>
                </w:rPr>
                <w:t>[-1.19, -0.70]</w:t>
              </w:r>
            </w:ins>
          </w:p>
        </w:tc>
      </w:tr>
      <w:tr w:rsidR="00250867" w:rsidRPr="00E24B0A" w14:paraId="156BA7F5" w14:textId="77777777" w:rsidTr="00D06CBC">
        <w:trPr>
          <w:trHeight w:val="397"/>
          <w:ins w:id="8495" w:author="Samane Shahpouri" w:date="2024-05-17T22:44:00Z"/>
        </w:trPr>
        <w:tc>
          <w:tcPr>
            <w:tcW w:w="1418" w:type="dxa"/>
            <w:vAlign w:val="center"/>
          </w:tcPr>
          <w:p w14:paraId="3CC1919B" w14:textId="77777777" w:rsidR="00250867" w:rsidRPr="00E24B0A" w:rsidRDefault="00250867" w:rsidP="00D06CBC">
            <w:pPr>
              <w:rPr>
                <w:ins w:id="8496" w:author="Samane Shahpouri" w:date="2024-05-17T22:44:00Z" w16du:dateUtc="2024-05-17T20:44:00Z"/>
                <w:rFonts w:asciiTheme="majorBidi" w:hAnsiTheme="majorBidi" w:cstheme="majorBidi"/>
                <w:rPrChange w:id="8497" w:author="Samane Shahpouri" w:date="2024-05-17T23:11:00Z" w16du:dateUtc="2024-05-17T21:11:00Z">
                  <w:rPr>
                    <w:ins w:id="8498" w:author="Samane Shahpouri" w:date="2024-05-17T22:44:00Z" w16du:dateUtc="2024-05-17T20:44:00Z"/>
                  </w:rPr>
                </w:rPrChange>
              </w:rPr>
            </w:pPr>
            <w:ins w:id="8499" w:author="Samane Shahpouri" w:date="2024-05-17T22:44:00Z" w16du:dateUtc="2024-05-17T20:44:00Z">
              <w:r w:rsidRPr="00E24B0A">
                <w:rPr>
                  <w:rFonts w:asciiTheme="majorBidi" w:hAnsiTheme="majorBidi" w:cstheme="majorBidi"/>
                  <w:b/>
                  <w:bCs/>
                  <w:rPrChange w:id="8500" w:author="Samane Shahpouri" w:date="2024-05-17T23:11:00Z" w16du:dateUtc="2024-05-17T21:11:00Z">
                    <w:rPr>
                      <w:b/>
                      <w:bCs/>
                    </w:rPr>
                  </w:rPrChange>
                </w:rPr>
                <w:t>MAE</w:t>
              </w:r>
            </w:ins>
          </w:p>
        </w:tc>
        <w:tc>
          <w:tcPr>
            <w:tcW w:w="1559" w:type="dxa"/>
            <w:vAlign w:val="center"/>
          </w:tcPr>
          <w:p w14:paraId="68FBB083" w14:textId="77777777" w:rsidR="00250867" w:rsidRPr="00E24B0A" w:rsidRDefault="00250867" w:rsidP="00D06CBC">
            <w:pPr>
              <w:rPr>
                <w:ins w:id="8501" w:author="Samane Shahpouri" w:date="2024-05-17T22:44:00Z" w16du:dateUtc="2024-05-17T20:44:00Z"/>
                <w:rFonts w:asciiTheme="majorBidi" w:hAnsiTheme="majorBidi" w:cstheme="majorBidi"/>
                <w:sz w:val="20"/>
                <w:szCs w:val="20"/>
                <w:rPrChange w:id="8502" w:author="Samane Shahpouri" w:date="2024-05-17T23:11:00Z" w16du:dateUtc="2024-05-17T21:11:00Z">
                  <w:rPr>
                    <w:ins w:id="8503" w:author="Samane Shahpouri" w:date="2024-05-17T22:44:00Z" w16du:dateUtc="2024-05-17T20:44:00Z"/>
                    <w:rFonts w:asciiTheme="majorHAnsi" w:hAnsiTheme="majorHAnsi" w:cstheme="majorHAnsi"/>
                    <w:sz w:val="20"/>
                    <w:szCs w:val="20"/>
                  </w:rPr>
                </w:rPrChange>
              </w:rPr>
            </w:pPr>
            <w:ins w:id="8504" w:author="Samane Shahpouri" w:date="2024-05-17T22:44:00Z" w16du:dateUtc="2024-05-17T20:44:00Z">
              <w:r w:rsidRPr="00E24B0A">
                <w:rPr>
                  <w:rFonts w:asciiTheme="majorBidi" w:hAnsiTheme="majorBidi" w:cstheme="majorBidi"/>
                  <w:sz w:val="20"/>
                  <w:szCs w:val="20"/>
                  <w:rPrChange w:id="8505" w:author="Samane Shahpouri" w:date="2024-05-17T23:11:00Z" w16du:dateUtc="2024-05-17T21:11:00Z">
                    <w:rPr>
                      <w:rFonts w:asciiTheme="majorHAnsi" w:hAnsiTheme="majorHAnsi" w:cstheme="majorHAnsi"/>
                      <w:sz w:val="20"/>
                      <w:szCs w:val="20"/>
                    </w:rPr>
                  </w:rPrChange>
                </w:rPr>
                <w:t>[0.97, 1.59]</w:t>
              </w:r>
            </w:ins>
          </w:p>
        </w:tc>
        <w:tc>
          <w:tcPr>
            <w:tcW w:w="1560" w:type="dxa"/>
            <w:vAlign w:val="center"/>
          </w:tcPr>
          <w:p w14:paraId="1AAF7D31" w14:textId="77777777" w:rsidR="00250867" w:rsidRPr="00E24B0A" w:rsidRDefault="00250867" w:rsidP="00D06CBC">
            <w:pPr>
              <w:rPr>
                <w:ins w:id="8506" w:author="Samane Shahpouri" w:date="2024-05-17T22:44:00Z" w16du:dateUtc="2024-05-17T20:44:00Z"/>
                <w:rFonts w:asciiTheme="majorBidi" w:hAnsiTheme="majorBidi" w:cstheme="majorBidi"/>
                <w:sz w:val="20"/>
                <w:szCs w:val="20"/>
                <w:rPrChange w:id="8507" w:author="Samane Shahpouri" w:date="2024-05-17T23:11:00Z" w16du:dateUtc="2024-05-17T21:11:00Z">
                  <w:rPr>
                    <w:ins w:id="8508" w:author="Samane Shahpouri" w:date="2024-05-17T22:44:00Z" w16du:dateUtc="2024-05-17T20:44:00Z"/>
                    <w:rFonts w:asciiTheme="majorHAnsi" w:hAnsiTheme="majorHAnsi" w:cstheme="majorHAnsi"/>
                    <w:sz w:val="20"/>
                    <w:szCs w:val="20"/>
                  </w:rPr>
                </w:rPrChange>
              </w:rPr>
            </w:pPr>
            <w:ins w:id="8509" w:author="Samane Shahpouri" w:date="2024-05-17T22:44:00Z" w16du:dateUtc="2024-05-17T20:44:00Z">
              <w:r w:rsidRPr="00E24B0A">
                <w:rPr>
                  <w:rFonts w:asciiTheme="majorBidi" w:hAnsiTheme="majorBidi" w:cstheme="majorBidi"/>
                  <w:sz w:val="20"/>
                  <w:szCs w:val="20"/>
                  <w:rPrChange w:id="8510" w:author="Samane Shahpouri" w:date="2024-05-17T23:11:00Z" w16du:dateUtc="2024-05-17T21:11:00Z">
                    <w:rPr>
                      <w:rFonts w:asciiTheme="majorHAnsi" w:hAnsiTheme="majorHAnsi" w:cstheme="majorHAnsi"/>
                      <w:sz w:val="20"/>
                      <w:szCs w:val="20"/>
                    </w:rPr>
                  </w:rPrChange>
                </w:rPr>
                <w:t>[1.90, 2.87]</w:t>
              </w:r>
            </w:ins>
          </w:p>
        </w:tc>
        <w:tc>
          <w:tcPr>
            <w:tcW w:w="1559" w:type="dxa"/>
            <w:vAlign w:val="center"/>
          </w:tcPr>
          <w:p w14:paraId="59626DFB" w14:textId="77777777" w:rsidR="00250867" w:rsidRPr="00E24B0A" w:rsidRDefault="00250867" w:rsidP="00D06CBC">
            <w:pPr>
              <w:rPr>
                <w:ins w:id="8511" w:author="Samane Shahpouri" w:date="2024-05-17T22:44:00Z" w16du:dateUtc="2024-05-17T20:44:00Z"/>
                <w:rFonts w:asciiTheme="majorBidi" w:hAnsiTheme="majorBidi" w:cstheme="majorBidi"/>
                <w:sz w:val="20"/>
                <w:szCs w:val="20"/>
                <w:rPrChange w:id="8512" w:author="Samane Shahpouri" w:date="2024-05-17T23:11:00Z" w16du:dateUtc="2024-05-17T21:11:00Z">
                  <w:rPr>
                    <w:ins w:id="8513" w:author="Samane Shahpouri" w:date="2024-05-17T22:44:00Z" w16du:dateUtc="2024-05-17T20:44:00Z"/>
                    <w:rFonts w:asciiTheme="majorHAnsi" w:hAnsiTheme="majorHAnsi" w:cstheme="majorHAnsi"/>
                    <w:sz w:val="20"/>
                    <w:szCs w:val="20"/>
                  </w:rPr>
                </w:rPrChange>
              </w:rPr>
            </w:pPr>
            <w:ins w:id="8514" w:author="Samane Shahpouri" w:date="2024-05-17T22:44:00Z" w16du:dateUtc="2024-05-17T20:44:00Z">
              <w:r w:rsidRPr="00E24B0A">
                <w:rPr>
                  <w:rFonts w:asciiTheme="majorBidi" w:hAnsiTheme="majorBidi" w:cstheme="majorBidi"/>
                  <w:sz w:val="20"/>
                  <w:szCs w:val="20"/>
                  <w:rPrChange w:id="8515" w:author="Samane Shahpouri" w:date="2024-05-17T23:11:00Z" w16du:dateUtc="2024-05-17T21:11:00Z">
                    <w:rPr>
                      <w:rFonts w:asciiTheme="majorHAnsi" w:hAnsiTheme="majorHAnsi" w:cstheme="majorHAnsi"/>
                      <w:sz w:val="20"/>
                      <w:szCs w:val="20"/>
                    </w:rPr>
                  </w:rPrChange>
                </w:rPr>
                <w:t>[0.55, 0.73]</w:t>
              </w:r>
            </w:ins>
          </w:p>
        </w:tc>
        <w:tc>
          <w:tcPr>
            <w:tcW w:w="1559" w:type="dxa"/>
            <w:vAlign w:val="center"/>
          </w:tcPr>
          <w:p w14:paraId="30222454" w14:textId="77777777" w:rsidR="00250867" w:rsidRPr="00E24B0A" w:rsidRDefault="00250867" w:rsidP="00D06CBC">
            <w:pPr>
              <w:rPr>
                <w:ins w:id="8516" w:author="Samane Shahpouri" w:date="2024-05-17T22:44:00Z" w16du:dateUtc="2024-05-17T20:44:00Z"/>
                <w:rFonts w:asciiTheme="majorBidi" w:hAnsiTheme="majorBidi" w:cstheme="majorBidi"/>
                <w:sz w:val="20"/>
                <w:szCs w:val="20"/>
                <w:rPrChange w:id="8517" w:author="Samane Shahpouri" w:date="2024-05-17T23:11:00Z" w16du:dateUtc="2024-05-17T21:11:00Z">
                  <w:rPr>
                    <w:ins w:id="8518" w:author="Samane Shahpouri" w:date="2024-05-17T22:44:00Z" w16du:dateUtc="2024-05-17T20:44:00Z"/>
                    <w:rFonts w:asciiTheme="majorHAnsi" w:hAnsiTheme="majorHAnsi" w:cstheme="majorHAnsi"/>
                    <w:sz w:val="20"/>
                    <w:szCs w:val="20"/>
                  </w:rPr>
                </w:rPrChange>
              </w:rPr>
            </w:pPr>
            <w:ins w:id="8519" w:author="Samane Shahpouri" w:date="2024-05-17T22:44:00Z" w16du:dateUtc="2024-05-17T20:44:00Z">
              <w:r w:rsidRPr="00E24B0A">
                <w:rPr>
                  <w:rFonts w:asciiTheme="majorBidi" w:hAnsiTheme="majorBidi" w:cstheme="majorBidi"/>
                  <w:sz w:val="20"/>
                  <w:szCs w:val="20"/>
                  <w:rPrChange w:id="8520" w:author="Samane Shahpouri" w:date="2024-05-17T23:11:00Z" w16du:dateUtc="2024-05-17T21:11:00Z">
                    <w:rPr>
                      <w:rFonts w:asciiTheme="majorHAnsi" w:hAnsiTheme="majorHAnsi" w:cstheme="majorHAnsi"/>
                      <w:sz w:val="20"/>
                      <w:szCs w:val="20"/>
                    </w:rPr>
                  </w:rPrChange>
                </w:rPr>
                <w:t>[0.65, 0.81]</w:t>
              </w:r>
            </w:ins>
          </w:p>
        </w:tc>
        <w:tc>
          <w:tcPr>
            <w:tcW w:w="1918" w:type="dxa"/>
            <w:gridSpan w:val="2"/>
            <w:vAlign w:val="center"/>
          </w:tcPr>
          <w:p w14:paraId="28D884CE" w14:textId="77777777" w:rsidR="00250867" w:rsidRPr="00E24B0A" w:rsidRDefault="00250867" w:rsidP="00D06CBC">
            <w:pPr>
              <w:rPr>
                <w:ins w:id="8521" w:author="Samane Shahpouri" w:date="2024-05-17T22:44:00Z" w16du:dateUtc="2024-05-17T20:44:00Z"/>
                <w:rFonts w:asciiTheme="majorBidi" w:hAnsiTheme="majorBidi" w:cstheme="majorBidi"/>
                <w:sz w:val="20"/>
                <w:szCs w:val="20"/>
                <w:rPrChange w:id="8522" w:author="Samane Shahpouri" w:date="2024-05-17T23:11:00Z" w16du:dateUtc="2024-05-17T21:11:00Z">
                  <w:rPr>
                    <w:ins w:id="8523" w:author="Samane Shahpouri" w:date="2024-05-17T22:44:00Z" w16du:dateUtc="2024-05-17T20:44:00Z"/>
                    <w:rFonts w:asciiTheme="majorHAnsi" w:hAnsiTheme="majorHAnsi" w:cstheme="majorHAnsi"/>
                    <w:sz w:val="20"/>
                    <w:szCs w:val="20"/>
                  </w:rPr>
                </w:rPrChange>
              </w:rPr>
            </w:pPr>
            <w:ins w:id="8524" w:author="Samane Shahpouri" w:date="2024-05-17T22:44:00Z" w16du:dateUtc="2024-05-17T20:44:00Z">
              <w:r w:rsidRPr="00E24B0A">
                <w:rPr>
                  <w:rFonts w:asciiTheme="majorBidi" w:hAnsiTheme="majorBidi" w:cstheme="majorBidi"/>
                  <w:sz w:val="20"/>
                  <w:szCs w:val="20"/>
                  <w:rPrChange w:id="8525" w:author="Samane Shahpouri" w:date="2024-05-17T23:11:00Z" w16du:dateUtc="2024-05-17T21:11:00Z">
                    <w:rPr>
                      <w:rFonts w:asciiTheme="majorHAnsi" w:hAnsiTheme="majorHAnsi" w:cstheme="majorHAnsi"/>
                      <w:sz w:val="20"/>
                      <w:szCs w:val="20"/>
                    </w:rPr>
                  </w:rPrChange>
                </w:rPr>
                <w:t>[1.03, 1.57]</w:t>
              </w:r>
            </w:ins>
          </w:p>
        </w:tc>
      </w:tr>
      <w:tr w:rsidR="00250867" w:rsidRPr="00E24B0A" w14:paraId="68B60C4F" w14:textId="77777777" w:rsidTr="00D06CBC">
        <w:trPr>
          <w:trHeight w:val="397"/>
          <w:ins w:id="8526" w:author="Samane Shahpouri" w:date="2024-05-17T22:44:00Z"/>
        </w:trPr>
        <w:tc>
          <w:tcPr>
            <w:tcW w:w="1418" w:type="dxa"/>
            <w:vAlign w:val="center"/>
          </w:tcPr>
          <w:p w14:paraId="5E1722AA" w14:textId="77777777" w:rsidR="00250867" w:rsidRPr="00E24B0A" w:rsidRDefault="00250867" w:rsidP="00D06CBC">
            <w:pPr>
              <w:rPr>
                <w:ins w:id="8527" w:author="Samane Shahpouri" w:date="2024-05-17T22:44:00Z" w16du:dateUtc="2024-05-17T20:44:00Z"/>
                <w:rFonts w:asciiTheme="majorBidi" w:hAnsiTheme="majorBidi" w:cstheme="majorBidi"/>
                <w:rPrChange w:id="8528" w:author="Samane Shahpouri" w:date="2024-05-17T23:11:00Z" w16du:dateUtc="2024-05-17T21:11:00Z">
                  <w:rPr>
                    <w:ins w:id="8529" w:author="Samane Shahpouri" w:date="2024-05-17T22:44:00Z" w16du:dateUtc="2024-05-17T20:44:00Z"/>
                  </w:rPr>
                </w:rPrChange>
              </w:rPr>
            </w:pPr>
            <w:ins w:id="8530" w:author="Samane Shahpouri" w:date="2024-05-17T22:44:00Z" w16du:dateUtc="2024-05-17T20:44:00Z">
              <w:r w:rsidRPr="00E24B0A">
                <w:rPr>
                  <w:rFonts w:asciiTheme="majorBidi" w:hAnsiTheme="majorBidi" w:cstheme="majorBidi"/>
                  <w:b/>
                  <w:bCs/>
                  <w:rPrChange w:id="8531" w:author="Samane Shahpouri" w:date="2024-05-17T23:11:00Z" w16du:dateUtc="2024-05-17T21:11:00Z">
                    <w:rPr>
                      <w:b/>
                      <w:bCs/>
                    </w:rPr>
                  </w:rPrChange>
                </w:rPr>
                <w:t>RE</w:t>
              </w:r>
            </w:ins>
          </w:p>
        </w:tc>
        <w:tc>
          <w:tcPr>
            <w:tcW w:w="1559" w:type="dxa"/>
            <w:vAlign w:val="center"/>
          </w:tcPr>
          <w:p w14:paraId="3899CA98" w14:textId="77777777" w:rsidR="00250867" w:rsidRPr="00E24B0A" w:rsidRDefault="00250867" w:rsidP="00D06CBC">
            <w:pPr>
              <w:rPr>
                <w:ins w:id="8532" w:author="Samane Shahpouri" w:date="2024-05-17T22:44:00Z" w16du:dateUtc="2024-05-17T20:44:00Z"/>
                <w:rFonts w:asciiTheme="majorBidi" w:hAnsiTheme="majorBidi" w:cstheme="majorBidi"/>
                <w:sz w:val="20"/>
                <w:szCs w:val="20"/>
                <w:rPrChange w:id="8533" w:author="Samane Shahpouri" w:date="2024-05-17T23:11:00Z" w16du:dateUtc="2024-05-17T21:11:00Z">
                  <w:rPr>
                    <w:ins w:id="8534" w:author="Samane Shahpouri" w:date="2024-05-17T22:44:00Z" w16du:dateUtc="2024-05-17T20:44:00Z"/>
                    <w:rFonts w:asciiTheme="majorHAnsi" w:hAnsiTheme="majorHAnsi" w:cstheme="majorHAnsi"/>
                    <w:sz w:val="20"/>
                    <w:szCs w:val="20"/>
                  </w:rPr>
                </w:rPrChange>
              </w:rPr>
            </w:pPr>
            <w:ins w:id="8535" w:author="Samane Shahpouri" w:date="2024-05-17T22:44:00Z" w16du:dateUtc="2024-05-17T20:44:00Z">
              <w:r w:rsidRPr="00E24B0A">
                <w:rPr>
                  <w:rFonts w:asciiTheme="majorBidi" w:hAnsiTheme="majorBidi" w:cstheme="majorBidi"/>
                  <w:sz w:val="20"/>
                  <w:szCs w:val="20"/>
                  <w:rPrChange w:id="8536" w:author="Samane Shahpouri" w:date="2024-05-17T23:11:00Z" w16du:dateUtc="2024-05-17T21:11:00Z">
                    <w:rPr>
                      <w:rFonts w:asciiTheme="majorHAnsi" w:hAnsiTheme="majorHAnsi" w:cstheme="majorHAnsi"/>
                      <w:sz w:val="20"/>
                      <w:szCs w:val="20"/>
                    </w:rPr>
                  </w:rPrChange>
                </w:rPr>
                <w:t>[-16.84, 14.55]</w:t>
              </w:r>
            </w:ins>
          </w:p>
        </w:tc>
        <w:tc>
          <w:tcPr>
            <w:tcW w:w="1560" w:type="dxa"/>
            <w:vAlign w:val="center"/>
          </w:tcPr>
          <w:p w14:paraId="7EFE0634" w14:textId="77777777" w:rsidR="00250867" w:rsidRPr="00E24B0A" w:rsidRDefault="00250867" w:rsidP="00D06CBC">
            <w:pPr>
              <w:rPr>
                <w:ins w:id="8537" w:author="Samane Shahpouri" w:date="2024-05-17T22:44:00Z" w16du:dateUtc="2024-05-17T20:44:00Z"/>
                <w:rFonts w:asciiTheme="majorBidi" w:hAnsiTheme="majorBidi" w:cstheme="majorBidi"/>
                <w:sz w:val="20"/>
                <w:szCs w:val="20"/>
                <w:rPrChange w:id="8538" w:author="Samane Shahpouri" w:date="2024-05-17T23:11:00Z" w16du:dateUtc="2024-05-17T21:11:00Z">
                  <w:rPr>
                    <w:ins w:id="8539" w:author="Samane Shahpouri" w:date="2024-05-17T22:44:00Z" w16du:dateUtc="2024-05-17T20:44:00Z"/>
                    <w:rFonts w:asciiTheme="majorHAnsi" w:hAnsiTheme="majorHAnsi" w:cstheme="majorHAnsi"/>
                    <w:sz w:val="20"/>
                    <w:szCs w:val="20"/>
                  </w:rPr>
                </w:rPrChange>
              </w:rPr>
            </w:pPr>
            <w:ins w:id="8540" w:author="Samane Shahpouri" w:date="2024-05-17T22:44:00Z" w16du:dateUtc="2024-05-17T20:44:00Z">
              <w:r w:rsidRPr="00E24B0A">
                <w:rPr>
                  <w:rFonts w:asciiTheme="majorBidi" w:hAnsiTheme="majorBidi" w:cstheme="majorBidi"/>
                  <w:sz w:val="20"/>
                  <w:szCs w:val="20"/>
                  <w:rPrChange w:id="8541" w:author="Samane Shahpouri" w:date="2024-05-17T23:11:00Z" w16du:dateUtc="2024-05-17T21:11:00Z">
                    <w:rPr>
                      <w:rFonts w:asciiTheme="majorHAnsi" w:hAnsiTheme="majorHAnsi" w:cstheme="majorHAnsi"/>
                      <w:sz w:val="20"/>
                      <w:szCs w:val="20"/>
                    </w:rPr>
                  </w:rPrChange>
                </w:rPr>
                <w:t>[-32.31, -7.43]</w:t>
              </w:r>
            </w:ins>
          </w:p>
        </w:tc>
        <w:tc>
          <w:tcPr>
            <w:tcW w:w="1559" w:type="dxa"/>
            <w:vAlign w:val="center"/>
          </w:tcPr>
          <w:p w14:paraId="7240E2B0" w14:textId="77777777" w:rsidR="00250867" w:rsidRPr="00E24B0A" w:rsidRDefault="00250867" w:rsidP="00D06CBC">
            <w:pPr>
              <w:rPr>
                <w:ins w:id="8542" w:author="Samane Shahpouri" w:date="2024-05-17T22:44:00Z" w16du:dateUtc="2024-05-17T20:44:00Z"/>
                <w:rFonts w:asciiTheme="majorBidi" w:hAnsiTheme="majorBidi" w:cstheme="majorBidi"/>
                <w:sz w:val="20"/>
                <w:szCs w:val="20"/>
                <w:rPrChange w:id="8543" w:author="Samane Shahpouri" w:date="2024-05-17T23:11:00Z" w16du:dateUtc="2024-05-17T21:11:00Z">
                  <w:rPr>
                    <w:ins w:id="8544" w:author="Samane Shahpouri" w:date="2024-05-17T22:44:00Z" w16du:dateUtc="2024-05-17T20:44:00Z"/>
                    <w:rFonts w:asciiTheme="majorHAnsi" w:hAnsiTheme="majorHAnsi" w:cstheme="majorHAnsi"/>
                    <w:sz w:val="20"/>
                    <w:szCs w:val="20"/>
                  </w:rPr>
                </w:rPrChange>
              </w:rPr>
            </w:pPr>
            <w:ins w:id="8545" w:author="Samane Shahpouri" w:date="2024-05-17T22:44:00Z" w16du:dateUtc="2024-05-17T20:44:00Z">
              <w:r w:rsidRPr="00E24B0A">
                <w:rPr>
                  <w:rFonts w:asciiTheme="majorBidi" w:hAnsiTheme="majorBidi" w:cstheme="majorBidi"/>
                  <w:sz w:val="20"/>
                  <w:szCs w:val="20"/>
                  <w:rPrChange w:id="8546" w:author="Samane Shahpouri" w:date="2024-05-17T23:11:00Z" w16du:dateUtc="2024-05-17T21:11:00Z">
                    <w:rPr>
                      <w:rFonts w:asciiTheme="majorHAnsi" w:hAnsiTheme="majorHAnsi" w:cstheme="majorHAnsi"/>
                      <w:sz w:val="20"/>
                      <w:szCs w:val="20"/>
                    </w:rPr>
                  </w:rPrChange>
                </w:rPr>
                <w:t>[-44.02, -27.29]</w:t>
              </w:r>
            </w:ins>
          </w:p>
        </w:tc>
        <w:tc>
          <w:tcPr>
            <w:tcW w:w="1559" w:type="dxa"/>
            <w:vAlign w:val="center"/>
          </w:tcPr>
          <w:p w14:paraId="3E45660F" w14:textId="77777777" w:rsidR="00250867" w:rsidRPr="00E24B0A" w:rsidRDefault="00250867" w:rsidP="00D06CBC">
            <w:pPr>
              <w:rPr>
                <w:ins w:id="8547" w:author="Samane Shahpouri" w:date="2024-05-17T22:44:00Z" w16du:dateUtc="2024-05-17T20:44:00Z"/>
                <w:rFonts w:asciiTheme="majorBidi" w:hAnsiTheme="majorBidi" w:cstheme="majorBidi"/>
                <w:sz w:val="20"/>
                <w:szCs w:val="20"/>
                <w:rPrChange w:id="8548" w:author="Samane Shahpouri" w:date="2024-05-17T23:11:00Z" w16du:dateUtc="2024-05-17T21:11:00Z">
                  <w:rPr>
                    <w:ins w:id="8549" w:author="Samane Shahpouri" w:date="2024-05-17T22:44:00Z" w16du:dateUtc="2024-05-17T20:44:00Z"/>
                    <w:rFonts w:asciiTheme="majorHAnsi" w:hAnsiTheme="majorHAnsi" w:cstheme="majorHAnsi"/>
                    <w:sz w:val="20"/>
                    <w:szCs w:val="20"/>
                  </w:rPr>
                </w:rPrChange>
              </w:rPr>
            </w:pPr>
            <w:ins w:id="8550" w:author="Samane Shahpouri" w:date="2024-05-17T22:44:00Z" w16du:dateUtc="2024-05-17T20:44:00Z">
              <w:r w:rsidRPr="00E24B0A">
                <w:rPr>
                  <w:rFonts w:asciiTheme="majorBidi" w:hAnsiTheme="majorBidi" w:cstheme="majorBidi"/>
                  <w:sz w:val="20"/>
                  <w:szCs w:val="20"/>
                  <w:rPrChange w:id="8551" w:author="Samane Shahpouri" w:date="2024-05-17T23:11:00Z" w16du:dateUtc="2024-05-17T21:11:00Z">
                    <w:rPr>
                      <w:rFonts w:asciiTheme="majorHAnsi" w:hAnsiTheme="majorHAnsi" w:cstheme="majorHAnsi"/>
                      <w:sz w:val="20"/>
                      <w:szCs w:val="20"/>
                    </w:rPr>
                  </w:rPrChange>
                </w:rPr>
                <w:t>[-45.77, -41.00]</w:t>
              </w:r>
            </w:ins>
          </w:p>
        </w:tc>
        <w:tc>
          <w:tcPr>
            <w:tcW w:w="1918" w:type="dxa"/>
            <w:gridSpan w:val="2"/>
            <w:vAlign w:val="center"/>
          </w:tcPr>
          <w:p w14:paraId="07692B7D" w14:textId="77777777" w:rsidR="00250867" w:rsidRPr="00E24B0A" w:rsidRDefault="00250867" w:rsidP="00D06CBC">
            <w:pPr>
              <w:rPr>
                <w:ins w:id="8552" w:author="Samane Shahpouri" w:date="2024-05-17T22:44:00Z" w16du:dateUtc="2024-05-17T20:44:00Z"/>
                <w:rFonts w:asciiTheme="majorBidi" w:hAnsiTheme="majorBidi" w:cstheme="majorBidi"/>
                <w:sz w:val="20"/>
                <w:szCs w:val="20"/>
                <w:rPrChange w:id="8553" w:author="Samane Shahpouri" w:date="2024-05-17T23:11:00Z" w16du:dateUtc="2024-05-17T21:11:00Z">
                  <w:rPr>
                    <w:ins w:id="8554" w:author="Samane Shahpouri" w:date="2024-05-17T22:44:00Z" w16du:dateUtc="2024-05-17T20:44:00Z"/>
                    <w:rFonts w:asciiTheme="majorHAnsi" w:hAnsiTheme="majorHAnsi" w:cstheme="majorHAnsi"/>
                    <w:sz w:val="20"/>
                    <w:szCs w:val="20"/>
                  </w:rPr>
                </w:rPrChange>
              </w:rPr>
            </w:pPr>
            <w:ins w:id="8555" w:author="Samane Shahpouri" w:date="2024-05-17T22:44:00Z" w16du:dateUtc="2024-05-17T20:44:00Z">
              <w:r w:rsidRPr="00E24B0A">
                <w:rPr>
                  <w:rFonts w:asciiTheme="majorBidi" w:hAnsiTheme="majorBidi" w:cstheme="majorBidi"/>
                  <w:sz w:val="20"/>
                  <w:szCs w:val="20"/>
                  <w:rPrChange w:id="8556" w:author="Samane Shahpouri" w:date="2024-05-17T23:11:00Z" w16du:dateUtc="2024-05-17T21:11:00Z">
                    <w:rPr>
                      <w:rFonts w:asciiTheme="majorHAnsi" w:hAnsiTheme="majorHAnsi" w:cstheme="majorHAnsi"/>
                      <w:sz w:val="20"/>
                      <w:szCs w:val="20"/>
                    </w:rPr>
                  </w:rPrChange>
                </w:rPr>
                <w:t>[-33.01, -19.74]</w:t>
              </w:r>
            </w:ins>
          </w:p>
        </w:tc>
      </w:tr>
      <w:tr w:rsidR="00250867" w:rsidRPr="00E24B0A" w14:paraId="1FEC026D" w14:textId="77777777" w:rsidTr="00D06CBC">
        <w:trPr>
          <w:trHeight w:val="397"/>
          <w:ins w:id="8557" w:author="Samane Shahpouri" w:date="2024-05-17T22:44:00Z"/>
        </w:trPr>
        <w:tc>
          <w:tcPr>
            <w:tcW w:w="1418" w:type="dxa"/>
            <w:vAlign w:val="center"/>
          </w:tcPr>
          <w:p w14:paraId="2B0331DB" w14:textId="77777777" w:rsidR="00250867" w:rsidRPr="00E24B0A" w:rsidRDefault="00250867" w:rsidP="00D06CBC">
            <w:pPr>
              <w:rPr>
                <w:ins w:id="8558" w:author="Samane Shahpouri" w:date="2024-05-17T22:44:00Z" w16du:dateUtc="2024-05-17T20:44:00Z"/>
                <w:rFonts w:asciiTheme="majorBidi" w:hAnsiTheme="majorBidi" w:cstheme="majorBidi"/>
                <w:rPrChange w:id="8559" w:author="Samane Shahpouri" w:date="2024-05-17T23:11:00Z" w16du:dateUtc="2024-05-17T21:11:00Z">
                  <w:rPr>
                    <w:ins w:id="8560" w:author="Samane Shahpouri" w:date="2024-05-17T22:44:00Z" w16du:dateUtc="2024-05-17T20:44:00Z"/>
                  </w:rPr>
                </w:rPrChange>
              </w:rPr>
            </w:pPr>
            <w:ins w:id="8561" w:author="Samane Shahpouri" w:date="2024-05-17T22:44:00Z" w16du:dateUtc="2024-05-17T20:44:00Z">
              <w:r w:rsidRPr="00E24B0A">
                <w:rPr>
                  <w:rFonts w:asciiTheme="majorBidi" w:hAnsiTheme="majorBidi" w:cstheme="majorBidi"/>
                  <w:b/>
                  <w:bCs/>
                  <w:rPrChange w:id="8562" w:author="Samane Shahpouri" w:date="2024-05-17T23:11:00Z" w16du:dateUtc="2024-05-17T21:11:00Z">
                    <w:rPr>
                      <w:b/>
                      <w:bCs/>
                    </w:rPr>
                  </w:rPrChange>
                </w:rPr>
                <w:t>ARE</w:t>
              </w:r>
            </w:ins>
          </w:p>
        </w:tc>
        <w:tc>
          <w:tcPr>
            <w:tcW w:w="1559" w:type="dxa"/>
            <w:vAlign w:val="center"/>
          </w:tcPr>
          <w:p w14:paraId="349C5B67" w14:textId="77777777" w:rsidR="00250867" w:rsidRPr="00E24B0A" w:rsidRDefault="00250867" w:rsidP="00D06CBC">
            <w:pPr>
              <w:rPr>
                <w:ins w:id="8563" w:author="Samane Shahpouri" w:date="2024-05-17T22:44:00Z" w16du:dateUtc="2024-05-17T20:44:00Z"/>
                <w:rFonts w:asciiTheme="majorBidi" w:hAnsiTheme="majorBidi" w:cstheme="majorBidi"/>
                <w:sz w:val="20"/>
                <w:szCs w:val="20"/>
                <w:rPrChange w:id="8564" w:author="Samane Shahpouri" w:date="2024-05-17T23:11:00Z" w16du:dateUtc="2024-05-17T21:11:00Z">
                  <w:rPr>
                    <w:ins w:id="8565" w:author="Samane Shahpouri" w:date="2024-05-17T22:44:00Z" w16du:dateUtc="2024-05-17T20:44:00Z"/>
                    <w:rFonts w:asciiTheme="majorHAnsi" w:hAnsiTheme="majorHAnsi" w:cstheme="majorHAnsi"/>
                    <w:sz w:val="20"/>
                    <w:szCs w:val="20"/>
                  </w:rPr>
                </w:rPrChange>
              </w:rPr>
            </w:pPr>
            <w:ins w:id="8566" w:author="Samane Shahpouri" w:date="2024-05-17T22:44:00Z" w16du:dateUtc="2024-05-17T20:44:00Z">
              <w:r w:rsidRPr="00E24B0A">
                <w:rPr>
                  <w:rFonts w:asciiTheme="majorBidi" w:hAnsiTheme="majorBidi" w:cstheme="majorBidi"/>
                  <w:sz w:val="20"/>
                  <w:szCs w:val="20"/>
                  <w:rPrChange w:id="8567" w:author="Samane Shahpouri" w:date="2024-05-17T23:11:00Z" w16du:dateUtc="2024-05-17T21:11:00Z">
                    <w:rPr>
                      <w:rFonts w:asciiTheme="majorHAnsi" w:hAnsiTheme="majorHAnsi" w:cstheme="majorHAnsi"/>
                      <w:sz w:val="20"/>
                      <w:szCs w:val="20"/>
                    </w:rPr>
                  </w:rPrChange>
                </w:rPr>
                <w:t>[30.42, 42.34]</w:t>
              </w:r>
            </w:ins>
          </w:p>
        </w:tc>
        <w:tc>
          <w:tcPr>
            <w:tcW w:w="1560" w:type="dxa"/>
            <w:vAlign w:val="center"/>
          </w:tcPr>
          <w:p w14:paraId="6D6B44C6" w14:textId="77777777" w:rsidR="00250867" w:rsidRPr="00E24B0A" w:rsidRDefault="00250867" w:rsidP="00D06CBC">
            <w:pPr>
              <w:rPr>
                <w:ins w:id="8568" w:author="Samane Shahpouri" w:date="2024-05-17T22:44:00Z" w16du:dateUtc="2024-05-17T20:44:00Z"/>
                <w:rFonts w:asciiTheme="majorBidi" w:hAnsiTheme="majorBidi" w:cstheme="majorBidi"/>
                <w:sz w:val="20"/>
                <w:szCs w:val="20"/>
                <w:rPrChange w:id="8569" w:author="Samane Shahpouri" w:date="2024-05-17T23:11:00Z" w16du:dateUtc="2024-05-17T21:11:00Z">
                  <w:rPr>
                    <w:ins w:id="8570" w:author="Samane Shahpouri" w:date="2024-05-17T22:44:00Z" w16du:dateUtc="2024-05-17T20:44:00Z"/>
                    <w:rFonts w:asciiTheme="majorHAnsi" w:hAnsiTheme="majorHAnsi" w:cstheme="majorHAnsi"/>
                    <w:sz w:val="20"/>
                    <w:szCs w:val="20"/>
                  </w:rPr>
                </w:rPrChange>
              </w:rPr>
            </w:pPr>
            <w:ins w:id="8571" w:author="Samane Shahpouri" w:date="2024-05-17T22:44:00Z" w16du:dateUtc="2024-05-17T20:44:00Z">
              <w:r w:rsidRPr="00E24B0A">
                <w:rPr>
                  <w:rFonts w:asciiTheme="majorBidi" w:hAnsiTheme="majorBidi" w:cstheme="majorBidi"/>
                  <w:sz w:val="20"/>
                  <w:szCs w:val="20"/>
                  <w:rPrChange w:id="8572" w:author="Samane Shahpouri" w:date="2024-05-17T23:11:00Z" w16du:dateUtc="2024-05-17T21:11:00Z">
                    <w:rPr>
                      <w:rFonts w:asciiTheme="majorHAnsi" w:hAnsiTheme="majorHAnsi" w:cstheme="majorHAnsi"/>
                      <w:sz w:val="20"/>
                      <w:szCs w:val="20"/>
                    </w:rPr>
                  </w:rPrChange>
                </w:rPr>
                <w:t>[41.07, 55.84]</w:t>
              </w:r>
            </w:ins>
          </w:p>
        </w:tc>
        <w:tc>
          <w:tcPr>
            <w:tcW w:w="1559" w:type="dxa"/>
            <w:vAlign w:val="center"/>
          </w:tcPr>
          <w:p w14:paraId="473A4F46" w14:textId="77777777" w:rsidR="00250867" w:rsidRPr="00E24B0A" w:rsidRDefault="00250867" w:rsidP="00D06CBC">
            <w:pPr>
              <w:rPr>
                <w:ins w:id="8573" w:author="Samane Shahpouri" w:date="2024-05-17T22:44:00Z" w16du:dateUtc="2024-05-17T20:44:00Z"/>
                <w:rFonts w:asciiTheme="majorBidi" w:hAnsiTheme="majorBidi" w:cstheme="majorBidi"/>
                <w:sz w:val="20"/>
                <w:szCs w:val="20"/>
                <w:rPrChange w:id="8574" w:author="Samane Shahpouri" w:date="2024-05-17T23:11:00Z" w16du:dateUtc="2024-05-17T21:11:00Z">
                  <w:rPr>
                    <w:ins w:id="8575" w:author="Samane Shahpouri" w:date="2024-05-17T22:44:00Z" w16du:dateUtc="2024-05-17T20:44:00Z"/>
                    <w:rFonts w:asciiTheme="majorHAnsi" w:hAnsiTheme="majorHAnsi" w:cstheme="majorHAnsi"/>
                    <w:sz w:val="20"/>
                    <w:szCs w:val="20"/>
                  </w:rPr>
                </w:rPrChange>
              </w:rPr>
            </w:pPr>
            <w:ins w:id="8576" w:author="Samane Shahpouri" w:date="2024-05-17T22:44:00Z" w16du:dateUtc="2024-05-17T20:44:00Z">
              <w:r w:rsidRPr="00E24B0A">
                <w:rPr>
                  <w:rFonts w:asciiTheme="majorBidi" w:hAnsiTheme="majorBidi" w:cstheme="majorBidi"/>
                  <w:sz w:val="20"/>
                  <w:szCs w:val="20"/>
                  <w:rPrChange w:id="8577" w:author="Samane Shahpouri" w:date="2024-05-17T23:11:00Z" w16du:dateUtc="2024-05-17T21:11:00Z">
                    <w:rPr>
                      <w:rFonts w:asciiTheme="majorHAnsi" w:hAnsiTheme="majorHAnsi" w:cstheme="majorHAnsi"/>
                      <w:sz w:val="20"/>
                      <w:szCs w:val="20"/>
                    </w:rPr>
                  </w:rPrChange>
                </w:rPr>
                <w:t>[43.75, 55.37]</w:t>
              </w:r>
            </w:ins>
          </w:p>
        </w:tc>
        <w:tc>
          <w:tcPr>
            <w:tcW w:w="1559" w:type="dxa"/>
            <w:vAlign w:val="center"/>
          </w:tcPr>
          <w:p w14:paraId="23000746" w14:textId="77777777" w:rsidR="00250867" w:rsidRPr="00E24B0A" w:rsidRDefault="00250867" w:rsidP="00D06CBC">
            <w:pPr>
              <w:rPr>
                <w:ins w:id="8578" w:author="Samane Shahpouri" w:date="2024-05-17T22:44:00Z" w16du:dateUtc="2024-05-17T20:44:00Z"/>
                <w:rFonts w:asciiTheme="majorBidi" w:hAnsiTheme="majorBidi" w:cstheme="majorBidi"/>
                <w:sz w:val="20"/>
                <w:szCs w:val="20"/>
                <w:rPrChange w:id="8579" w:author="Samane Shahpouri" w:date="2024-05-17T23:11:00Z" w16du:dateUtc="2024-05-17T21:11:00Z">
                  <w:rPr>
                    <w:ins w:id="8580" w:author="Samane Shahpouri" w:date="2024-05-17T22:44:00Z" w16du:dateUtc="2024-05-17T20:44:00Z"/>
                    <w:rFonts w:asciiTheme="majorHAnsi" w:hAnsiTheme="majorHAnsi" w:cstheme="majorHAnsi"/>
                    <w:sz w:val="20"/>
                    <w:szCs w:val="20"/>
                  </w:rPr>
                </w:rPrChange>
              </w:rPr>
            </w:pPr>
            <w:ins w:id="8581" w:author="Samane Shahpouri" w:date="2024-05-17T22:44:00Z" w16du:dateUtc="2024-05-17T20:44:00Z">
              <w:r w:rsidRPr="00E24B0A">
                <w:rPr>
                  <w:rFonts w:asciiTheme="majorBidi" w:hAnsiTheme="majorBidi" w:cstheme="majorBidi"/>
                  <w:sz w:val="20"/>
                  <w:szCs w:val="20"/>
                  <w:rPrChange w:id="8582" w:author="Samane Shahpouri" w:date="2024-05-17T23:11:00Z" w16du:dateUtc="2024-05-17T21:11:00Z">
                    <w:rPr>
                      <w:rFonts w:asciiTheme="majorHAnsi" w:hAnsiTheme="majorHAnsi" w:cstheme="majorHAnsi"/>
                      <w:sz w:val="20"/>
                      <w:szCs w:val="20"/>
                    </w:rPr>
                  </w:rPrChange>
                </w:rPr>
                <w:t>[49.96, 58.89]</w:t>
              </w:r>
            </w:ins>
          </w:p>
        </w:tc>
        <w:tc>
          <w:tcPr>
            <w:tcW w:w="1918" w:type="dxa"/>
            <w:gridSpan w:val="2"/>
            <w:vAlign w:val="center"/>
          </w:tcPr>
          <w:p w14:paraId="5323CFE9" w14:textId="77777777" w:rsidR="00250867" w:rsidRPr="00E24B0A" w:rsidRDefault="00250867" w:rsidP="00D06CBC">
            <w:pPr>
              <w:rPr>
                <w:ins w:id="8583" w:author="Samane Shahpouri" w:date="2024-05-17T22:44:00Z" w16du:dateUtc="2024-05-17T20:44:00Z"/>
                <w:rFonts w:asciiTheme="majorBidi" w:hAnsiTheme="majorBidi" w:cstheme="majorBidi"/>
                <w:sz w:val="20"/>
                <w:szCs w:val="20"/>
                <w:rPrChange w:id="8584" w:author="Samane Shahpouri" w:date="2024-05-17T23:11:00Z" w16du:dateUtc="2024-05-17T21:11:00Z">
                  <w:rPr>
                    <w:ins w:id="8585" w:author="Samane Shahpouri" w:date="2024-05-17T22:44:00Z" w16du:dateUtc="2024-05-17T20:44:00Z"/>
                    <w:rFonts w:asciiTheme="majorHAnsi" w:hAnsiTheme="majorHAnsi" w:cstheme="majorHAnsi"/>
                    <w:sz w:val="20"/>
                    <w:szCs w:val="20"/>
                  </w:rPr>
                </w:rPrChange>
              </w:rPr>
            </w:pPr>
            <w:ins w:id="8586" w:author="Samane Shahpouri" w:date="2024-05-17T22:44:00Z" w16du:dateUtc="2024-05-17T20:44:00Z">
              <w:r w:rsidRPr="00E24B0A">
                <w:rPr>
                  <w:rFonts w:asciiTheme="majorBidi" w:hAnsiTheme="majorBidi" w:cstheme="majorBidi"/>
                  <w:sz w:val="20"/>
                  <w:szCs w:val="20"/>
                  <w:rPrChange w:id="8587" w:author="Samane Shahpouri" w:date="2024-05-17T23:11:00Z" w16du:dateUtc="2024-05-17T21:11:00Z">
                    <w:rPr>
                      <w:rFonts w:asciiTheme="majorHAnsi" w:hAnsiTheme="majorHAnsi" w:cstheme="majorHAnsi"/>
                      <w:sz w:val="20"/>
                      <w:szCs w:val="20"/>
                    </w:rPr>
                  </w:rPrChange>
                </w:rPr>
                <w:t>[44.65, 51.29]</w:t>
              </w:r>
            </w:ins>
          </w:p>
        </w:tc>
      </w:tr>
      <w:tr w:rsidR="00250867" w:rsidRPr="00E24B0A" w14:paraId="20E1C73E" w14:textId="77777777" w:rsidTr="00D06CBC">
        <w:trPr>
          <w:trHeight w:val="397"/>
          <w:ins w:id="8588" w:author="Samane Shahpouri" w:date="2024-05-17T22:44:00Z"/>
        </w:trPr>
        <w:tc>
          <w:tcPr>
            <w:tcW w:w="1418" w:type="dxa"/>
            <w:vAlign w:val="center"/>
          </w:tcPr>
          <w:p w14:paraId="3C25CED6" w14:textId="77777777" w:rsidR="00250867" w:rsidRPr="00E24B0A" w:rsidRDefault="00250867" w:rsidP="00D06CBC">
            <w:pPr>
              <w:rPr>
                <w:ins w:id="8589" w:author="Samane Shahpouri" w:date="2024-05-17T22:44:00Z" w16du:dateUtc="2024-05-17T20:44:00Z"/>
                <w:rFonts w:asciiTheme="majorBidi" w:hAnsiTheme="majorBidi" w:cstheme="majorBidi"/>
                <w:rPrChange w:id="8590" w:author="Samane Shahpouri" w:date="2024-05-17T23:11:00Z" w16du:dateUtc="2024-05-17T21:11:00Z">
                  <w:rPr>
                    <w:ins w:id="8591" w:author="Samane Shahpouri" w:date="2024-05-17T22:44:00Z" w16du:dateUtc="2024-05-17T20:44:00Z"/>
                  </w:rPr>
                </w:rPrChange>
              </w:rPr>
            </w:pPr>
            <w:ins w:id="8592" w:author="Samane Shahpouri" w:date="2024-05-17T22:44:00Z" w16du:dateUtc="2024-05-17T20:44:00Z">
              <w:r w:rsidRPr="00E24B0A">
                <w:rPr>
                  <w:rFonts w:asciiTheme="majorBidi" w:hAnsiTheme="majorBidi" w:cstheme="majorBidi"/>
                  <w:b/>
                  <w:bCs/>
                  <w:rPrChange w:id="8593" w:author="Samane Shahpouri" w:date="2024-05-17T23:11:00Z" w16du:dateUtc="2024-05-17T21:11:00Z">
                    <w:rPr>
                      <w:b/>
                      <w:bCs/>
                    </w:rPr>
                  </w:rPrChange>
                </w:rPr>
                <w:t>RMSE</w:t>
              </w:r>
            </w:ins>
          </w:p>
        </w:tc>
        <w:tc>
          <w:tcPr>
            <w:tcW w:w="1559" w:type="dxa"/>
            <w:vAlign w:val="center"/>
          </w:tcPr>
          <w:p w14:paraId="117CCD46" w14:textId="77777777" w:rsidR="00250867" w:rsidRPr="00E24B0A" w:rsidRDefault="00250867" w:rsidP="00D06CBC">
            <w:pPr>
              <w:rPr>
                <w:ins w:id="8594" w:author="Samane Shahpouri" w:date="2024-05-17T22:44:00Z" w16du:dateUtc="2024-05-17T20:44:00Z"/>
                <w:rFonts w:asciiTheme="majorBidi" w:hAnsiTheme="majorBidi" w:cstheme="majorBidi"/>
                <w:sz w:val="20"/>
                <w:szCs w:val="20"/>
                <w:rPrChange w:id="8595" w:author="Samane Shahpouri" w:date="2024-05-17T23:11:00Z" w16du:dateUtc="2024-05-17T21:11:00Z">
                  <w:rPr>
                    <w:ins w:id="8596" w:author="Samane Shahpouri" w:date="2024-05-17T22:44:00Z" w16du:dateUtc="2024-05-17T20:44:00Z"/>
                    <w:rFonts w:asciiTheme="majorHAnsi" w:hAnsiTheme="majorHAnsi" w:cstheme="majorHAnsi"/>
                    <w:sz w:val="20"/>
                    <w:szCs w:val="20"/>
                  </w:rPr>
                </w:rPrChange>
              </w:rPr>
            </w:pPr>
            <w:ins w:id="8597" w:author="Samane Shahpouri" w:date="2024-05-17T22:44:00Z" w16du:dateUtc="2024-05-17T20:44:00Z">
              <w:r w:rsidRPr="00E24B0A">
                <w:rPr>
                  <w:rFonts w:asciiTheme="majorBidi" w:hAnsiTheme="majorBidi" w:cstheme="majorBidi"/>
                  <w:sz w:val="20"/>
                  <w:szCs w:val="20"/>
                  <w:rPrChange w:id="8598" w:author="Samane Shahpouri" w:date="2024-05-17T23:11:00Z" w16du:dateUtc="2024-05-17T21:11:00Z">
                    <w:rPr>
                      <w:rFonts w:asciiTheme="majorHAnsi" w:hAnsiTheme="majorHAnsi" w:cstheme="majorHAnsi"/>
                      <w:sz w:val="20"/>
                      <w:szCs w:val="20"/>
                    </w:rPr>
                  </w:rPrChange>
                </w:rPr>
                <w:t>[2.42, 3.38]</w:t>
              </w:r>
            </w:ins>
          </w:p>
        </w:tc>
        <w:tc>
          <w:tcPr>
            <w:tcW w:w="1560" w:type="dxa"/>
            <w:vAlign w:val="center"/>
          </w:tcPr>
          <w:p w14:paraId="7BDBAE9F" w14:textId="77777777" w:rsidR="00250867" w:rsidRPr="00E24B0A" w:rsidRDefault="00250867" w:rsidP="00D06CBC">
            <w:pPr>
              <w:rPr>
                <w:ins w:id="8599" w:author="Samane Shahpouri" w:date="2024-05-17T22:44:00Z" w16du:dateUtc="2024-05-17T20:44:00Z"/>
                <w:rFonts w:asciiTheme="majorBidi" w:hAnsiTheme="majorBidi" w:cstheme="majorBidi"/>
                <w:sz w:val="20"/>
                <w:szCs w:val="20"/>
                <w:rPrChange w:id="8600" w:author="Samane Shahpouri" w:date="2024-05-17T23:11:00Z" w16du:dateUtc="2024-05-17T21:11:00Z">
                  <w:rPr>
                    <w:ins w:id="8601" w:author="Samane Shahpouri" w:date="2024-05-17T22:44:00Z" w16du:dateUtc="2024-05-17T20:44:00Z"/>
                    <w:rFonts w:asciiTheme="majorHAnsi" w:hAnsiTheme="majorHAnsi" w:cstheme="majorHAnsi"/>
                    <w:sz w:val="20"/>
                    <w:szCs w:val="20"/>
                  </w:rPr>
                </w:rPrChange>
              </w:rPr>
            </w:pPr>
            <w:ins w:id="8602" w:author="Samane Shahpouri" w:date="2024-05-17T22:44:00Z" w16du:dateUtc="2024-05-17T20:44:00Z">
              <w:r w:rsidRPr="00E24B0A">
                <w:rPr>
                  <w:rFonts w:asciiTheme="majorBidi" w:hAnsiTheme="majorBidi" w:cstheme="majorBidi"/>
                  <w:sz w:val="20"/>
                  <w:szCs w:val="20"/>
                  <w:rPrChange w:id="8603" w:author="Samane Shahpouri" w:date="2024-05-17T23:11:00Z" w16du:dateUtc="2024-05-17T21:11:00Z">
                    <w:rPr>
                      <w:rFonts w:asciiTheme="majorHAnsi" w:hAnsiTheme="majorHAnsi" w:cstheme="majorHAnsi"/>
                      <w:sz w:val="20"/>
                      <w:szCs w:val="20"/>
                    </w:rPr>
                  </w:rPrChange>
                </w:rPr>
                <w:t>[3.47, 7.35]</w:t>
              </w:r>
            </w:ins>
          </w:p>
        </w:tc>
        <w:tc>
          <w:tcPr>
            <w:tcW w:w="1559" w:type="dxa"/>
            <w:vAlign w:val="center"/>
          </w:tcPr>
          <w:p w14:paraId="35C712CE" w14:textId="77777777" w:rsidR="00250867" w:rsidRPr="00E24B0A" w:rsidRDefault="00250867" w:rsidP="00D06CBC">
            <w:pPr>
              <w:rPr>
                <w:ins w:id="8604" w:author="Samane Shahpouri" w:date="2024-05-17T22:44:00Z" w16du:dateUtc="2024-05-17T20:44:00Z"/>
                <w:rFonts w:asciiTheme="majorBidi" w:hAnsiTheme="majorBidi" w:cstheme="majorBidi"/>
                <w:sz w:val="20"/>
                <w:szCs w:val="20"/>
                <w:rPrChange w:id="8605" w:author="Samane Shahpouri" w:date="2024-05-17T23:11:00Z" w16du:dateUtc="2024-05-17T21:11:00Z">
                  <w:rPr>
                    <w:ins w:id="8606" w:author="Samane Shahpouri" w:date="2024-05-17T22:44:00Z" w16du:dateUtc="2024-05-17T20:44:00Z"/>
                    <w:rFonts w:asciiTheme="majorHAnsi" w:hAnsiTheme="majorHAnsi" w:cstheme="majorHAnsi"/>
                    <w:sz w:val="20"/>
                    <w:szCs w:val="20"/>
                  </w:rPr>
                </w:rPrChange>
              </w:rPr>
            </w:pPr>
            <w:ins w:id="8607" w:author="Samane Shahpouri" w:date="2024-05-17T22:44:00Z" w16du:dateUtc="2024-05-17T20:44:00Z">
              <w:r w:rsidRPr="00E24B0A">
                <w:rPr>
                  <w:rFonts w:asciiTheme="majorBidi" w:hAnsiTheme="majorBidi" w:cstheme="majorBidi"/>
                  <w:sz w:val="20"/>
                  <w:szCs w:val="20"/>
                  <w:rPrChange w:id="8608" w:author="Samane Shahpouri" w:date="2024-05-17T23:11:00Z" w16du:dateUtc="2024-05-17T21:11:00Z">
                    <w:rPr>
                      <w:rFonts w:asciiTheme="majorHAnsi" w:hAnsiTheme="majorHAnsi" w:cstheme="majorHAnsi"/>
                      <w:sz w:val="20"/>
                      <w:szCs w:val="20"/>
                    </w:rPr>
                  </w:rPrChange>
                </w:rPr>
                <w:t>[0.82, 1.18]</w:t>
              </w:r>
            </w:ins>
          </w:p>
        </w:tc>
        <w:tc>
          <w:tcPr>
            <w:tcW w:w="1559" w:type="dxa"/>
            <w:vAlign w:val="center"/>
          </w:tcPr>
          <w:p w14:paraId="31294B38" w14:textId="77777777" w:rsidR="00250867" w:rsidRPr="00E24B0A" w:rsidRDefault="00250867" w:rsidP="00D06CBC">
            <w:pPr>
              <w:rPr>
                <w:ins w:id="8609" w:author="Samane Shahpouri" w:date="2024-05-17T22:44:00Z" w16du:dateUtc="2024-05-17T20:44:00Z"/>
                <w:rFonts w:asciiTheme="majorBidi" w:hAnsiTheme="majorBidi" w:cstheme="majorBidi"/>
                <w:sz w:val="20"/>
                <w:szCs w:val="20"/>
                <w:rPrChange w:id="8610" w:author="Samane Shahpouri" w:date="2024-05-17T23:11:00Z" w16du:dateUtc="2024-05-17T21:11:00Z">
                  <w:rPr>
                    <w:ins w:id="8611" w:author="Samane Shahpouri" w:date="2024-05-17T22:44:00Z" w16du:dateUtc="2024-05-17T20:44:00Z"/>
                    <w:rFonts w:asciiTheme="majorHAnsi" w:hAnsiTheme="majorHAnsi" w:cstheme="majorHAnsi"/>
                    <w:sz w:val="20"/>
                    <w:szCs w:val="20"/>
                  </w:rPr>
                </w:rPrChange>
              </w:rPr>
            </w:pPr>
            <w:ins w:id="8612" w:author="Samane Shahpouri" w:date="2024-05-17T22:44:00Z" w16du:dateUtc="2024-05-17T20:44:00Z">
              <w:r w:rsidRPr="00E24B0A">
                <w:rPr>
                  <w:rFonts w:asciiTheme="majorBidi" w:hAnsiTheme="majorBidi" w:cstheme="majorBidi"/>
                  <w:sz w:val="20"/>
                  <w:szCs w:val="20"/>
                  <w:rPrChange w:id="8613" w:author="Samane Shahpouri" w:date="2024-05-17T23:11:00Z" w16du:dateUtc="2024-05-17T21:11:00Z">
                    <w:rPr>
                      <w:rFonts w:asciiTheme="majorHAnsi" w:hAnsiTheme="majorHAnsi" w:cstheme="majorHAnsi"/>
                      <w:sz w:val="20"/>
                      <w:szCs w:val="20"/>
                    </w:rPr>
                  </w:rPrChange>
                </w:rPr>
                <w:t>[0.83, 1.88]</w:t>
              </w:r>
            </w:ins>
          </w:p>
        </w:tc>
        <w:tc>
          <w:tcPr>
            <w:tcW w:w="1918" w:type="dxa"/>
            <w:gridSpan w:val="2"/>
            <w:vAlign w:val="center"/>
          </w:tcPr>
          <w:p w14:paraId="183769C7" w14:textId="77777777" w:rsidR="00250867" w:rsidRPr="00E24B0A" w:rsidRDefault="00250867" w:rsidP="00D06CBC">
            <w:pPr>
              <w:rPr>
                <w:ins w:id="8614" w:author="Samane Shahpouri" w:date="2024-05-17T22:44:00Z" w16du:dateUtc="2024-05-17T20:44:00Z"/>
                <w:rFonts w:asciiTheme="majorBidi" w:hAnsiTheme="majorBidi" w:cstheme="majorBidi"/>
                <w:sz w:val="20"/>
                <w:szCs w:val="20"/>
                <w:rPrChange w:id="8615" w:author="Samane Shahpouri" w:date="2024-05-17T23:11:00Z" w16du:dateUtc="2024-05-17T21:11:00Z">
                  <w:rPr>
                    <w:ins w:id="8616" w:author="Samane Shahpouri" w:date="2024-05-17T22:44:00Z" w16du:dateUtc="2024-05-17T20:44:00Z"/>
                    <w:rFonts w:asciiTheme="majorHAnsi" w:hAnsiTheme="majorHAnsi" w:cstheme="majorHAnsi"/>
                    <w:sz w:val="20"/>
                    <w:szCs w:val="20"/>
                  </w:rPr>
                </w:rPrChange>
              </w:rPr>
            </w:pPr>
            <w:ins w:id="8617" w:author="Samane Shahpouri" w:date="2024-05-17T22:44:00Z" w16du:dateUtc="2024-05-17T20:44:00Z">
              <w:r w:rsidRPr="00E24B0A">
                <w:rPr>
                  <w:rFonts w:asciiTheme="majorBidi" w:hAnsiTheme="majorBidi" w:cstheme="majorBidi"/>
                  <w:sz w:val="20"/>
                  <w:szCs w:val="20"/>
                  <w:rPrChange w:id="8618" w:author="Samane Shahpouri" w:date="2024-05-17T23:11:00Z" w16du:dateUtc="2024-05-17T21:11:00Z">
                    <w:rPr>
                      <w:rFonts w:asciiTheme="majorHAnsi" w:hAnsiTheme="majorHAnsi" w:cstheme="majorHAnsi"/>
                      <w:sz w:val="20"/>
                      <w:szCs w:val="20"/>
                    </w:rPr>
                  </w:rPrChange>
                </w:rPr>
                <w:t>[1.97, 3.54]</w:t>
              </w:r>
            </w:ins>
          </w:p>
        </w:tc>
      </w:tr>
      <w:tr w:rsidR="00250867" w:rsidRPr="00E24B0A" w14:paraId="0AEAA959" w14:textId="77777777" w:rsidTr="00D06CBC">
        <w:trPr>
          <w:trHeight w:val="397"/>
          <w:ins w:id="8619" w:author="Samane Shahpouri" w:date="2024-05-17T22:44:00Z"/>
        </w:trPr>
        <w:tc>
          <w:tcPr>
            <w:tcW w:w="1418" w:type="dxa"/>
            <w:vAlign w:val="center"/>
          </w:tcPr>
          <w:p w14:paraId="10A56819" w14:textId="77777777" w:rsidR="00250867" w:rsidRPr="00E24B0A" w:rsidRDefault="00250867" w:rsidP="00D06CBC">
            <w:pPr>
              <w:rPr>
                <w:ins w:id="8620" w:author="Samane Shahpouri" w:date="2024-05-17T22:44:00Z" w16du:dateUtc="2024-05-17T20:44:00Z"/>
                <w:rFonts w:asciiTheme="majorBidi" w:hAnsiTheme="majorBidi" w:cstheme="majorBidi"/>
                <w:rPrChange w:id="8621" w:author="Samane Shahpouri" w:date="2024-05-17T23:11:00Z" w16du:dateUtc="2024-05-17T21:11:00Z">
                  <w:rPr>
                    <w:ins w:id="8622" w:author="Samane Shahpouri" w:date="2024-05-17T22:44:00Z" w16du:dateUtc="2024-05-17T20:44:00Z"/>
                  </w:rPr>
                </w:rPrChange>
              </w:rPr>
            </w:pPr>
            <w:ins w:id="8623" w:author="Samane Shahpouri" w:date="2024-05-17T22:44:00Z" w16du:dateUtc="2024-05-17T20:44:00Z">
              <w:r w:rsidRPr="00E24B0A">
                <w:rPr>
                  <w:rFonts w:asciiTheme="majorBidi" w:hAnsiTheme="majorBidi" w:cstheme="majorBidi"/>
                  <w:b/>
                  <w:bCs/>
                  <w:rPrChange w:id="8624" w:author="Samane Shahpouri" w:date="2024-05-17T23:11:00Z" w16du:dateUtc="2024-05-17T21:11:00Z">
                    <w:rPr>
                      <w:b/>
                      <w:bCs/>
                    </w:rPr>
                  </w:rPrChange>
                </w:rPr>
                <w:t>PSNR</w:t>
              </w:r>
            </w:ins>
          </w:p>
        </w:tc>
        <w:tc>
          <w:tcPr>
            <w:tcW w:w="1559" w:type="dxa"/>
            <w:vAlign w:val="center"/>
          </w:tcPr>
          <w:p w14:paraId="34974101" w14:textId="77777777" w:rsidR="00250867" w:rsidRPr="00E24B0A" w:rsidRDefault="00250867" w:rsidP="00D06CBC">
            <w:pPr>
              <w:rPr>
                <w:ins w:id="8625" w:author="Samane Shahpouri" w:date="2024-05-17T22:44:00Z" w16du:dateUtc="2024-05-17T20:44:00Z"/>
                <w:rFonts w:asciiTheme="majorBidi" w:hAnsiTheme="majorBidi" w:cstheme="majorBidi"/>
                <w:sz w:val="20"/>
                <w:szCs w:val="20"/>
                <w:rPrChange w:id="8626" w:author="Samane Shahpouri" w:date="2024-05-17T23:11:00Z" w16du:dateUtc="2024-05-17T21:11:00Z">
                  <w:rPr>
                    <w:ins w:id="8627" w:author="Samane Shahpouri" w:date="2024-05-17T22:44:00Z" w16du:dateUtc="2024-05-17T20:44:00Z"/>
                    <w:rFonts w:asciiTheme="majorHAnsi" w:hAnsiTheme="majorHAnsi" w:cstheme="majorHAnsi"/>
                    <w:sz w:val="20"/>
                    <w:szCs w:val="20"/>
                  </w:rPr>
                </w:rPrChange>
              </w:rPr>
            </w:pPr>
            <w:ins w:id="8628" w:author="Samane Shahpouri" w:date="2024-05-17T22:44:00Z" w16du:dateUtc="2024-05-17T20:44:00Z">
              <w:r w:rsidRPr="00E24B0A">
                <w:rPr>
                  <w:rFonts w:asciiTheme="majorBidi" w:hAnsiTheme="majorBidi" w:cstheme="majorBidi"/>
                  <w:sz w:val="20"/>
                  <w:szCs w:val="20"/>
                  <w:rPrChange w:id="8629" w:author="Samane Shahpouri" w:date="2024-05-17T23:11:00Z" w16du:dateUtc="2024-05-17T21:11:00Z">
                    <w:rPr>
                      <w:rFonts w:asciiTheme="majorHAnsi" w:hAnsiTheme="majorHAnsi" w:cstheme="majorHAnsi"/>
                      <w:sz w:val="20"/>
                      <w:szCs w:val="20"/>
                    </w:rPr>
                  </w:rPrChange>
                </w:rPr>
                <w:t>[35.43, 39.90]</w:t>
              </w:r>
            </w:ins>
          </w:p>
        </w:tc>
        <w:tc>
          <w:tcPr>
            <w:tcW w:w="1560" w:type="dxa"/>
            <w:vAlign w:val="center"/>
          </w:tcPr>
          <w:p w14:paraId="29A58680" w14:textId="77777777" w:rsidR="00250867" w:rsidRPr="00E24B0A" w:rsidRDefault="00250867" w:rsidP="00D06CBC">
            <w:pPr>
              <w:rPr>
                <w:ins w:id="8630" w:author="Samane Shahpouri" w:date="2024-05-17T22:44:00Z" w16du:dateUtc="2024-05-17T20:44:00Z"/>
                <w:rFonts w:asciiTheme="majorBidi" w:hAnsiTheme="majorBidi" w:cstheme="majorBidi"/>
                <w:sz w:val="20"/>
                <w:szCs w:val="20"/>
                <w:rPrChange w:id="8631" w:author="Samane Shahpouri" w:date="2024-05-17T23:11:00Z" w16du:dateUtc="2024-05-17T21:11:00Z">
                  <w:rPr>
                    <w:ins w:id="8632" w:author="Samane Shahpouri" w:date="2024-05-17T22:44:00Z" w16du:dateUtc="2024-05-17T20:44:00Z"/>
                    <w:rFonts w:asciiTheme="majorHAnsi" w:hAnsiTheme="majorHAnsi" w:cstheme="majorHAnsi"/>
                    <w:sz w:val="20"/>
                    <w:szCs w:val="20"/>
                  </w:rPr>
                </w:rPrChange>
              </w:rPr>
            </w:pPr>
            <w:ins w:id="8633" w:author="Samane Shahpouri" w:date="2024-05-17T22:44:00Z" w16du:dateUtc="2024-05-17T20:44:00Z">
              <w:r w:rsidRPr="00E24B0A">
                <w:rPr>
                  <w:rFonts w:asciiTheme="majorBidi" w:hAnsiTheme="majorBidi" w:cstheme="majorBidi"/>
                  <w:sz w:val="20"/>
                  <w:szCs w:val="20"/>
                  <w:rPrChange w:id="8634" w:author="Samane Shahpouri" w:date="2024-05-17T23:11:00Z" w16du:dateUtc="2024-05-17T21:11:00Z">
                    <w:rPr>
                      <w:rFonts w:asciiTheme="majorHAnsi" w:hAnsiTheme="majorHAnsi" w:cstheme="majorHAnsi"/>
                      <w:sz w:val="20"/>
                      <w:szCs w:val="20"/>
                    </w:rPr>
                  </w:rPrChange>
                </w:rPr>
                <w:t>[30.32, 34.18]</w:t>
              </w:r>
            </w:ins>
          </w:p>
        </w:tc>
        <w:tc>
          <w:tcPr>
            <w:tcW w:w="1559" w:type="dxa"/>
            <w:vAlign w:val="center"/>
          </w:tcPr>
          <w:p w14:paraId="4E25ACBF" w14:textId="77777777" w:rsidR="00250867" w:rsidRPr="00E24B0A" w:rsidRDefault="00250867" w:rsidP="00D06CBC">
            <w:pPr>
              <w:rPr>
                <w:ins w:id="8635" w:author="Samane Shahpouri" w:date="2024-05-17T22:44:00Z" w16du:dateUtc="2024-05-17T20:44:00Z"/>
                <w:rFonts w:asciiTheme="majorBidi" w:hAnsiTheme="majorBidi" w:cstheme="majorBidi"/>
                <w:sz w:val="20"/>
                <w:szCs w:val="20"/>
                <w:rPrChange w:id="8636" w:author="Samane Shahpouri" w:date="2024-05-17T23:11:00Z" w16du:dateUtc="2024-05-17T21:11:00Z">
                  <w:rPr>
                    <w:ins w:id="8637" w:author="Samane Shahpouri" w:date="2024-05-17T22:44:00Z" w16du:dateUtc="2024-05-17T20:44:00Z"/>
                    <w:rFonts w:asciiTheme="majorHAnsi" w:hAnsiTheme="majorHAnsi" w:cstheme="majorHAnsi"/>
                    <w:sz w:val="20"/>
                    <w:szCs w:val="20"/>
                  </w:rPr>
                </w:rPrChange>
              </w:rPr>
            </w:pPr>
            <w:ins w:id="8638" w:author="Samane Shahpouri" w:date="2024-05-17T22:44:00Z" w16du:dateUtc="2024-05-17T20:44:00Z">
              <w:r w:rsidRPr="00E24B0A">
                <w:rPr>
                  <w:rFonts w:asciiTheme="majorBidi" w:hAnsiTheme="majorBidi" w:cstheme="majorBidi"/>
                  <w:sz w:val="20"/>
                  <w:szCs w:val="20"/>
                  <w:rPrChange w:id="8639" w:author="Samane Shahpouri" w:date="2024-05-17T23:11:00Z" w16du:dateUtc="2024-05-17T21:11:00Z">
                    <w:rPr>
                      <w:rFonts w:asciiTheme="majorHAnsi" w:hAnsiTheme="majorHAnsi" w:cstheme="majorHAnsi"/>
                      <w:sz w:val="20"/>
                      <w:szCs w:val="20"/>
                    </w:rPr>
                  </w:rPrChange>
                </w:rPr>
                <w:t>[37.62, 37.85]</w:t>
              </w:r>
            </w:ins>
          </w:p>
        </w:tc>
        <w:tc>
          <w:tcPr>
            <w:tcW w:w="1559" w:type="dxa"/>
            <w:vAlign w:val="center"/>
          </w:tcPr>
          <w:p w14:paraId="166109D5" w14:textId="77777777" w:rsidR="00250867" w:rsidRPr="00E24B0A" w:rsidRDefault="00250867" w:rsidP="00D06CBC">
            <w:pPr>
              <w:rPr>
                <w:ins w:id="8640" w:author="Samane Shahpouri" w:date="2024-05-17T22:44:00Z" w16du:dateUtc="2024-05-17T20:44:00Z"/>
                <w:rFonts w:asciiTheme="majorBidi" w:hAnsiTheme="majorBidi" w:cstheme="majorBidi"/>
                <w:sz w:val="20"/>
                <w:szCs w:val="20"/>
                <w:rPrChange w:id="8641" w:author="Samane Shahpouri" w:date="2024-05-17T23:11:00Z" w16du:dateUtc="2024-05-17T21:11:00Z">
                  <w:rPr>
                    <w:ins w:id="8642" w:author="Samane Shahpouri" w:date="2024-05-17T22:44:00Z" w16du:dateUtc="2024-05-17T20:44:00Z"/>
                    <w:rFonts w:asciiTheme="majorHAnsi" w:hAnsiTheme="majorHAnsi" w:cstheme="majorHAnsi"/>
                    <w:sz w:val="20"/>
                    <w:szCs w:val="20"/>
                  </w:rPr>
                </w:rPrChange>
              </w:rPr>
            </w:pPr>
            <w:ins w:id="8643" w:author="Samane Shahpouri" w:date="2024-05-17T22:44:00Z" w16du:dateUtc="2024-05-17T20:44:00Z">
              <w:r w:rsidRPr="00E24B0A">
                <w:rPr>
                  <w:rFonts w:asciiTheme="majorBidi" w:hAnsiTheme="majorBidi" w:cstheme="majorBidi"/>
                  <w:sz w:val="20"/>
                  <w:szCs w:val="20"/>
                  <w:rPrChange w:id="8644" w:author="Samane Shahpouri" w:date="2024-05-17T23:11:00Z" w16du:dateUtc="2024-05-17T21:11:00Z">
                    <w:rPr>
                      <w:rFonts w:asciiTheme="majorHAnsi" w:hAnsiTheme="majorHAnsi" w:cstheme="majorHAnsi"/>
                      <w:sz w:val="20"/>
                      <w:szCs w:val="20"/>
                    </w:rPr>
                  </w:rPrChange>
                </w:rPr>
                <w:t>32.97 to 33.09</w:t>
              </w:r>
            </w:ins>
          </w:p>
        </w:tc>
        <w:tc>
          <w:tcPr>
            <w:tcW w:w="1918" w:type="dxa"/>
            <w:gridSpan w:val="2"/>
            <w:vAlign w:val="center"/>
          </w:tcPr>
          <w:p w14:paraId="23C3002E" w14:textId="77777777" w:rsidR="00250867" w:rsidRPr="00E24B0A" w:rsidRDefault="00250867" w:rsidP="00D06CBC">
            <w:pPr>
              <w:rPr>
                <w:ins w:id="8645" w:author="Samane Shahpouri" w:date="2024-05-17T22:44:00Z" w16du:dateUtc="2024-05-17T20:44:00Z"/>
                <w:rFonts w:asciiTheme="majorBidi" w:hAnsiTheme="majorBidi" w:cstheme="majorBidi"/>
                <w:sz w:val="20"/>
                <w:szCs w:val="20"/>
                <w:rPrChange w:id="8646" w:author="Samane Shahpouri" w:date="2024-05-17T23:11:00Z" w16du:dateUtc="2024-05-17T21:11:00Z">
                  <w:rPr>
                    <w:ins w:id="8647" w:author="Samane Shahpouri" w:date="2024-05-17T22:44:00Z" w16du:dateUtc="2024-05-17T20:44:00Z"/>
                    <w:rFonts w:asciiTheme="majorHAnsi" w:hAnsiTheme="majorHAnsi" w:cstheme="majorHAnsi"/>
                    <w:sz w:val="20"/>
                    <w:szCs w:val="20"/>
                  </w:rPr>
                </w:rPrChange>
              </w:rPr>
            </w:pPr>
            <w:ins w:id="8648" w:author="Samane Shahpouri" w:date="2024-05-17T22:44:00Z" w16du:dateUtc="2024-05-17T20:44:00Z">
              <w:r w:rsidRPr="00E24B0A">
                <w:rPr>
                  <w:rFonts w:asciiTheme="majorBidi" w:hAnsiTheme="majorBidi" w:cstheme="majorBidi"/>
                  <w:sz w:val="20"/>
                  <w:szCs w:val="20"/>
                  <w:rPrChange w:id="8649" w:author="Samane Shahpouri" w:date="2024-05-17T23:11:00Z" w16du:dateUtc="2024-05-17T21:11:00Z">
                    <w:rPr>
                      <w:rFonts w:asciiTheme="majorHAnsi" w:hAnsiTheme="majorHAnsi" w:cstheme="majorHAnsi"/>
                      <w:sz w:val="20"/>
                      <w:szCs w:val="20"/>
                    </w:rPr>
                  </w:rPrChange>
                </w:rPr>
                <w:t>[33.23, 36.48]</w:t>
              </w:r>
            </w:ins>
          </w:p>
        </w:tc>
      </w:tr>
      <w:tr w:rsidR="00250867" w:rsidRPr="00E24B0A" w14:paraId="112E089C" w14:textId="77777777" w:rsidTr="00D06CBC">
        <w:trPr>
          <w:trHeight w:val="397"/>
          <w:ins w:id="8650" w:author="Samane Shahpouri" w:date="2024-05-17T22:44:00Z"/>
        </w:trPr>
        <w:tc>
          <w:tcPr>
            <w:tcW w:w="1418" w:type="dxa"/>
            <w:vAlign w:val="center"/>
          </w:tcPr>
          <w:p w14:paraId="676F7D7E" w14:textId="77777777" w:rsidR="00250867" w:rsidRPr="00E24B0A" w:rsidRDefault="00250867" w:rsidP="00D06CBC">
            <w:pPr>
              <w:rPr>
                <w:ins w:id="8651" w:author="Samane Shahpouri" w:date="2024-05-17T22:44:00Z" w16du:dateUtc="2024-05-17T20:44:00Z"/>
                <w:rFonts w:asciiTheme="majorBidi" w:hAnsiTheme="majorBidi" w:cstheme="majorBidi"/>
                <w:b/>
                <w:bCs/>
                <w:rPrChange w:id="8652" w:author="Samane Shahpouri" w:date="2024-05-17T23:11:00Z" w16du:dateUtc="2024-05-17T21:11:00Z">
                  <w:rPr>
                    <w:ins w:id="8653" w:author="Samane Shahpouri" w:date="2024-05-17T22:44:00Z" w16du:dateUtc="2024-05-17T20:44:00Z"/>
                    <w:b/>
                    <w:bCs/>
                  </w:rPr>
                </w:rPrChange>
              </w:rPr>
            </w:pPr>
            <w:ins w:id="8654" w:author="Samane Shahpouri" w:date="2024-05-17T22:44:00Z" w16du:dateUtc="2024-05-17T20:44:00Z">
              <w:r w:rsidRPr="00E24B0A">
                <w:rPr>
                  <w:rFonts w:asciiTheme="majorBidi" w:hAnsiTheme="majorBidi" w:cstheme="majorBidi"/>
                  <w:b/>
                  <w:bCs/>
                  <w:rPrChange w:id="8655" w:author="Samane Shahpouri" w:date="2024-05-17T23:11:00Z" w16du:dateUtc="2024-05-17T21:11:00Z">
                    <w:rPr>
                      <w:b/>
                      <w:bCs/>
                    </w:rPr>
                  </w:rPrChange>
                </w:rPr>
                <w:t>SSIM</w:t>
              </w:r>
            </w:ins>
          </w:p>
        </w:tc>
        <w:tc>
          <w:tcPr>
            <w:tcW w:w="1559" w:type="dxa"/>
            <w:vAlign w:val="center"/>
          </w:tcPr>
          <w:p w14:paraId="3B2E3386" w14:textId="77777777" w:rsidR="00250867" w:rsidRPr="00E24B0A" w:rsidRDefault="00250867" w:rsidP="00D06CBC">
            <w:pPr>
              <w:rPr>
                <w:ins w:id="8656" w:author="Samane Shahpouri" w:date="2024-05-17T22:44:00Z" w16du:dateUtc="2024-05-17T20:44:00Z"/>
                <w:rFonts w:asciiTheme="majorBidi" w:hAnsiTheme="majorBidi" w:cstheme="majorBidi"/>
                <w:sz w:val="20"/>
                <w:szCs w:val="20"/>
                <w:rPrChange w:id="8657" w:author="Samane Shahpouri" w:date="2024-05-17T23:11:00Z" w16du:dateUtc="2024-05-17T21:11:00Z">
                  <w:rPr>
                    <w:ins w:id="8658" w:author="Samane Shahpouri" w:date="2024-05-17T22:44:00Z" w16du:dateUtc="2024-05-17T20:44:00Z"/>
                    <w:rFonts w:asciiTheme="majorHAnsi" w:hAnsiTheme="majorHAnsi" w:cstheme="majorHAnsi"/>
                    <w:sz w:val="20"/>
                    <w:szCs w:val="20"/>
                  </w:rPr>
                </w:rPrChange>
              </w:rPr>
            </w:pPr>
            <w:ins w:id="8659" w:author="Samane Shahpouri" w:date="2024-05-17T22:44:00Z" w16du:dateUtc="2024-05-17T20:44:00Z">
              <w:r w:rsidRPr="00E24B0A">
                <w:rPr>
                  <w:rFonts w:asciiTheme="majorBidi" w:hAnsiTheme="majorBidi" w:cstheme="majorBidi"/>
                  <w:sz w:val="20"/>
                  <w:szCs w:val="20"/>
                  <w:rPrChange w:id="8660" w:author="Samane Shahpouri" w:date="2024-05-17T23:11:00Z" w16du:dateUtc="2024-05-17T21:11:00Z">
                    <w:rPr>
                      <w:rFonts w:asciiTheme="majorHAnsi" w:hAnsiTheme="majorHAnsi" w:cstheme="majorHAnsi"/>
                      <w:sz w:val="20"/>
                      <w:szCs w:val="20"/>
                    </w:rPr>
                  </w:rPrChange>
                </w:rPr>
                <w:t>[0.90, 0.96]</w:t>
              </w:r>
            </w:ins>
          </w:p>
        </w:tc>
        <w:tc>
          <w:tcPr>
            <w:tcW w:w="1560" w:type="dxa"/>
            <w:vAlign w:val="center"/>
          </w:tcPr>
          <w:p w14:paraId="767B72F8" w14:textId="77777777" w:rsidR="00250867" w:rsidRPr="00E24B0A" w:rsidRDefault="00250867" w:rsidP="00D06CBC">
            <w:pPr>
              <w:rPr>
                <w:ins w:id="8661" w:author="Samane Shahpouri" w:date="2024-05-17T22:44:00Z" w16du:dateUtc="2024-05-17T20:44:00Z"/>
                <w:rFonts w:asciiTheme="majorBidi" w:hAnsiTheme="majorBidi" w:cstheme="majorBidi"/>
                <w:sz w:val="20"/>
                <w:szCs w:val="20"/>
                <w:rPrChange w:id="8662" w:author="Samane Shahpouri" w:date="2024-05-17T23:11:00Z" w16du:dateUtc="2024-05-17T21:11:00Z">
                  <w:rPr>
                    <w:ins w:id="8663" w:author="Samane Shahpouri" w:date="2024-05-17T22:44:00Z" w16du:dateUtc="2024-05-17T20:44:00Z"/>
                    <w:rFonts w:asciiTheme="majorHAnsi" w:hAnsiTheme="majorHAnsi" w:cstheme="majorHAnsi"/>
                    <w:sz w:val="20"/>
                    <w:szCs w:val="20"/>
                  </w:rPr>
                </w:rPrChange>
              </w:rPr>
            </w:pPr>
            <w:ins w:id="8664" w:author="Samane Shahpouri" w:date="2024-05-17T22:44:00Z" w16du:dateUtc="2024-05-17T20:44:00Z">
              <w:r w:rsidRPr="00E24B0A">
                <w:rPr>
                  <w:rFonts w:asciiTheme="majorBidi" w:hAnsiTheme="majorBidi" w:cstheme="majorBidi"/>
                  <w:sz w:val="20"/>
                  <w:szCs w:val="20"/>
                  <w:rPrChange w:id="8665" w:author="Samane Shahpouri" w:date="2024-05-17T23:11:00Z" w16du:dateUtc="2024-05-17T21:11:00Z">
                    <w:rPr>
                      <w:rFonts w:asciiTheme="majorHAnsi" w:hAnsiTheme="majorHAnsi" w:cstheme="majorHAnsi"/>
                      <w:sz w:val="20"/>
                      <w:szCs w:val="20"/>
                    </w:rPr>
                  </w:rPrChange>
                </w:rPr>
                <w:t>[0.87, 0.91]</w:t>
              </w:r>
            </w:ins>
          </w:p>
        </w:tc>
        <w:tc>
          <w:tcPr>
            <w:tcW w:w="1559" w:type="dxa"/>
            <w:vAlign w:val="center"/>
          </w:tcPr>
          <w:p w14:paraId="78F68562" w14:textId="77777777" w:rsidR="00250867" w:rsidRPr="00E24B0A" w:rsidRDefault="00250867" w:rsidP="00D06CBC">
            <w:pPr>
              <w:rPr>
                <w:ins w:id="8666" w:author="Samane Shahpouri" w:date="2024-05-17T22:44:00Z" w16du:dateUtc="2024-05-17T20:44:00Z"/>
                <w:rFonts w:asciiTheme="majorBidi" w:hAnsiTheme="majorBidi" w:cstheme="majorBidi"/>
                <w:sz w:val="20"/>
                <w:szCs w:val="20"/>
                <w:rPrChange w:id="8667" w:author="Samane Shahpouri" w:date="2024-05-17T23:11:00Z" w16du:dateUtc="2024-05-17T21:11:00Z">
                  <w:rPr>
                    <w:ins w:id="8668" w:author="Samane Shahpouri" w:date="2024-05-17T22:44:00Z" w16du:dateUtc="2024-05-17T20:44:00Z"/>
                    <w:rFonts w:asciiTheme="majorHAnsi" w:hAnsiTheme="majorHAnsi" w:cstheme="majorHAnsi"/>
                    <w:sz w:val="20"/>
                    <w:szCs w:val="20"/>
                  </w:rPr>
                </w:rPrChange>
              </w:rPr>
            </w:pPr>
            <w:ins w:id="8669" w:author="Samane Shahpouri" w:date="2024-05-17T22:44:00Z" w16du:dateUtc="2024-05-17T20:44:00Z">
              <w:r w:rsidRPr="00E24B0A">
                <w:rPr>
                  <w:rFonts w:asciiTheme="majorBidi" w:hAnsiTheme="majorBidi" w:cstheme="majorBidi"/>
                  <w:sz w:val="20"/>
                  <w:szCs w:val="20"/>
                  <w:rPrChange w:id="8670" w:author="Samane Shahpouri" w:date="2024-05-17T23:11:00Z" w16du:dateUtc="2024-05-17T21:11:00Z">
                    <w:rPr>
                      <w:rFonts w:asciiTheme="majorHAnsi" w:hAnsiTheme="majorHAnsi" w:cstheme="majorHAnsi"/>
                      <w:sz w:val="20"/>
                      <w:szCs w:val="20"/>
                    </w:rPr>
                  </w:rPrChange>
                </w:rPr>
                <w:t>0.68 to 0.91</w:t>
              </w:r>
            </w:ins>
          </w:p>
        </w:tc>
        <w:tc>
          <w:tcPr>
            <w:tcW w:w="1559" w:type="dxa"/>
            <w:vAlign w:val="center"/>
          </w:tcPr>
          <w:p w14:paraId="2467F305" w14:textId="77777777" w:rsidR="00250867" w:rsidRPr="00E24B0A" w:rsidRDefault="00250867" w:rsidP="00D06CBC">
            <w:pPr>
              <w:rPr>
                <w:ins w:id="8671" w:author="Samane Shahpouri" w:date="2024-05-17T22:44:00Z" w16du:dateUtc="2024-05-17T20:44:00Z"/>
                <w:rFonts w:asciiTheme="majorBidi" w:hAnsiTheme="majorBidi" w:cstheme="majorBidi"/>
                <w:sz w:val="20"/>
                <w:szCs w:val="20"/>
                <w:rPrChange w:id="8672" w:author="Samane Shahpouri" w:date="2024-05-17T23:11:00Z" w16du:dateUtc="2024-05-17T21:11:00Z">
                  <w:rPr>
                    <w:ins w:id="8673" w:author="Samane Shahpouri" w:date="2024-05-17T22:44:00Z" w16du:dateUtc="2024-05-17T20:44:00Z"/>
                    <w:rFonts w:asciiTheme="majorHAnsi" w:hAnsiTheme="majorHAnsi" w:cstheme="majorHAnsi"/>
                    <w:sz w:val="20"/>
                    <w:szCs w:val="20"/>
                  </w:rPr>
                </w:rPrChange>
              </w:rPr>
            </w:pPr>
            <w:ins w:id="8674" w:author="Samane Shahpouri" w:date="2024-05-17T22:44:00Z" w16du:dateUtc="2024-05-17T20:44:00Z">
              <w:r w:rsidRPr="00E24B0A">
                <w:rPr>
                  <w:rFonts w:asciiTheme="majorBidi" w:hAnsiTheme="majorBidi" w:cstheme="majorBidi"/>
                  <w:sz w:val="20"/>
                  <w:szCs w:val="20"/>
                  <w:rPrChange w:id="8675" w:author="Samane Shahpouri" w:date="2024-05-17T23:11:00Z" w16du:dateUtc="2024-05-17T21:11:00Z">
                    <w:rPr>
                      <w:rFonts w:asciiTheme="majorHAnsi" w:hAnsiTheme="majorHAnsi" w:cstheme="majorHAnsi"/>
                      <w:sz w:val="20"/>
                      <w:szCs w:val="20"/>
                    </w:rPr>
                  </w:rPrChange>
                </w:rPr>
                <w:t>0.70 to 0.82</w:t>
              </w:r>
            </w:ins>
          </w:p>
        </w:tc>
        <w:tc>
          <w:tcPr>
            <w:tcW w:w="1918" w:type="dxa"/>
            <w:gridSpan w:val="2"/>
            <w:vAlign w:val="center"/>
          </w:tcPr>
          <w:p w14:paraId="42E2C861" w14:textId="77777777" w:rsidR="00250867" w:rsidRPr="00E24B0A" w:rsidRDefault="00250867" w:rsidP="00D06CBC">
            <w:pPr>
              <w:rPr>
                <w:ins w:id="8676" w:author="Samane Shahpouri" w:date="2024-05-17T22:44:00Z" w16du:dateUtc="2024-05-17T20:44:00Z"/>
                <w:rFonts w:asciiTheme="majorBidi" w:hAnsiTheme="majorBidi" w:cstheme="majorBidi"/>
                <w:sz w:val="20"/>
                <w:szCs w:val="20"/>
                <w:rPrChange w:id="8677" w:author="Samane Shahpouri" w:date="2024-05-17T23:11:00Z" w16du:dateUtc="2024-05-17T21:11:00Z">
                  <w:rPr>
                    <w:ins w:id="8678" w:author="Samane Shahpouri" w:date="2024-05-17T22:44:00Z" w16du:dateUtc="2024-05-17T20:44:00Z"/>
                    <w:rFonts w:asciiTheme="majorHAnsi" w:hAnsiTheme="majorHAnsi" w:cstheme="majorHAnsi"/>
                    <w:sz w:val="20"/>
                    <w:szCs w:val="20"/>
                  </w:rPr>
                </w:rPrChange>
              </w:rPr>
            </w:pPr>
            <w:ins w:id="8679" w:author="Samane Shahpouri" w:date="2024-05-17T22:44:00Z" w16du:dateUtc="2024-05-17T20:44:00Z">
              <w:r w:rsidRPr="00E24B0A">
                <w:rPr>
                  <w:rFonts w:asciiTheme="majorBidi" w:hAnsiTheme="majorBidi" w:cstheme="majorBidi"/>
                  <w:sz w:val="20"/>
                  <w:szCs w:val="20"/>
                  <w:rPrChange w:id="8680" w:author="Samane Shahpouri" w:date="2024-05-17T23:11:00Z" w16du:dateUtc="2024-05-17T21:11:00Z">
                    <w:rPr>
                      <w:rFonts w:asciiTheme="majorHAnsi" w:hAnsiTheme="majorHAnsi" w:cstheme="majorHAnsi"/>
                      <w:sz w:val="20"/>
                      <w:szCs w:val="20"/>
                    </w:rPr>
                  </w:rPrChange>
                </w:rPr>
                <w:t>[0.81, 0.87]</w:t>
              </w:r>
            </w:ins>
          </w:p>
        </w:tc>
      </w:tr>
      <w:tr w:rsidR="00250867" w:rsidRPr="00E24B0A" w14:paraId="42015D2F" w14:textId="77777777" w:rsidTr="00D06CBC">
        <w:trPr>
          <w:trHeight w:val="397"/>
          <w:ins w:id="8681" w:author="Samane Shahpouri" w:date="2024-05-17T22:44:00Z"/>
        </w:trPr>
        <w:tc>
          <w:tcPr>
            <w:tcW w:w="9573" w:type="dxa"/>
            <w:gridSpan w:val="7"/>
            <w:vAlign w:val="center"/>
          </w:tcPr>
          <w:p w14:paraId="2E0CF435" w14:textId="77777777" w:rsidR="00250867" w:rsidRPr="00E24B0A" w:rsidRDefault="00250867" w:rsidP="00D06CBC">
            <w:pPr>
              <w:rPr>
                <w:ins w:id="8682" w:author="Samane Shahpouri" w:date="2024-05-17T22:44:00Z" w16du:dateUtc="2024-05-17T20:44:00Z"/>
                <w:rFonts w:asciiTheme="majorBidi" w:hAnsiTheme="majorBidi" w:cstheme="majorBidi"/>
                <w:sz w:val="20"/>
                <w:szCs w:val="20"/>
                <w:rPrChange w:id="8683" w:author="Samane Shahpouri" w:date="2024-05-17T23:11:00Z" w16du:dateUtc="2024-05-17T21:11:00Z">
                  <w:rPr>
                    <w:ins w:id="8684" w:author="Samane Shahpouri" w:date="2024-05-17T22:44:00Z" w16du:dateUtc="2024-05-17T20:44:00Z"/>
                    <w:rFonts w:asciiTheme="majorHAnsi" w:hAnsiTheme="majorHAnsi" w:cstheme="majorHAnsi"/>
                    <w:sz w:val="20"/>
                    <w:szCs w:val="20"/>
                  </w:rPr>
                </w:rPrChange>
              </w:rPr>
            </w:pPr>
            <w:ins w:id="8685" w:author="Samane Shahpouri" w:date="2024-05-17T22:44:00Z" w16du:dateUtc="2024-05-17T20:44:00Z">
              <w:r w:rsidRPr="00E24B0A">
                <w:rPr>
                  <w:rFonts w:asciiTheme="majorBidi" w:hAnsiTheme="majorBidi" w:cstheme="majorBidi"/>
                  <w:rPrChange w:id="8686" w:author="Samane Shahpouri" w:date="2024-05-17T23:11:00Z" w16du:dateUtc="2024-05-17T21:11:00Z">
                    <w:rPr/>
                  </w:rPrChange>
                </w:rPr>
                <w:t>Column “Centre 1-4” represents the results of testing on the whole test set when training is performed on centre 1 to 4 data set. “Centre 5” represents as external centre with same radiotracer and Centre 6 &amp; 7 test sets represent the results of tuned models, in which training and testing are performed for different radiotracer (whole 20% of the clean dataset).</w:t>
              </w:r>
            </w:ins>
          </w:p>
        </w:tc>
      </w:tr>
    </w:tbl>
    <w:p w14:paraId="4960BC4D" w14:textId="77777777" w:rsidR="00250867" w:rsidRPr="00E24B0A" w:rsidRDefault="00250867" w:rsidP="00250867">
      <w:pPr>
        <w:rPr>
          <w:ins w:id="8687" w:author="Samane Shahpouri" w:date="2024-05-17T22:44:00Z" w16du:dateUtc="2024-05-17T20:44:00Z"/>
          <w:rFonts w:asciiTheme="majorBidi" w:hAnsiTheme="majorBidi" w:cstheme="majorBidi"/>
          <w:rPrChange w:id="8688" w:author="Samane Shahpouri" w:date="2024-05-17T23:11:00Z" w16du:dateUtc="2024-05-17T21:11:00Z">
            <w:rPr>
              <w:ins w:id="8689" w:author="Samane Shahpouri" w:date="2024-05-17T22:44:00Z" w16du:dateUtc="2024-05-17T20:44:00Z"/>
            </w:rPr>
          </w:rPrChange>
        </w:rPr>
      </w:pPr>
    </w:p>
    <w:p w14:paraId="1F24A2DA" w14:textId="77777777" w:rsidR="00250867" w:rsidRPr="00E24B0A" w:rsidRDefault="00250867" w:rsidP="00250867">
      <w:pPr>
        <w:rPr>
          <w:ins w:id="8690" w:author="Samane Shahpouri" w:date="2024-05-17T22:44:00Z" w16du:dateUtc="2024-05-17T20:44:00Z"/>
          <w:rFonts w:asciiTheme="majorBidi" w:hAnsiTheme="majorBidi" w:cstheme="majorBidi"/>
          <w:rPrChange w:id="8691" w:author="Samane Shahpouri" w:date="2024-05-17T23:11:00Z" w16du:dateUtc="2024-05-17T21:11:00Z">
            <w:rPr>
              <w:ins w:id="8692" w:author="Samane Shahpouri" w:date="2024-05-17T22:44:00Z" w16du:dateUtc="2024-05-17T20:44:00Z"/>
            </w:rPr>
          </w:rPrChange>
        </w:rPr>
      </w:pPr>
    </w:p>
    <w:p w14:paraId="5B88469B" w14:textId="77777777" w:rsidR="00250867" w:rsidRPr="00E24B0A" w:rsidRDefault="00250867" w:rsidP="00250867">
      <w:pPr>
        <w:rPr>
          <w:ins w:id="8693" w:author="Samane Shahpouri" w:date="2024-05-17T22:44:00Z" w16du:dateUtc="2024-05-17T20:44:00Z"/>
          <w:rFonts w:asciiTheme="majorBidi" w:hAnsiTheme="majorBidi" w:cstheme="majorBidi"/>
          <w:rPrChange w:id="8694" w:author="Samane Shahpouri" w:date="2024-05-17T23:11:00Z" w16du:dateUtc="2024-05-17T21:11:00Z">
            <w:rPr>
              <w:ins w:id="8695" w:author="Samane Shahpouri" w:date="2024-05-17T22:44:00Z" w16du:dateUtc="2024-05-17T20:44:00Z"/>
            </w:rPr>
          </w:rPrChange>
        </w:rPr>
      </w:pPr>
    </w:p>
    <w:p w14:paraId="688DB5E2" w14:textId="78A889F4" w:rsidR="00250867" w:rsidRPr="00E24B0A" w:rsidRDefault="00250867">
      <w:pPr>
        <w:rPr>
          <w:rFonts w:asciiTheme="majorBidi" w:hAnsiTheme="majorBidi" w:cstheme="majorBidi"/>
          <w:rPrChange w:id="8696" w:author="Samane Shahpouri" w:date="2024-05-17T23:11:00Z" w16du:dateUtc="2024-05-17T21:11:00Z">
            <w:rPr/>
          </w:rPrChange>
        </w:rPr>
        <w:pPrChange w:id="8697" w:author="Samane Shahpouri" w:date="2024-05-13T08:52:00Z" w16du:dateUtc="2024-05-13T06:52:00Z">
          <w:pPr>
            <w:jc w:val="both"/>
          </w:pPr>
        </w:pPrChange>
      </w:pPr>
    </w:p>
    <w:sectPr w:rsidR="00250867" w:rsidRPr="00E24B0A" w:rsidSect="00230BE0">
      <w:headerReference w:type="even" r:id="rId115"/>
      <w:headerReference w:type="default" r:id="rId116"/>
      <w:footerReference w:type="even" r:id="rId117"/>
      <w:footerReference w:type="default" r:id="rId118"/>
      <w:headerReference w:type="first" r:id="rId119"/>
      <w:footerReference w:type="first" r:id="rId120"/>
      <w:pgSz w:w="11906" w:h="16838"/>
      <w:pgMar w:top="1276" w:right="1440" w:bottom="1440" w:left="1440" w:header="680" w:footer="62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1" w:author="Isaac Shiri Lord" w:date="2024-05-12T18:11:00Z" w:initials="ISL">
    <w:p w14:paraId="619A60F8" w14:textId="77777777" w:rsidR="00C66FB1" w:rsidRDefault="00C66FB1" w:rsidP="00C66FB1">
      <w:r>
        <w:rPr>
          <w:rStyle w:val="CommentReference"/>
        </w:rPr>
        <w:annotationRef/>
      </w:r>
      <w:r>
        <w:t>Change the figure.</w:t>
      </w:r>
    </w:p>
    <w:p w14:paraId="7A86EC06" w14:textId="77777777" w:rsidR="00C66FB1" w:rsidRDefault="00C66FB1" w:rsidP="00C66FB1">
      <w:r>
        <w:t xml:space="preserve">The figure does not make any sense… </w:t>
      </w:r>
    </w:p>
    <w:p w14:paraId="25198B88" w14:textId="77777777" w:rsidR="00C66FB1" w:rsidRDefault="00C66FB1" w:rsidP="00C66FB1">
      <w:r>
        <w:t>Figure itself or text…</w:t>
      </w:r>
    </w:p>
    <w:p w14:paraId="600AA2DE" w14:textId="77777777" w:rsidR="00C66FB1" w:rsidRDefault="00C66FB1" w:rsidP="00C66FB1">
      <w:r>
        <w:t>Moreover, you can not use generated images directly.</w:t>
      </w:r>
    </w:p>
    <w:p w14:paraId="1316FCE9" w14:textId="77777777" w:rsidR="00C66FB1" w:rsidRDefault="00C66FB1" w:rsidP="00C66FB1">
      <w:r>
        <w:t>If you have to put an image, use your images.,</w:t>
      </w:r>
    </w:p>
  </w:comment>
  <w:comment w:id="735" w:author="Isaac Shiri Lord" w:date="2024-05-12T18:11:00Z" w:initials="ISL">
    <w:p w14:paraId="7C50500B" w14:textId="77777777" w:rsidR="00E85A62" w:rsidRDefault="00E85A62" w:rsidP="001E0755">
      <w:r>
        <w:rPr>
          <w:rStyle w:val="CommentReference"/>
        </w:rPr>
        <w:annotationRef/>
      </w:r>
      <w:r>
        <w:t>Change the figure.</w:t>
      </w:r>
    </w:p>
    <w:p w14:paraId="301BA903" w14:textId="77777777" w:rsidR="00E85A62" w:rsidRDefault="00E85A62" w:rsidP="001E0755">
      <w:r>
        <w:t xml:space="preserve">The figure does not make any sense… </w:t>
      </w:r>
    </w:p>
    <w:p w14:paraId="302FAB09" w14:textId="77777777" w:rsidR="00E85A62" w:rsidRDefault="00E85A62" w:rsidP="001E0755">
      <w:r>
        <w:t>Figure itself or text…</w:t>
      </w:r>
    </w:p>
    <w:p w14:paraId="2FC15508" w14:textId="77777777" w:rsidR="00E85A62" w:rsidRDefault="00E85A62" w:rsidP="001E0755">
      <w:r>
        <w:t>Moreover, you can not use generated images directly.</w:t>
      </w:r>
    </w:p>
    <w:p w14:paraId="5C47D0B4" w14:textId="77777777" w:rsidR="00E85A62" w:rsidRDefault="00E85A62" w:rsidP="001E0755">
      <w:r>
        <w:t>If you have to put an image, use your images.,</w:t>
      </w:r>
    </w:p>
  </w:comment>
  <w:comment w:id="967" w:author="Isaac Shiri Lord" w:date="2024-05-12T18:14:00Z" w:initials="ISL">
    <w:p w14:paraId="45866D02" w14:textId="77777777" w:rsidR="00E85A62" w:rsidRDefault="00E85A62" w:rsidP="001E0755">
      <w:r>
        <w:rPr>
          <w:rStyle w:val="CommentReference"/>
        </w:rPr>
        <w:annotationRef/>
      </w:r>
      <w:r>
        <w:t>Cite to the paper…</w:t>
      </w:r>
    </w:p>
  </w:comment>
  <w:comment w:id="3612" w:author="Isaac Shiri Lord" w:date="2024-05-12T18:51:00Z" w:initials="ISL">
    <w:p w14:paraId="314781B4" w14:textId="77777777" w:rsidR="00B11C7D" w:rsidRDefault="00B11C7D" w:rsidP="001E0755">
      <w:r>
        <w:rPr>
          <w:rStyle w:val="CommentReference"/>
        </w:rPr>
        <w:annotationRef/>
      </w:r>
      <w:r>
        <w:t>???</w:t>
      </w:r>
    </w:p>
  </w:comment>
  <w:comment w:id="3614" w:author="Isaac Shiri Lord" w:date="2024-05-12T18:51:00Z" w:initials="ISL">
    <w:p w14:paraId="21F143C3" w14:textId="77777777" w:rsidR="00B11C7D" w:rsidRDefault="00B11C7D" w:rsidP="001E0755">
      <w:r>
        <w:rPr>
          <w:rStyle w:val="CommentReference"/>
        </w:rPr>
        <w:annotationRef/>
      </w:r>
      <w:r>
        <w:t>???</w:t>
      </w:r>
    </w:p>
  </w:comment>
  <w:comment w:id="3996" w:author="Isaac Shiri Lord" w:date="2024-05-12T18:57:00Z" w:initials="ISL">
    <w:p w14:paraId="1B6CF937" w14:textId="77777777" w:rsidR="00B11C7D" w:rsidRDefault="00B11C7D" w:rsidP="001E0755">
      <w:r>
        <w:rPr>
          <w:rStyle w:val="CommentReference"/>
        </w:rPr>
        <w:annotationRef/>
      </w:r>
      <w:r>
        <w:t>How did you correct it as you have only one test!!!!</w:t>
      </w:r>
    </w:p>
  </w:comment>
  <w:comment w:id="4635" w:author="Isaac Shiri Lord" w:date="2024-05-12T19:37:00Z" w:initials="ISL">
    <w:p w14:paraId="5AFE06D0" w14:textId="77777777" w:rsidR="00C91BDA" w:rsidRDefault="00C91BDA" w:rsidP="00C91BDA">
      <w:r>
        <w:rPr>
          <w:rStyle w:val="CommentReference"/>
        </w:rPr>
        <w:annotationRef/>
      </w:r>
      <w:r>
        <w:t>??</w:t>
      </w:r>
    </w:p>
  </w:comment>
  <w:comment w:id="4641" w:author="Isaac Shiri Lord" w:date="2024-05-12T19:34:00Z" w:initials="ISL">
    <w:p w14:paraId="28D1A56E" w14:textId="77777777" w:rsidR="00EB1AA8" w:rsidRDefault="00EB1AA8" w:rsidP="001E0755">
      <w:r>
        <w:rPr>
          <w:rStyle w:val="CommentReference"/>
        </w:rPr>
        <w:annotationRef/>
      </w:r>
      <w:r>
        <w:rPr>
          <w:sz w:val="20"/>
          <w:szCs w:val="20"/>
        </w:rPr>
        <w:t>?</w:t>
      </w:r>
    </w:p>
  </w:comment>
  <w:comment w:id="4649" w:author="Isaac Shiri Lord" w:date="2024-05-12T19:37:00Z" w:initials="ISL">
    <w:p w14:paraId="0C5334D0" w14:textId="77777777" w:rsidR="00A63DD5" w:rsidRDefault="00A63DD5" w:rsidP="001E0755">
      <w:r>
        <w:rPr>
          <w:rStyle w:val="CommentReference"/>
        </w:rPr>
        <w:annotationRef/>
      </w:r>
      <w:r>
        <w:t>??</w:t>
      </w:r>
    </w:p>
  </w:comment>
  <w:comment w:id="4663" w:author="Isaac Shiri Lord" w:date="2024-05-12T19:37:00Z" w:initials="ISL">
    <w:p w14:paraId="05B1FC27" w14:textId="77777777" w:rsidR="00A63DD5" w:rsidRDefault="00A63DD5" w:rsidP="001E0755">
      <w:r>
        <w:rPr>
          <w:rStyle w:val="CommentReference"/>
        </w:rPr>
        <w:annotationRef/>
      </w:r>
      <w:r>
        <w:rPr>
          <w:sz w:val="20"/>
          <w:szCs w:val="20"/>
        </w:rPr>
        <w:t>?</w:t>
      </w:r>
    </w:p>
  </w:comment>
  <w:comment w:id="4667" w:author="Isaac Shiri Lord" w:date="2024-05-12T19:38:00Z" w:initials="ISL">
    <w:p w14:paraId="1445B0F8" w14:textId="77777777" w:rsidR="00A63DD5" w:rsidRDefault="00A63DD5" w:rsidP="001E0755">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316FCE9" w15:done="1"/>
  <w15:commentEx w15:paraId="5C47D0B4" w15:done="1"/>
  <w15:commentEx w15:paraId="45866D02" w15:done="1"/>
  <w15:commentEx w15:paraId="314781B4" w15:done="1"/>
  <w15:commentEx w15:paraId="21F143C3" w15:done="1"/>
  <w15:commentEx w15:paraId="1B6CF937" w15:done="0"/>
  <w15:commentEx w15:paraId="5AFE06D0" w15:done="1"/>
  <w15:commentEx w15:paraId="28D1A56E" w15:done="0"/>
  <w15:commentEx w15:paraId="0C5334D0" w15:done="0"/>
  <w15:commentEx w15:paraId="05B1FC27" w15:done="0"/>
  <w15:commentEx w15:paraId="1445B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6957E96" w16cex:dateUtc="2024-05-12T16:11:00Z"/>
  <w16cex:commentExtensible w16cex:durableId="41A5FC78" w16cex:dateUtc="2024-05-12T16:11:00Z"/>
  <w16cex:commentExtensible w16cex:durableId="7B95E680" w16cex:dateUtc="2024-05-12T16:14:00Z"/>
  <w16cex:commentExtensible w16cex:durableId="59DE85D4" w16cex:dateUtc="2024-05-12T16:51:00Z"/>
  <w16cex:commentExtensible w16cex:durableId="0D916568" w16cex:dateUtc="2024-05-12T16:51:00Z"/>
  <w16cex:commentExtensible w16cex:durableId="5FE748B1" w16cex:dateUtc="2024-05-12T16:57:00Z"/>
  <w16cex:commentExtensible w16cex:durableId="309CE51C" w16cex:dateUtc="2024-05-12T17:37:00Z"/>
  <w16cex:commentExtensible w16cex:durableId="0CD60D99" w16cex:dateUtc="2024-05-12T17:34:00Z"/>
  <w16cex:commentExtensible w16cex:durableId="3891938C" w16cex:dateUtc="2024-05-12T17:37:00Z"/>
  <w16cex:commentExtensible w16cex:durableId="6EAB9002" w16cex:dateUtc="2024-05-12T17:37:00Z"/>
  <w16cex:commentExtensible w16cex:durableId="416C1C27" w16cex:dateUtc="2024-05-1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316FCE9" w16cid:durableId="36957E96"/>
  <w16cid:commentId w16cid:paraId="5C47D0B4" w16cid:durableId="41A5FC78"/>
  <w16cid:commentId w16cid:paraId="45866D02" w16cid:durableId="7B95E680"/>
  <w16cid:commentId w16cid:paraId="314781B4" w16cid:durableId="59DE85D4"/>
  <w16cid:commentId w16cid:paraId="21F143C3" w16cid:durableId="0D916568"/>
  <w16cid:commentId w16cid:paraId="1B6CF937" w16cid:durableId="5FE748B1"/>
  <w16cid:commentId w16cid:paraId="5AFE06D0" w16cid:durableId="309CE51C"/>
  <w16cid:commentId w16cid:paraId="28D1A56E" w16cid:durableId="0CD60D99"/>
  <w16cid:commentId w16cid:paraId="0C5334D0" w16cid:durableId="3891938C"/>
  <w16cid:commentId w16cid:paraId="05B1FC27" w16cid:durableId="6EAB9002"/>
  <w16cid:commentId w16cid:paraId="1445B0F8" w16cid:durableId="416C1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37CA4" w14:textId="77777777" w:rsidR="003C0E45" w:rsidRDefault="003C0E45" w:rsidP="001E0755">
      <w:r>
        <w:separator/>
      </w:r>
    </w:p>
  </w:endnote>
  <w:endnote w:type="continuationSeparator" w:id="0">
    <w:p w14:paraId="5FB561C3" w14:textId="77777777" w:rsidR="003C0E45" w:rsidRDefault="003C0E45"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id="8698" w:author="Samane Shahpouri" w:date="2024-05-19T21:30:00Z"/>
  <w:sdt>
    <w:sdtPr>
      <w:id w:val="1367802554"/>
      <w:docPartObj>
        <w:docPartGallery w:val="Page Numbers (Bottom of Page)"/>
        <w:docPartUnique/>
      </w:docPartObj>
    </w:sdtPr>
    <w:sdtContent>
      <w:customXmlInsRangeEnd w:id="8698"/>
      <w:p w14:paraId="75C676A4" w14:textId="53421246" w:rsidR="00013137" w:rsidRDefault="004D1A9B" w:rsidP="001E0755">
        <w:pPr>
          <w:pStyle w:val="Footer"/>
        </w:pPr>
        <w:ins w:id="8699" w:author="Samane Shahpouri" w:date="2024-05-19T21:30:00Z" w16du:dateUtc="2024-05-19T19:30:00Z">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30"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ins>
      </w:p>
      <w:customXmlInsRangeStart w:id="8700" w:author="Samane Shahpouri" w:date="2024-05-19T21:30:00Z"/>
    </w:sdtContent>
  </w:sdt>
  <w:customXmlInsRangeEnd w:id="87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34FFB" w14:textId="77777777" w:rsidR="003C0E45" w:rsidRDefault="003C0E45" w:rsidP="001E0755">
      <w:r>
        <w:separator/>
      </w:r>
    </w:p>
  </w:footnote>
  <w:footnote w:type="continuationSeparator" w:id="0">
    <w:p w14:paraId="0198581E" w14:textId="77777777" w:rsidR="003C0E45" w:rsidRDefault="003C0E45"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2"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rson w15:author="Isaac Shiri Lord">
    <w15:presenceInfo w15:providerId="AD" w15:userId="S::isaac.shirilord@unige.ch::2eb43553-1799-4d56-8c64-a214a76c5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3137"/>
    <w:rsid w:val="000527D9"/>
    <w:rsid w:val="00060116"/>
    <w:rsid w:val="00061BC9"/>
    <w:rsid w:val="0008291C"/>
    <w:rsid w:val="00097BD3"/>
    <w:rsid w:val="000A1ACA"/>
    <w:rsid w:val="000B085D"/>
    <w:rsid w:val="000C2465"/>
    <w:rsid w:val="000D13F0"/>
    <w:rsid w:val="000D2EAC"/>
    <w:rsid w:val="000F5945"/>
    <w:rsid w:val="0010262B"/>
    <w:rsid w:val="0011097D"/>
    <w:rsid w:val="00112482"/>
    <w:rsid w:val="00146422"/>
    <w:rsid w:val="001850EF"/>
    <w:rsid w:val="00193A3E"/>
    <w:rsid w:val="001C7ACD"/>
    <w:rsid w:val="001D1F6D"/>
    <w:rsid w:val="001E0755"/>
    <w:rsid w:val="001E5A43"/>
    <w:rsid w:val="001F4964"/>
    <w:rsid w:val="00200D6D"/>
    <w:rsid w:val="00202284"/>
    <w:rsid w:val="00207303"/>
    <w:rsid w:val="00210E1E"/>
    <w:rsid w:val="00211C63"/>
    <w:rsid w:val="00214EC6"/>
    <w:rsid w:val="002165DE"/>
    <w:rsid w:val="00230BE0"/>
    <w:rsid w:val="002343F4"/>
    <w:rsid w:val="00240D8F"/>
    <w:rsid w:val="002503C9"/>
    <w:rsid w:val="00250867"/>
    <w:rsid w:val="00251069"/>
    <w:rsid w:val="00257FFA"/>
    <w:rsid w:val="00264459"/>
    <w:rsid w:val="00270869"/>
    <w:rsid w:val="002773FF"/>
    <w:rsid w:val="00281025"/>
    <w:rsid w:val="002958BD"/>
    <w:rsid w:val="00295BE3"/>
    <w:rsid w:val="002A29B2"/>
    <w:rsid w:val="002A516A"/>
    <w:rsid w:val="002B434D"/>
    <w:rsid w:val="002B43E2"/>
    <w:rsid w:val="002B5579"/>
    <w:rsid w:val="002C5F91"/>
    <w:rsid w:val="002D1AD1"/>
    <w:rsid w:val="002D3FEE"/>
    <w:rsid w:val="002E237A"/>
    <w:rsid w:val="002E3287"/>
    <w:rsid w:val="002E666A"/>
    <w:rsid w:val="002E6EF0"/>
    <w:rsid w:val="002E7909"/>
    <w:rsid w:val="002F41C2"/>
    <w:rsid w:val="0030759B"/>
    <w:rsid w:val="003222C2"/>
    <w:rsid w:val="00322949"/>
    <w:rsid w:val="00324D4F"/>
    <w:rsid w:val="00330029"/>
    <w:rsid w:val="003332CD"/>
    <w:rsid w:val="00363647"/>
    <w:rsid w:val="003638F8"/>
    <w:rsid w:val="003715D6"/>
    <w:rsid w:val="0037338F"/>
    <w:rsid w:val="0037471D"/>
    <w:rsid w:val="00385FEA"/>
    <w:rsid w:val="00386D6D"/>
    <w:rsid w:val="00396E58"/>
    <w:rsid w:val="003A1944"/>
    <w:rsid w:val="003B2F73"/>
    <w:rsid w:val="003B3431"/>
    <w:rsid w:val="003C0E45"/>
    <w:rsid w:val="003C6264"/>
    <w:rsid w:val="003C6325"/>
    <w:rsid w:val="003E390A"/>
    <w:rsid w:val="003E556E"/>
    <w:rsid w:val="003E55CE"/>
    <w:rsid w:val="0040105C"/>
    <w:rsid w:val="00410C36"/>
    <w:rsid w:val="00413889"/>
    <w:rsid w:val="00427F8C"/>
    <w:rsid w:val="00434F14"/>
    <w:rsid w:val="004544C2"/>
    <w:rsid w:val="00457FE1"/>
    <w:rsid w:val="004666EB"/>
    <w:rsid w:val="004A2826"/>
    <w:rsid w:val="004A73AE"/>
    <w:rsid w:val="004B1358"/>
    <w:rsid w:val="004B61E2"/>
    <w:rsid w:val="004B659E"/>
    <w:rsid w:val="004C2436"/>
    <w:rsid w:val="004D1A9B"/>
    <w:rsid w:val="004E1D48"/>
    <w:rsid w:val="004E3CEC"/>
    <w:rsid w:val="004E4E7B"/>
    <w:rsid w:val="005011BA"/>
    <w:rsid w:val="005069BD"/>
    <w:rsid w:val="00507D2D"/>
    <w:rsid w:val="00515258"/>
    <w:rsid w:val="0051579B"/>
    <w:rsid w:val="00526F2B"/>
    <w:rsid w:val="00534302"/>
    <w:rsid w:val="00536F4E"/>
    <w:rsid w:val="00561360"/>
    <w:rsid w:val="0056359D"/>
    <w:rsid w:val="005C01E0"/>
    <w:rsid w:val="005C650F"/>
    <w:rsid w:val="005E0FBB"/>
    <w:rsid w:val="005F409F"/>
    <w:rsid w:val="005F7C5B"/>
    <w:rsid w:val="006048EB"/>
    <w:rsid w:val="0061566B"/>
    <w:rsid w:val="00626150"/>
    <w:rsid w:val="006471A2"/>
    <w:rsid w:val="00662A9E"/>
    <w:rsid w:val="00667C48"/>
    <w:rsid w:val="00670A33"/>
    <w:rsid w:val="00681E02"/>
    <w:rsid w:val="006821AE"/>
    <w:rsid w:val="00683473"/>
    <w:rsid w:val="006B1D9B"/>
    <w:rsid w:val="006C4175"/>
    <w:rsid w:val="006D1376"/>
    <w:rsid w:val="006D4D03"/>
    <w:rsid w:val="006E3921"/>
    <w:rsid w:val="006F27D3"/>
    <w:rsid w:val="006F67A3"/>
    <w:rsid w:val="00701367"/>
    <w:rsid w:val="00720D99"/>
    <w:rsid w:val="00731EF1"/>
    <w:rsid w:val="00761496"/>
    <w:rsid w:val="00762B08"/>
    <w:rsid w:val="007650BE"/>
    <w:rsid w:val="00776360"/>
    <w:rsid w:val="00777A57"/>
    <w:rsid w:val="00787473"/>
    <w:rsid w:val="007A37D1"/>
    <w:rsid w:val="007B16B5"/>
    <w:rsid w:val="007D037D"/>
    <w:rsid w:val="007D66C1"/>
    <w:rsid w:val="007E13A5"/>
    <w:rsid w:val="007E2341"/>
    <w:rsid w:val="007F013F"/>
    <w:rsid w:val="007F0417"/>
    <w:rsid w:val="007F246A"/>
    <w:rsid w:val="00832AA7"/>
    <w:rsid w:val="00832FED"/>
    <w:rsid w:val="008377B2"/>
    <w:rsid w:val="00842674"/>
    <w:rsid w:val="00845759"/>
    <w:rsid w:val="00846643"/>
    <w:rsid w:val="00862939"/>
    <w:rsid w:val="00863E12"/>
    <w:rsid w:val="00876A12"/>
    <w:rsid w:val="00887986"/>
    <w:rsid w:val="00893977"/>
    <w:rsid w:val="008B3E6E"/>
    <w:rsid w:val="008D6EDD"/>
    <w:rsid w:val="008E29A1"/>
    <w:rsid w:val="008E738A"/>
    <w:rsid w:val="009123AE"/>
    <w:rsid w:val="009160BB"/>
    <w:rsid w:val="00936DED"/>
    <w:rsid w:val="00941F63"/>
    <w:rsid w:val="00945F9F"/>
    <w:rsid w:val="00977BF4"/>
    <w:rsid w:val="00983CC2"/>
    <w:rsid w:val="00987EF8"/>
    <w:rsid w:val="009A36B2"/>
    <w:rsid w:val="009A3971"/>
    <w:rsid w:val="009A5370"/>
    <w:rsid w:val="009B143D"/>
    <w:rsid w:val="009B2C43"/>
    <w:rsid w:val="009C216F"/>
    <w:rsid w:val="009C51B2"/>
    <w:rsid w:val="009C5A75"/>
    <w:rsid w:val="009D4F97"/>
    <w:rsid w:val="009D5D78"/>
    <w:rsid w:val="009D6F4F"/>
    <w:rsid w:val="009E6D34"/>
    <w:rsid w:val="009F7051"/>
    <w:rsid w:val="00A05216"/>
    <w:rsid w:val="00A233D3"/>
    <w:rsid w:val="00A250B6"/>
    <w:rsid w:val="00A25366"/>
    <w:rsid w:val="00A25658"/>
    <w:rsid w:val="00A3720B"/>
    <w:rsid w:val="00A4687D"/>
    <w:rsid w:val="00A46B9B"/>
    <w:rsid w:val="00A63DD5"/>
    <w:rsid w:val="00A6532D"/>
    <w:rsid w:val="00AA1610"/>
    <w:rsid w:val="00AE1BDD"/>
    <w:rsid w:val="00AE1D64"/>
    <w:rsid w:val="00B1074E"/>
    <w:rsid w:val="00B11C7D"/>
    <w:rsid w:val="00B171AD"/>
    <w:rsid w:val="00B1762C"/>
    <w:rsid w:val="00B21A6E"/>
    <w:rsid w:val="00B351CA"/>
    <w:rsid w:val="00B41325"/>
    <w:rsid w:val="00B4553F"/>
    <w:rsid w:val="00B46D91"/>
    <w:rsid w:val="00B83DE7"/>
    <w:rsid w:val="00B86527"/>
    <w:rsid w:val="00B9113A"/>
    <w:rsid w:val="00B920D6"/>
    <w:rsid w:val="00BA0637"/>
    <w:rsid w:val="00BA5CC6"/>
    <w:rsid w:val="00BD4FCF"/>
    <w:rsid w:val="00BD5ACC"/>
    <w:rsid w:val="00C054BB"/>
    <w:rsid w:val="00C17859"/>
    <w:rsid w:val="00C21B46"/>
    <w:rsid w:val="00C24808"/>
    <w:rsid w:val="00C402E2"/>
    <w:rsid w:val="00C4105D"/>
    <w:rsid w:val="00C53542"/>
    <w:rsid w:val="00C66FB1"/>
    <w:rsid w:val="00C70C80"/>
    <w:rsid w:val="00C82CAC"/>
    <w:rsid w:val="00C91BDA"/>
    <w:rsid w:val="00C97CD9"/>
    <w:rsid w:val="00CB446D"/>
    <w:rsid w:val="00CC54DB"/>
    <w:rsid w:val="00CD08BB"/>
    <w:rsid w:val="00CD5816"/>
    <w:rsid w:val="00CF2BCB"/>
    <w:rsid w:val="00CF4F3C"/>
    <w:rsid w:val="00CF631B"/>
    <w:rsid w:val="00D13B1E"/>
    <w:rsid w:val="00D164E7"/>
    <w:rsid w:val="00D50F1E"/>
    <w:rsid w:val="00D7619F"/>
    <w:rsid w:val="00D80ADA"/>
    <w:rsid w:val="00DB2A5B"/>
    <w:rsid w:val="00DB75B3"/>
    <w:rsid w:val="00DC2243"/>
    <w:rsid w:val="00DC74EC"/>
    <w:rsid w:val="00DC7C5C"/>
    <w:rsid w:val="00DD5537"/>
    <w:rsid w:val="00DE42D3"/>
    <w:rsid w:val="00E165D0"/>
    <w:rsid w:val="00E20DE3"/>
    <w:rsid w:val="00E2116F"/>
    <w:rsid w:val="00E24B0A"/>
    <w:rsid w:val="00E66362"/>
    <w:rsid w:val="00E67348"/>
    <w:rsid w:val="00E77000"/>
    <w:rsid w:val="00E81420"/>
    <w:rsid w:val="00E85A62"/>
    <w:rsid w:val="00EB17D1"/>
    <w:rsid w:val="00EB1AA8"/>
    <w:rsid w:val="00EC3917"/>
    <w:rsid w:val="00EF5F2C"/>
    <w:rsid w:val="00F12526"/>
    <w:rsid w:val="00F15716"/>
    <w:rsid w:val="00F22099"/>
    <w:rsid w:val="00F40427"/>
    <w:rsid w:val="00F515D5"/>
    <w:rsid w:val="00F802B2"/>
    <w:rsid w:val="00F8132B"/>
    <w:rsid w:val="00FA0370"/>
    <w:rsid w:val="00FA64CE"/>
    <w:rsid w:val="00FA76FB"/>
    <w:rsid w:val="00FB1AFB"/>
    <w:rsid w:val="00FC13CD"/>
    <w:rsid w:val="00FD4E29"/>
    <w:rsid w:val="00FD5933"/>
    <w:rsid w:val="00FE1556"/>
    <w:rsid w:val="00FE5CB2"/>
    <w:rsid w:val="00FF211F"/>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semiHidden/>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semiHidden/>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lang w:val="en-NL" w:eastAsia="en-NL"/>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lang w:eastAsia="en-NL"/>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789789159">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841745360">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2610497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1628199757">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5836869">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1359771249">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62408536">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647325813">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85579">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1410158822">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59180614">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934316739">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15540754">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microsoft.com/office/2018/08/relationships/commentsExtensible" Target="commentsExtensible.xm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glossaryDocument" Target="glossary/document.xm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footer" Target="footer2.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eader" Target="header3.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jpeg"/><Relationship Id="rId104" Type="http://schemas.openxmlformats.org/officeDocument/2006/relationships/image" Target="media/image91.png"/><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jpe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microsoft.com/office/2016/09/relationships/commentsIds" Target="commentsIds.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jpe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000000" w:rsidRDefault="00C42BD3" w:rsidP="00C42BD3">
          <w:pPr>
            <w:pStyle w:val="CCC385371196461698EECE88B76DDF58"/>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A462B"/>
    <w:rsid w:val="00193A3E"/>
    <w:rsid w:val="001F1B9D"/>
    <w:rsid w:val="00202819"/>
    <w:rsid w:val="00256F86"/>
    <w:rsid w:val="0028258C"/>
    <w:rsid w:val="002A40E6"/>
    <w:rsid w:val="00315D49"/>
    <w:rsid w:val="00330029"/>
    <w:rsid w:val="00577BB3"/>
    <w:rsid w:val="005A5BB9"/>
    <w:rsid w:val="005F6F3F"/>
    <w:rsid w:val="00680AED"/>
    <w:rsid w:val="0068750D"/>
    <w:rsid w:val="006F3753"/>
    <w:rsid w:val="00746879"/>
    <w:rsid w:val="00794F3F"/>
    <w:rsid w:val="008D1DDF"/>
    <w:rsid w:val="009A36B2"/>
    <w:rsid w:val="009D4816"/>
    <w:rsid w:val="00AA6996"/>
    <w:rsid w:val="00AE1BDD"/>
    <w:rsid w:val="00C10795"/>
    <w:rsid w:val="00C42BD3"/>
    <w:rsid w:val="00C6398F"/>
    <w:rsid w:val="00CA3EA7"/>
    <w:rsid w:val="00CB4FC5"/>
    <w:rsid w:val="00D77B60"/>
    <w:rsid w:val="00D8457B"/>
    <w:rsid w:val="00D97E90"/>
    <w:rsid w:val="00F02A6E"/>
    <w:rsid w:val="00F15716"/>
    <w:rsid w:val="00FA0370"/>
    <w:rsid w:val="00FB5EFF"/>
    <w:rsid w:val="00FE1556"/>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BD3"/>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 w:type="paragraph" w:customStyle="1" w:styleId="D73081B6CC04448289A3757EF2937960">
    <w:name w:val="D73081B6CC04448289A3757EF2937960"/>
    <w:rsid w:val="00D77B60"/>
    <w:rPr>
      <w:lang w:val="en-US" w:eastAsia="en-US"/>
    </w:rPr>
  </w:style>
  <w:style w:type="paragraph" w:customStyle="1" w:styleId="CAF93A38C1494F58B77E7CDE14A8CDC1">
    <w:name w:val="CAF93A38C1494F58B77E7CDE14A8CDC1"/>
    <w:rsid w:val="0068750D"/>
    <w:rPr>
      <w:lang w:val="en-US" w:eastAsia="en-US"/>
    </w:rPr>
  </w:style>
  <w:style w:type="paragraph" w:customStyle="1" w:styleId="AEACEA8475FC4347B355403CB987ECF4">
    <w:name w:val="AEACEA8475FC4347B355403CB987ECF4"/>
    <w:rsid w:val="0068750D"/>
    <w:rPr>
      <w:lang w:val="en-US" w:eastAsia="en-US"/>
    </w:rPr>
  </w:style>
  <w:style w:type="paragraph" w:customStyle="1" w:styleId="D965F61B52C545B682A179CBE5304B9E">
    <w:name w:val="D965F61B52C545B682A179CBE5304B9E"/>
    <w:rsid w:val="0068750D"/>
    <w:rPr>
      <w:lang w:val="en-US" w:eastAsia="en-US"/>
    </w:rPr>
  </w:style>
  <w:style w:type="paragraph" w:customStyle="1" w:styleId="537F9BD9420F4FE5A4A20AB877F8DD88">
    <w:name w:val="537F9BD9420F4FE5A4A20AB877F8DD88"/>
    <w:rsid w:val="0068750D"/>
    <w:rPr>
      <w:lang w:val="en-US" w:eastAsia="en-US"/>
    </w:rPr>
  </w:style>
  <w:style w:type="paragraph" w:customStyle="1" w:styleId="4C99A982F6A44CE4986DD2D652486772">
    <w:name w:val="4C99A982F6A44CE4986DD2D652486772"/>
    <w:rsid w:val="0068750D"/>
    <w:rPr>
      <w:lang w:val="en-US" w:eastAsia="en-US"/>
    </w:rPr>
  </w:style>
  <w:style w:type="paragraph" w:customStyle="1" w:styleId="C1F4545322E7423D8796A821ED5BFF7B">
    <w:name w:val="C1F4545322E7423D8796A821ED5BFF7B"/>
    <w:rsid w:val="0068750D"/>
    <w:rPr>
      <w:lang w:val="en-US" w:eastAsia="en-US"/>
    </w:rPr>
  </w:style>
  <w:style w:type="paragraph" w:customStyle="1" w:styleId="CCC385371196461698EECE88B76DDF58">
    <w:name w:val="CCC385371196461698EECE88B76DDF58"/>
    <w:rsid w:val="00C42BD3"/>
    <w:rPr>
      <w:lang w:val="en-US" w:eastAsia="en-US"/>
    </w:rPr>
  </w:style>
  <w:style w:type="paragraph" w:customStyle="1" w:styleId="E08C6DF2CF9B4FF4A5070F79618CD974">
    <w:name w:val="E08C6DF2CF9B4FF4A5070F79618CD974"/>
    <w:rsid w:val="0068750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c70bd35b-31c2-493c-9449-4094939eb74c&quot;,&quot;properties&quot;:{&quot;noteIndex&quot;:0},&quot;isEdited&quot;:false,&quot;manualOverride&quot;:{&quot;isManuallyOverridden&quot;:false,&quot;citeprocText&quot;:&quot;[NO_PRINTED_FORM]&quot;,&quot;manualOverrideText&quot;:&quot;&quot;},&quot;citationItems&quot;:[],&quot;citationTag&quot;:&quot;MENDELEY_CITATION_v3_eyJjaXRhdGlvbklEIjoiTUVOREVMRVlfQ0lUQVRJT05fYzcwYmQzNWItMzFjMi00OTNjLTk0NDktNDA5NDkzOWViNzRjIiwicHJvcGVydGllcyI6eyJub3RlSW5kZXgiOjB9LCJpc0VkaXRlZCI6ZmFsc2UsIm1hbnVhbE92ZXJyaWRlIjp7ImlzTWFudWFsbHlPdmVycmlkZGVuIjpmYWxzZSwiY2l0ZXByb2NUZXh0IjoiW05PX1BSSU5URURfRk9STV0iLCJtYW51YWxPdmVycmlkZVRleHQiOiIifSwiY2l0YXRpb25JdGVtcyI6W119&quot;},{&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cf9fcdf0-53df-4445-892c-08c48ee4bae1&quot;,&quot;properties&quot;:{&quot;noteIndex&quot;:0},&quot;isEdited&quot;:false,&quot;manualOverride&quot;:{&quot;isManuallyOverridden&quot;:false,&quot;citeprocText&quot;:&quot;(13,14)&quot;,&quot;manualOverrideText&quot;:&quot;&quot;},&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15–1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15,16,19,2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21,2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56135033-7ec6-4e74-a2ba-6bbc24ac41ee&quot;,&quot;properties&quot;:{&quot;noteIndex&quot;:0},&quot;isEdited&quot;:false,&quot;manualOverride&quot;:{&quot;isManuallyOverridden&quot;:false,&quot;citeprocText&quot;:&quot;(15–18)&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21,22)&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7–9)&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7)&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V19&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23,24)&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IzLDI0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21,22,25–28)&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IxLDIyLDI14oCTMjg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11,15,17,18)&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ExLDE1LDE3LDE4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15,16,19,20)&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9,30)&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5LDMw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9,31)&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5LDMx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32–34)&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My4oCTMzQ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5–37)&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14oCTMzc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8,39)&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4LDM5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40–42)&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Qw4oCTNDI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41–43)&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Qx4oCTNDM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7,18,44,45)&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3LDE4LDQ0LDQ1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65637666-231c-48f5-bdf1-566f9f691caf&quot;,&quot;properties&quot;:{&quot;noteIndex&quot;:0},&quot;isEdited&quot;:false,&quot;manualOverride&quot;:{&quot;isManuallyOverridden&quot;:false,&quot;citeprocText&quot;:&quot;(21,46)&quot;,&quot;manualOverrideText&quot;:&quot;&quot;},&quot;citationTag&quot;:&quot;MENDELEY_CITATION_v3_eyJjaXRhdGlvbklEIjoiTUVOREVMRVlfQ0lUQVRJT05fNjU2Mzc2NjYtMjMxYy00OGY1LWJkZjEtNTY2ZjlmNjkxY2FmIiwicHJvcGVydGllcyI6eyJub3RlSW5kZXgiOjB9LCJpc0VkaXRlZCI6ZmFsc2UsIm1hbnVhbE92ZXJyaWRlIjp7ImlzTWFudWFsbHlPdmVycmlkZGVuIjpmYWxzZSwiY2l0ZXByb2NUZXh0IjoiKDIxLDQ2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13,14)&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fe434640-5727-4f8a-9027-c094c1399c9d&quot;,&quot;properties&quot;:{&quot;noteIndex&quot;:0},&quot;isEdited&quot;:false,&quot;manualOverride&quot;:{&quot;isManuallyOverridden&quot;:false,&quot;citeprocText&quot;:&quot;(47,48)&quot;,&quot;manualOverrideText&quot;:&quot;&quot;},&quot;citationTag&quot;:&quot;MENDELEY_CITATION_v3_eyJjaXRhdGlvbklEIjoiTUVOREVMRVlfQ0lUQVRJT05fZmU0MzQ2NDAtNTcyNy00ZjhhLTkwMjctYzA5NGMxMzk5Yzlk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a297c3c6-c937-4956-bab0-ec6b290dec22&quot;,&quot;properties&quot;:{&quot;noteIndex&quot;:0},&quot;isEdited&quot;:false,&quot;manualOverride&quot;:{&quot;isManuallyOverridden&quot;:false,&quot;citeprocText&quot;:&quot;(8,9,23,26,27)&quot;,&quot;manualOverrideText&quot;:&quot;&quot;},&quot;citationTag&quot;:&quot;MENDELEY_CITATION_v3_eyJjaXRhdGlvbklEIjoiTUVOREVMRVlfQ0lUQVRJT05fYTI5N2MzYzYtYzkzNy00OTU2LWJhYjAtZWM2YjI5MGRlYzIy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b29e47af-e2d0-469c-9fd0-a73384e45850&quot;,&quot;properties&quot;:{&quot;noteIndex&quot;:0},&quot;isEdited&quot;:false,&quot;manualOverride&quot;:{&quot;isManuallyOverridden&quot;:false,&quot;citeprocText&quot;:&quot;(10)&quot;,&quot;manualOverrideText&quot;:&quot;&quot;},&quot;citationTag&quot;:&quot;MENDELEY_CITATION_v3_eyJjaXRhdGlvbklEIjoiTUVOREVMRVlfQ0lUQVRJT05fYjI5ZTQ3YWYtZTJkMC00NjljLTlmZDAtYTczMzg0ZTQ1ODUw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8)&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4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bda3a3e8-663e-4bcc-9e4d-d8cf795c1bfa&quot;,&quot;properties&quot;:{&quot;noteIndex&quot;:0},&quot;isEdited&quot;:false,&quot;manualOverride&quot;:{&quot;isManuallyOverridden&quot;:false,&quot;citeprocText&quot;:&quot;(8,9,23,26,27)&quot;,&quot;manualOverrideText&quot;:&quot;&quot;},&quot;citationTag&quot;:&quot;MENDELEY_CITATION_v3_eyJjaXRhdGlvbklEIjoiTUVOREVMRVlfQ0lUQVRJT05fYmRhM2EzZTgtNjYzZS00YmNjLTllNGQtZDhjZjc5NWMxYmZh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e4688020-9490-48f0-bbb2-55eb85d46515&quot;,&quot;properties&quot;:{&quot;noteIndex&quot;:0},&quot;isEdited&quot;:false,&quot;manualOverride&quot;:{&quot;isManuallyOverridden&quot;:false,&quot;citeprocText&quot;:&quot;(52–57)&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a503041b-1c34-4290-94e0-e563d2927bdb&quot;,&quot;properties&quot;:{&quot;noteIndex&quot;:0},&quot;isEdited&quot;:false,&quot;manualOverride&quot;:{&quot;isManuallyOverridden&quot;:false,&quot;citeprocText&quot;:&quot;(47,48)&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9,42,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5LDQy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40,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Qw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9,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5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19f768fe-5e72-4276-9fec-e307288b1b23&quot;,&quot;properties&quot;:{&quot;noteIndex&quot;:0},&quot;isEdited&quot;:false,&quot;manualOverride&quot;:{&quot;isManuallyOverridden&quot;:false,&quot;citeprocText&quot;:&quot;(38,64)&quot;,&quot;manualOverrideText&quot;:&quot;&quot;},&quot;citationTag&quot;:&quot;MENDELEY_CITATION_v3_eyJjaXRhdGlvbklEIjoiTUVOREVMRVlfQ0lUQVRJT05fMTlmNzY4ZmUtNWU3Mi00Mjc2LTlmZWMtZTMwNzI4OGIxYjIzIiwicHJvcGVydGllcyI6eyJub3RlSW5kZXgiOjB9LCJpc0VkaXRlZCI6ZmFsc2UsIm1hbnVhbE92ZXJyaWRlIjp7ImlzTWFudWFsbHlPdmVycmlkZGVuIjpmYWxzZSwiY2l0ZXByb2NUZXh0IjoiKDM4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7,18,45,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3LDE4LDQ1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2a8559ae-4f2c-488b-a3bf-6ec36409c622&quot;,&quot;properties&quot;:{&quot;noteIndex&quot;:0},&quot;isEdited&quot;:false,&quot;manualOverride&quot;:{&quot;isManuallyOverridden&quot;:false,&quot;citeprocText&quot;:&quot;(39,65)&quot;,&quot;manualOverrideText&quot;:&quot;&quot;},&quot;citationTag&quot;:&quot;MENDELEY_CITATION_v3_eyJjaXRhdGlvbklEIjoiTUVOREVMRVlfQ0lUQVRJT05fMmE4NTU5YWUtNGYyYy00ODhiLWEzYmYtNmVjMzY0MDljNjIyIiwicHJvcGVydGllcyI6eyJub3RlSW5kZXgiOjB9LCJpc0VkaXRlZCI6ZmFsc2UsIm1hbnVhbE92ZXJyaWRlIjp7ImlzTWFudWFsbHlPdmVycmlkZGVuIjpmYWxzZSwiY2l0ZXByb2NUZXh0IjoiKDM5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66)&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90970669-6062-4300-b5d6-8bf216af7944&quot;,&quot;properties&quot;:{&quot;noteIndex&quot;:0},&quot;isEdited&quot;:false,&quot;manualOverride&quot;:{&quot;isManuallyOverridden&quot;:false,&quot;citeprocText&quot;:&quot;(67)&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3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9)&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TotalTime>
  <Pages>51</Pages>
  <Words>17979</Words>
  <Characters>102485</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12</cp:revision>
  <cp:lastPrinted>2024-05-19T19:34:00Z</cp:lastPrinted>
  <dcterms:created xsi:type="dcterms:W3CDTF">2024-05-17T20:28:00Z</dcterms:created>
  <dcterms:modified xsi:type="dcterms:W3CDTF">2024-05-19T20:58:00Z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